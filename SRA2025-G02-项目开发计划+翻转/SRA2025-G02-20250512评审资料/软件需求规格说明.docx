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pPr w:leftFromText="180" w:rightFromText="180" w:vertAnchor="page" w:horzAnchor="page" w:tblpX="2439" w:tblpY="19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2"/>
      </w:tblGrid>
      <w:tr w14:paraId="2CA63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9" w:hRule="atLeast"/>
        </w:trPr>
        <w:tc>
          <w:tcPr>
            <w:tcW w:w="6780" w:type="dxa"/>
            <w:tcBorders>
              <w:top w:val="nil"/>
              <w:left w:val="nil"/>
              <w:bottom w:val="nil"/>
              <w:right w:val="nil"/>
            </w:tcBorders>
            <w:vAlign w:val="center"/>
          </w:tcPr>
          <w:tbl>
            <w:tblPr>
              <w:tblStyle w:val="13"/>
              <w:tblW w:w="8106" w:type="dxa"/>
              <w:tblInd w:w="3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6"/>
            </w:tblGrid>
            <w:tr w14:paraId="2B63C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20" w:hRule="atLeast"/>
              </w:trPr>
              <w:tc>
                <w:tcPr>
                  <w:tcW w:w="6920" w:type="dxa"/>
                  <w:tcBorders>
                    <w:top w:val="nil"/>
                    <w:left w:val="nil"/>
                    <w:bottom w:val="nil"/>
                    <w:right w:val="nil"/>
                  </w:tcBorders>
                  <w:vAlign w:val="center"/>
                </w:tcPr>
                <w:p w14:paraId="3AE5268C">
                  <w:pPr>
                    <w:keepNext w:val="0"/>
                    <w:keepLines w:val="0"/>
                    <w:suppressLineNumbers w:val="0"/>
                    <w:spacing w:before="0" w:beforeAutospacing="0" w:after="0" w:afterAutospacing="0" w:line="360" w:lineRule="auto"/>
                    <w:ind w:left="0" w:right="0"/>
                    <w:jc w:val="both"/>
                    <w:rPr>
                      <w:rFonts w:hint="eastAsia" w:ascii="楷体" w:hAnsi="楷体" w:eastAsia="楷体" w:cs="楷体"/>
                      <w:b/>
                      <w:bCs/>
                      <w:w w:val="110"/>
                      <w:sz w:val="72"/>
                      <w:szCs w:val="72"/>
                    </w:rPr>
                  </w:pPr>
                  <w:bookmarkStart w:id="0" w:name="_Hlk97452061"/>
                  <w:bookmarkEnd w:id="0"/>
                  <w:r>
                    <w:rPr>
                      <w:rFonts w:hint="eastAsia" w:ascii="楷体" w:hAnsi="楷体" w:eastAsia="楷体" w:cs="楷体"/>
                      <w:b/>
                      <w:bCs/>
                      <w:w w:val="110"/>
                      <w:sz w:val="72"/>
                      <w:szCs w:val="72"/>
                    </w:rPr>
                    <w:t>软件需求规格说明</w:t>
                  </w:r>
                </w:p>
              </w:tc>
            </w:tr>
          </w:tbl>
          <w:p w14:paraId="4BEA2D54">
            <w:pPr>
              <w:keepNext w:val="0"/>
              <w:keepLines w:val="0"/>
              <w:suppressLineNumbers w:val="0"/>
              <w:spacing w:before="0" w:beforeAutospacing="0" w:after="0" w:afterAutospacing="0" w:line="360" w:lineRule="auto"/>
              <w:ind w:left="0" w:leftChars="0" w:right="0" w:rightChars="0"/>
              <w:jc w:val="right"/>
              <w:rPr>
                <w:rFonts w:ascii="Calibri" w:hAnsi="Calibri" w:eastAsia="等线" w:cs="Times New Roman"/>
                <w:b/>
                <w:bCs/>
                <w:w w:val="110"/>
                <w:kern w:val="0"/>
                <w:sz w:val="96"/>
                <w:szCs w:val="96"/>
                <w:lang w:eastAsia="zh-Hans"/>
              </w:rPr>
            </w:pPr>
          </w:p>
        </w:tc>
      </w:tr>
      <w:tr w14:paraId="36028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4" w:hRule="atLeast"/>
        </w:trPr>
        <w:tc>
          <w:tcPr>
            <w:tcW w:w="6780" w:type="dxa"/>
            <w:tcBorders>
              <w:top w:val="nil"/>
              <w:left w:val="nil"/>
              <w:bottom w:val="nil"/>
              <w:right w:val="nil"/>
            </w:tcBorders>
            <w:vAlign w:val="center"/>
          </w:tcPr>
          <w:p w14:paraId="7F5D368C">
            <w:pPr>
              <w:keepNext w:val="0"/>
              <w:keepLines w:val="0"/>
              <w:suppressLineNumbers w:val="0"/>
              <w:spacing w:before="0" w:beforeAutospacing="0" w:after="0" w:afterAutospacing="0" w:line="15" w:lineRule="auto"/>
              <w:ind w:left="0" w:leftChars="0" w:right="0" w:rightChars="0"/>
              <w:jc w:val="center"/>
              <w:rPr>
                <w:rFonts w:ascii="Calibri" w:hAnsi="Calibri" w:eastAsia="等线" w:cs="Times New Roman"/>
                <w:b/>
                <w:bCs/>
                <w:w w:val="110"/>
                <w:kern w:val="0"/>
                <w:sz w:val="96"/>
                <w:szCs w:val="96"/>
              </w:rPr>
            </w:pPr>
            <w:r>
              <w:rPr>
                <w:rFonts w:hint="eastAsia" w:ascii="楷体" w:hAnsi="楷体" w:eastAsia="楷体" w:cs="楷体"/>
                <w:b/>
                <w:bCs/>
                <w:sz w:val="48"/>
                <w:szCs w:val="56"/>
              </w:rPr>
              <w:t>Software Requirements S</w:t>
            </w:r>
            <w:r>
              <w:rPr>
                <w:rFonts w:hint="eastAsia" w:ascii="楷体" w:hAnsi="楷体" w:eastAsia="楷体" w:cs="楷体"/>
                <w:b/>
                <w:bCs/>
                <w:sz w:val="48"/>
                <w:szCs w:val="56"/>
                <w:lang w:val="en-US" w:eastAsia="zh-CN"/>
              </w:rPr>
              <w:t>p</w:t>
            </w:r>
            <w:r>
              <w:rPr>
                <w:rFonts w:hint="eastAsia" w:ascii="楷体" w:hAnsi="楷体" w:eastAsia="楷体" w:cs="楷体"/>
                <w:b/>
                <w:bCs/>
                <w:sz w:val="48"/>
                <w:szCs w:val="56"/>
              </w:rPr>
              <w:t>ecifications</w:t>
            </w:r>
          </w:p>
        </w:tc>
      </w:tr>
    </w:tbl>
    <w:p w14:paraId="4021286A">
      <w:pPr>
        <w:rPr>
          <w:rFonts w:hint="eastAsia"/>
        </w:rPr>
      </w:pPr>
    </w:p>
    <w:p w14:paraId="3558CF1E">
      <w:pPr>
        <w:spacing w:line="360" w:lineRule="auto"/>
        <w:jc w:val="both"/>
        <w:rPr>
          <w:rFonts w:hint="eastAsia" w:ascii="楷体" w:hAnsi="楷体" w:eastAsia="楷体" w:cs="楷体"/>
          <w:b/>
          <w:bCs/>
          <w:sz w:val="36"/>
          <w:szCs w:val="36"/>
          <w:lang w:eastAsia="zh-CN"/>
        </w:rPr>
      </w:pPr>
      <w:r>
        <w:rPr>
          <w:rFonts w:hint="eastAsia" w:ascii="楷体" w:hAnsi="楷体" w:eastAsia="楷体" w:cs="楷体"/>
          <w:b/>
          <w:bCs/>
          <w:sz w:val="36"/>
          <w:szCs w:val="36"/>
          <w:lang w:val="en-US" w:eastAsia="zh-CN"/>
        </w:rPr>
        <w:t xml:space="preserve">             </w:t>
      </w:r>
      <w:r>
        <w:rPr>
          <w:rFonts w:hint="eastAsia" w:ascii="楷体" w:hAnsi="楷体" w:eastAsia="楷体" w:cs="楷体"/>
          <w:b/>
          <w:bCs/>
          <w:sz w:val="36"/>
          <w:szCs w:val="36"/>
          <w:lang w:eastAsia="zh-CN"/>
        </w:rPr>
        <w:drawing>
          <wp:inline distT="0" distB="0" distL="114300" distR="114300">
            <wp:extent cx="2351405" cy="2611755"/>
            <wp:effectExtent l="0" t="0" r="1905" b="635"/>
            <wp:docPr id="1" name="图片 1" descr="5a01f29337c7a7743256315d20ef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a01f29337c7a7743256315d20ef0f6"/>
                    <pic:cNvPicPr>
                      <a:picLocks noChangeAspect="1"/>
                    </pic:cNvPicPr>
                  </pic:nvPicPr>
                  <pic:blipFill>
                    <a:blip r:embed="rId4"/>
                    <a:stretch>
                      <a:fillRect/>
                    </a:stretch>
                  </pic:blipFill>
                  <pic:spPr>
                    <a:xfrm>
                      <a:off x="0" y="0"/>
                      <a:ext cx="2351405" cy="2611755"/>
                    </a:xfrm>
                    <a:prstGeom prst="rect">
                      <a:avLst/>
                    </a:prstGeom>
                  </pic:spPr>
                </pic:pic>
              </a:graphicData>
            </a:graphic>
          </wp:inline>
        </w:drawing>
      </w:r>
    </w:p>
    <w:p w14:paraId="4B5C58AA">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项目名称：</w:t>
      </w:r>
      <w:r>
        <w:rPr>
          <w:rFonts w:ascii="楷体" w:hAnsi="楷体" w:eastAsia="楷体" w:cs="楷体"/>
          <w:b/>
          <w:bCs/>
          <w:sz w:val="36"/>
          <w:szCs w:val="36"/>
          <w:u w:val="single"/>
        </w:rPr>
        <w:t xml:space="preserve">  </w:t>
      </w:r>
      <w:r>
        <w:rPr>
          <w:rFonts w:hint="eastAsia" w:ascii="楷体" w:hAnsi="楷体" w:eastAsia="楷体" w:cs="楷体"/>
          <w:b/>
          <w:bCs/>
          <w:sz w:val="36"/>
          <w:szCs w:val="36"/>
          <w:u w:val="single"/>
          <w:lang w:val="en-US" w:eastAsia="zh-CN"/>
        </w:rPr>
        <w:t>校务问答机器人</w:t>
      </w:r>
      <w:r>
        <w:rPr>
          <w:rFonts w:hint="eastAsia" w:ascii="楷体" w:hAnsi="楷体" w:eastAsia="楷体" w:cs="楷体"/>
          <w:b/>
          <w:bCs/>
          <w:sz w:val="36"/>
          <w:szCs w:val="36"/>
          <w:u w:val="single"/>
          <w:lang w:eastAsia="zh-Hans"/>
        </w:rPr>
        <w:t xml:space="preserve"> </w:t>
      </w:r>
      <w:r>
        <w:rPr>
          <w:rFonts w:ascii="楷体" w:hAnsi="楷体" w:eastAsia="楷体" w:cs="楷体"/>
          <w:b/>
          <w:bCs/>
          <w:sz w:val="36"/>
          <w:szCs w:val="36"/>
          <w:u w:val="single"/>
          <w:lang w:eastAsia="zh-Hans"/>
        </w:rPr>
        <w:t xml:space="preserve">    </w:t>
      </w:r>
      <w:r>
        <w:rPr>
          <w:rFonts w:hint="eastAsia" w:ascii="楷体" w:hAnsi="楷体" w:eastAsia="楷体" w:cs="楷体"/>
          <w:b/>
          <w:bCs/>
          <w:sz w:val="36"/>
          <w:szCs w:val="36"/>
          <w:u w:val="single"/>
          <w:lang w:eastAsia="zh-Hans"/>
        </w:rPr>
        <w:t xml:space="preserve">  </w:t>
      </w:r>
    </w:p>
    <w:p w14:paraId="30C24EAC">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小组组长：</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白靖妍</w:t>
      </w:r>
      <w:r>
        <w:rPr>
          <w:rFonts w:hint="eastAsia" w:ascii="楷体" w:hAnsi="楷体" w:eastAsia="楷体" w:cs="楷体"/>
          <w:sz w:val="36"/>
          <w:szCs w:val="36"/>
          <w:u w:val="single"/>
        </w:rPr>
        <w:t xml:space="preserve">        </w:t>
      </w:r>
    </w:p>
    <w:p w14:paraId="2950D8F4">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王佳丽</w:t>
      </w:r>
      <w:r>
        <w:rPr>
          <w:rFonts w:hint="eastAsia" w:ascii="楷体" w:hAnsi="楷体" w:eastAsia="楷体" w:cs="楷体"/>
          <w:sz w:val="36"/>
          <w:szCs w:val="36"/>
          <w:u w:val="single"/>
        </w:rPr>
        <w:t xml:space="preserve">        </w:t>
      </w:r>
    </w:p>
    <w:p w14:paraId="1D9FD286">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马雯丽</w:t>
      </w:r>
      <w:r>
        <w:rPr>
          <w:rFonts w:hint="eastAsia" w:ascii="楷体" w:hAnsi="楷体" w:eastAsia="楷体" w:cs="楷体"/>
          <w:sz w:val="36"/>
          <w:szCs w:val="36"/>
          <w:u w:val="single"/>
        </w:rPr>
        <w:t xml:space="preserve">        </w:t>
      </w:r>
    </w:p>
    <w:p w14:paraId="175C15E8">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仵梦雅</w:t>
      </w:r>
      <w:r>
        <w:rPr>
          <w:rFonts w:hint="eastAsia" w:ascii="楷体" w:hAnsi="楷体" w:eastAsia="楷体" w:cs="楷体"/>
          <w:sz w:val="36"/>
          <w:szCs w:val="36"/>
          <w:u w:val="single"/>
        </w:rPr>
        <w:t xml:space="preserve">        </w:t>
      </w:r>
    </w:p>
    <w:p w14:paraId="041F04D1">
      <w:pPr>
        <w:spacing w:line="360" w:lineRule="auto"/>
        <w:ind w:firstLine="1084" w:firstLineChars="300"/>
        <w:rPr>
          <w:rFonts w:hint="eastAsia"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赵益萍</w:t>
      </w:r>
      <w:r>
        <w:rPr>
          <w:rFonts w:hint="eastAsia" w:ascii="楷体" w:hAnsi="楷体" w:eastAsia="楷体" w:cs="楷体"/>
          <w:sz w:val="36"/>
          <w:szCs w:val="36"/>
          <w:u w:val="single"/>
        </w:rPr>
        <w:t xml:space="preserve">        </w:t>
      </w:r>
    </w:p>
    <w:p w14:paraId="58D17C22">
      <w:pPr>
        <w:spacing w:line="360" w:lineRule="auto"/>
        <w:ind w:firstLine="1084" w:firstLineChars="300"/>
        <w:rPr>
          <w:rFonts w:hint="eastAsia"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李思涵</w:t>
      </w:r>
      <w:r>
        <w:rPr>
          <w:rFonts w:hint="eastAsia" w:ascii="楷体" w:hAnsi="楷体" w:eastAsia="楷体" w:cs="楷体"/>
          <w:sz w:val="36"/>
          <w:szCs w:val="36"/>
          <w:u w:val="single"/>
        </w:rPr>
        <w:t xml:space="preserve">        </w:t>
      </w:r>
    </w:p>
    <w:p w14:paraId="35088085">
      <w:pPr>
        <w:widowControl/>
        <w:autoSpaceDE w:val="0"/>
        <w:autoSpaceDN w:val="0"/>
        <w:spacing w:line="360" w:lineRule="auto"/>
        <w:ind w:left="420" w:firstLine="723" w:firstLineChars="200"/>
        <w:textAlignment w:val="bottom"/>
        <w:rPr>
          <w:rFonts w:ascii="楷体" w:hAnsi="楷体" w:eastAsia="楷体" w:cs="楷体"/>
          <w:sz w:val="36"/>
          <w:szCs w:val="36"/>
          <w:u w:val="single"/>
        </w:rPr>
      </w:pPr>
      <w:r>
        <w:rPr>
          <w:rFonts w:hint="eastAsia" w:ascii="楷体" w:hAnsi="楷体" w:eastAsia="楷体" w:cs="楷体"/>
          <w:b/>
          <w:bCs/>
          <w:sz w:val="36"/>
          <w:szCs w:val="36"/>
        </w:rPr>
        <w:t>指导老师：</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苏奎</w:t>
      </w:r>
      <w:r>
        <w:rPr>
          <w:rFonts w:hint="eastAsia" w:ascii="楷体" w:hAnsi="楷体" w:eastAsia="楷体" w:cs="楷体"/>
          <w:sz w:val="36"/>
          <w:szCs w:val="36"/>
          <w:u w:val="single"/>
        </w:rPr>
        <w:t xml:space="preserve">        </w:t>
      </w:r>
    </w:p>
    <w:p w14:paraId="6A17AF82">
      <w:pPr>
        <w:ind w:firstLine="1920" w:firstLineChars="600"/>
        <w:rPr>
          <w:rFonts w:hint="eastAsia" w:ascii="楷体" w:hAnsi="楷体" w:eastAsia="楷体" w:cs="楷体"/>
          <w:sz w:val="32"/>
          <w:szCs w:val="32"/>
        </w:rPr>
      </w:pPr>
      <w:r>
        <w:rPr>
          <w:rFonts w:hint="eastAsia" w:ascii="楷体" w:hAnsi="楷体" w:eastAsia="楷体" w:cs="楷体"/>
          <w:sz w:val="32"/>
          <w:szCs w:val="32"/>
        </w:rPr>
        <w:t>二零二</w:t>
      </w:r>
      <w:r>
        <w:rPr>
          <w:rFonts w:hint="eastAsia" w:ascii="楷体" w:hAnsi="楷体" w:eastAsia="楷体" w:cs="楷体"/>
          <w:sz w:val="32"/>
          <w:szCs w:val="32"/>
          <w:lang w:val="en-US" w:eastAsia="zh-CN"/>
        </w:rPr>
        <w:t>五</w:t>
      </w:r>
      <w:r>
        <w:rPr>
          <w:rFonts w:hint="eastAsia" w:ascii="楷体" w:hAnsi="楷体" w:eastAsia="楷体" w:cs="楷体"/>
          <w:sz w:val="32"/>
          <w:szCs w:val="32"/>
        </w:rPr>
        <w:t xml:space="preserve">年 </w:t>
      </w:r>
      <w:r>
        <w:rPr>
          <w:rFonts w:hint="eastAsia" w:ascii="楷体" w:hAnsi="楷体" w:eastAsia="楷体" w:cs="楷体"/>
          <w:sz w:val="32"/>
          <w:szCs w:val="32"/>
          <w:lang w:val="en-US" w:eastAsia="zh-CN"/>
        </w:rPr>
        <w:t>五</w:t>
      </w:r>
      <w:r>
        <w:rPr>
          <w:rFonts w:hint="eastAsia" w:ascii="楷体" w:hAnsi="楷体" w:eastAsia="楷体" w:cs="楷体"/>
          <w:sz w:val="32"/>
          <w:szCs w:val="32"/>
        </w:rPr>
        <w:t xml:space="preserve">月 </w:t>
      </w:r>
      <w:r>
        <w:rPr>
          <w:rFonts w:hint="eastAsia" w:ascii="楷体" w:hAnsi="楷体" w:eastAsia="楷体" w:cs="楷体"/>
          <w:sz w:val="32"/>
          <w:szCs w:val="32"/>
          <w:lang w:val="en-US" w:eastAsia="zh-CN"/>
        </w:rPr>
        <w:t>七</w:t>
      </w:r>
      <w:r>
        <w:rPr>
          <w:rFonts w:hint="eastAsia" w:ascii="楷体" w:hAnsi="楷体" w:eastAsia="楷体" w:cs="楷体"/>
          <w:sz w:val="32"/>
          <w:szCs w:val="32"/>
        </w:rPr>
        <w:t>日</w:t>
      </w:r>
    </w:p>
    <w:p w14:paraId="5AD81AE7">
      <w:pPr>
        <w:tabs>
          <w:tab w:val="left" w:pos="1820"/>
        </w:tabs>
        <w:jc w:val="center"/>
        <w:rPr>
          <w:rFonts w:hint="eastAsia" w:ascii="楷体" w:hAnsi="楷体" w:eastAsia="楷体" w:cs="楷体"/>
          <w:b/>
          <w:bCs/>
          <w:sz w:val="32"/>
          <w:szCs w:val="32"/>
        </w:rPr>
      </w:pPr>
      <w:r>
        <w:rPr>
          <w:rFonts w:hint="eastAsia" w:ascii="楷体" w:hAnsi="楷体" w:eastAsia="楷体" w:cs="楷体"/>
          <w:b/>
          <w:bCs/>
          <w:sz w:val="32"/>
          <w:szCs w:val="32"/>
        </w:rPr>
        <w:t>版本控制信息</w:t>
      </w:r>
    </w:p>
    <w:p w14:paraId="0BFA9693">
      <w:pPr>
        <w:tabs>
          <w:tab w:val="left" w:pos="1820"/>
        </w:tabs>
        <w:jc w:val="center"/>
        <w:rPr>
          <w:rFonts w:hint="eastAsia" w:ascii="楷体" w:hAnsi="楷体" w:eastAsia="楷体" w:cs="楷体"/>
          <w:b/>
          <w:bCs/>
          <w:sz w:val="21"/>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9"/>
        <w:gridCol w:w="5923"/>
      </w:tblGrid>
      <w:tr w14:paraId="35CFA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26FB03B">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文档编号</w:t>
            </w:r>
          </w:p>
        </w:tc>
        <w:tc>
          <w:tcPr>
            <w:tcW w:w="5923" w:type="dxa"/>
          </w:tcPr>
          <w:p w14:paraId="4CB618BE">
            <w:pPr>
              <w:keepNext w:val="0"/>
              <w:keepLines w:val="0"/>
              <w:suppressLineNumbers w:val="0"/>
              <w:tabs>
                <w:tab w:val="left" w:pos="1820"/>
              </w:tabs>
              <w:spacing w:before="0" w:beforeAutospacing="0" w:after="0" w:afterAutospacing="0"/>
              <w:ind w:left="0" w:right="0"/>
              <w:jc w:val="center"/>
              <w:rPr>
                <w:rFonts w:hint="default" w:ascii="楷体" w:hAnsi="楷体" w:eastAsia="楷体" w:cs="楷体"/>
                <w:b/>
                <w:bCs/>
                <w:sz w:val="28"/>
                <w:szCs w:val="28"/>
                <w:lang w:val="en-US" w:eastAsia="zh-CN"/>
              </w:rPr>
            </w:pPr>
            <w:r>
              <w:rPr>
                <w:rFonts w:hint="eastAsia" w:ascii="楷体" w:hAnsi="楷体" w:eastAsia="楷体" w:cs="楷体"/>
                <w:sz w:val="28"/>
                <w:szCs w:val="28"/>
              </w:rPr>
              <w:t>SRA202</w:t>
            </w:r>
            <w:r>
              <w:rPr>
                <w:rFonts w:hint="eastAsia" w:ascii="楷体" w:hAnsi="楷体" w:eastAsia="楷体" w:cs="楷体"/>
                <w:sz w:val="28"/>
                <w:szCs w:val="28"/>
                <w:lang w:val="en-US" w:eastAsia="zh-CN"/>
              </w:rPr>
              <w:t>5</w:t>
            </w:r>
            <w:r>
              <w:rPr>
                <w:rFonts w:hint="eastAsia" w:ascii="楷体" w:hAnsi="楷体" w:eastAsia="楷体" w:cs="楷体"/>
                <w:sz w:val="28"/>
                <w:szCs w:val="28"/>
              </w:rPr>
              <w:t>-G</w:t>
            </w:r>
            <w:r>
              <w:rPr>
                <w:rFonts w:hint="eastAsia" w:ascii="楷体" w:hAnsi="楷体" w:eastAsia="楷体" w:cs="楷体"/>
                <w:sz w:val="28"/>
                <w:szCs w:val="28"/>
                <w:lang w:val="en-US" w:eastAsia="zh-CN"/>
              </w:rPr>
              <w:t>03</w:t>
            </w:r>
          </w:p>
        </w:tc>
      </w:tr>
      <w:tr w14:paraId="05E92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B0302A1">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文档版本号</w:t>
            </w:r>
          </w:p>
        </w:tc>
        <w:tc>
          <w:tcPr>
            <w:tcW w:w="5923" w:type="dxa"/>
          </w:tcPr>
          <w:p w14:paraId="2CD41563">
            <w:pPr>
              <w:keepNext w:val="0"/>
              <w:keepLines w:val="0"/>
              <w:suppressLineNumbers w:val="0"/>
              <w:tabs>
                <w:tab w:val="left" w:pos="1820"/>
              </w:tabs>
              <w:spacing w:before="0" w:beforeAutospacing="0" w:after="0" w:afterAutospacing="0"/>
              <w:ind w:left="0" w:right="0"/>
              <w:jc w:val="center"/>
              <w:rPr>
                <w:rFonts w:hint="default" w:ascii="楷体" w:hAnsi="楷体" w:eastAsia="楷体" w:cs="楷体"/>
                <w:sz w:val="28"/>
                <w:szCs w:val="28"/>
                <w:lang w:val="en-US" w:eastAsia="zh-CN"/>
              </w:rPr>
            </w:pPr>
            <w:r>
              <w:rPr>
                <w:rFonts w:hint="eastAsia" w:ascii="楷体" w:hAnsi="楷体" w:eastAsia="楷体" w:cs="楷体"/>
                <w:sz w:val="28"/>
                <w:szCs w:val="28"/>
              </w:rPr>
              <w:t>V</w:t>
            </w:r>
            <w:r>
              <w:rPr>
                <w:rFonts w:hint="eastAsia" w:ascii="楷体" w:hAnsi="楷体" w:eastAsia="楷体" w:cs="楷体"/>
                <w:sz w:val="28"/>
                <w:szCs w:val="28"/>
                <w:lang w:val="en-US" w:eastAsia="zh-CN"/>
              </w:rPr>
              <w:t>1.0.1</w:t>
            </w:r>
          </w:p>
        </w:tc>
      </w:tr>
      <w:tr w14:paraId="7F0ED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143E3BB">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关键词</w:t>
            </w:r>
          </w:p>
        </w:tc>
        <w:tc>
          <w:tcPr>
            <w:tcW w:w="5923" w:type="dxa"/>
          </w:tcPr>
          <w:p w14:paraId="299DD3F9">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软件需求规格说明</w:t>
            </w:r>
          </w:p>
        </w:tc>
      </w:tr>
      <w:tr w14:paraId="34448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0D924EDF">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修订人</w:t>
            </w:r>
          </w:p>
        </w:tc>
        <w:tc>
          <w:tcPr>
            <w:tcW w:w="5923" w:type="dxa"/>
          </w:tcPr>
          <w:p w14:paraId="6F3E7BDB">
            <w:pPr>
              <w:keepNext w:val="0"/>
              <w:keepLines w:val="0"/>
              <w:suppressLineNumbers w:val="0"/>
              <w:tabs>
                <w:tab w:val="left" w:pos="1820"/>
              </w:tabs>
              <w:spacing w:before="0" w:beforeAutospacing="0" w:after="0" w:afterAutospacing="0"/>
              <w:ind w:right="0" w:firstLine="2520" w:firstLineChars="90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白靖妍</w:t>
            </w:r>
          </w:p>
        </w:tc>
      </w:tr>
      <w:tr w14:paraId="6D878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1A3B828">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修订时间</w:t>
            </w:r>
          </w:p>
        </w:tc>
        <w:tc>
          <w:tcPr>
            <w:tcW w:w="5923" w:type="dxa"/>
          </w:tcPr>
          <w:p w14:paraId="604BE0DE">
            <w:pPr>
              <w:keepNext w:val="0"/>
              <w:keepLines w:val="0"/>
              <w:suppressLineNumbers w:val="0"/>
              <w:tabs>
                <w:tab w:val="left" w:pos="1820"/>
              </w:tabs>
              <w:spacing w:before="0" w:beforeAutospacing="0" w:after="0" w:afterAutospacing="0"/>
              <w:ind w:left="0" w:right="0"/>
              <w:jc w:val="center"/>
              <w:rPr>
                <w:rFonts w:hint="default" w:ascii="楷体" w:hAnsi="楷体" w:eastAsia="楷体" w:cs="楷体"/>
                <w:sz w:val="28"/>
                <w:szCs w:val="28"/>
                <w:lang w:val="en-US" w:eastAsia="zh-CN"/>
              </w:rPr>
            </w:pPr>
            <w:r>
              <w:rPr>
                <w:rFonts w:hint="eastAsia" w:ascii="楷体" w:hAnsi="楷体" w:eastAsia="楷体" w:cs="楷体"/>
                <w:sz w:val="28"/>
                <w:szCs w:val="28"/>
              </w:rPr>
              <w:t>202</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11</w:t>
            </w:r>
          </w:p>
        </w:tc>
      </w:tr>
    </w:tbl>
    <w:p w14:paraId="32601794">
      <w:pPr>
        <w:tabs>
          <w:tab w:val="left" w:pos="1820"/>
        </w:tabs>
        <w:jc w:val="center"/>
        <w:rPr>
          <w:rFonts w:hint="eastAsia" w:ascii="楷体" w:hAnsi="楷体" w:eastAsia="楷体" w:cs="楷体"/>
          <w:b/>
          <w:bCs/>
          <w:sz w:val="28"/>
          <w:szCs w:val="28"/>
        </w:rPr>
      </w:pPr>
    </w:p>
    <w:tbl>
      <w:tblPr>
        <w:tblStyle w:val="13"/>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540"/>
        <w:gridCol w:w="1720"/>
        <w:gridCol w:w="3892"/>
      </w:tblGrid>
      <w:tr w14:paraId="15314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48F58E35">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版本号</w:t>
            </w:r>
          </w:p>
        </w:tc>
        <w:tc>
          <w:tcPr>
            <w:tcW w:w="1540" w:type="dxa"/>
          </w:tcPr>
          <w:p w14:paraId="35EC6D9C">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修订人</w:t>
            </w:r>
          </w:p>
        </w:tc>
        <w:tc>
          <w:tcPr>
            <w:tcW w:w="1720" w:type="dxa"/>
          </w:tcPr>
          <w:p w14:paraId="069A6A1A">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修订时间</w:t>
            </w:r>
          </w:p>
        </w:tc>
        <w:tc>
          <w:tcPr>
            <w:tcW w:w="3892" w:type="dxa"/>
          </w:tcPr>
          <w:p w14:paraId="48420F9F">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修订内容</w:t>
            </w:r>
          </w:p>
        </w:tc>
      </w:tr>
      <w:tr w14:paraId="25CDD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3586D86">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lang w:val="en-US" w:eastAsia="zh-CN"/>
              </w:rPr>
            </w:pPr>
            <w:r>
              <w:rPr>
                <w:rFonts w:hint="eastAsia" w:ascii="楷体" w:hAnsi="楷体" w:eastAsia="楷体" w:cs="楷体"/>
                <w:sz w:val="28"/>
                <w:szCs w:val="28"/>
              </w:rPr>
              <w:t>V</w:t>
            </w:r>
            <w:r>
              <w:rPr>
                <w:rFonts w:hint="eastAsia" w:ascii="楷体" w:hAnsi="楷体" w:eastAsia="楷体" w:cs="楷体"/>
                <w:sz w:val="28"/>
                <w:szCs w:val="28"/>
                <w:lang w:val="en-US" w:eastAsia="zh-CN"/>
              </w:rPr>
              <w:t>1</w:t>
            </w:r>
            <w:r>
              <w:rPr>
                <w:rFonts w:hint="eastAsia" w:ascii="楷体" w:hAnsi="楷体" w:eastAsia="楷体" w:cs="楷体"/>
                <w:sz w:val="28"/>
                <w:szCs w:val="28"/>
              </w:rPr>
              <w:t>.0.</w:t>
            </w:r>
            <w:r>
              <w:rPr>
                <w:rFonts w:hint="eastAsia" w:ascii="楷体" w:hAnsi="楷体" w:eastAsia="楷体" w:cs="楷体"/>
                <w:sz w:val="28"/>
                <w:szCs w:val="28"/>
                <w:lang w:val="en-US" w:eastAsia="zh-CN"/>
              </w:rPr>
              <w:t>0</w:t>
            </w:r>
          </w:p>
        </w:tc>
        <w:tc>
          <w:tcPr>
            <w:tcW w:w="1540" w:type="dxa"/>
          </w:tcPr>
          <w:p w14:paraId="0CEA2475">
            <w:pPr>
              <w:keepNext w:val="0"/>
              <w:keepLines w:val="0"/>
              <w:suppressLineNumbers w:val="0"/>
              <w:tabs>
                <w:tab w:val="left" w:pos="1820"/>
              </w:tabs>
              <w:spacing w:before="0" w:beforeAutospacing="0" w:after="0" w:afterAutospacing="0"/>
              <w:ind w:left="0" w:right="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白靖妍</w:t>
            </w:r>
          </w:p>
        </w:tc>
        <w:tc>
          <w:tcPr>
            <w:tcW w:w="1720" w:type="dxa"/>
          </w:tcPr>
          <w:p w14:paraId="58009D5B">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lang w:val="en-US" w:eastAsia="zh-CN"/>
              </w:rPr>
            </w:pPr>
            <w:r>
              <w:rPr>
                <w:rFonts w:hint="eastAsia" w:ascii="楷体" w:hAnsi="楷体" w:eastAsia="楷体" w:cs="楷体"/>
                <w:sz w:val="28"/>
                <w:szCs w:val="28"/>
              </w:rPr>
              <w:t>202</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7</w:t>
            </w:r>
          </w:p>
        </w:tc>
        <w:tc>
          <w:tcPr>
            <w:tcW w:w="3892" w:type="dxa"/>
          </w:tcPr>
          <w:p w14:paraId="4D7274C9">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rPr>
            </w:pPr>
            <w:r>
              <w:rPr>
                <w:rFonts w:hint="eastAsia" w:ascii="楷体" w:hAnsi="楷体" w:eastAsia="楷体" w:cs="楷体"/>
                <w:sz w:val="28"/>
                <w:szCs w:val="28"/>
              </w:rPr>
              <w:t>软件需求规格说明初稿</w:t>
            </w:r>
          </w:p>
        </w:tc>
      </w:tr>
      <w:tr w14:paraId="06429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1B079B82">
            <w:pPr>
              <w:keepNext w:val="0"/>
              <w:keepLines w:val="0"/>
              <w:suppressLineNumbers w:val="0"/>
              <w:tabs>
                <w:tab w:val="left" w:pos="1820"/>
              </w:tabs>
              <w:spacing w:before="0" w:beforeAutospacing="0" w:after="0" w:afterAutospacing="0"/>
              <w:ind w:left="0" w:right="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V1.0.1</w:t>
            </w:r>
          </w:p>
        </w:tc>
        <w:tc>
          <w:tcPr>
            <w:tcW w:w="1540" w:type="dxa"/>
          </w:tcPr>
          <w:p w14:paraId="2C2E17CC">
            <w:pPr>
              <w:keepNext w:val="0"/>
              <w:keepLines w:val="0"/>
              <w:suppressLineNumbers w:val="0"/>
              <w:tabs>
                <w:tab w:val="left" w:pos="1820"/>
              </w:tabs>
              <w:spacing w:before="0" w:beforeAutospacing="0" w:after="0" w:afterAutospacing="0"/>
              <w:ind w:left="0" w:right="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白靖妍</w:t>
            </w:r>
          </w:p>
        </w:tc>
        <w:tc>
          <w:tcPr>
            <w:tcW w:w="1720" w:type="dxa"/>
          </w:tcPr>
          <w:p w14:paraId="76B1B24E">
            <w:pPr>
              <w:keepNext w:val="0"/>
              <w:keepLines w:val="0"/>
              <w:suppressLineNumbers w:val="0"/>
              <w:tabs>
                <w:tab w:val="left" w:pos="1820"/>
              </w:tabs>
              <w:spacing w:before="0" w:beforeAutospacing="0" w:after="0" w:afterAutospacing="0"/>
              <w:ind w:left="0" w:right="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2025-5-11</w:t>
            </w:r>
          </w:p>
        </w:tc>
        <w:tc>
          <w:tcPr>
            <w:tcW w:w="3892" w:type="dxa"/>
          </w:tcPr>
          <w:p w14:paraId="6772680E">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lang w:val="en-US" w:eastAsia="zh-CN"/>
              </w:rPr>
            </w:pPr>
            <w:r>
              <w:rPr>
                <w:rFonts w:hint="eastAsia" w:ascii="楷体" w:hAnsi="楷体" w:eastAsia="楷体" w:cs="楷体"/>
                <w:sz w:val="28"/>
                <w:szCs w:val="28"/>
              </w:rPr>
              <w:t>软件需求规格说明</w:t>
            </w:r>
            <w:r>
              <w:rPr>
                <w:rFonts w:hint="eastAsia" w:ascii="楷体" w:hAnsi="楷体" w:eastAsia="楷体" w:cs="楷体"/>
                <w:sz w:val="28"/>
                <w:szCs w:val="28"/>
                <w:lang w:val="en-US" w:eastAsia="zh-CN"/>
              </w:rPr>
              <w:t>修改</w:t>
            </w:r>
          </w:p>
        </w:tc>
      </w:tr>
    </w:tbl>
    <w:p w14:paraId="1530F7B1">
      <w:pPr>
        <w:ind w:firstLine="1920" w:firstLineChars="600"/>
        <w:rPr>
          <w:rFonts w:hint="eastAsia" w:ascii="楷体" w:hAnsi="楷体" w:eastAsia="楷体" w:cs="楷体"/>
          <w:sz w:val="32"/>
          <w:szCs w:val="32"/>
        </w:rPr>
      </w:pPr>
    </w:p>
    <w:p w14:paraId="4A7AE3E2">
      <w:pPr>
        <w:ind w:firstLine="1920" w:firstLineChars="600"/>
        <w:rPr>
          <w:rFonts w:hint="eastAsia" w:ascii="楷体" w:hAnsi="楷体" w:eastAsia="楷体" w:cs="楷体"/>
          <w:sz w:val="32"/>
          <w:szCs w:val="32"/>
        </w:rPr>
      </w:pPr>
    </w:p>
    <w:p w14:paraId="3758EB73">
      <w:pPr>
        <w:ind w:firstLine="1920" w:firstLineChars="600"/>
        <w:rPr>
          <w:rFonts w:hint="eastAsia" w:ascii="楷体" w:hAnsi="楷体" w:eastAsia="楷体" w:cs="楷体"/>
          <w:sz w:val="32"/>
          <w:szCs w:val="32"/>
        </w:rPr>
      </w:pPr>
    </w:p>
    <w:p w14:paraId="4C8333D3">
      <w:pPr>
        <w:ind w:firstLine="1920" w:firstLineChars="600"/>
        <w:rPr>
          <w:rFonts w:hint="eastAsia" w:ascii="楷体" w:hAnsi="楷体" w:eastAsia="楷体" w:cs="楷体"/>
          <w:sz w:val="32"/>
          <w:szCs w:val="32"/>
        </w:rPr>
      </w:pPr>
    </w:p>
    <w:p w14:paraId="1AFE13F3">
      <w:pPr>
        <w:ind w:firstLine="1920" w:firstLineChars="600"/>
        <w:rPr>
          <w:rFonts w:hint="eastAsia" w:ascii="楷体" w:hAnsi="楷体" w:eastAsia="楷体" w:cs="楷体"/>
          <w:sz w:val="32"/>
          <w:szCs w:val="32"/>
        </w:rPr>
      </w:pPr>
    </w:p>
    <w:p w14:paraId="534AB2A1">
      <w:pPr>
        <w:ind w:firstLine="1920" w:firstLineChars="600"/>
        <w:rPr>
          <w:rFonts w:hint="eastAsia" w:ascii="楷体" w:hAnsi="楷体" w:eastAsia="楷体" w:cs="楷体"/>
          <w:sz w:val="32"/>
          <w:szCs w:val="32"/>
        </w:rPr>
      </w:pPr>
    </w:p>
    <w:p w14:paraId="1B481DD6">
      <w:pPr>
        <w:ind w:firstLine="1920" w:firstLineChars="600"/>
        <w:rPr>
          <w:rFonts w:hint="eastAsia" w:ascii="楷体" w:hAnsi="楷体" w:eastAsia="楷体" w:cs="楷体"/>
          <w:sz w:val="32"/>
          <w:szCs w:val="32"/>
        </w:rPr>
      </w:pPr>
    </w:p>
    <w:p w14:paraId="01E9DDEA">
      <w:pPr>
        <w:ind w:firstLine="1920" w:firstLineChars="600"/>
        <w:rPr>
          <w:rFonts w:hint="eastAsia" w:ascii="楷体" w:hAnsi="楷体" w:eastAsia="楷体" w:cs="楷体"/>
          <w:sz w:val="32"/>
          <w:szCs w:val="32"/>
        </w:rPr>
      </w:pPr>
    </w:p>
    <w:p w14:paraId="4730C5BD">
      <w:pPr>
        <w:ind w:firstLine="1920" w:firstLineChars="600"/>
        <w:rPr>
          <w:rFonts w:hint="eastAsia" w:ascii="楷体" w:hAnsi="楷体" w:eastAsia="楷体" w:cs="楷体"/>
          <w:sz w:val="32"/>
          <w:szCs w:val="32"/>
        </w:rPr>
      </w:pPr>
    </w:p>
    <w:p w14:paraId="793EF1AE">
      <w:pPr>
        <w:ind w:firstLine="1920" w:firstLineChars="600"/>
        <w:rPr>
          <w:rFonts w:hint="eastAsia" w:ascii="楷体" w:hAnsi="楷体" w:eastAsia="楷体" w:cs="楷体"/>
          <w:sz w:val="32"/>
          <w:szCs w:val="32"/>
        </w:rPr>
      </w:pPr>
    </w:p>
    <w:p w14:paraId="5A2DA2EE">
      <w:pPr>
        <w:ind w:firstLine="1920" w:firstLineChars="600"/>
        <w:rPr>
          <w:rFonts w:hint="eastAsia" w:ascii="楷体" w:hAnsi="楷体" w:eastAsia="楷体" w:cs="楷体"/>
          <w:sz w:val="32"/>
          <w:szCs w:val="32"/>
        </w:rPr>
      </w:pPr>
    </w:p>
    <w:p w14:paraId="69ED1D65">
      <w:pPr>
        <w:ind w:firstLine="1920" w:firstLineChars="600"/>
        <w:rPr>
          <w:rFonts w:hint="eastAsia" w:ascii="楷体" w:hAnsi="楷体" w:eastAsia="楷体" w:cs="楷体"/>
          <w:sz w:val="32"/>
          <w:szCs w:val="32"/>
        </w:rPr>
      </w:pPr>
      <w:bookmarkStart w:id="221" w:name="_GoBack"/>
      <w:bookmarkEnd w:id="221"/>
    </w:p>
    <w:sdt>
      <w:sdtPr>
        <w:rPr>
          <w:rFonts w:ascii="宋体" w:hAnsi="宋体" w:eastAsia="宋体" w:cstheme="minorBidi"/>
          <w:kern w:val="2"/>
          <w:sz w:val="21"/>
          <w:szCs w:val="24"/>
          <w:lang w:val="en-US" w:eastAsia="zh-CN" w:bidi="ar-SA"/>
        </w:rPr>
        <w:id w:val="147470566"/>
        <w15:color w:val="DBDBDB"/>
        <w:docPartObj>
          <w:docPartGallery w:val="Table of Contents"/>
          <w:docPartUnique/>
        </w:docPartObj>
      </w:sdtPr>
      <w:sdtEndPr>
        <w:rPr>
          <w:rFonts w:hint="eastAsia" w:ascii="楷体" w:hAnsi="楷体" w:eastAsia="楷体" w:cs="楷体"/>
          <w:kern w:val="2"/>
          <w:sz w:val="21"/>
          <w:szCs w:val="32"/>
          <w:lang w:val="en-US" w:eastAsia="zh-CN" w:bidi="ar-SA"/>
        </w:rPr>
      </w:sdtEndPr>
      <w:sdtContent>
        <w:p w14:paraId="7F1715E1">
          <w:pPr>
            <w:spacing w:before="0" w:beforeLines="0" w:after="0" w:afterLines="0" w:line="240" w:lineRule="auto"/>
            <w:ind w:left="0" w:leftChars="0" w:right="0" w:rightChars="0" w:firstLine="0" w:firstLineChars="0"/>
            <w:jc w:val="center"/>
          </w:pPr>
          <w:r>
            <w:rPr>
              <w:rFonts w:ascii="宋体" w:hAnsi="宋体" w:eastAsia="宋体"/>
              <w:sz w:val="21"/>
            </w:rPr>
            <w:t>目录</w:t>
          </w:r>
        </w:p>
        <w:p w14:paraId="5C2B2289">
          <w:pPr>
            <w:pStyle w:val="9"/>
            <w:tabs>
              <w:tab w:val="right" w:leader="dot" w:pos="8306"/>
            </w:tabs>
          </w:pPr>
          <w:r>
            <w:rPr>
              <w:rFonts w:hint="eastAsia" w:ascii="楷体" w:hAnsi="楷体" w:eastAsia="楷体" w:cs="楷体"/>
              <w:sz w:val="32"/>
              <w:szCs w:val="32"/>
            </w:rPr>
            <w:fldChar w:fldCharType="begin"/>
          </w:r>
          <w:r>
            <w:rPr>
              <w:rFonts w:hint="eastAsia" w:ascii="楷体" w:hAnsi="楷体" w:eastAsia="楷体" w:cs="楷体"/>
              <w:sz w:val="32"/>
              <w:szCs w:val="32"/>
            </w:rPr>
            <w:instrText xml:space="preserve">TOC \o "1-3" \h \u </w:instrText>
          </w:r>
          <w:r>
            <w:rPr>
              <w:rFonts w:hint="eastAsia" w:ascii="楷体" w:hAnsi="楷体" w:eastAsia="楷体" w:cs="楷体"/>
              <w:sz w:val="32"/>
              <w:szCs w:val="32"/>
            </w:rPr>
            <w:fldChar w:fldCharType="separate"/>
          </w:r>
          <w:r>
            <w:rPr>
              <w:rFonts w:hint="eastAsia" w:ascii="楷体" w:hAnsi="楷体" w:eastAsia="楷体" w:cs="楷体"/>
              <w:szCs w:val="32"/>
            </w:rPr>
            <w:fldChar w:fldCharType="begin"/>
          </w:r>
          <w:r>
            <w:rPr>
              <w:rFonts w:hint="eastAsia" w:ascii="楷体" w:hAnsi="楷体" w:eastAsia="楷体" w:cs="楷体"/>
              <w:szCs w:val="32"/>
            </w:rPr>
            <w:instrText xml:space="preserve"> HYPERLINK \l _Toc32196 </w:instrText>
          </w:r>
          <w:r>
            <w:rPr>
              <w:rFonts w:hint="eastAsia" w:ascii="楷体" w:hAnsi="楷体" w:eastAsia="楷体" w:cs="楷体"/>
              <w:szCs w:val="32"/>
            </w:rPr>
            <w:fldChar w:fldCharType="separate"/>
          </w:r>
          <w:r>
            <w:rPr>
              <w:rFonts w:hint="eastAsia" w:ascii="楷体" w:hAnsi="楷体" w:eastAsia="楷体" w:cs="楷体"/>
              <w:lang w:val="en-US" w:eastAsia="zh-CN"/>
            </w:rPr>
            <w:t>1.引言</w:t>
          </w:r>
          <w:r>
            <w:tab/>
          </w:r>
          <w:r>
            <w:fldChar w:fldCharType="begin"/>
          </w:r>
          <w:r>
            <w:instrText xml:space="preserve"> PAGEREF _Toc32196 \h </w:instrText>
          </w:r>
          <w:r>
            <w:fldChar w:fldCharType="separate"/>
          </w:r>
          <w:r>
            <w:t>5</w:t>
          </w:r>
          <w:r>
            <w:fldChar w:fldCharType="end"/>
          </w:r>
          <w:r>
            <w:rPr>
              <w:rFonts w:hint="eastAsia" w:ascii="楷体" w:hAnsi="楷体" w:eastAsia="楷体" w:cs="楷体"/>
              <w:szCs w:val="32"/>
            </w:rPr>
            <w:fldChar w:fldCharType="end"/>
          </w:r>
        </w:p>
        <w:p w14:paraId="297906BE">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_Toc30643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1.1.</w:t>
          </w:r>
          <w:r>
            <w:rPr>
              <w:rFonts w:hint="eastAsia" w:ascii="楷体" w:hAnsi="楷体" w:eastAsia="楷体" w:cs="楷体"/>
              <w:szCs w:val="28"/>
            </w:rPr>
            <w:t>系统概述</w:t>
          </w:r>
          <w:r>
            <w:tab/>
          </w:r>
          <w:r>
            <w:fldChar w:fldCharType="begin"/>
          </w:r>
          <w:r>
            <w:instrText xml:space="preserve"> PAGEREF _Toc30643 \h </w:instrText>
          </w:r>
          <w:r>
            <w:fldChar w:fldCharType="separate"/>
          </w:r>
          <w:r>
            <w:t>5</w:t>
          </w:r>
          <w:r>
            <w:fldChar w:fldCharType="end"/>
          </w:r>
          <w:r>
            <w:rPr>
              <w:rFonts w:hint="eastAsia" w:ascii="楷体" w:hAnsi="楷体" w:eastAsia="楷体" w:cs="楷体"/>
              <w:szCs w:val="32"/>
            </w:rPr>
            <w:fldChar w:fldCharType="end"/>
          </w:r>
        </w:p>
        <w:p w14:paraId="6165506C">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_Toc26414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1.2.</w:t>
          </w:r>
          <w:r>
            <w:rPr>
              <w:rFonts w:hint="eastAsia" w:ascii="楷体" w:hAnsi="楷体" w:eastAsia="楷体" w:cs="楷体"/>
              <w:szCs w:val="28"/>
            </w:rPr>
            <w:t>文档概述</w:t>
          </w:r>
          <w:r>
            <w:tab/>
          </w:r>
          <w:r>
            <w:fldChar w:fldCharType="begin"/>
          </w:r>
          <w:r>
            <w:instrText xml:space="preserve"> PAGEREF _Toc26414 \h </w:instrText>
          </w:r>
          <w:r>
            <w:fldChar w:fldCharType="separate"/>
          </w:r>
          <w:r>
            <w:t>5</w:t>
          </w:r>
          <w:r>
            <w:fldChar w:fldCharType="end"/>
          </w:r>
          <w:r>
            <w:rPr>
              <w:rFonts w:hint="eastAsia" w:ascii="楷体" w:hAnsi="楷体" w:eastAsia="楷体" w:cs="楷体"/>
              <w:szCs w:val="32"/>
            </w:rPr>
            <w:fldChar w:fldCharType="end"/>
          </w:r>
        </w:p>
        <w:p w14:paraId="63F4AB70">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_Toc25114 </w:instrText>
          </w:r>
          <w:r>
            <w:rPr>
              <w:rFonts w:hint="eastAsia" w:ascii="楷体" w:hAnsi="楷体" w:eastAsia="楷体" w:cs="楷体"/>
              <w:szCs w:val="32"/>
            </w:rPr>
            <w:fldChar w:fldCharType="separate"/>
          </w:r>
          <w:r>
            <w:rPr>
              <w:rFonts w:hint="eastAsia" w:ascii="楷体" w:hAnsi="楷体" w:eastAsia="楷体" w:cs="楷体"/>
              <w:bCs/>
              <w:kern w:val="2"/>
              <w:szCs w:val="28"/>
              <w:lang w:val="en-US" w:eastAsia="zh-CN" w:bidi="ar-SA"/>
            </w:rPr>
            <w:t>1.3.术语说明</w:t>
          </w:r>
          <w:r>
            <w:tab/>
          </w:r>
          <w:r>
            <w:fldChar w:fldCharType="begin"/>
          </w:r>
          <w:r>
            <w:instrText xml:space="preserve"> PAGEREF _Toc25114 \h </w:instrText>
          </w:r>
          <w:r>
            <w:fldChar w:fldCharType="separate"/>
          </w:r>
          <w:r>
            <w:t>5</w:t>
          </w:r>
          <w:r>
            <w:fldChar w:fldCharType="end"/>
          </w:r>
          <w:r>
            <w:rPr>
              <w:rFonts w:hint="eastAsia" w:ascii="楷体" w:hAnsi="楷体" w:eastAsia="楷体" w:cs="楷体"/>
              <w:szCs w:val="32"/>
            </w:rPr>
            <w:fldChar w:fldCharType="end"/>
          </w:r>
        </w:p>
        <w:p w14:paraId="0B38B12A">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_Toc12719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w:t>
          </w:r>
          <w:r>
            <w:rPr>
              <w:rFonts w:hint="eastAsia" w:ascii="楷体" w:hAnsi="楷体" w:eastAsia="楷体" w:cs="楷体"/>
              <w:bCs/>
              <w:kern w:val="2"/>
              <w:szCs w:val="28"/>
              <w:lang w:val="en-US" w:eastAsia="zh-CN" w:bidi="ar-SA"/>
            </w:rPr>
            <w:t>4</w:t>
          </w:r>
          <w:r>
            <w:rPr>
              <w:rFonts w:hint="default" w:ascii="楷体" w:hAnsi="楷体" w:eastAsia="楷体" w:cs="楷体"/>
              <w:bCs/>
              <w:kern w:val="2"/>
              <w:szCs w:val="28"/>
              <w:lang w:val="en-US" w:eastAsia="zh-CN" w:bidi="ar-SA"/>
            </w:rPr>
            <w:t>.</w:t>
          </w:r>
          <w:r>
            <w:rPr>
              <w:rFonts w:hint="eastAsia" w:ascii="楷体" w:hAnsi="楷体" w:eastAsia="楷体" w:cs="楷体"/>
              <w:szCs w:val="28"/>
            </w:rPr>
            <w:t>基线</w:t>
          </w:r>
          <w:r>
            <w:tab/>
          </w:r>
          <w:r>
            <w:fldChar w:fldCharType="begin"/>
          </w:r>
          <w:r>
            <w:instrText xml:space="preserve"> PAGEREF _Toc12719 \h </w:instrText>
          </w:r>
          <w:r>
            <w:fldChar w:fldCharType="separate"/>
          </w:r>
          <w:r>
            <w:t>6</w:t>
          </w:r>
          <w:r>
            <w:fldChar w:fldCharType="end"/>
          </w:r>
          <w:r>
            <w:rPr>
              <w:rFonts w:hint="eastAsia" w:ascii="楷体" w:hAnsi="楷体" w:eastAsia="楷体" w:cs="楷体"/>
              <w:szCs w:val="32"/>
            </w:rPr>
            <w:fldChar w:fldCharType="end"/>
          </w:r>
        </w:p>
        <w:p w14:paraId="73882316">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_Toc27791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2.</w:t>
          </w:r>
          <w:r>
            <w:rPr>
              <w:rFonts w:hint="eastAsia" w:ascii="楷体" w:hAnsi="楷体" w:eastAsia="楷体" w:cs="楷体"/>
              <w:szCs w:val="44"/>
            </w:rPr>
            <w:t>引用文件</w:t>
          </w:r>
          <w:r>
            <w:tab/>
          </w:r>
          <w:r>
            <w:fldChar w:fldCharType="begin"/>
          </w:r>
          <w:r>
            <w:instrText xml:space="preserve"> PAGEREF _Toc27791 \h </w:instrText>
          </w:r>
          <w:r>
            <w:fldChar w:fldCharType="separate"/>
          </w:r>
          <w:r>
            <w:t>6</w:t>
          </w:r>
          <w:r>
            <w:fldChar w:fldCharType="end"/>
          </w:r>
          <w:r>
            <w:rPr>
              <w:rFonts w:hint="eastAsia" w:ascii="楷体" w:hAnsi="楷体" w:eastAsia="楷体" w:cs="楷体"/>
              <w:szCs w:val="32"/>
            </w:rPr>
            <w:fldChar w:fldCharType="end"/>
          </w:r>
        </w:p>
        <w:p w14:paraId="194559D5">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_Toc16129 </w:instrText>
          </w:r>
          <w:r>
            <w:rPr>
              <w:rFonts w:hint="eastAsia" w:ascii="楷体" w:hAnsi="楷体" w:eastAsia="楷体" w:cs="楷体"/>
              <w:szCs w:val="32"/>
            </w:rPr>
            <w:fldChar w:fldCharType="separate"/>
          </w:r>
          <w:r>
            <w:rPr>
              <w:rFonts w:hint="eastAsia" w:ascii="楷体" w:hAnsi="楷体" w:eastAsia="楷体" w:cs="楷体"/>
              <w:szCs w:val="28"/>
            </w:rPr>
            <w:t>2.1参考模板</w:t>
          </w:r>
          <w:r>
            <w:tab/>
          </w:r>
          <w:r>
            <w:fldChar w:fldCharType="begin"/>
          </w:r>
          <w:r>
            <w:instrText xml:space="preserve"> PAGEREF _Toc16129 \h </w:instrText>
          </w:r>
          <w:r>
            <w:fldChar w:fldCharType="separate"/>
          </w:r>
          <w:r>
            <w:t>6</w:t>
          </w:r>
          <w:r>
            <w:fldChar w:fldCharType="end"/>
          </w:r>
          <w:r>
            <w:rPr>
              <w:rFonts w:hint="eastAsia" w:ascii="楷体" w:hAnsi="楷体" w:eastAsia="楷体" w:cs="楷体"/>
              <w:szCs w:val="32"/>
            </w:rPr>
            <w:fldChar w:fldCharType="end"/>
          </w:r>
        </w:p>
        <w:p w14:paraId="02F0CBDB">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_Toc32421 </w:instrText>
          </w:r>
          <w:r>
            <w:rPr>
              <w:rFonts w:hint="eastAsia" w:ascii="楷体" w:hAnsi="楷体" w:eastAsia="楷体" w:cs="楷体"/>
              <w:szCs w:val="32"/>
            </w:rPr>
            <w:fldChar w:fldCharType="separate"/>
          </w:r>
          <w:r>
            <w:rPr>
              <w:rFonts w:hint="eastAsia" w:ascii="楷体" w:hAnsi="楷体" w:eastAsia="楷体" w:cs="楷体"/>
              <w:szCs w:val="28"/>
            </w:rPr>
            <w:t>2.2引用文档</w:t>
          </w:r>
          <w:r>
            <w:tab/>
          </w:r>
          <w:r>
            <w:fldChar w:fldCharType="begin"/>
          </w:r>
          <w:r>
            <w:instrText xml:space="preserve"> PAGEREF _Toc32421 \h </w:instrText>
          </w:r>
          <w:r>
            <w:fldChar w:fldCharType="separate"/>
          </w:r>
          <w:r>
            <w:t>6</w:t>
          </w:r>
          <w:r>
            <w:fldChar w:fldCharType="end"/>
          </w:r>
          <w:r>
            <w:rPr>
              <w:rFonts w:hint="eastAsia" w:ascii="楷体" w:hAnsi="楷体" w:eastAsia="楷体" w:cs="楷体"/>
              <w:szCs w:val="32"/>
            </w:rPr>
            <w:fldChar w:fldCharType="end"/>
          </w:r>
        </w:p>
        <w:p w14:paraId="60EBBD95">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_Toc6719 </w:instrText>
          </w:r>
          <w:r>
            <w:rPr>
              <w:rFonts w:hint="eastAsia" w:ascii="楷体" w:hAnsi="楷体" w:eastAsia="楷体" w:cs="楷体"/>
              <w:szCs w:val="32"/>
            </w:rPr>
            <w:fldChar w:fldCharType="separate"/>
          </w:r>
          <w:r>
            <w:rPr>
              <w:rFonts w:hint="eastAsia" w:ascii="楷体" w:hAnsi="楷体" w:eastAsia="楷体" w:cs="楷体"/>
              <w:lang w:val="en-US" w:eastAsia="zh-CN"/>
            </w:rPr>
            <w:t>3.</w:t>
          </w:r>
          <w:r>
            <w:rPr>
              <w:rFonts w:hint="eastAsia" w:ascii="楷体" w:hAnsi="楷体" w:eastAsia="楷体" w:cs="楷体"/>
            </w:rPr>
            <w:t>需求</w:t>
          </w:r>
          <w:r>
            <w:tab/>
          </w:r>
          <w:r>
            <w:fldChar w:fldCharType="begin"/>
          </w:r>
          <w:r>
            <w:instrText xml:space="preserve"> PAGEREF _Toc6719 \h </w:instrText>
          </w:r>
          <w:r>
            <w:fldChar w:fldCharType="separate"/>
          </w:r>
          <w:r>
            <w:t>7</w:t>
          </w:r>
          <w:r>
            <w:fldChar w:fldCharType="end"/>
          </w:r>
          <w:r>
            <w:rPr>
              <w:rFonts w:hint="eastAsia" w:ascii="楷体" w:hAnsi="楷体" w:eastAsia="楷体" w:cs="楷体"/>
              <w:szCs w:val="32"/>
            </w:rPr>
            <w:fldChar w:fldCharType="end"/>
          </w:r>
        </w:p>
        <w:p w14:paraId="2ED68649">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_Toc31123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3.1.</w:t>
          </w:r>
          <w:r>
            <w:rPr>
              <w:rFonts w:hint="eastAsia" w:ascii="楷体" w:hAnsi="楷体" w:eastAsia="楷体" w:cs="楷体"/>
              <w:szCs w:val="28"/>
            </w:rPr>
            <w:t>需求概述</w:t>
          </w:r>
          <w:r>
            <w:tab/>
          </w:r>
          <w:r>
            <w:fldChar w:fldCharType="begin"/>
          </w:r>
          <w:r>
            <w:instrText xml:space="preserve"> PAGEREF _Toc31123 \h </w:instrText>
          </w:r>
          <w:r>
            <w:fldChar w:fldCharType="separate"/>
          </w:r>
          <w:r>
            <w:t>7</w:t>
          </w:r>
          <w:r>
            <w:fldChar w:fldCharType="end"/>
          </w:r>
          <w:r>
            <w:rPr>
              <w:rFonts w:hint="eastAsia" w:ascii="楷体" w:hAnsi="楷体" w:eastAsia="楷体" w:cs="楷体"/>
              <w:szCs w:val="32"/>
            </w:rPr>
            <w:fldChar w:fldCharType="end"/>
          </w:r>
        </w:p>
        <w:p w14:paraId="209098FC">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_Toc16415 </w:instrText>
          </w:r>
          <w:r>
            <w:rPr>
              <w:rFonts w:hint="eastAsia" w:ascii="楷体" w:hAnsi="楷体" w:eastAsia="楷体" w:cs="楷体"/>
              <w:szCs w:val="32"/>
            </w:rPr>
            <w:fldChar w:fldCharType="separate"/>
          </w:r>
          <w:r>
            <w:rPr>
              <w:rFonts w:hint="default" w:ascii="楷体" w:hAnsi="楷体" w:eastAsia="楷体" w:cs="楷体"/>
              <w:bCs w:val="0"/>
              <w:kern w:val="2"/>
              <w:szCs w:val="24"/>
              <w:lang w:val="en-US" w:eastAsia="zh-CN" w:bidi="ar-SA"/>
            </w:rPr>
            <w:t>3.1.1.</w:t>
          </w:r>
          <w:r>
            <w:rPr>
              <w:rFonts w:hint="eastAsia" w:ascii="楷体" w:hAnsi="楷体" w:eastAsia="楷体" w:cs="楷体"/>
              <w:bCs w:val="0"/>
              <w:szCs w:val="24"/>
            </w:rPr>
            <w:t>目标</w:t>
          </w:r>
          <w:r>
            <w:tab/>
          </w:r>
          <w:r>
            <w:fldChar w:fldCharType="begin"/>
          </w:r>
          <w:r>
            <w:instrText xml:space="preserve"> PAGEREF _Toc16415 \h </w:instrText>
          </w:r>
          <w:r>
            <w:fldChar w:fldCharType="separate"/>
          </w:r>
          <w:r>
            <w:t>7</w:t>
          </w:r>
          <w:r>
            <w:fldChar w:fldCharType="end"/>
          </w:r>
          <w:r>
            <w:rPr>
              <w:rFonts w:hint="eastAsia" w:ascii="楷体" w:hAnsi="楷体" w:eastAsia="楷体" w:cs="楷体"/>
              <w:szCs w:val="32"/>
            </w:rPr>
            <w:fldChar w:fldCharType="end"/>
          </w:r>
        </w:p>
        <w:p w14:paraId="672ECCA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_Toc3597 </w:instrText>
          </w:r>
          <w:r>
            <w:rPr>
              <w:rFonts w:hint="eastAsia" w:ascii="楷体" w:hAnsi="楷体" w:eastAsia="楷体" w:cs="楷体"/>
              <w:szCs w:val="32"/>
            </w:rPr>
            <w:fldChar w:fldCharType="separate"/>
          </w:r>
          <w:r>
            <w:rPr>
              <w:rFonts w:hint="default" w:ascii="楷体" w:hAnsi="楷体" w:eastAsia="楷体" w:cs="楷体"/>
              <w:bCs w:val="0"/>
              <w:kern w:val="2"/>
              <w:szCs w:val="28"/>
              <w:lang w:val="en-US" w:eastAsia="zh-CN" w:bidi="ar-SA"/>
            </w:rPr>
            <w:t>3.1.2.</w:t>
          </w:r>
          <w:r>
            <w:rPr>
              <w:rFonts w:hint="eastAsia" w:ascii="楷体" w:hAnsi="楷体" w:eastAsia="楷体" w:cs="楷体"/>
              <w:bCs w:val="0"/>
              <w:szCs w:val="28"/>
            </w:rPr>
            <w:t>运行环境</w:t>
          </w:r>
          <w:r>
            <w:tab/>
          </w:r>
          <w:r>
            <w:fldChar w:fldCharType="begin"/>
          </w:r>
          <w:r>
            <w:instrText xml:space="preserve"> PAGEREF _Toc3597 \h </w:instrText>
          </w:r>
          <w:r>
            <w:fldChar w:fldCharType="separate"/>
          </w:r>
          <w:r>
            <w:t>7</w:t>
          </w:r>
          <w:r>
            <w:fldChar w:fldCharType="end"/>
          </w:r>
          <w:r>
            <w:rPr>
              <w:rFonts w:hint="eastAsia" w:ascii="楷体" w:hAnsi="楷体" w:eastAsia="楷体" w:cs="楷体"/>
              <w:szCs w:val="32"/>
            </w:rPr>
            <w:fldChar w:fldCharType="end"/>
          </w:r>
        </w:p>
        <w:p w14:paraId="1C08D999">
          <w:pPr>
            <w:pStyle w:val="9"/>
            <w:tabs>
              <w:tab w:val="right" w:leader="dot" w:pos="8306"/>
            </w:tabs>
            <w:ind w:firstLine="420" w:firstLineChars="200"/>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_Toc4607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3.2.</w:t>
          </w:r>
          <w:r>
            <w:rPr>
              <w:rFonts w:hint="default" w:ascii="楷体" w:hAnsi="楷体" w:eastAsia="楷体" w:cs="楷体"/>
              <w:bCs/>
              <w:szCs w:val="28"/>
            </w:rPr>
            <w:t>需求规格</w:t>
          </w:r>
          <w:r>
            <w:tab/>
          </w:r>
          <w:r>
            <w:fldChar w:fldCharType="begin"/>
          </w:r>
          <w:r>
            <w:instrText xml:space="preserve"> PAGEREF _Toc4607 \h </w:instrText>
          </w:r>
          <w:r>
            <w:fldChar w:fldCharType="separate"/>
          </w:r>
          <w:r>
            <w:t>11</w:t>
          </w:r>
          <w:r>
            <w:fldChar w:fldCharType="end"/>
          </w:r>
          <w:r>
            <w:rPr>
              <w:rFonts w:hint="eastAsia" w:ascii="楷体" w:hAnsi="楷体" w:eastAsia="楷体" w:cs="楷体"/>
              <w:szCs w:val="32"/>
            </w:rPr>
            <w:fldChar w:fldCharType="end"/>
          </w:r>
        </w:p>
        <w:p w14:paraId="3B20F07E">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_Toc1449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4.</w:t>
          </w:r>
          <w:r>
            <w:rPr>
              <w:rFonts w:hint="eastAsia" w:ascii="楷体" w:hAnsi="楷体" w:eastAsia="楷体" w:cs="楷体"/>
              <w:szCs w:val="44"/>
            </w:rPr>
            <w:t>系统特征</w:t>
          </w:r>
          <w:r>
            <w:tab/>
          </w:r>
          <w:r>
            <w:fldChar w:fldCharType="begin"/>
          </w:r>
          <w:r>
            <w:instrText xml:space="preserve"> PAGEREF _Toc1449 \h </w:instrText>
          </w:r>
          <w:r>
            <w:fldChar w:fldCharType="separate"/>
          </w:r>
          <w:r>
            <w:t>11</w:t>
          </w:r>
          <w:r>
            <w:fldChar w:fldCharType="end"/>
          </w:r>
          <w:r>
            <w:rPr>
              <w:rFonts w:hint="eastAsia" w:ascii="楷体" w:hAnsi="楷体" w:eastAsia="楷体" w:cs="楷体"/>
              <w:szCs w:val="32"/>
            </w:rPr>
            <w:fldChar w:fldCharType="end"/>
          </w:r>
        </w:p>
        <w:p w14:paraId="1A2FEAE5">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_Toc4632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4.1.</w:t>
          </w:r>
          <w:r>
            <w:rPr>
              <w:rFonts w:hint="eastAsia" w:ascii="楷体" w:hAnsi="楷体" w:eastAsia="楷体" w:cs="楷体"/>
              <w:bCs/>
              <w:kern w:val="2"/>
              <w:szCs w:val="32"/>
              <w:lang w:val="en-US" w:eastAsia="zh-CN" w:bidi="ar-SA"/>
            </w:rPr>
            <w:t>校务问答机器人</w:t>
          </w:r>
          <w:r>
            <w:rPr>
              <w:rFonts w:hint="eastAsia" w:ascii="楷体" w:hAnsi="楷体" w:eastAsia="楷体" w:cs="楷体"/>
              <w:szCs w:val="32"/>
              <w:lang w:val="en-US" w:eastAsia="zh-CN"/>
            </w:rPr>
            <w:t>顶层用例图</w:t>
          </w:r>
          <w:r>
            <w:tab/>
          </w:r>
          <w:r>
            <w:fldChar w:fldCharType="begin"/>
          </w:r>
          <w:r>
            <w:instrText xml:space="preserve"> PAGEREF _Toc4632 \h </w:instrText>
          </w:r>
          <w:r>
            <w:fldChar w:fldCharType="separate"/>
          </w:r>
          <w:r>
            <w:t>11</w:t>
          </w:r>
          <w:r>
            <w:fldChar w:fldCharType="end"/>
          </w:r>
          <w:r>
            <w:rPr>
              <w:rFonts w:hint="eastAsia" w:ascii="楷体" w:hAnsi="楷体" w:eastAsia="楷体" w:cs="楷体"/>
              <w:szCs w:val="32"/>
            </w:rPr>
            <w:fldChar w:fldCharType="end"/>
          </w:r>
        </w:p>
        <w:p w14:paraId="01A20F75">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_Toc17588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4.2管理员</w:t>
          </w:r>
          <w:r>
            <w:tab/>
          </w:r>
          <w:r>
            <w:fldChar w:fldCharType="begin"/>
          </w:r>
          <w:r>
            <w:instrText xml:space="preserve"> PAGEREF _Toc17588 \h </w:instrText>
          </w:r>
          <w:r>
            <w:fldChar w:fldCharType="separate"/>
          </w:r>
          <w:r>
            <w:t>12</w:t>
          </w:r>
          <w:r>
            <w:fldChar w:fldCharType="end"/>
          </w:r>
          <w:r>
            <w:rPr>
              <w:rFonts w:hint="eastAsia" w:ascii="楷体" w:hAnsi="楷体" w:eastAsia="楷体" w:cs="楷体"/>
              <w:szCs w:val="32"/>
            </w:rPr>
            <w:fldChar w:fldCharType="end"/>
          </w:r>
        </w:p>
        <w:p w14:paraId="1D1A507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_Toc15004 </w:instrText>
          </w:r>
          <w:r>
            <w:rPr>
              <w:rFonts w:hint="eastAsia" w:ascii="楷体" w:hAnsi="楷体" w:eastAsia="楷体" w:cs="楷体"/>
              <w:szCs w:val="32"/>
            </w:rPr>
            <w:fldChar w:fldCharType="separate"/>
          </w:r>
          <w:r>
            <w:rPr>
              <w:rFonts w:hint="eastAsia"/>
              <w:lang w:val="en-US" w:eastAsia="zh-CN"/>
            </w:rPr>
            <w:t>4.2.1</w:t>
          </w:r>
          <w:r>
            <w:rPr>
              <w:rFonts w:hint="eastAsia"/>
            </w:rPr>
            <w:t>身份认证</w:t>
          </w:r>
          <w:r>
            <w:tab/>
          </w:r>
          <w:r>
            <w:fldChar w:fldCharType="begin"/>
          </w:r>
          <w:r>
            <w:instrText xml:space="preserve"> PAGEREF _Toc15004 \h </w:instrText>
          </w:r>
          <w:r>
            <w:fldChar w:fldCharType="separate"/>
          </w:r>
          <w:r>
            <w:t>12</w:t>
          </w:r>
          <w:r>
            <w:fldChar w:fldCharType="end"/>
          </w:r>
          <w:r>
            <w:rPr>
              <w:rFonts w:hint="eastAsia" w:ascii="楷体" w:hAnsi="楷体" w:eastAsia="楷体" w:cs="楷体"/>
              <w:szCs w:val="32"/>
            </w:rPr>
            <w:fldChar w:fldCharType="end"/>
          </w:r>
        </w:p>
        <w:p w14:paraId="68919F41">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_Toc12127 </w:instrText>
          </w:r>
          <w:r>
            <w:rPr>
              <w:rFonts w:hint="eastAsia" w:ascii="楷体" w:hAnsi="楷体" w:eastAsia="楷体" w:cs="楷体"/>
              <w:szCs w:val="32"/>
            </w:rPr>
            <w:fldChar w:fldCharType="separate"/>
          </w:r>
          <w:r>
            <w:rPr>
              <w:rFonts w:hint="eastAsia"/>
              <w:lang w:val="en-US" w:eastAsia="zh-CN"/>
            </w:rPr>
            <w:t>4.2.2个人中心</w:t>
          </w:r>
          <w:r>
            <w:tab/>
          </w:r>
          <w:r>
            <w:fldChar w:fldCharType="begin"/>
          </w:r>
          <w:r>
            <w:instrText xml:space="preserve"> PAGEREF _Toc12127 \h </w:instrText>
          </w:r>
          <w:r>
            <w:fldChar w:fldCharType="separate"/>
          </w:r>
          <w:r>
            <w:t>19</w:t>
          </w:r>
          <w:r>
            <w:fldChar w:fldCharType="end"/>
          </w:r>
          <w:r>
            <w:rPr>
              <w:rFonts w:hint="eastAsia" w:ascii="楷体" w:hAnsi="楷体" w:eastAsia="楷体" w:cs="楷体"/>
              <w:szCs w:val="32"/>
            </w:rPr>
            <w:fldChar w:fldCharType="end"/>
          </w:r>
        </w:p>
        <w:p w14:paraId="37BFB740">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_Toc3731 </w:instrText>
          </w:r>
          <w:r>
            <w:rPr>
              <w:rFonts w:hint="eastAsia" w:ascii="楷体" w:hAnsi="楷体" w:eastAsia="楷体" w:cs="楷体"/>
              <w:szCs w:val="32"/>
            </w:rPr>
            <w:fldChar w:fldCharType="separate"/>
          </w:r>
          <w:r>
            <w:rPr>
              <w:rFonts w:hint="eastAsia"/>
              <w:lang w:val="en-US" w:eastAsia="zh-CN"/>
            </w:rPr>
            <w:t>4.2.3我的</w:t>
          </w:r>
          <w:r>
            <w:rPr>
              <w:rFonts w:hint="eastAsia"/>
            </w:rPr>
            <w:t>评论</w:t>
          </w:r>
          <w:r>
            <w:tab/>
          </w:r>
          <w:r>
            <w:fldChar w:fldCharType="begin"/>
          </w:r>
          <w:r>
            <w:instrText xml:space="preserve"> PAGEREF _Toc3731 \h </w:instrText>
          </w:r>
          <w:r>
            <w:fldChar w:fldCharType="separate"/>
          </w:r>
          <w:r>
            <w:t>24</w:t>
          </w:r>
          <w:r>
            <w:fldChar w:fldCharType="end"/>
          </w:r>
          <w:r>
            <w:rPr>
              <w:rFonts w:hint="eastAsia" w:ascii="楷体" w:hAnsi="楷体" w:eastAsia="楷体" w:cs="楷体"/>
              <w:szCs w:val="32"/>
            </w:rPr>
            <w:fldChar w:fldCharType="end"/>
          </w:r>
        </w:p>
        <w:p w14:paraId="076A1199">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_Toc13743 </w:instrText>
          </w:r>
          <w:r>
            <w:rPr>
              <w:rFonts w:hint="eastAsia" w:ascii="楷体" w:hAnsi="楷体" w:eastAsia="楷体" w:cs="楷体"/>
              <w:szCs w:val="32"/>
            </w:rPr>
            <w:fldChar w:fldCharType="separate"/>
          </w:r>
          <w:r>
            <w:rPr>
              <w:rFonts w:hint="eastAsia" w:ascii="楷体" w:hAnsi="楷体" w:eastAsia="楷体" w:cs="楷体"/>
              <w:bCs/>
              <w:lang w:val="en-US" w:eastAsia="zh-CN"/>
            </w:rPr>
            <w:t>4.2.4我的点赞</w:t>
          </w:r>
          <w:r>
            <w:tab/>
          </w:r>
          <w:r>
            <w:fldChar w:fldCharType="begin"/>
          </w:r>
          <w:r>
            <w:instrText xml:space="preserve"> PAGEREF _Toc13743 \h </w:instrText>
          </w:r>
          <w:r>
            <w:fldChar w:fldCharType="separate"/>
          </w:r>
          <w:r>
            <w:t>26</w:t>
          </w:r>
          <w:r>
            <w:fldChar w:fldCharType="end"/>
          </w:r>
          <w:r>
            <w:rPr>
              <w:rFonts w:hint="eastAsia" w:ascii="楷体" w:hAnsi="楷体" w:eastAsia="楷体" w:cs="楷体"/>
              <w:szCs w:val="32"/>
            </w:rPr>
            <w:fldChar w:fldCharType="end"/>
          </w:r>
        </w:p>
        <w:p w14:paraId="1B51EDD1">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_Toc15012 </w:instrText>
          </w:r>
          <w:r>
            <w:rPr>
              <w:rFonts w:hint="eastAsia" w:ascii="楷体" w:hAnsi="楷体" w:eastAsia="楷体" w:cs="楷体"/>
              <w:szCs w:val="32"/>
            </w:rPr>
            <w:fldChar w:fldCharType="separate"/>
          </w:r>
          <w:r>
            <w:rPr>
              <w:rFonts w:hint="eastAsia" w:ascii="楷体" w:hAnsi="楷体" w:eastAsia="楷体" w:cs="楷体"/>
              <w:bCs/>
              <w:lang w:val="en-US" w:eastAsia="zh-CN"/>
            </w:rPr>
            <w:t>4.2.5我的收藏</w:t>
          </w:r>
          <w:r>
            <w:tab/>
          </w:r>
          <w:r>
            <w:fldChar w:fldCharType="begin"/>
          </w:r>
          <w:r>
            <w:instrText xml:space="preserve"> PAGEREF _Toc15012 \h </w:instrText>
          </w:r>
          <w:r>
            <w:fldChar w:fldCharType="separate"/>
          </w:r>
          <w:r>
            <w:t>27</w:t>
          </w:r>
          <w:r>
            <w:fldChar w:fldCharType="end"/>
          </w:r>
          <w:r>
            <w:rPr>
              <w:rFonts w:hint="eastAsia" w:ascii="楷体" w:hAnsi="楷体" w:eastAsia="楷体" w:cs="楷体"/>
              <w:szCs w:val="32"/>
            </w:rPr>
            <w:fldChar w:fldCharType="end"/>
          </w:r>
        </w:p>
        <w:p w14:paraId="43F10821">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_Toc9111 </w:instrText>
          </w:r>
          <w:r>
            <w:rPr>
              <w:rFonts w:hint="eastAsia" w:ascii="楷体" w:hAnsi="楷体" w:eastAsia="楷体" w:cs="楷体"/>
              <w:szCs w:val="32"/>
            </w:rPr>
            <w:fldChar w:fldCharType="separate"/>
          </w:r>
          <w:r>
            <w:rPr>
              <w:rFonts w:hint="eastAsia" w:ascii="楷体" w:hAnsi="楷体" w:eastAsia="楷体" w:cs="楷体"/>
              <w:bCs/>
              <w:kern w:val="2"/>
              <w:szCs w:val="24"/>
              <w:lang w:val="en-US" w:eastAsia="zh-CN" w:bidi="ar-SA"/>
            </w:rPr>
            <w:t>4.2.6知识库管理</w:t>
          </w:r>
          <w:r>
            <w:tab/>
          </w:r>
          <w:r>
            <w:fldChar w:fldCharType="begin"/>
          </w:r>
          <w:r>
            <w:instrText xml:space="preserve"> PAGEREF _Toc9111 \h </w:instrText>
          </w:r>
          <w:r>
            <w:fldChar w:fldCharType="separate"/>
          </w:r>
          <w:r>
            <w:t>28</w:t>
          </w:r>
          <w:r>
            <w:fldChar w:fldCharType="end"/>
          </w:r>
          <w:r>
            <w:rPr>
              <w:rFonts w:hint="eastAsia" w:ascii="楷体" w:hAnsi="楷体" w:eastAsia="楷体" w:cs="楷体"/>
              <w:szCs w:val="32"/>
            </w:rPr>
            <w:fldChar w:fldCharType="end"/>
          </w:r>
        </w:p>
        <w:p w14:paraId="1AFB64AE">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_Toc3383 </w:instrText>
          </w:r>
          <w:r>
            <w:rPr>
              <w:rFonts w:hint="eastAsia" w:ascii="楷体" w:hAnsi="楷体" w:eastAsia="楷体" w:cs="楷体"/>
              <w:szCs w:val="32"/>
            </w:rPr>
            <w:fldChar w:fldCharType="separate"/>
          </w:r>
          <w:r>
            <w:rPr>
              <w:rFonts w:hint="eastAsia"/>
              <w:lang w:val="en-US" w:eastAsia="zh-CN"/>
            </w:rPr>
            <w:t>4.2.7</w:t>
          </w:r>
          <w:r>
            <w:rPr>
              <w:rFonts w:hint="eastAsia"/>
            </w:rPr>
            <w:t>管理</w:t>
          </w:r>
          <w:r>
            <w:rPr>
              <w:rFonts w:hint="eastAsia"/>
              <w:lang w:val="en-US" w:eastAsia="zh-CN"/>
            </w:rPr>
            <w:t>反馈</w:t>
          </w:r>
          <w:r>
            <w:tab/>
          </w:r>
          <w:r>
            <w:fldChar w:fldCharType="begin"/>
          </w:r>
          <w:r>
            <w:instrText xml:space="preserve"> PAGEREF _Toc3383 \h </w:instrText>
          </w:r>
          <w:r>
            <w:fldChar w:fldCharType="separate"/>
          </w:r>
          <w:r>
            <w:t>33</w:t>
          </w:r>
          <w:r>
            <w:fldChar w:fldCharType="end"/>
          </w:r>
          <w:r>
            <w:rPr>
              <w:rFonts w:hint="eastAsia" w:ascii="楷体" w:hAnsi="楷体" w:eastAsia="楷体" w:cs="楷体"/>
              <w:szCs w:val="32"/>
            </w:rPr>
            <w:fldChar w:fldCharType="end"/>
          </w:r>
        </w:p>
        <w:p w14:paraId="33F664C9">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_Toc32541 </w:instrText>
          </w:r>
          <w:r>
            <w:rPr>
              <w:rFonts w:hint="eastAsia" w:ascii="楷体" w:hAnsi="楷体" w:eastAsia="楷体" w:cs="楷体"/>
              <w:szCs w:val="32"/>
            </w:rPr>
            <w:fldChar w:fldCharType="separate"/>
          </w:r>
          <w:r>
            <w:rPr>
              <w:rFonts w:hint="eastAsia" w:ascii="楷体" w:hAnsi="楷体" w:eastAsia="楷体" w:cs="Times New Roman"/>
              <w:bCs/>
              <w:szCs w:val="28"/>
              <w:lang w:val="en-US" w:eastAsia="zh-CN"/>
            </w:rPr>
            <w:t xml:space="preserve">4.2.8 </w:t>
          </w:r>
          <w:r>
            <w:rPr>
              <w:rFonts w:hint="eastAsia" w:ascii="楷体" w:hAnsi="楷体" w:eastAsia="楷体" w:cs="Times New Roman"/>
              <w:bCs/>
              <w:szCs w:val="28"/>
            </w:rPr>
            <w:t>AI</w:t>
          </w:r>
          <w:r>
            <w:rPr>
              <w:rFonts w:hint="eastAsia" w:ascii="楷体" w:hAnsi="楷体" w:eastAsia="楷体" w:cs="Times New Roman"/>
              <w:bCs/>
              <w:szCs w:val="28"/>
              <w:lang w:val="en-US" w:eastAsia="zh-CN"/>
            </w:rPr>
            <w:t>问答</w:t>
          </w:r>
          <w:r>
            <w:tab/>
          </w:r>
          <w:r>
            <w:fldChar w:fldCharType="begin"/>
          </w:r>
          <w:r>
            <w:instrText xml:space="preserve"> PAGEREF _Toc32541 \h </w:instrText>
          </w:r>
          <w:r>
            <w:fldChar w:fldCharType="separate"/>
          </w:r>
          <w:r>
            <w:t>38</w:t>
          </w:r>
          <w:r>
            <w:fldChar w:fldCharType="end"/>
          </w:r>
          <w:r>
            <w:rPr>
              <w:rFonts w:hint="eastAsia" w:ascii="楷体" w:hAnsi="楷体" w:eastAsia="楷体" w:cs="楷体"/>
              <w:szCs w:val="32"/>
            </w:rPr>
            <w:fldChar w:fldCharType="end"/>
          </w:r>
        </w:p>
        <w:p w14:paraId="49B0B9F2">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_Toc2190 </w:instrText>
          </w:r>
          <w:r>
            <w:rPr>
              <w:rFonts w:hint="eastAsia" w:ascii="楷体" w:hAnsi="楷体" w:eastAsia="楷体" w:cs="楷体"/>
              <w:szCs w:val="32"/>
            </w:rPr>
            <w:fldChar w:fldCharType="separate"/>
          </w:r>
          <w:r>
            <w:rPr>
              <w:rFonts w:hint="eastAsia"/>
              <w:lang w:val="en-US" w:eastAsia="zh-CN"/>
            </w:rPr>
            <w:t>4.2.9</w:t>
          </w:r>
          <w:r>
            <w:rPr>
              <w:rFonts w:hint="eastAsia"/>
            </w:rPr>
            <w:t>退出</w:t>
          </w:r>
          <w:r>
            <w:tab/>
          </w:r>
          <w:r>
            <w:fldChar w:fldCharType="begin"/>
          </w:r>
          <w:r>
            <w:instrText xml:space="preserve"> PAGEREF _Toc2190 \h </w:instrText>
          </w:r>
          <w:r>
            <w:fldChar w:fldCharType="separate"/>
          </w:r>
          <w:r>
            <w:t>68</w:t>
          </w:r>
          <w:r>
            <w:fldChar w:fldCharType="end"/>
          </w:r>
          <w:r>
            <w:rPr>
              <w:rFonts w:hint="eastAsia" w:ascii="楷体" w:hAnsi="楷体" w:eastAsia="楷体" w:cs="楷体"/>
              <w:szCs w:val="32"/>
            </w:rPr>
            <w:fldChar w:fldCharType="end"/>
          </w:r>
        </w:p>
        <w:p w14:paraId="79AC56DB">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_Toc19584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4.3普通用户</w:t>
          </w:r>
          <w:r>
            <w:tab/>
          </w:r>
          <w:r>
            <w:fldChar w:fldCharType="begin"/>
          </w:r>
          <w:r>
            <w:instrText xml:space="preserve"> PAGEREF _Toc19584 \h </w:instrText>
          </w:r>
          <w:r>
            <w:fldChar w:fldCharType="separate"/>
          </w:r>
          <w:r>
            <w:t>69</w:t>
          </w:r>
          <w:r>
            <w:fldChar w:fldCharType="end"/>
          </w:r>
          <w:r>
            <w:rPr>
              <w:rFonts w:hint="eastAsia" w:ascii="楷体" w:hAnsi="楷体" w:eastAsia="楷体" w:cs="楷体"/>
              <w:szCs w:val="32"/>
            </w:rPr>
            <w:fldChar w:fldCharType="end"/>
          </w:r>
        </w:p>
        <w:p w14:paraId="0C84E67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_Toc9931 </w:instrText>
          </w:r>
          <w:r>
            <w:rPr>
              <w:rFonts w:hint="eastAsia" w:ascii="楷体" w:hAnsi="楷体" w:eastAsia="楷体" w:cs="楷体"/>
              <w:szCs w:val="32"/>
            </w:rPr>
            <w:fldChar w:fldCharType="separate"/>
          </w:r>
          <w:r>
            <w:rPr>
              <w:rFonts w:hint="eastAsia" w:ascii="楷体" w:hAnsi="楷体" w:eastAsia="楷体" w:cs="Times New Roman"/>
              <w:bCs/>
              <w:szCs w:val="28"/>
              <w:lang w:val="en-US" w:eastAsia="zh-CN"/>
            </w:rPr>
            <w:t xml:space="preserve">4.3.1 </w:t>
          </w:r>
          <w:r>
            <w:rPr>
              <w:rFonts w:hint="eastAsia" w:ascii="楷体" w:hAnsi="楷体" w:eastAsia="楷体" w:cs="Times New Roman"/>
              <w:bCs/>
              <w:szCs w:val="28"/>
            </w:rPr>
            <w:t>AI</w:t>
          </w:r>
          <w:r>
            <w:rPr>
              <w:rFonts w:hint="eastAsia" w:ascii="楷体" w:hAnsi="楷体" w:eastAsia="楷体" w:cs="Times New Roman"/>
              <w:bCs/>
              <w:szCs w:val="28"/>
              <w:lang w:val="en-US" w:eastAsia="zh-CN"/>
            </w:rPr>
            <w:t>问答</w:t>
          </w:r>
          <w:r>
            <w:tab/>
          </w:r>
          <w:r>
            <w:fldChar w:fldCharType="begin"/>
          </w:r>
          <w:r>
            <w:instrText xml:space="preserve"> PAGEREF _Toc9931 \h </w:instrText>
          </w:r>
          <w:r>
            <w:fldChar w:fldCharType="separate"/>
          </w:r>
          <w:r>
            <w:t>69</w:t>
          </w:r>
          <w:r>
            <w:fldChar w:fldCharType="end"/>
          </w:r>
          <w:r>
            <w:rPr>
              <w:rFonts w:hint="eastAsia" w:ascii="楷体" w:hAnsi="楷体" w:eastAsia="楷体" w:cs="楷体"/>
              <w:szCs w:val="32"/>
            </w:rPr>
            <w:fldChar w:fldCharType="end"/>
          </w:r>
        </w:p>
        <w:p w14:paraId="1FF4D27E">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_Toc4279 </w:instrText>
          </w:r>
          <w:r>
            <w:rPr>
              <w:rFonts w:hint="eastAsia" w:ascii="楷体" w:hAnsi="楷体" w:eastAsia="楷体" w:cs="楷体"/>
              <w:szCs w:val="32"/>
            </w:rPr>
            <w:fldChar w:fldCharType="separate"/>
          </w:r>
          <w:r>
            <w:rPr>
              <w:rFonts w:hint="eastAsia"/>
              <w:lang w:val="en-US" w:eastAsia="zh-CN"/>
            </w:rPr>
            <w:t>4.3.2 我的</w:t>
          </w:r>
          <w:r>
            <w:tab/>
          </w:r>
          <w:r>
            <w:fldChar w:fldCharType="begin"/>
          </w:r>
          <w:r>
            <w:instrText xml:space="preserve"> PAGEREF _Toc4279 \h </w:instrText>
          </w:r>
          <w:r>
            <w:fldChar w:fldCharType="separate"/>
          </w:r>
          <w:r>
            <w:t>99</w:t>
          </w:r>
          <w:r>
            <w:fldChar w:fldCharType="end"/>
          </w:r>
          <w:r>
            <w:rPr>
              <w:rFonts w:hint="eastAsia" w:ascii="楷体" w:hAnsi="楷体" w:eastAsia="楷体" w:cs="楷体"/>
              <w:szCs w:val="32"/>
            </w:rPr>
            <w:fldChar w:fldCharType="end"/>
          </w:r>
        </w:p>
        <w:p w14:paraId="60BBF000">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_Toc26363 </w:instrText>
          </w:r>
          <w:r>
            <w:rPr>
              <w:rFonts w:hint="eastAsia" w:ascii="楷体" w:hAnsi="楷体" w:eastAsia="楷体" w:cs="楷体"/>
              <w:szCs w:val="32"/>
            </w:rPr>
            <w:fldChar w:fldCharType="separate"/>
          </w:r>
          <w:r>
            <w:rPr>
              <w:rFonts w:hint="eastAsia"/>
              <w:lang w:val="en-US" w:eastAsia="zh-CN"/>
            </w:rPr>
            <w:t>4.3.3</w:t>
          </w:r>
          <w:r>
            <w:rPr>
              <w:rFonts w:hint="eastAsia"/>
            </w:rPr>
            <w:t>退出</w:t>
          </w:r>
          <w:r>
            <w:tab/>
          </w:r>
          <w:r>
            <w:fldChar w:fldCharType="begin"/>
          </w:r>
          <w:r>
            <w:instrText xml:space="preserve"> PAGEREF _Toc26363 \h </w:instrText>
          </w:r>
          <w:r>
            <w:fldChar w:fldCharType="separate"/>
          </w:r>
          <w:r>
            <w:t>110</w:t>
          </w:r>
          <w:r>
            <w:fldChar w:fldCharType="end"/>
          </w:r>
          <w:r>
            <w:rPr>
              <w:rFonts w:hint="eastAsia" w:ascii="楷体" w:hAnsi="楷体" w:eastAsia="楷体" w:cs="楷体"/>
              <w:szCs w:val="32"/>
            </w:rPr>
            <w:fldChar w:fldCharType="end"/>
          </w:r>
        </w:p>
        <w:p w14:paraId="3922EC18">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_Toc27845 </w:instrText>
          </w:r>
          <w:r>
            <w:rPr>
              <w:rFonts w:hint="eastAsia" w:ascii="楷体" w:hAnsi="楷体" w:eastAsia="楷体" w:cs="楷体"/>
              <w:szCs w:val="32"/>
            </w:rPr>
            <w:fldChar w:fldCharType="separate"/>
          </w:r>
          <w:r>
            <w:rPr>
              <w:rFonts w:hint="eastAsia" w:ascii="楷体" w:hAnsi="楷体" w:eastAsia="楷体" w:cs="楷体"/>
              <w:szCs w:val="32"/>
              <w:lang w:val="en-US" w:eastAsia="zh-CN"/>
            </w:rPr>
            <w:t>4.5 需求</w:t>
          </w:r>
          <w:r>
            <w:rPr>
              <w:rFonts w:hint="eastAsia" w:ascii="楷体" w:hAnsi="楷体" w:eastAsia="楷体" w:cs="楷体"/>
              <w:szCs w:val="32"/>
              <w:lang w:val="en-US" w:eastAsia="zh-Hans"/>
            </w:rPr>
            <w:t>可行性分析</w:t>
          </w:r>
          <w:r>
            <w:tab/>
          </w:r>
          <w:r>
            <w:fldChar w:fldCharType="begin"/>
          </w:r>
          <w:r>
            <w:instrText xml:space="preserve"> PAGEREF _Toc27845 \h </w:instrText>
          </w:r>
          <w:r>
            <w:fldChar w:fldCharType="separate"/>
          </w:r>
          <w:r>
            <w:t>112</w:t>
          </w:r>
          <w:r>
            <w:fldChar w:fldCharType="end"/>
          </w:r>
          <w:r>
            <w:rPr>
              <w:rFonts w:hint="eastAsia" w:ascii="楷体" w:hAnsi="楷体" w:eastAsia="楷体" w:cs="楷体"/>
              <w:szCs w:val="32"/>
            </w:rPr>
            <w:fldChar w:fldCharType="end"/>
          </w:r>
        </w:p>
        <w:p w14:paraId="311C588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_Toc13211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4.5.1学生用户</w:t>
          </w:r>
          <w:r>
            <w:rPr>
              <w:rFonts w:hint="eastAsia" w:eastAsia="宋体" w:cstheme="minorBidi"/>
              <w:kern w:val="44"/>
              <w:szCs w:val="24"/>
              <w:lang w:val="en-US" w:eastAsia="zh-Hans"/>
              <w14:ligatures w14:val="none"/>
            </w:rPr>
            <w:t>可行性分析</w:t>
          </w:r>
          <w:r>
            <w:tab/>
          </w:r>
          <w:r>
            <w:fldChar w:fldCharType="begin"/>
          </w:r>
          <w:r>
            <w:instrText xml:space="preserve"> PAGEREF _Toc13211 \h </w:instrText>
          </w:r>
          <w:r>
            <w:fldChar w:fldCharType="separate"/>
          </w:r>
          <w:r>
            <w:t>112</w:t>
          </w:r>
          <w:r>
            <w:fldChar w:fldCharType="end"/>
          </w:r>
          <w:r>
            <w:rPr>
              <w:rFonts w:hint="eastAsia" w:ascii="楷体" w:hAnsi="楷体" w:eastAsia="楷体" w:cs="楷体"/>
              <w:szCs w:val="32"/>
            </w:rPr>
            <w:fldChar w:fldCharType="end"/>
          </w:r>
        </w:p>
        <w:p w14:paraId="0F5DB912">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_Toc16553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4.5.2教师</w:t>
          </w:r>
          <w:r>
            <w:rPr>
              <w:rFonts w:hint="eastAsia" w:eastAsia="宋体" w:cstheme="minorBidi"/>
              <w:kern w:val="44"/>
              <w:szCs w:val="24"/>
              <w:lang w:val="en-US" w:eastAsia="zh-Hans"/>
              <w14:ligatures w14:val="none"/>
            </w:rPr>
            <w:t>可行性分析</w:t>
          </w:r>
          <w:r>
            <w:tab/>
          </w:r>
          <w:r>
            <w:fldChar w:fldCharType="begin"/>
          </w:r>
          <w:r>
            <w:instrText xml:space="preserve"> PAGEREF _Toc16553 \h </w:instrText>
          </w:r>
          <w:r>
            <w:fldChar w:fldCharType="separate"/>
          </w:r>
          <w:r>
            <w:t>112</w:t>
          </w:r>
          <w:r>
            <w:fldChar w:fldCharType="end"/>
          </w:r>
          <w:r>
            <w:rPr>
              <w:rFonts w:hint="eastAsia" w:ascii="楷体" w:hAnsi="楷体" w:eastAsia="楷体" w:cs="楷体"/>
              <w:szCs w:val="32"/>
            </w:rPr>
            <w:fldChar w:fldCharType="end"/>
          </w:r>
        </w:p>
        <w:p w14:paraId="08985C6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_Toc30267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4.5.3管理员用户</w:t>
          </w:r>
          <w:r>
            <w:rPr>
              <w:rFonts w:hint="eastAsia" w:eastAsia="宋体" w:cstheme="minorBidi"/>
              <w:kern w:val="44"/>
              <w:szCs w:val="24"/>
              <w:lang w:val="en-US" w:eastAsia="zh-Hans"/>
              <w14:ligatures w14:val="none"/>
            </w:rPr>
            <w:t>可行性分析</w:t>
          </w:r>
          <w:r>
            <w:tab/>
          </w:r>
          <w:r>
            <w:fldChar w:fldCharType="begin"/>
          </w:r>
          <w:r>
            <w:instrText xml:space="preserve"> PAGEREF _Toc30267 \h </w:instrText>
          </w:r>
          <w:r>
            <w:fldChar w:fldCharType="separate"/>
          </w:r>
          <w:r>
            <w:t>112</w:t>
          </w:r>
          <w:r>
            <w:fldChar w:fldCharType="end"/>
          </w:r>
          <w:r>
            <w:rPr>
              <w:rFonts w:hint="eastAsia" w:ascii="楷体" w:hAnsi="楷体" w:eastAsia="楷体" w:cs="楷体"/>
              <w:szCs w:val="32"/>
            </w:rPr>
            <w:fldChar w:fldCharType="end"/>
          </w:r>
        </w:p>
        <w:p w14:paraId="4CEB348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_Toc31492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4.5.4</w:t>
          </w:r>
          <w:r>
            <w:rPr>
              <w:rFonts w:hint="eastAsia" w:eastAsia="宋体" w:asciiTheme="minorHAnsi" w:hAnsiTheme="minorHAnsi" w:cstheme="minorBidi"/>
              <w:kern w:val="44"/>
              <w:szCs w:val="24"/>
              <w14:ligatures w14:val="none"/>
            </w:rPr>
            <w:t>可选方案</w:t>
          </w:r>
          <w:r>
            <w:tab/>
          </w:r>
          <w:r>
            <w:fldChar w:fldCharType="begin"/>
          </w:r>
          <w:r>
            <w:instrText xml:space="preserve"> PAGEREF _Toc31492 \h </w:instrText>
          </w:r>
          <w:r>
            <w:fldChar w:fldCharType="separate"/>
          </w:r>
          <w:r>
            <w:t>113</w:t>
          </w:r>
          <w:r>
            <w:fldChar w:fldCharType="end"/>
          </w:r>
          <w:r>
            <w:rPr>
              <w:rFonts w:hint="eastAsia" w:ascii="楷体" w:hAnsi="楷体" w:eastAsia="楷体" w:cs="楷体"/>
              <w:szCs w:val="32"/>
            </w:rPr>
            <w:fldChar w:fldCharType="end"/>
          </w:r>
        </w:p>
        <w:p w14:paraId="05DEA6AA">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_Toc2334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4.5.5系统方案分析</w:t>
          </w:r>
          <w:r>
            <w:tab/>
          </w:r>
          <w:r>
            <w:fldChar w:fldCharType="begin"/>
          </w:r>
          <w:r>
            <w:instrText xml:space="preserve"> PAGEREF _Toc2334 \h </w:instrText>
          </w:r>
          <w:r>
            <w:fldChar w:fldCharType="separate"/>
          </w:r>
          <w:r>
            <w:t>115</w:t>
          </w:r>
          <w:r>
            <w:fldChar w:fldCharType="end"/>
          </w:r>
          <w:r>
            <w:rPr>
              <w:rFonts w:hint="eastAsia" w:ascii="楷体" w:hAnsi="楷体" w:eastAsia="楷体" w:cs="楷体"/>
              <w:szCs w:val="32"/>
            </w:rPr>
            <w:fldChar w:fldCharType="end"/>
          </w:r>
        </w:p>
        <w:p w14:paraId="05EA1D00">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_Toc8865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4.5.6</w:t>
          </w:r>
          <w:r>
            <w:rPr>
              <w:rFonts w:hint="eastAsia" w:eastAsia="宋体" w:asciiTheme="minorHAnsi" w:hAnsiTheme="minorHAnsi" w:cstheme="minorBidi"/>
              <w:kern w:val="44"/>
              <w:szCs w:val="24"/>
              <w14:ligatures w14:val="none"/>
            </w:rPr>
            <w:t>技术可行性分析</w:t>
          </w:r>
          <w:r>
            <w:tab/>
          </w:r>
          <w:r>
            <w:fldChar w:fldCharType="begin"/>
          </w:r>
          <w:r>
            <w:instrText xml:space="preserve"> PAGEREF _Toc8865 \h </w:instrText>
          </w:r>
          <w:r>
            <w:fldChar w:fldCharType="separate"/>
          </w:r>
          <w:r>
            <w:t>120</w:t>
          </w:r>
          <w:r>
            <w:fldChar w:fldCharType="end"/>
          </w:r>
          <w:r>
            <w:rPr>
              <w:rFonts w:hint="eastAsia" w:ascii="楷体" w:hAnsi="楷体" w:eastAsia="楷体" w:cs="楷体"/>
              <w:szCs w:val="32"/>
            </w:rPr>
            <w:fldChar w:fldCharType="end"/>
          </w:r>
        </w:p>
        <w:p w14:paraId="7015721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_Toc32531 </w:instrText>
          </w:r>
          <w:r>
            <w:rPr>
              <w:rFonts w:hint="eastAsia" w:ascii="楷体" w:hAnsi="楷体" w:eastAsia="楷体" w:cs="楷体"/>
              <w:szCs w:val="32"/>
            </w:rPr>
            <w:fldChar w:fldCharType="separate"/>
          </w:r>
          <w:r>
            <w:rPr>
              <w:rFonts w:hint="eastAsia" w:eastAsia="宋体"/>
              <w:szCs w:val="24"/>
              <w:lang w:val="en-US" w:eastAsia="zh-CN"/>
              <w14:ligatures w14:val="none"/>
            </w:rPr>
            <w:t>4.5.7</w:t>
          </w:r>
          <w:r>
            <w:rPr>
              <w:rFonts w:hint="eastAsia" w:eastAsia="宋体" w:asciiTheme="minorHAnsi" w:hAnsiTheme="minorHAnsi" w:cstheme="minorBidi"/>
              <w:kern w:val="44"/>
              <w:szCs w:val="24"/>
              <w14:ligatures w14:val="none"/>
            </w:rPr>
            <w:t>成本分析</w:t>
          </w:r>
          <w:r>
            <w:tab/>
          </w:r>
          <w:r>
            <w:fldChar w:fldCharType="begin"/>
          </w:r>
          <w:r>
            <w:instrText xml:space="preserve"> PAGEREF _Toc32531 \h </w:instrText>
          </w:r>
          <w:r>
            <w:fldChar w:fldCharType="separate"/>
          </w:r>
          <w:r>
            <w:t>121</w:t>
          </w:r>
          <w:r>
            <w:fldChar w:fldCharType="end"/>
          </w:r>
          <w:r>
            <w:rPr>
              <w:rFonts w:hint="eastAsia" w:ascii="楷体" w:hAnsi="楷体" w:eastAsia="楷体" w:cs="楷体"/>
              <w:szCs w:val="32"/>
            </w:rPr>
            <w:fldChar w:fldCharType="end"/>
          </w:r>
        </w:p>
        <w:p w14:paraId="18428CE2">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_Toc20865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4.6.</w:t>
          </w:r>
          <w:r>
            <w:rPr>
              <w:rFonts w:hint="eastAsia" w:ascii="楷体" w:hAnsi="楷体" w:eastAsia="楷体" w:cs="楷体"/>
              <w:szCs w:val="32"/>
              <w:lang w:val="en-US" w:eastAsia="zh-CN"/>
            </w:rPr>
            <w:t>需求优先级评定</w:t>
          </w:r>
          <w:r>
            <w:tab/>
          </w:r>
          <w:r>
            <w:fldChar w:fldCharType="begin"/>
          </w:r>
          <w:r>
            <w:instrText xml:space="preserve"> PAGEREF _Toc20865 \h </w:instrText>
          </w:r>
          <w:r>
            <w:fldChar w:fldCharType="separate"/>
          </w:r>
          <w:r>
            <w:t>121</w:t>
          </w:r>
          <w:r>
            <w:fldChar w:fldCharType="end"/>
          </w:r>
          <w:r>
            <w:rPr>
              <w:rFonts w:hint="eastAsia" w:ascii="楷体" w:hAnsi="楷体" w:eastAsia="楷体" w:cs="楷体"/>
              <w:szCs w:val="32"/>
            </w:rPr>
            <w:fldChar w:fldCharType="end"/>
          </w:r>
        </w:p>
        <w:p w14:paraId="52B17F90">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_Toc15063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4.6.1功能性需求：</w:t>
          </w:r>
          <w:r>
            <w:tab/>
          </w:r>
          <w:r>
            <w:fldChar w:fldCharType="begin"/>
          </w:r>
          <w:r>
            <w:instrText xml:space="preserve"> PAGEREF _Toc15063 \h </w:instrText>
          </w:r>
          <w:r>
            <w:fldChar w:fldCharType="separate"/>
          </w:r>
          <w:r>
            <w:t>121</w:t>
          </w:r>
          <w:r>
            <w:fldChar w:fldCharType="end"/>
          </w:r>
          <w:r>
            <w:rPr>
              <w:rFonts w:hint="eastAsia" w:ascii="楷体" w:hAnsi="楷体" w:eastAsia="楷体" w:cs="楷体"/>
              <w:szCs w:val="32"/>
            </w:rPr>
            <w:fldChar w:fldCharType="end"/>
          </w:r>
        </w:p>
        <w:p w14:paraId="6C4FF7B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_Toc21797 </w:instrText>
          </w:r>
          <w:r>
            <w:rPr>
              <w:rFonts w:hint="eastAsia" w:ascii="楷体" w:hAnsi="楷体" w:eastAsia="楷体" w:cs="楷体"/>
              <w:szCs w:val="32"/>
            </w:rPr>
            <w:fldChar w:fldCharType="separate"/>
          </w:r>
          <w:r>
            <w:rPr>
              <w:rFonts w:hint="eastAsia"/>
              <w:bCs/>
              <w:i w:val="0"/>
              <w:iCs w:val="0"/>
              <w:szCs w:val="52"/>
              <w:lang w:val="en-US" w:eastAsia="zh-CN"/>
            </w:rPr>
            <w:t>4.6.2非功能性需求：</w:t>
          </w:r>
          <w:r>
            <w:tab/>
          </w:r>
          <w:r>
            <w:fldChar w:fldCharType="begin"/>
          </w:r>
          <w:r>
            <w:instrText xml:space="preserve"> PAGEREF _Toc21797 \h </w:instrText>
          </w:r>
          <w:r>
            <w:fldChar w:fldCharType="separate"/>
          </w:r>
          <w:r>
            <w:t>136</w:t>
          </w:r>
          <w:r>
            <w:fldChar w:fldCharType="end"/>
          </w:r>
          <w:r>
            <w:rPr>
              <w:rFonts w:hint="eastAsia" w:ascii="楷体" w:hAnsi="楷体" w:eastAsia="楷体" w:cs="楷体"/>
              <w:szCs w:val="32"/>
            </w:rPr>
            <w:fldChar w:fldCharType="end"/>
          </w:r>
        </w:p>
        <w:p w14:paraId="0DBAB7BE">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_Toc23229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5.</w:t>
          </w:r>
          <w:r>
            <w:rPr>
              <w:rFonts w:hint="eastAsia" w:ascii="楷体" w:hAnsi="楷体" w:eastAsia="楷体" w:cs="楷体"/>
              <w:szCs w:val="44"/>
            </w:rPr>
            <w:t>内部数据需求</w:t>
          </w:r>
          <w:r>
            <w:tab/>
          </w:r>
          <w:r>
            <w:fldChar w:fldCharType="begin"/>
          </w:r>
          <w:r>
            <w:instrText xml:space="preserve"> PAGEREF _Toc23229 \h </w:instrText>
          </w:r>
          <w:r>
            <w:fldChar w:fldCharType="separate"/>
          </w:r>
          <w:r>
            <w:t>145</w:t>
          </w:r>
          <w:r>
            <w:fldChar w:fldCharType="end"/>
          </w:r>
          <w:r>
            <w:rPr>
              <w:rFonts w:hint="eastAsia" w:ascii="楷体" w:hAnsi="楷体" w:eastAsia="楷体" w:cs="楷体"/>
              <w:szCs w:val="32"/>
            </w:rPr>
            <w:fldChar w:fldCharType="end"/>
          </w:r>
        </w:p>
        <w:p w14:paraId="455DD5A2">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_Toc1564 </w:instrText>
          </w:r>
          <w:r>
            <w:rPr>
              <w:rFonts w:hint="eastAsia" w:ascii="楷体" w:hAnsi="楷体" w:eastAsia="楷体" w:cs="楷体"/>
              <w:szCs w:val="32"/>
            </w:rPr>
            <w:fldChar w:fldCharType="separate"/>
          </w:r>
          <w:r>
            <w:rPr>
              <w:rFonts w:hint="default" w:ascii="楷体" w:hAnsi="楷体" w:eastAsia="楷体" w:cs="楷体"/>
              <w:bCs/>
              <w:kern w:val="2"/>
              <w:szCs w:val="30"/>
              <w:lang w:val="en-US" w:eastAsia="zh-CN" w:bidi="ar-SA"/>
            </w:rPr>
            <w:t>5.1.</w:t>
          </w:r>
          <w:r>
            <w:rPr>
              <w:rFonts w:hint="eastAsia" w:ascii="楷体" w:hAnsi="楷体" w:eastAsia="楷体" w:cs="楷体"/>
              <w:szCs w:val="30"/>
              <w:lang w:val="en-US" w:eastAsia="zh-CN"/>
            </w:rPr>
            <w:t>逻辑数据模型</w:t>
          </w:r>
          <w:r>
            <w:tab/>
          </w:r>
          <w:r>
            <w:fldChar w:fldCharType="begin"/>
          </w:r>
          <w:r>
            <w:instrText xml:space="preserve"> PAGEREF _Toc1564 \h </w:instrText>
          </w:r>
          <w:r>
            <w:fldChar w:fldCharType="separate"/>
          </w:r>
          <w:r>
            <w:t>145</w:t>
          </w:r>
          <w:r>
            <w:fldChar w:fldCharType="end"/>
          </w:r>
          <w:r>
            <w:rPr>
              <w:rFonts w:hint="eastAsia" w:ascii="楷体" w:hAnsi="楷体" w:eastAsia="楷体" w:cs="楷体"/>
              <w:szCs w:val="32"/>
            </w:rPr>
            <w:fldChar w:fldCharType="end"/>
          </w:r>
        </w:p>
        <w:p w14:paraId="3A522DC1">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_Toc25209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5.2.</w:t>
          </w:r>
          <w:r>
            <w:rPr>
              <w:rFonts w:hint="eastAsia" w:ascii="楷体" w:hAnsi="楷体" w:eastAsia="楷体" w:cs="楷体"/>
              <w:szCs w:val="32"/>
              <w:lang w:val="en-US" w:eastAsia="zh-CN"/>
            </w:rPr>
            <w:t>数据字典</w:t>
          </w:r>
          <w:r>
            <w:tab/>
          </w:r>
          <w:r>
            <w:fldChar w:fldCharType="begin"/>
          </w:r>
          <w:r>
            <w:instrText xml:space="preserve"> PAGEREF _Toc25209 \h </w:instrText>
          </w:r>
          <w:r>
            <w:fldChar w:fldCharType="separate"/>
          </w:r>
          <w:r>
            <w:t>145</w:t>
          </w:r>
          <w:r>
            <w:fldChar w:fldCharType="end"/>
          </w:r>
          <w:r>
            <w:rPr>
              <w:rFonts w:hint="eastAsia" w:ascii="楷体" w:hAnsi="楷体" w:eastAsia="楷体" w:cs="楷体"/>
              <w:szCs w:val="32"/>
            </w:rPr>
            <w:fldChar w:fldCharType="end"/>
          </w:r>
        </w:p>
        <w:p w14:paraId="290A1B6A">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_Toc14633 </w:instrText>
          </w:r>
          <w:r>
            <w:rPr>
              <w:rFonts w:hint="eastAsia" w:ascii="楷体" w:hAnsi="楷体" w:eastAsia="楷体" w:cs="楷体"/>
              <w:szCs w:val="32"/>
            </w:rPr>
            <w:fldChar w:fldCharType="separate"/>
          </w:r>
          <w:r>
            <w:rPr>
              <w:rFonts w:hint="eastAsia" w:eastAsia="宋体" w:cstheme="minorBidi"/>
              <w:kern w:val="44"/>
              <w:lang w:val="en-US" w:eastAsia="zh-CN"/>
            </w:rPr>
            <w:t>5.2.1</w:t>
          </w:r>
          <w:r>
            <w:rPr>
              <w:rFonts w:hint="eastAsia" w:eastAsia="宋体" w:asciiTheme="minorHAnsi" w:hAnsiTheme="minorHAnsi" w:cstheme="minorBidi"/>
              <w:kern w:val="44"/>
            </w:rPr>
            <w:t>用户相关</w:t>
          </w:r>
          <w:r>
            <w:tab/>
          </w:r>
          <w:r>
            <w:fldChar w:fldCharType="begin"/>
          </w:r>
          <w:r>
            <w:instrText xml:space="preserve"> PAGEREF _Toc14633 \h </w:instrText>
          </w:r>
          <w:r>
            <w:fldChar w:fldCharType="separate"/>
          </w:r>
          <w:r>
            <w:t>145</w:t>
          </w:r>
          <w:r>
            <w:fldChar w:fldCharType="end"/>
          </w:r>
          <w:r>
            <w:rPr>
              <w:rFonts w:hint="eastAsia" w:ascii="楷体" w:hAnsi="楷体" w:eastAsia="楷体" w:cs="楷体"/>
              <w:szCs w:val="32"/>
            </w:rPr>
            <w:fldChar w:fldCharType="end"/>
          </w:r>
        </w:p>
        <w:p w14:paraId="4CB7F81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_Toc7217 </w:instrText>
          </w:r>
          <w:r>
            <w:rPr>
              <w:rFonts w:hint="eastAsia" w:ascii="楷体" w:hAnsi="楷体" w:eastAsia="楷体" w:cs="楷体"/>
              <w:szCs w:val="32"/>
            </w:rPr>
            <w:fldChar w:fldCharType="separate"/>
          </w:r>
          <w:r>
            <w:rPr>
              <w:rFonts w:hint="eastAsia" w:eastAsia="宋体" w:cstheme="minorBidi"/>
              <w:kern w:val="44"/>
              <w:lang w:val="en-US" w:eastAsia="zh-CN"/>
            </w:rPr>
            <w:t>5.2.2</w:t>
          </w:r>
          <w:r>
            <w:rPr>
              <w:rFonts w:hint="eastAsia" w:eastAsia="宋体" w:asciiTheme="minorHAnsi" w:hAnsiTheme="minorHAnsi" w:cstheme="minorBidi"/>
              <w:kern w:val="44"/>
            </w:rPr>
            <w:t>AI问答相关</w:t>
          </w:r>
          <w:r>
            <w:tab/>
          </w:r>
          <w:r>
            <w:fldChar w:fldCharType="begin"/>
          </w:r>
          <w:r>
            <w:instrText xml:space="preserve"> PAGEREF _Toc7217 \h </w:instrText>
          </w:r>
          <w:r>
            <w:fldChar w:fldCharType="separate"/>
          </w:r>
          <w:r>
            <w:t>148</w:t>
          </w:r>
          <w:r>
            <w:fldChar w:fldCharType="end"/>
          </w:r>
          <w:r>
            <w:rPr>
              <w:rFonts w:hint="eastAsia" w:ascii="楷体" w:hAnsi="楷体" w:eastAsia="楷体" w:cs="楷体"/>
              <w:szCs w:val="32"/>
            </w:rPr>
            <w:fldChar w:fldCharType="end"/>
          </w:r>
        </w:p>
        <w:p w14:paraId="60395A5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_Toc32384 </w:instrText>
          </w:r>
          <w:r>
            <w:rPr>
              <w:rFonts w:hint="eastAsia" w:ascii="楷体" w:hAnsi="楷体" w:eastAsia="楷体" w:cs="楷体"/>
              <w:szCs w:val="32"/>
            </w:rPr>
            <w:fldChar w:fldCharType="separate"/>
          </w:r>
          <w:r>
            <w:rPr>
              <w:rFonts w:hint="eastAsia" w:eastAsia="宋体" w:cstheme="minorBidi"/>
              <w:kern w:val="44"/>
              <w:lang w:val="en-US" w:eastAsia="zh-CN"/>
            </w:rPr>
            <w:t>5.2.3</w:t>
          </w:r>
          <w:r>
            <w:rPr>
              <w:rFonts w:hint="eastAsia" w:eastAsia="宋体" w:asciiTheme="minorHAnsi" w:hAnsiTheme="minorHAnsi" w:cstheme="minorBidi"/>
              <w:kern w:val="44"/>
            </w:rPr>
            <w:t>个人相关</w:t>
          </w:r>
          <w:r>
            <w:tab/>
          </w:r>
          <w:r>
            <w:fldChar w:fldCharType="begin"/>
          </w:r>
          <w:r>
            <w:instrText xml:space="preserve"> PAGEREF _Toc32384 \h </w:instrText>
          </w:r>
          <w:r>
            <w:fldChar w:fldCharType="separate"/>
          </w:r>
          <w:r>
            <w:t>153</w:t>
          </w:r>
          <w:r>
            <w:fldChar w:fldCharType="end"/>
          </w:r>
          <w:r>
            <w:rPr>
              <w:rFonts w:hint="eastAsia" w:ascii="楷体" w:hAnsi="楷体" w:eastAsia="楷体" w:cs="楷体"/>
              <w:szCs w:val="32"/>
            </w:rPr>
            <w:fldChar w:fldCharType="end"/>
          </w:r>
        </w:p>
        <w:p w14:paraId="3B837EF9">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_Toc13134 </w:instrText>
          </w:r>
          <w:r>
            <w:rPr>
              <w:rFonts w:hint="eastAsia" w:ascii="楷体" w:hAnsi="楷体" w:eastAsia="楷体" w:cs="楷体"/>
              <w:szCs w:val="32"/>
            </w:rPr>
            <w:fldChar w:fldCharType="separate"/>
          </w:r>
          <w:r>
            <w:rPr>
              <w:rFonts w:hint="eastAsia" w:ascii="楷体" w:hAnsi="楷体" w:eastAsia="楷体" w:cs="楷体"/>
              <w:lang w:val="en-US" w:eastAsia="zh-CN"/>
            </w:rPr>
            <w:t>6.系统运行环境</w:t>
          </w:r>
          <w:r>
            <w:tab/>
          </w:r>
          <w:r>
            <w:fldChar w:fldCharType="begin"/>
          </w:r>
          <w:r>
            <w:instrText xml:space="preserve"> PAGEREF _Toc13134 \h </w:instrText>
          </w:r>
          <w:r>
            <w:fldChar w:fldCharType="separate"/>
          </w:r>
          <w:r>
            <w:t>158</w:t>
          </w:r>
          <w:r>
            <w:fldChar w:fldCharType="end"/>
          </w:r>
          <w:r>
            <w:rPr>
              <w:rFonts w:hint="eastAsia" w:ascii="楷体" w:hAnsi="楷体" w:eastAsia="楷体" w:cs="楷体"/>
              <w:szCs w:val="32"/>
            </w:rPr>
            <w:fldChar w:fldCharType="end"/>
          </w:r>
        </w:p>
        <w:p w14:paraId="6091EC6E">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_Toc18401 </w:instrText>
          </w:r>
          <w:r>
            <w:rPr>
              <w:rFonts w:hint="eastAsia" w:ascii="楷体" w:hAnsi="楷体" w:eastAsia="楷体" w:cs="楷体"/>
              <w:szCs w:val="32"/>
            </w:rPr>
            <w:fldChar w:fldCharType="separate"/>
          </w:r>
          <w:r>
            <w:rPr>
              <w:rFonts w:hint="eastAsia" w:ascii="楷体" w:hAnsi="楷体" w:eastAsia="楷体" w:cs="楷体"/>
              <w:lang w:val="en-US" w:eastAsia="zh-CN"/>
            </w:rPr>
            <w:t>6.1.实现环境</w:t>
          </w:r>
          <w:r>
            <w:tab/>
          </w:r>
          <w:r>
            <w:fldChar w:fldCharType="begin"/>
          </w:r>
          <w:r>
            <w:instrText xml:space="preserve"> PAGEREF _Toc18401 \h </w:instrText>
          </w:r>
          <w:r>
            <w:fldChar w:fldCharType="separate"/>
          </w:r>
          <w:r>
            <w:t>158</w:t>
          </w:r>
          <w:r>
            <w:fldChar w:fldCharType="end"/>
          </w:r>
          <w:r>
            <w:rPr>
              <w:rFonts w:hint="eastAsia" w:ascii="楷体" w:hAnsi="楷体" w:eastAsia="楷体" w:cs="楷体"/>
              <w:szCs w:val="32"/>
            </w:rPr>
            <w:fldChar w:fldCharType="end"/>
          </w:r>
        </w:p>
        <w:p w14:paraId="3CE6E281">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_Toc24227 </w:instrText>
          </w:r>
          <w:r>
            <w:rPr>
              <w:rFonts w:hint="eastAsia" w:ascii="楷体" w:hAnsi="楷体" w:eastAsia="楷体" w:cs="楷体"/>
              <w:szCs w:val="32"/>
            </w:rPr>
            <w:fldChar w:fldCharType="separate"/>
          </w:r>
          <w:r>
            <w:rPr>
              <w:rFonts w:hint="eastAsia" w:ascii="楷体" w:hAnsi="楷体" w:eastAsia="楷体" w:cs="楷体"/>
              <w:lang w:val="en-US" w:eastAsia="zh-CN"/>
            </w:rPr>
            <w:t>6</w:t>
          </w:r>
          <w:r>
            <w:rPr>
              <w:rFonts w:hint="eastAsia" w:ascii="楷体" w:hAnsi="楷体" w:eastAsia="楷体" w:cs="楷体"/>
            </w:rPr>
            <w:t>.1.1</w:t>
          </w:r>
          <w:r>
            <w:rPr>
              <w:rFonts w:hint="eastAsia" w:ascii="楷体" w:hAnsi="楷体" w:eastAsia="楷体" w:cs="楷体"/>
              <w:lang w:val="en-US" w:eastAsia="zh-CN"/>
            </w:rPr>
            <w:t>软件</w:t>
          </w:r>
          <w:r>
            <w:rPr>
              <w:rFonts w:hint="eastAsia" w:ascii="楷体" w:hAnsi="楷体" w:eastAsia="楷体" w:cs="楷体"/>
            </w:rPr>
            <w:t>环境</w:t>
          </w:r>
          <w:r>
            <w:tab/>
          </w:r>
          <w:r>
            <w:fldChar w:fldCharType="begin"/>
          </w:r>
          <w:r>
            <w:instrText xml:space="preserve"> PAGEREF _Toc24227 \h </w:instrText>
          </w:r>
          <w:r>
            <w:fldChar w:fldCharType="separate"/>
          </w:r>
          <w:r>
            <w:t>158</w:t>
          </w:r>
          <w:r>
            <w:fldChar w:fldCharType="end"/>
          </w:r>
          <w:r>
            <w:rPr>
              <w:rFonts w:hint="eastAsia" w:ascii="楷体" w:hAnsi="楷体" w:eastAsia="楷体" w:cs="楷体"/>
              <w:szCs w:val="32"/>
            </w:rPr>
            <w:fldChar w:fldCharType="end"/>
          </w:r>
        </w:p>
        <w:p w14:paraId="34FB302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_Toc5278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.1.</w:t>
          </w:r>
          <w:r>
            <w:rPr>
              <w:rFonts w:hint="eastAsia" w:ascii="楷体" w:hAnsi="楷体" w:eastAsia="楷体" w:cs="楷体"/>
              <w:szCs w:val="28"/>
              <w:lang w:val="en-US" w:eastAsia="zh-CN"/>
            </w:rPr>
            <w:t>2</w:t>
          </w:r>
          <w:r>
            <w:rPr>
              <w:rFonts w:hint="eastAsia" w:ascii="楷体" w:hAnsi="楷体" w:eastAsia="楷体" w:cs="楷体"/>
              <w:szCs w:val="28"/>
            </w:rPr>
            <w:t>硬件环境</w:t>
          </w:r>
          <w:r>
            <w:tab/>
          </w:r>
          <w:r>
            <w:fldChar w:fldCharType="begin"/>
          </w:r>
          <w:r>
            <w:instrText xml:space="preserve"> PAGEREF _Toc5278 \h </w:instrText>
          </w:r>
          <w:r>
            <w:fldChar w:fldCharType="separate"/>
          </w:r>
          <w:r>
            <w:t>158</w:t>
          </w:r>
          <w:r>
            <w:fldChar w:fldCharType="end"/>
          </w:r>
          <w:r>
            <w:rPr>
              <w:rFonts w:hint="eastAsia" w:ascii="楷体" w:hAnsi="楷体" w:eastAsia="楷体" w:cs="楷体"/>
              <w:szCs w:val="32"/>
            </w:rPr>
            <w:fldChar w:fldCharType="end"/>
          </w:r>
        </w:p>
        <w:p w14:paraId="6DFB9841">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_Toc23769 </w:instrText>
          </w:r>
          <w:r>
            <w:rPr>
              <w:rFonts w:hint="eastAsia" w:ascii="楷体" w:hAnsi="楷体" w:eastAsia="楷体" w:cs="楷体"/>
              <w:szCs w:val="32"/>
            </w:rPr>
            <w:fldChar w:fldCharType="separate"/>
          </w:r>
          <w:r>
            <w:rPr>
              <w:rFonts w:hint="default" w:ascii="楷体" w:hAnsi="楷体" w:eastAsia="楷体" w:cs="楷体"/>
              <w:bCs/>
              <w:kern w:val="2"/>
              <w:szCs w:val="30"/>
              <w:lang w:val="en-US" w:eastAsia="zh-CN" w:bidi="ar-SA"/>
            </w:rPr>
            <w:t>6.2.</w:t>
          </w:r>
          <w:r>
            <w:rPr>
              <w:rFonts w:hint="eastAsia" w:ascii="楷体" w:hAnsi="楷体" w:eastAsia="楷体" w:cs="楷体"/>
              <w:szCs w:val="30"/>
              <w:lang w:val="en-US" w:eastAsia="zh-CN"/>
            </w:rPr>
            <w:t>运行环境</w:t>
          </w:r>
          <w:r>
            <w:tab/>
          </w:r>
          <w:r>
            <w:fldChar w:fldCharType="begin"/>
          </w:r>
          <w:r>
            <w:instrText xml:space="preserve"> PAGEREF _Toc23769 \h </w:instrText>
          </w:r>
          <w:r>
            <w:fldChar w:fldCharType="separate"/>
          </w:r>
          <w:r>
            <w:t>159</w:t>
          </w:r>
          <w:r>
            <w:fldChar w:fldCharType="end"/>
          </w:r>
          <w:r>
            <w:rPr>
              <w:rFonts w:hint="eastAsia" w:ascii="楷体" w:hAnsi="楷体" w:eastAsia="楷体" w:cs="楷体"/>
              <w:szCs w:val="32"/>
            </w:rPr>
            <w:fldChar w:fldCharType="end"/>
          </w:r>
        </w:p>
        <w:p w14:paraId="491B61D7">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_Toc31444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w:t>
          </w:r>
          <w:r>
            <w:rPr>
              <w:rFonts w:hint="eastAsia" w:ascii="楷体" w:hAnsi="楷体" w:eastAsia="楷体" w:cs="楷体"/>
              <w:szCs w:val="28"/>
              <w:lang w:val="en-US" w:eastAsia="zh-CN"/>
            </w:rPr>
            <w:t>2</w:t>
          </w:r>
          <w:r>
            <w:rPr>
              <w:rFonts w:hint="eastAsia" w:ascii="楷体" w:hAnsi="楷体" w:eastAsia="楷体" w:cs="楷体"/>
              <w:szCs w:val="28"/>
            </w:rPr>
            <w:t>.1</w:t>
          </w:r>
          <w:r>
            <w:rPr>
              <w:rFonts w:hint="eastAsia" w:ascii="楷体" w:hAnsi="楷体" w:eastAsia="楷体" w:cs="楷体"/>
              <w:szCs w:val="28"/>
              <w:lang w:val="en-US" w:eastAsia="zh-CN"/>
            </w:rPr>
            <w:t>服务器</w:t>
          </w:r>
          <w:r>
            <w:tab/>
          </w:r>
          <w:r>
            <w:fldChar w:fldCharType="begin"/>
          </w:r>
          <w:r>
            <w:instrText xml:space="preserve"> PAGEREF _Toc31444 \h </w:instrText>
          </w:r>
          <w:r>
            <w:fldChar w:fldCharType="separate"/>
          </w:r>
          <w:r>
            <w:t>159</w:t>
          </w:r>
          <w:r>
            <w:fldChar w:fldCharType="end"/>
          </w:r>
          <w:r>
            <w:rPr>
              <w:rFonts w:hint="eastAsia" w:ascii="楷体" w:hAnsi="楷体" w:eastAsia="楷体" w:cs="楷体"/>
              <w:szCs w:val="32"/>
            </w:rPr>
            <w:fldChar w:fldCharType="end"/>
          </w:r>
        </w:p>
        <w:p w14:paraId="1F00AF0D">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_Toc23885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w:t>
          </w:r>
          <w:r>
            <w:rPr>
              <w:rFonts w:hint="eastAsia" w:ascii="楷体" w:hAnsi="楷体" w:eastAsia="楷体" w:cs="楷体"/>
              <w:szCs w:val="28"/>
              <w:lang w:val="en-US" w:eastAsia="zh-CN"/>
            </w:rPr>
            <w:t>2</w:t>
          </w:r>
          <w:r>
            <w:rPr>
              <w:rFonts w:hint="eastAsia" w:ascii="楷体" w:hAnsi="楷体" w:eastAsia="楷体" w:cs="楷体"/>
              <w:szCs w:val="28"/>
            </w:rPr>
            <w:t>.</w:t>
          </w:r>
          <w:r>
            <w:rPr>
              <w:rFonts w:hint="eastAsia" w:ascii="楷体" w:hAnsi="楷体" w:eastAsia="楷体" w:cs="楷体"/>
              <w:szCs w:val="28"/>
              <w:lang w:val="en-US" w:eastAsia="zh-CN"/>
            </w:rPr>
            <w:t>2客户端</w:t>
          </w:r>
          <w:r>
            <w:tab/>
          </w:r>
          <w:r>
            <w:fldChar w:fldCharType="begin"/>
          </w:r>
          <w:r>
            <w:instrText xml:space="preserve"> PAGEREF _Toc23885 \h </w:instrText>
          </w:r>
          <w:r>
            <w:fldChar w:fldCharType="separate"/>
          </w:r>
          <w:r>
            <w:t>159</w:t>
          </w:r>
          <w:r>
            <w:fldChar w:fldCharType="end"/>
          </w:r>
          <w:r>
            <w:rPr>
              <w:rFonts w:hint="eastAsia" w:ascii="楷体" w:hAnsi="楷体" w:eastAsia="楷体" w:cs="楷体"/>
              <w:szCs w:val="32"/>
            </w:rPr>
            <w:fldChar w:fldCharType="end"/>
          </w:r>
        </w:p>
        <w:p w14:paraId="2FDCB4AC">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_Toc24410 </w:instrText>
          </w:r>
          <w:r>
            <w:rPr>
              <w:rFonts w:hint="eastAsia" w:ascii="楷体" w:hAnsi="楷体" w:eastAsia="楷体" w:cs="楷体"/>
              <w:szCs w:val="32"/>
            </w:rPr>
            <w:fldChar w:fldCharType="separate"/>
          </w:r>
          <w:r>
            <w:rPr>
              <w:rFonts w:hint="eastAsia" w:ascii="楷体" w:hAnsi="楷体" w:eastAsia="楷体" w:cs="楷体"/>
              <w:lang w:val="en-US" w:eastAsia="zh-CN"/>
            </w:rPr>
            <w:t>7.其他非功能需求</w:t>
          </w:r>
          <w:r>
            <w:tab/>
          </w:r>
          <w:r>
            <w:fldChar w:fldCharType="begin"/>
          </w:r>
          <w:r>
            <w:instrText xml:space="preserve"> PAGEREF _Toc24410 \h </w:instrText>
          </w:r>
          <w:r>
            <w:fldChar w:fldCharType="separate"/>
          </w:r>
          <w:r>
            <w:t>159</w:t>
          </w:r>
          <w:r>
            <w:fldChar w:fldCharType="end"/>
          </w:r>
          <w:r>
            <w:rPr>
              <w:rFonts w:hint="eastAsia" w:ascii="楷体" w:hAnsi="楷体" w:eastAsia="楷体" w:cs="楷体"/>
              <w:szCs w:val="32"/>
            </w:rPr>
            <w:fldChar w:fldCharType="end"/>
          </w:r>
        </w:p>
        <w:p w14:paraId="1BE2D4E5">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_Toc187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7</w:t>
          </w:r>
          <w:r>
            <w:rPr>
              <w:rFonts w:hint="eastAsia" w:ascii="楷体" w:hAnsi="楷体" w:eastAsia="楷体" w:cs="楷体"/>
              <w:bCs/>
              <w:kern w:val="2"/>
              <w:szCs w:val="32"/>
              <w:lang w:val="en-US" w:eastAsia="zh-Hans" w:bidi="ar-SA"/>
            </w:rPr>
            <w:t>.1</w:t>
          </w:r>
          <w:r>
            <w:rPr>
              <w:rFonts w:hint="eastAsia" w:ascii="楷体" w:hAnsi="楷体" w:eastAsia="楷体" w:cs="楷体"/>
              <w:lang w:eastAsia="zh-Hans"/>
            </w:rPr>
            <w:t>用户需求</w:t>
          </w:r>
          <w:r>
            <w:tab/>
          </w:r>
          <w:r>
            <w:fldChar w:fldCharType="begin"/>
          </w:r>
          <w:r>
            <w:instrText xml:space="preserve"> PAGEREF _Toc187 \h </w:instrText>
          </w:r>
          <w:r>
            <w:fldChar w:fldCharType="separate"/>
          </w:r>
          <w:r>
            <w:t>159</w:t>
          </w:r>
          <w:r>
            <w:fldChar w:fldCharType="end"/>
          </w:r>
          <w:r>
            <w:rPr>
              <w:rFonts w:hint="eastAsia" w:ascii="楷体" w:hAnsi="楷体" w:eastAsia="楷体" w:cs="楷体"/>
              <w:szCs w:val="32"/>
            </w:rPr>
            <w:fldChar w:fldCharType="end"/>
          </w:r>
        </w:p>
        <w:p w14:paraId="1B22CD72">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_Toc31282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Hans" w:bidi="ar-SA"/>
            </w:rPr>
            <w:t>.3</w:t>
          </w:r>
          <w:r>
            <w:rPr>
              <w:rFonts w:ascii="宋体" w:hAnsi="宋体" w:cs="宋体"/>
              <w:lang w:eastAsia="zh-Hans"/>
            </w:rPr>
            <w:t>管理员</w:t>
          </w:r>
          <w:r>
            <w:rPr>
              <w:rFonts w:hint="eastAsia" w:ascii="宋体" w:hAnsi="宋体" w:cs="宋体"/>
              <w:lang w:val="en-US" w:eastAsia="zh-CN"/>
            </w:rPr>
            <w:t>用户</w:t>
          </w:r>
          <w:r>
            <w:rPr>
              <w:rFonts w:ascii="宋体" w:hAnsi="宋体" w:cs="宋体"/>
              <w:lang w:eastAsia="zh-Hans"/>
            </w:rPr>
            <w:t>需求</w:t>
          </w:r>
          <w:r>
            <w:tab/>
          </w:r>
          <w:r>
            <w:fldChar w:fldCharType="begin"/>
          </w:r>
          <w:r>
            <w:instrText xml:space="preserve"> PAGEREF _Toc31282 \h </w:instrText>
          </w:r>
          <w:r>
            <w:fldChar w:fldCharType="separate"/>
          </w:r>
          <w:r>
            <w:t>160</w:t>
          </w:r>
          <w:r>
            <w:fldChar w:fldCharType="end"/>
          </w:r>
          <w:r>
            <w:rPr>
              <w:rFonts w:hint="eastAsia" w:ascii="楷体" w:hAnsi="楷体" w:eastAsia="楷体" w:cs="楷体"/>
              <w:szCs w:val="32"/>
            </w:rPr>
            <w:fldChar w:fldCharType="end"/>
          </w:r>
        </w:p>
        <w:p w14:paraId="529B78E4">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_Toc14446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.1</w:t>
          </w:r>
          <w:r>
            <w:rPr>
              <w:rFonts w:hint="eastAsia" w:eastAsia="宋体"/>
            </w:rPr>
            <w:t>易用性要求</w:t>
          </w:r>
          <w:r>
            <w:tab/>
          </w:r>
          <w:r>
            <w:fldChar w:fldCharType="begin"/>
          </w:r>
          <w:r>
            <w:instrText xml:space="preserve"> PAGEREF _Toc14446 \h </w:instrText>
          </w:r>
          <w:r>
            <w:fldChar w:fldCharType="separate"/>
          </w:r>
          <w:r>
            <w:t>160</w:t>
          </w:r>
          <w:r>
            <w:fldChar w:fldCharType="end"/>
          </w:r>
          <w:r>
            <w:rPr>
              <w:rFonts w:hint="eastAsia" w:ascii="楷体" w:hAnsi="楷体" w:eastAsia="楷体" w:cs="楷体"/>
              <w:szCs w:val="32"/>
            </w:rPr>
            <w:fldChar w:fldCharType="end"/>
          </w:r>
        </w:p>
        <w:p w14:paraId="4A21043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_Toc29571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.2</w:t>
          </w:r>
          <w:r>
            <w:rPr>
              <w:rFonts w:hint="eastAsia" w:eastAsia="宋体"/>
            </w:rPr>
            <w:t>性能要求</w:t>
          </w:r>
          <w:r>
            <w:tab/>
          </w:r>
          <w:r>
            <w:fldChar w:fldCharType="begin"/>
          </w:r>
          <w:r>
            <w:instrText xml:space="preserve"> PAGEREF _Toc29571 \h </w:instrText>
          </w:r>
          <w:r>
            <w:fldChar w:fldCharType="separate"/>
          </w:r>
          <w:r>
            <w:t>161</w:t>
          </w:r>
          <w:r>
            <w:fldChar w:fldCharType="end"/>
          </w:r>
          <w:r>
            <w:rPr>
              <w:rFonts w:hint="eastAsia" w:ascii="楷体" w:hAnsi="楷体" w:eastAsia="楷体" w:cs="楷体"/>
              <w:szCs w:val="32"/>
            </w:rPr>
            <w:fldChar w:fldCharType="end"/>
          </w:r>
        </w:p>
        <w:p w14:paraId="4519408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_Toc16339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.3</w:t>
          </w:r>
          <w:r>
            <w:rPr>
              <w:rFonts w:hint="eastAsia" w:eastAsia="宋体"/>
            </w:rPr>
            <w:t>防护性要求</w:t>
          </w:r>
          <w:r>
            <w:tab/>
          </w:r>
          <w:r>
            <w:fldChar w:fldCharType="begin"/>
          </w:r>
          <w:r>
            <w:instrText xml:space="preserve"> PAGEREF _Toc16339 \h </w:instrText>
          </w:r>
          <w:r>
            <w:fldChar w:fldCharType="separate"/>
          </w:r>
          <w:r>
            <w:t>161</w:t>
          </w:r>
          <w:r>
            <w:fldChar w:fldCharType="end"/>
          </w:r>
          <w:r>
            <w:rPr>
              <w:rFonts w:hint="eastAsia" w:ascii="楷体" w:hAnsi="楷体" w:eastAsia="楷体" w:cs="楷体"/>
              <w:szCs w:val="32"/>
            </w:rPr>
            <w:fldChar w:fldCharType="end"/>
          </w:r>
        </w:p>
        <w:p w14:paraId="7425AA0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_Toc1383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.4</w:t>
          </w:r>
          <w:r>
            <w:rPr>
              <w:rFonts w:hint="eastAsia" w:eastAsia="宋体"/>
            </w:rPr>
            <w:t>可用性要求</w:t>
          </w:r>
          <w:r>
            <w:tab/>
          </w:r>
          <w:r>
            <w:fldChar w:fldCharType="begin"/>
          </w:r>
          <w:r>
            <w:instrText xml:space="preserve"> PAGEREF _Toc1383 \h </w:instrText>
          </w:r>
          <w:r>
            <w:fldChar w:fldCharType="separate"/>
          </w:r>
          <w:r>
            <w:t>161</w:t>
          </w:r>
          <w:r>
            <w:fldChar w:fldCharType="end"/>
          </w:r>
          <w:r>
            <w:rPr>
              <w:rFonts w:hint="eastAsia" w:ascii="楷体" w:hAnsi="楷体" w:eastAsia="楷体" w:cs="楷体"/>
              <w:szCs w:val="32"/>
            </w:rPr>
            <w:fldChar w:fldCharType="end"/>
          </w:r>
        </w:p>
        <w:p w14:paraId="3710386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_Toc2963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.5</w:t>
          </w:r>
          <w:r>
            <w:rPr>
              <w:rFonts w:hint="eastAsia" w:eastAsia="宋体"/>
            </w:rPr>
            <w:t>健壮性要求</w:t>
          </w:r>
          <w:r>
            <w:tab/>
          </w:r>
          <w:r>
            <w:fldChar w:fldCharType="begin"/>
          </w:r>
          <w:r>
            <w:instrText xml:space="preserve"> PAGEREF _Toc2963 \h </w:instrText>
          </w:r>
          <w:r>
            <w:fldChar w:fldCharType="separate"/>
          </w:r>
          <w:r>
            <w:t>161</w:t>
          </w:r>
          <w:r>
            <w:fldChar w:fldCharType="end"/>
          </w:r>
          <w:r>
            <w:rPr>
              <w:rFonts w:hint="eastAsia" w:ascii="楷体" w:hAnsi="楷体" w:eastAsia="楷体" w:cs="楷体"/>
              <w:szCs w:val="32"/>
            </w:rPr>
            <w:fldChar w:fldCharType="end"/>
          </w:r>
        </w:p>
        <w:p w14:paraId="315F8C98">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_Toc12553 </w:instrText>
          </w:r>
          <w:r>
            <w:rPr>
              <w:rFonts w:hint="eastAsia" w:ascii="楷体" w:hAnsi="楷体" w:eastAsia="楷体" w:cs="楷体"/>
              <w:szCs w:val="32"/>
            </w:rPr>
            <w:fldChar w:fldCharType="separate"/>
          </w:r>
          <w:r>
            <w:rPr>
              <w:rFonts w:hint="eastAsia" w:ascii="楷体" w:hAnsi="楷体" w:eastAsia="楷体" w:cs="楷体"/>
              <w:lang w:val="en-US" w:eastAsia="zh-CN"/>
            </w:rPr>
            <w:t>8.</w:t>
          </w:r>
          <w:r>
            <w:rPr>
              <w:rFonts w:hint="eastAsia" w:ascii="楷体" w:hAnsi="楷体" w:eastAsia="楷体" w:cs="楷体"/>
            </w:rPr>
            <w:t>尚未解决的问题</w:t>
          </w:r>
          <w:r>
            <w:tab/>
          </w:r>
          <w:r>
            <w:fldChar w:fldCharType="begin"/>
          </w:r>
          <w:r>
            <w:instrText xml:space="preserve"> PAGEREF _Toc12553 \h </w:instrText>
          </w:r>
          <w:r>
            <w:fldChar w:fldCharType="separate"/>
          </w:r>
          <w:r>
            <w:t>162</w:t>
          </w:r>
          <w:r>
            <w:fldChar w:fldCharType="end"/>
          </w:r>
          <w:r>
            <w:rPr>
              <w:rFonts w:hint="eastAsia" w:ascii="楷体" w:hAnsi="楷体" w:eastAsia="楷体" w:cs="楷体"/>
              <w:szCs w:val="32"/>
            </w:rPr>
            <w:fldChar w:fldCharType="end"/>
          </w:r>
        </w:p>
        <w:p w14:paraId="56A233E5">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_Toc8873 </w:instrText>
          </w:r>
          <w:r>
            <w:rPr>
              <w:rFonts w:hint="eastAsia" w:ascii="楷体" w:hAnsi="楷体" w:eastAsia="楷体" w:cs="楷体"/>
              <w:szCs w:val="32"/>
            </w:rPr>
            <w:fldChar w:fldCharType="separate"/>
          </w:r>
          <w:r>
            <w:rPr>
              <w:rFonts w:hint="eastAsia" w:ascii="楷体" w:hAnsi="楷体" w:eastAsia="楷体" w:cs="楷体"/>
              <w:bCs/>
              <w:kern w:val="44"/>
              <w:szCs w:val="24"/>
              <w:lang w:val="en-US" w:eastAsia="zh-CN"/>
            </w:rPr>
            <w:t>参考文献</w:t>
          </w:r>
          <w:r>
            <w:rPr>
              <w:rFonts w:hint="eastAsia" w:ascii="楷体" w:hAnsi="楷体" w:eastAsia="楷体" w:cs="楷体"/>
              <w:bCs/>
              <w:kern w:val="44"/>
              <w:szCs w:val="24"/>
            </w:rPr>
            <w:t>附录</w:t>
          </w:r>
          <w:r>
            <w:rPr>
              <w:rFonts w:hint="eastAsia" w:ascii="楷体" w:hAnsi="楷体" w:eastAsia="楷体" w:cs="楷体"/>
              <w:bCs/>
              <w:kern w:val="44"/>
              <w:szCs w:val="24"/>
              <w:lang w:eastAsia="zh-CN"/>
            </w:rPr>
            <w:t>：</w:t>
          </w:r>
          <w:r>
            <w:tab/>
          </w:r>
          <w:r>
            <w:fldChar w:fldCharType="begin"/>
          </w:r>
          <w:r>
            <w:instrText xml:space="preserve"> PAGEREF _Toc8873 \h </w:instrText>
          </w:r>
          <w:r>
            <w:fldChar w:fldCharType="separate"/>
          </w:r>
          <w:r>
            <w:t>162</w:t>
          </w:r>
          <w:r>
            <w:fldChar w:fldCharType="end"/>
          </w:r>
          <w:r>
            <w:rPr>
              <w:rFonts w:hint="eastAsia" w:ascii="楷体" w:hAnsi="楷体" w:eastAsia="楷体" w:cs="楷体"/>
              <w:szCs w:val="32"/>
            </w:rPr>
            <w:fldChar w:fldCharType="end"/>
          </w:r>
        </w:p>
        <w:p w14:paraId="5FE6638C">
          <w:pPr>
            <w:ind w:firstLine="1260" w:firstLineChars="600"/>
            <w:rPr>
              <w:rFonts w:hint="eastAsia" w:ascii="楷体" w:hAnsi="楷体" w:eastAsia="楷体" w:cs="楷体"/>
              <w:kern w:val="2"/>
              <w:sz w:val="21"/>
              <w:szCs w:val="32"/>
              <w:lang w:val="en-US" w:eastAsia="zh-CN" w:bidi="ar-SA"/>
            </w:rPr>
          </w:pPr>
          <w:r>
            <w:rPr>
              <w:rFonts w:hint="eastAsia" w:ascii="楷体" w:hAnsi="楷体" w:eastAsia="楷体" w:cs="楷体"/>
              <w:szCs w:val="32"/>
            </w:rPr>
            <w:fldChar w:fldCharType="end"/>
          </w:r>
        </w:p>
      </w:sdtContent>
    </w:sdt>
    <w:p w14:paraId="5FEDCD8A">
      <w:pPr>
        <w:ind w:firstLine="1260" w:firstLineChars="600"/>
        <w:rPr>
          <w:rFonts w:hint="eastAsia" w:ascii="楷体" w:hAnsi="楷体" w:eastAsia="楷体" w:cs="楷体"/>
          <w:kern w:val="2"/>
          <w:sz w:val="21"/>
          <w:szCs w:val="32"/>
          <w:lang w:val="en-US" w:eastAsia="zh-CN" w:bidi="ar-SA"/>
        </w:rPr>
      </w:pPr>
    </w:p>
    <w:p w14:paraId="64BD8FBA">
      <w:pPr>
        <w:ind w:firstLine="1260" w:firstLineChars="600"/>
        <w:rPr>
          <w:rFonts w:hint="eastAsia" w:ascii="楷体" w:hAnsi="楷体" w:eastAsia="楷体" w:cs="楷体"/>
          <w:kern w:val="2"/>
          <w:sz w:val="21"/>
          <w:szCs w:val="32"/>
          <w:lang w:val="en-US" w:eastAsia="zh-CN" w:bidi="ar-SA"/>
        </w:rPr>
      </w:pPr>
    </w:p>
    <w:p w14:paraId="0484DF5A">
      <w:pPr>
        <w:ind w:firstLine="1260" w:firstLineChars="600"/>
        <w:rPr>
          <w:rFonts w:hint="eastAsia" w:ascii="楷体" w:hAnsi="楷体" w:eastAsia="楷体" w:cs="楷体"/>
          <w:kern w:val="2"/>
          <w:sz w:val="21"/>
          <w:szCs w:val="32"/>
          <w:lang w:val="en-US" w:eastAsia="zh-CN" w:bidi="ar-SA"/>
        </w:rPr>
      </w:pPr>
    </w:p>
    <w:p w14:paraId="475740DC">
      <w:pPr>
        <w:ind w:firstLine="1260" w:firstLineChars="600"/>
        <w:rPr>
          <w:rFonts w:hint="eastAsia" w:ascii="楷体" w:hAnsi="楷体" w:eastAsia="楷体" w:cs="楷体"/>
          <w:kern w:val="2"/>
          <w:sz w:val="21"/>
          <w:szCs w:val="32"/>
          <w:lang w:val="en-US" w:eastAsia="zh-CN" w:bidi="ar-SA"/>
        </w:rPr>
      </w:pPr>
    </w:p>
    <w:p w14:paraId="6FE037D1">
      <w:pPr>
        <w:ind w:firstLine="1260" w:firstLineChars="600"/>
        <w:rPr>
          <w:rFonts w:hint="eastAsia" w:ascii="楷体" w:hAnsi="楷体" w:eastAsia="楷体" w:cs="楷体"/>
          <w:kern w:val="2"/>
          <w:sz w:val="21"/>
          <w:szCs w:val="32"/>
          <w:lang w:val="en-US" w:eastAsia="zh-CN" w:bidi="ar-SA"/>
        </w:rPr>
      </w:pPr>
    </w:p>
    <w:p w14:paraId="59805283">
      <w:pPr>
        <w:ind w:firstLine="1260" w:firstLineChars="600"/>
        <w:rPr>
          <w:rFonts w:hint="eastAsia" w:ascii="楷体" w:hAnsi="楷体" w:eastAsia="楷体" w:cs="楷体"/>
          <w:kern w:val="2"/>
          <w:sz w:val="21"/>
          <w:szCs w:val="32"/>
          <w:lang w:val="en-US" w:eastAsia="zh-CN" w:bidi="ar-SA"/>
        </w:rPr>
      </w:pPr>
    </w:p>
    <w:p w14:paraId="77D53FAC">
      <w:pPr>
        <w:ind w:firstLine="1260" w:firstLineChars="600"/>
        <w:rPr>
          <w:rFonts w:hint="eastAsia" w:ascii="楷体" w:hAnsi="楷体" w:eastAsia="楷体" w:cs="楷体"/>
          <w:kern w:val="2"/>
          <w:sz w:val="21"/>
          <w:szCs w:val="32"/>
          <w:lang w:val="en-US" w:eastAsia="zh-CN" w:bidi="ar-SA"/>
        </w:rPr>
      </w:pPr>
    </w:p>
    <w:p w14:paraId="096D370F">
      <w:pPr>
        <w:ind w:firstLine="1260" w:firstLineChars="600"/>
        <w:rPr>
          <w:rFonts w:hint="eastAsia" w:ascii="楷体" w:hAnsi="楷体" w:eastAsia="楷体" w:cs="楷体"/>
          <w:kern w:val="2"/>
          <w:sz w:val="21"/>
          <w:szCs w:val="32"/>
          <w:lang w:val="en-US" w:eastAsia="zh-CN" w:bidi="ar-SA"/>
        </w:rPr>
      </w:pPr>
    </w:p>
    <w:p w14:paraId="2BB23FC1">
      <w:pPr>
        <w:ind w:firstLine="1260" w:firstLineChars="600"/>
        <w:rPr>
          <w:rFonts w:hint="eastAsia" w:ascii="楷体" w:hAnsi="楷体" w:eastAsia="楷体" w:cs="楷体"/>
          <w:kern w:val="2"/>
          <w:sz w:val="21"/>
          <w:szCs w:val="32"/>
          <w:lang w:val="en-US" w:eastAsia="zh-CN" w:bidi="ar-SA"/>
        </w:rPr>
      </w:pPr>
    </w:p>
    <w:p w14:paraId="6A402325">
      <w:pPr>
        <w:ind w:firstLine="1260" w:firstLineChars="600"/>
        <w:rPr>
          <w:rFonts w:hint="eastAsia" w:ascii="楷体" w:hAnsi="楷体" w:eastAsia="楷体" w:cs="楷体"/>
          <w:kern w:val="2"/>
          <w:sz w:val="21"/>
          <w:szCs w:val="32"/>
          <w:lang w:val="en-US" w:eastAsia="zh-CN" w:bidi="ar-SA"/>
        </w:rPr>
      </w:pPr>
    </w:p>
    <w:p w14:paraId="54D252AA">
      <w:pPr>
        <w:ind w:firstLine="1260" w:firstLineChars="600"/>
        <w:rPr>
          <w:rFonts w:hint="eastAsia" w:ascii="楷体" w:hAnsi="楷体" w:eastAsia="楷体" w:cs="楷体"/>
          <w:kern w:val="2"/>
          <w:sz w:val="21"/>
          <w:szCs w:val="32"/>
          <w:lang w:val="en-US" w:eastAsia="zh-CN" w:bidi="ar-SA"/>
        </w:rPr>
      </w:pPr>
    </w:p>
    <w:p w14:paraId="12680D4F">
      <w:pPr>
        <w:ind w:firstLine="1260" w:firstLineChars="600"/>
        <w:rPr>
          <w:rFonts w:hint="eastAsia" w:ascii="楷体" w:hAnsi="楷体" w:eastAsia="楷体" w:cs="楷体"/>
          <w:kern w:val="2"/>
          <w:sz w:val="21"/>
          <w:szCs w:val="32"/>
          <w:lang w:val="en-US" w:eastAsia="zh-CN" w:bidi="ar-SA"/>
        </w:rPr>
      </w:pPr>
    </w:p>
    <w:p w14:paraId="136F252C">
      <w:pPr>
        <w:ind w:firstLine="1260" w:firstLineChars="600"/>
        <w:rPr>
          <w:rFonts w:hint="eastAsia" w:ascii="楷体" w:hAnsi="楷体" w:eastAsia="楷体" w:cs="楷体"/>
          <w:kern w:val="2"/>
          <w:sz w:val="21"/>
          <w:szCs w:val="32"/>
          <w:lang w:val="en-US" w:eastAsia="zh-CN" w:bidi="ar-SA"/>
        </w:rPr>
      </w:pPr>
    </w:p>
    <w:p w14:paraId="04BBA642">
      <w:pPr>
        <w:ind w:firstLine="1260" w:firstLineChars="600"/>
        <w:rPr>
          <w:rFonts w:hint="eastAsia" w:ascii="楷体" w:hAnsi="楷体" w:eastAsia="楷体" w:cs="楷体"/>
          <w:kern w:val="2"/>
          <w:sz w:val="21"/>
          <w:szCs w:val="32"/>
          <w:lang w:val="en-US" w:eastAsia="zh-CN" w:bidi="ar-SA"/>
        </w:rPr>
      </w:pPr>
    </w:p>
    <w:p w14:paraId="12EF873F">
      <w:pPr>
        <w:ind w:firstLine="1260" w:firstLineChars="600"/>
        <w:rPr>
          <w:rFonts w:hint="eastAsia" w:ascii="楷体" w:hAnsi="楷体" w:eastAsia="楷体" w:cs="楷体"/>
          <w:kern w:val="2"/>
          <w:sz w:val="21"/>
          <w:szCs w:val="32"/>
          <w:lang w:val="en-US" w:eastAsia="zh-CN" w:bidi="ar-SA"/>
        </w:rPr>
      </w:pPr>
    </w:p>
    <w:p w14:paraId="31328BA2">
      <w:pPr>
        <w:ind w:firstLine="1260" w:firstLineChars="600"/>
        <w:rPr>
          <w:rFonts w:hint="eastAsia" w:ascii="楷体" w:hAnsi="楷体" w:eastAsia="楷体" w:cs="楷体"/>
          <w:kern w:val="2"/>
          <w:sz w:val="21"/>
          <w:szCs w:val="32"/>
          <w:lang w:val="en-US" w:eastAsia="zh-CN" w:bidi="ar-SA"/>
        </w:rPr>
      </w:pPr>
    </w:p>
    <w:p w14:paraId="6E63ED11">
      <w:pPr>
        <w:ind w:firstLine="1260" w:firstLineChars="600"/>
        <w:rPr>
          <w:rFonts w:hint="eastAsia" w:ascii="楷体" w:hAnsi="楷体" w:eastAsia="楷体" w:cs="楷体"/>
          <w:kern w:val="2"/>
          <w:sz w:val="21"/>
          <w:szCs w:val="32"/>
          <w:lang w:val="en-US" w:eastAsia="zh-CN" w:bidi="ar-SA"/>
        </w:rPr>
      </w:pPr>
    </w:p>
    <w:p w14:paraId="70298676">
      <w:pPr>
        <w:ind w:firstLine="1260" w:firstLineChars="600"/>
        <w:rPr>
          <w:rFonts w:hint="eastAsia" w:ascii="楷体" w:hAnsi="楷体" w:eastAsia="楷体" w:cs="楷体"/>
          <w:kern w:val="2"/>
          <w:sz w:val="21"/>
          <w:szCs w:val="32"/>
          <w:lang w:val="en-US" w:eastAsia="zh-CN" w:bidi="ar-SA"/>
        </w:rPr>
      </w:pPr>
    </w:p>
    <w:p w14:paraId="6D83226A">
      <w:pPr>
        <w:ind w:firstLine="1260" w:firstLineChars="600"/>
        <w:rPr>
          <w:rFonts w:hint="eastAsia" w:ascii="楷体" w:hAnsi="楷体" w:eastAsia="楷体" w:cs="楷体"/>
          <w:kern w:val="2"/>
          <w:sz w:val="21"/>
          <w:szCs w:val="32"/>
          <w:lang w:val="en-US" w:eastAsia="zh-CN" w:bidi="ar-SA"/>
        </w:rPr>
      </w:pPr>
    </w:p>
    <w:p w14:paraId="19E7B85B">
      <w:pPr>
        <w:ind w:firstLine="1260" w:firstLineChars="600"/>
        <w:rPr>
          <w:rFonts w:hint="eastAsia" w:ascii="楷体" w:hAnsi="楷体" w:eastAsia="楷体" w:cs="楷体"/>
          <w:kern w:val="2"/>
          <w:sz w:val="21"/>
          <w:szCs w:val="32"/>
          <w:lang w:val="en-US" w:eastAsia="zh-CN" w:bidi="ar-SA"/>
        </w:rPr>
      </w:pPr>
    </w:p>
    <w:p w14:paraId="48C66E71">
      <w:pPr>
        <w:ind w:firstLine="1260" w:firstLineChars="600"/>
        <w:rPr>
          <w:rFonts w:hint="eastAsia" w:ascii="楷体" w:hAnsi="楷体" w:eastAsia="楷体" w:cs="楷体"/>
          <w:kern w:val="2"/>
          <w:sz w:val="21"/>
          <w:szCs w:val="32"/>
          <w:lang w:val="en-US" w:eastAsia="zh-CN" w:bidi="ar-SA"/>
        </w:rPr>
      </w:pPr>
    </w:p>
    <w:p w14:paraId="26384028">
      <w:pPr>
        <w:rPr>
          <w:rFonts w:hint="eastAsia" w:ascii="楷体" w:hAnsi="楷体" w:eastAsia="楷体" w:cs="楷体"/>
          <w:kern w:val="2"/>
          <w:sz w:val="21"/>
          <w:szCs w:val="32"/>
          <w:lang w:val="en-US" w:eastAsia="zh-CN" w:bidi="ar-SA"/>
        </w:rPr>
      </w:pPr>
    </w:p>
    <w:p w14:paraId="1240A719">
      <w:pPr>
        <w:pStyle w:val="2"/>
        <w:numPr>
          <w:ilvl w:val="0"/>
          <w:numId w:val="0"/>
        </w:numPr>
        <w:bidi w:val="0"/>
        <w:ind w:leftChars="0"/>
        <w:rPr>
          <w:rFonts w:hint="eastAsia" w:ascii="楷体" w:hAnsi="楷体" w:eastAsia="楷体" w:cs="楷体"/>
        </w:rPr>
      </w:pPr>
      <w:bookmarkStart w:id="1" w:name="_Toc31954"/>
      <w:bookmarkStart w:id="2" w:name="_Toc13417"/>
      <w:bookmarkStart w:id="3" w:name="_Toc32196"/>
      <w:r>
        <w:rPr>
          <w:rFonts w:hint="eastAsia" w:ascii="楷体" w:hAnsi="楷体" w:eastAsia="楷体" w:cs="楷体"/>
          <w:lang w:val="en-US" w:eastAsia="zh-CN"/>
        </w:rPr>
        <w:t>1.引言</w:t>
      </w:r>
      <w:bookmarkEnd w:id="1"/>
      <w:bookmarkEnd w:id="2"/>
      <w:bookmarkEnd w:id="3"/>
    </w:p>
    <w:p w14:paraId="01B65F52">
      <w:pPr>
        <w:pStyle w:val="3"/>
        <w:numPr>
          <w:ilvl w:val="1"/>
          <w:numId w:val="0"/>
        </w:numPr>
        <w:spacing w:line="360" w:lineRule="auto"/>
        <w:ind w:left="567" w:leftChars="0" w:hanging="567" w:firstLineChars="0"/>
        <w:rPr>
          <w:rFonts w:hint="eastAsia" w:ascii="楷体" w:hAnsi="楷体" w:eastAsia="楷体" w:cs="楷体"/>
          <w:sz w:val="28"/>
          <w:szCs w:val="28"/>
        </w:rPr>
      </w:pPr>
      <w:bookmarkStart w:id="4" w:name="_Toc235851497"/>
      <w:bookmarkStart w:id="5" w:name="_Toc235938906"/>
      <w:bookmarkStart w:id="6" w:name="_Toc29859"/>
      <w:bookmarkStart w:id="7" w:name="_Toc5814"/>
      <w:bookmarkStart w:id="8" w:name="_Toc102564150"/>
      <w:bookmarkStart w:id="9" w:name="_Toc30643"/>
      <w:r>
        <w:rPr>
          <w:rFonts w:hint="default" w:ascii="楷体" w:hAnsi="楷体" w:eastAsia="楷体" w:cs="楷体"/>
          <w:b/>
          <w:bCs/>
          <w:kern w:val="2"/>
          <w:sz w:val="28"/>
          <w:szCs w:val="28"/>
          <w:lang w:val="en-US" w:eastAsia="zh-CN" w:bidi="ar-SA"/>
        </w:rPr>
        <w:t>1.1.</w:t>
      </w:r>
      <w:r>
        <w:rPr>
          <w:rFonts w:hint="eastAsia" w:ascii="楷体" w:hAnsi="楷体" w:eastAsia="楷体" w:cs="楷体"/>
          <w:sz w:val="28"/>
          <w:szCs w:val="28"/>
        </w:rPr>
        <w:t>系统概述</w:t>
      </w:r>
      <w:bookmarkEnd w:id="4"/>
      <w:bookmarkEnd w:id="5"/>
      <w:bookmarkEnd w:id="6"/>
      <w:bookmarkEnd w:id="7"/>
      <w:bookmarkEnd w:id="8"/>
      <w:bookmarkEnd w:id="9"/>
    </w:p>
    <w:p w14:paraId="120635E2">
      <w:pPr>
        <w:spacing w:line="360" w:lineRule="auto"/>
        <w:ind w:firstLine="420"/>
        <w:rPr>
          <w:del w:id="1" w:author="柠栀" w:date="2025-05-07T10:19:20Z"/>
          <w:rFonts w:hint="eastAsia" w:ascii="楷体" w:hAnsi="楷体" w:eastAsia="楷体" w:cs="楷体"/>
          <w:sz w:val="24"/>
          <w:szCs w:val="24"/>
          <w:rPrChange w:id="2" w:author="柠栀" w:date="2025-05-07T10:19:08Z">
            <w:rPr>
              <w:del w:id="3" w:author="柠栀" w:date="2025-05-07T10:19:20Z"/>
              <w:rFonts w:hint="eastAsia" w:ascii="楷体" w:hAnsi="楷体" w:eastAsia="楷体" w:cs="楷体"/>
              <w:sz w:val="28"/>
              <w:szCs w:val="28"/>
            </w:rPr>
          </w:rPrChange>
        </w:rPr>
        <w:pPrChange w:id="0" w:author="柠栀" w:date="2025-05-07T10:19:08Z">
          <w:pPr/>
        </w:pPrChange>
      </w:pPr>
      <w:ins w:id="4" w:author="柠栀" w:date="2025-05-07T10:19:12Z">
        <w:r>
          <w:rPr>
            <w:rFonts w:hint="eastAsia" w:ascii="楷体" w:hAnsi="楷体" w:eastAsia="楷体" w:cs="楷体"/>
            <w:sz w:val="24"/>
            <w:szCs w:val="24"/>
            <w:lang w:val="en-US" w:eastAsia="zh-CN"/>
          </w:rPr>
          <w:t>校务</w:t>
        </w:r>
      </w:ins>
      <w:ins w:id="5" w:author="柠栀" w:date="2025-05-07T10:19:13Z">
        <w:r>
          <w:rPr>
            <w:rFonts w:hint="eastAsia" w:ascii="楷体" w:hAnsi="楷体" w:eastAsia="楷体" w:cs="楷体"/>
            <w:sz w:val="24"/>
            <w:szCs w:val="24"/>
            <w:lang w:val="en-US" w:eastAsia="zh-CN"/>
          </w:rPr>
          <w:t>问答</w:t>
        </w:r>
      </w:ins>
      <w:ins w:id="6" w:author="柠栀" w:date="2025-05-07T10:19:15Z">
        <w:r>
          <w:rPr>
            <w:rFonts w:hint="eastAsia" w:ascii="楷体" w:hAnsi="楷体" w:eastAsia="楷体" w:cs="楷体"/>
            <w:sz w:val="24"/>
            <w:szCs w:val="24"/>
            <w:lang w:val="en-US" w:eastAsia="zh-CN"/>
          </w:rPr>
          <w:t>机器人</w:t>
        </w:r>
      </w:ins>
      <w:ins w:id="7" w:author="柠栀" w:date="2025-05-07T10:18:59Z">
        <w:r>
          <w:rPr>
            <w:rFonts w:hint="eastAsia" w:ascii="楷体" w:hAnsi="楷体" w:eastAsia="楷体" w:cs="楷体"/>
            <w:sz w:val="24"/>
            <w:szCs w:val="24"/>
            <w:rPrChange w:id="8" w:author="柠栀" w:date="2025-05-07T10:19:08Z">
              <w:rPr>
                <w:rFonts w:hint="eastAsia" w:ascii="楷体" w:hAnsi="楷体" w:eastAsia="楷体" w:cs="楷体"/>
                <w:sz w:val="28"/>
                <w:szCs w:val="28"/>
              </w:rPr>
            </w:rPrChange>
          </w:rPr>
          <w:t>是一款面向</w:t>
        </w:r>
      </w:ins>
      <w:ins w:id="9" w:author="柠栀" w:date="2025-05-07T10:19:27Z">
        <w:r>
          <w:rPr>
            <w:rFonts w:hint="eastAsia" w:ascii="楷体" w:hAnsi="楷体" w:eastAsia="楷体" w:cs="楷体"/>
            <w:sz w:val="24"/>
            <w:szCs w:val="24"/>
            <w:lang w:val="en-US" w:eastAsia="zh-CN"/>
          </w:rPr>
          <w:t>师生</w:t>
        </w:r>
      </w:ins>
      <w:ins w:id="10" w:author="柠栀" w:date="2025-05-07T10:18:59Z">
        <w:r>
          <w:rPr>
            <w:rFonts w:hint="eastAsia" w:ascii="楷体" w:hAnsi="楷体" w:eastAsia="楷体" w:cs="楷体"/>
            <w:sz w:val="24"/>
            <w:szCs w:val="24"/>
            <w:rPrChange w:id="11" w:author="柠栀" w:date="2025-05-07T10:19:08Z">
              <w:rPr>
                <w:rFonts w:hint="eastAsia" w:ascii="楷体" w:hAnsi="楷体" w:eastAsia="楷体" w:cs="楷体"/>
                <w:sz w:val="28"/>
                <w:szCs w:val="28"/>
              </w:rPr>
            </w:rPrChange>
          </w:rPr>
          <w:t>的校园互动平台小程序。其旨在为用户提供一个便捷、高效、安全的交流与信息共享环境，满足用户在校园生活、学习、管理等多方面的多样化需求。通过集成AI问答、热门板块展示、搜索、发帖、登录注册等功能，该小程序能够帮助用户快速获取所需信息、分享经验、参与社区互动，并确保用户数据的安全与隐私。同时，其良好的用户体验和高性能表现将为校园社区的活跃与发展提供有力支持。</w:t>
        </w:r>
      </w:ins>
    </w:p>
    <w:p w14:paraId="2185A7CF">
      <w:pPr>
        <w:spacing w:line="360" w:lineRule="auto"/>
        <w:ind w:firstLine="420"/>
        <w:rPr>
          <w:del w:id="13" w:author="柠栀" w:date="2025-05-07T10:19:20Z"/>
          <w:rFonts w:hint="eastAsia" w:ascii="楷体" w:hAnsi="楷体" w:eastAsia="楷体" w:cs="楷体"/>
          <w:sz w:val="28"/>
          <w:szCs w:val="28"/>
        </w:rPr>
        <w:pPrChange w:id="12" w:author="柠栀" w:date="2025-05-07T10:19:20Z">
          <w:pPr/>
        </w:pPrChange>
      </w:pPr>
    </w:p>
    <w:p w14:paraId="70EC963C">
      <w:pPr>
        <w:spacing w:line="360" w:lineRule="auto"/>
        <w:ind w:firstLine="420"/>
        <w:rPr>
          <w:del w:id="15" w:author="柠栀" w:date="2025-05-07T10:19:20Z"/>
          <w:rFonts w:hint="eastAsia" w:ascii="楷体" w:hAnsi="楷体" w:eastAsia="楷体" w:cs="楷体"/>
          <w:sz w:val="28"/>
          <w:szCs w:val="28"/>
        </w:rPr>
        <w:pPrChange w:id="14" w:author="柠栀" w:date="2025-05-07T10:19:20Z">
          <w:pPr/>
        </w:pPrChange>
      </w:pPr>
    </w:p>
    <w:p w14:paraId="3E7AB177">
      <w:pPr>
        <w:spacing w:line="360" w:lineRule="auto"/>
        <w:ind w:firstLine="420"/>
        <w:rPr>
          <w:rFonts w:hint="eastAsia" w:ascii="楷体" w:hAnsi="楷体" w:eastAsia="楷体" w:cs="楷体"/>
          <w:sz w:val="28"/>
          <w:szCs w:val="28"/>
        </w:rPr>
        <w:pPrChange w:id="16" w:author="柠栀" w:date="2025-05-07T10:19:20Z">
          <w:pPr/>
        </w:pPrChange>
      </w:pPr>
    </w:p>
    <w:p w14:paraId="55E115A4">
      <w:pPr>
        <w:pStyle w:val="3"/>
        <w:numPr>
          <w:ilvl w:val="1"/>
          <w:numId w:val="0"/>
        </w:numPr>
        <w:spacing w:line="360" w:lineRule="auto"/>
        <w:ind w:left="567" w:leftChars="0" w:hanging="567" w:firstLineChars="0"/>
        <w:rPr>
          <w:rFonts w:hint="eastAsia" w:ascii="楷体" w:hAnsi="楷体" w:eastAsia="楷体" w:cs="楷体"/>
          <w:sz w:val="28"/>
          <w:szCs w:val="28"/>
        </w:rPr>
      </w:pPr>
      <w:bookmarkStart w:id="10" w:name="_Toc102564151"/>
      <w:bookmarkStart w:id="11" w:name="_Toc235938907"/>
      <w:bookmarkStart w:id="12" w:name="_Toc27529"/>
      <w:bookmarkStart w:id="13" w:name="_Toc17300"/>
      <w:bookmarkStart w:id="14" w:name="_Toc235851498"/>
      <w:bookmarkStart w:id="15" w:name="_Toc26414"/>
      <w:r>
        <w:rPr>
          <w:rFonts w:hint="default" w:ascii="楷体" w:hAnsi="楷体" w:eastAsia="楷体" w:cs="楷体"/>
          <w:b/>
          <w:bCs/>
          <w:kern w:val="2"/>
          <w:sz w:val="28"/>
          <w:szCs w:val="28"/>
          <w:lang w:val="en-US" w:eastAsia="zh-CN" w:bidi="ar-SA"/>
        </w:rPr>
        <w:t>1.2.</w:t>
      </w:r>
      <w:r>
        <w:rPr>
          <w:rFonts w:hint="eastAsia" w:ascii="楷体" w:hAnsi="楷体" w:eastAsia="楷体" w:cs="楷体"/>
          <w:sz w:val="28"/>
          <w:szCs w:val="28"/>
        </w:rPr>
        <w:t>文档概述</w:t>
      </w:r>
      <w:bookmarkEnd w:id="10"/>
      <w:bookmarkEnd w:id="11"/>
      <w:bookmarkEnd w:id="12"/>
      <w:bookmarkEnd w:id="13"/>
      <w:bookmarkEnd w:id="14"/>
      <w:bookmarkEnd w:id="15"/>
    </w:p>
    <w:p w14:paraId="13B91158">
      <w:pPr>
        <w:spacing w:line="360" w:lineRule="auto"/>
        <w:ind w:firstLine="420"/>
        <w:rPr>
          <w:rFonts w:hint="eastAsia" w:ascii="楷体" w:hAnsi="楷体" w:eastAsia="楷体" w:cs="楷体"/>
          <w:sz w:val="24"/>
          <w:szCs w:val="24"/>
        </w:rPr>
      </w:pPr>
      <w:del w:id="17" w:author="柠栀" w:date="2025-05-07T10:23:15Z">
        <w:r>
          <w:rPr>
            <w:rFonts w:hint="eastAsia" w:ascii="楷体" w:hAnsi="楷体" w:eastAsia="楷体" w:cs="楷体"/>
            <w:sz w:val="24"/>
            <w:szCs w:val="24"/>
          </w:rPr>
          <w:delText>本文档主要用于帮助开发人员更好理解将要开发的软件功能，主要包括用户特点及需求，开发特征（描述和优先级、功能需求和测试用例等）、内部数据需求、外部接口需求、质量要求、分析模型、合格性规定、需求的可追踪性和尚未解决的问题。本文档仅限小组内部查阅，不得向外界分享。</w:delText>
        </w:r>
      </w:del>
      <w:ins w:id="18" w:author="柠栀" w:date="2025-05-07T10:23:12Z">
        <w:r>
          <w:rPr>
            <w:rFonts w:hint="eastAsia" w:ascii="楷体" w:hAnsi="楷体" w:eastAsia="楷体" w:cs="楷体"/>
            <w:sz w:val="24"/>
            <w:szCs w:val="24"/>
          </w:rPr>
          <w:t>本文档是为</w:t>
        </w:r>
      </w:ins>
      <w:ins w:id="19" w:author="柠栀" w:date="2025-05-07T10:23:28Z">
        <w:r>
          <w:rPr>
            <w:rFonts w:hint="eastAsia" w:ascii="楷体" w:hAnsi="楷体" w:eastAsia="楷体" w:cs="楷体"/>
            <w:sz w:val="24"/>
            <w:szCs w:val="24"/>
            <w:lang w:val="en-US" w:eastAsia="zh-CN"/>
          </w:rPr>
          <w:t>校务</w:t>
        </w:r>
      </w:ins>
      <w:ins w:id="20" w:author="柠栀" w:date="2025-05-07T10:23:24Z">
        <w:r>
          <w:rPr>
            <w:rFonts w:hint="eastAsia" w:ascii="楷体" w:hAnsi="楷体" w:eastAsia="楷体" w:cs="楷体"/>
            <w:sz w:val="24"/>
            <w:szCs w:val="24"/>
            <w:lang w:val="en-US" w:eastAsia="zh-CN"/>
          </w:rPr>
          <w:t>问答机器人</w:t>
        </w:r>
      </w:ins>
      <w:ins w:id="21" w:author="柠栀" w:date="2025-05-07T10:23:12Z">
        <w:r>
          <w:rPr>
            <w:rFonts w:hint="eastAsia" w:ascii="楷体" w:hAnsi="楷体" w:eastAsia="楷体" w:cs="楷体"/>
            <w:sz w:val="24"/>
            <w:szCs w:val="24"/>
          </w:rPr>
          <w:t>项目精心编写的详细需求说明书，旨在为开发团队提供全面、清晰且结构化的开发指导，确保项目目标的顺利实现。文档内容丰富，涵盖了从系统概述到具体需求规格、系统特征、数据需求、运行环境以及非功能需求等多方面内容，为开发人员、测试人员、项目管理人员等提供了全方位的参考依据。</w:t>
        </w:r>
      </w:ins>
    </w:p>
    <w:p w14:paraId="3A2EC265">
      <w:pPr>
        <w:pStyle w:val="3"/>
        <w:numPr>
          <w:ilvl w:val="1"/>
          <w:numId w:val="0"/>
        </w:numPr>
        <w:spacing w:line="360" w:lineRule="auto"/>
        <w:ind w:left="567" w:leftChars="0" w:hanging="567" w:firstLineChars="0"/>
        <w:rPr>
          <w:rFonts w:hint="eastAsia" w:ascii="楷体" w:hAnsi="楷体" w:eastAsia="楷体" w:cs="楷体"/>
          <w:b/>
          <w:bCs/>
          <w:kern w:val="2"/>
          <w:sz w:val="28"/>
          <w:szCs w:val="28"/>
          <w:lang w:val="en-US" w:eastAsia="zh-CN" w:bidi="ar-SA"/>
        </w:rPr>
      </w:pPr>
      <w:bookmarkStart w:id="16" w:name="_Toc25114"/>
      <w:bookmarkStart w:id="17" w:name="_Toc102564152"/>
      <w:bookmarkStart w:id="18" w:name="_Toc235851499"/>
      <w:bookmarkStart w:id="19" w:name="_Toc14024"/>
      <w:bookmarkStart w:id="20" w:name="_Toc235938908"/>
      <w:bookmarkStart w:id="21" w:name="_Toc19017"/>
      <w:r>
        <w:rPr>
          <w:rFonts w:hint="eastAsia" w:ascii="楷体" w:hAnsi="楷体" w:eastAsia="楷体" w:cs="楷体"/>
          <w:b/>
          <w:bCs/>
          <w:kern w:val="2"/>
          <w:sz w:val="28"/>
          <w:szCs w:val="28"/>
          <w:lang w:val="en-US" w:eastAsia="zh-CN" w:bidi="ar-SA"/>
        </w:rPr>
        <w:t>1.3.术语说明</w:t>
      </w:r>
      <w:bookmarkEnd w:id="16"/>
    </w:p>
    <w:p w14:paraId="13669A87">
      <w:pPr>
        <w:ind w:firstLine="420" w:firstLineChars="0"/>
        <w:rPr>
          <w:rFonts w:hint="default"/>
          <w:lang w:val="en-US" w:eastAsia="zh-CN"/>
        </w:rPr>
      </w:pPr>
      <w:r>
        <w:rPr>
          <w:rFonts w:hint="default"/>
          <w:b/>
          <w:bCs/>
          <w:lang w:val="en-US" w:eastAsia="zh-CN"/>
        </w:rPr>
        <w:t>KLD评分：</w:t>
      </w:r>
      <w:r>
        <w:rPr>
          <w:rFonts w:hint="default"/>
          <w:lang w:val="en-US" w:eastAsia="zh-CN"/>
        </w:rPr>
        <w:t>一种基于安全性、可用性和性能的评分方法，用于评估功能优先级。该评分方法综合考虑了功能在安全性、可用性和性能方面的表现，通过加权计算得出总得分，以帮助确定功能的优先级排序。</w:t>
      </w:r>
    </w:p>
    <w:p w14:paraId="31EC9EBB">
      <w:pPr>
        <w:ind w:firstLine="420" w:firstLineChars="0"/>
        <w:rPr>
          <w:rFonts w:hint="default"/>
          <w:lang w:val="en-US" w:eastAsia="zh-CN"/>
        </w:rPr>
      </w:pPr>
      <w:r>
        <w:rPr>
          <w:rFonts w:hint="default"/>
          <w:b/>
          <w:bCs/>
          <w:lang w:val="en-US" w:eastAsia="zh-CN"/>
        </w:rPr>
        <w:t>UUID</w:t>
      </w:r>
      <w:r>
        <w:rPr>
          <w:rFonts w:hint="default"/>
          <w:lang w:val="en-US" w:eastAsia="zh-CN"/>
        </w:rPr>
        <w:t>：通用唯一标识符（Universally Unique Identifier），用于唯一标识系统中的对象，如帖子、评论等。UUID 是一种软件构建的标准，能够确保在分布式系统中生成的标识符具有全局唯一性，避免了因重复而导致的冲突问题。</w:t>
      </w:r>
    </w:p>
    <w:p w14:paraId="7A1B57C1">
      <w:pPr>
        <w:ind w:firstLine="420" w:firstLineChars="0"/>
        <w:rPr>
          <w:rFonts w:hint="default"/>
          <w:lang w:val="en-US" w:eastAsia="zh-CN"/>
        </w:rPr>
      </w:pPr>
      <w:r>
        <w:rPr>
          <w:rFonts w:hint="default"/>
          <w:b/>
          <w:bCs/>
          <w:lang w:val="en-US" w:eastAsia="zh-CN"/>
        </w:rPr>
        <w:t>API：</w:t>
      </w:r>
      <w:r>
        <w:rPr>
          <w:rFonts w:hint="default"/>
          <w:lang w:val="en-US" w:eastAsia="zh-CN"/>
        </w:rPr>
        <w:t>应用程序编程接口（Application Programming Interface），是一组规则和定义，允许不同的软件应用程序之间进行交互和通信。API 使得开发者能够利用已有的服务和数据，而无需从头开始编写代码，提高了开发效率和系统的可扩展性。</w:t>
      </w:r>
    </w:p>
    <w:p w14:paraId="0A70161D">
      <w:pPr>
        <w:pStyle w:val="3"/>
        <w:numPr>
          <w:ilvl w:val="1"/>
          <w:numId w:val="0"/>
        </w:numPr>
        <w:spacing w:line="360" w:lineRule="auto"/>
        <w:ind w:left="567" w:leftChars="0" w:hanging="567" w:firstLineChars="0"/>
        <w:rPr>
          <w:rFonts w:hint="eastAsia" w:ascii="楷体" w:hAnsi="楷体" w:eastAsia="楷体" w:cs="楷体"/>
          <w:sz w:val="28"/>
          <w:szCs w:val="28"/>
        </w:rPr>
      </w:pPr>
      <w:bookmarkStart w:id="22" w:name="_Toc12719"/>
      <w:r>
        <w:rPr>
          <w:rFonts w:hint="default" w:ascii="楷体" w:hAnsi="楷体" w:eastAsia="楷体" w:cs="楷体"/>
          <w:b/>
          <w:bCs/>
          <w:kern w:val="2"/>
          <w:sz w:val="28"/>
          <w:szCs w:val="28"/>
          <w:lang w:val="en-US" w:eastAsia="zh-CN" w:bidi="ar-SA"/>
        </w:rPr>
        <w:t>1.</w:t>
      </w:r>
      <w:r>
        <w:rPr>
          <w:rFonts w:hint="eastAsia" w:ascii="楷体" w:hAnsi="楷体" w:eastAsia="楷体" w:cs="楷体"/>
          <w:b/>
          <w:bCs/>
          <w:kern w:val="2"/>
          <w:sz w:val="28"/>
          <w:szCs w:val="28"/>
          <w:lang w:val="en-US" w:eastAsia="zh-CN" w:bidi="ar-SA"/>
        </w:rPr>
        <w:t>4</w:t>
      </w:r>
      <w:r>
        <w:rPr>
          <w:rFonts w:hint="default" w:ascii="楷体" w:hAnsi="楷体" w:eastAsia="楷体" w:cs="楷体"/>
          <w:b/>
          <w:bCs/>
          <w:kern w:val="2"/>
          <w:sz w:val="28"/>
          <w:szCs w:val="28"/>
          <w:lang w:val="en-US" w:eastAsia="zh-CN" w:bidi="ar-SA"/>
        </w:rPr>
        <w:t>.</w:t>
      </w:r>
      <w:r>
        <w:rPr>
          <w:rFonts w:hint="eastAsia" w:ascii="楷体" w:hAnsi="楷体" w:eastAsia="楷体" w:cs="楷体"/>
          <w:sz w:val="28"/>
          <w:szCs w:val="28"/>
        </w:rPr>
        <w:t>基线</w:t>
      </w:r>
      <w:bookmarkEnd w:id="17"/>
      <w:bookmarkEnd w:id="18"/>
      <w:bookmarkEnd w:id="19"/>
      <w:bookmarkEnd w:id="20"/>
      <w:bookmarkEnd w:id="21"/>
      <w:bookmarkEnd w:id="22"/>
    </w:p>
    <w:p w14:paraId="147F6630">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本次《需求规格说明书》中描述的所有需求均为本次需求的基线</w:t>
      </w:r>
    </w:p>
    <w:p w14:paraId="34A88951">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本次《需求规格说明书》发布的版本号为V1.0.0</w:t>
      </w:r>
    </w:p>
    <w:p w14:paraId="2F399B88">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若有增删需求，则第二位第三位数字同时进1</w:t>
      </w:r>
    </w:p>
    <w:p w14:paraId="63C3D40D">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若有修改现有需求，则第三位数字进1</w:t>
      </w:r>
    </w:p>
    <w:p w14:paraId="4F497BF3">
      <w:pPr>
        <w:pStyle w:val="2"/>
        <w:numPr>
          <w:ilvl w:val="0"/>
          <w:numId w:val="0"/>
        </w:numPr>
        <w:spacing w:line="360" w:lineRule="auto"/>
        <w:ind w:left="425" w:leftChars="0" w:hanging="425" w:firstLineChars="0"/>
        <w:rPr>
          <w:rFonts w:hint="eastAsia" w:ascii="楷体" w:hAnsi="楷体" w:eastAsia="楷体" w:cs="楷体"/>
          <w:sz w:val="44"/>
          <w:szCs w:val="44"/>
        </w:rPr>
      </w:pPr>
      <w:bookmarkStart w:id="23" w:name="_Toc25890"/>
      <w:bookmarkStart w:id="24" w:name="_Toc29557"/>
      <w:bookmarkStart w:id="25" w:name="_Toc27791"/>
      <w:r>
        <w:rPr>
          <w:rFonts w:hint="default" w:ascii="楷体" w:hAnsi="楷体" w:eastAsia="楷体" w:cs="楷体"/>
          <w:b/>
          <w:bCs/>
          <w:kern w:val="44"/>
          <w:sz w:val="44"/>
          <w:szCs w:val="44"/>
          <w:lang w:val="en-US" w:eastAsia="zh-CN" w:bidi="ar-SA"/>
        </w:rPr>
        <w:t>2.</w:t>
      </w:r>
      <w:r>
        <w:rPr>
          <w:rFonts w:hint="eastAsia" w:ascii="楷体" w:hAnsi="楷体" w:eastAsia="楷体" w:cs="楷体"/>
          <w:sz w:val="44"/>
          <w:szCs w:val="44"/>
        </w:rPr>
        <w:t>引用文件</w:t>
      </w:r>
      <w:bookmarkEnd w:id="23"/>
      <w:bookmarkEnd w:id="24"/>
      <w:bookmarkEnd w:id="25"/>
    </w:p>
    <w:p w14:paraId="5081BD28">
      <w:pPr>
        <w:pStyle w:val="3"/>
        <w:numPr>
          <w:ilvl w:val="0"/>
          <w:numId w:val="0"/>
        </w:numPr>
        <w:spacing w:line="360" w:lineRule="auto"/>
        <w:ind w:left="567" w:hanging="567"/>
        <w:rPr>
          <w:rFonts w:hint="eastAsia" w:ascii="楷体" w:hAnsi="楷体" w:eastAsia="楷体" w:cs="楷体"/>
          <w:sz w:val="28"/>
          <w:szCs w:val="28"/>
        </w:rPr>
      </w:pPr>
      <w:bookmarkStart w:id="26" w:name="_Toc102564154"/>
      <w:bookmarkStart w:id="27" w:name="_Toc10999"/>
      <w:bookmarkStart w:id="28" w:name="_Toc12163"/>
      <w:bookmarkStart w:id="29" w:name="_Toc16129"/>
      <w:r>
        <w:rPr>
          <w:rFonts w:hint="eastAsia" w:ascii="楷体" w:hAnsi="楷体" w:eastAsia="楷体" w:cs="楷体"/>
          <w:sz w:val="28"/>
          <w:szCs w:val="28"/>
        </w:rPr>
        <w:t>2.1参考模板</w:t>
      </w:r>
      <w:bookmarkEnd w:id="26"/>
      <w:bookmarkEnd w:id="27"/>
      <w:bookmarkEnd w:id="28"/>
      <w:bookmarkEnd w:id="2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2693"/>
        <w:gridCol w:w="1962"/>
      </w:tblGrid>
      <w:tr w14:paraId="153E7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3539" w:type="dxa"/>
          </w:tcPr>
          <w:p w14:paraId="3249D7A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文档名称</w:t>
            </w:r>
          </w:p>
        </w:tc>
        <w:tc>
          <w:tcPr>
            <w:tcW w:w="2693" w:type="dxa"/>
          </w:tcPr>
          <w:p w14:paraId="374332D2">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编号</w:t>
            </w:r>
          </w:p>
        </w:tc>
        <w:tc>
          <w:tcPr>
            <w:tcW w:w="1962" w:type="dxa"/>
          </w:tcPr>
          <w:p w14:paraId="30C1A931">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类型</w:t>
            </w:r>
          </w:p>
        </w:tc>
      </w:tr>
      <w:tr w14:paraId="0E604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3539" w:type="dxa"/>
          </w:tcPr>
          <w:p w14:paraId="06519327">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软件需求规格说明书</w:t>
            </w:r>
          </w:p>
        </w:tc>
        <w:tc>
          <w:tcPr>
            <w:tcW w:w="2693" w:type="dxa"/>
          </w:tcPr>
          <w:p w14:paraId="7171B3EE">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GB856T-88</w:t>
            </w:r>
          </w:p>
        </w:tc>
        <w:tc>
          <w:tcPr>
            <w:tcW w:w="1962" w:type="dxa"/>
          </w:tcPr>
          <w:p w14:paraId="49009C9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国标</w:t>
            </w:r>
          </w:p>
        </w:tc>
      </w:tr>
    </w:tbl>
    <w:p w14:paraId="594A65AA">
      <w:pPr>
        <w:pStyle w:val="3"/>
        <w:numPr>
          <w:ilvl w:val="0"/>
          <w:numId w:val="0"/>
        </w:numPr>
        <w:spacing w:line="360" w:lineRule="auto"/>
        <w:ind w:left="567" w:hanging="567"/>
        <w:rPr>
          <w:rFonts w:hint="eastAsia" w:ascii="楷体" w:hAnsi="楷体" w:eastAsia="楷体" w:cs="楷体"/>
          <w:sz w:val="28"/>
          <w:szCs w:val="28"/>
        </w:rPr>
      </w:pPr>
      <w:bookmarkStart w:id="30" w:name="_Toc102564155"/>
      <w:bookmarkStart w:id="31" w:name="_Toc17990"/>
      <w:bookmarkStart w:id="32" w:name="_Toc9038"/>
      <w:bookmarkStart w:id="33" w:name="_Toc32421"/>
      <w:r>
        <w:rPr>
          <w:rFonts w:hint="eastAsia" w:ascii="楷体" w:hAnsi="楷体" w:eastAsia="楷体" w:cs="楷体"/>
          <w:sz w:val="28"/>
          <w:szCs w:val="28"/>
        </w:rPr>
        <w:t>2.2引用文档</w:t>
      </w:r>
      <w:bookmarkEnd w:id="30"/>
      <w:bookmarkEnd w:id="31"/>
      <w:bookmarkEnd w:id="32"/>
      <w:bookmarkEnd w:id="3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
        <w:gridCol w:w="4057"/>
        <w:gridCol w:w="1082"/>
        <w:gridCol w:w="2014"/>
      </w:tblGrid>
      <w:tr w14:paraId="2D963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1041" w:type="dxa"/>
          </w:tcPr>
          <w:p w14:paraId="77313454">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编号</w:t>
            </w:r>
          </w:p>
        </w:tc>
        <w:tc>
          <w:tcPr>
            <w:tcW w:w="4057" w:type="dxa"/>
          </w:tcPr>
          <w:p w14:paraId="79E00F1F">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文档名称</w:t>
            </w:r>
          </w:p>
        </w:tc>
        <w:tc>
          <w:tcPr>
            <w:tcW w:w="1082" w:type="dxa"/>
          </w:tcPr>
          <w:p w14:paraId="0E4A3C38">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版本</w:t>
            </w:r>
          </w:p>
        </w:tc>
        <w:tc>
          <w:tcPr>
            <w:tcW w:w="2014" w:type="dxa"/>
          </w:tcPr>
          <w:p w14:paraId="7FC9A4D0">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修订日期</w:t>
            </w:r>
          </w:p>
        </w:tc>
      </w:tr>
      <w:tr w14:paraId="10858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716308F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1</w:t>
            </w:r>
          </w:p>
        </w:tc>
        <w:tc>
          <w:tcPr>
            <w:tcW w:w="4057" w:type="dxa"/>
          </w:tcPr>
          <w:p w14:paraId="55412582">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《用</w:t>
            </w:r>
            <w:ins w:id="22" w:author="柠栀" w:date="2025-05-07T10:45:09Z">
              <w:r>
                <w:rPr>
                  <w:rFonts w:hint="eastAsia" w:ascii="楷体" w:hAnsi="楷体" w:eastAsia="楷体" w:cs="楷体"/>
                  <w:sz w:val="24"/>
                  <w:szCs w:val="24"/>
                  <w:lang w:val="en-US" w:eastAsia="zh-CN"/>
                </w:rPr>
                <w:t>户</w:t>
              </w:r>
            </w:ins>
            <w:del w:id="23" w:author="柠栀" w:date="2025-05-07T10:45:06Z">
              <w:r>
                <w:rPr>
                  <w:rFonts w:hint="eastAsia" w:ascii="楷体" w:hAnsi="楷体" w:eastAsia="楷体" w:cs="楷体"/>
                  <w:sz w:val="24"/>
                  <w:szCs w:val="24"/>
                </w:rPr>
                <w:delText>户</w:delText>
              </w:r>
            </w:del>
            <w:del w:id="24" w:author="柠栀" w:date="2025-05-07T10:45:01Z">
              <w:r>
                <w:rPr>
                  <w:rFonts w:hint="default" w:ascii="楷体" w:hAnsi="楷体" w:eastAsia="楷体" w:cs="楷体"/>
                  <w:sz w:val="24"/>
                  <w:szCs w:val="24"/>
                  <w:lang w:val="en-US"/>
                </w:rPr>
                <w:delText>群分类文档</w:delText>
              </w:r>
            </w:del>
            <w:ins w:id="25" w:author="柠栀" w:date="2025-05-07T10:45:03Z">
              <w:r>
                <w:rPr>
                  <w:rFonts w:hint="eastAsia" w:ascii="楷体" w:hAnsi="楷体" w:eastAsia="楷体" w:cs="楷体"/>
                  <w:sz w:val="24"/>
                  <w:szCs w:val="24"/>
                  <w:lang w:val="en-US" w:eastAsia="zh-CN"/>
                </w:rPr>
                <w:t>代表说明</w:t>
              </w:r>
            </w:ins>
            <w:r>
              <w:rPr>
                <w:rFonts w:hint="eastAsia" w:ascii="楷体" w:hAnsi="楷体" w:eastAsia="楷体" w:cs="楷体"/>
                <w:sz w:val="24"/>
                <w:szCs w:val="24"/>
              </w:rPr>
              <w:t>》</w:t>
            </w:r>
          </w:p>
        </w:tc>
        <w:tc>
          <w:tcPr>
            <w:tcW w:w="1082" w:type="dxa"/>
          </w:tcPr>
          <w:p w14:paraId="32C08436">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rPr>
              <w:t>V</w:t>
            </w:r>
            <w:r>
              <w:rPr>
                <w:rFonts w:hint="eastAsia" w:ascii="楷体" w:hAnsi="楷体" w:eastAsia="楷体" w:cs="楷体"/>
                <w:sz w:val="24"/>
                <w:szCs w:val="24"/>
                <w:lang w:val="en-US" w:eastAsia="zh-CN"/>
              </w:rPr>
              <w:t>0</w:t>
            </w:r>
            <w:r>
              <w:rPr>
                <w:rFonts w:hint="eastAsia" w:ascii="楷体" w:hAnsi="楷体" w:eastAsia="楷体" w:cs="楷体"/>
                <w:sz w:val="24"/>
                <w:szCs w:val="24"/>
              </w:rPr>
              <w:t>.0.</w:t>
            </w:r>
            <w:r>
              <w:rPr>
                <w:rFonts w:hint="eastAsia" w:ascii="楷体" w:hAnsi="楷体" w:eastAsia="楷体" w:cs="楷体"/>
                <w:sz w:val="24"/>
                <w:szCs w:val="24"/>
                <w:lang w:val="en-US" w:eastAsia="zh-CN"/>
              </w:rPr>
              <w:t>1</w:t>
            </w:r>
          </w:p>
        </w:tc>
        <w:tc>
          <w:tcPr>
            <w:tcW w:w="2014" w:type="dxa"/>
          </w:tcPr>
          <w:p w14:paraId="32D8FC11">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26" w:author="柠栀" w:date="2025-05-07T10:45:31Z">
              <w:r>
                <w:rPr>
                  <w:rFonts w:hint="eastAsia" w:ascii="楷体" w:hAnsi="楷体" w:eastAsia="楷体" w:cs="楷体"/>
                  <w:sz w:val="24"/>
                  <w:szCs w:val="24"/>
                  <w:lang w:val="en-US" w:eastAsia="zh-CN"/>
                </w:rPr>
                <w:t>5</w:t>
              </w:r>
            </w:ins>
            <w:ins w:id="27" w:author="柠栀" w:date="2025-05-07T10:45:32Z">
              <w:r>
                <w:rPr>
                  <w:rFonts w:hint="eastAsia" w:ascii="楷体" w:hAnsi="楷体" w:eastAsia="楷体" w:cs="楷体"/>
                  <w:sz w:val="24"/>
                  <w:szCs w:val="24"/>
                  <w:lang w:val="en-US" w:eastAsia="zh-CN"/>
                </w:rPr>
                <w:t>01</w:t>
              </w:r>
            </w:ins>
            <w:del w:id="28" w:author="柠栀" w:date="2025-05-07T10:45:30Z">
              <w:r>
                <w:rPr>
                  <w:rFonts w:hint="eastAsia" w:ascii="楷体" w:hAnsi="楷体" w:eastAsia="楷体" w:cs="楷体"/>
                  <w:sz w:val="24"/>
                  <w:szCs w:val="24"/>
                  <w:lang w:val="en-US" w:eastAsia="zh-CN"/>
                </w:rPr>
                <w:delText>314</w:delText>
              </w:r>
            </w:del>
          </w:p>
        </w:tc>
      </w:tr>
      <w:tr w14:paraId="6A8FD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2E62F354">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w:t>
            </w:r>
          </w:p>
        </w:tc>
        <w:tc>
          <w:tcPr>
            <w:tcW w:w="4057" w:type="dxa"/>
          </w:tcPr>
          <w:p w14:paraId="2A8D7865">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w:t>
            </w:r>
            <w:del w:id="29" w:author="柠栀" w:date="2025-05-07T11:36:55Z">
              <w:r>
                <w:rPr>
                  <w:rFonts w:hint="default" w:ascii="楷体" w:hAnsi="楷体" w:eastAsia="楷体" w:cs="楷体"/>
                  <w:sz w:val="24"/>
                  <w:szCs w:val="24"/>
                  <w:lang w:val="en-US"/>
                </w:rPr>
                <w:delText>用户需求整理</w:delText>
              </w:r>
            </w:del>
            <w:ins w:id="30" w:author="柠栀" w:date="2025-05-07T11:37:01Z">
              <w:r>
                <w:rPr>
                  <w:rFonts w:hint="eastAsia" w:ascii="楷体" w:hAnsi="楷体" w:eastAsia="楷体" w:cs="楷体"/>
                  <w:sz w:val="24"/>
                  <w:szCs w:val="24"/>
                  <w:lang w:val="en-US" w:eastAsia="zh-CN"/>
                </w:rPr>
                <w:t>功能性</w:t>
              </w:r>
            </w:ins>
            <w:ins w:id="31" w:author="柠栀" w:date="2025-05-07T11:37:02Z">
              <w:r>
                <w:rPr>
                  <w:rFonts w:hint="eastAsia" w:ascii="楷体" w:hAnsi="楷体" w:eastAsia="楷体" w:cs="楷体"/>
                  <w:sz w:val="24"/>
                  <w:szCs w:val="24"/>
                  <w:lang w:val="en-US" w:eastAsia="zh-CN"/>
                </w:rPr>
                <w:t>需求</w:t>
              </w:r>
            </w:ins>
            <w:ins w:id="32" w:author="柠栀" w:date="2025-05-07T11:37:04Z">
              <w:r>
                <w:rPr>
                  <w:rFonts w:hint="eastAsia" w:ascii="楷体" w:hAnsi="楷体" w:eastAsia="楷体" w:cs="楷体"/>
                  <w:sz w:val="24"/>
                  <w:szCs w:val="24"/>
                  <w:lang w:val="en-US" w:eastAsia="zh-CN"/>
                </w:rPr>
                <w:t>与</w:t>
              </w:r>
            </w:ins>
            <w:ins w:id="33" w:author="柠栀" w:date="2025-05-07T11:37:08Z">
              <w:r>
                <w:rPr>
                  <w:rFonts w:hint="eastAsia" w:ascii="楷体" w:hAnsi="楷体" w:eastAsia="楷体" w:cs="楷体"/>
                  <w:sz w:val="24"/>
                  <w:szCs w:val="24"/>
                  <w:lang w:val="en-US" w:eastAsia="zh-CN"/>
                </w:rPr>
                <w:t>非功能性</w:t>
              </w:r>
            </w:ins>
            <w:ins w:id="34" w:author="柠栀" w:date="2025-05-07T11:37:10Z">
              <w:r>
                <w:rPr>
                  <w:rFonts w:hint="eastAsia" w:ascii="楷体" w:hAnsi="楷体" w:eastAsia="楷体" w:cs="楷体"/>
                  <w:sz w:val="24"/>
                  <w:szCs w:val="24"/>
                  <w:lang w:val="en-US" w:eastAsia="zh-CN"/>
                </w:rPr>
                <w:t>需求</w:t>
              </w:r>
            </w:ins>
            <w:ins w:id="35" w:author="柠栀" w:date="2025-05-07T11:37:17Z">
              <w:r>
                <w:rPr>
                  <w:rFonts w:hint="eastAsia" w:ascii="楷体" w:hAnsi="楷体" w:eastAsia="楷体" w:cs="楷体"/>
                  <w:sz w:val="24"/>
                  <w:szCs w:val="24"/>
                  <w:lang w:val="en-US" w:eastAsia="zh-CN"/>
                </w:rPr>
                <w:t>及</w:t>
              </w:r>
            </w:ins>
            <w:ins w:id="36" w:author="柠栀" w:date="2025-05-07T11:37:19Z">
              <w:r>
                <w:rPr>
                  <w:rFonts w:hint="eastAsia" w:ascii="楷体" w:hAnsi="楷体" w:eastAsia="楷体" w:cs="楷体"/>
                  <w:sz w:val="24"/>
                  <w:szCs w:val="24"/>
                  <w:lang w:val="en-US" w:eastAsia="zh-CN"/>
                </w:rPr>
                <w:t>KL</w:t>
              </w:r>
            </w:ins>
            <w:ins w:id="37" w:author="柠栀" w:date="2025-05-07T11:37:20Z">
              <w:r>
                <w:rPr>
                  <w:rFonts w:hint="eastAsia" w:ascii="楷体" w:hAnsi="楷体" w:eastAsia="楷体" w:cs="楷体"/>
                  <w:sz w:val="24"/>
                  <w:szCs w:val="24"/>
                  <w:lang w:val="en-US" w:eastAsia="zh-CN"/>
                </w:rPr>
                <w:t>D</w:t>
              </w:r>
            </w:ins>
            <w:ins w:id="38" w:author="柠栀" w:date="2025-05-07T11:37:22Z">
              <w:r>
                <w:rPr>
                  <w:rFonts w:hint="eastAsia" w:ascii="楷体" w:hAnsi="楷体" w:eastAsia="楷体" w:cs="楷体"/>
                  <w:sz w:val="24"/>
                  <w:szCs w:val="24"/>
                  <w:lang w:val="en-US" w:eastAsia="zh-CN"/>
                </w:rPr>
                <w:t>方法</w:t>
              </w:r>
            </w:ins>
            <w:ins w:id="39" w:author="柠栀" w:date="2025-05-07T11:37:24Z">
              <w:r>
                <w:rPr>
                  <w:rFonts w:hint="eastAsia" w:ascii="楷体" w:hAnsi="楷体" w:eastAsia="楷体" w:cs="楷体"/>
                  <w:sz w:val="24"/>
                  <w:szCs w:val="24"/>
                  <w:lang w:val="en-US" w:eastAsia="zh-CN"/>
                </w:rPr>
                <w:t>评分</w:t>
              </w:r>
            </w:ins>
            <w:r>
              <w:rPr>
                <w:rFonts w:hint="eastAsia" w:ascii="楷体" w:hAnsi="楷体" w:eastAsia="楷体" w:cs="楷体"/>
                <w:sz w:val="24"/>
                <w:szCs w:val="24"/>
              </w:rPr>
              <w:t>》</w:t>
            </w:r>
          </w:p>
        </w:tc>
        <w:tc>
          <w:tcPr>
            <w:tcW w:w="1082" w:type="dxa"/>
          </w:tcPr>
          <w:p w14:paraId="0E123C68">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rPr>
              <w:t>V</w:t>
            </w:r>
            <w:r>
              <w:rPr>
                <w:rFonts w:hint="eastAsia" w:ascii="楷体" w:hAnsi="楷体" w:eastAsia="楷体" w:cs="楷体"/>
                <w:sz w:val="24"/>
                <w:szCs w:val="24"/>
                <w:lang w:val="en-US" w:eastAsia="zh-CN"/>
              </w:rPr>
              <w:t>1</w:t>
            </w:r>
            <w:r>
              <w:rPr>
                <w:rFonts w:hint="eastAsia" w:ascii="楷体" w:hAnsi="楷体" w:eastAsia="楷体" w:cs="楷体"/>
                <w:sz w:val="24"/>
                <w:szCs w:val="24"/>
              </w:rPr>
              <w:t>.</w:t>
            </w:r>
            <w:r>
              <w:rPr>
                <w:rFonts w:hint="eastAsia" w:ascii="楷体" w:hAnsi="楷体" w:eastAsia="楷体" w:cs="楷体"/>
                <w:sz w:val="24"/>
                <w:szCs w:val="24"/>
                <w:lang w:val="en-US" w:eastAsia="zh-CN"/>
              </w:rPr>
              <w:t>0.0</w:t>
            </w:r>
          </w:p>
        </w:tc>
        <w:tc>
          <w:tcPr>
            <w:tcW w:w="2014" w:type="dxa"/>
          </w:tcPr>
          <w:p w14:paraId="2F8BF8E4">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40" w:author="柠栀" w:date="2025-05-07T11:37:44Z">
              <w:r>
                <w:rPr>
                  <w:rFonts w:hint="eastAsia" w:ascii="楷体" w:hAnsi="楷体" w:eastAsia="楷体" w:cs="楷体"/>
                  <w:sz w:val="24"/>
                  <w:szCs w:val="24"/>
                  <w:lang w:val="en-US" w:eastAsia="zh-CN"/>
                </w:rPr>
                <w:t>501</w:t>
              </w:r>
            </w:ins>
            <w:del w:id="41" w:author="柠栀" w:date="2025-05-07T11:37:32Z">
              <w:r>
                <w:rPr>
                  <w:rFonts w:hint="eastAsia" w:ascii="楷体" w:hAnsi="楷体" w:eastAsia="楷体" w:cs="楷体"/>
                  <w:sz w:val="24"/>
                  <w:szCs w:val="24"/>
                  <w:lang w:val="en-US" w:eastAsia="zh-CN"/>
                </w:rPr>
                <w:delText>314</w:delText>
              </w:r>
            </w:del>
          </w:p>
        </w:tc>
      </w:tr>
      <w:tr w14:paraId="072CF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09F82285">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w:t>
            </w:r>
          </w:p>
        </w:tc>
        <w:tc>
          <w:tcPr>
            <w:tcW w:w="4057" w:type="dxa"/>
          </w:tcPr>
          <w:p w14:paraId="46611D6E">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《数据字典》</w:t>
            </w:r>
          </w:p>
        </w:tc>
        <w:tc>
          <w:tcPr>
            <w:tcW w:w="1082" w:type="dxa"/>
          </w:tcPr>
          <w:p w14:paraId="3E5A00E6">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V</w:t>
            </w:r>
            <w:r>
              <w:rPr>
                <w:rFonts w:hint="eastAsia" w:ascii="楷体" w:hAnsi="楷体" w:eastAsia="楷体" w:cs="楷体"/>
                <w:sz w:val="24"/>
                <w:szCs w:val="24"/>
                <w:lang w:val="en-US" w:eastAsia="zh-CN"/>
              </w:rPr>
              <w:t>1</w:t>
            </w:r>
            <w:r>
              <w:rPr>
                <w:rFonts w:hint="eastAsia" w:ascii="楷体" w:hAnsi="楷体" w:eastAsia="楷体" w:cs="楷体"/>
                <w:sz w:val="24"/>
                <w:szCs w:val="24"/>
              </w:rPr>
              <w:t>.</w:t>
            </w:r>
            <w:ins w:id="42" w:author="柠栀" w:date="2025-05-07T10:09:18Z">
              <w:r>
                <w:rPr>
                  <w:rFonts w:hint="eastAsia" w:ascii="楷体" w:hAnsi="楷体" w:eastAsia="楷体" w:cs="楷体"/>
                  <w:sz w:val="24"/>
                  <w:szCs w:val="24"/>
                  <w:lang w:val="en-US" w:eastAsia="zh-CN"/>
                </w:rPr>
                <w:t>0</w:t>
              </w:r>
            </w:ins>
            <w:del w:id="43" w:author="柠栀" w:date="2025-05-07T10:09:17Z">
              <w:r>
                <w:rPr>
                  <w:rFonts w:hint="eastAsia" w:ascii="楷体" w:hAnsi="楷体" w:eastAsia="楷体" w:cs="楷体"/>
                  <w:sz w:val="24"/>
                  <w:szCs w:val="24"/>
                </w:rPr>
                <w:delText>1</w:delText>
              </w:r>
            </w:del>
            <w:r>
              <w:rPr>
                <w:rFonts w:hint="eastAsia" w:ascii="楷体" w:hAnsi="楷体" w:eastAsia="楷体" w:cs="楷体"/>
                <w:sz w:val="24"/>
                <w:szCs w:val="24"/>
              </w:rPr>
              <w:t>.</w:t>
            </w:r>
            <w:r>
              <w:rPr>
                <w:rFonts w:hint="eastAsia" w:ascii="楷体" w:hAnsi="楷体" w:eastAsia="楷体" w:cs="楷体"/>
                <w:sz w:val="24"/>
                <w:szCs w:val="24"/>
                <w:lang w:val="en-US" w:eastAsia="zh-CN"/>
              </w:rPr>
              <w:t>0</w:t>
            </w:r>
            <w:del w:id="44" w:author="柠栀" w:date="2025-05-07T10:09:20Z">
              <w:r>
                <w:rPr>
                  <w:rFonts w:hint="eastAsia" w:ascii="楷体" w:hAnsi="楷体" w:eastAsia="楷体" w:cs="楷体"/>
                  <w:sz w:val="24"/>
                  <w:szCs w:val="24"/>
                </w:rPr>
                <w:delText>0</w:delText>
              </w:r>
            </w:del>
          </w:p>
        </w:tc>
        <w:tc>
          <w:tcPr>
            <w:tcW w:w="2014" w:type="dxa"/>
          </w:tcPr>
          <w:p w14:paraId="5BD817E7">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45" w:author="柠栀" w:date="2025-05-07T10:08:46Z">
              <w:r>
                <w:rPr>
                  <w:rFonts w:hint="eastAsia" w:ascii="楷体" w:hAnsi="楷体" w:eastAsia="楷体" w:cs="楷体"/>
                  <w:sz w:val="24"/>
                  <w:szCs w:val="24"/>
                  <w:lang w:val="en-US" w:eastAsia="zh-CN"/>
                </w:rPr>
                <w:t>5</w:t>
              </w:r>
            </w:ins>
            <w:del w:id="46" w:author="柠栀" w:date="2025-05-07T10:08:46Z">
              <w:r>
                <w:rPr>
                  <w:rFonts w:hint="eastAsia" w:ascii="楷体" w:hAnsi="楷体" w:eastAsia="楷体" w:cs="楷体"/>
                  <w:sz w:val="24"/>
                  <w:szCs w:val="24"/>
                  <w:lang w:val="en-US" w:eastAsia="zh-CN"/>
                </w:rPr>
                <w:delText>3</w:delText>
              </w:r>
            </w:del>
            <w:ins w:id="47" w:author="柠栀" w:date="2025-05-07T10:09:02Z">
              <w:r>
                <w:rPr>
                  <w:rFonts w:hint="eastAsia" w:ascii="楷体" w:hAnsi="楷体" w:eastAsia="楷体" w:cs="楷体"/>
                  <w:sz w:val="24"/>
                  <w:szCs w:val="24"/>
                  <w:lang w:val="en-US" w:eastAsia="zh-CN"/>
                </w:rPr>
                <w:t>0</w:t>
              </w:r>
            </w:ins>
            <w:ins w:id="48" w:author="柠栀" w:date="2025-05-07T10:45:56Z">
              <w:r>
                <w:rPr>
                  <w:rFonts w:hint="eastAsia" w:ascii="楷体" w:hAnsi="楷体" w:eastAsia="楷体" w:cs="楷体"/>
                  <w:sz w:val="24"/>
                  <w:szCs w:val="24"/>
                  <w:lang w:val="en-US" w:eastAsia="zh-CN"/>
                </w:rPr>
                <w:t>5</w:t>
              </w:r>
            </w:ins>
            <w:del w:id="49" w:author="柠栀" w:date="2025-05-07T10:09:00Z">
              <w:r>
                <w:rPr>
                  <w:rFonts w:hint="eastAsia" w:ascii="楷体" w:hAnsi="楷体" w:eastAsia="楷体" w:cs="楷体"/>
                  <w:sz w:val="24"/>
                  <w:szCs w:val="24"/>
                  <w:lang w:val="en-US" w:eastAsia="zh-CN"/>
                </w:rPr>
                <w:delText>14</w:delText>
              </w:r>
            </w:del>
          </w:p>
        </w:tc>
      </w:tr>
      <w:tr w14:paraId="1AAFB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3BCF3A1B">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w:t>
            </w:r>
          </w:p>
        </w:tc>
        <w:tc>
          <w:tcPr>
            <w:tcW w:w="4057" w:type="dxa"/>
          </w:tcPr>
          <w:p w14:paraId="00B0EDA5">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《用户群分类》</w:t>
            </w:r>
          </w:p>
        </w:tc>
        <w:tc>
          <w:tcPr>
            <w:tcW w:w="1082" w:type="dxa"/>
          </w:tcPr>
          <w:p w14:paraId="793FBFD9">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rPr>
              <w:t>V0.0.</w:t>
            </w:r>
            <w:r>
              <w:rPr>
                <w:rFonts w:hint="eastAsia" w:ascii="楷体" w:hAnsi="楷体" w:eastAsia="楷体" w:cs="楷体"/>
                <w:sz w:val="24"/>
                <w:szCs w:val="24"/>
                <w:lang w:val="en-US" w:eastAsia="zh-CN"/>
              </w:rPr>
              <w:t>1</w:t>
            </w:r>
          </w:p>
        </w:tc>
        <w:tc>
          <w:tcPr>
            <w:tcW w:w="2014" w:type="dxa"/>
          </w:tcPr>
          <w:p w14:paraId="4164B8F6">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50" w:author="柠栀" w:date="2025-05-07T10:09:25Z">
              <w:r>
                <w:rPr>
                  <w:rFonts w:hint="eastAsia" w:ascii="楷体" w:hAnsi="楷体" w:eastAsia="楷体" w:cs="楷体"/>
                  <w:sz w:val="24"/>
                  <w:szCs w:val="24"/>
                  <w:lang w:val="en-US" w:eastAsia="zh-CN"/>
                </w:rPr>
                <w:t>50</w:t>
              </w:r>
            </w:ins>
            <w:ins w:id="51" w:author="柠栀" w:date="2025-05-07T10:45:35Z">
              <w:r>
                <w:rPr>
                  <w:rFonts w:hint="eastAsia" w:ascii="楷体" w:hAnsi="楷体" w:eastAsia="楷体" w:cs="楷体"/>
                  <w:sz w:val="24"/>
                  <w:szCs w:val="24"/>
                  <w:lang w:val="en-US" w:eastAsia="zh-CN"/>
                </w:rPr>
                <w:t>1</w:t>
              </w:r>
            </w:ins>
            <w:del w:id="52" w:author="柠栀" w:date="2025-05-07T10:09:24Z">
              <w:r>
                <w:rPr>
                  <w:rFonts w:hint="eastAsia" w:ascii="楷体" w:hAnsi="楷体" w:eastAsia="楷体" w:cs="楷体"/>
                  <w:sz w:val="24"/>
                  <w:szCs w:val="24"/>
                  <w:lang w:val="en-US" w:eastAsia="zh-CN"/>
                </w:rPr>
                <w:delText>3</w:delText>
              </w:r>
            </w:del>
            <w:del w:id="53" w:author="柠栀" w:date="2025-05-07T10:09:11Z">
              <w:r>
                <w:rPr>
                  <w:rFonts w:hint="eastAsia" w:ascii="楷体" w:hAnsi="楷体" w:eastAsia="楷体" w:cs="楷体"/>
                  <w:sz w:val="24"/>
                  <w:szCs w:val="24"/>
                  <w:lang w:val="en-US" w:eastAsia="zh-CN"/>
                </w:rPr>
                <w:delText>1</w:delText>
              </w:r>
            </w:del>
            <w:del w:id="54" w:author="柠栀" w:date="2025-05-07T10:09:10Z">
              <w:r>
                <w:rPr>
                  <w:rFonts w:hint="eastAsia" w:ascii="楷体" w:hAnsi="楷体" w:eastAsia="楷体" w:cs="楷体"/>
                  <w:sz w:val="24"/>
                  <w:szCs w:val="24"/>
                  <w:lang w:val="en-US" w:eastAsia="zh-CN"/>
                </w:rPr>
                <w:delText>4</w:delText>
              </w:r>
            </w:del>
          </w:p>
        </w:tc>
      </w:tr>
      <w:tr w14:paraId="53BBC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052ECFDF">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5</w:t>
            </w:r>
          </w:p>
        </w:tc>
        <w:tc>
          <w:tcPr>
            <w:tcW w:w="4057" w:type="dxa"/>
          </w:tcPr>
          <w:p w14:paraId="639AF5F3">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eastAsia="zh-CN"/>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用例文档</w:t>
            </w:r>
            <w:r>
              <w:rPr>
                <w:rFonts w:hint="eastAsia" w:ascii="楷体" w:hAnsi="楷体" w:eastAsia="楷体" w:cs="楷体"/>
                <w:sz w:val="24"/>
                <w:szCs w:val="24"/>
                <w:lang w:eastAsia="zh-CN"/>
              </w:rPr>
              <w:t>》</w:t>
            </w:r>
          </w:p>
        </w:tc>
        <w:tc>
          <w:tcPr>
            <w:tcW w:w="1082" w:type="dxa"/>
          </w:tcPr>
          <w:p w14:paraId="0C7AA99E">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V1.0.0</w:t>
            </w:r>
          </w:p>
        </w:tc>
        <w:tc>
          <w:tcPr>
            <w:tcW w:w="2014" w:type="dxa"/>
          </w:tcPr>
          <w:p w14:paraId="427035D4">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20250511</w:t>
            </w:r>
          </w:p>
        </w:tc>
      </w:tr>
      <w:tr w14:paraId="5E39F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512E408D">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6</w:t>
            </w:r>
          </w:p>
        </w:tc>
        <w:tc>
          <w:tcPr>
            <w:tcW w:w="4057" w:type="dxa"/>
          </w:tcPr>
          <w:p w14:paraId="5F5922A4">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《可行性报告》</w:t>
            </w:r>
          </w:p>
        </w:tc>
        <w:tc>
          <w:tcPr>
            <w:tcW w:w="1082" w:type="dxa"/>
          </w:tcPr>
          <w:p w14:paraId="138B6553">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V1.1.1</w:t>
            </w:r>
          </w:p>
        </w:tc>
        <w:tc>
          <w:tcPr>
            <w:tcW w:w="2014" w:type="dxa"/>
          </w:tcPr>
          <w:p w14:paraId="1B5E6E98">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20250507</w:t>
            </w:r>
          </w:p>
        </w:tc>
      </w:tr>
    </w:tbl>
    <w:p w14:paraId="00E85955">
      <w:pPr>
        <w:ind w:firstLine="1920" w:firstLineChars="600"/>
        <w:rPr>
          <w:rFonts w:hint="eastAsia" w:ascii="楷体" w:hAnsi="楷体" w:eastAsia="楷体" w:cs="楷体"/>
          <w:sz w:val="32"/>
          <w:szCs w:val="32"/>
        </w:rPr>
      </w:pPr>
    </w:p>
    <w:p w14:paraId="258B201B">
      <w:pPr>
        <w:ind w:firstLine="1920" w:firstLineChars="600"/>
        <w:rPr>
          <w:rFonts w:hint="eastAsia" w:ascii="楷体" w:hAnsi="楷体" w:eastAsia="楷体" w:cs="楷体"/>
          <w:sz w:val="32"/>
          <w:szCs w:val="32"/>
        </w:rPr>
      </w:pPr>
    </w:p>
    <w:p w14:paraId="7014FA75">
      <w:pPr>
        <w:pStyle w:val="2"/>
        <w:numPr>
          <w:ilvl w:val="0"/>
          <w:numId w:val="0"/>
        </w:numPr>
        <w:bidi w:val="0"/>
        <w:ind w:leftChars="0"/>
        <w:rPr>
          <w:rFonts w:hint="eastAsia" w:ascii="楷体" w:hAnsi="楷体" w:eastAsia="楷体" w:cs="楷体"/>
        </w:rPr>
      </w:pPr>
      <w:bookmarkStart w:id="34" w:name="_Toc6719"/>
      <w:r>
        <w:rPr>
          <w:rFonts w:hint="eastAsia" w:ascii="楷体" w:hAnsi="楷体" w:eastAsia="楷体" w:cs="楷体"/>
          <w:lang w:val="en-US" w:eastAsia="zh-CN"/>
        </w:rPr>
        <w:t>3.</w:t>
      </w:r>
      <w:r>
        <w:rPr>
          <w:rFonts w:hint="eastAsia" w:ascii="楷体" w:hAnsi="楷体" w:eastAsia="楷体" w:cs="楷体"/>
        </w:rPr>
        <w:t>需求</w:t>
      </w:r>
      <w:bookmarkEnd w:id="34"/>
    </w:p>
    <w:p w14:paraId="0AD00193">
      <w:pPr>
        <w:pStyle w:val="3"/>
        <w:numPr>
          <w:ilvl w:val="1"/>
          <w:numId w:val="0"/>
        </w:numPr>
        <w:spacing w:line="360" w:lineRule="auto"/>
        <w:ind w:left="567" w:leftChars="0" w:hanging="567" w:firstLineChars="0"/>
        <w:rPr>
          <w:rFonts w:hint="eastAsia" w:ascii="楷体" w:hAnsi="楷体" w:eastAsia="楷体" w:cs="楷体"/>
          <w:color w:val="000000" w:themeColor="text1"/>
          <w:sz w:val="28"/>
          <w:szCs w:val="28"/>
          <w14:textFill>
            <w14:solidFill>
              <w14:schemeClr w14:val="tx1"/>
            </w14:solidFill>
          </w14:textFill>
        </w:rPr>
      </w:pPr>
      <w:bookmarkStart w:id="35" w:name="_Toc3891"/>
      <w:bookmarkStart w:id="36" w:name="_Toc102564157"/>
      <w:bookmarkStart w:id="37" w:name="_Toc16205"/>
      <w:bookmarkStart w:id="38" w:name="_Toc31123"/>
      <w:r>
        <w:rPr>
          <w:rFonts w:hint="default" w:ascii="楷体" w:hAnsi="楷体" w:eastAsia="楷体" w:cs="楷体"/>
          <w:b/>
          <w:bCs/>
          <w:color w:val="000000" w:themeColor="text1"/>
          <w:kern w:val="2"/>
          <w:sz w:val="28"/>
          <w:szCs w:val="28"/>
          <w:lang w:val="en-US" w:eastAsia="zh-CN" w:bidi="ar-SA"/>
          <w14:textFill>
            <w14:solidFill>
              <w14:schemeClr w14:val="tx1"/>
            </w14:solidFill>
          </w14:textFill>
        </w:rPr>
        <w:t>3.1.</w:t>
      </w:r>
      <w:r>
        <w:rPr>
          <w:rFonts w:hint="eastAsia" w:ascii="楷体" w:hAnsi="楷体" w:eastAsia="楷体" w:cs="楷体"/>
          <w:color w:val="000000" w:themeColor="text1"/>
          <w:sz w:val="28"/>
          <w:szCs w:val="28"/>
          <w14:textFill>
            <w14:solidFill>
              <w14:schemeClr w14:val="tx1"/>
            </w14:solidFill>
          </w14:textFill>
        </w:rPr>
        <w:t>需求概述</w:t>
      </w:r>
      <w:bookmarkEnd w:id="35"/>
      <w:bookmarkEnd w:id="36"/>
      <w:bookmarkEnd w:id="37"/>
      <w:bookmarkEnd w:id="38"/>
    </w:p>
    <w:p w14:paraId="0B2CFF5E">
      <w:pPr>
        <w:pStyle w:val="4"/>
        <w:numPr>
          <w:ilvl w:val="2"/>
          <w:numId w:val="0"/>
        </w:numPr>
        <w:spacing w:line="360" w:lineRule="auto"/>
        <w:ind w:left="709" w:leftChars="0" w:hanging="709" w:firstLineChars="0"/>
        <w:rPr>
          <w:rFonts w:hint="eastAsia" w:ascii="楷体" w:hAnsi="楷体" w:eastAsia="楷体" w:cs="楷体"/>
          <w:b w:val="0"/>
          <w:bCs w:val="0"/>
          <w:sz w:val="24"/>
          <w:szCs w:val="24"/>
        </w:rPr>
      </w:pPr>
      <w:bookmarkStart w:id="39" w:name="_Toc507"/>
      <w:bookmarkStart w:id="40" w:name="_Toc29555"/>
      <w:bookmarkStart w:id="41" w:name="_Toc102564158"/>
      <w:bookmarkStart w:id="42" w:name="_Toc16415"/>
      <w:r>
        <w:rPr>
          <w:rFonts w:hint="default" w:ascii="楷体" w:hAnsi="楷体" w:eastAsia="楷体" w:cs="楷体"/>
          <w:b w:val="0"/>
          <w:bCs w:val="0"/>
          <w:kern w:val="2"/>
          <w:sz w:val="24"/>
          <w:szCs w:val="24"/>
          <w:lang w:val="en-US" w:eastAsia="zh-CN" w:bidi="ar-SA"/>
        </w:rPr>
        <w:t>3.1.1.</w:t>
      </w:r>
      <w:r>
        <w:rPr>
          <w:rFonts w:hint="eastAsia" w:ascii="楷体" w:hAnsi="楷体" w:eastAsia="楷体" w:cs="楷体"/>
          <w:b w:val="0"/>
          <w:bCs w:val="0"/>
          <w:sz w:val="24"/>
          <w:szCs w:val="24"/>
        </w:rPr>
        <w:t>目标</w:t>
      </w:r>
      <w:bookmarkEnd w:id="39"/>
      <w:bookmarkEnd w:id="40"/>
      <w:bookmarkEnd w:id="41"/>
      <w:bookmarkEnd w:id="42"/>
    </w:p>
    <w:p w14:paraId="0297E11F">
      <w:pPr>
        <w:spacing w:line="360" w:lineRule="auto"/>
        <w:rPr>
          <w:del w:id="55" w:author="柠栀" w:date="2025-05-07T10:29:02Z"/>
          <w:rFonts w:hint="eastAsia" w:ascii="楷体" w:hAnsi="楷体" w:eastAsia="楷体" w:cs="楷体"/>
          <w:sz w:val="24"/>
          <w:szCs w:val="24"/>
        </w:rPr>
      </w:pPr>
      <w:del w:id="56" w:author="柠栀" w:date="2025-05-07T10:29:02Z">
        <w:r>
          <w:rPr>
            <w:rFonts w:hint="eastAsia" w:ascii="楷体" w:hAnsi="楷体" w:eastAsia="楷体" w:cs="楷体"/>
            <w:sz w:val="24"/>
            <w:szCs w:val="24"/>
          </w:rPr>
          <w:delText>背景：</w:delText>
        </w:r>
      </w:del>
    </w:p>
    <w:p w14:paraId="7E559F4D">
      <w:pPr>
        <w:spacing w:after="159" w:afterLines="50" w:afterAutospacing="0" w:line="360" w:lineRule="auto"/>
        <w:ind w:left="271" w:leftChars="129" w:firstLine="420" w:firstLineChars="200"/>
        <w:rPr>
          <w:ins w:id="57" w:author="柠栀" w:date="2025-05-07T10:29:06Z"/>
          <w:rFonts w:hint="eastAsia" w:ascii="楷体" w:hAnsi="楷体" w:eastAsia="楷体" w:cs="楷体"/>
          <w:sz w:val="21"/>
          <w:szCs w:val="21"/>
          <w:lang w:val="en-US" w:eastAsia="zh-CN"/>
        </w:rPr>
      </w:pPr>
      <w:ins w:id="58" w:author="柠栀" w:date="2025-05-07T10:29:12Z">
        <w:r>
          <w:rPr>
            <w:rFonts w:hint="eastAsia" w:ascii="楷体" w:hAnsi="楷体" w:eastAsia="楷体" w:cs="楷体"/>
            <w:sz w:val="21"/>
            <w:szCs w:val="21"/>
            <w:lang w:val="en-US" w:eastAsia="zh-CN"/>
          </w:rPr>
          <w:t>校务</w:t>
        </w:r>
      </w:ins>
      <w:ins w:id="59" w:author="柠栀" w:date="2025-05-07T10:29:13Z">
        <w:r>
          <w:rPr>
            <w:rFonts w:hint="eastAsia" w:ascii="楷体" w:hAnsi="楷体" w:eastAsia="楷体" w:cs="楷体"/>
            <w:sz w:val="21"/>
            <w:szCs w:val="21"/>
            <w:lang w:val="en-US" w:eastAsia="zh-CN"/>
          </w:rPr>
          <w:t>问答</w:t>
        </w:r>
      </w:ins>
      <w:ins w:id="60" w:author="柠栀" w:date="2025-05-07T10:29:15Z">
        <w:r>
          <w:rPr>
            <w:rFonts w:hint="eastAsia" w:ascii="楷体" w:hAnsi="楷体" w:eastAsia="楷体" w:cs="楷体"/>
            <w:sz w:val="21"/>
            <w:szCs w:val="21"/>
            <w:lang w:val="en-US" w:eastAsia="zh-CN"/>
          </w:rPr>
          <w:t>机器人</w:t>
        </w:r>
      </w:ins>
      <w:ins w:id="61" w:author="柠栀" w:date="2025-05-07T10:29:18Z">
        <w:r>
          <w:rPr>
            <w:rFonts w:hint="eastAsia" w:ascii="楷体" w:hAnsi="楷体" w:eastAsia="楷体" w:cs="楷体"/>
            <w:sz w:val="21"/>
            <w:szCs w:val="21"/>
            <w:lang w:val="en-US" w:eastAsia="zh-CN"/>
          </w:rPr>
          <w:t>项目</w:t>
        </w:r>
      </w:ins>
      <w:ins w:id="62" w:author="柠栀" w:date="2025-05-07T10:28:58Z">
        <w:r>
          <w:rPr>
            <w:rFonts w:hint="eastAsia" w:ascii="楷体" w:hAnsi="楷体" w:eastAsia="楷体" w:cs="楷体"/>
            <w:sz w:val="21"/>
            <w:szCs w:val="21"/>
            <w:lang w:val="en-US" w:eastAsia="zh-CN"/>
          </w:rPr>
          <w:t>致力于打造一个集成化的校园信息交互平台，通过AI问答功能快速响应用户问题，提供准确的校园政策、课程信息和活动安排，从而提升信息获取效率。同时，借助热门板块展示、发帖、评论和点赞等功能，鼓励校园成员积极参与社区讨论与分享，营造活跃的社区氛围。在提供便捷服务的同时，严格遵守数据安全和隐私保护法规，确保用户数据的安全与隐私。此外，为管理员提供便捷的用户管理和内容审核功能，提高校园管理效率。并且，根据用户反馈和使用数据，持续优化小程序的功能与界面设计，提升用户体验，使其成为校园生活中不可或缺的工具。</w:t>
        </w:r>
      </w:ins>
    </w:p>
    <w:p w14:paraId="1C9081B1">
      <w:pPr>
        <w:spacing w:after="159" w:afterLines="50" w:afterAutospacing="0" w:line="360" w:lineRule="auto"/>
        <w:ind w:left="271" w:leftChars="129" w:firstLine="420" w:firstLineChars="200"/>
        <w:rPr>
          <w:del w:id="63" w:author="柠栀" w:date="2025-05-07T10:28:58Z"/>
          <w:rFonts w:hint="eastAsia" w:ascii="楷体" w:hAnsi="楷体" w:eastAsia="楷体" w:cs="楷体"/>
          <w:sz w:val="21"/>
          <w:szCs w:val="21"/>
          <w:lang w:val="en-US" w:eastAsia="zh-CN"/>
        </w:rPr>
      </w:pPr>
      <w:del w:id="64" w:author="柠栀" w:date="2025-05-07T10:28:58Z">
        <w:r>
          <w:rPr>
            <w:rFonts w:hint="eastAsia" w:ascii="楷体" w:hAnsi="楷体" w:eastAsia="楷体" w:cs="楷体"/>
            <w:sz w:val="21"/>
            <w:szCs w:val="21"/>
            <w:lang w:val="en-US" w:eastAsia="zh-CN"/>
          </w:rPr>
          <w:delText>作为我校的在读学生，我们发现当前高校师生在校园事务咨询中存在以下痛点：第一，学校师生往往都对学校校务有了解盲区，对校园规章制度往往都缺乏系统化了解。。第二，如若联系人工客服 ，人工客服往往受限于工作时间，无法做到及时响应。第三，学校的校务信息往往分散在多个部门网站；每当有需要查询的信息时，我们往往需要在多个平台、软件或者小程序间来回切换，查询效率以及付出时间的性价比极低。</w:delText>
        </w:r>
      </w:del>
    </w:p>
    <w:p w14:paraId="6A8A90B3">
      <w:pPr>
        <w:spacing w:beforeAutospacing="0" w:line="360" w:lineRule="auto"/>
        <w:ind w:left="271" w:leftChars="129" w:firstLine="420" w:firstLineChars="200"/>
        <w:rPr>
          <w:del w:id="65" w:author="柠栀" w:date="2025-05-07T10:28:58Z"/>
          <w:rFonts w:hint="eastAsia" w:ascii="楷体" w:hAnsi="楷体" w:eastAsia="楷体" w:cs="楷体"/>
          <w:b w:val="0"/>
          <w:bCs w:val="0"/>
          <w:kern w:val="2"/>
          <w:sz w:val="21"/>
          <w:szCs w:val="21"/>
          <w:lang w:val="en-US" w:eastAsia="zh-CN" w:bidi="ar-SA"/>
        </w:rPr>
      </w:pPr>
      <w:del w:id="66" w:author="柠栀" w:date="2025-05-07T10:28:58Z">
        <w:r>
          <w:rPr>
            <w:rFonts w:hint="eastAsia" w:ascii="楷体" w:hAnsi="楷体" w:eastAsia="楷体" w:cs="楷体"/>
            <w:sz w:val="21"/>
            <w:szCs w:val="21"/>
            <w:lang w:val="en-US" w:eastAsia="zh-CN"/>
          </w:rPr>
          <w:delText>针对这种情况，我们希望能推出一款校务问答机器人，为全校师生提供一个便捷高效的信息获取渠道。本项目将基于大语言模型（LLM）技术，构建智能化问答系统，为大家提供一站式校务咨询服务。</w:delText>
        </w:r>
      </w:del>
      <w:bookmarkStart w:id="43" w:name="_Toc31804"/>
      <w:bookmarkStart w:id="44" w:name="_Toc235851505"/>
      <w:bookmarkStart w:id="45" w:name="_Toc235938914"/>
      <w:bookmarkStart w:id="46" w:name="_Toc102564159"/>
      <w:bookmarkStart w:id="47" w:name="_Toc30194"/>
    </w:p>
    <w:p w14:paraId="3F0123EC">
      <w:pPr>
        <w:pStyle w:val="4"/>
        <w:numPr>
          <w:ilvl w:val="2"/>
          <w:numId w:val="0"/>
        </w:numPr>
        <w:spacing w:line="360" w:lineRule="auto"/>
        <w:ind w:left="709" w:leftChars="0" w:hanging="709" w:firstLineChars="0"/>
        <w:rPr>
          <w:rFonts w:hint="eastAsia" w:ascii="楷体" w:hAnsi="楷体" w:eastAsia="楷体" w:cs="楷体"/>
          <w:b w:val="0"/>
          <w:bCs w:val="0"/>
          <w:sz w:val="28"/>
          <w:szCs w:val="28"/>
        </w:rPr>
      </w:pPr>
      <w:bookmarkStart w:id="48" w:name="_Toc3597"/>
      <w:r>
        <w:rPr>
          <w:rFonts w:hint="default" w:ascii="楷体" w:hAnsi="楷体" w:eastAsia="楷体" w:cs="楷体"/>
          <w:b w:val="0"/>
          <w:bCs w:val="0"/>
          <w:kern w:val="2"/>
          <w:sz w:val="28"/>
          <w:szCs w:val="28"/>
          <w:lang w:val="en-US" w:eastAsia="zh-CN" w:bidi="ar-SA"/>
        </w:rPr>
        <w:t>3.1.2.</w:t>
      </w:r>
      <w:r>
        <w:rPr>
          <w:rFonts w:hint="eastAsia" w:ascii="楷体" w:hAnsi="楷体" w:eastAsia="楷体" w:cs="楷体"/>
          <w:b w:val="0"/>
          <w:bCs w:val="0"/>
          <w:sz w:val="28"/>
          <w:szCs w:val="28"/>
        </w:rPr>
        <w:t>运行环境</w:t>
      </w:r>
      <w:bookmarkEnd w:id="43"/>
      <w:bookmarkEnd w:id="44"/>
      <w:bookmarkEnd w:id="45"/>
      <w:bookmarkEnd w:id="46"/>
      <w:bookmarkEnd w:id="47"/>
      <w:bookmarkEnd w:id="48"/>
    </w:p>
    <w:p w14:paraId="435C9C90">
      <w:pPr>
        <w:bidi w:val="0"/>
        <w:spacing w:line="360" w:lineRule="auto"/>
        <w:ind w:firstLine="420"/>
        <w:rPr>
          <w:rFonts w:hint="eastAsia" w:ascii="楷体" w:hAnsi="楷体" w:eastAsia="楷体" w:cs="楷体"/>
          <w:sz w:val="24"/>
          <w:szCs w:val="24"/>
        </w:rPr>
        <w:pPrChange w:id="67" w:author="柠栀" w:date="2025-05-07T10:29:25Z">
          <w:pPr>
            <w:bidi w:val="0"/>
            <w:spacing w:line="360" w:lineRule="auto"/>
          </w:pPr>
        </w:pPrChange>
      </w:pPr>
      <w:bookmarkStart w:id="49" w:name="_Toc235851506"/>
      <w:bookmarkStart w:id="50" w:name="_Toc235938915"/>
      <w:bookmarkStart w:id="51" w:name="_Toc102564160"/>
      <w:r>
        <w:rPr>
          <w:rFonts w:hint="eastAsia" w:ascii="楷体" w:hAnsi="楷体" w:eastAsia="楷体" w:cs="楷体"/>
          <w:sz w:val="24"/>
          <w:szCs w:val="24"/>
        </w:rPr>
        <w:t>软件环境</w:t>
      </w:r>
    </w:p>
    <w:p w14:paraId="1400F871">
      <w:pPr>
        <w:bidi w:val="0"/>
        <w:spacing w:line="360" w:lineRule="auto"/>
        <w:ind w:firstLine="420"/>
        <w:rPr>
          <w:rFonts w:hint="eastAsia" w:ascii="楷体" w:hAnsi="楷体" w:eastAsia="楷体" w:cs="楷体"/>
          <w:sz w:val="24"/>
          <w:szCs w:val="24"/>
        </w:rPr>
        <w:pPrChange w:id="68" w:author="柠栀" w:date="2025-05-07T10:29:25Z">
          <w:pPr>
            <w:bidi w:val="0"/>
            <w:spacing w:line="360" w:lineRule="auto"/>
          </w:pPr>
        </w:pPrChange>
      </w:pPr>
      <w:r>
        <w:rPr>
          <w:rFonts w:hint="eastAsia" w:ascii="楷体" w:hAnsi="楷体" w:eastAsia="楷体" w:cs="楷体"/>
          <w:sz w:val="24"/>
          <w:szCs w:val="24"/>
        </w:rPr>
        <w:t>Windows 11</w:t>
      </w:r>
    </w:p>
    <w:p w14:paraId="597D287D">
      <w:pPr>
        <w:bidi w:val="0"/>
        <w:spacing w:line="360" w:lineRule="auto"/>
        <w:ind w:firstLine="420"/>
        <w:rPr>
          <w:rFonts w:hint="eastAsia" w:ascii="楷体" w:hAnsi="楷体" w:eastAsia="楷体" w:cs="楷体"/>
          <w:sz w:val="24"/>
          <w:szCs w:val="24"/>
        </w:rPr>
        <w:pPrChange w:id="69" w:author="柠栀" w:date="2025-05-07T10:29:25Z">
          <w:pPr>
            <w:bidi w:val="0"/>
            <w:spacing w:line="360" w:lineRule="auto"/>
          </w:pPr>
        </w:pPrChange>
      </w:pPr>
      <w:r>
        <w:rPr>
          <w:rFonts w:hint="eastAsia" w:ascii="楷体" w:hAnsi="楷体" w:eastAsia="楷体" w:cs="楷体"/>
          <w:sz w:val="24"/>
          <w:szCs w:val="24"/>
        </w:rPr>
        <w:t>硬件环境</w:t>
      </w:r>
    </w:p>
    <w:p w14:paraId="1D894613">
      <w:pPr>
        <w:bidi w:val="0"/>
        <w:spacing w:line="360" w:lineRule="auto"/>
        <w:ind w:firstLine="420"/>
        <w:outlineLvl w:val="9"/>
        <w:rPr>
          <w:del w:id="71" w:author="柠栀" w:date="2025-05-07T10:29:33Z"/>
          <w:rFonts w:hint="eastAsia" w:ascii="楷体" w:hAnsi="楷体" w:eastAsia="楷体" w:cs="楷体"/>
          <w:sz w:val="24"/>
          <w:szCs w:val="24"/>
        </w:rPr>
        <w:pPrChange w:id="70" w:author="柠栀" w:date="2025-05-07T11:31:07Z">
          <w:pPr>
            <w:bidi w:val="0"/>
            <w:spacing w:line="360" w:lineRule="auto"/>
          </w:pPr>
        </w:pPrChange>
      </w:pPr>
      <w:r>
        <w:rPr>
          <w:rFonts w:hint="eastAsia" w:ascii="楷体" w:hAnsi="楷体" w:eastAsia="楷体" w:cs="楷体"/>
          <w:sz w:val="24"/>
          <w:szCs w:val="24"/>
          <w:lang w:val="en-US" w:eastAsia="zh-CN"/>
        </w:rPr>
        <w:t>5</w:t>
      </w:r>
      <w:r>
        <w:rPr>
          <w:rFonts w:hint="eastAsia" w:ascii="楷体" w:hAnsi="楷体" w:eastAsia="楷体" w:cs="楷体"/>
          <w:sz w:val="24"/>
          <w:szCs w:val="24"/>
        </w:rPr>
        <w:t>台个人计算机，5台移动设备</w:t>
      </w:r>
    </w:p>
    <w:p w14:paraId="668AB212">
      <w:pPr>
        <w:bidi w:val="0"/>
        <w:spacing w:line="360" w:lineRule="auto"/>
        <w:ind w:firstLine="420"/>
        <w:rPr>
          <w:rFonts w:hint="eastAsia" w:ascii="楷体" w:hAnsi="楷体" w:eastAsia="楷体" w:cs="楷体"/>
          <w:sz w:val="24"/>
          <w:szCs w:val="24"/>
        </w:rPr>
        <w:pPrChange w:id="72" w:author="柠栀" w:date="2025-05-07T10:29:33Z">
          <w:pPr>
            <w:bidi w:val="0"/>
            <w:spacing w:line="360" w:lineRule="auto"/>
          </w:pPr>
        </w:pPrChange>
      </w:pPr>
    </w:p>
    <w:p w14:paraId="766064EA">
      <w:pPr>
        <w:bidi w:val="0"/>
        <w:spacing w:line="360" w:lineRule="auto"/>
        <w:ind w:firstLine="420"/>
        <w:rPr>
          <w:rFonts w:hint="eastAsia" w:ascii="楷体" w:hAnsi="楷体" w:eastAsia="楷体" w:cs="楷体"/>
          <w:sz w:val="24"/>
          <w:szCs w:val="24"/>
        </w:rPr>
        <w:pPrChange w:id="73" w:author="柠栀" w:date="2025-05-07T10:29:25Z">
          <w:pPr>
            <w:bidi w:val="0"/>
            <w:spacing w:line="360" w:lineRule="auto"/>
          </w:pPr>
        </w:pPrChange>
      </w:pPr>
      <w:r>
        <w:rPr>
          <w:rFonts w:hint="eastAsia" w:ascii="楷体" w:hAnsi="楷体" w:eastAsia="楷体" w:cs="楷体"/>
          <w:sz w:val="24"/>
          <w:szCs w:val="24"/>
        </w:rPr>
        <w:t>客户端</w:t>
      </w:r>
    </w:p>
    <w:p w14:paraId="5278C46E">
      <w:pPr>
        <w:bidi w:val="0"/>
        <w:spacing w:line="360" w:lineRule="auto"/>
        <w:ind w:firstLine="420"/>
        <w:rPr>
          <w:rFonts w:hint="eastAsia" w:ascii="楷体" w:hAnsi="楷体" w:eastAsia="楷体" w:cs="楷体"/>
          <w:sz w:val="24"/>
          <w:szCs w:val="24"/>
        </w:rPr>
        <w:pPrChange w:id="74" w:author="柠栀" w:date="2025-05-07T10:29:25Z">
          <w:pPr>
            <w:bidi w:val="0"/>
            <w:spacing w:line="360" w:lineRule="auto"/>
          </w:pPr>
        </w:pPrChange>
      </w:pPr>
      <w:r>
        <w:rPr>
          <w:rFonts w:hint="eastAsia" w:ascii="楷体" w:hAnsi="楷体" w:eastAsia="楷体" w:cs="楷体"/>
          <w:sz w:val="24"/>
          <w:szCs w:val="24"/>
        </w:rPr>
        <w:t>搭载Android 5.0/iOS7及以上的移动设备，可连接互联网的个人计算机</w:t>
      </w:r>
    </w:p>
    <w:p w14:paraId="5AFD4639">
      <w:pPr>
        <w:pStyle w:val="4"/>
        <w:numPr>
          <w:ilvl w:val="2"/>
          <w:numId w:val="0"/>
        </w:numPr>
        <w:spacing w:line="360" w:lineRule="auto"/>
        <w:ind w:left="709" w:leftChars="0" w:hanging="709" w:firstLineChars="0"/>
        <w:outlineLvl w:val="9"/>
        <w:rPr>
          <w:rFonts w:hint="eastAsia" w:ascii="楷体" w:hAnsi="楷体" w:eastAsia="楷体" w:cs="楷体"/>
          <w:b w:val="0"/>
          <w:bCs w:val="0"/>
          <w:sz w:val="24"/>
          <w:szCs w:val="24"/>
        </w:rPr>
        <w:pPrChange w:id="75" w:author="柠栀" w:date="2025-05-07T11:27:55Z">
          <w:pPr>
            <w:pStyle w:val="4"/>
            <w:numPr>
              <w:ilvl w:val="2"/>
              <w:numId w:val="0"/>
            </w:numPr>
            <w:spacing w:line="360" w:lineRule="auto"/>
            <w:ind w:left="709" w:leftChars="0" w:hanging="709" w:firstLineChars="0"/>
          </w:pPr>
        </w:pPrChange>
      </w:pPr>
      <w:bookmarkStart w:id="52" w:name="_Toc24122"/>
      <w:bookmarkStart w:id="53" w:name="_Toc183"/>
      <w:r>
        <w:rPr>
          <w:rFonts w:hint="default" w:ascii="楷体" w:hAnsi="楷体" w:eastAsia="楷体" w:cs="楷体"/>
          <w:b w:val="0"/>
          <w:bCs w:val="0"/>
          <w:kern w:val="2"/>
          <w:sz w:val="24"/>
          <w:szCs w:val="24"/>
          <w:lang w:val="en-US" w:eastAsia="zh-CN" w:bidi="ar-SA"/>
        </w:rPr>
        <w:t>3.1.3.</w:t>
      </w:r>
      <w:r>
        <w:rPr>
          <w:rFonts w:hint="eastAsia" w:ascii="楷体" w:hAnsi="楷体" w:eastAsia="楷体" w:cs="楷体"/>
          <w:b w:val="0"/>
          <w:bCs w:val="0"/>
          <w:sz w:val="24"/>
          <w:szCs w:val="24"/>
        </w:rPr>
        <w:t>用户代表</w:t>
      </w:r>
      <w:bookmarkEnd w:id="49"/>
      <w:bookmarkEnd w:id="50"/>
      <w:bookmarkEnd w:id="51"/>
      <w:bookmarkEnd w:id="52"/>
      <w:bookmarkEnd w:id="53"/>
    </w:p>
    <w:p w14:paraId="5FF36463">
      <w:pPr>
        <w:spacing w:line="360" w:lineRule="auto"/>
        <w:rPr>
          <w:rFonts w:hint="eastAsia" w:ascii="楷体" w:hAnsi="楷体" w:eastAsia="楷体" w:cs="楷体"/>
          <w:sz w:val="24"/>
          <w:szCs w:val="24"/>
          <w:lang w:eastAsia="zh-Hans"/>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lang w:eastAsia="zh-Hans"/>
        </w:rPr>
        <w:t>用户群分类</w:t>
      </w:r>
    </w:p>
    <w:p w14:paraId="5F348214">
      <w:pPr>
        <w:spacing w:line="360" w:lineRule="auto"/>
        <w:rPr>
          <w:rFonts w:hint="eastAsia" w:ascii="楷体" w:hAnsi="楷体" w:eastAsia="楷体" w:cs="楷体"/>
          <w:sz w:val="24"/>
          <w:szCs w:val="24"/>
          <w:lang w:eastAsia="zh-Hans"/>
        </w:rPr>
      </w:pPr>
      <w:r>
        <w:drawing>
          <wp:inline distT="0" distB="0" distL="114300" distR="114300">
            <wp:extent cx="5267960" cy="242760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960" cy="2427605"/>
                    </a:xfrm>
                    <a:prstGeom prst="rect">
                      <a:avLst/>
                    </a:prstGeom>
                    <a:noFill/>
                    <a:ln>
                      <a:noFill/>
                    </a:ln>
                  </pic:spPr>
                </pic:pic>
              </a:graphicData>
            </a:graphic>
          </wp:inline>
        </w:drawing>
      </w:r>
    </w:p>
    <w:p w14:paraId="39FFF4C7">
      <w:pPr>
        <w:spacing w:line="360" w:lineRule="auto"/>
        <w:ind w:left="420"/>
        <w:rPr>
          <w:rFonts w:hint="eastAsia" w:ascii="楷体" w:hAnsi="楷体" w:eastAsia="楷体" w:cs="楷体"/>
          <w:lang w:eastAsia="zh-Hans"/>
        </w:rPr>
      </w:pPr>
      <w:r>
        <w:rPr>
          <w:rFonts w:hint="eastAsia" w:ascii="楷体" w:hAnsi="楷体" w:eastAsia="楷体" w:cs="楷体"/>
          <w:lang w:eastAsia="zh-Hans"/>
        </w:rPr>
        <w:t>用户分类说明：</w:t>
      </w:r>
    </w:p>
    <w:p w14:paraId="2B5E4724">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直接用户是其满意度决定项目是否符合预期要求、是否达到业务标准的用户类别。</w:t>
      </w:r>
    </w:p>
    <w:p w14:paraId="5ADC098B">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间接用户是不是主要使用本平台的用户群体，但是对本平台功能内容等进行反馈建议等。</w:t>
      </w:r>
    </w:p>
    <w:p w14:paraId="4666EEB1">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教师用户是使用本平台主要用户群体之一，教师根据自己的需要在平台园中进行提问。</w:t>
      </w:r>
    </w:p>
    <w:p w14:paraId="75DFC3EE">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管理员用户是使用本平台主要用户群体之一，主要针对平台的功能内容，进行意见提供及功能建议等。</w:t>
      </w:r>
    </w:p>
    <w:p w14:paraId="246C742E">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学生用户是使用本平台主要用户群体之一，学生根据自己的需要在平台中进行提问</w:t>
      </w:r>
    </w:p>
    <w:p w14:paraId="6FB1BFC8">
      <w:pPr>
        <w:spacing w:line="360" w:lineRule="auto"/>
        <w:rPr>
          <w:rFonts w:hint="eastAsia" w:ascii="楷体" w:hAnsi="楷体" w:eastAsia="楷体" w:cs="楷体"/>
          <w:lang w:eastAsia="zh-Hans"/>
        </w:rPr>
      </w:pPr>
    </w:p>
    <w:p w14:paraId="111748E8">
      <w:pPr>
        <w:numPr>
          <w:ilvl w:val="0"/>
          <w:numId w:val="3"/>
        </w:numPr>
        <w:bidi w:val="0"/>
        <w:rPr>
          <w:rFonts w:hint="eastAsia" w:ascii="楷体" w:hAnsi="楷体" w:eastAsia="楷体" w:cs="楷体"/>
          <w:lang w:eastAsia="zh-Hans"/>
        </w:rPr>
      </w:pPr>
      <w:bookmarkStart w:id="54" w:name="_Toc602755734"/>
      <w:r>
        <w:rPr>
          <w:rFonts w:hint="eastAsia" w:ascii="楷体" w:hAnsi="楷体" w:eastAsia="楷体" w:cs="楷体"/>
          <w:lang w:eastAsia="zh-Hans"/>
        </w:rPr>
        <w:t>用户群</w:t>
      </w:r>
      <w:bookmarkEnd w:id="54"/>
    </w:p>
    <w:p w14:paraId="5C1DB204">
      <w:pPr>
        <w:numPr>
          <w:ilvl w:val="0"/>
          <w:numId w:val="0"/>
        </w:numPr>
        <w:bidi w:val="0"/>
        <w:rPr>
          <w:rFonts w:hint="eastAsia" w:ascii="楷体" w:hAnsi="楷体" w:eastAsia="楷体" w:cs="楷体"/>
          <w:lang w:eastAsia="zh-Hans"/>
        </w:rPr>
      </w:pPr>
    </w:p>
    <w:tbl>
      <w:tblPr>
        <w:tblStyle w:val="12"/>
        <w:tblW w:w="536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4"/>
        <w:gridCol w:w="743"/>
        <w:gridCol w:w="913"/>
        <w:gridCol w:w="6111"/>
      </w:tblGrid>
      <w:tr w14:paraId="232B1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752" w:type="pct"/>
            <w:tcBorders>
              <w:top w:val="single" w:color="auto" w:sz="4" w:space="0"/>
              <w:left w:val="single" w:color="auto" w:sz="4" w:space="0"/>
              <w:bottom w:val="single" w:color="auto" w:sz="4" w:space="0"/>
              <w:right w:val="single" w:color="auto" w:sz="4" w:space="0"/>
            </w:tcBorders>
            <w:shd w:val="clear" w:color="auto" w:fill="FFFFFF"/>
          </w:tcPr>
          <w:p w14:paraId="45549977">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用户类</w:t>
            </w:r>
          </w:p>
        </w:tc>
        <w:tc>
          <w:tcPr>
            <w:tcW w:w="406" w:type="pct"/>
            <w:tcBorders>
              <w:top w:val="single" w:color="auto" w:sz="4" w:space="0"/>
              <w:left w:val="nil"/>
              <w:bottom w:val="single" w:color="auto" w:sz="4" w:space="0"/>
              <w:right w:val="single" w:color="auto" w:sz="4" w:space="0"/>
            </w:tcBorders>
            <w:shd w:val="clear" w:color="auto" w:fill="FFFFFF"/>
          </w:tcPr>
          <w:p w14:paraId="59903203">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数量</w:t>
            </w:r>
          </w:p>
        </w:tc>
        <w:tc>
          <w:tcPr>
            <w:tcW w:w="499" w:type="pct"/>
            <w:tcBorders>
              <w:top w:val="single" w:color="auto" w:sz="4" w:space="0"/>
              <w:left w:val="nil"/>
              <w:bottom w:val="single" w:color="auto" w:sz="4" w:space="0"/>
              <w:right w:val="single" w:color="auto" w:sz="4" w:space="0"/>
            </w:tcBorders>
            <w:shd w:val="clear" w:color="auto" w:fill="FFFFFF"/>
          </w:tcPr>
          <w:p w14:paraId="0BDB7762">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权值</w:t>
            </w:r>
          </w:p>
        </w:tc>
        <w:tc>
          <w:tcPr>
            <w:tcW w:w="3341" w:type="pct"/>
            <w:tcBorders>
              <w:top w:val="single" w:color="auto" w:sz="4" w:space="0"/>
              <w:left w:val="nil"/>
              <w:bottom w:val="single" w:color="auto" w:sz="4" w:space="0"/>
              <w:right w:val="single" w:color="auto" w:sz="4" w:space="0"/>
            </w:tcBorders>
            <w:shd w:val="clear" w:color="auto" w:fill="FFFFFF"/>
          </w:tcPr>
          <w:p w14:paraId="7D7F995A">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用户说明</w:t>
            </w:r>
          </w:p>
        </w:tc>
      </w:tr>
      <w:tr w14:paraId="6AA34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48545F8A">
            <w:pPr>
              <w:spacing w:line="360" w:lineRule="auto"/>
              <w:rPr>
                <w:rFonts w:hint="eastAsia" w:ascii="楷体" w:hAnsi="楷体" w:eastAsia="楷体" w:cs="楷体"/>
                <w:szCs w:val="24"/>
              </w:rPr>
            </w:pPr>
            <w:ins w:id="76" w:author="柠栀" w:date="2025-05-07T10:43:57Z">
              <w:r>
                <w:rPr>
                  <w:rFonts w:hint="eastAsia" w:ascii="楷体" w:hAnsi="楷体" w:eastAsia="楷体" w:cs="楷体"/>
                  <w:szCs w:val="24"/>
                  <w:lang w:eastAsia="zh-Hans" w:bidi="ar"/>
                </w:rPr>
                <w:t>教师用户</w:t>
              </w:r>
            </w:ins>
            <w:ins w:id="77" w:author="柠栀" w:date="2025-05-07T10:43:57Z">
              <w:r>
                <w:rPr>
                  <w:rFonts w:hint="eastAsia" w:ascii="楷体" w:hAnsi="楷体" w:eastAsia="楷体" w:cs="楷体"/>
                  <w:szCs w:val="24"/>
                  <w:lang w:bidi="ar"/>
                </w:rPr>
                <w:t>（</w:t>
              </w:r>
            </w:ins>
            <w:ins w:id="78" w:author="柠栀" w:date="2025-05-07T10:43:57Z">
              <w:r>
                <w:rPr>
                  <w:rFonts w:hint="eastAsia" w:ascii="楷体" w:hAnsi="楷体" w:eastAsia="楷体" w:cs="楷体"/>
                  <w:szCs w:val="24"/>
                  <w:lang w:eastAsia="zh-Hans" w:bidi="ar"/>
                </w:rPr>
                <w:t>直接用户）</w:t>
              </w:r>
            </w:ins>
            <w:del w:id="79" w:author="柠栀" w:date="2025-05-07T10:43:57Z">
              <w:r>
                <w:rPr>
                  <w:rFonts w:hint="eastAsia" w:ascii="楷体" w:hAnsi="楷体" w:eastAsia="楷体" w:cs="楷体"/>
                  <w:szCs w:val="24"/>
                  <w:lang w:eastAsia="zh-Hans" w:bidi="ar"/>
                </w:rPr>
                <w:delText>教师用户</w:delText>
              </w:r>
            </w:del>
            <w:del w:id="80" w:author="柠栀" w:date="2025-05-07T10:43:57Z">
              <w:r>
                <w:rPr>
                  <w:rFonts w:hint="eastAsia" w:ascii="楷体" w:hAnsi="楷体" w:eastAsia="楷体" w:cs="楷体"/>
                  <w:szCs w:val="24"/>
                  <w:lang w:bidi="ar"/>
                </w:rPr>
                <w:delText>（</w:delText>
              </w:r>
            </w:del>
            <w:del w:id="81" w:author="柠栀" w:date="2025-05-07T10:43:57Z">
              <w:r>
                <w:rPr>
                  <w:rFonts w:hint="eastAsia" w:ascii="楷体" w:hAnsi="楷体" w:eastAsia="楷体" w:cs="楷体"/>
                  <w:szCs w:val="24"/>
                  <w:lang w:eastAsia="zh-Hans" w:bidi="ar"/>
                </w:rPr>
                <w:delText>直接用户）</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67E21516">
            <w:pPr>
              <w:spacing w:line="360" w:lineRule="auto"/>
              <w:jc w:val="center"/>
              <w:rPr>
                <w:rFonts w:hint="eastAsia" w:ascii="楷体" w:hAnsi="楷体" w:eastAsia="楷体" w:cs="楷体"/>
                <w:szCs w:val="24"/>
                <w:lang w:eastAsia="zh-Hans"/>
              </w:rPr>
            </w:pPr>
            <w:ins w:id="82" w:author="柠栀" w:date="2025-05-07T10:43:57Z">
              <w:r>
                <w:rPr>
                  <w:rFonts w:ascii="楷体" w:hAnsi="楷体" w:eastAsia="楷体" w:cs="楷体"/>
                  <w:szCs w:val="24"/>
                  <w:lang w:eastAsia="zh-Hans"/>
                </w:rPr>
                <w:t>&gt;1</w:t>
              </w:r>
            </w:ins>
            <w:del w:id="83" w:author="柠栀" w:date="2025-05-07T10:43:57Z">
              <w:r>
                <w:rPr>
                  <w:rFonts w:ascii="楷体" w:hAnsi="楷体" w:eastAsia="楷体" w:cs="楷体"/>
                  <w:szCs w:val="24"/>
                  <w:lang w:eastAsia="zh-Hans"/>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674FD2AB">
            <w:pPr>
              <w:spacing w:line="360" w:lineRule="auto"/>
              <w:jc w:val="center"/>
              <w:rPr>
                <w:rFonts w:hint="eastAsia" w:ascii="楷体" w:hAnsi="楷体" w:eastAsia="楷体" w:cs="楷体"/>
                <w:szCs w:val="24"/>
                <w:lang w:eastAsia="zh-Hans"/>
              </w:rPr>
            </w:pPr>
            <w:ins w:id="84" w:author="柠栀" w:date="2025-05-07T10:43:57Z">
              <w:r>
                <w:rPr>
                  <w:rFonts w:hint="eastAsia" w:ascii="楷体" w:hAnsi="楷体" w:eastAsia="楷体" w:cs="楷体"/>
                  <w:szCs w:val="24"/>
                  <w:lang w:bidi="ar"/>
                </w:rPr>
                <w:t>1</w:t>
              </w:r>
            </w:ins>
            <w:ins w:id="85" w:author="柠栀" w:date="2025-05-07T10:43:57Z">
              <w:r>
                <w:rPr>
                  <w:rFonts w:hint="eastAsia" w:ascii="楷体" w:hAnsi="楷体" w:eastAsia="楷体" w:cs="楷体"/>
                  <w:szCs w:val="24"/>
                  <w:lang w:eastAsia="zh-Hans" w:bidi="ar"/>
                </w:rPr>
                <w:t>.</w:t>
              </w:r>
            </w:ins>
            <w:ins w:id="86" w:author="柠栀" w:date="2025-05-07T10:43:57Z">
              <w:r>
                <w:rPr>
                  <w:rFonts w:ascii="楷体" w:hAnsi="楷体" w:eastAsia="楷体" w:cs="楷体"/>
                  <w:szCs w:val="24"/>
                  <w:lang w:eastAsia="zh-Hans" w:bidi="ar"/>
                </w:rPr>
                <w:t>2</w:t>
              </w:r>
            </w:ins>
            <w:del w:id="87" w:author="柠栀" w:date="2025-05-07T10:43:57Z">
              <w:r>
                <w:rPr>
                  <w:rFonts w:hint="eastAsia" w:ascii="楷体" w:hAnsi="楷体" w:eastAsia="楷体" w:cs="楷体"/>
                  <w:szCs w:val="24"/>
                  <w:lang w:bidi="ar"/>
                </w:rPr>
                <w:delText>1</w:delText>
              </w:r>
            </w:del>
            <w:del w:id="88" w:author="柠栀" w:date="2025-05-07T10:43:57Z">
              <w:r>
                <w:rPr>
                  <w:rFonts w:hint="eastAsia" w:ascii="楷体" w:hAnsi="楷体" w:eastAsia="楷体" w:cs="楷体"/>
                  <w:szCs w:val="24"/>
                  <w:lang w:eastAsia="zh-Hans" w:bidi="ar"/>
                </w:rPr>
                <w:delText>.</w:delText>
              </w:r>
            </w:del>
            <w:del w:id="89" w:author="柠栀" w:date="2025-05-07T10:43:57Z">
              <w:r>
                <w:rPr>
                  <w:rFonts w:ascii="楷体" w:hAnsi="楷体" w:eastAsia="楷体" w:cs="楷体"/>
                  <w:szCs w:val="24"/>
                  <w:lang w:eastAsia="zh-Hans" w:bidi="ar"/>
                </w:rPr>
                <w:delText>2</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7C51D69D">
            <w:pPr>
              <w:spacing w:line="360" w:lineRule="auto"/>
              <w:rPr>
                <w:rFonts w:hint="eastAsia" w:ascii="楷体" w:hAnsi="楷体" w:eastAsia="楷体" w:cs="楷体"/>
                <w:szCs w:val="24"/>
                <w:lang w:eastAsia="zh-Hans"/>
              </w:rPr>
            </w:pPr>
            <w:ins w:id="90" w:author="柠栀" w:date="2025-05-07T10:43:57Z">
              <w:r>
                <w:rPr>
                  <w:rFonts w:hint="eastAsia" w:ascii="楷体" w:hAnsi="楷体" w:eastAsia="楷体" w:cs="楷体"/>
                  <w:szCs w:val="24"/>
                  <w:lang w:bidi="ar"/>
                </w:rPr>
                <w:t>教师用户是问答校园的主要用户，教师根据自己的需要在问答校园中进行提问。</w:t>
              </w:r>
            </w:ins>
            <w:del w:id="91" w:author="柠栀" w:date="2025-05-07T10:43:57Z">
              <w:r>
                <w:rPr>
                  <w:rFonts w:hint="eastAsia" w:ascii="楷体" w:hAnsi="楷体" w:eastAsia="楷体" w:cs="楷体"/>
                  <w:szCs w:val="24"/>
                  <w:lang w:bidi="ar"/>
                </w:rPr>
                <w:delText>教师用户是问答校园的主要用户，教师根据自己的需要在校务问答机器人中进行提问。</w:delText>
              </w:r>
            </w:del>
          </w:p>
        </w:tc>
      </w:tr>
      <w:tr w14:paraId="53A4C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14BB05E0">
            <w:pPr>
              <w:spacing w:line="360" w:lineRule="auto"/>
              <w:rPr>
                <w:rFonts w:hint="eastAsia" w:ascii="楷体" w:hAnsi="楷体" w:eastAsia="楷体" w:cs="楷体"/>
                <w:szCs w:val="24"/>
                <w:lang w:eastAsia="zh-Hans"/>
              </w:rPr>
            </w:pPr>
            <w:ins w:id="92" w:author="柠栀" w:date="2025-05-07T10:43:57Z">
              <w:r>
                <w:rPr>
                  <w:rFonts w:hint="eastAsia" w:ascii="楷体" w:hAnsi="楷体" w:eastAsia="楷体" w:cs="楷体"/>
                  <w:szCs w:val="24"/>
                  <w:lang w:bidi="ar"/>
                </w:rPr>
                <w:t>学生用户（直接用户</w:t>
              </w:r>
            </w:ins>
            <w:ins w:id="93" w:author="柠栀" w:date="2025-05-07T10:43:57Z">
              <w:r>
                <w:rPr>
                  <w:rFonts w:hint="eastAsia" w:ascii="楷体" w:hAnsi="楷体" w:eastAsia="楷体" w:cs="楷体"/>
                  <w:szCs w:val="24"/>
                  <w:lang w:eastAsia="zh-Hans" w:bidi="ar"/>
                </w:rPr>
                <w:t>）</w:t>
              </w:r>
            </w:ins>
            <w:del w:id="94" w:author="柠栀" w:date="2025-05-07T10:43:57Z">
              <w:r>
                <w:rPr>
                  <w:rFonts w:hint="eastAsia" w:ascii="楷体" w:hAnsi="楷体" w:eastAsia="楷体" w:cs="楷体"/>
                  <w:szCs w:val="24"/>
                  <w:lang w:bidi="ar"/>
                </w:rPr>
                <w:delText>学生用户（直接用户</w:delText>
              </w:r>
            </w:del>
            <w:del w:id="95" w:author="柠栀" w:date="2025-05-07T10:43:57Z">
              <w:r>
                <w:rPr>
                  <w:rFonts w:hint="eastAsia" w:ascii="楷体" w:hAnsi="楷体" w:eastAsia="楷体" w:cs="楷体"/>
                  <w:szCs w:val="24"/>
                  <w:lang w:eastAsia="zh-Hans" w:bidi="ar"/>
                </w:rPr>
                <w:delText>）</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65DD21C3">
            <w:pPr>
              <w:spacing w:line="360" w:lineRule="auto"/>
              <w:jc w:val="center"/>
              <w:rPr>
                <w:rFonts w:hint="eastAsia" w:ascii="楷体" w:hAnsi="楷体" w:eastAsia="楷体" w:cs="楷体"/>
                <w:szCs w:val="24"/>
              </w:rPr>
            </w:pPr>
            <w:ins w:id="96" w:author="柠栀" w:date="2025-05-07T10:43:57Z">
              <w:r>
                <w:rPr>
                  <w:rFonts w:hint="eastAsia" w:ascii="楷体" w:hAnsi="楷体" w:eastAsia="楷体" w:cs="楷体"/>
                  <w:szCs w:val="24"/>
                  <w:lang w:bidi="ar"/>
                </w:rPr>
                <w:t>&gt;100</w:t>
              </w:r>
            </w:ins>
            <w:del w:id="97" w:author="柠栀" w:date="2025-05-07T10:43:57Z">
              <w:r>
                <w:rPr>
                  <w:rFonts w:hint="eastAsia" w:ascii="楷体" w:hAnsi="楷体" w:eastAsia="楷体" w:cs="楷体"/>
                  <w:szCs w:val="24"/>
                  <w:lang w:bidi="ar"/>
                </w:rPr>
                <w:delText>&gt;100</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6F65294D">
            <w:pPr>
              <w:spacing w:line="360" w:lineRule="auto"/>
              <w:jc w:val="center"/>
              <w:rPr>
                <w:rFonts w:hint="eastAsia" w:ascii="楷体" w:hAnsi="楷体" w:eastAsia="楷体" w:cs="楷体"/>
                <w:szCs w:val="24"/>
              </w:rPr>
            </w:pPr>
            <w:ins w:id="98" w:author="柠栀" w:date="2025-05-07T10:43:57Z">
              <w:r>
                <w:rPr>
                  <w:rFonts w:hint="eastAsia" w:ascii="楷体" w:hAnsi="楷体" w:eastAsia="楷体" w:cs="楷体"/>
                  <w:szCs w:val="24"/>
                  <w:lang w:bidi="ar"/>
                </w:rPr>
                <w:t>1.</w:t>
              </w:r>
            </w:ins>
            <w:ins w:id="99" w:author="柠栀" w:date="2025-05-07T10:43:57Z">
              <w:r>
                <w:rPr>
                  <w:rFonts w:ascii="楷体" w:hAnsi="楷体" w:eastAsia="楷体" w:cs="楷体"/>
                  <w:szCs w:val="24"/>
                  <w:lang w:bidi="ar"/>
                </w:rPr>
                <w:t>0</w:t>
              </w:r>
            </w:ins>
            <w:del w:id="100" w:author="柠栀" w:date="2025-05-07T10:43:57Z">
              <w:r>
                <w:rPr>
                  <w:rFonts w:hint="eastAsia" w:ascii="楷体" w:hAnsi="楷体" w:eastAsia="楷体" w:cs="楷体"/>
                  <w:szCs w:val="24"/>
                  <w:lang w:bidi="ar"/>
                </w:rPr>
                <w:delText>1.</w:delText>
              </w:r>
            </w:del>
            <w:del w:id="101" w:author="柠栀" w:date="2025-05-07T10:43:57Z">
              <w:r>
                <w:rPr>
                  <w:rFonts w:ascii="楷体" w:hAnsi="楷体" w:eastAsia="楷体" w:cs="楷体"/>
                  <w:szCs w:val="24"/>
                  <w:lang w:bidi="ar"/>
                </w:rPr>
                <w:delText>0</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16EE6BA8">
            <w:pPr>
              <w:spacing w:line="360" w:lineRule="auto"/>
              <w:rPr>
                <w:rFonts w:hint="eastAsia" w:ascii="楷体" w:hAnsi="楷体" w:eastAsia="楷体" w:cs="楷体"/>
                <w:szCs w:val="24"/>
                <w:lang w:eastAsia="zh-Hans"/>
              </w:rPr>
            </w:pPr>
            <w:ins w:id="102" w:author="柠栀" w:date="2025-05-07T10:43:57Z">
              <w:r>
                <w:rPr>
                  <w:rFonts w:hint="eastAsia" w:ascii="楷体" w:hAnsi="楷体" w:eastAsia="楷体" w:cs="楷体"/>
                  <w:szCs w:val="24"/>
                  <w:lang w:bidi="ar"/>
                </w:rPr>
                <w:t>学生用户是</w:t>
              </w:r>
            </w:ins>
            <w:ins w:id="103" w:author="柠栀" w:date="2025-05-07T10:43:57Z">
              <w:r>
                <w:rPr>
                  <w:rFonts w:hint="eastAsia" w:ascii="楷体" w:hAnsi="楷体" w:eastAsia="楷体" w:cs="楷体"/>
                  <w:szCs w:val="24"/>
                  <w:lang w:eastAsia="zh-Hans" w:bidi="ar"/>
                </w:rPr>
                <w:t>问答校园</w:t>
              </w:r>
            </w:ins>
            <w:ins w:id="104" w:author="柠栀" w:date="2025-05-07T10:43:57Z">
              <w:r>
                <w:rPr>
                  <w:rFonts w:hint="eastAsia" w:ascii="楷体" w:hAnsi="楷体" w:eastAsia="楷体" w:cs="楷体"/>
                  <w:szCs w:val="24"/>
                  <w:lang w:bidi="ar"/>
                </w:rPr>
                <w:t>的主要用户，</w:t>
              </w:r>
            </w:ins>
            <w:ins w:id="105" w:author="柠栀" w:date="2025-05-07T10:43:57Z">
              <w:r>
                <w:rPr>
                  <w:rFonts w:hint="eastAsia" w:ascii="楷体" w:hAnsi="楷体" w:eastAsia="楷体" w:cs="楷体"/>
                  <w:szCs w:val="24"/>
                  <w:lang w:eastAsia="zh-Hans" w:bidi="ar"/>
                </w:rPr>
                <w:t>根据自己的需要在问答校园中进行提问。</w:t>
              </w:r>
            </w:ins>
            <w:del w:id="106" w:author="柠栀" w:date="2025-05-07T10:43:57Z">
              <w:r>
                <w:rPr>
                  <w:rFonts w:hint="eastAsia" w:ascii="楷体" w:hAnsi="楷体" w:eastAsia="楷体" w:cs="楷体"/>
                  <w:szCs w:val="24"/>
                  <w:lang w:bidi="ar"/>
                </w:rPr>
                <w:delText>学生用户是校务问答机器人的主要用户，</w:delText>
              </w:r>
            </w:del>
            <w:del w:id="107" w:author="柠栀" w:date="2025-05-07T10:43:57Z">
              <w:r>
                <w:rPr>
                  <w:rFonts w:hint="eastAsia" w:ascii="楷体" w:hAnsi="楷体" w:eastAsia="楷体" w:cs="楷体"/>
                  <w:szCs w:val="24"/>
                  <w:lang w:eastAsia="zh-Hans" w:bidi="ar"/>
                </w:rPr>
                <w:delText>根据自己的需要在</w:delText>
              </w:r>
            </w:del>
            <w:del w:id="108" w:author="柠栀" w:date="2025-05-07T10:43:57Z">
              <w:r>
                <w:rPr>
                  <w:rFonts w:hint="eastAsia" w:ascii="楷体" w:hAnsi="楷体" w:eastAsia="楷体" w:cs="楷体"/>
                  <w:szCs w:val="24"/>
                  <w:lang w:bidi="ar"/>
                </w:rPr>
                <w:delText>校务问答机器人小程序</w:delText>
              </w:r>
            </w:del>
            <w:del w:id="109" w:author="柠栀" w:date="2025-05-07T10:43:57Z">
              <w:r>
                <w:rPr>
                  <w:rFonts w:hint="eastAsia" w:ascii="楷体" w:hAnsi="楷体" w:eastAsia="楷体" w:cs="楷体"/>
                  <w:szCs w:val="24"/>
                  <w:lang w:eastAsia="zh-Hans" w:bidi="ar"/>
                </w:rPr>
                <w:delText>中进行提问。</w:delText>
              </w:r>
            </w:del>
          </w:p>
        </w:tc>
      </w:tr>
      <w:tr w14:paraId="17489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73C39F58">
            <w:pPr>
              <w:spacing w:line="360" w:lineRule="auto"/>
              <w:rPr>
                <w:rFonts w:hint="eastAsia" w:ascii="楷体" w:hAnsi="楷体" w:eastAsia="楷体" w:cs="楷体"/>
                <w:szCs w:val="24"/>
                <w:lang w:eastAsia="zh-Hans"/>
              </w:rPr>
            </w:pPr>
            <w:ins w:id="110" w:author="柠栀" w:date="2025-05-07T10:43:57Z">
              <w:r>
                <w:rPr>
                  <w:rFonts w:hint="eastAsia" w:ascii="楷体" w:hAnsi="楷体" w:eastAsia="楷体" w:cs="楷体"/>
                  <w:szCs w:val="24"/>
                  <w:lang w:bidi="ar"/>
                </w:rPr>
                <w:t>管理员用户（直接用户</w:t>
              </w:r>
            </w:ins>
            <w:ins w:id="111" w:author="柠栀" w:date="2025-05-07T10:43:57Z">
              <w:r>
                <w:rPr>
                  <w:rFonts w:hint="eastAsia" w:ascii="楷体" w:hAnsi="楷体" w:eastAsia="楷体" w:cs="楷体"/>
                  <w:szCs w:val="24"/>
                  <w:lang w:eastAsia="zh-Hans" w:bidi="ar"/>
                </w:rPr>
                <w:t>）</w:t>
              </w:r>
            </w:ins>
            <w:del w:id="112" w:author="柠栀" w:date="2025-05-07T10:43:57Z">
              <w:r>
                <w:rPr>
                  <w:rFonts w:hint="eastAsia" w:ascii="楷体" w:hAnsi="楷体" w:eastAsia="楷体" w:cs="楷体"/>
                  <w:szCs w:val="24"/>
                  <w:lang w:bidi="ar"/>
                </w:rPr>
                <w:delText>管理员用户（直接用户</w:delText>
              </w:r>
            </w:del>
            <w:del w:id="113" w:author="柠栀" w:date="2025-05-07T10:43:57Z">
              <w:r>
                <w:rPr>
                  <w:rFonts w:hint="eastAsia" w:ascii="楷体" w:hAnsi="楷体" w:eastAsia="楷体" w:cs="楷体"/>
                  <w:szCs w:val="24"/>
                  <w:lang w:eastAsia="zh-Hans" w:bidi="ar"/>
                </w:rPr>
                <w:delText>）</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32C4D5F3">
            <w:pPr>
              <w:spacing w:line="360" w:lineRule="auto"/>
              <w:jc w:val="center"/>
              <w:rPr>
                <w:rFonts w:hint="eastAsia" w:ascii="楷体" w:hAnsi="楷体" w:eastAsia="楷体" w:cs="楷体"/>
                <w:szCs w:val="24"/>
              </w:rPr>
            </w:pPr>
            <w:ins w:id="114" w:author="柠栀" w:date="2025-05-07T10:43:57Z">
              <w:r>
                <w:rPr>
                  <w:rFonts w:hint="eastAsia" w:ascii="楷体" w:hAnsi="楷体" w:eastAsia="楷体" w:cs="楷体"/>
                  <w:szCs w:val="24"/>
                  <w:lang w:bidi="ar"/>
                </w:rPr>
                <w:t>&gt;1</w:t>
              </w:r>
            </w:ins>
            <w:del w:id="115" w:author="柠栀" w:date="2025-05-07T10:43:57Z">
              <w:r>
                <w:rPr>
                  <w:rFonts w:hint="eastAsia" w:ascii="楷体" w:hAnsi="楷体" w:eastAsia="楷体" w:cs="楷体"/>
                  <w:szCs w:val="24"/>
                  <w:lang w:bidi="ar"/>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4450A32B">
            <w:pPr>
              <w:spacing w:line="360" w:lineRule="auto"/>
              <w:jc w:val="center"/>
              <w:rPr>
                <w:rFonts w:hint="eastAsia" w:ascii="楷体" w:hAnsi="楷体" w:eastAsia="楷体" w:cs="楷体"/>
                <w:szCs w:val="24"/>
              </w:rPr>
            </w:pPr>
            <w:ins w:id="116" w:author="柠栀" w:date="2025-05-07T10:43:57Z">
              <w:r>
                <w:rPr>
                  <w:rFonts w:ascii="楷体" w:hAnsi="楷体" w:eastAsia="楷体" w:cs="楷体"/>
                  <w:szCs w:val="24"/>
                </w:rPr>
                <w:t>1.2</w:t>
              </w:r>
            </w:ins>
            <w:del w:id="117" w:author="柠栀" w:date="2025-05-07T10:43:57Z">
              <w:r>
                <w:rPr>
                  <w:rFonts w:ascii="楷体" w:hAnsi="楷体" w:eastAsia="楷体" w:cs="楷体"/>
                  <w:szCs w:val="24"/>
                </w:rPr>
                <w:delText>1.2</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649084EE">
            <w:pPr>
              <w:spacing w:line="360" w:lineRule="auto"/>
              <w:rPr>
                <w:rFonts w:hint="eastAsia" w:ascii="楷体" w:hAnsi="楷体" w:eastAsia="楷体" w:cs="楷体"/>
                <w:szCs w:val="24"/>
              </w:rPr>
            </w:pPr>
            <w:ins w:id="118" w:author="柠栀" w:date="2025-05-07T10:43:57Z">
              <w:r>
                <w:rPr>
                  <w:rFonts w:hint="eastAsia" w:ascii="楷体" w:hAnsi="楷体" w:eastAsia="楷体" w:cs="楷体"/>
                  <w:szCs w:val="24"/>
                  <w:lang w:eastAsia="zh-Hans"/>
                </w:rPr>
                <w:t>维护平台运行与管理，</w:t>
              </w:r>
            </w:ins>
            <w:ins w:id="119" w:author="柠栀" w:date="2025-05-07T10:43:57Z">
              <w:r>
                <w:rPr>
                  <w:rFonts w:hint="eastAsia" w:ascii="楷体" w:hAnsi="楷体" w:eastAsia="楷体" w:cs="楷体"/>
                  <w:szCs w:val="24"/>
                  <w:lang w:eastAsia="zh-Hans" w:bidi="ar"/>
                </w:rPr>
                <w:t>保证平台的正常运行。</w:t>
              </w:r>
            </w:ins>
            <w:del w:id="120" w:author="柠栀" w:date="2025-05-07T10:43:57Z">
              <w:r>
                <w:rPr>
                  <w:rFonts w:hint="eastAsia" w:ascii="楷体" w:hAnsi="楷体" w:eastAsia="楷体" w:cs="楷体"/>
                  <w:szCs w:val="24"/>
                  <w:lang w:eastAsia="zh-Hans"/>
                </w:rPr>
                <w:delText>维护平台运行与管理，</w:delText>
              </w:r>
            </w:del>
            <w:del w:id="121" w:author="柠栀" w:date="2025-05-07T10:43:57Z">
              <w:r>
                <w:rPr>
                  <w:rFonts w:hint="eastAsia" w:ascii="楷体" w:hAnsi="楷体" w:eastAsia="楷体" w:cs="楷体"/>
                  <w:szCs w:val="24"/>
                  <w:lang w:eastAsia="zh-Hans" w:bidi="ar"/>
                </w:rPr>
                <w:delText>保证平台的正常运行。</w:delText>
              </w:r>
            </w:del>
          </w:p>
        </w:tc>
      </w:tr>
      <w:tr w14:paraId="14EA6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56B9BFEA">
            <w:pPr>
              <w:spacing w:line="360" w:lineRule="auto"/>
              <w:rPr>
                <w:rFonts w:hint="eastAsia" w:ascii="楷体" w:hAnsi="楷体" w:eastAsia="楷体" w:cs="楷体"/>
                <w:szCs w:val="24"/>
                <w:lang w:eastAsia="zh-Hans" w:bidi="ar"/>
              </w:rPr>
            </w:pPr>
            <w:ins w:id="122" w:author="柠栀" w:date="2025-05-07T10:43:57Z">
              <w:bookmarkStart w:id="55" w:name="_Toc835258439"/>
              <w:r>
                <w:rPr>
                  <w:rFonts w:hint="eastAsia" w:ascii="楷体" w:hAnsi="楷体" w:eastAsia="楷体" w:cs="楷体"/>
                  <w:szCs w:val="24"/>
                  <w:lang w:eastAsia="zh-Hans" w:bidi="ar"/>
                </w:rPr>
                <w:t>指导用户（间接用户）</w:t>
              </w:r>
            </w:ins>
            <w:del w:id="123" w:author="柠栀" w:date="2025-05-07T10:43:57Z">
              <w:r>
                <w:rPr>
                  <w:rFonts w:hint="eastAsia" w:ascii="楷体" w:hAnsi="楷体" w:eastAsia="楷体" w:cs="楷体"/>
                  <w:szCs w:val="24"/>
                  <w:lang w:eastAsia="zh-Hans" w:bidi="ar"/>
                </w:rPr>
                <w:delText>指导用户（间接用户）</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2F044E99">
            <w:pPr>
              <w:spacing w:line="360" w:lineRule="auto"/>
              <w:jc w:val="center"/>
              <w:rPr>
                <w:rFonts w:hint="eastAsia" w:ascii="楷体" w:hAnsi="楷体" w:eastAsia="楷体" w:cs="楷体"/>
                <w:szCs w:val="24"/>
                <w:lang w:bidi="ar"/>
              </w:rPr>
            </w:pPr>
            <w:ins w:id="124" w:author="柠栀" w:date="2025-05-07T10:43:57Z">
              <w:r>
                <w:rPr>
                  <w:rFonts w:ascii="楷体" w:hAnsi="楷体" w:eastAsia="楷体" w:cs="楷体"/>
                  <w:szCs w:val="24"/>
                  <w:lang w:bidi="ar"/>
                </w:rPr>
                <w:t>&gt;1</w:t>
              </w:r>
            </w:ins>
            <w:del w:id="125" w:author="柠栀" w:date="2025-05-07T10:43:57Z">
              <w:r>
                <w:rPr>
                  <w:rFonts w:ascii="楷体" w:hAnsi="楷体" w:eastAsia="楷体" w:cs="楷体"/>
                  <w:szCs w:val="24"/>
                  <w:lang w:bidi="ar"/>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53480E36">
            <w:pPr>
              <w:spacing w:line="360" w:lineRule="auto"/>
              <w:jc w:val="center"/>
              <w:rPr>
                <w:rFonts w:hint="eastAsia" w:ascii="楷体" w:hAnsi="楷体" w:eastAsia="楷体" w:cs="楷体"/>
                <w:szCs w:val="24"/>
              </w:rPr>
            </w:pPr>
            <w:ins w:id="126" w:author="柠栀" w:date="2025-05-07T10:43:57Z">
              <w:r>
                <w:rPr>
                  <w:rFonts w:ascii="楷体" w:hAnsi="楷体" w:eastAsia="楷体" w:cs="楷体"/>
                  <w:szCs w:val="24"/>
                </w:rPr>
                <w:t>0.5</w:t>
              </w:r>
            </w:ins>
            <w:del w:id="127" w:author="柠栀" w:date="2025-05-07T10:43:57Z">
              <w:r>
                <w:rPr>
                  <w:rFonts w:ascii="楷体" w:hAnsi="楷体" w:eastAsia="楷体" w:cs="楷体"/>
                  <w:szCs w:val="24"/>
                </w:rPr>
                <w:delText>0.5</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0E56042A">
            <w:pPr>
              <w:spacing w:line="360" w:lineRule="auto"/>
              <w:rPr>
                <w:rFonts w:hint="eastAsia" w:ascii="楷体" w:hAnsi="楷体" w:eastAsia="楷体" w:cs="楷体"/>
                <w:szCs w:val="24"/>
                <w:lang w:eastAsia="zh-Hans"/>
              </w:rPr>
            </w:pPr>
            <w:ins w:id="128" w:author="柠栀" w:date="2025-05-07T10:43:57Z">
              <w:r>
                <w:rPr>
                  <w:rFonts w:hint="eastAsia" w:ascii="楷体" w:hAnsi="楷体" w:eastAsia="楷体" w:cs="楷体"/>
                  <w:lang w:eastAsia="zh-Hans"/>
                </w:rPr>
                <w:t>不是主要用户群体，但是对本平台功能内容等进行反馈建议等。</w:t>
              </w:r>
            </w:ins>
            <w:del w:id="129" w:author="柠栀" w:date="2025-05-07T10:43:57Z">
              <w:r>
                <w:rPr>
                  <w:rFonts w:hint="eastAsia" w:ascii="楷体" w:hAnsi="楷体" w:eastAsia="楷体" w:cs="楷体"/>
                  <w:lang w:eastAsia="zh-Hans"/>
                </w:rPr>
                <w:delText>不是主要用户群体，但是对本平台功能内容等进行反馈建议等。</w:delText>
              </w:r>
            </w:del>
          </w:p>
        </w:tc>
      </w:tr>
    </w:tbl>
    <w:p w14:paraId="2CA8C632">
      <w:pPr>
        <w:bidi w:val="0"/>
        <w:rPr>
          <w:rFonts w:hint="eastAsia" w:ascii="楷体" w:hAnsi="楷体" w:eastAsia="楷体" w:cs="楷体"/>
          <w:lang w:eastAsia="zh-Hans"/>
        </w:rPr>
      </w:pPr>
    </w:p>
    <w:p w14:paraId="1B787C49">
      <w:pPr>
        <w:bidi w:val="0"/>
        <w:rPr>
          <w:rFonts w:hint="eastAsia" w:ascii="楷体" w:hAnsi="楷体" w:eastAsia="楷体" w:cs="楷体"/>
          <w:lang w:eastAsia="zh-Hans"/>
        </w:rPr>
      </w:pPr>
    </w:p>
    <w:p w14:paraId="3AA5B574">
      <w:pPr>
        <w:bidi w:val="0"/>
        <w:rPr>
          <w:rFonts w:hint="eastAsia" w:ascii="楷体" w:hAnsi="楷体" w:eastAsia="楷体" w:cs="楷体"/>
          <w:lang w:eastAsia="zh-Hans"/>
        </w:rPr>
      </w:pPr>
    </w:p>
    <w:p w14:paraId="0012958D">
      <w:pPr>
        <w:bidi w:val="0"/>
        <w:rPr>
          <w:rFonts w:hint="eastAsia" w:ascii="楷体" w:hAnsi="楷体" w:eastAsia="楷体" w:cs="楷体"/>
          <w:lang w:eastAsia="zh-Hans"/>
        </w:rPr>
      </w:pPr>
      <w:r>
        <w:rPr>
          <w:rFonts w:hint="eastAsia" w:ascii="楷体" w:hAnsi="楷体" w:eastAsia="楷体" w:cs="楷体"/>
          <w:lang w:eastAsia="zh-Hans"/>
        </w:rPr>
        <w:t>(3)用户画像</w:t>
      </w:r>
      <w:bookmarkEnd w:id="55"/>
    </w:p>
    <w:p w14:paraId="08026E5E">
      <w:pPr>
        <w:spacing w:line="360" w:lineRule="auto"/>
        <w:ind w:firstLine="420"/>
        <w:rPr>
          <w:ins w:id="131" w:author="柠栀" w:date="2025-05-07T10:43:42Z"/>
          <w:rFonts w:hint="eastAsia" w:ascii="楷体" w:hAnsi="楷体" w:eastAsia="楷体" w:cs="楷体"/>
          <w:szCs w:val="24"/>
          <w:lang w:bidi="ar"/>
        </w:rPr>
        <w:pPrChange w:id="130" w:author="柠栀" w:date="2025-05-07T10:43:44Z">
          <w:pPr>
            <w:spacing w:line="360" w:lineRule="auto"/>
          </w:pPr>
        </w:pPrChange>
      </w:pPr>
      <w:ins w:id="132" w:author="柠栀" w:date="2025-05-07T10:43:35Z">
        <w:r>
          <w:rPr>
            <w:rFonts w:hint="eastAsia" w:ascii="楷体" w:hAnsi="楷体" w:eastAsia="楷体" w:cs="楷体"/>
            <w:szCs w:val="24"/>
            <w:lang w:bidi="ar"/>
          </w:rPr>
          <w:t>教师用户：罗教师，经常关注学校体育领域的新闻，希望能够有一个平台能够将热点新闻提供给他。</w:t>
        </w:r>
      </w:ins>
    </w:p>
    <w:p w14:paraId="324357CE">
      <w:pPr>
        <w:spacing w:line="360" w:lineRule="auto"/>
        <w:ind w:firstLine="420"/>
        <w:rPr>
          <w:ins w:id="134" w:author="柠栀" w:date="2025-05-07T10:43:35Z"/>
          <w:rFonts w:hint="eastAsia" w:ascii="楷体" w:hAnsi="楷体" w:eastAsia="楷体" w:cs="楷体"/>
          <w:szCs w:val="24"/>
          <w:lang w:bidi="ar"/>
        </w:rPr>
        <w:pPrChange w:id="133" w:author="柠栀" w:date="2025-05-07T10:43:44Z">
          <w:pPr>
            <w:spacing w:line="360" w:lineRule="auto"/>
          </w:pPr>
        </w:pPrChange>
      </w:pPr>
    </w:p>
    <w:p w14:paraId="510123E4">
      <w:pPr>
        <w:spacing w:line="360" w:lineRule="auto"/>
        <w:ind w:firstLine="420"/>
        <w:rPr>
          <w:ins w:id="136" w:author="柠栀" w:date="2025-05-07T10:43:35Z"/>
          <w:rFonts w:hint="eastAsia" w:ascii="楷体" w:hAnsi="楷体" w:eastAsia="楷体" w:cs="楷体"/>
          <w:szCs w:val="24"/>
          <w:lang w:bidi="ar"/>
        </w:rPr>
        <w:pPrChange w:id="135" w:author="柠栀" w:date="2025-05-07T10:43:44Z">
          <w:pPr>
            <w:spacing w:line="360" w:lineRule="auto"/>
          </w:pPr>
        </w:pPrChange>
      </w:pPr>
      <w:ins w:id="137" w:author="柠栀" w:date="2025-05-07T10:43:35Z">
        <w:r>
          <w:rPr>
            <w:rFonts w:hint="eastAsia" w:ascii="楷体" w:hAnsi="楷体" w:eastAsia="楷体" w:cs="楷体"/>
            <w:szCs w:val="24"/>
            <w:lang w:bidi="ar"/>
          </w:rPr>
          <w:t>普通用户：马同学，在校大学生，对于学校的特色文化活动、学科竞赛等信息不是很了解，不知道如何去搜索这些信息，希望有一个平台能够快速地对他的问题作出解答</w:t>
        </w:r>
      </w:ins>
    </w:p>
    <w:p w14:paraId="06AC8B32">
      <w:pPr>
        <w:spacing w:line="360" w:lineRule="auto"/>
        <w:ind w:firstLine="420"/>
        <w:rPr>
          <w:ins w:id="139" w:author="柠栀" w:date="2025-05-07T10:43:35Z"/>
          <w:rFonts w:hint="eastAsia" w:ascii="楷体" w:hAnsi="楷体" w:eastAsia="楷体" w:cs="楷体"/>
          <w:szCs w:val="24"/>
          <w:lang w:bidi="ar"/>
        </w:rPr>
        <w:pPrChange w:id="138" w:author="柠栀" w:date="2025-05-07T10:43:44Z">
          <w:pPr>
            <w:spacing w:line="360" w:lineRule="auto"/>
          </w:pPr>
        </w:pPrChange>
      </w:pPr>
      <w:ins w:id="140" w:author="柠栀" w:date="2025-05-07T10:43:35Z">
        <w:r>
          <w:rPr>
            <w:rFonts w:hint="eastAsia" w:ascii="楷体" w:hAnsi="楷体" w:eastAsia="楷体" w:cs="楷体"/>
            <w:szCs w:val="24"/>
            <w:lang w:bidi="ar"/>
          </w:rPr>
          <w:t xml:space="preserve"> </w:t>
        </w:r>
      </w:ins>
    </w:p>
    <w:p w14:paraId="185DD348">
      <w:pPr>
        <w:spacing w:line="360" w:lineRule="auto"/>
        <w:ind w:firstLine="420"/>
        <w:rPr>
          <w:ins w:id="142" w:author="柠栀" w:date="2025-05-07T10:43:35Z"/>
          <w:rFonts w:hint="eastAsia" w:ascii="楷体" w:hAnsi="楷体" w:eastAsia="楷体" w:cs="楷体"/>
          <w:szCs w:val="24"/>
          <w:lang w:bidi="ar"/>
        </w:rPr>
        <w:pPrChange w:id="141" w:author="柠栀" w:date="2025-05-07T10:43:44Z">
          <w:pPr>
            <w:spacing w:line="360" w:lineRule="auto"/>
          </w:pPr>
        </w:pPrChange>
      </w:pPr>
      <w:ins w:id="143" w:author="柠栀" w:date="2025-05-07T10:43:35Z">
        <w:r>
          <w:rPr>
            <w:rFonts w:hint="eastAsia" w:ascii="楷体" w:hAnsi="楷体" w:eastAsia="楷体" w:cs="楷体"/>
            <w:szCs w:val="24"/>
            <w:lang w:bidi="ar"/>
          </w:rPr>
          <w:t>管理员用户：张同学，在校大学生，经常参加学科竞赛，开发能力较强，对管理端的开发有一定经验。</w:t>
        </w:r>
      </w:ins>
    </w:p>
    <w:p w14:paraId="72621093">
      <w:pPr>
        <w:spacing w:line="360" w:lineRule="auto"/>
        <w:ind w:firstLine="420"/>
        <w:rPr>
          <w:ins w:id="145" w:author="柠栀" w:date="2025-05-07T10:43:35Z"/>
          <w:rFonts w:hint="eastAsia" w:ascii="楷体" w:hAnsi="楷体" w:eastAsia="楷体" w:cs="楷体"/>
          <w:szCs w:val="24"/>
          <w:lang w:bidi="ar"/>
        </w:rPr>
        <w:pPrChange w:id="144" w:author="柠栀" w:date="2025-05-07T10:43:44Z">
          <w:pPr>
            <w:spacing w:line="360" w:lineRule="auto"/>
          </w:pPr>
        </w:pPrChange>
      </w:pPr>
    </w:p>
    <w:p w14:paraId="63FFFFF6">
      <w:pPr>
        <w:spacing w:line="360" w:lineRule="auto"/>
        <w:ind w:firstLine="420"/>
        <w:rPr>
          <w:del w:id="147" w:author="柠栀" w:date="2025-05-07T10:43:35Z"/>
          <w:rFonts w:hint="eastAsia" w:ascii="楷体" w:hAnsi="楷体" w:eastAsia="楷体" w:cs="楷体"/>
          <w:szCs w:val="24"/>
          <w:lang w:eastAsia="zh-Hans" w:bidi="ar"/>
        </w:rPr>
        <w:pPrChange w:id="146" w:author="柠栀" w:date="2025-05-07T10:43:44Z">
          <w:pPr>
            <w:spacing w:line="360" w:lineRule="auto"/>
          </w:pPr>
        </w:pPrChange>
      </w:pPr>
      <w:ins w:id="148" w:author="柠栀" w:date="2025-05-07T10:43:35Z">
        <w:r>
          <w:rPr>
            <w:rFonts w:hint="eastAsia" w:ascii="楷体" w:hAnsi="楷体" w:eastAsia="楷体" w:cs="楷体"/>
            <w:szCs w:val="24"/>
            <w:lang w:bidi="ar"/>
          </w:rPr>
          <w:t>指导用户：苏老师，体验后针对平台内容，提出自己的意见见解，希望之后项目组能够完善内容。</w:t>
        </w:r>
      </w:ins>
      <w:del w:id="149" w:author="柠栀" w:date="2025-05-07T10:43:35Z">
        <w:r>
          <w:rPr>
            <w:rFonts w:hint="eastAsia" w:ascii="楷体" w:hAnsi="楷体" w:eastAsia="楷体" w:cs="楷体"/>
            <w:szCs w:val="24"/>
            <w:lang w:bidi="ar"/>
          </w:rPr>
          <w:delText>教师用户：</w:delText>
        </w:r>
      </w:del>
      <w:del w:id="150" w:author="柠栀" w:date="2025-05-07T10:43:35Z">
        <w:r>
          <w:rPr>
            <w:rFonts w:hint="eastAsia" w:ascii="楷体" w:hAnsi="楷体" w:eastAsia="楷体" w:cs="楷体"/>
            <w:szCs w:val="24"/>
            <w:lang w:eastAsia="zh-Hans" w:bidi="ar"/>
          </w:rPr>
          <w:delText>杨教师，希望小程序可以提供一些办事指南，询问可以得到详细步骤，更好的是可以有数字人的交互。</w:delText>
        </w:r>
      </w:del>
    </w:p>
    <w:p w14:paraId="6F0B73FB">
      <w:pPr>
        <w:spacing w:line="360" w:lineRule="auto"/>
        <w:ind w:firstLine="420"/>
        <w:rPr>
          <w:del w:id="152" w:author="柠栀" w:date="2025-05-07T10:43:35Z"/>
          <w:rFonts w:hint="eastAsia" w:ascii="楷体" w:hAnsi="楷体" w:eastAsia="楷体" w:cs="楷体"/>
          <w:szCs w:val="24"/>
          <w:lang w:bidi="ar"/>
        </w:rPr>
        <w:pPrChange w:id="151" w:author="柠栀" w:date="2025-05-07T10:43:44Z">
          <w:pPr>
            <w:spacing w:line="360" w:lineRule="auto"/>
          </w:pPr>
        </w:pPrChange>
      </w:pPr>
      <w:del w:id="153" w:author="柠栀" w:date="2025-05-07T10:43:35Z">
        <w:r>
          <w:rPr>
            <w:rFonts w:hint="eastAsia" w:ascii="楷体" w:hAnsi="楷体" w:eastAsia="楷体" w:cs="楷体"/>
            <w:szCs w:val="24"/>
            <w:lang w:bidi="ar"/>
          </w:rPr>
          <w:delText xml:space="preserve"> </w:delText>
        </w:r>
      </w:del>
    </w:p>
    <w:p w14:paraId="256D5614">
      <w:pPr>
        <w:spacing w:line="360" w:lineRule="auto"/>
        <w:ind w:firstLine="420"/>
        <w:rPr>
          <w:del w:id="155" w:author="柠栀" w:date="2025-05-07T10:43:35Z"/>
          <w:rFonts w:hint="eastAsia" w:ascii="楷体" w:hAnsi="楷体" w:eastAsia="楷体" w:cs="楷体"/>
          <w:szCs w:val="24"/>
          <w:lang w:eastAsia="zh-Hans" w:bidi="ar"/>
        </w:rPr>
        <w:pPrChange w:id="154" w:author="柠栀" w:date="2025-05-07T10:43:44Z">
          <w:pPr>
            <w:spacing w:line="360" w:lineRule="auto"/>
          </w:pPr>
        </w:pPrChange>
      </w:pPr>
      <w:del w:id="156" w:author="柠栀" w:date="2025-05-07T10:43:35Z">
        <w:r>
          <w:rPr>
            <w:rFonts w:hint="eastAsia" w:ascii="楷体" w:hAnsi="楷体" w:eastAsia="楷体" w:cs="楷体"/>
            <w:szCs w:val="24"/>
            <w:lang w:bidi="ar"/>
          </w:rPr>
          <w:delText>普通用户：</w:delText>
        </w:r>
      </w:del>
      <w:del w:id="157" w:author="柠栀" w:date="2025-05-07T10:43:35Z">
        <w:r>
          <w:rPr>
            <w:rFonts w:hint="eastAsia" w:ascii="楷体" w:hAnsi="楷体" w:eastAsia="楷体" w:cs="楷体"/>
            <w:szCs w:val="24"/>
            <w:lang w:eastAsia="zh-Hans" w:bidi="ar"/>
          </w:rPr>
          <w:delText>白同学，</w:delText>
        </w:r>
      </w:del>
      <w:del w:id="158" w:author="柠栀" w:date="2025-05-07T10:43:35Z">
        <w:r>
          <w:rPr>
            <w:rFonts w:hint="eastAsia" w:ascii="楷体" w:hAnsi="楷体" w:eastAsia="楷体" w:cs="楷体"/>
            <w:szCs w:val="24"/>
            <w:lang w:bidi="ar"/>
          </w:rPr>
          <w:delText>在校大学生，</w:delText>
        </w:r>
      </w:del>
      <w:del w:id="159" w:author="柠栀" w:date="2025-05-07T10:43:35Z">
        <w:r>
          <w:rPr>
            <w:rFonts w:hint="eastAsia" w:ascii="楷体" w:hAnsi="楷体" w:eastAsia="楷体" w:cs="楷体"/>
            <w:szCs w:val="24"/>
            <w:lang w:eastAsia="zh-Hans" w:bidi="ar"/>
          </w:rPr>
          <w:delText>对于学校的特色文化活动、学科竞赛等信息不是很了解，不知道如何去搜索这些信息，希望有一个平台能够快速地对他的问题作出解答</w:delText>
        </w:r>
      </w:del>
    </w:p>
    <w:p w14:paraId="6E8BF456">
      <w:pPr>
        <w:spacing w:line="360" w:lineRule="auto"/>
        <w:ind w:firstLine="420"/>
        <w:rPr>
          <w:del w:id="161" w:author="柠栀" w:date="2025-05-07T10:43:35Z"/>
          <w:rFonts w:hint="eastAsia" w:ascii="楷体" w:hAnsi="楷体" w:eastAsia="楷体" w:cs="楷体"/>
          <w:szCs w:val="24"/>
          <w:lang w:bidi="ar"/>
        </w:rPr>
        <w:pPrChange w:id="160" w:author="柠栀" w:date="2025-05-07T10:43:44Z">
          <w:pPr>
            <w:spacing w:line="360" w:lineRule="auto"/>
          </w:pPr>
        </w:pPrChange>
      </w:pPr>
      <w:del w:id="162" w:author="柠栀" w:date="2025-05-07T10:43:35Z">
        <w:r>
          <w:rPr>
            <w:rFonts w:hint="eastAsia" w:ascii="楷体" w:hAnsi="楷体" w:eastAsia="楷体" w:cs="楷体"/>
            <w:szCs w:val="24"/>
            <w:lang w:bidi="ar"/>
          </w:rPr>
          <w:delText xml:space="preserve"> </w:delText>
        </w:r>
      </w:del>
    </w:p>
    <w:p w14:paraId="0A29747E">
      <w:pPr>
        <w:spacing w:line="360" w:lineRule="auto"/>
        <w:ind w:firstLine="420"/>
        <w:rPr>
          <w:del w:id="164" w:author="柠栀" w:date="2025-05-07T10:43:35Z"/>
          <w:rFonts w:hint="eastAsia" w:ascii="楷体" w:hAnsi="楷体" w:eastAsia="楷体" w:cs="楷体"/>
          <w:szCs w:val="24"/>
          <w:lang w:eastAsia="zh-Hans" w:bidi="ar"/>
        </w:rPr>
        <w:pPrChange w:id="163" w:author="柠栀" w:date="2025-05-07T10:43:44Z">
          <w:pPr>
            <w:spacing w:line="360" w:lineRule="auto"/>
          </w:pPr>
        </w:pPrChange>
      </w:pPr>
      <w:del w:id="165" w:author="柠栀" w:date="2025-05-07T10:43:35Z">
        <w:r>
          <w:rPr>
            <w:rFonts w:hint="eastAsia" w:ascii="楷体" w:hAnsi="楷体" w:eastAsia="楷体" w:cs="楷体"/>
            <w:szCs w:val="24"/>
            <w:lang w:bidi="ar"/>
          </w:rPr>
          <w:delText>管理员用户：</w:delText>
        </w:r>
      </w:del>
      <w:del w:id="166" w:author="柠栀" w:date="2025-05-07T10:43:35Z">
        <w:r>
          <w:rPr>
            <w:rFonts w:hint="eastAsia" w:ascii="楷体" w:hAnsi="楷体" w:eastAsia="楷体" w:cs="楷体"/>
            <w:szCs w:val="24"/>
            <w:lang w:eastAsia="zh-Hans" w:bidi="ar"/>
          </w:rPr>
          <w:delText>许同学</w:delText>
        </w:r>
      </w:del>
      <w:del w:id="167" w:author="柠栀" w:date="2025-05-07T10:43:35Z">
        <w:r>
          <w:rPr>
            <w:rFonts w:hint="eastAsia" w:ascii="楷体" w:hAnsi="楷体" w:eastAsia="楷体" w:cs="楷体"/>
            <w:szCs w:val="24"/>
            <w:lang w:bidi="ar"/>
          </w:rPr>
          <w:delText>，在校大学生，</w:delText>
        </w:r>
      </w:del>
      <w:del w:id="168" w:author="柠栀" w:date="2025-05-07T10:43:35Z">
        <w:r>
          <w:rPr>
            <w:rFonts w:hint="eastAsia" w:ascii="楷体" w:hAnsi="楷体" w:eastAsia="楷体" w:cs="楷体"/>
            <w:szCs w:val="24"/>
            <w:lang w:eastAsia="zh-Hans" w:bidi="ar"/>
          </w:rPr>
          <w:delText>开发能力较强，对管理端的开发有一定经验。</w:delText>
        </w:r>
      </w:del>
    </w:p>
    <w:p w14:paraId="7366B2F4">
      <w:pPr>
        <w:spacing w:line="360" w:lineRule="auto"/>
        <w:ind w:firstLine="420"/>
        <w:rPr>
          <w:del w:id="170" w:author="柠栀" w:date="2025-05-07T10:43:35Z"/>
          <w:rFonts w:hint="eastAsia" w:ascii="楷体" w:hAnsi="楷体" w:eastAsia="楷体" w:cs="楷体"/>
          <w:szCs w:val="24"/>
          <w:lang w:eastAsia="zh-Hans" w:bidi="ar"/>
        </w:rPr>
        <w:pPrChange w:id="169" w:author="柠栀" w:date="2025-05-07T10:43:44Z">
          <w:pPr>
            <w:spacing w:line="360" w:lineRule="auto"/>
          </w:pPr>
        </w:pPrChange>
      </w:pPr>
    </w:p>
    <w:p w14:paraId="6906FA46">
      <w:pPr>
        <w:spacing w:line="360" w:lineRule="auto"/>
        <w:ind w:firstLine="420"/>
        <w:rPr>
          <w:del w:id="172" w:author="柠栀" w:date="2025-05-07T10:43:35Z"/>
          <w:rFonts w:hint="eastAsia" w:ascii="楷体" w:hAnsi="楷体" w:eastAsia="楷体" w:cs="楷体"/>
          <w:szCs w:val="24"/>
          <w:lang w:eastAsia="zh-Hans" w:bidi="ar"/>
        </w:rPr>
        <w:pPrChange w:id="171" w:author="柠栀" w:date="2025-05-07T10:43:44Z">
          <w:pPr>
            <w:spacing w:line="360" w:lineRule="auto"/>
          </w:pPr>
        </w:pPrChange>
      </w:pPr>
      <w:del w:id="173" w:author="柠栀" w:date="2025-05-07T10:43:35Z">
        <w:r>
          <w:rPr>
            <w:rFonts w:hint="eastAsia" w:ascii="楷体" w:hAnsi="楷体" w:eastAsia="楷体" w:cs="楷体"/>
            <w:szCs w:val="24"/>
            <w:lang w:eastAsia="zh-Hans" w:bidi="ar"/>
          </w:rPr>
          <w:delText>指导用户：杨老师，体验后针对平台内容，提出自己的意见见解，希望之后项目组能够完善内容。</w:delText>
        </w:r>
      </w:del>
      <w:bookmarkStart w:id="56" w:name="_Toc437385627"/>
    </w:p>
    <w:p w14:paraId="3D9D7BF5">
      <w:pPr>
        <w:spacing w:line="360" w:lineRule="auto"/>
        <w:ind w:firstLine="420"/>
        <w:rPr>
          <w:rFonts w:hint="eastAsia" w:ascii="楷体" w:hAnsi="楷体" w:eastAsia="楷体" w:cs="楷体"/>
          <w:szCs w:val="24"/>
          <w:lang w:eastAsia="zh-Hans" w:bidi="ar"/>
        </w:rPr>
        <w:pPrChange w:id="174" w:author="柠栀" w:date="2025-05-07T10:43:44Z">
          <w:pPr>
            <w:spacing w:line="360" w:lineRule="auto"/>
          </w:pPr>
        </w:pPrChange>
      </w:pPr>
    </w:p>
    <w:p w14:paraId="0005F725">
      <w:pPr>
        <w:bidi w:val="0"/>
        <w:rPr>
          <w:rFonts w:hint="eastAsia" w:ascii="楷体" w:hAnsi="楷体" w:eastAsia="楷体" w:cs="楷体"/>
          <w:lang w:eastAsia="zh-Hans"/>
        </w:rPr>
      </w:pPr>
      <w:r>
        <w:rPr>
          <w:rFonts w:hint="eastAsia" w:ascii="楷体" w:hAnsi="楷体" w:eastAsia="楷体" w:cs="楷体"/>
          <w:lang w:eastAsia="zh-CN"/>
        </w:rPr>
        <w:t>（</w:t>
      </w:r>
      <w:r>
        <w:rPr>
          <w:rFonts w:hint="eastAsia" w:ascii="楷体" w:hAnsi="楷体" w:eastAsia="楷体" w:cs="楷体"/>
          <w:lang w:val="en-US" w:eastAsia="zh-CN"/>
        </w:rPr>
        <w:t>4</w:t>
      </w:r>
      <w:r>
        <w:rPr>
          <w:rFonts w:hint="eastAsia" w:ascii="楷体" w:hAnsi="楷体" w:eastAsia="楷体" w:cs="楷体"/>
          <w:lang w:eastAsia="zh-CN"/>
        </w:rPr>
        <w:t>）</w:t>
      </w:r>
      <w:r>
        <w:rPr>
          <w:rFonts w:hint="eastAsia" w:ascii="楷体" w:hAnsi="楷体" w:eastAsia="楷体" w:cs="楷体"/>
          <w:lang w:eastAsia="zh-Hans"/>
        </w:rPr>
        <w:t>用户代表说明</w:t>
      </w:r>
      <w:bookmarkEnd w:id="56"/>
    </w:p>
    <w:tbl>
      <w:tblPr>
        <w:tblStyle w:val="12"/>
        <w:tblW w:w="7372" w:type="dxa"/>
        <w:jc w:val="center"/>
        <w:tblLayout w:type="fixed"/>
        <w:tblCellMar>
          <w:top w:w="0" w:type="dxa"/>
          <w:left w:w="0" w:type="dxa"/>
          <w:bottom w:w="0" w:type="dxa"/>
          <w:right w:w="0" w:type="dxa"/>
        </w:tblCellMar>
      </w:tblPr>
      <w:tblGrid>
        <w:gridCol w:w="1260"/>
        <w:gridCol w:w="2044"/>
        <w:gridCol w:w="1717"/>
        <w:gridCol w:w="1140"/>
        <w:gridCol w:w="1211"/>
      </w:tblGrid>
      <w:tr w14:paraId="193E0F6E">
        <w:tblPrEx>
          <w:tblCellMar>
            <w:top w:w="0" w:type="dxa"/>
            <w:left w:w="0" w:type="dxa"/>
            <w:bottom w:w="0" w:type="dxa"/>
            <w:right w:w="0" w:type="dxa"/>
          </w:tblCellMar>
        </w:tblPrEx>
        <w:trPr>
          <w:trHeight w:val="968"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5A7904C5">
            <w:pPr>
              <w:pStyle w:val="11"/>
              <w:spacing w:beforeAutospacing="0" w:after="160" w:afterAutospacing="0" w:line="252" w:lineRule="auto"/>
              <w:jc w:val="center"/>
              <w:rPr>
                <w:rFonts w:hint="eastAsia" w:ascii="楷体" w:hAnsi="楷体" w:eastAsia="楷体" w:cs="楷体"/>
                <w:b/>
                <w:color w:val="000000"/>
                <w:kern w:val="24"/>
              </w:rPr>
            </w:pPr>
            <w:ins w:id="175" w:author="柠栀" w:date="2025-05-07T10:40:41Z">
              <w:r>
                <w:rPr>
                  <w:rFonts w:hint="eastAsia" w:ascii="楷体" w:hAnsi="楷体" w:eastAsia="楷体" w:cs="楷体"/>
                  <w:b/>
                  <w:color w:val="000000"/>
                  <w:kern w:val="24"/>
                  <w:lang w:bidi="ar"/>
                </w:rPr>
                <w:t>用户类别</w:t>
              </w:r>
            </w:ins>
            <w:del w:id="176" w:author="柠栀" w:date="2025-05-07T10:40:41Z">
              <w:r>
                <w:rPr>
                  <w:rFonts w:hint="eastAsia" w:ascii="楷体" w:hAnsi="楷体" w:eastAsia="楷体" w:cs="楷体"/>
                  <w:b/>
                  <w:color w:val="000000"/>
                  <w:kern w:val="24"/>
                  <w:lang w:bidi="ar"/>
                </w:rPr>
                <w:delText>用户类别</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6FB8D101">
            <w:pPr>
              <w:pStyle w:val="11"/>
              <w:spacing w:beforeAutospacing="0" w:after="160" w:afterAutospacing="0" w:line="252" w:lineRule="auto"/>
              <w:jc w:val="center"/>
              <w:rPr>
                <w:rFonts w:hint="eastAsia" w:ascii="楷体" w:hAnsi="楷体" w:eastAsia="楷体" w:cs="楷体"/>
                <w:b/>
                <w:color w:val="000000"/>
                <w:kern w:val="24"/>
              </w:rPr>
            </w:pPr>
            <w:ins w:id="177" w:author="柠栀" w:date="2025-05-07T10:40:41Z">
              <w:r>
                <w:rPr>
                  <w:rFonts w:hint="eastAsia" w:ascii="楷体" w:hAnsi="楷体" w:eastAsia="楷体" w:cs="楷体"/>
                  <w:b/>
                  <w:color w:val="000000"/>
                  <w:kern w:val="24"/>
                  <w:lang w:bidi="ar"/>
                </w:rPr>
                <w:t>用户简介</w:t>
              </w:r>
            </w:ins>
            <w:del w:id="178" w:author="柠栀" w:date="2025-05-07T10:40:41Z">
              <w:r>
                <w:rPr>
                  <w:rFonts w:hint="eastAsia" w:ascii="楷体" w:hAnsi="楷体" w:eastAsia="楷体" w:cs="楷体"/>
                  <w:b/>
                  <w:color w:val="000000"/>
                  <w:kern w:val="24"/>
                  <w:lang w:bidi="ar"/>
                </w:rPr>
                <w:delText>用户简介</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20371298">
            <w:pPr>
              <w:pStyle w:val="11"/>
              <w:spacing w:beforeAutospacing="0" w:after="160" w:afterAutospacing="0" w:line="252" w:lineRule="auto"/>
              <w:jc w:val="center"/>
              <w:rPr>
                <w:rFonts w:hint="eastAsia" w:ascii="楷体" w:hAnsi="楷体" w:eastAsia="楷体" w:cs="楷体"/>
                <w:b/>
                <w:color w:val="000000"/>
                <w:kern w:val="24"/>
              </w:rPr>
            </w:pPr>
            <w:ins w:id="179" w:author="柠栀" w:date="2025-05-07T10:40:41Z">
              <w:r>
                <w:rPr>
                  <w:rFonts w:hint="eastAsia" w:ascii="楷体" w:hAnsi="楷体" w:eastAsia="楷体" w:cs="楷体"/>
                  <w:b/>
                  <w:color w:val="000000"/>
                  <w:kern w:val="24"/>
                  <w:lang w:bidi="ar"/>
                </w:rPr>
                <w:t>选择原因</w:t>
              </w:r>
            </w:ins>
            <w:del w:id="180" w:author="柠栀" w:date="2025-05-07T10:40:41Z">
              <w:r>
                <w:rPr>
                  <w:rFonts w:hint="eastAsia" w:ascii="楷体" w:hAnsi="楷体" w:eastAsia="楷体" w:cs="楷体"/>
                  <w:b/>
                  <w:color w:val="000000"/>
                  <w:kern w:val="24"/>
                  <w:lang w:bidi="ar"/>
                </w:rPr>
                <w:delText>选择原因</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7BD1152D">
            <w:pPr>
              <w:pStyle w:val="11"/>
              <w:spacing w:beforeAutospacing="0" w:after="160" w:afterAutospacing="0" w:line="252" w:lineRule="auto"/>
              <w:jc w:val="center"/>
              <w:rPr>
                <w:rFonts w:hint="eastAsia" w:ascii="楷体" w:hAnsi="楷体" w:eastAsia="楷体" w:cs="楷体"/>
                <w:b/>
                <w:color w:val="000000"/>
                <w:kern w:val="24"/>
              </w:rPr>
            </w:pPr>
            <w:ins w:id="181" w:author="柠栀" w:date="2025-05-07T10:40:41Z">
              <w:r>
                <w:rPr>
                  <w:rFonts w:hint="eastAsia" w:ascii="楷体" w:hAnsi="楷体" w:eastAsia="楷体" w:cs="楷体"/>
                  <w:b/>
                  <w:color w:val="000000"/>
                  <w:kern w:val="24"/>
                  <w:lang w:bidi="ar"/>
                </w:rPr>
                <w:t>用户姓名</w:t>
              </w:r>
            </w:ins>
            <w:del w:id="182" w:author="柠栀" w:date="2025-05-07T10:40:41Z">
              <w:r>
                <w:rPr>
                  <w:rFonts w:hint="eastAsia" w:ascii="楷体" w:hAnsi="楷体" w:eastAsia="楷体" w:cs="楷体"/>
                  <w:b/>
                  <w:color w:val="000000"/>
                  <w:kern w:val="24"/>
                  <w:lang w:bidi="ar"/>
                </w:rPr>
                <w:delText>用户姓名</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1CB9A6BB">
            <w:pPr>
              <w:pStyle w:val="11"/>
              <w:spacing w:beforeAutospacing="0" w:after="160" w:afterAutospacing="0" w:line="252" w:lineRule="auto"/>
              <w:jc w:val="center"/>
              <w:rPr>
                <w:rFonts w:hint="eastAsia" w:ascii="楷体" w:hAnsi="楷体" w:eastAsia="楷体" w:cs="楷体"/>
                <w:b/>
                <w:color w:val="000000"/>
                <w:kern w:val="24"/>
                <w:lang w:eastAsia="zh-Hans"/>
              </w:rPr>
            </w:pPr>
            <w:ins w:id="183" w:author="柠栀" w:date="2025-05-07T10:40:41Z">
              <w:r>
                <w:rPr>
                  <w:rFonts w:hint="eastAsia" w:ascii="楷体" w:hAnsi="楷体" w:eastAsia="楷体" w:cs="楷体"/>
                  <w:b/>
                  <w:color w:val="000000"/>
                  <w:kern w:val="24"/>
                  <w:lang w:eastAsia="zh-Hans"/>
                </w:rPr>
                <w:t>联系方式</w:t>
              </w:r>
            </w:ins>
            <w:del w:id="184" w:author="柠栀" w:date="2025-05-07T10:40:41Z">
              <w:r>
                <w:rPr>
                  <w:rFonts w:hint="eastAsia" w:ascii="楷体" w:hAnsi="楷体" w:eastAsia="楷体" w:cs="楷体"/>
                  <w:b/>
                  <w:color w:val="000000"/>
                  <w:kern w:val="24"/>
                  <w:lang w:eastAsia="zh-Hans"/>
                </w:rPr>
                <w:delText>联系方式</w:delText>
              </w:r>
            </w:del>
          </w:p>
        </w:tc>
      </w:tr>
      <w:tr w14:paraId="77758635">
        <w:tblPrEx>
          <w:tblCellMar>
            <w:top w:w="0" w:type="dxa"/>
            <w:left w:w="0" w:type="dxa"/>
            <w:bottom w:w="0" w:type="dxa"/>
            <w:right w:w="0" w:type="dxa"/>
          </w:tblCellMar>
        </w:tblPrEx>
        <w:trPr>
          <w:trHeight w:val="1420" w:hRule="atLeast"/>
          <w:jc w:val="center"/>
        </w:trPr>
        <w:tc>
          <w:tcPr>
            <w:tcW w:w="1260" w:type="dxa"/>
            <w:vMerge w:val="restart"/>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78B6D1F7">
            <w:pPr>
              <w:rPr>
                <w:rFonts w:hint="eastAsia" w:ascii="楷体" w:hAnsi="楷体" w:eastAsia="楷体" w:cs="楷体"/>
                <w:szCs w:val="24"/>
              </w:rPr>
            </w:pPr>
            <w:ins w:id="185" w:author="柠栀" w:date="2025-05-07T10:40:41Z">
              <w:r>
                <w:rPr>
                  <w:rFonts w:hint="eastAsia" w:ascii="楷体" w:hAnsi="楷体" w:eastAsia="楷体" w:cs="楷体"/>
                  <w:szCs w:val="24"/>
                  <w:lang w:bidi="ar"/>
                </w:rPr>
                <w:t>普通用户</w:t>
              </w:r>
            </w:ins>
            <w:del w:id="186" w:author="柠栀" w:date="2025-05-07T10:40:41Z">
              <w:r>
                <w:rPr>
                  <w:rFonts w:hint="eastAsia" w:ascii="楷体" w:hAnsi="楷体" w:eastAsia="楷体" w:cs="楷体"/>
                  <w:szCs w:val="24"/>
                  <w:lang w:bidi="ar"/>
                </w:rPr>
                <w:delText>普通用户</w:delText>
              </w:r>
            </w:del>
          </w:p>
        </w:tc>
        <w:tc>
          <w:tcPr>
            <w:tcW w:w="2044" w:type="dxa"/>
            <w:vMerge w:val="restart"/>
            <w:tcBorders>
              <w:top w:val="nil"/>
              <w:left w:val="single" w:color="auto" w:sz="4" w:space="0"/>
              <w:bottom w:val="nil"/>
              <w:right w:val="single" w:color="000000" w:sz="4" w:space="0"/>
            </w:tcBorders>
            <w:shd w:val="clear" w:color="auto" w:fill="FFFFFF"/>
            <w:tcMar>
              <w:top w:w="15" w:type="dxa"/>
              <w:left w:w="88" w:type="dxa"/>
              <w:right w:w="88" w:type="dxa"/>
            </w:tcMar>
            <w:vAlign w:val="center"/>
          </w:tcPr>
          <w:p w14:paraId="18A1F548">
            <w:pPr>
              <w:rPr>
                <w:rFonts w:hint="eastAsia" w:ascii="楷体" w:hAnsi="楷体" w:eastAsia="楷体" w:cs="楷体"/>
                <w:szCs w:val="24"/>
                <w:lang w:eastAsia="zh-Hans"/>
              </w:rPr>
            </w:pPr>
            <w:ins w:id="187" w:author="柠栀" w:date="2025-05-07T10:40:41Z">
              <w:r>
                <w:rPr>
                  <w:rFonts w:hint="eastAsia" w:ascii="楷体" w:hAnsi="楷体" w:eastAsia="楷体" w:cs="楷体"/>
                  <w:szCs w:val="24"/>
                  <w:lang w:eastAsia="zh-Hans"/>
                </w:rPr>
                <w:t>普通用户是校务查询平台网站的主要用户，主要来自于在校同学，根据自己的需要在网站中进行查询、交流。</w:t>
              </w:r>
            </w:ins>
            <w:del w:id="188" w:author="柠栀" w:date="2025-05-07T10:40:41Z">
              <w:r>
                <w:rPr>
                  <w:rFonts w:hint="eastAsia" w:ascii="楷体" w:hAnsi="楷体" w:eastAsia="楷体" w:cs="楷体"/>
                  <w:szCs w:val="24"/>
                  <w:lang w:eastAsia="zh-Hans"/>
                </w:rPr>
                <w:delText>普通用户是校务问答机器人的主要用户，主要来自于在校同学，根据自己的需要在网站中进行查询、交流。</w:delText>
              </w:r>
            </w:del>
          </w:p>
        </w:tc>
        <w:tc>
          <w:tcPr>
            <w:tcW w:w="1717" w:type="dxa"/>
            <w:vMerge w:val="restart"/>
            <w:tcBorders>
              <w:top w:val="nil"/>
              <w:left w:val="nil"/>
              <w:bottom w:val="nil"/>
              <w:right w:val="single" w:color="000000" w:sz="4" w:space="0"/>
            </w:tcBorders>
            <w:shd w:val="clear" w:color="auto" w:fill="FFFFFF"/>
            <w:tcMar>
              <w:top w:w="15" w:type="dxa"/>
              <w:left w:w="88" w:type="dxa"/>
              <w:right w:w="88" w:type="dxa"/>
            </w:tcMar>
            <w:vAlign w:val="center"/>
          </w:tcPr>
          <w:p w14:paraId="184B8B13">
            <w:pPr>
              <w:jc w:val="center"/>
              <w:rPr>
                <w:rFonts w:hint="eastAsia" w:ascii="楷体" w:hAnsi="楷体" w:eastAsia="楷体" w:cs="楷体"/>
                <w:szCs w:val="24"/>
                <w:lang w:eastAsia="zh-Hans"/>
              </w:rPr>
            </w:pPr>
            <w:ins w:id="189" w:author="柠栀" w:date="2025-05-07T10:40:41Z">
              <w:r>
                <w:rPr>
                  <w:rFonts w:hint="eastAsia" w:ascii="楷体" w:hAnsi="楷体" w:eastAsia="楷体" w:cs="楷体"/>
                  <w:szCs w:val="24"/>
                  <w:lang w:eastAsia="zh-Hans"/>
                </w:rPr>
                <w:t>网站主要用户群体</w:t>
              </w:r>
            </w:ins>
            <w:del w:id="190" w:author="柠栀" w:date="2025-05-07T10:40:41Z">
              <w:r>
                <w:rPr>
                  <w:rFonts w:hint="eastAsia" w:ascii="楷体" w:hAnsi="楷体" w:eastAsia="楷体" w:cs="楷体"/>
                  <w:szCs w:val="24"/>
                  <w:lang w:eastAsia="zh-Hans"/>
                </w:rPr>
                <w:delText>网站主要用户群体</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2523090F">
            <w:pPr>
              <w:rPr>
                <w:rFonts w:hint="eastAsia" w:ascii="楷体" w:hAnsi="楷体" w:eastAsia="楷体" w:cs="楷体"/>
                <w:szCs w:val="24"/>
                <w:lang w:eastAsia="zh-Hans"/>
              </w:rPr>
            </w:pPr>
            <w:ins w:id="191" w:author="柠栀" w:date="2025-05-07T10:40:41Z">
              <w:r>
                <w:rPr>
                  <w:rFonts w:hint="eastAsia" w:ascii="楷体" w:hAnsi="楷体" w:eastAsia="楷体" w:cs="楷体"/>
                  <w:szCs w:val="24"/>
                  <w:lang w:val="en-US" w:eastAsia="zh-CN"/>
                </w:rPr>
                <w:t>马琦</w:t>
              </w:r>
            </w:ins>
            <w:del w:id="192" w:author="柠栀" w:date="2025-05-07T10:40:41Z">
              <w:r>
                <w:rPr>
                  <w:rFonts w:hint="eastAsia" w:ascii="楷体" w:hAnsi="楷体" w:eastAsia="楷体" w:cs="楷体"/>
                  <w:szCs w:val="24"/>
                  <w:lang w:eastAsia="zh-Hans"/>
                </w:rPr>
                <w:delText>林炜莹</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6597466C">
            <w:pPr>
              <w:rPr>
                <w:rFonts w:hint="eastAsia" w:ascii="楷体" w:hAnsi="楷体" w:eastAsia="楷体" w:cs="楷体"/>
                <w:szCs w:val="24"/>
              </w:rPr>
            </w:pPr>
            <w:ins w:id="193" w:author="柠栀" w:date="2025-05-07T10:40:41Z">
              <w:r>
                <w:rPr>
                  <w:rFonts w:hint="eastAsia" w:ascii="楷体" w:hAnsi="楷体" w:eastAsia="楷体" w:cs="楷体"/>
                  <w:szCs w:val="24"/>
                </w:rPr>
                <w:t>3</w:t>
              </w:r>
            </w:ins>
            <w:ins w:id="194" w:author="柠栀" w:date="2025-05-07T10:40:41Z">
              <w:r>
                <w:rPr>
                  <w:rFonts w:ascii="楷体" w:hAnsi="楷体" w:eastAsia="楷体" w:cs="楷体"/>
                  <w:szCs w:val="24"/>
                </w:rPr>
                <w:t>2</w:t>
              </w:r>
            </w:ins>
            <w:ins w:id="195" w:author="柠栀" w:date="2025-05-07T10:40:41Z">
              <w:r>
                <w:rPr>
                  <w:rFonts w:hint="eastAsia" w:ascii="楷体" w:hAnsi="楷体" w:eastAsia="楷体" w:cs="楷体"/>
                  <w:szCs w:val="24"/>
                  <w:lang w:val="en-US" w:eastAsia="zh-CN"/>
                </w:rPr>
                <w:t>2</w:t>
              </w:r>
            </w:ins>
            <w:ins w:id="196" w:author="柠栀" w:date="2025-05-07T10:40:41Z">
              <w:r>
                <w:rPr>
                  <w:rFonts w:ascii="楷体" w:hAnsi="楷体" w:eastAsia="楷体" w:cs="楷体"/>
                  <w:szCs w:val="24"/>
                </w:rPr>
                <w:t>01</w:t>
              </w:r>
            </w:ins>
            <w:ins w:id="197" w:author="柠栀" w:date="2025-05-07T10:40:41Z">
              <w:r>
                <w:rPr>
                  <w:rFonts w:hint="eastAsia" w:ascii="楷体" w:hAnsi="楷体" w:eastAsia="楷体" w:cs="楷体"/>
                  <w:szCs w:val="24"/>
                  <w:lang w:val="en-US" w:eastAsia="zh-CN"/>
                </w:rPr>
                <w:t>158</w:t>
              </w:r>
            </w:ins>
            <w:ins w:id="198" w:author="柠栀" w:date="2025-05-07T10:40:41Z">
              <w:r>
                <w:rPr>
                  <w:rFonts w:ascii="楷体" w:hAnsi="楷体" w:eastAsia="楷体" w:cs="楷体"/>
                  <w:szCs w:val="24"/>
                </w:rPr>
                <w:t>@hzcu.edu.cn</w:t>
              </w:r>
            </w:ins>
            <w:del w:id="199" w:author="柠栀" w:date="2025-05-07T10:40:41Z">
              <w:r>
                <w:rPr>
                  <w:rFonts w:hint="eastAsia" w:ascii="楷体" w:hAnsi="楷体" w:eastAsia="楷体" w:cs="楷体"/>
                  <w:szCs w:val="24"/>
                </w:rPr>
                <w:delText>3</w:delText>
              </w:r>
            </w:del>
            <w:del w:id="200" w:author="柠栀" w:date="2025-05-07T10:40:41Z">
              <w:r>
                <w:rPr>
                  <w:rFonts w:ascii="楷体" w:hAnsi="楷体" w:eastAsia="楷体" w:cs="楷体"/>
                  <w:szCs w:val="24"/>
                </w:rPr>
                <w:delText>2</w:delText>
              </w:r>
            </w:del>
            <w:del w:id="201" w:author="柠栀" w:date="2025-05-07T10:40:41Z">
              <w:r>
                <w:rPr>
                  <w:rFonts w:hint="eastAsia" w:ascii="楷体" w:hAnsi="楷体" w:eastAsia="楷体" w:cs="楷体"/>
                  <w:szCs w:val="24"/>
                </w:rPr>
                <w:delText>203212</w:delText>
              </w:r>
            </w:del>
            <w:del w:id="202" w:author="柠栀" w:date="2025-05-07T10:40:41Z">
              <w:r>
                <w:rPr>
                  <w:rFonts w:ascii="楷体" w:hAnsi="楷体" w:eastAsia="楷体" w:cs="楷体"/>
                  <w:szCs w:val="24"/>
                </w:rPr>
                <w:delText>@hzcu.edu.cn</w:delText>
              </w:r>
            </w:del>
          </w:p>
        </w:tc>
      </w:tr>
      <w:tr w14:paraId="5FB14571">
        <w:tblPrEx>
          <w:tblCellMar>
            <w:top w:w="0" w:type="dxa"/>
            <w:left w:w="0" w:type="dxa"/>
            <w:bottom w:w="0" w:type="dxa"/>
            <w:right w:w="0" w:type="dxa"/>
          </w:tblCellMar>
        </w:tblPrEx>
        <w:trPr>
          <w:trHeight w:val="1124" w:hRule="atLeast"/>
          <w:jc w:val="center"/>
        </w:trPr>
        <w:tc>
          <w:tcPr>
            <w:tcW w:w="1260" w:type="dxa"/>
            <w:vMerge w:val="continue"/>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13B49FB5">
            <w:pPr>
              <w:rPr>
                <w:rFonts w:hint="eastAsia" w:ascii="楷体" w:hAnsi="楷体" w:eastAsia="楷体" w:cs="楷体"/>
                <w:sz w:val="20"/>
              </w:rPr>
            </w:pPr>
          </w:p>
        </w:tc>
        <w:tc>
          <w:tcPr>
            <w:tcW w:w="2044" w:type="dxa"/>
            <w:vMerge w:val="continue"/>
            <w:tcBorders>
              <w:top w:val="nil"/>
              <w:left w:val="single" w:color="auto" w:sz="4" w:space="0"/>
              <w:bottom w:val="nil"/>
              <w:right w:val="single" w:color="000000" w:sz="4" w:space="0"/>
            </w:tcBorders>
            <w:shd w:val="clear" w:color="auto" w:fill="FFFFFF"/>
            <w:tcMar>
              <w:top w:w="15" w:type="dxa"/>
              <w:left w:w="88" w:type="dxa"/>
              <w:right w:w="88" w:type="dxa"/>
            </w:tcMar>
            <w:vAlign w:val="center"/>
          </w:tcPr>
          <w:p w14:paraId="135FB002">
            <w:pPr>
              <w:rPr>
                <w:rFonts w:hint="eastAsia" w:ascii="楷体" w:hAnsi="楷体" w:eastAsia="楷体" w:cs="楷体"/>
                <w:sz w:val="20"/>
              </w:rPr>
            </w:pPr>
          </w:p>
        </w:tc>
        <w:tc>
          <w:tcPr>
            <w:tcW w:w="1717" w:type="dxa"/>
            <w:vMerge w:val="continue"/>
            <w:tcBorders>
              <w:top w:val="nil"/>
              <w:left w:val="nil"/>
              <w:bottom w:val="nil"/>
              <w:right w:val="single" w:color="000000" w:sz="4" w:space="0"/>
            </w:tcBorders>
            <w:shd w:val="clear" w:color="auto" w:fill="FFFFFF"/>
            <w:tcMar>
              <w:top w:w="15" w:type="dxa"/>
              <w:left w:w="88" w:type="dxa"/>
              <w:right w:w="88" w:type="dxa"/>
            </w:tcMar>
            <w:vAlign w:val="center"/>
          </w:tcPr>
          <w:p w14:paraId="58EFFA9E">
            <w:pPr>
              <w:rPr>
                <w:rFonts w:hint="eastAsia" w:ascii="楷体" w:hAnsi="楷体" w:eastAsia="楷体" w:cs="楷体"/>
                <w:sz w:val="20"/>
              </w:rPr>
            </w:pPr>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096E5A97">
            <w:pPr>
              <w:rPr>
                <w:rFonts w:hint="eastAsia" w:ascii="楷体" w:hAnsi="楷体" w:eastAsia="楷体" w:cs="楷体"/>
                <w:szCs w:val="24"/>
                <w:lang w:eastAsia="zh-Hans"/>
              </w:rPr>
            </w:pPr>
            <w:ins w:id="203" w:author="柠栀" w:date="2025-05-07T10:40:41Z">
              <w:r>
                <w:rPr>
                  <w:rFonts w:hint="eastAsia" w:ascii="楷体" w:hAnsi="楷体" w:eastAsia="楷体" w:cs="楷体"/>
                  <w:szCs w:val="24"/>
                  <w:lang w:val="en-US" w:eastAsia="zh-CN"/>
                </w:rPr>
                <w:t>王金燕</w:t>
              </w:r>
            </w:ins>
            <w:del w:id="204" w:author="柠栀" w:date="2025-05-07T10:40:41Z">
              <w:r>
                <w:rPr>
                  <w:rFonts w:hint="eastAsia" w:ascii="楷体" w:hAnsi="楷体" w:eastAsia="楷体" w:cs="楷体"/>
                  <w:szCs w:val="24"/>
                  <w:lang w:eastAsia="zh-Hans"/>
                </w:rPr>
                <w:delText>白靖妍</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BD118CD">
            <w:pPr>
              <w:rPr>
                <w:rFonts w:hint="eastAsia" w:ascii="楷体" w:hAnsi="楷体" w:eastAsia="楷体" w:cs="楷体"/>
                <w:szCs w:val="24"/>
              </w:rPr>
            </w:pPr>
            <w:ins w:id="205" w:author="柠栀" w:date="2025-05-07T10:40:41Z">
              <w:r>
                <w:rPr>
                  <w:rFonts w:hint="eastAsia" w:ascii="楷体" w:hAnsi="楷体" w:eastAsia="楷体" w:cs="楷体"/>
                  <w:szCs w:val="24"/>
                </w:rPr>
                <w:t>3</w:t>
              </w:r>
            </w:ins>
            <w:ins w:id="206" w:author="柠栀" w:date="2025-05-07T10:40:41Z">
              <w:r>
                <w:rPr>
                  <w:rFonts w:ascii="楷体" w:hAnsi="楷体" w:eastAsia="楷体" w:cs="楷体"/>
                  <w:szCs w:val="24"/>
                </w:rPr>
                <w:t>2</w:t>
              </w:r>
            </w:ins>
            <w:ins w:id="207" w:author="柠栀" w:date="2025-05-07T10:40:41Z">
              <w:r>
                <w:rPr>
                  <w:rFonts w:hint="eastAsia" w:ascii="楷体" w:hAnsi="楷体" w:eastAsia="楷体" w:cs="楷体"/>
                  <w:szCs w:val="24"/>
                  <w:lang w:val="en-US" w:eastAsia="zh-CN"/>
                </w:rPr>
                <w:t>201160</w:t>
              </w:r>
            </w:ins>
            <w:ins w:id="208" w:author="柠栀" w:date="2025-05-07T10:40:41Z">
              <w:r>
                <w:rPr>
                  <w:rFonts w:ascii="楷体" w:hAnsi="楷体" w:eastAsia="楷体" w:cs="楷体"/>
                  <w:szCs w:val="24"/>
                </w:rPr>
                <w:t>@hzcu.edu.cn</w:t>
              </w:r>
            </w:ins>
            <w:del w:id="209" w:author="柠栀" w:date="2025-05-07T10:40:41Z">
              <w:r>
                <w:rPr>
                  <w:rFonts w:hint="eastAsia" w:ascii="楷体" w:hAnsi="楷体" w:eastAsia="楷体" w:cs="楷体"/>
                  <w:szCs w:val="24"/>
                </w:rPr>
                <w:delText>32201187</w:delText>
              </w:r>
            </w:del>
            <w:del w:id="210" w:author="柠栀" w:date="2025-05-07T10:40:41Z">
              <w:r>
                <w:rPr>
                  <w:rFonts w:ascii="楷体" w:hAnsi="楷体" w:eastAsia="楷体" w:cs="楷体"/>
                  <w:szCs w:val="24"/>
                </w:rPr>
                <w:delText>@hzcu.edu.cn</w:delText>
              </w:r>
            </w:del>
          </w:p>
        </w:tc>
      </w:tr>
      <w:tr w14:paraId="0977A7E2">
        <w:tblPrEx>
          <w:tblCellMar>
            <w:top w:w="0" w:type="dxa"/>
            <w:left w:w="0" w:type="dxa"/>
            <w:bottom w:w="0" w:type="dxa"/>
            <w:right w:w="0" w:type="dxa"/>
          </w:tblCellMar>
        </w:tblPrEx>
        <w:trPr>
          <w:trHeight w:val="1420"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5DB412CB">
            <w:pPr>
              <w:rPr>
                <w:rFonts w:hint="eastAsia" w:ascii="楷体" w:hAnsi="楷体" w:eastAsia="楷体" w:cs="楷体"/>
                <w:szCs w:val="24"/>
                <w:lang w:eastAsia="zh-Hans"/>
              </w:rPr>
            </w:pPr>
            <w:ins w:id="211" w:author="柠栀" w:date="2025-05-07T10:40:41Z">
              <w:r>
                <w:rPr>
                  <w:rFonts w:hint="eastAsia" w:ascii="楷体" w:hAnsi="楷体" w:eastAsia="楷体" w:cs="楷体"/>
                  <w:szCs w:val="24"/>
                  <w:lang w:eastAsia="zh-Hans"/>
                </w:rPr>
                <w:t>教师用户</w:t>
              </w:r>
            </w:ins>
            <w:del w:id="212" w:author="柠栀" w:date="2025-05-07T10:40:41Z">
              <w:r>
                <w:rPr>
                  <w:rFonts w:hint="eastAsia" w:ascii="楷体" w:hAnsi="楷体" w:eastAsia="楷体" w:cs="楷体"/>
                  <w:szCs w:val="24"/>
                  <w:lang w:eastAsia="zh-Hans"/>
                </w:rPr>
                <w:delText>教师用户</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6041D1FB">
            <w:pPr>
              <w:rPr>
                <w:rFonts w:hint="eastAsia" w:ascii="楷体" w:hAnsi="楷体" w:eastAsia="楷体" w:cs="楷体"/>
                <w:szCs w:val="24"/>
                <w:lang w:eastAsia="zh-Hans"/>
              </w:rPr>
            </w:pPr>
            <w:ins w:id="213" w:author="柠栀" w:date="2025-05-07T10:40:42Z">
              <w:r>
                <w:rPr>
                  <w:rFonts w:hint="eastAsia" w:ascii="楷体" w:hAnsi="楷体" w:eastAsia="楷体" w:cs="楷体"/>
                  <w:szCs w:val="24"/>
                  <w:lang w:eastAsia="zh-Hans"/>
                </w:rPr>
                <w:t>希望建立一个面向全校师生的校务查询平台，ai可对问题进行快速回答</w:t>
              </w:r>
            </w:ins>
            <w:del w:id="214" w:author="柠栀" w:date="2025-05-07T10:40:42Z">
              <w:r>
                <w:rPr>
                  <w:rFonts w:hint="eastAsia" w:ascii="楷体" w:hAnsi="楷体" w:eastAsia="楷体" w:cs="楷体"/>
                  <w:szCs w:val="24"/>
                  <w:lang w:eastAsia="zh-Hans"/>
                </w:rPr>
                <w:delText>希望建立一个面向全校师生的校务问答机器人小程序，ai可对问题进行快速回答</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58217B06">
            <w:pPr>
              <w:jc w:val="center"/>
              <w:rPr>
                <w:rFonts w:hint="eastAsia" w:ascii="楷体" w:hAnsi="楷体" w:eastAsia="楷体" w:cs="楷体"/>
                <w:szCs w:val="24"/>
                <w:lang w:eastAsia="zh-Hans"/>
              </w:rPr>
            </w:pPr>
            <w:ins w:id="215" w:author="柠栀" w:date="2025-05-07T10:40:42Z">
              <w:r>
                <w:rPr>
                  <w:rFonts w:hint="eastAsia" w:ascii="楷体" w:hAnsi="楷体" w:eastAsia="楷体" w:cs="楷体"/>
                  <w:szCs w:val="24"/>
                  <w:lang w:eastAsia="zh-Hans"/>
                </w:rPr>
                <w:t>网站主要用户群体</w:t>
              </w:r>
            </w:ins>
            <w:del w:id="216" w:author="柠栀" w:date="2025-05-07T10:40:42Z">
              <w:r>
                <w:rPr>
                  <w:rFonts w:hint="eastAsia" w:ascii="楷体" w:hAnsi="楷体" w:eastAsia="楷体" w:cs="楷体"/>
                  <w:szCs w:val="24"/>
                  <w:lang w:eastAsia="zh-Hans"/>
                </w:rPr>
                <w:delText>网站主要用户群体</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17798427">
            <w:pPr>
              <w:rPr>
                <w:rFonts w:hint="eastAsia" w:ascii="楷体" w:hAnsi="楷体" w:eastAsia="楷体" w:cs="楷体"/>
                <w:szCs w:val="24"/>
                <w:lang w:eastAsia="zh-Hans"/>
              </w:rPr>
            </w:pPr>
            <w:ins w:id="217" w:author="柠栀" w:date="2025-05-07T10:40:42Z">
              <w:r>
                <w:rPr>
                  <w:rFonts w:hint="eastAsia" w:ascii="楷体" w:hAnsi="楷体" w:eastAsia="楷体" w:cs="楷体"/>
                  <w:szCs w:val="24"/>
                  <w:lang w:val="en-US" w:eastAsia="zh-CN"/>
                </w:rPr>
                <w:t>罗华敏</w:t>
              </w:r>
            </w:ins>
            <w:del w:id="218" w:author="柠栀" w:date="2025-05-07T10:40:42Z">
              <w:r>
                <w:rPr>
                  <w:rFonts w:hint="eastAsia" w:ascii="楷体" w:hAnsi="楷体" w:eastAsia="楷体" w:cs="楷体"/>
                  <w:szCs w:val="24"/>
                  <w:lang w:eastAsia="zh-Hans"/>
                </w:rPr>
                <w:delText>杨枨</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526F0DF7">
            <w:pPr>
              <w:rPr>
                <w:rFonts w:hint="eastAsia" w:ascii="楷体" w:hAnsi="楷体" w:eastAsia="楷体" w:cs="楷体"/>
                <w:szCs w:val="24"/>
              </w:rPr>
            </w:pPr>
            <w:ins w:id="219" w:author="柠栀" w:date="2025-05-07T10:40:42Z">
              <w:r>
                <w:rPr>
                  <w:rFonts w:hint="eastAsia" w:ascii="楷体" w:hAnsi="楷体" w:eastAsia="楷体" w:cs="楷体"/>
                  <w:szCs w:val="24"/>
                  <w:lang w:val="en-US" w:eastAsia="zh-CN"/>
                </w:rPr>
                <w:t>钉钉</w:t>
              </w:r>
            </w:ins>
            <w:del w:id="220" w:author="柠栀" w:date="2025-05-07T10:40:42Z">
              <w:r>
                <w:rPr>
                  <w:rFonts w:hint="eastAsia" w:ascii="楷体" w:hAnsi="楷体" w:eastAsia="楷体" w:cs="楷体"/>
                  <w:szCs w:val="24"/>
                </w:rPr>
                <w:delText>yangc</w:delText>
              </w:r>
            </w:del>
            <w:del w:id="221" w:author="柠栀" w:date="2025-05-07T10:40:42Z">
              <w:r>
                <w:rPr>
                  <w:rFonts w:ascii="楷体" w:hAnsi="楷体" w:eastAsia="楷体" w:cs="楷体"/>
                  <w:szCs w:val="24"/>
                </w:rPr>
                <w:delText>@hzcu.edu.cn</w:delText>
              </w:r>
            </w:del>
          </w:p>
        </w:tc>
      </w:tr>
      <w:tr w14:paraId="4BE1018B">
        <w:tblPrEx>
          <w:tblCellMar>
            <w:top w:w="0" w:type="dxa"/>
            <w:left w:w="0" w:type="dxa"/>
            <w:bottom w:w="0" w:type="dxa"/>
            <w:right w:w="0" w:type="dxa"/>
          </w:tblCellMar>
        </w:tblPrEx>
        <w:trPr>
          <w:trHeight w:val="2074"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415B1C40">
            <w:pPr>
              <w:rPr>
                <w:rFonts w:hint="eastAsia" w:ascii="楷体" w:hAnsi="楷体" w:eastAsia="楷体" w:cs="楷体"/>
                <w:szCs w:val="24"/>
              </w:rPr>
            </w:pPr>
            <w:ins w:id="222" w:author="柠栀" w:date="2025-05-07T10:40:42Z">
              <w:r>
                <w:rPr>
                  <w:rFonts w:hint="eastAsia" w:ascii="楷体" w:hAnsi="楷体" w:eastAsia="楷体" w:cs="楷体"/>
                  <w:szCs w:val="24"/>
                  <w:lang w:bidi="ar"/>
                </w:rPr>
                <w:t>管理员</w:t>
              </w:r>
            </w:ins>
            <w:del w:id="223" w:author="柠栀" w:date="2025-05-07T10:40:42Z">
              <w:r>
                <w:rPr>
                  <w:rFonts w:hint="eastAsia" w:ascii="楷体" w:hAnsi="楷体" w:eastAsia="楷体" w:cs="楷体"/>
                  <w:szCs w:val="24"/>
                  <w:lang w:bidi="ar"/>
                </w:rPr>
                <w:delText>管理员</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5F579B4A">
            <w:pPr>
              <w:rPr>
                <w:rFonts w:hint="eastAsia" w:ascii="楷体" w:hAnsi="楷体" w:eastAsia="楷体" w:cs="楷体"/>
                <w:szCs w:val="24"/>
                <w:lang w:eastAsia="zh-Hans"/>
              </w:rPr>
            </w:pPr>
            <w:ins w:id="224" w:author="柠栀" w:date="2025-05-07T10:40:42Z">
              <w:r>
                <w:rPr>
                  <w:rFonts w:hint="eastAsia" w:ascii="楷体" w:hAnsi="楷体" w:eastAsia="楷体" w:cs="楷体"/>
                  <w:szCs w:val="24"/>
                  <w:lang w:eastAsia="zh-Hans"/>
                </w:rPr>
                <w:t>维护网站平台运行与管理</w:t>
              </w:r>
            </w:ins>
            <w:del w:id="225" w:author="柠栀" w:date="2025-05-07T10:40:42Z">
              <w:r>
                <w:rPr>
                  <w:rFonts w:hint="eastAsia" w:ascii="楷体" w:hAnsi="楷体" w:eastAsia="楷体" w:cs="楷体"/>
                  <w:szCs w:val="24"/>
                  <w:lang w:eastAsia="zh-Hans"/>
                </w:rPr>
                <w:delText>维护网站平台运行与管理</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EED5022">
            <w:pPr>
              <w:rPr>
                <w:rFonts w:hint="eastAsia" w:ascii="楷体" w:hAnsi="楷体" w:eastAsia="楷体" w:cs="楷体"/>
                <w:szCs w:val="24"/>
                <w:lang w:eastAsia="zh-Hans"/>
              </w:rPr>
            </w:pPr>
            <w:ins w:id="226" w:author="柠栀" w:date="2025-05-07T10:40:42Z">
              <w:r>
                <w:rPr>
                  <w:rFonts w:hint="eastAsia" w:ascii="楷体" w:hAnsi="楷体" w:eastAsia="楷体" w:cs="楷体"/>
                  <w:szCs w:val="24"/>
                  <w:lang w:eastAsia="zh-Hans" w:bidi="ar"/>
                </w:rPr>
                <w:t>保证平台的正常运行</w:t>
              </w:r>
            </w:ins>
            <w:del w:id="227" w:author="柠栀" w:date="2025-05-07T10:40:42Z">
              <w:r>
                <w:rPr>
                  <w:rFonts w:hint="eastAsia" w:ascii="楷体" w:hAnsi="楷体" w:eastAsia="楷体" w:cs="楷体"/>
                  <w:szCs w:val="24"/>
                  <w:lang w:eastAsia="zh-Hans" w:bidi="ar"/>
                </w:rPr>
                <w:delText>保证平台的正常运行</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127F18F">
            <w:pPr>
              <w:rPr>
                <w:rFonts w:hint="eastAsia" w:ascii="楷体" w:hAnsi="楷体" w:eastAsia="楷体" w:cs="楷体"/>
                <w:szCs w:val="24"/>
                <w:lang w:eastAsia="zh-Hans"/>
              </w:rPr>
            </w:pPr>
            <w:ins w:id="228" w:author="柠栀" w:date="2025-05-07T10:40:42Z">
              <w:r>
                <w:rPr>
                  <w:rFonts w:hint="eastAsia" w:ascii="楷体" w:hAnsi="楷体" w:eastAsia="楷体" w:cs="楷体"/>
                  <w:szCs w:val="24"/>
                  <w:lang w:val="en-US" w:eastAsia="zh-CN"/>
                </w:rPr>
                <w:t>张雨童</w:t>
              </w:r>
            </w:ins>
            <w:del w:id="229" w:author="柠栀" w:date="2025-05-07T10:40:42Z">
              <w:r>
                <w:rPr>
                  <w:rFonts w:hint="eastAsia" w:ascii="楷体" w:hAnsi="楷体" w:eastAsia="楷体" w:cs="楷体"/>
                  <w:szCs w:val="24"/>
                  <w:lang w:eastAsia="zh-Hans"/>
                </w:rPr>
                <w:delText>许诺</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6E5B9E9E">
            <w:pPr>
              <w:rPr>
                <w:rFonts w:hint="eastAsia" w:ascii="楷体" w:hAnsi="楷体" w:eastAsia="楷体" w:cs="楷体"/>
                <w:szCs w:val="24"/>
              </w:rPr>
            </w:pPr>
            <w:ins w:id="230" w:author="柠栀" w:date="2025-05-07T10:40:42Z">
              <w:r>
                <w:rPr>
                  <w:rFonts w:hint="eastAsia" w:ascii="楷体" w:hAnsi="楷体" w:eastAsia="楷体" w:cs="楷体"/>
                  <w:szCs w:val="24"/>
                </w:rPr>
                <w:t>3</w:t>
              </w:r>
            </w:ins>
            <w:ins w:id="231" w:author="柠栀" w:date="2025-05-07T10:40:42Z">
              <w:r>
                <w:rPr>
                  <w:rFonts w:ascii="楷体" w:hAnsi="楷体" w:eastAsia="楷体" w:cs="楷体"/>
                  <w:szCs w:val="24"/>
                </w:rPr>
                <w:t>2</w:t>
              </w:r>
            </w:ins>
            <w:ins w:id="232" w:author="柠栀" w:date="2025-05-07T10:40:42Z">
              <w:r>
                <w:rPr>
                  <w:rFonts w:hint="eastAsia" w:ascii="楷体" w:hAnsi="楷体" w:eastAsia="楷体" w:cs="楷体"/>
                  <w:szCs w:val="24"/>
                  <w:lang w:val="en-US" w:eastAsia="zh-CN"/>
                </w:rPr>
                <w:t>207253</w:t>
              </w:r>
            </w:ins>
            <w:ins w:id="233" w:author="柠栀" w:date="2025-05-07T10:40:42Z">
              <w:r>
                <w:rPr>
                  <w:rFonts w:ascii="楷体" w:hAnsi="楷体" w:eastAsia="楷体" w:cs="楷体"/>
                  <w:szCs w:val="24"/>
                </w:rPr>
                <w:t>@</w:t>
              </w:r>
            </w:ins>
            <w:ins w:id="234" w:author="柠栀" w:date="2025-05-07T10:40:42Z">
              <w:r>
                <w:rPr>
                  <w:rFonts w:hint="eastAsia" w:ascii="楷体" w:hAnsi="楷体" w:eastAsia="楷体" w:cs="楷体"/>
                  <w:szCs w:val="24"/>
                </w:rPr>
                <w:t>hzcu</w:t>
              </w:r>
            </w:ins>
            <w:ins w:id="235" w:author="柠栀" w:date="2025-05-07T10:40:42Z">
              <w:r>
                <w:rPr>
                  <w:rFonts w:ascii="楷体" w:hAnsi="楷体" w:eastAsia="楷体" w:cs="楷体"/>
                  <w:szCs w:val="24"/>
                </w:rPr>
                <w:t>.edu.cn</w:t>
              </w:r>
            </w:ins>
            <w:del w:id="236" w:author="柠栀" w:date="2025-05-07T10:40:42Z">
              <w:r>
                <w:rPr>
                  <w:rFonts w:hint="eastAsia" w:ascii="楷体" w:hAnsi="楷体" w:eastAsia="楷体" w:cs="楷体"/>
                  <w:szCs w:val="24"/>
                </w:rPr>
                <w:delText>3</w:delText>
              </w:r>
            </w:del>
            <w:del w:id="237" w:author="柠栀" w:date="2025-05-07T10:40:42Z">
              <w:r>
                <w:rPr>
                  <w:rFonts w:ascii="楷体" w:hAnsi="楷体" w:eastAsia="楷体" w:cs="楷体"/>
                  <w:szCs w:val="24"/>
                </w:rPr>
                <w:delText>2</w:delText>
              </w:r>
            </w:del>
            <w:del w:id="238" w:author="柠栀" w:date="2025-05-07T10:40:42Z">
              <w:r>
                <w:rPr>
                  <w:rFonts w:hint="eastAsia" w:ascii="楷体" w:hAnsi="楷体" w:eastAsia="楷体" w:cs="楷体"/>
                  <w:szCs w:val="24"/>
                </w:rPr>
                <w:delText>201041</w:delText>
              </w:r>
            </w:del>
            <w:del w:id="239" w:author="柠栀" w:date="2025-05-07T10:40:42Z">
              <w:r>
                <w:rPr>
                  <w:rFonts w:ascii="楷体" w:hAnsi="楷体" w:eastAsia="楷体" w:cs="楷体"/>
                  <w:szCs w:val="24"/>
                </w:rPr>
                <w:delText>@</w:delText>
              </w:r>
            </w:del>
            <w:del w:id="240" w:author="柠栀" w:date="2025-05-07T10:40:42Z">
              <w:r>
                <w:rPr>
                  <w:rFonts w:hint="eastAsia" w:ascii="楷体" w:hAnsi="楷体" w:eastAsia="楷体" w:cs="楷体"/>
                  <w:szCs w:val="24"/>
                </w:rPr>
                <w:delText>hzcu</w:delText>
              </w:r>
            </w:del>
            <w:del w:id="241" w:author="柠栀" w:date="2025-05-07T10:40:42Z">
              <w:r>
                <w:rPr>
                  <w:rFonts w:ascii="楷体" w:hAnsi="楷体" w:eastAsia="楷体" w:cs="楷体"/>
                  <w:szCs w:val="24"/>
                </w:rPr>
                <w:delText>.edu.cn</w:delText>
              </w:r>
            </w:del>
          </w:p>
        </w:tc>
      </w:tr>
      <w:tr w14:paraId="2C570CD9">
        <w:tblPrEx>
          <w:tblCellMar>
            <w:top w:w="0" w:type="dxa"/>
            <w:left w:w="0" w:type="dxa"/>
            <w:bottom w:w="0" w:type="dxa"/>
            <w:right w:w="0" w:type="dxa"/>
          </w:tblCellMar>
        </w:tblPrEx>
        <w:trPr>
          <w:trHeight w:val="1268"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66A7B2E1">
            <w:pPr>
              <w:rPr>
                <w:rFonts w:hint="eastAsia" w:ascii="楷体" w:hAnsi="楷体" w:eastAsia="楷体" w:cs="楷体"/>
                <w:color w:val="000000"/>
                <w:kern w:val="24"/>
                <w:szCs w:val="24"/>
              </w:rPr>
            </w:pPr>
            <w:ins w:id="242" w:author="柠栀" w:date="2025-05-07T10:40:42Z">
              <w:r>
                <w:rPr>
                  <w:rFonts w:hint="eastAsia" w:ascii="楷体" w:hAnsi="楷体" w:eastAsia="楷体" w:cs="楷体"/>
                  <w:color w:val="000000"/>
                  <w:kern w:val="24"/>
                  <w:szCs w:val="24"/>
                  <w:lang w:bidi="ar"/>
                </w:rPr>
                <w:t>指导用户</w:t>
              </w:r>
            </w:ins>
            <w:del w:id="243" w:author="柠栀" w:date="2025-05-07T10:40:42Z">
              <w:r>
                <w:rPr>
                  <w:rFonts w:hint="eastAsia" w:ascii="楷体" w:hAnsi="楷体" w:eastAsia="楷体" w:cs="楷体"/>
                  <w:color w:val="000000"/>
                  <w:kern w:val="24"/>
                  <w:szCs w:val="24"/>
                  <w:lang w:bidi="ar"/>
                </w:rPr>
                <w:delText>指导用户</w:delText>
              </w:r>
            </w:del>
          </w:p>
        </w:tc>
        <w:tc>
          <w:tcPr>
            <w:tcW w:w="2044" w:type="dxa"/>
            <w:tcBorders>
              <w:top w:val="nil"/>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4A864086">
            <w:pPr>
              <w:rPr>
                <w:rFonts w:hint="eastAsia" w:ascii="楷体" w:hAnsi="楷体" w:eastAsia="楷体" w:cs="楷体"/>
                <w:color w:val="000000"/>
                <w:kern w:val="24"/>
                <w:szCs w:val="24"/>
              </w:rPr>
            </w:pPr>
            <w:ins w:id="244" w:author="柠栀" w:date="2025-05-07T10:40:42Z">
              <w:r>
                <w:rPr>
                  <w:rFonts w:hint="eastAsia" w:ascii="楷体" w:hAnsi="楷体" w:eastAsia="楷体" w:cs="楷体"/>
                  <w:color w:val="000000"/>
                  <w:kern w:val="24"/>
                  <w:szCs w:val="24"/>
                  <w:lang w:bidi="ar"/>
                </w:rPr>
                <w:t>负责对项目的需求进行专业的指导</w:t>
              </w:r>
            </w:ins>
            <w:del w:id="245" w:author="柠栀" w:date="2025-05-07T10:40:42Z">
              <w:r>
                <w:rPr>
                  <w:rFonts w:hint="eastAsia" w:ascii="楷体" w:hAnsi="楷体" w:eastAsia="楷体" w:cs="楷体"/>
                  <w:color w:val="000000"/>
                  <w:kern w:val="24"/>
                  <w:szCs w:val="24"/>
                  <w:lang w:bidi="ar"/>
                </w:rPr>
                <w:delText>负责对项目的需求进行专业的指导</w:delText>
              </w:r>
            </w:del>
          </w:p>
        </w:tc>
        <w:tc>
          <w:tcPr>
            <w:tcW w:w="1717" w:type="dxa"/>
            <w:tcBorders>
              <w:top w:val="nil"/>
              <w:left w:val="nil"/>
              <w:bottom w:val="single" w:color="000000" w:sz="4" w:space="0"/>
              <w:right w:val="single" w:color="000000" w:sz="4" w:space="0"/>
            </w:tcBorders>
            <w:shd w:val="clear" w:color="auto" w:fill="FFFFFF"/>
            <w:tcMar>
              <w:top w:w="15" w:type="dxa"/>
              <w:left w:w="88" w:type="dxa"/>
              <w:right w:w="88" w:type="dxa"/>
            </w:tcMar>
            <w:vAlign w:val="center"/>
          </w:tcPr>
          <w:p w14:paraId="1B6625E8">
            <w:pPr>
              <w:rPr>
                <w:rFonts w:hint="eastAsia" w:ascii="楷体" w:hAnsi="楷体" w:eastAsia="楷体" w:cs="楷体"/>
                <w:color w:val="000000"/>
                <w:kern w:val="24"/>
                <w:szCs w:val="24"/>
                <w:lang w:eastAsia="zh-Hans"/>
              </w:rPr>
            </w:pPr>
            <w:ins w:id="246" w:author="柠栀" w:date="2025-05-07T10:40:42Z">
              <w:r>
                <w:rPr>
                  <w:rFonts w:hint="eastAsia" w:ascii="楷体" w:hAnsi="楷体" w:eastAsia="楷体" w:cs="楷体"/>
                  <w:color w:val="000000"/>
                  <w:kern w:val="24"/>
                  <w:szCs w:val="24"/>
                  <w:lang w:eastAsia="zh-Hans" w:bidi="ar"/>
                </w:rPr>
                <w:t>作为授课教师可针对网站内容进行指导</w:t>
              </w:r>
            </w:ins>
            <w:del w:id="247" w:author="柠栀" w:date="2025-05-07T10:40:42Z">
              <w:r>
                <w:rPr>
                  <w:rFonts w:hint="eastAsia" w:ascii="楷体" w:hAnsi="楷体" w:eastAsia="楷体" w:cs="楷体"/>
                  <w:color w:val="000000"/>
                  <w:kern w:val="24"/>
                  <w:szCs w:val="24"/>
                  <w:lang w:eastAsia="zh-Hans" w:bidi="ar"/>
                </w:rPr>
                <w:delText>作为授课教师可针对网站内容进行指导</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8C8E4DD">
            <w:pPr>
              <w:rPr>
                <w:rFonts w:hint="eastAsia" w:ascii="楷体" w:hAnsi="楷体" w:eastAsia="楷体" w:cs="楷体"/>
                <w:color w:val="000000"/>
                <w:kern w:val="24"/>
                <w:szCs w:val="24"/>
                <w:lang w:eastAsia="zh-Hans"/>
              </w:rPr>
            </w:pPr>
            <w:ins w:id="248" w:author="柠栀" w:date="2025-05-07T10:40:42Z">
              <w:r>
                <w:rPr>
                  <w:rFonts w:hint="eastAsia" w:ascii="楷体" w:hAnsi="楷体" w:eastAsia="楷体" w:cs="楷体"/>
                  <w:color w:val="000000"/>
                  <w:kern w:val="24"/>
                  <w:szCs w:val="24"/>
                  <w:lang w:eastAsia="zh-Hans" w:bidi="ar"/>
                </w:rPr>
                <w:t>苏奎</w:t>
              </w:r>
            </w:ins>
            <w:del w:id="249" w:author="柠栀" w:date="2025-05-07T10:40:42Z">
              <w:r>
                <w:rPr>
                  <w:rFonts w:hint="eastAsia" w:ascii="楷体" w:hAnsi="楷体" w:eastAsia="楷体" w:cs="楷体"/>
                  <w:color w:val="000000"/>
                  <w:kern w:val="24"/>
                  <w:szCs w:val="24"/>
                  <w:lang w:eastAsia="zh-Hans"/>
                </w:rPr>
                <w:delText>杨枨</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4BDB04E1">
            <w:pPr>
              <w:rPr>
                <w:rFonts w:hint="eastAsia" w:ascii="楷体" w:hAnsi="楷体" w:eastAsia="楷体" w:cs="楷体"/>
                <w:color w:val="000000"/>
                <w:kern w:val="24"/>
                <w:szCs w:val="24"/>
              </w:rPr>
            </w:pPr>
            <w:ins w:id="250" w:author="柠栀" w:date="2025-05-07T10:40:42Z">
              <w:r>
                <w:rPr>
                  <w:rFonts w:ascii="楷体" w:hAnsi="楷体" w:eastAsia="楷体" w:cs="楷体"/>
                  <w:color w:val="000000"/>
                  <w:kern w:val="24"/>
                  <w:szCs w:val="24"/>
                </w:rPr>
                <w:t>suk@hzcu.edu.cn</w:t>
              </w:r>
            </w:ins>
            <w:del w:id="251" w:author="柠栀" w:date="2025-05-07T10:40:42Z">
              <w:r>
                <w:rPr>
                  <w:rFonts w:hint="eastAsia" w:ascii="楷体" w:hAnsi="楷体" w:eastAsia="楷体" w:cs="楷体"/>
                  <w:color w:val="000000"/>
                  <w:kern w:val="24"/>
                  <w:szCs w:val="24"/>
                </w:rPr>
                <w:delText>yangc</w:delText>
              </w:r>
            </w:del>
            <w:del w:id="252" w:author="柠栀" w:date="2025-05-07T10:40:42Z">
              <w:r>
                <w:rPr>
                  <w:rFonts w:ascii="楷体" w:hAnsi="楷体" w:eastAsia="楷体" w:cs="楷体"/>
                  <w:color w:val="000000"/>
                  <w:kern w:val="24"/>
                  <w:szCs w:val="24"/>
                </w:rPr>
                <w:delText>@hzcu.edu.cn</w:delText>
              </w:r>
            </w:del>
          </w:p>
        </w:tc>
      </w:tr>
    </w:tbl>
    <w:p w14:paraId="59EB7A78">
      <w:pPr>
        <w:bidi w:val="0"/>
        <w:rPr>
          <w:rFonts w:hint="eastAsia"/>
          <w:lang w:eastAsia="zh-CN"/>
        </w:rPr>
      </w:pPr>
      <w:bookmarkStart w:id="57" w:name="_Toc303709308"/>
    </w:p>
    <w:p w14:paraId="458EF800">
      <w:pPr>
        <w:bidi w:val="0"/>
        <w:rPr>
          <w:rFonts w:hint="eastAsia"/>
          <w:lang w:eastAsia="zh-CN"/>
        </w:rPr>
      </w:pPr>
    </w:p>
    <w:p w14:paraId="7690680E">
      <w:pPr>
        <w:bidi w:val="0"/>
        <w:rPr>
          <w:rFonts w:hint="eastAsia"/>
          <w:lang w:eastAsia="zh-Hans"/>
        </w:rPr>
      </w:pPr>
      <w:r>
        <w:rPr>
          <w:rFonts w:hint="eastAsia"/>
          <w:lang w:eastAsia="zh-CN"/>
        </w:rPr>
        <w:t>（</w:t>
      </w:r>
      <w:r>
        <w:rPr>
          <w:rFonts w:hint="eastAsia"/>
          <w:lang w:val="en-US" w:eastAsia="zh-CN"/>
        </w:rPr>
        <w:t>5</w:t>
      </w:r>
      <w:r>
        <w:rPr>
          <w:rFonts w:hint="eastAsia"/>
          <w:lang w:eastAsia="zh-CN"/>
        </w:rPr>
        <w:t>）</w:t>
      </w:r>
      <w:r>
        <w:rPr>
          <w:rFonts w:hint="eastAsia"/>
          <w:lang w:eastAsia="zh-Hans"/>
        </w:rPr>
        <w:t>用户职责范围</w:t>
      </w:r>
      <w:bookmarkEnd w:id="57"/>
    </w:p>
    <w:tbl>
      <w:tblPr>
        <w:tblStyle w:val="13"/>
        <w:tblW w:w="92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3202"/>
        <w:gridCol w:w="2972"/>
        <w:gridCol w:w="1657"/>
      </w:tblGrid>
      <w:tr w14:paraId="0F9F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tcPr>
          <w:p w14:paraId="1CF4CA23">
            <w:pPr>
              <w:jc w:val="center"/>
              <w:rPr>
                <w:rFonts w:hint="eastAsia" w:ascii="楷体" w:hAnsi="楷体" w:eastAsia="楷体" w:cs="楷体"/>
                <w:szCs w:val="24"/>
              </w:rPr>
            </w:pPr>
            <w:bookmarkStart w:id="58" w:name="_Toc24825379"/>
            <w:r>
              <w:rPr>
                <w:rFonts w:hint="eastAsia" w:ascii="楷体" w:hAnsi="楷体" w:eastAsia="楷体" w:cs="楷体"/>
                <w:szCs w:val="24"/>
                <w:lang w:bidi="ar"/>
              </w:rPr>
              <w:t>用户</w:t>
            </w:r>
            <w:bookmarkEnd w:id="58"/>
          </w:p>
        </w:tc>
        <w:tc>
          <w:tcPr>
            <w:tcW w:w="3202" w:type="dxa"/>
            <w:tcBorders>
              <w:top w:val="single" w:color="auto" w:sz="4" w:space="0"/>
              <w:left w:val="nil"/>
              <w:bottom w:val="single" w:color="auto" w:sz="4" w:space="0"/>
              <w:right w:val="single" w:color="auto" w:sz="4" w:space="0"/>
            </w:tcBorders>
            <w:shd w:val="clear" w:color="auto" w:fill="auto"/>
          </w:tcPr>
          <w:p w14:paraId="75FB6DAA">
            <w:pPr>
              <w:jc w:val="center"/>
              <w:rPr>
                <w:rFonts w:hint="eastAsia" w:ascii="楷体" w:hAnsi="楷体" w:eastAsia="楷体" w:cs="楷体"/>
                <w:szCs w:val="24"/>
              </w:rPr>
            </w:pPr>
            <w:r>
              <w:rPr>
                <w:rFonts w:hint="eastAsia" w:ascii="楷体" w:hAnsi="楷体" w:eastAsia="楷体" w:cs="楷体"/>
                <w:szCs w:val="24"/>
                <w:lang w:bidi="ar"/>
              </w:rPr>
              <w:t>权力</w:t>
            </w:r>
          </w:p>
        </w:tc>
        <w:tc>
          <w:tcPr>
            <w:tcW w:w="2972" w:type="dxa"/>
            <w:tcBorders>
              <w:top w:val="single" w:color="auto" w:sz="4" w:space="0"/>
              <w:left w:val="nil"/>
              <w:bottom w:val="single" w:color="auto" w:sz="4" w:space="0"/>
              <w:right w:val="single" w:color="auto" w:sz="4" w:space="0"/>
            </w:tcBorders>
            <w:shd w:val="clear" w:color="auto" w:fill="auto"/>
          </w:tcPr>
          <w:p w14:paraId="49AB0180">
            <w:pPr>
              <w:jc w:val="center"/>
              <w:rPr>
                <w:rFonts w:hint="eastAsia" w:ascii="楷体" w:hAnsi="楷体" w:eastAsia="楷体" w:cs="楷体"/>
                <w:szCs w:val="24"/>
              </w:rPr>
            </w:pPr>
            <w:r>
              <w:rPr>
                <w:rFonts w:hint="eastAsia" w:ascii="楷体" w:hAnsi="楷体" w:eastAsia="楷体" w:cs="楷体"/>
                <w:szCs w:val="24"/>
                <w:lang w:bidi="ar"/>
              </w:rPr>
              <w:t>义务</w:t>
            </w:r>
          </w:p>
        </w:tc>
        <w:tc>
          <w:tcPr>
            <w:tcW w:w="1657" w:type="dxa"/>
            <w:tcBorders>
              <w:top w:val="single" w:color="auto" w:sz="4" w:space="0"/>
              <w:left w:val="nil"/>
              <w:bottom w:val="single" w:color="auto" w:sz="4" w:space="0"/>
              <w:right w:val="single" w:color="auto" w:sz="4" w:space="0"/>
            </w:tcBorders>
            <w:shd w:val="clear" w:color="auto" w:fill="auto"/>
          </w:tcPr>
          <w:p w14:paraId="40657752">
            <w:pPr>
              <w:jc w:val="center"/>
              <w:rPr>
                <w:rFonts w:hint="eastAsia" w:ascii="楷体" w:hAnsi="楷体" w:eastAsia="楷体" w:cs="楷体"/>
                <w:szCs w:val="24"/>
              </w:rPr>
            </w:pPr>
            <w:r>
              <w:rPr>
                <w:rFonts w:hint="eastAsia" w:ascii="楷体" w:hAnsi="楷体" w:eastAsia="楷体" w:cs="楷体"/>
                <w:szCs w:val="24"/>
                <w:lang w:bidi="ar"/>
              </w:rPr>
              <w:t>参与时间</w:t>
            </w:r>
          </w:p>
        </w:tc>
      </w:tr>
      <w:tr w14:paraId="33FA5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5D4E2D3C">
            <w:pPr>
              <w:jc w:val="center"/>
              <w:rPr>
                <w:rFonts w:hint="eastAsia" w:ascii="楷体" w:hAnsi="楷体" w:eastAsia="楷体" w:cs="楷体"/>
                <w:szCs w:val="24"/>
              </w:rPr>
            </w:pPr>
            <w:ins w:id="253" w:author="柠栀" w:date="2025-05-07T10:41:55Z">
              <w:r>
                <w:rPr>
                  <w:rFonts w:hint="eastAsia" w:ascii="楷体" w:hAnsi="楷体" w:eastAsia="楷体" w:cs="楷体"/>
                  <w:szCs w:val="24"/>
                  <w:lang w:bidi="ar"/>
                </w:rPr>
                <w:t>普通用户</w:t>
              </w:r>
            </w:ins>
            <w:del w:id="254" w:author="柠栀" w:date="2025-05-07T10:41:55Z">
              <w:r>
                <w:rPr>
                  <w:rFonts w:hint="eastAsia" w:ascii="楷体" w:hAnsi="楷体" w:eastAsia="楷体" w:cs="楷体"/>
                  <w:szCs w:val="24"/>
                  <w:lang w:bidi="ar"/>
                </w:rPr>
                <w:delText>普通用户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65DD3733">
            <w:pPr>
              <w:numPr>
                <w:ilvl w:val="0"/>
                <w:numId w:val="4"/>
              </w:numPr>
              <w:rPr>
                <w:ins w:id="255" w:author="柠栀" w:date="2025-05-07T10:41:55Z"/>
                <w:rFonts w:ascii="楷体" w:hAnsi="楷体" w:eastAsia="楷体" w:cs="楷体"/>
                <w:szCs w:val="24"/>
              </w:rPr>
            </w:pPr>
            <w:ins w:id="256" w:author="柠栀" w:date="2025-05-07T10:41:55Z">
              <w:r>
                <w:rPr>
                  <w:rFonts w:hint="eastAsia" w:ascii="楷体" w:hAnsi="楷体" w:eastAsia="楷体" w:cs="楷体"/>
                  <w:szCs w:val="24"/>
                  <w:lang w:bidi="ar"/>
                </w:rPr>
                <w:t>期望业务分析师了解自己的目标</w:t>
              </w:r>
            </w:ins>
          </w:p>
          <w:p w14:paraId="17E6C30F">
            <w:pPr>
              <w:numPr>
                <w:ilvl w:val="0"/>
                <w:numId w:val="4"/>
              </w:numPr>
              <w:rPr>
                <w:ins w:id="257" w:author="柠栀" w:date="2025-05-07T10:41:55Z"/>
                <w:rFonts w:ascii="楷体" w:hAnsi="楷体" w:eastAsia="楷体" w:cs="楷体"/>
                <w:szCs w:val="24"/>
              </w:rPr>
            </w:pPr>
            <w:ins w:id="258" w:author="柠栀" w:date="2025-05-07T10:41:55Z">
              <w:r>
                <w:rPr>
                  <w:rFonts w:hint="eastAsia" w:ascii="楷体" w:hAnsi="楷体" w:eastAsia="楷体" w:cs="楷体"/>
                  <w:szCs w:val="24"/>
                  <w:lang w:bidi="ar"/>
                </w:rPr>
                <w:t>希望业务分析师用合适的形式记录需求</w:t>
              </w:r>
            </w:ins>
          </w:p>
          <w:p w14:paraId="3EBA31C5">
            <w:pPr>
              <w:numPr>
                <w:ilvl w:val="0"/>
                <w:numId w:val="4"/>
              </w:numPr>
              <w:rPr>
                <w:ins w:id="259" w:author="柠栀" w:date="2025-05-07T10:41:55Z"/>
                <w:rFonts w:ascii="楷体" w:hAnsi="楷体" w:eastAsia="楷体" w:cs="楷体"/>
                <w:szCs w:val="24"/>
              </w:rPr>
            </w:pPr>
            <w:ins w:id="260" w:author="柠栀" w:date="2025-05-07T10:41:55Z">
              <w:r>
                <w:rPr>
                  <w:rFonts w:hint="eastAsia" w:ascii="楷体" w:hAnsi="楷体" w:eastAsia="楷体" w:cs="楷体"/>
                  <w:szCs w:val="24"/>
                  <w:lang w:bidi="ar"/>
                </w:rPr>
                <w:t>变更需求</w:t>
              </w:r>
            </w:ins>
          </w:p>
          <w:p w14:paraId="1B2A43E5">
            <w:pPr>
              <w:numPr>
                <w:ilvl w:val="0"/>
                <w:numId w:val="4"/>
              </w:numPr>
              <w:rPr>
                <w:del w:id="261" w:author="柠栀" w:date="2025-05-07T10:41:55Z"/>
                <w:rFonts w:hint="eastAsia" w:ascii="楷体" w:hAnsi="楷体" w:eastAsia="楷体" w:cs="楷体"/>
                <w:szCs w:val="24"/>
              </w:rPr>
            </w:pPr>
            <w:ins w:id="262" w:author="柠栀" w:date="2025-05-07T10:41:55Z">
              <w:r>
                <w:rPr>
                  <w:rFonts w:hint="eastAsia" w:ascii="楷体" w:hAnsi="楷体" w:eastAsia="楷体" w:cs="楷体"/>
                  <w:szCs w:val="24"/>
                  <w:lang w:bidi="ar"/>
                </w:rPr>
                <w:t>描述能提高产品易用性的特征</w:t>
              </w:r>
            </w:ins>
            <w:del w:id="263" w:author="柠栀" w:date="2025-05-07T10:41:55Z">
              <w:r>
                <w:rPr>
                  <w:rFonts w:hint="eastAsia" w:ascii="楷体" w:hAnsi="楷体" w:eastAsia="楷体" w:cs="楷体"/>
                  <w:szCs w:val="24"/>
                  <w:lang w:bidi="ar"/>
                </w:rPr>
                <w:delText>期望业务分析师了解自己的目标</w:delText>
              </w:r>
            </w:del>
          </w:p>
          <w:p w14:paraId="3F7B6DA6">
            <w:pPr>
              <w:numPr>
                <w:ilvl w:val="0"/>
                <w:numId w:val="4"/>
              </w:numPr>
              <w:rPr>
                <w:del w:id="264" w:author="柠栀" w:date="2025-05-07T10:41:55Z"/>
                <w:rFonts w:hint="eastAsia" w:ascii="楷体" w:hAnsi="楷体" w:eastAsia="楷体" w:cs="楷体"/>
                <w:szCs w:val="24"/>
              </w:rPr>
            </w:pPr>
            <w:del w:id="265" w:author="柠栀" w:date="2025-05-07T10:41:55Z">
              <w:r>
                <w:rPr>
                  <w:rFonts w:hint="eastAsia" w:ascii="楷体" w:hAnsi="楷体" w:eastAsia="楷体" w:cs="楷体"/>
                  <w:szCs w:val="24"/>
                  <w:lang w:bidi="ar"/>
                </w:rPr>
                <w:delText>希望业务分析师用合适的形式记录需求</w:delText>
              </w:r>
            </w:del>
          </w:p>
          <w:p w14:paraId="7D2A61C0">
            <w:pPr>
              <w:numPr>
                <w:ilvl w:val="0"/>
                <w:numId w:val="4"/>
              </w:numPr>
              <w:rPr>
                <w:del w:id="266" w:author="柠栀" w:date="2025-05-07T10:41:55Z"/>
                <w:rFonts w:hint="eastAsia" w:ascii="楷体" w:hAnsi="楷体" w:eastAsia="楷体" w:cs="楷体"/>
                <w:szCs w:val="24"/>
              </w:rPr>
            </w:pPr>
            <w:del w:id="267" w:author="柠栀" w:date="2025-05-07T10:41:55Z">
              <w:r>
                <w:rPr>
                  <w:rFonts w:hint="eastAsia" w:ascii="楷体" w:hAnsi="楷体" w:eastAsia="楷体" w:cs="楷体"/>
                  <w:szCs w:val="24"/>
                  <w:lang w:bidi="ar"/>
                </w:rPr>
                <w:delText>变更需求</w:delText>
              </w:r>
            </w:del>
          </w:p>
          <w:p w14:paraId="5DF50AE5">
            <w:pPr>
              <w:numPr>
                <w:ilvl w:val="0"/>
                <w:numId w:val="4"/>
              </w:numPr>
              <w:ind w:left="0" w:leftChars="0" w:firstLine="0" w:firstLineChars="0"/>
              <w:rPr>
                <w:rFonts w:hint="eastAsia" w:ascii="楷体" w:hAnsi="楷体" w:eastAsia="楷体" w:cs="楷体"/>
                <w:szCs w:val="24"/>
              </w:rPr>
            </w:pPr>
            <w:del w:id="268" w:author="柠栀" w:date="2025-05-07T10:41:55Z">
              <w:r>
                <w:rPr>
                  <w:rFonts w:hint="eastAsia" w:ascii="楷体" w:hAnsi="楷体" w:eastAsia="楷体" w:cs="楷体"/>
                  <w:szCs w:val="24"/>
                  <w:lang w:bidi="ar"/>
                </w:rPr>
                <w:delText>描述能提高产品易用性的特征</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35374D01">
            <w:pPr>
              <w:numPr>
                <w:ilvl w:val="0"/>
                <w:numId w:val="5"/>
              </w:numPr>
              <w:rPr>
                <w:ins w:id="269" w:author="柠栀" w:date="2025-05-07T10:41:55Z"/>
                <w:rFonts w:ascii="楷体" w:hAnsi="楷体" w:eastAsia="楷体" w:cs="楷体"/>
                <w:szCs w:val="24"/>
              </w:rPr>
            </w:pPr>
            <w:ins w:id="270" w:author="柠栀" w:date="2025-05-07T10:41:55Z">
              <w:r>
                <w:rPr>
                  <w:rFonts w:hint="eastAsia" w:ascii="楷体" w:hAnsi="楷体" w:eastAsia="楷体" w:cs="楷体"/>
                  <w:szCs w:val="24"/>
                  <w:lang w:bidi="ar"/>
                </w:rPr>
                <w:t>给业务分析师和开发人员发表自己的真实看法</w:t>
              </w:r>
            </w:ins>
          </w:p>
          <w:p w14:paraId="22E54D57">
            <w:pPr>
              <w:numPr>
                <w:ilvl w:val="0"/>
                <w:numId w:val="5"/>
              </w:numPr>
              <w:rPr>
                <w:ins w:id="271" w:author="柠栀" w:date="2025-05-07T10:41:55Z"/>
                <w:rFonts w:ascii="楷体" w:hAnsi="楷体" w:eastAsia="楷体" w:cs="楷体"/>
                <w:szCs w:val="24"/>
              </w:rPr>
            </w:pPr>
            <w:ins w:id="272" w:author="柠栀" w:date="2025-05-07T10:41:55Z">
              <w:r>
                <w:rPr>
                  <w:rFonts w:hint="eastAsia" w:ascii="楷体" w:hAnsi="楷体" w:eastAsia="楷体" w:cs="楷体"/>
                  <w:szCs w:val="24"/>
                  <w:lang w:bidi="ar"/>
                </w:rPr>
                <w:t>准备足够的时间来澄清需求</w:t>
              </w:r>
            </w:ins>
          </w:p>
          <w:p w14:paraId="1A642154">
            <w:pPr>
              <w:numPr>
                <w:ilvl w:val="0"/>
                <w:numId w:val="5"/>
              </w:numPr>
              <w:rPr>
                <w:ins w:id="273" w:author="柠栀" w:date="2025-05-07T10:41:55Z"/>
                <w:rFonts w:ascii="楷体" w:hAnsi="楷体" w:eastAsia="楷体" w:cs="楷体"/>
                <w:szCs w:val="24"/>
              </w:rPr>
            </w:pPr>
            <w:ins w:id="274" w:author="柠栀" w:date="2025-05-07T10:41:55Z">
              <w:r>
                <w:rPr>
                  <w:rFonts w:hint="eastAsia" w:ascii="楷体" w:hAnsi="楷体" w:eastAsia="楷体" w:cs="楷体"/>
                  <w:szCs w:val="24"/>
                  <w:lang w:bidi="ar"/>
                </w:rPr>
                <w:t>提供具体而准确的需求</w:t>
              </w:r>
            </w:ins>
          </w:p>
          <w:p w14:paraId="63D6B2F6">
            <w:pPr>
              <w:numPr>
                <w:ilvl w:val="0"/>
                <w:numId w:val="5"/>
              </w:numPr>
              <w:rPr>
                <w:ins w:id="275" w:author="柠栀" w:date="2025-05-07T10:41:55Z"/>
                <w:rFonts w:ascii="楷体" w:hAnsi="楷体" w:eastAsia="楷体" w:cs="楷体"/>
                <w:szCs w:val="24"/>
              </w:rPr>
            </w:pPr>
            <w:ins w:id="276" w:author="柠栀" w:date="2025-05-07T10:41:55Z">
              <w:r>
                <w:rPr>
                  <w:rFonts w:hint="eastAsia" w:ascii="楷体" w:hAnsi="楷体" w:eastAsia="楷体" w:cs="楷体"/>
                  <w:szCs w:val="24"/>
                  <w:lang w:bidi="ar"/>
                </w:rPr>
                <w:t>及时对需求进行确认</w:t>
              </w:r>
            </w:ins>
          </w:p>
          <w:p w14:paraId="6BB164F4">
            <w:pPr>
              <w:numPr>
                <w:ilvl w:val="0"/>
                <w:numId w:val="5"/>
              </w:numPr>
              <w:rPr>
                <w:ins w:id="277" w:author="柠栀" w:date="2025-05-07T10:41:55Z"/>
                <w:rFonts w:ascii="楷体" w:hAnsi="楷体" w:eastAsia="楷体" w:cs="楷体"/>
                <w:szCs w:val="24"/>
              </w:rPr>
            </w:pPr>
            <w:ins w:id="278" w:author="柠栀" w:date="2025-05-07T10:41:55Z">
              <w:r>
                <w:rPr>
                  <w:rFonts w:hint="eastAsia" w:ascii="楷体" w:hAnsi="楷体" w:eastAsia="楷体" w:cs="楷体"/>
                  <w:szCs w:val="24"/>
                  <w:lang w:bidi="ar"/>
                </w:rPr>
                <w:t>和开发人员协作设置符合实际的需求优先级</w:t>
              </w:r>
            </w:ins>
          </w:p>
          <w:p w14:paraId="1CAFCEAE">
            <w:pPr>
              <w:numPr>
                <w:ilvl w:val="0"/>
                <w:numId w:val="5"/>
              </w:numPr>
              <w:rPr>
                <w:del w:id="279" w:author="柠栀" w:date="2025-05-07T10:41:55Z"/>
                <w:rFonts w:hint="eastAsia" w:ascii="楷体" w:hAnsi="楷体" w:eastAsia="楷体" w:cs="楷体"/>
                <w:szCs w:val="24"/>
              </w:rPr>
            </w:pPr>
            <w:ins w:id="280" w:author="柠栀" w:date="2025-05-07T10:41:55Z">
              <w:r>
                <w:rPr>
                  <w:rFonts w:hint="eastAsia" w:ascii="楷体" w:hAnsi="楷体" w:eastAsia="楷体" w:cs="楷体"/>
                  <w:szCs w:val="24"/>
                  <w:lang w:bidi="ar"/>
                </w:rPr>
                <w:t>及时沟通需求变更</w:t>
              </w:r>
            </w:ins>
            <w:del w:id="281" w:author="柠栀" w:date="2025-05-07T10:41:55Z">
              <w:r>
                <w:rPr>
                  <w:rFonts w:hint="eastAsia" w:ascii="楷体" w:hAnsi="楷体" w:eastAsia="楷体" w:cs="楷体"/>
                  <w:szCs w:val="24"/>
                  <w:lang w:bidi="ar"/>
                </w:rPr>
                <w:delText>给业务分析师和开发人员发表自己的真实看法</w:delText>
              </w:r>
            </w:del>
          </w:p>
          <w:p w14:paraId="1F98BABC">
            <w:pPr>
              <w:numPr>
                <w:ilvl w:val="0"/>
                <w:numId w:val="5"/>
              </w:numPr>
              <w:rPr>
                <w:del w:id="282" w:author="柠栀" w:date="2025-05-07T10:41:55Z"/>
                <w:rFonts w:hint="eastAsia" w:ascii="楷体" w:hAnsi="楷体" w:eastAsia="楷体" w:cs="楷体"/>
                <w:szCs w:val="24"/>
              </w:rPr>
            </w:pPr>
            <w:del w:id="283" w:author="柠栀" w:date="2025-05-07T10:41:55Z">
              <w:r>
                <w:rPr>
                  <w:rFonts w:hint="eastAsia" w:ascii="楷体" w:hAnsi="楷体" w:eastAsia="楷体" w:cs="楷体"/>
                  <w:szCs w:val="24"/>
                  <w:lang w:bidi="ar"/>
                </w:rPr>
                <w:delText>准备足够的时间来澄清需求</w:delText>
              </w:r>
            </w:del>
          </w:p>
          <w:p w14:paraId="414089C0">
            <w:pPr>
              <w:numPr>
                <w:ilvl w:val="0"/>
                <w:numId w:val="5"/>
              </w:numPr>
              <w:rPr>
                <w:del w:id="284" w:author="柠栀" w:date="2025-05-07T10:41:55Z"/>
                <w:rFonts w:hint="eastAsia" w:ascii="楷体" w:hAnsi="楷体" w:eastAsia="楷体" w:cs="楷体"/>
                <w:szCs w:val="24"/>
              </w:rPr>
            </w:pPr>
            <w:del w:id="285" w:author="柠栀" w:date="2025-05-07T10:41:55Z">
              <w:r>
                <w:rPr>
                  <w:rFonts w:hint="eastAsia" w:ascii="楷体" w:hAnsi="楷体" w:eastAsia="楷体" w:cs="楷体"/>
                  <w:szCs w:val="24"/>
                  <w:lang w:bidi="ar"/>
                </w:rPr>
                <w:delText>提供具体而准确的需求</w:delText>
              </w:r>
            </w:del>
          </w:p>
          <w:p w14:paraId="63F16137">
            <w:pPr>
              <w:numPr>
                <w:ilvl w:val="0"/>
                <w:numId w:val="5"/>
              </w:numPr>
              <w:rPr>
                <w:del w:id="286" w:author="柠栀" w:date="2025-05-07T10:41:55Z"/>
                <w:rFonts w:hint="eastAsia" w:ascii="楷体" w:hAnsi="楷体" w:eastAsia="楷体" w:cs="楷体"/>
                <w:szCs w:val="24"/>
              </w:rPr>
            </w:pPr>
            <w:del w:id="287" w:author="柠栀" w:date="2025-05-07T10:41:55Z">
              <w:r>
                <w:rPr>
                  <w:rFonts w:hint="eastAsia" w:ascii="楷体" w:hAnsi="楷体" w:eastAsia="楷体" w:cs="楷体"/>
                  <w:szCs w:val="24"/>
                  <w:lang w:bidi="ar"/>
                </w:rPr>
                <w:delText>及时对需求进行确认</w:delText>
              </w:r>
            </w:del>
          </w:p>
          <w:p w14:paraId="3E2B6C59">
            <w:pPr>
              <w:numPr>
                <w:ilvl w:val="0"/>
                <w:numId w:val="5"/>
              </w:numPr>
              <w:rPr>
                <w:del w:id="288" w:author="柠栀" w:date="2025-05-07T10:41:55Z"/>
                <w:rFonts w:hint="eastAsia" w:ascii="楷体" w:hAnsi="楷体" w:eastAsia="楷体" w:cs="楷体"/>
                <w:szCs w:val="24"/>
              </w:rPr>
            </w:pPr>
            <w:del w:id="289" w:author="柠栀" w:date="2025-05-07T10:41:55Z">
              <w:r>
                <w:rPr>
                  <w:rFonts w:hint="eastAsia" w:ascii="楷体" w:hAnsi="楷体" w:eastAsia="楷体" w:cs="楷体"/>
                  <w:szCs w:val="24"/>
                  <w:lang w:bidi="ar"/>
                </w:rPr>
                <w:delText>和开发人员协作设置符合实际的需求优先级</w:delText>
              </w:r>
            </w:del>
          </w:p>
          <w:p w14:paraId="22E8655B">
            <w:pPr>
              <w:numPr>
                <w:ilvl w:val="0"/>
                <w:numId w:val="5"/>
              </w:numPr>
              <w:ind w:left="0" w:leftChars="0" w:firstLine="0" w:firstLineChars="0"/>
              <w:rPr>
                <w:rFonts w:hint="eastAsia" w:ascii="楷体" w:hAnsi="楷体" w:eastAsia="楷体" w:cs="楷体"/>
                <w:szCs w:val="24"/>
              </w:rPr>
            </w:pPr>
            <w:del w:id="290" w:author="柠栀" w:date="2025-05-07T10:41:55Z">
              <w:r>
                <w:rPr>
                  <w:rFonts w:hint="eastAsia" w:ascii="楷体" w:hAnsi="楷体" w:eastAsia="楷体" w:cs="楷体"/>
                  <w:szCs w:val="24"/>
                  <w:lang w:bidi="ar"/>
                </w:rPr>
                <w:delText>及时沟通需求变更</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4885116D">
            <w:pPr>
              <w:rPr>
                <w:rFonts w:hint="eastAsia" w:ascii="楷体" w:hAnsi="楷体" w:eastAsia="楷体" w:cs="楷体"/>
                <w:szCs w:val="24"/>
              </w:rPr>
            </w:pPr>
            <w:ins w:id="291" w:author="柠栀" w:date="2025-05-07T10:41:55Z">
              <w:r>
                <w:rPr>
                  <w:rFonts w:hint="eastAsia" w:ascii="楷体" w:hAnsi="楷体" w:eastAsia="楷体" w:cs="楷体"/>
                  <w:szCs w:val="24"/>
                  <w:lang w:bidi="ar"/>
                </w:rPr>
                <w:t>项目开始（202</w:t>
              </w:r>
            </w:ins>
            <w:ins w:id="292" w:author="柠栀" w:date="2025-05-07T10:41:55Z">
              <w:r>
                <w:rPr>
                  <w:rFonts w:hint="eastAsia" w:ascii="楷体" w:hAnsi="楷体" w:eastAsia="楷体" w:cs="楷体"/>
                  <w:szCs w:val="24"/>
                  <w:lang w:val="en-US" w:eastAsia="zh-CN" w:bidi="ar"/>
                </w:rPr>
                <w:t>5</w:t>
              </w:r>
            </w:ins>
            <w:ins w:id="293" w:author="柠栀" w:date="2025-05-07T10:41:55Z">
              <w:r>
                <w:rPr>
                  <w:rFonts w:hint="eastAsia" w:ascii="楷体" w:hAnsi="楷体" w:eastAsia="楷体" w:cs="楷体"/>
                  <w:szCs w:val="24"/>
                  <w:lang w:bidi="ar"/>
                </w:rPr>
                <w:t xml:space="preserve"> 年 </w:t>
              </w:r>
            </w:ins>
            <w:ins w:id="294" w:author="柠栀" w:date="2025-05-07T10:41:55Z">
              <w:r>
                <w:rPr>
                  <w:rFonts w:ascii="楷体" w:hAnsi="楷体" w:eastAsia="楷体" w:cs="楷体"/>
                  <w:szCs w:val="24"/>
                  <w:lang w:bidi="ar"/>
                </w:rPr>
                <w:t>4</w:t>
              </w:r>
            </w:ins>
            <w:ins w:id="295" w:author="柠栀" w:date="2025-05-07T10:41:55Z">
              <w:r>
                <w:rPr>
                  <w:rFonts w:hint="eastAsia" w:ascii="楷体" w:hAnsi="楷体" w:eastAsia="楷体" w:cs="楷体"/>
                  <w:szCs w:val="24"/>
                  <w:lang w:bidi="ar"/>
                </w:rPr>
                <w:t xml:space="preserve"> 月 </w:t>
              </w:r>
            </w:ins>
            <w:ins w:id="296" w:author="柠栀" w:date="2025-05-07T10:41:55Z">
              <w:r>
                <w:rPr>
                  <w:rFonts w:ascii="楷体" w:hAnsi="楷体" w:eastAsia="楷体" w:cs="楷体"/>
                  <w:szCs w:val="24"/>
                  <w:lang w:bidi="ar"/>
                </w:rPr>
                <w:t>18</w:t>
              </w:r>
            </w:ins>
            <w:ins w:id="297" w:author="柠栀" w:date="2025-05-07T10:41:55Z">
              <w:r>
                <w:rPr>
                  <w:rFonts w:hint="eastAsia" w:ascii="楷体" w:hAnsi="楷体" w:eastAsia="楷体" w:cs="楷体"/>
                  <w:szCs w:val="24"/>
                  <w:lang w:bidi="ar"/>
                </w:rPr>
                <w:t xml:space="preserve"> 日）至项目结束（202</w:t>
              </w:r>
            </w:ins>
            <w:ins w:id="298" w:author="柠栀" w:date="2025-05-07T10:41:55Z">
              <w:r>
                <w:rPr>
                  <w:rFonts w:hint="eastAsia" w:ascii="楷体" w:hAnsi="楷体" w:eastAsia="楷体" w:cs="楷体"/>
                  <w:szCs w:val="24"/>
                  <w:lang w:val="en-US" w:eastAsia="zh-CN" w:bidi="ar"/>
                </w:rPr>
                <w:t>5</w:t>
              </w:r>
            </w:ins>
            <w:ins w:id="299" w:author="柠栀" w:date="2025-05-07T10:41:55Z">
              <w:r>
                <w:rPr>
                  <w:rFonts w:hint="eastAsia" w:ascii="楷体" w:hAnsi="楷体" w:eastAsia="楷体" w:cs="楷体"/>
                  <w:szCs w:val="24"/>
                  <w:lang w:bidi="ar"/>
                </w:rPr>
                <w:t xml:space="preserve"> 年 6 月</w:t>
              </w:r>
            </w:ins>
            <w:ins w:id="300" w:author="柠栀" w:date="2025-05-07T10:41:55Z">
              <w:r>
                <w:rPr>
                  <w:rFonts w:ascii="楷体" w:hAnsi="楷体" w:eastAsia="楷体" w:cs="楷体"/>
                  <w:szCs w:val="24"/>
                  <w:lang w:bidi="ar"/>
                </w:rPr>
                <w:t>16</w:t>
              </w:r>
            </w:ins>
            <w:ins w:id="301" w:author="柠栀" w:date="2025-05-07T10:41:55Z">
              <w:r>
                <w:rPr>
                  <w:rFonts w:hint="eastAsia" w:ascii="楷体" w:hAnsi="楷体" w:eastAsia="楷体" w:cs="楷体"/>
                  <w:szCs w:val="24"/>
                  <w:lang w:bidi="ar"/>
                </w:rPr>
                <w:t xml:space="preserve"> 日）</w:t>
              </w:r>
            </w:ins>
            <w:del w:id="302" w:author="柠栀" w:date="2025-05-07T10:41:55Z">
              <w:r>
                <w:rPr>
                  <w:rFonts w:hint="eastAsia" w:ascii="楷体" w:hAnsi="楷体" w:eastAsia="楷体" w:cs="楷体"/>
                  <w:szCs w:val="24"/>
                  <w:lang w:bidi="ar"/>
                </w:rPr>
                <w:delText>项目开始（2025 年 2 月 25 日）至项目结束（2025 年 6 月3 日）</w:delText>
              </w:r>
            </w:del>
          </w:p>
        </w:tc>
      </w:tr>
      <w:tr w14:paraId="23D42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255D3602">
            <w:pPr>
              <w:jc w:val="center"/>
              <w:rPr>
                <w:rFonts w:hint="eastAsia" w:ascii="楷体" w:hAnsi="楷体" w:eastAsia="楷体" w:cs="楷体"/>
                <w:szCs w:val="24"/>
              </w:rPr>
            </w:pPr>
            <w:ins w:id="303" w:author="柠栀" w:date="2025-05-07T10:41:34Z">
              <w:r>
                <w:rPr>
                  <w:rFonts w:hint="eastAsia" w:ascii="楷体" w:hAnsi="楷体" w:eastAsia="楷体" w:cs="楷体"/>
                  <w:szCs w:val="24"/>
                  <w:lang w:bidi="ar"/>
                </w:rPr>
                <w:t xml:space="preserve"> </w:t>
              </w:r>
            </w:ins>
            <w:ins w:id="304" w:author="柠栀" w:date="2025-05-07T10:41:34Z">
              <w:r>
                <w:rPr>
                  <w:rFonts w:hint="eastAsia" w:ascii="楷体" w:hAnsi="楷体" w:eastAsia="楷体" w:cs="楷体"/>
                  <w:szCs w:val="24"/>
                  <w:lang w:eastAsia="zh-Hans" w:bidi="ar"/>
                </w:rPr>
                <w:t>教师</w:t>
              </w:r>
            </w:ins>
            <w:ins w:id="305" w:author="柠栀" w:date="2025-05-07T10:41:34Z">
              <w:r>
                <w:rPr>
                  <w:rFonts w:hint="eastAsia" w:ascii="楷体" w:hAnsi="楷体" w:eastAsia="楷体" w:cs="楷体"/>
                  <w:szCs w:val="24"/>
                  <w:lang w:bidi="ar"/>
                </w:rPr>
                <w:t>用户</w:t>
              </w:r>
            </w:ins>
            <w:del w:id="306" w:author="柠栀" w:date="2025-05-07T10:41:34Z">
              <w:r>
                <w:rPr>
                  <w:rFonts w:hint="eastAsia" w:ascii="楷体" w:hAnsi="楷体" w:eastAsia="楷体" w:cs="楷体"/>
                  <w:szCs w:val="24"/>
                  <w:lang w:bidi="ar"/>
                </w:rPr>
                <w:delText xml:space="preserve"> </w:delText>
              </w:r>
            </w:del>
            <w:del w:id="307" w:author="柠栀" w:date="2025-05-07T10:41:34Z">
              <w:r>
                <w:rPr>
                  <w:rFonts w:hint="eastAsia" w:ascii="楷体" w:hAnsi="楷体" w:eastAsia="楷体" w:cs="楷体"/>
                  <w:szCs w:val="24"/>
                  <w:lang w:eastAsia="zh-Hans" w:bidi="ar"/>
                </w:rPr>
                <w:delText>教师</w:delText>
              </w:r>
            </w:del>
            <w:del w:id="308" w:author="柠栀" w:date="2025-05-07T10:41:34Z">
              <w:r>
                <w:rPr>
                  <w:rFonts w:hint="eastAsia" w:ascii="楷体" w:hAnsi="楷体" w:eastAsia="楷体" w:cs="楷体"/>
                  <w:szCs w:val="24"/>
                  <w:lang w:bidi="ar"/>
                </w:rPr>
                <w:delText>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6FA97634">
            <w:pPr>
              <w:numPr>
                <w:ilvl w:val="0"/>
                <w:numId w:val="6"/>
              </w:numPr>
              <w:rPr>
                <w:ins w:id="309" w:author="柠栀" w:date="2025-05-07T10:41:34Z"/>
                <w:rFonts w:ascii="楷体" w:hAnsi="楷体" w:eastAsia="楷体" w:cs="楷体"/>
                <w:szCs w:val="24"/>
              </w:rPr>
            </w:pPr>
            <w:ins w:id="310" w:author="柠栀" w:date="2025-05-07T10:41:34Z">
              <w:r>
                <w:rPr>
                  <w:rFonts w:hint="eastAsia" w:ascii="楷体" w:hAnsi="楷体" w:eastAsia="楷体" w:cs="楷体"/>
                  <w:szCs w:val="24"/>
                  <w:lang w:bidi="ar"/>
                </w:rPr>
                <w:t>期望业务分析师了解自己的目标</w:t>
              </w:r>
            </w:ins>
          </w:p>
          <w:p w14:paraId="05D93331">
            <w:pPr>
              <w:numPr>
                <w:ilvl w:val="0"/>
                <w:numId w:val="6"/>
              </w:numPr>
              <w:rPr>
                <w:ins w:id="311" w:author="柠栀" w:date="2025-05-07T10:41:34Z"/>
                <w:rFonts w:ascii="楷体" w:hAnsi="楷体" w:eastAsia="楷体" w:cs="楷体"/>
                <w:szCs w:val="24"/>
              </w:rPr>
            </w:pPr>
            <w:ins w:id="312" w:author="柠栀" w:date="2025-05-07T10:41:34Z">
              <w:r>
                <w:rPr>
                  <w:rFonts w:hint="eastAsia" w:ascii="楷体" w:hAnsi="楷体" w:eastAsia="楷体" w:cs="楷体"/>
                  <w:szCs w:val="24"/>
                  <w:lang w:bidi="ar"/>
                </w:rPr>
                <w:t>希望业务分析师用合适的形式记录需求</w:t>
              </w:r>
            </w:ins>
          </w:p>
          <w:p w14:paraId="7FB53076">
            <w:pPr>
              <w:numPr>
                <w:ilvl w:val="0"/>
                <w:numId w:val="6"/>
              </w:numPr>
              <w:rPr>
                <w:ins w:id="313" w:author="柠栀" w:date="2025-05-07T10:41:34Z"/>
                <w:rFonts w:ascii="楷体" w:hAnsi="楷体" w:eastAsia="楷体" w:cs="楷体"/>
                <w:szCs w:val="24"/>
              </w:rPr>
            </w:pPr>
            <w:ins w:id="314" w:author="柠栀" w:date="2025-05-07T10:41:34Z">
              <w:r>
                <w:rPr>
                  <w:rFonts w:hint="eastAsia" w:ascii="楷体" w:hAnsi="楷体" w:eastAsia="楷体" w:cs="楷体"/>
                  <w:szCs w:val="24"/>
                  <w:lang w:bidi="ar"/>
                </w:rPr>
                <w:t>变更需求</w:t>
              </w:r>
            </w:ins>
          </w:p>
          <w:p w14:paraId="03EDC40C">
            <w:pPr>
              <w:numPr>
                <w:ilvl w:val="0"/>
                <w:numId w:val="6"/>
              </w:numPr>
              <w:rPr>
                <w:del w:id="315" w:author="柠栀" w:date="2025-05-07T10:41:34Z"/>
                <w:rFonts w:hint="eastAsia" w:ascii="楷体" w:hAnsi="楷体" w:eastAsia="楷体" w:cs="楷体"/>
                <w:szCs w:val="24"/>
              </w:rPr>
            </w:pPr>
            <w:ins w:id="316" w:author="柠栀" w:date="2025-05-07T10:41:34Z">
              <w:r>
                <w:rPr>
                  <w:rFonts w:hint="eastAsia" w:ascii="楷体" w:hAnsi="楷体" w:eastAsia="楷体" w:cs="楷体"/>
                  <w:szCs w:val="24"/>
                  <w:lang w:bidi="ar"/>
                </w:rPr>
                <w:t>描述能提高产品易用性的特征</w:t>
              </w:r>
            </w:ins>
            <w:del w:id="317" w:author="柠栀" w:date="2025-05-07T10:41:34Z">
              <w:r>
                <w:rPr>
                  <w:rFonts w:hint="eastAsia" w:ascii="楷体" w:hAnsi="楷体" w:eastAsia="楷体" w:cs="楷体"/>
                  <w:szCs w:val="24"/>
                  <w:lang w:bidi="ar"/>
                </w:rPr>
                <w:delText>期望业务分析师了解自己的目标</w:delText>
              </w:r>
            </w:del>
          </w:p>
          <w:p w14:paraId="5386A141">
            <w:pPr>
              <w:numPr>
                <w:ilvl w:val="0"/>
                <w:numId w:val="6"/>
              </w:numPr>
              <w:rPr>
                <w:del w:id="318" w:author="柠栀" w:date="2025-05-07T10:41:34Z"/>
                <w:rFonts w:hint="eastAsia" w:ascii="楷体" w:hAnsi="楷体" w:eastAsia="楷体" w:cs="楷体"/>
                <w:szCs w:val="24"/>
              </w:rPr>
            </w:pPr>
            <w:del w:id="319" w:author="柠栀" w:date="2025-05-07T10:41:34Z">
              <w:r>
                <w:rPr>
                  <w:rFonts w:hint="eastAsia" w:ascii="楷体" w:hAnsi="楷体" w:eastAsia="楷体" w:cs="楷体"/>
                  <w:szCs w:val="24"/>
                  <w:lang w:bidi="ar"/>
                </w:rPr>
                <w:delText>希望业务分析师用合适的形式记录需求</w:delText>
              </w:r>
            </w:del>
          </w:p>
          <w:p w14:paraId="6EE50A7C">
            <w:pPr>
              <w:numPr>
                <w:ilvl w:val="0"/>
                <w:numId w:val="6"/>
              </w:numPr>
              <w:rPr>
                <w:del w:id="320" w:author="柠栀" w:date="2025-05-07T10:41:34Z"/>
                <w:rFonts w:hint="eastAsia" w:ascii="楷体" w:hAnsi="楷体" w:eastAsia="楷体" w:cs="楷体"/>
                <w:szCs w:val="24"/>
              </w:rPr>
            </w:pPr>
            <w:del w:id="321" w:author="柠栀" w:date="2025-05-07T10:41:34Z">
              <w:r>
                <w:rPr>
                  <w:rFonts w:hint="eastAsia" w:ascii="楷体" w:hAnsi="楷体" w:eastAsia="楷体" w:cs="楷体"/>
                  <w:szCs w:val="24"/>
                  <w:lang w:bidi="ar"/>
                </w:rPr>
                <w:delText>变更需求</w:delText>
              </w:r>
            </w:del>
          </w:p>
          <w:p w14:paraId="63D02903">
            <w:pPr>
              <w:numPr>
                <w:ilvl w:val="0"/>
                <w:numId w:val="6"/>
              </w:numPr>
              <w:ind w:left="0" w:leftChars="0" w:firstLine="0" w:firstLineChars="0"/>
              <w:rPr>
                <w:rFonts w:hint="eastAsia" w:ascii="楷体" w:hAnsi="楷体" w:eastAsia="楷体" w:cs="楷体"/>
                <w:szCs w:val="24"/>
              </w:rPr>
            </w:pPr>
            <w:del w:id="322" w:author="柠栀" w:date="2025-05-07T10:41:34Z">
              <w:r>
                <w:rPr>
                  <w:rFonts w:hint="eastAsia" w:ascii="楷体" w:hAnsi="楷体" w:eastAsia="楷体" w:cs="楷体"/>
                  <w:szCs w:val="24"/>
                  <w:lang w:bidi="ar"/>
                </w:rPr>
                <w:delText>描述能提高产品易用性的特征</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3B03B19D">
            <w:pPr>
              <w:numPr>
                <w:ilvl w:val="0"/>
                <w:numId w:val="7"/>
              </w:numPr>
              <w:rPr>
                <w:ins w:id="323" w:author="柠栀" w:date="2025-05-07T10:41:34Z"/>
                <w:rFonts w:ascii="楷体" w:hAnsi="楷体" w:eastAsia="楷体" w:cs="楷体"/>
                <w:szCs w:val="24"/>
              </w:rPr>
            </w:pPr>
            <w:ins w:id="324" w:author="柠栀" w:date="2025-05-07T10:41:34Z">
              <w:r>
                <w:rPr>
                  <w:rFonts w:hint="eastAsia" w:ascii="楷体" w:hAnsi="楷体" w:eastAsia="楷体" w:cs="楷体"/>
                  <w:szCs w:val="24"/>
                  <w:lang w:bidi="ar"/>
                </w:rPr>
                <w:t>给业务分析师和开发人员发表自己的真实看法</w:t>
              </w:r>
            </w:ins>
          </w:p>
          <w:p w14:paraId="3034E7EB">
            <w:pPr>
              <w:numPr>
                <w:ilvl w:val="0"/>
                <w:numId w:val="7"/>
              </w:numPr>
              <w:rPr>
                <w:ins w:id="325" w:author="柠栀" w:date="2025-05-07T10:41:34Z"/>
                <w:rFonts w:ascii="楷体" w:hAnsi="楷体" w:eastAsia="楷体" w:cs="楷体"/>
                <w:szCs w:val="24"/>
              </w:rPr>
            </w:pPr>
            <w:ins w:id="326" w:author="柠栀" w:date="2025-05-07T10:41:34Z">
              <w:r>
                <w:rPr>
                  <w:rFonts w:hint="eastAsia" w:ascii="楷体" w:hAnsi="楷体" w:eastAsia="楷体" w:cs="楷体"/>
                  <w:szCs w:val="24"/>
                  <w:lang w:bidi="ar"/>
                </w:rPr>
                <w:t>准备足够的时间来澄清需求</w:t>
              </w:r>
            </w:ins>
          </w:p>
          <w:p w14:paraId="237191B9">
            <w:pPr>
              <w:numPr>
                <w:ilvl w:val="0"/>
                <w:numId w:val="7"/>
              </w:numPr>
              <w:rPr>
                <w:ins w:id="327" w:author="柠栀" w:date="2025-05-07T10:41:34Z"/>
                <w:rFonts w:ascii="楷体" w:hAnsi="楷体" w:eastAsia="楷体" w:cs="楷体"/>
                <w:szCs w:val="24"/>
              </w:rPr>
            </w:pPr>
            <w:ins w:id="328" w:author="柠栀" w:date="2025-05-07T10:41:34Z">
              <w:r>
                <w:rPr>
                  <w:rFonts w:hint="eastAsia" w:ascii="楷体" w:hAnsi="楷体" w:eastAsia="楷体" w:cs="楷体"/>
                  <w:szCs w:val="24"/>
                  <w:lang w:bidi="ar"/>
                </w:rPr>
                <w:t>提供具体而准确的需求</w:t>
              </w:r>
            </w:ins>
          </w:p>
          <w:p w14:paraId="2FF4A9B2">
            <w:pPr>
              <w:numPr>
                <w:ilvl w:val="0"/>
                <w:numId w:val="7"/>
              </w:numPr>
              <w:rPr>
                <w:ins w:id="329" w:author="柠栀" w:date="2025-05-07T10:41:34Z"/>
                <w:rFonts w:ascii="楷体" w:hAnsi="楷体" w:eastAsia="楷体" w:cs="楷体"/>
                <w:szCs w:val="24"/>
              </w:rPr>
            </w:pPr>
            <w:ins w:id="330" w:author="柠栀" w:date="2025-05-07T10:41:34Z">
              <w:r>
                <w:rPr>
                  <w:rFonts w:hint="eastAsia" w:ascii="楷体" w:hAnsi="楷体" w:eastAsia="楷体" w:cs="楷体"/>
                  <w:szCs w:val="24"/>
                  <w:lang w:bidi="ar"/>
                </w:rPr>
                <w:t>及时对需求进行确认</w:t>
              </w:r>
            </w:ins>
          </w:p>
          <w:p w14:paraId="22CE15E0">
            <w:pPr>
              <w:numPr>
                <w:ilvl w:val="0"/>
                <w:numId w:val="7"/>
              </w:numPr>
              <w:rPr>
                <w:ins w:id="331" w:author="柠栀" w:date="2025-05-07T10:41:34Z"/>
                <w:rFonts w:ascii="楷体" w:hAnsi="楷体" w:eastAsia="楷体" w:cs="楷体"/>
                <w:szCs w:val="24"/>
              </w:rPr>
            </w:pPr>
            <w:ins w:id="332" w:author="柠栀" w:date="2025-05-07T10:41:34Z">
              <w:r>
                <w:rPr>
                  <w:rFonts w:hint="eastAsia" w:ascii="楷体" w:hAnsi="楷体" w:eastAsia="楷体" w:cs="楷体"/>
                  <w:szCs w:val="24"/>
                  <w:lang w:bidi="ar"/>
                </w:rPr>
                <w:t>和开发人员协作设置符合实际的需求优先级</w:t>
              </w:r>
            </w:ins>
          </w:p>
          <w:p w14:paraId="601D436B">
            <w:pPr>
              <w:numPr>
                <w:ilvl w:val="0"/>
                <w:numId w:val="7"/>
              </w:numPr>
              <w:rPr>
                <w:ins w:id="333" w:author="柠栀" w:date="2025-05-07T10:41:34Z"/>
                <w:rFonts w:ascii="楷体" w:hAnsi="楷体" w:eastAsia="楷体" w:cs="楷体"/>
                <w:szCs w:val="24"/>
              </w:rPr>
            </w:pPr>
            <w:ins w:id="334" w:author="柠栀" w:date="2025-05-07T10:41:34Z">
              <w:r>
                <w:rPr>
                  <w:rFonts w:hint="eastAsia" w:ascii="楷体" w:hAnsi="楷体" w:eastAsia="楷体" w:cs="楷体"/>
                  <w:szCs w:val="24"/>
                  <w:lang w:bidi="ar"/>
                </w:rPr>
                <w:t>及时沟通需求变更</w:t>
              </w:r>
            </w:ins>
          </w:p>
          <w:p w14:paraId="43C23C92">
            <w:pPr>
              <w:numPr>
                <w:ilvl w:val="0"/>
                <w:numId w:val="7"/>
              </w:numPr>
              <w:rPr>
                <w:del w:id="335" w:author="柠栀" w:date="2025-05-07T10:41:34Z"/>
                <w:rFonts w:hint="eastAsia" w:ascii="楷体" w:hAnsi="楷体" w:eastAsia="楷体" w:cs="楷体"/>
                <w:szCs w:val="24"/>
              </w:rPr>
            </w:pPr>
            <w:ins w:id="336" w:author="柠栀" w:date="2025-05-07T10:41:34Z">
              <w:r>
                <w:rPr>
                  <w:rFonts w:hint="eastAsia" w:ascii="楷体" w:hAnsi="楷体" w:eastAsia="楷体" w:cs="楷体"/>
                  <w:szCs w:val="24"/>
                  <w:lang w:bidi="ar"/>
                </w:rPr>
                <w:t>尊重需求开发流程</w:t>
              </w:r>
            </w:ins>
            <w:del w:id="337" w:author="柠栀" w:date="2025-05-07T10:41:34Z">
              <w:r>
                <w:rPr>
                  <w:rFonts w:hint="eastAsia" w:ascii="楷体" w:hAnsi="楷体" w:eastAsia="楷体" w:cs="楷体"/>
                  <w:szCs w:val="24"/>
                  <w:lang w:bidi="ar"/>
                </w:rPr>
                <w:delText>给业务分析师和开发人员发表自己的真实看法</w:delText>
              </w:r>
            </w:del>
          </w:p>
          <w:p w14:paraId="0D9A76C6">
            <w:pPr>
              <w:numPr>
                <w:ilvl w:val="0"/>
                <w:numId w:val="7"/>
              </w:numPr>
              <w:rPr>
                <w:del w:id="338" w:author="柠栀" w:date="2025-05-07T10:41:34Z"/>
                <w:rFonts w:hint="eastAsia" w:ascii="楷体" w:hAnsi="楷体" w:eastAsia="楷体" w:cs="楷体"/>
                <w:szCs w:val="24"/>
              </w:rPr>
            </w:pPr>
            <w:del w:id="339" w:author="柠栀" w:date="2025-05-07T10:41:34Z">
              <w:r>
                <w:rPr>
                  <w:rFonts w:hint="eastAsia" w:ascii="楷体" w:hAnsi="楷体" w:eastAsia="楷体" w:cs="楷体"/>
                  <w:szCs w:val="24"/>
                  <w:lang w:bidi="ar"/>
                </w:rPr>
                <w:delText>准备足够的时间来澄清需求</w:delText>
              </w:r>
            </w:del>
          </w:p>
          <w:p w14:paraId="79CB3336">
            <w:pPr>
              <w:numPr>
                <w:ilvl w:val="0"/>
                <w:numId w:val="7"/>
              </w:numPr>
              <w:rPr>
                <w:del w:id="340" w:author="柠栀" w:date="2025-05-07T10:41:34Z"/>
                <w:rFonts w:hint="eastAsia" w:ascii="楷体" w:hAnsi="楷体" w:eastAsia="楷体" w:cs="楷体"/>
                <w:szCs w:val="24"/>
              </w:rPr>
            </w:pPr>
            <w:del w:id="341" w:author="柠栀" w:date="2025-05-07T10:41:34Z">
              <w:r>
                <w:rPr>
                  <w:rFonts w:hint="eastAsia" w:ascii="楷体" w:hAnsi="楷体" w:eastAsia="楷体" w:cs="楷体"/>
                  <w:szCs w:val="24"/>
                  <w:lang w:bidi="ar"/>
                </w:rPr>
                <w:delText>提供具体而准确的需求</w:delText>
              </w:r>
            </w:del>
          </w:p>
          <w:p w14:paraId="0378A20C">
            <w:pPr>
              <w:numPr>
                <w:ilvl w:val="0"/>
                <w:numId w:val="7"/>
              </w:numPr>
              <w:rPr>
                <w:del w:id="342" w:author="柠栀" w:date="2025-05-07T10:41:34Z"/>
                <w:rFonts w:hint="eastAsia" w:ascii="楷体" w:hAnsi="楷体" w:eastAsia="楷体" w:cs="楷体"/>
                <w:szCs w:val="24"/>
              </w:rPr>
            </w:pPr>
            <w:del w:id="343" w:author="柠栀" w:date="2025-05-07T10:41:34Z">
              <w:r>
                <w:rPr>
                  <w:rFonts w:hint="eastAsia" w:ascii="楷体" w:hAnsi="楷体" w:eastAsia="楷体" w:cs="楷体"/>
                  <w:szCs w:val="24"/>
                  <w:lang w:bidi="ar"/>
                </w:rPr>
                <w:delText>及时对需求进行确认</w:delText>
              </w:r>
            </w:del>
          </w:p>
          <w:p w14:paraId="45ED4A8D">
            <w:pPr>
              <w:numPr>
                <w:ilvl w:val="0"/>
                <w:numId w:val="7"/>
              </w:numPr>
              <w:rPr>
                <w:del w:id="344" w:author="柠栀" w:date="2025-05-07T10:41:34Z"/>
                <w:rFonts w:hint="eastAsia" w:ascii="楷体" w:hAnsi="楷体" w:eastAsia="楷体" w:cs="楷体"/>
                <w:szCs w:val="24"/>
              </w:rPr>
            </w:pPr>
            <w:del w:id="345" w:author="柠栀" w:date="2025-05-07T10:41:34Z">
              <w:r>
                <w:rPr>
                  <w:rFonts w:hint="eastAsia" w:ascii="楷体" w:hAnsi="楷体" w:eastAsia="楷体" w:cs="楷体"/>
                  <w:szCs w:val="24"/>
                  <w:lang w:bidi="ar"/>
                </w:rPr>
                <w:delText>和开发人员协作设置符合实际的需求优先级</w:delText>
              </w:r>
            </w:del>
          </w:p>
          <w:p w14:paraId="3B51D2CC">
            <w:pPr>
              <w:numPr>
                <w:ilvl w:val="0"/>
                <w:numId w:val="7"/>
              </w:numPr>
              <w:rPr>
                <w:del w:id="346" w:author="柠栀" w:date="2025-05-07T10:41:34Z"/>
                <w:rFonts w:hint="eastAsia" w:ascii="楷体" w:hAnsi="楷体" w:eastAsia="楷体" w:cs="楷体"/>
                <w:szCs w:val="24"/>
              </w:rPr>
            </w:pPr>
            <w:del w:id="347" w:author="柠栀" w:date="2025-05-07T10:41:34Z">
              <w:r>
                <w:rPr>
                  <w:rFonts w:hint="eastAsia" w:ascii="楷体" w:hAnsi="楷体" w:eastAsia="楷体" w:cs="楷体"/>
                  <w:szCs w:val="24"/>
                  <w:lang w:bidi="ar"/>
                </w:rPr>
                <w:delText>及时沟通需求变更</w:delText>
              </w:r>
            </w:del>
          </w:p>
          <w:p w14:paraId="4D10B234">
            <w:pPr>
              <w:rPr>
                <w:rFonts w:hint="eastAsia" w:ascii="楷体" w:hAnsi="楷体" w:eastAsia="楷体" w:cs="楷体"/>
                <w:szCs w:val="24"/>
              </w:rPr>
            </w:pPr>
            <w:del w:id="348" w:author="柠栀" w:date="2025-05-07T10:41:34Z">
              <w:r>
                <w:rPr>
                  <w:rFonts w:hint="eastAsia" w:ascii="楷体" w:hAnsi="楷体" w:eastAsia="楷体" w:cs="楷体"/>
                  <w:szCs w:val="24"/>
                  <w:lang w:bidi="ar"/>
                </w:rPr>
                <w:delText>尊重需求开发流程</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1491436B">
            <w:pPr>
              <w:rPr>
                <w:rFonts w:hint="eastAsia" w:ascii="楷体" w:hAnsi="楷体" w:eastAsia="楷体" w:cs="楷体"/>
                <w:szCs w:val="24"/>
              </w:rPr>
            </w:pPr>
            <w:ins w:id="349" w:author="柠栀" w:date="2025-05-07T10:41:34Z">
              <w:r>
                <w:rPr>
                  <w:rFonts w:hint="eastAsia" w:ascii="楷体" w:hAnsi="楷体" w:eastAsia="楷体" w:cs="楷体"/>
                  <w:szCs w:val="24"/>
                  <w:lang w:bidi="ar"/>
                </w:rPr>
                <w:t>项目开始（202</w:t>
              </w:r>
            </w:ins>
            <w:ins w:id="350" w:author="柠栀" w:date="2025-05-07T10:41:34Z">
              <w:r>
                <w:rPr>
                  <w:rFonts w:hint="eastAsia" w:ascii="楷体" w:hAnsi="楷体" w:eastAsia="楷体" w:cs="楷体"/>
                  <w:szCs w:val="24"/>
                  <w:lang w:val="en-US" w:eastAsia="zh-CN" w:bidi="ar"/>
                </w:rPr>
                <w:t>5</w:t>
              </w:r>
            </w:ins>
            <w:ins w:id="351" w:author="柠栀" w:date="2025-05-07T10:41:34Z">
              <w:r>
                <w:rPr>
                  <w:rFonts w:hint="eastAsia" w:ascii="楷体" w:hAnsi="楷体" w:eastAsia="楷体" w:cs="楷体"/>
                  <w:szCs w:val="24"/>
                  <w:lang w:bidi="ar"/>
                </w:rPr>
                <w:t xml:space="preserve"> 年 </w:t>
              </w:r>
            </w:ins>
            <w:ins w:id="352" w:author="柠栀" w:date="2025-05-07T10:41:34Z">
              <w:r>
                <w:rPr>
                  <w:rFonts w:ascii="楷体" w:hAnsi="楷体" w:eastAsia="楷体" w:cs="楷体"/>
                  <w:szCs w:val="24"/>
                  <w:lang w:bidi="ar"/>
                </w:rPr>
                <w:t>4</w:t>
              </w:r>
            </w:ins>
            <w:ins w:id="353" w:author="柠栀" w:date="2025-05-07T10:41:34Z">
              <w:r>
                <w:rPr>
                  <w:rFonts w:hint="eastAsia" w:ascii="楷体" w:hAnsi="楷体" w:eastAsia="楷体" w:cs="楷体"/>
                  <w:szCs w:val="24"/>
                  <w:lang w:bidi="ar"/>
                </w:rPr>
                <w:t xml:space="preserve"> 月 </w:t>
              </w:r>
            </w:ins>
            <w:ins w:id="354" w:author="柠栀" w:date="2025-05-07T10:41:34Z">
              <w:r>
                <w:rPr>
                  <w:rFonts w:ascii="楷体" w:hAnsi="楷体" w:eastAsia="楷体" w:cs="楷体"/>
                  <w:szCs w:val="24"/>
                  <w:lang w:bidi="ar"/>
                </w:rPr>
                <w:t>18</w:t>
              </w:r>
            </w:ins>
            <w:ins w:id="355" w:author="柠栀" w:date="2025-05-07T10:41:34Z">
              <w:r>
                <w:rPr>
                  <w:rFonts w:hint="eastAsia" w:ascii="楷体" w:hAnsi="楷体" w:eastAsia="楷体" w:cs="楷体"/>
                  <w:szCs w:val="24"/>
                  <w:lang w:bidi="ar"/>
                </w:rPr>
                <w:t xml:space="preserve"> 日）至项目结束（202</w:t>
              </w:r>
            </w:ins>
            <w:ins w:id="356" w:author="柠栀" w:date="2025-05-07T10:41:34Z">
              <w:r>
                <w:rPr>
                  <w:rFonts w:hint="eastAsia" w:ascii="楷体" w:hAnsi="楷体" w:eastAsia="楷体" w:cs="楷体"/>
                  <w:szCs w:val="24"/>
                  <w:lang w:val="en-US" w:eastAsia="zh-CN" w:bidi="ar"/>
                </w:rPr>
                <w:t>5</w:t>
              </w:r>
            </w:ins>
            <w:ins w:id="357" w:author="柠栀" w:date="2025-05-07T10:41:34Z">
              <w:r>
                <w:rPr>
                  <w:rFonts w:hint="eastAsia" w:ascii="楷体" w:hAnsi="楷体" w:eastAsia="楷体" w:cs="楷体"/>
                  <w:szCs w:val="24"/>
                  <w:lang w:bidi="ar"/>
                </w:rPr>
                <w:t xml:space="preserve"> 年 6 月</w:t>
              </w:r>
            </w:ins>
            <w:ins w:id="358" w:author="柠栀" w:date="2025-05-07T10:41:34Z">
              <w:r>
                <w:rPr>
                  <w:rFonts w:ascii="楷体" w:hAnsi="楷体" w:eastAsia="楷体" w:cs="楷体"/>
                  <w:szCs w:val="24"/>
                  <w:lang w:bidi="ar"/>
                </w:rPr>
                <w:t>16</w:t>
              </w:r>
            </w:ins>
            <w:ins w:id="359" w:author="柠栀" w:date="2025-05-07T10:41:34Z">
              <w:r>
                <w:rPr>
                  <w:rFonts w:hint="eastAsia" w:ascii="楷体" w:hAnsi="楷体" w:eastAsia="楷体" w:cs="楷体"/>
                  <w:szCs w:val="24"/>
                  <w:lang w:bidi="ar"/>
                </w:rPr>
                <w:t xml:space="preserve"> 日）</w:t>
              </w:r>
            </w:ins>
            <w:del w:id="360" w:author="柠栀" w:date="2025-05-07T10:41:34Z">
              <w:r>
                <w:rPr>
                  <w:rFonts w:hint="eastAsia" w:ascii="楷体" w:hAnsi="楷体" w:eastAsia="楷体" w:cs="楷体"/>
                  <w:szCs w:val="24"/>
                  <w:lang w:bidi="ar"/>
                </w:rPr>
                <w:delText>项目开始（2025 年 2 月 25 日）至项目结束（2025 年 6 月3 日）</w:delText>
              </w:r>
            </w:del>
          </w:p>
        </w:tc>
      </w:tr>
      <w:tr w14:paraId="6A743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1C07F736">
            <w:pPr>
              <w:jc w:val="center"/>
              <w:rPr>
                <w:rFonts w:hint="eastAsia" w:ascii="楷体" w:hAnsi="楷体" w:eastAsia="楷体" w:cs="楷体"/>
                <w:szCs w:val="24"/>
              </w:rPr>
            </w:pPr>
            <w:ins w:id="361" w:author="柠栀" w:date="2025-05-07T10:41:34Z">
              <w:r>
                <w:rPr>
                  <w:rFonts w:hint="eastAsia" w:ascii="楷体" w:hAnsi="楷体" w:eastAsia="楷体" w:cs="楷体"/>
                  <w:szCs w:val="24"/>
                  <w:lang w:bidi="ar"/>
                </w:rPr>
                <w:t>管理员用户</w:t>
              </w:r>
            </w:ins>
            <w:del w:id="362" w:author="柠栀" w:date="2025-05-07T10:41:34Z">
              <w:r>
                <w:rPr>
                  <w:rFonts w:hint="eastAsia" w:ascii="楷体" w:hAnsi="楷体" w:eastAsia="楷体" w:cs="楷体"/>
                  <w:szCs w:val="24"/>
                  <w:lang w:bidi="ar"/>
                </w:rPr>
                <w:delText>管理员用户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7D8D450F">
            <w:pPr>
              <w:numPr>
                <w:ilvl w:val="0"/>
                <w:numId w:val="8"/>
              </w:numPr>
              <w:rPr>
                <w:ins w:id="363" w:author="柠栀" w:date="2025-05-07T10:41:34Z"/>
                <w:rFonts w:ascii="楷体" w:hAnsi="楷体" w:eastAsia="楷体" w:cs="楷体"/>
                <w:szCs w:val="24"/>
              </w:rPr>
            </w:pPr>
            <w:ins w:id="364" w:author="柠栀" w:date="2025-05-07T10:41:34Z">
              <w:r>
                <w:rPr>
                  <w:rFonts w:hint="eastAsia" w:ascii="楷体" w:hAnsi="楷体" w:eastAsia="楷体" w:cs="楷体"/>
                  <w:szCs w:val="24"/>
                  <w:lang w:eastAsia="zh-Hans"/>
                </w:rPr>
                <w:t>改进平台板块内容</w:t>
              </w:r>
            </w:ins>
          </w:p>
          <w:p w14:paraId="34985FF5">
            <w:pPr>
              <w:numPr>
                <w:ilvl w:val="0"/>
                <w:numId w:val="8"/>
              </w:numPr>
              <w:rPr>
                <w:ins w:id="365" w:author="柠栀" w:date="2025-05-07T10:41:34Z"/>
                <w:rFonts w:ascii="楷体" w:hAnsi="楷体" w:eastAsia="楷体" w:cs="楷体"/>
                <w:szCs w:val="24"/>
              </w:rPr>
            </w:pPr>
            <w:ins w:id="366" w:author="柠栀" w:date="2025-05-07T10:41:34Z">
              <w:r>
                <w:rPr>
                  <w:rFonts w:hint="eastAsia" w:ascii="楷体" w:hAnsi="楷体" w:eastAsia="楷体" w:cs="楷体"/>
                  <w:szCs w:val="24"/>
                  <w:lang w:eastAsia="zh-Hans"/>
                </w:rPr>
                <w:t>平台网站的增删改查</w:t>
              </w:r>
            </w:ins>
          </w:p>
          <w:p w14:paraId="78A38EA2">
            <w:pPr>
              <w:numPr>
                <w:ilvl w:val="0"/>
                <w:numId w:val="8"/>
              </w:numPr>
              <w:rPr>
                <w:del w:id="367" w:author="柠栀" w:date="2025-05-07T10:41:34Z"/>
                <w:rFonts w:hint="eastAsia" w:ascii="楷体" w:hAnsi="楷体" w:eastAsia="楷体" w:cs="楷体"/>
                <w:szCs w:val="24"/>
              </w:rPr>
            </w:pPr>
            <w:ins w:id="368" w:author="柠栀" w:date="2025-05-07T10:41:34Z">
              <w:r>
                <w:rPr>
                  <w:rFonts w:hint="eastAsia" w:ascii="楷体" w:hAnsi="楷体" w:eastAsia="楷体" w:cs="楷体"/>
                  <w:szCs w:val="24"/>
                  <w:lang w:eastAsia="zh-Hans"/>
                </w:rPr>
                <w:t>根据需求完善网站</w:t>
              </w:r>
            </w:ins>
            <w:del w:id="369" w:author="柠栀" w:date="2025-05-07T10:41:34Z">
              <w:r>
                <w:rPr>
                  <w:rFonts w:hint="eastAsia" w:ascii="楷体" w:hAnsi="楷体" w:eastAsia="楷体" w:cs="楷体"/>
                  <w:szCs w:val="24"/>
                  <w:lang w:eastAsia="zh-Hans"/>
                </w:rPr>
                <w:delText>改进平台板块内容</w:delText>
              </w:r>
            </w:del>
          </w:p>
          <w:p w14:paraId="35A3C9A6">
            <w:pPr>
              <w:numPr>
                <w:ilvl w:val="0"/>
                <w:numId w:val="8"/>
              </w:numPr>
              <w:rPr>
                <w:del w:id="370" w:author="柠栀" w:date="2025-05-07T10:41:34Z"/>
                <w:rFonts w:hint="eastAsia" w:ascii="楷体" w:hAnsi="楷体" w:eastAsia="楷体" w:cs="楷体"/>
                <w:szCs w:val="24"/>
              </w:rPr>
            </w:pPr>
            <w:del w:id="371" w:author="柠栀" w:date="2025-05-07T10:41:34Z">
              <w:r>
                <w:rPr>
                  <w:rFonts w:hint="eastAsia" w:ascii="楷体" w:hAnsi="楷体" w:eastAsia="楷体" w:cs="楷体"/>
                  <w:szCs w:val="24"/>
                  <w:lang w:eastAsia="zh-Hans"/>
                </w:rPr>
                <w:delText>平台的增删改查</w:delText>
              </w:r>
            </w:del>
          </w:p>
          <w:p w14:paraId="677BB540">
            <w:pPr>
              <w:numPr>
                <w:ilvl w:val="0"/>
                <w:numId w:val="8"/>
              </w:numPr>
              <w:ind w:left="0" w:leftChars="0" w:firstLine="0" w:firstLineChars="0"/>
              <w:rPr>
                <w:rFonts w:hint="eastAsia" w:ascii="楷体" w:hAnsi="楷体" w:eastAsia="楷体" w:cs="楷体"/>
                <w:szCs w:val="24"/>
              </w:rPr>
            </w:pPr>
            <w:del w:id="372" w:author="柠栀" w:date="2025-05-07T10:41:34Z">
              <w:r>
                <w:rPr>
                  <w:rFonts w:hint="eastAsia" w:ascii="楷体" w:hAnsi="楷体" w:eastAsia="楷体" w:cs="楷体"/>
                  <w:szCs w:val="24"/>
                  <w:lang w:eastAsia="zh-Hans"/>
                </w:rPr>
                <w:delText>根据需求完善平台</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0636BE3D">
            <w:pPr>
              <w:numPr>
                <w:ilvl w:val="0"/>
                <w:numId w:val="9"/>
              </w:numPr>
              <w:rPr>
                <w:ins w:id="373" w:author="柠栀" w:date="2025-05-07T10:41:34Z"/>
                <w:rFonts w:ascii="楷体" w:hAnsi="楷体" w:eastAsia="楷体" w:cs="楷体"/>
                <w:szCs w:val="24"/>
              </w:rPr>
            </w:pPr>
            <w:ins w:id="374" w:author="柠栀" w:date="2025-05-07T10:41:34Z">
              <w:r>
                <w:rPr>
                  <w:rFonts w:hint="eastAsia" w:ascii="楷体" w:hAnsi="楷体" w:eastAsia="楷体" w:cs="楷体"/>
                  <w:szCs w:val="24"/>
                  <w:lang w:eastAsia="zh-Hans"/>
                </w:rPr>
                <w:t>维护平台内容正常运行</w:t>
              </w:r>
            </w:ins>
          </w:p>
          <w:p w14:paraId="0FE55130">
            <w:pPr>
              <w:numPr>
                <w:ilvl w:val="0"/>
                <w:numId w:val="9"/>
              </w:numPr>
              <w:rPr>
                <w:del w:id="375" w:author="柠栀" w:date="2025-05-07T10:41:34Z"/>
                <w:rFonts w:hint="eastAsia" w:ascii="楷体" w:hAnsi="楷体" w:eastAsia="楷体" w:cs="楷体"/>
                <w:szCs w:val="24"/>
              </w:rPr>
            </w:pPr>
            <w:ins w:id="376" w:author="柠栀" w:date="2025-05-07T10:41:34Z">
              <w:r>
                <w:rPr>
                  <w:rFonts w:hint="eastAsia" w:ascii="楷体" w:hAnsi="楷体" w:eastAsia="楷体" w:cs="楷体"/>
                  <w:szCs w:val="24"/>
                  <w:lang w:eastAsia="zh-Hans"/>
                </w:rPr>
                <w:t>接收用户反馈</w:t>
              </w:r>
            </w:ins>
            <w:del w:id="377" w:author="柠栀" w:date="2025-05-07T10:41:34Z">
              <w:r>
                <w:rPr>
                  <w:rFonts w:hint="eastAsia" w:ascii="楷体" w:hAnsi="楷体" w:eastAsia="楷体" w:cs="楷体"/>
                  <w:szCs w:val="24"/>
                  <w:lang w:eastAsia="zh-Hans"/>
                </w:rPr>
                <w:delText>维护平台内容正常运行</w:delText>
              </w:r>
            </w:del>
          </w:p>
          <w:p w14:paraId="6B68585B">
            <w:pPr>
              <w:numPr>
                <w:ilvl w:val="0"/>
                <w:numId w:val="9"/>
              </w:numPr>
              <w:ind w:left="0" w:leftChars="0" w:firstLine="0" w:firstLineChars="0"/>
              <w:rPr>
                <w:rFonts w:hint="eastAsia" w:ascii="楷体" w:hAnsi="楷体" w:eastAsia="楷体" w:cs="楷体"/>
                <w:szCs w:val="24"/>
              </w:rPr>
            </w:pPr>
            <w:del w:id="378" w:author="柠栀" w:date="2025-05-07T10:41:34Z">
              <w:r>
                <w:rPr>
                  <w:rFonts w:hint="eastAsia" w:ascii="楷体" w:hAnsi="楷体" w:eastAsia="楷体" w:cs="楷体"/>
                  <w:szCs w:val="24"/>
                  <w:lang w:eastAsia="zh-Hans"/>
                </w:rPr>
                <w:delText>接收用户反馈</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1D12848F">
            <w:pPr>
              <w:rPr>
                <w:rFonts w:hint="eastAsia" w:ascii="楷体" w:hAnsi="楷体" w:eastAsia="楷体" w:cs="楷体"/>
                <w:szCs w:val="24"/>
              </w:rPr>
            </w:pPr>
            <w:ins w:id="379" w:author="柠栀" w:date="2025-05-07T10:41:34Z">
              <w:r>
                <w:rPr>
                  <w:rFonts w:hint="eastAsia" w:ascii="楷体" w:hAnsi="楷体" w:eastAsia="楷体" w:cs="楷体"/>
                  <w:szCs w:val="24"/>
                  <w:lang w:bidi="ar"/>
                </w:rPr>
                <w:t>项目开始（202</w:t>
              </w:r>
            </w:ins>
            <w:ins w:id="380" w:author="柠栀" w:date="2025-05-07T10:41:34Z">
              <w:r>
                <w:rPr>
                  <w:rFonts w:hint="eastAsia" w:ascii="楷体" w:hAnsi="楷体" w:eastAsia="楷体" w:cs="楷体"/>
                  <w:szCs w:val="24"/>
                  <w:lang w:val="en-US" w:eastAsia="zh-CN" w:bidi="ar"/>
                </w:rPr>
                <w:t>5</w:t>
              </w:r>
            </w:ins>
            <w:ins w:id="381" w:author="柠栀" w:date="2025-05-07T10:41:34Z">
              <w:r>
                <w:rPr>
                  <w:rFonts w:hint="eastAsia" w:ascii="楷体" w:hAnsi="楷体" w:eastAsia="楷体" w:cs="楷体"/>
                  <w:szCs w:val="24"/>
                  <w:lang w:bidi="ar"/>
                </w:rPr>
                <w:t xml:space="preserve"> 年 </w:t>
              </w:r>
            </w:ins>
            <w:ins w:id="382" w:author="柠栀" w:date="2025-05-07T10:41:34Z">
              <w:r>
                <w:rPr>
                  <w:rFonts w:ascii="楷体" w:hAnsi="楷体" w:eastAsia="楷体" w:cs="楷体"/>
                  <w:szCs w:val="24"/>
                  <w:lang w:bidi="ar"/>
                </w:rPr>
                <w:t>4</w:t>
              </w:r>
            </w:ins>
            <w:ins w:id="383" w:author="柠栀" w:date="2025-05-07T10:41:34Z">
              <w:r>
                <w:rPr>
                  <w:rFonts w:hint="eastAsia" w:ascii="楷体" w:hAnsi="楷体" w:eastAsia="楷体" w:cs="楷体"/>
                  <w:szCs w:val="24"/>
                  <w:lang w:bidi="ar"/>
                </w:rPr>
                <w:t xml:space="preserve"> 月 </w:t>
              </w:r>
            </w:ins>
            <w:ins w:id="384" w:author="柠栀" w:date="2025-05-07T10:41:34Z">
              <w:r>
                <w:rPr>
                  <w:rFonts w:ascii="楷体" w:hAnsi="楷体" w:eastAsia="楷体" w:cs="楷体"/>
                  <w:szCs w:val="24"/>
                  <w:lang w:bidi="ar"/>
                </w:rPr>
                <w:t>18</w:t>
              </w:r>
            </w:ins>
            <w:ins w:id="385" w:author="柠栀" w:date="2025-05-07T10:41:34Z">
              <w:r>
                <w:rPr>
                  <w:rFonts w:hint="eastAsia" w:ascii="楷体" w:hAnsi="楷体" w:eastAsia="楷体" w:cs="楷体"/>
                  <w:szCs w:val="24"/>
                  <w:lang w:bidi="ar"/>
                </w:rPr>
                <w:t xml:space="preserve"> 日）至项目结束（202</w:t>
              </w:r>
            </w:ins>
            <w:ins w:id="386" w:author="柠栀" w:date="2025-05-07T10:41:34Z">
              <w:r>
                <w:rPr>
                  <w:rFonts w:hint="eastAsia" w:ascii="楷体" w:hAnsi="楷体" w:eastAsia="楷体" w:cs="楷体"/>
                  <w:szCs w:val="24"/>
                  <w:lang w:val="en-US" w:eastAsia="zh-CN" w:bidi="ar"/>
                </w:rPr>
                <w:t>5</w:t>
              </w:r>
            </w:ins>
            <w:ins w:id="387" w:author="柠栀" w:date="2025-05-07T10:41:34Z">
              <w:r>
                <w:rPr>
                  <w:rFonts w:hint="eastAsia" w:ascii="楷体" w:hAnsi="楷体" w:eastAsia="楷体" w:cs="楷体"/>
                  <w:szCs w:val="24"/>
                  <w:lang w:bidi="ar"/>
                </w:rPr>
                <w:t xml:space="preserve"> 年 6 月</w:t>
              </w:r>
            </w:ins>
            <w:ins w:id="388" w:author="柠栀" w:date="2025-05-07T10:41:34Z">
              <w:r>
                <w:rPr>
                  <w:rFonts w:ascii="楷体" w:hAnsi="楷体" w:eastAsia="楷体" w:cs="楷体"/>
                  <w:szCs w:val="24"/>
                  <w:lang w:bidi="ar"/>
                </w:rPr>
                <w:t>16</w:t>
              </w:r>
            </w:ins>
            <w:ins w:id="389" w:author="柠栀" w:date="2025-05-07T10:41:34Z">
              <w:r>
                <w:rPr>
                  <w:rFonts w:hint="eastAsia" w:ascii="楷体" w:hAnsi="楷体" w:eastAsia="楷体" w:cs="楷体"/>
                  <w:szCs w:val="24"/>
                  <w:lang w:bidi="ar"/>
                </w:rPr>
                <w:t xml:space="preserve"> 日）</w:t>
              </w:r>
            </w:ins>
            <w:del w:id="390" w:author="柠栀" w:date="2025-05-07T10:41:34Z">
              <w:r>
                <w:rPr>
                  <w:rFonts w:hint="eastAsia" w:ascii="楷体" w:hAnsi="楷体" w:eastAsia="楷体" w:cs="楷体"/>
                  <w:szCs w:val="24"/>
                  <w:lang w:bidi="ar"/>
                </w:rPr>
                <w:delText>项目开始（2025 年 2 月 25 日）至项目结束（2025 年 6 月3 日）</w:delText>
              </w:r>
            </w:del>
          </w:p>
        </w:tc>
      </w:tr>
      <w:tr w14:paraId="24D84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06B6969D">
            <w:pPr>
              <w:jc w:val="center"/>
              <w:rPr>
                <w:rFonts w:hint="eastAsia" w:ascii="楷体" w:hAnsi="楷体" w:eastAsia="楷体" w:cs="楷体"/>
                <w:szCs w:val="24"/>
              </w:rPr>
            </w:pPr>
            <w:ins w:id="391" w:author="柠栀" w:date="2025-05-07T10:41:34Z">
              <w:r>
                <w:rPr>
                  <w:rFonts w:hint="eastAsia" w:ascii="楷体" w:hAnsi="楷体" w:eastAsia="楷体" w:cs="楷体"/>
                  <w:szCs w:val="24"/>
                  <w:lang w:bidi="ar"/>
                </w:rPr>
                <w:t>指导用户</w:t>
              </w:r>
            </w:ins>
            <w:del w:id="392" w:author="柠栀" w:date="2025-05-07T10:41:34Z">
              <w:r>
                <w:rPr>
                  <w:rFonts w:hint="eastAsia" w:ascii="楷体" w:hAnsi="楷体" w:eastAsia="楷体" w:cs="楷体"/>
                  <w:szCs w:val="24"/>
                  <w:lang w:bidi="ar"/>
                </w:rPr>
                <w:delText>指导用户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3019E15F">
            <w:pPr>
              <w:numPr>
                <w:ilvl w:val="0"/>
                <w:numId w:val="10"/>
              </w:numPr>
              <w:rPr>
                <w:ins w:id="393" w:author="柠栀" w:date="2025-05-07T10:41:34Z"/>
                <w:rFonts w:ascii="楷体" w:hAnsi="楷体" w:eastAsia="楷体" w:cs="楷体"/>
                <w:szCs w:val="24"/>
              </w:rPr>
            </w:pPr>
            <w:ins w:id="394" w:author="柠栀" w:date="2025-05-07T10:41:34Z">
              <w:r>
                <w:rPr>
                  <w:rFonts w:hint="eastAsia" w:ascii="楷体" w:hAnsi="楷体" w:eastAsia="楷体" w:cs="楷体"/>
                  <w:szCs w:val="24"/>
                  <w:lang w:bidi="ar"/>
                </w:rPr>
                <w:t>对现有的需求进行评价和合理性的分析</w:t>
              </w:r>
            </w:ins>
          </w:p>
          <w:p w14:paraId="25BCAE79">
            <w:pPr>
              <w:numPr>
                <w:ilvl w:val="0"/>
                <w:numId w:val="10"/>
              </w:numPr>
              <w:rPr>
                <w:del w:id="395" w:author="柠栀" w:date="2025-05-07T10:41:34Z"/>
                <w:rFonts w:hint="eastAsia" w:ascii="楷体" w:hAnsi="楷体" w:eastAsia="楷体" w:cs="楷体"/>
                <w:szCs w:val="24"/>
              </w:rPr>
            </w:pPr>
            <w:ins w:id="396" w:author="柠栀" w:date="2025-05-07T10:41:34Z">
              <w:r>
                <w:rPr>
                  <w:rFonts w:hint="eastAsia" w:ascii="楷体" w:hAnsi="楷体" w:eastAsia="楷体" w:cs="楷体"/>
                  <w:szCs w:val="24"/>
                  <w:lang w:bidi="ar"/>
                </w:rPr>
                <w:t>聆听关于需求以及方案的建议和替代方案</w:t>
              </w:r>
            </w:ins>
            <w:del w:id="397" w:author="柠栀" w:date="2025-05-07T10:41:34Z">
              <w:r>
                <w:rPr>
                  <w:rFonts w:hint="eastAsia" w:ascii="楷体" w:hAnsi="楷体" w:eastAsia="楷体" w:cs="楷体"/>
                  <w:szCs w:val="24"/>
                  <w:lang w:bidi="ar"/>
                </w:rPr>
                <w:delText>对现有的需求进行评价和合理性的分析</w:delText>
              </w:r>
            </w:del>
          </w:p>
          <w:p w14:paraId="527E1C97">
            <w:pPr>
              <w:numPr>
                <w:ilvl w:val="0"/>
                <w:numId w:val="10"/>
              </w:numPr>
              <w:ind w:left="0" w:leftChars="0" w:firstLine="0" w:firstLineChars="0"/>
              <w:rPr>
                <w:rFonts w:hint="eastAsia" w:ascii="楷体" w:hAnsi="楷体" w:eastAsia="楷体" w:cs="楷体"/>
                <w:szCs w:val="24"/>
              </w:rPr>
            </w:pPr>
            <w:del w:id="398" w:author="柠栀" w:date="2025-05-07T10:41:34Z">
              <w:r>
                <w:rPr>
                  <w:rFonts w:hint="eastAsia" w:ascii="楷体" w:hAnsi="楷体" w:eastAsia="楷体" w:cs="楷体"/>
                  <w:szCs w:val="24"/>
                  <w:lang w:bidi="ar"/>
                </w:rPr>
                <w:delText>聆听关于需求以及方案的建议和替代方案</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14EA80C3">
            <w:pPr>
              <w:numPr>
                <w:ilvl w:val="0"/>
                <w:numId w:val="11"/>
              </w:numPr>
              <w:rPr>
                <w:ins w:id="399" w:author="柠栀" w:date="2025-05-07T10:41:34Z"/>
                <w:rFonts w:ascii="楷体" w:hAnsi="楷体" w:eastAsia="楷体" w:cs="楷体"/>
                <w:szCs w:val="24"/>
              </w:rPr>
            </w:pPr>
            <w:ins w:id="400" w:author="柠栀" w:date="2025-05-07T10:41:34Z">
              <w:r>
                <w:rPr>
                  <w:rFonts w:hint="eastAsia" w:ascii="楷体" w:hAnsi="楷体" w:eastAsia="楷体" w:cs="楷体"/>
                  <w:szCs w:val="24"/>
                  <w:lang w:bidi="ar"/>
                </w:rPr>
                <w:t>给业务分析师和开发人员发表自己的真实看法</w:t>
              </w:r>
            </w:ins>
          </w:p>
          <w:p w14:paraId="7FC3DC3C">
            <w:pPr>
              <w:numPr>
                <w:ilvl w:val="0"/>
                <w:numId w:val="11"/>
              </w:numPr>
              <w:rPr>
                <w:ins w:id="401" w:author="柠栀" w:date="2025-05-07T10:41:34Z"/>
                <w:rFonts w:ascii="楷体" w:hAnsi="楷体" w:eastAsia="楷体" w:cs="楷体"/>
                <w:szCs w:val="24"/>
              </w:rPr>
            </w:pPr>
            <w:ins w:id="402" w:author="柠栀" w:date="2025-05-07T10:41:34Z">
              <w:r>
                <w:rPr>
                  <w:rFonts w:hint="eastAsia" w:ascii="楷体" w:hAnsi="楷体" w:eastAsia="楷体" w:cs="楷体"/>
                  <w:szCs w:val="24"/>
                  <w:lang w:bidi="ar"/>
                </w:rPr>
                <w:t>准备足够的时间来澄清需求</w:t>
              </w:r>
            </w:ins>
          </w:p>
          <w:p w14:paraId="06F4C27D">
            <w:pPr>
              <w:numPr>
                <w:ilvl w:val="0"/>
                <w:numId w:val="11"/>
              </w:numPr>
              <w:rPr>
                <w:ins w:id="403" w:author="柠栀" w:date="2025-05-07T10:41:34Z"/>
                <w:rFonts w:ascii="楷体" w:hAnsi="楷体" w:eastAsia="楷体" w:cs="楷体"/>
                <w:szCs w:val="24"/>
              </w:rPr>
            </w:pPr>
            <w:ins w:id="404" w:author="柠栀" w:date="2025-05-07T10:41:34Z">
              <w:r>
                <w:rPr>
                  <w:rFonts w:hint="eastAsia" w:ascii="楷体" w:hAnsi="楷体" w:eastAsia="楷体" w:cs="楷体"/>
                  <w:szCs w:val="24"/>
                  <w:lang w:bidi="ar"/>
                </w:rPr>
                <w:t>提供具体而准确的需求</w:t>
              </w:r>
            </w:ins>
          </w:p>
          <w:p w14:paraId="09450F38">
            <w:pPr>
              <w:numPr>
                <w:ilvl w:val="0"/>
                <w:numId w:val="11"/>
              </w:numPr>
              <w:rPr>
                <w:ins w:id="405" w:author="柠栀" w:date="2025-05-07T10:41:34Z"/>
                <w:rFonts w:ascii="楷体" w:hAnsi="楷体" w:eastAsia="楷体" w:cs="楷体"/>
                <w:szCs w:val="24"/>
              </w:rPr>
            </w:pPr>
            <w:ins w:id="406" w:author="柠栀" w:date="2025-05-07T10:41:34Z">
              <w:r>
                <w:rPr>
                  <w:rFonts w:hint="eastAsia" w:ascii="楷体" w:hAnsi="楷体" w:eastAsia="楷体" w:cs="楷体"/>
                  <w:szCs w:val="24"/>
                  <w:lang w:bidi="ar"/>
                </w:rPr>
                <w:t>及时对需求进行确认</w:t>
              </w:r>
            </w:ins>
          </w:p>
          <w:p w14:paraId="4BCBDDAE">
            <w:pPr>
              <w:numPr>
                <w:ilvl w:val="0"/>
                <w:numId w:val="11"/>
              </w:numPr>
              <w:rPr>
                <w:ins w:id="407" w:author="柠栀" w:date="2025-05-07T10:41:34Z"/>
                <w:rFonts w:ascii="楷体" w:hAnsi="楷体" w:eastAsia="楷体" w:cs="楷体"/>
                <w:szCs w:val="24"/>
              </w:rPr>
            </w:pPr>
            <w:ins w:id="408" w:author="柠栀" w:date="2025-05-07T10:41:34Z">
              <w:r>
                <w:rPr>
                  <w:rFonts w:hint="eastAsia" w:ascii="楷体" w:hAnsi="楷体" w:eastAsia="楷体" w:cs="楷体"/>
                  <w:szCs w:val="24"/>
                  <w:lang w:bidi="ar"/>
                </w:rPr>
                <w:t>评审需求和评审原型</w:t>
              </w:r>
            </w:ins>
          </w:p>
          <w:p w14:paraId="76ECB0AA">
            <w:pPr>
              <w:numPr>
                <w:ilvl w:val="0"/>
                <w:numId w:val="11"/>
              </w:numPr>
              <w:rPr>
                <w:ins w:id="409" w:author="柠栀" w:date="2025-05-07T10:41:34Z"/>
                <w:rFonts w:ascii="楷体" w:hAnsi="楷体" w:eastAsia="楷体" w:cs="楷体"/>
                <w:szCs w:val="24"/>
              </w:rPr>
            </w:pPr>
            <w:ins w:id="410" w:author="柠栀" w:date="2025-05-07T10:41:34Z">
              <w:r>
                <w:rPr>
                  <w:rFonts w:hint="eastAsia" w:ascii="楷体" w:hAnsi="楷体" w:eastAsia="楷体" w:cs="楷体"/>
                  <w:szCs w:val="24"/>
                  <w:lang w:bidi="ar"/>
                </w:rPr>
                <w:t>即使沟通需求变更</w:t>
              </w:r>
            </w:ins>
          </w:p>
          <w:p w14:paraId="4B1BB561">
            <w:pPr>
              <w:numPr>
                <w:ilvl w:val="0"/>
                <w:numId w:val="11"/>
              </w:numPr>
              <w:rPr>
                <w:del w:id="411" w:author="柠栀" w:date="2025-05-07T10:41:34Z"/>
                <w:rFonts w:hint="eastAsia" w:ascii="楷体" w:hAnsi="楷体" w:eastAsia="楷体" w:cs="楷体"/>
                <w:szCs w:val="24"/>
              </w:rPr>
            </w:pPr>
            <w:del w:id="412" w:author="柠栀" w:date="2025-05-07T10:41:34Z">
              <w:r>
                <w:rPr>
                  <w:rFonts w:hint="eastAsia" w:ascii="楷体" w:hAnsi="楷体" w:eastAsia="楷体" w:cs="楷体"/>
                  <w:szCs w:val="24"/>
                  <w:lang w:bidi="ar"/>
                </w:rPr>
                <w:delText>给业务分析师和开发人员发表自己的真实看法</w:delText>
              </w:r>
            </w:del>
          </w:p>
          <w:p w14:paraId="010A32FE">
            <w:pPr>
              <w:numPr>
                <w:ilvl w:val="0"/>
                <w:numId w:val="11"/>
              </w:numPr>
              <w:rPr>
                <w:del w:id="413" w:author="柠栀" w:date="2025-05-07T10:41:34Z"/>
                <w:rFonts w:hint="eastAsia" w:ascii="楷体" w:hAnsi="楷体" w:eastAsia="楷体" w:cs="楷体"/>
                <w:szCs w:val="24"/>
              </w:rPr>
            </w:pPr>
            <w:del w:id="414" w:author="柠栀" w:date="2025-05-07T10:41:34Z">
              <w:r>
                <w:rPr>
                  <w:rFonts w:hint="eastAsia" w:ascii="楷体" w:hAnsi="楷体" w:eastAsia="楷体" w:cs="楷体"/>
                  <w:szCs w:val="24"/>
                  <w:lang w:bidi="ar"/>
                </w:rPr>
                <w:delText>准备足够的时间来澄清需求</w:delText>
              </w:r>
            </w:del>
          </w:p>
          <w:p w14:paraId="7F52EB33">
            <w:pPr>
              <w:numPr>
                <w:ilvl w:val="0"/>
                <w:numId w:val="11"/>
              </w:numPr>
              <w:rPr>
                <w:del w:id="415" w:author="柠栀" w:date="2025-05-07T10:41:34Z"/>
                <w:rFonts w:hint="eastAsia" w:ascii="楷体" w:hAnsi="楷体" w:eastAsia="楷体" w:cs="楷体"/>
                <w:szCs w:val="24"/>
              </w:rPr>
            </w:pPr>
            <w:del w:id="416" w:author="柠栀" w:date="2025-05-07T10:41:34Z">
              <w:r>
                <w:rPr>
                  <w:rFonts w:hint="eastAsia" w:ascii="楷体" w:hAnsi="楷体" w:eastAsia="楷体" w:cs="楷体"/>
                  <w:szCs w:val="24"/>
                  <w:lang w:bidi="ar"/>
                </w:rPr>
                <w:delText>提供具体而准确的需求</w:delText>
              </w:r>
            </w:del>
          </w:p>
          <w:p w14:paraId="2B15F4D2">
            <w:pPr>
              <w:numPr>
                <w:ilvl w:val="0"/>
                <w:numId w:val="11"/>
              </w:numPr>
              <w:rPr>
                <w:del w:id="417" w:author="柠栀" w:date="2025-05-07T10:41:34Z"/>
                <w:rFonts w:hint="eastAsia" w:ascii="楷体" w:hAnsi="楷体" w:eastAsia="楷体" w:cs="楷体"/>
                <w:szCs w:val="24"/>
              </w:rPr>
            </w:pPr>
            <w:del w:id="418" w:author="柠栀" w:date="2025-05-07T10:41:34Z">
              <w:r>
                <w:rPr>
                  <w:rFonts w:hint="eastAsia" w:ascii="楷体" w:hAnsi="楷体" w:eastAsia="楷体" w:cs="楷体"/>
                  <w:szCs w:val="24"/>
                  <w:lang w:bidi="ar"/>
                </w:rPr>
                <w:delText>及时对需求进行确认</w:delText>
              </w:r>
            </w:del>
          </w:p>
          <w:p w14:paraId="045DF3E2">
            <w:pPr>
              <w:numPr>
                <w:ilvl w:val="0"/>
                <w:numId w:val="11"/>
              </w:numPr>
              <w:rPr>
                <w:del w:id="419" w:author="柠栀" w:date="2025-05-07T10:41:34Z"/>
                <w:rFonts w:hint="eastAsia" w:ascii="楷体" w:hAnsi="楷体" w:eastAsia="楷体" w:cs="楷体"/>
                <w:szCs w:val="24"/>
              </w:rPr>
            </w:pPr>
            <w:del w:id="420" w:author="柠栀" w:date="2025-05-07T10:41:34Z">
              <w:r>
                <w:rPr>
                  <w:rFonts w:hint="eastAsia" w:ascii="楷体" w:hAnsi="楷体" w:eastAsia="楷体" w:cs="楷体"/>
                  <w:szCs w:val="24"/>
                  <w:lang w:bidi="ar"/>
                </w:rPr>
                <w:delText>评审需求和评审原型</w:delText>
              </w:r>
            </w:del>
          </w:p>
          <w:p w14:paraId="2361E58B">
            <w:pPr>
              <w:numPr>
                <w:ilvl w:val="0"/>
                <w:numId w:val="11"/>
              </w:numPr>
              <w:rPr>
                <w:del w:id="421" w:author="柠栀" w:date="2025-05-07T10:41:34Z"/>
                <w:rFonts w:hint="eastAsia" w:ascii="楷体" w:hAnsi="楷体" w:eastAsia="楷体" w:cs="楷体"/>
                <w:szCs w:val="24"/>
              </w:rPr>
            </w:pPr>
            <w:del w:id="422" w:author="柠栀" w:date="2025-05-07T10:41:34Z">
              <w:r>
                <w:rPr>
                  <w:rFonts w:hint="eastAsia" w:ascii="楷体" w:hAnsi="楷体" w:eastAsia="楷体" w:cs="楷体"/>
                  <w:szCs w:val="24"/>
                  <w:lang w:bidi="ar"/>
                </w:rPr>
                <w:delText>即使沟通需求变更</w:delText>
              </w:r>
            </w:del>
          </w:p>
          <w:p w14:paraId="7DAFC110">
            <w:pPr>
              <w:rPr>
                <w:rFonts w:hint="eastAsia" w:ascii="楷体" w:hAnsi="楷体" w:eastAsia="楷体" w:cs="楷体"/>
                <w:szCs w:val="24"/>
              </w:rPr>
            </w:pPr>
          </w:p>
        </w:tc>
        <w:tc>
          <w:tcPr>
            <w:tcW w:w="1657" w:type="dxa"/>
            <w:tcBorders>
              <w:top w:val="single" w:color="auto" w:sz="4" w:space="0"/>
              <w:left w:val="nil"/>
              <w:bottom w:val="single" w:color="auto" w:sz="4" w:space="0"/>
              <w:right w:val="single" w:color="auto" w:sz="4" w:space="0"/>
            </w:tcBorders>
            <w:shd w:val="clear" w:color="auto" w:fill="auto"/>
            <w:vAlign w:val="top"/>
          </w:tcPr>
          <w:p w14:paraId="5A8E6C29">
            <w:pPr>
              <w:rPr>
                <w:rFonts w:hint="eastAsia" w:ascii="楷体" w:hAnsi="楷体" w:eastAsia="楷体" w:cs="楷体"/>
                <w:szCs w:val="24"/>
              </w:rPr>
            </w:pPr>
            <w:ins w:id="423" w:author="柠栀" w:date="2025-05-07T10:41:34Z">
              <w:r>
                <w:rPr>
                  <w:rFonts w:hint="eastAsia" w:ascii="楷体" w:hAnsi="楷体" w:eastAsia="楷体" w:cs="楷体"/>
                  <w:szCs w:val="24"/>
                  <w:lang w:bidi="ar"/>
                </w:rPr>
                <w:t>项目开始（202</w:t>
              </w:r>
            </w:ins>
            <w:ins w:id="424" w:author="柠栀" w:date="2025-05-07T10:41:34Z">
              <w:r>
                <w:rPr>
                  <w:rFonts w:hint="eastAsia" w:ascii="楷体" w:hAnsi="楷体" w:eastAsia="楷体" w:cs="楷体"/>
                  <w:szCs w:val="24"/>
                  <w:lang w:val="en-US" w:eastAsia="zh-CN" w:bidi="ar"/>
                </w:rPr>
                <w:t>5</w:t>
              </w:r>
            </w:ins>
            <w:ins w:id="425" w:author="柠栀" w:date="2025-05-07T10:41:34Z">
              <w:r>
                <w:rPr>
                  <w:rFonts w:hint="eastAsia" w:ascii="楷体" w:hAnsi="楷体" w:eastAsia="楷体" w:cs="楷体"/>
                  <w:szCs w:val="24"/>
                  <w:lang w:bidi="ar"/>
                </w:rPr>
                <w:t xml:space="preserve"> 年 </w:t>
              </w:r>
            </w:ins>
            <w:ins w:id="426" w:author="柠栀" w:date="2025-05-07T10:41:34Z">
              <w:r>
                <w:rPr>
                  <w:rFonts w:ascii="楷体" w:hAnsi="楷体" w:eastAsia="楷体" w:cs="楷体"/>
                  <w:szCs w:val="24"/>
                  <w:lang w:bidi="ar"/>
                </w:rPr>
                <w:t>4</w:t>
              </w:r>
            </w:ins>
            <w:ins w:id="427" w:author="柠栀" w:date="2025-05-07T10:41:34Z">
              <w:r>
                <w:rPr>
                  <w:rFonts w:hint="eastAsia" w:ascii="楷体" w:hAnsi="楷体" w:eastAsia="楷体" w:cs="楷体"/>
                  <w:szCs w:val="24"/>
                  <w:lang w:bidi="ar"/>
                </w:rPr>
                <w:t xml:space="preserve"> 月 </w:t>
              </w:r>
            </w:ins>
            <w:ins w:id="428" w:author="柠栀" w:date="2025-05-07T10:41:34Z">
              <w:r>
                <w:rPr>
                  <w:rFonts w:ascii="楷体" w:hAnsi="楷体" w:eastAsia="楷体" w:cs="楷体"/>
                  <w:szCs w:val="24"/>
                  <w:lang w:bidi="ar"/>
                </w:rPr>
                <w:t>18</w:t>
              </w:r>
            </w:ins>
            <w:ins w:id="429" w:author="柠栀" w:date="2025-05-07T10:41:34Z">
              <w:r>
                <w:rPr>
                  <w:rFonts w:hint="eastAsia" w:ascii="楷体" w:hAnsi="楷体" w:eastAsia="楷体" w:cs="楷体"/>
                  <w:szCs w:val="24"/>
                  <w:lang w:bidi="ar"/>
                </w:rPr>
                <w:t xml:space="preserve"> 日）至项目结束（202</w:t>
              </w:r>
            </w:ins>
            <w:ins w:id="430" w:author="柠栀" w:date="2025-05-07T10:41:34Z">
              <w:r>
                <w:rPr>
                  <w:rFonts w:hint="eastAsia" w:ascii="楷体" w:hAnsi="楷体" w:eastAsia="楷体" w:cs="楷体"/>
                  <w:szCs w:val="24"/>
                  <w:lang w:val="en-US" w:eastAsia="zh-CN" w:bidi="ar"/>
                </w:rPr>
                <w:t>5</w:t>
              </w:r>
            </w:ins>
            <w:ins w:id="431" w:author="柠栀" w:date="2025-05-07T10:41:34Z">
              <w:r>
                <w:rPr>
                  <w:rFonts w:hint="eastAsia" w:ascii="楷体" w:hAnsi="楷体" w:eastAsia="楷体" w:cs="楷体"/>
                  <w:szCs w:val="24"/>
                  <w:lang w:bidi="ar"/>
                </w:rPr>
                <w:t xml:space="preserve"> 年 6 月</w:t>
              </w:r>
            </w:ins>
            <w:ins w:id="432" w:author="柠栀" w:date="2025-05-07T10:41:34Z">
              <w:r>
                <w:rPr>
                  <w:rFonts w:ascii="楷体" w:hAnsi="楷体" w:eastAsia="楷体" w:cs="楷体"/>
                  <w:szCs w:val="24"/>
                  <w:lang w:bidi="ar"/>
                </w:rPr>
                <w:t>16</w:t>
              </w:r>
            </w:ins>
            <w:ins w:id="433" w:author="柠栀" w:date="2025-05-07T10:41:34Z">
              <w:r>
                <w:rPr>
                  <w:rFonts w:hint="eastAsia" w:ascii="楷体" w:hAnsi="楷体" w:eastAsia="楷体" w:cs="楷体"/>
                  <w:szCs w:val="24"/>
                  <w:lang w:bidi="ar"/>
                </w:rPr>
                <w:t xml:space="preserve"> 日）</w:t>
              </w:r>
            </w:ins>
            <w:del w:id="434" w:author="柠栀" w:date="2025-05-07T10:41:34Z">
              <w:r>
                <w:rPr>
                  <w:rFonts w:hint="eastAsia" w:ascii="楷体" w:hAnsi="楷体" w:eastAsia="楷体" w:cs="楷体"/>
                  <w:szCs w:val="24"/>
                  <w:lang w:bidi="ar"/>
                </w:rPr>
                <w:delText>项目开始（2025 年 2 月 25 日）至项目结束（2025 年 6 月3 日）</w:delText>
              </w:r>
            </w:del>
          </w:p>
        </w:tc>
      </w:tr>
    </w:tbl>
    <w:p w14:paraId="24C28D3D">
      <w:pPr>
        <w:spacing w:line="360" w:lineRule="auto"/>
        <w:rPr>
          <w:rFonts w:hint="eastAsia" w:ascii="楷体" w:hAnsi="楷体" w:eastAsia="楷体" w:cs="楷体"/>
          <w:szCs w:val="24"/>
          <w:lang w:eastAsia="zh-Hans" w:bidi="ar"/>
        </w:rPr>
      </w:pPr>
    </w:p>
    <w:p w14:paraId="5C99B17E">
      <w:pPr>
        <w:pStyle w:val="3"/>
        <w:numPr>
          <w:ilvl w:val="1"/>
          <w:numId w:val="0"/>
        </w:numPr>
        <w:spacing w:line="360" w:lineRule="auto"/>
        <w:ind w:left="567" w:leftChars="0" w:hanging="567" w:firstLineChars="0"/>
        <w:rPr>
          <w:rFonts w:hint="default" w:ascii="楷体" w:hAnsi="楷体" w:eastAsia="楷体" w:cs="楷体"/>
          <w:b/>
          <w:bCs/>
          <w:color w:val="000000" w:themeColor="text1"/>
          <w:sz w:val="28"/>
          <w:szCs w:val="28"/>
          <w:rPrChange w:id="435" w:author="柠栀" w:date="2025-05-07T11:52:58Z">
            <w:rPr>
              <w:rFonts w:hint="eastAsia" w:ascii="楷体" w:hAnsi="楷体" w:eastAsia="楷体" w:cs="楷体"/>
              <w:b/>
              <w:bCs/>
              <w:sz w:val="28"/>
              <w:szCs w:val="28"/>
            </w:rPr>
          </w:rPrChange>
          <w14:textFill>
            <w14:solidFill>
              <w14:schemeClr w14:val="tx1"/>
            </w14:solidFill>
          </w14:textFill>
        </w:rPr>
      </w:pPr>
      <w:bookmarkStart w:id="59" w:name="_Toc6263"/>
      <w:bookmarkStart w:id="60" w:name="_Toc12357"/>
      <w:bookmarkStart w:id="61" w:name="_Toc4607"/>
      <w:r>
        <w:rPr>
          <w:rFonts w:hint="default" w:ascii="楷体" w:hAnsi="楷体" w:eastAsia="楷体" w:cs="楷体"/>
          <w:b/>
          <w:bCs/>
          <w:color w:val="000000" w:themeColor="text1"/>
          <w:kern w:val="2"/>
          <w:sz w:val="28"/>
          <w:szCs w:val="28"/>
          <w:lang w:val="en-US" w:eastAsia="zh-CN" w:bidi="ar-SA"/>
          <w:rPrChange w:id="436" w:author="柠栀" w:date="2025-05-07T11:52:58Z">
            <w:rPr>
              <w:rFonts w:hint="default" w:ascii="楷体" w:hAnsi="楷体" w:eastAsia="楷体" w:cs="楷体"/>
              <w:b/>
              <w:bCs/>
              <w:kern w:val="2"/>
              <w:sz w:val="28"/>
              <w:szCs w:val="28"/>
              <w:lang w:val="en-US" w:eastAsia="zh-CN" w:bidi="ar-SA"/>
            </w:rPr>
          </w:rPrChange>
          <w14:textFill>
            <w14:solidFill>
              <w14:schemeClr w14:val="tx1"/>
            </w14:solidFill>
          </w14:textFill>
        </w:rPr>
        <w:t>3.2.</w:t>
      </w:r>
      <w:r>
        <w:rPr>
          <w:rFonts w:hint="default" w:ascii="楷体" w:hAnsi="楷体" w:eastAsia="楷体" w:cs="楷体"/>
          <w:b/>
          <w:bCs/>
          <w:color w:val="000000" w:themeColor="text1"/>
          <w:sz w:val="28"/>
          <w:szCs w:val="28"/>
          <w:rPrChange w:id="437" w:author="柠栀" w:date="2025-05-07T11:52:58Z">
            <w:rPr>
              <w:rFonts w:hint="eastAsia" w:ascii="楷体" w:hAnsi="楷体" w:eastAsia="楷体" w:cs="楷体"/>
              <w:b/>
              <w:bCs/>
              <w:sz w:val="28"/>
              <w:szCs w:val="28"/>
            </w:rPr>
          </w:rPrChange>
          <w14:textFill>
            <w14:solidFill>
              <w14:schemeClr w14:val="tx1"/>
            </w14:solidFill>
          </w14:textFill>
        </w:rPr>
        <w:t>需求规格</w:t>
      </w:r>
      <w:bookmarkEnd w:id="59"/>
      <w:bookmarkEnd w:id="60"/>
      <w:bookmarkEnd w:id="61"/>
    </w:p>
    <w:p w14:paraId="7EEA5AC6">
      <w:pPr>
        <w:bidi w:val="0"/>
        <w:spacing w:line="360" w:lineRule="auto"/>
        <w:ind w:firstLine="420"/>
        <w:rPr>
          <w:rFonts w:hint="eastAsia" w:ascii="楷体" w:hAnsi="楷体" w:eastAsia="楷体" w:cs="楷体"/>
          <w:sz w:val="24"/>
          <w:szCs w:val="24"/>
        </w:rPr>
        <w:pPrChange w:id="438" w:author="柠栀" w:date="2025-05-07T10:30:45Z">
          <w:pPr>
            <w:bidi w:val="0"/>
            <w:spacing w:line="360" w:lineRule="auto"/>
          </w:pPr>
        </w:pPrChange>
      </w:pPr>
      <w:bookmarkStart w:id="62" w:name="_Toc102564164"/>
      <w:bookmarkStart w:id="63" w:name="_Toc235851510"/>
      <w:bookmarkStart w:id="64" w:name="_Toc235938919"/>
      <w:bookmarkStart w:id="65" w:name="_Toc104980314"/>
      <w:r>
        <w:rPr>
          <w:rFonts w:hint="eastAsia" w:ascii="楷体" w:hAnsi="楷体" w:eastAsia="楷体" w:cs="楷体"/>
          <w:sz w:val="24"/>
          <w:szCs w:val="24"/>
        </w:rPr>
        <w:t>软件系统总体功能/对象结构</w:t>
      </w:r>
      <w:bookmarkEnd w:id="62"/>
      <w:bookmarkEnd w:id="63"/>
      <w:bookmarkEnd w:id="64"/>
      <w:bookmarkEnd w:id="65"/>
    </w:p>
    <w:p w14:paraId="13A35477">
      <w:pPr>
        <w:bidi w:val="0"/>
        <w:spacing w:line="360" w:lineRule="auto"/>
        <w:rPr>
          <w:rFonts w:hint="eastAsia" w:ascii="楷体" w:hAnsi="楷体" w:eastAsia="楷体" w:cs="楷体"/>
          <w:sz w:val="24"/>
          <w:szCs w:val="24"/>
        </w:rPr>
      </w:pPr>
      <w:ins w:id="439" w:author="柠栀" w:date="2025-05-07T11:35:30Z">
        <w:r>
          <w:rPr/>
          <w:drawing>
            <wp:inline distT="0" distB="0" distL="114300" distR="114300">
              <wp:extent cx="5267325" cy="3789680"/>
              <wp:effectExtent l="0" t="0" r="0" b="127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6"/>
                      <a:stretch>
                        <a:fillRect/>
                      </a:stretch>
                    </pic:blipFill>
                    <pic:spPr>
                      <a:xfrm>
                        <a:off x="0" y="0"/>
                        <a:ext cx="5267325" cy="3789680"/>
                      </a:xfrm>
                      <a:prstGeom prst="rect">
                        <a:avLst/>
                      </a:prstGeom>
                      <a:noFill/>
                      <a:ln>
                        <a:noFill/>
                      </a:ln>
                    </pic:spPr>
                  </pic:pic>
                </a:graphicData>
              </a:graphic>
            </wp:inline>
          </w:drawing>
        </w:r>
      </w:ins>
    </w:p>
    <w:p w14:paraId="1F5AC0ED">
      <w:pPr>
        <w:pStyle w:val="2"/>
        <w:numPr>
          <w:ilvl w:val="0"/>
          <w:numId w:val="0"/>
        </w:numPr>
        <w:spacing w:line="360" w:lineRule="auto"/>
        <w:ind w:left="425" w:leftChars="0" w:hanging="425" w:firstLineChars="0"/>
        <w:rPr>
          <w:rFonts w:hint="eastAsia" w:ascii="楷体" w:hAnsi="楷体" w:eastAsia="楷体" w:cs="楷体"/>
          <w:sz w:val="44"/>
          <w:szCs w:val="44"/>
        </w:rPr>
      </w:pPr>
      <w:bookmarkStart w:id="66" w:name="_Toc102564167"/>
      <w:bookmarkStart w:id="67" w:name="_Toc172185938"/>
      <w:bookmarkStart w:id="68" w:name="_Toc1449"/>
      <w:r>
        <w:rPr>
          <w:rFonts w:hint="default" w:ascii="楷体" w:hAnsi="楷体" w:eastAsia="楷体" w:cs="楷体"/>
          <w:b/>
          <w:bCs/>
          <w:kern w:val="44"/>
          <w:sz w:val="44"/>
          <w:szCs w:val="44"/>
          <w:lang w:val="en-US" w:eastAsia="zh-CN" w:bidi="ar-SA"/>
        </w:rPr>
        <w:t>4.</w:t>
      </w:r>
      <w:r>
        <w:rPr>
          <w:rFonts w:hint="eastAsia" w:ascii="楷体" w:hAnsi="楷体" w:eastAsia="楷体" w:cs="楷体"/>
          <w:sz w:val="44"/>
          <w:szCs w:val="44"/>
        </w:rPr>
        <w:t>系统特征</w:t>
      </w:r>
      <w:bookmarkEnd w:id="66"/>
      <w:bookmarkEnd w:id="67"/>
      <w:bookmarkEnd w:id="68"/>
    </w:p>
    <w:p w14:paraId="2FC01831">
      <w:pPr>
        <w:pStyle w:val="3"/>
        <w:numPr>
          <w:ilvl w:val="1"/>
          <w:numId w:val="0"/>
        </w:numPr>
        <w:bidi w:val="0"/>
        <w:spacing w:line="360" w:lineRule="auto"/>
        <w:ind w:left="567" w:leftChars="0" w:hanging="567" w:firstLineChars="0"/>
        <w:rPr>
          <w:rFonts w:hint="eastAsia" w:ascii="楷体" w:hAnsi="楷体" w:eastAsia="楷体" w:cs="楷体"/>
          <w:sz w:val="32"/>
          <w:szCs w:val="32"/>
          <w:lang w:val="en-US" w:eastAsia="zh-CN"/>
        </w:rPr>
      </w:pPr>
      <w:bookmarkStart w:id="69" w:name="_Toc1268587457"/>
      <w:bookmarkStart w:id="70" w:name="_Toc4632"/>
      <w:r>
        <w:rPr>
          <w:rFonts w:hint="default" w:ascii="楷体" w:hAnsi="楷体" w:eastAsia="楷体" w:cs="楷体"/>
          <w:b/>
          <w:bCs/>
          <w:kern w:val="2"/>
          <w:sz w:val="32"/>
          <w:szCs w:val="32"/>
          <w:lang w:val="en-US" w:eastAsia="zh-CN" w:bidi="ar-SA"/>
        </w:rPr>
        <w:t>4.1.</w:t>
      </w:r>
      <w:r>
        <w:rPr>
          <w:rFonts w:hint="eastAsia" w:ascii="楷体" w:hAnsi="楷体" w:eastAsia="楷体" w:cs="楷体"/>
          <w:b/>
          <w:bCs/>
          <w:kern w:val="2"/>
          <w:sz w:val="32"/>
          <w:szCs w:val="32"/>
          <w:lang w:val="en-US" w:eastAsia="zh-CN" w:bidi="ar-SA"/>
        </w:rPr>
        <w:t>校务问答机器人</w:t>
      </w:r>
      <w:r>
        <w:rPr>
          <w:rFonts w:hint="eastAsia" w:ascii="楷体" w:hAnsi="楷体" w:eastAsia="楷体" w:cs="楷体"/>
          <w:sz w:val="32"/>
          <w:szCs w:val="32"/>
          <w:lang w:val="en-US" w:eastAsia="zh-CN"/>
        </w:rPr>
        <w:t>顶层用例图</w:t>
      </w:r>
      <w:bookmarkEnd w:id="69"/>
      <w:bookmarkEnd w:id="70"/>
    </w:p>
    <w:p w14:paraId="36975B38">
      <w:pPr>
        <w:rPr>
          <w:rFonts w:hint="eastAsia"/>
          <w:lang w:val="en-US" w:eastAsia="zh-CN"/>
        </w:rPr>
      </w:pPr>
      <w:r>
        <w:rPr>
          <w:rFonts w:hint="eastAsia"/>
          <w:lang w:val="en-US" w:eastAsia="zh-CN"/>
        </w:rPr>
        <w:drawing>
          <wp:inline distT="0" distB="0" distL="114300" distR="114300">
            <wp:extent cx="5206365" cy="924560"/>
            <wp:effectExtent l="0" t="0" r="3810" b="8890"/>
            <wp:docPr id="110" name="图片 110" descr="e3b3995b68adbfc6493b6d4f268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e3b3995b68adbfc6493b6d4f2685109"/>
                    <pic:cNvPicPr>
                      <a:picLocks noChangeAspect="1"/>
                    </pic:cNvPicPr>
                  </pic:nvPicPr>
                  <pic:blipFill>
                    <a:blip r:embed="rId7"/>
                    <a:stretch>
                      <a:fillRect/>
                    </a:stretch>
                  </pic:blipFill>
                  <pic:spPr>
                    <a:xfrm>
                      <a:off x="0" y="0"/>
                      <a:ext cx="5206365" cy="924560"/>
                    </a:xfrm>
                    <a:prstGeom prst="rect">
                      <a:avLst/>
                    </a:prstGeom>
                  </pic:spPr>
                </pic:pic>
              </a:graphicData>
            </a:graphic>
          </wp:inline>
        </w:drawing>
      </w:r>
    </w:p>
    <w:p w14:paraId="5991B763">
      <w:pPr>
        <w:pStyle w:val="3"/>
        <w:numPr>
          <w:ilvl w:val="1"/>
          <w:numId w:val="0"/>
        </w:numPr>
        <w:bidi w:val="0"/>
        <w:spacing w:line="360" w:lineRule="auto"/>
        <w:ind w:left="567" w:leftChars="0" w:hanging="567" w:firstLineChars="0"/>
        <w:rPr>
          <w:rFonts w:hint="default" w:ascii="楷体" w:hAnsi="楷体" w:eastAsia="楷体" w:cs="楷体"/>
          <w:b/>
          <w:bCs/>
          <w:kern w:val="2"/>
          <w:sz w:val="32"/>
          <w:szCs w:val="32"/>
          <w:lang w:val="en-US" w:eastAsia="zh-CN" w:bidi="ar-SA"/>
        </w:rPr>
      </w:pPr>
      <w:bookmarkStart w:id="71" w:name="_Toc422"/>
      <w:bookmarkStart w:id="72" w:name="_Toc165971602"/>
      <w:bookmarkStart w:id="73" w:name="_Toc17588"/>
      <w:r>
        <w:rPr>
          <w:rFonts w:hint="eastAsia" w:ascii="楷体" w:hAnsi="楷体" w:eastAsia="楷体" w:cs="楷体"/>
          <w:b/>
          <w:bCs/>
          <w:kern w:val="2"/>
          <w:sz w:val="32"/>
          <w:szCs w:val="32"/>
          <w:lang w:val="en-US" w:eastAsia="zh-CN" w:bidi="ar-SA"/>
        </w:rPr>
        <w:t>4.2管理员</w:t>
      </w:r>
      <w:bookmarkEnd w:id="71"/>
      <w:bookmarkEnd w:id="72"/>
      <w:bookmarkEnd w:id="73"/>
    </w:p>
    <w:p w14:paraId="277BFC0C">
      <w:pPr>
        <w:pStyle w:val="4"/>
        <w:numPr>
          <w:numId w:val="0"/>
        </w:numPr>
        <w:ind w:leftChars="0"/>
        <w:rPr>
          <w:rFonts w:hint="default" w:eastAsia="宋体"/>
          <w:lang w:val="en-US" w:eastAsia="zh-CN"/>
        </w:rPr>
      </w:pPr>
      <w:bookmarkStart w:id="74" w:name="_Toc10641"/>
      <w:bookmarkStart w:id="75" w:name="_Toc165971603"/>
      <w:bookmarkStart w:id="76" w:name="_Toc15004"/>
      <w:r>
        <w:rPr>
          <w:rFonts w:hint="eastAsia"/>
          <w:lang w:val="en-US" w:eastAsia="zh-CN"/>
        </w:rPr>
        <w:t>4.2.1</w:t>
      </w:r>
      <w:r>
        <w:rPr>
          <w:rFonts w:hint="eastAsia"/>
        </w:rPr>
        <w:t>身份认证</w:t>
      </w:r>
      <w:bookmarkEnd w:id="74"/>
      <w:bookmarkEnd w:id="75"/>
      <w:bookmarkEnd w:id="76"/>
    </w:p>
    <w:p w14:paraId="6A026A70">
      <w:pPr>
        <w:keepNext/>
        <w:keepLines/>
        <w:spacing w:before="280" w:after="290" w:line="374" w:lineRule="auto"/>
        <w:jc w:val="left"/>
        <w:outlineLvl w:val="3"/>
        <w:rPr>
          <w:rFonts w:hint="default" w:ascii="楷体" w:hAnsi="楷体" w:eastAsia="楷体" w:cs="楷体"/>
          <w:b/>
          <w:bCs/>
          <w:sz w:val="24"/>
          <w:lang w:val="en-US" w:eastAsia="zh-CN"/>
        </w:rPr>
      </w:pPr>
      <w:r>
        <w:rPr>
          <w:rFonts w:hint="eastAsia" w:ascii="楷体" w:hAnsi="楷体" w:eastAsia="楷体" w:cs="楷体"/>
          <w:b/>
          <w:bCs/>
          <w:sz w:val="24"/>
          <w:lang w:val="en-US" w:eastAsia="zh-CN"/>
        </w:rPr>
        <w:t>4.2.1.1注册</w:t>
      </w:r>
    </w:p>
    <w:p w14:paraId="67BFDCC9">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123C7FBE">
      <w:pPr>
        <w:spacing w:line="360" w:lineRule="auto"/>
        <w:jc w:val="center"/>
        <w:rPr>
          <w:rFonts w:hint="eastAsia" w:ascii="楷体" w:hAnsi="楷体" w:eastAsia="楷体" w:cs="楷体"/>
        </w:rPr>
      </w:pPr>
      <w:r>
        <w:drawing>
          <wp:inline distT="0" distB="0" distL="114300" distR="114300">
            <wp:extent cx="5269865" cy="1357630"/>
            <wp:effectExtent l="0" t="0" r="6985" b="444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8"/>
                    <a:stretch>
                      <a:fillRect/>
                    </a:stretch>
                  </pic:blipFill>
                  <pic:spPr>
                    <a:xfrm>
                      <a:off x="0" y="0"/>
                      <a:ext cx="5269865" cy="1357630"/>
                    </a:xfrm>
                    <a:prstGeom prst="rect">
                      <a:avLst/>
                    </a:prstGeom>
                    <a:noFill/>
                    <a:ln>
                      <a:noFill/>
                    </a:ln>
                  </pic:spPr>
                </pic:pic>
              </a:graphicData>
            </a:graphic>
          </wp:inline>
        </w:drawing>
      </w:r>
    </w:p>
    <w:p w14:paraId="02C859F3">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w:t>
      </w:r>
      <w:r>
        <w:rPr>
          <w:rFonts w:hint="eastAsia" w:ascii="楷体" w:hAnsi="楷体" w:eastAsia="楷体" w:cs="楷体"/>
          <w:sz w:val="21"/>
          <w:szCs w:val="21"/>
        </w:rPr>
        <w:t>-2-1-1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用户</w:t>
      </w:r>
      <w:r>
        <w:rPr>
          <w:rFonts w:hint="eastAsia" w:ascii="楷体" w:hAnsi="楷体" w:eastAsia="楷体" w:cs="楷体"/>
          <w:sz w:val="21"/>
          <w:szCs w:val="21"/>
          <w:lang w:val="en-US" w:eastAsia="zh-CN"/>
        </w:rPr>
        <w:t>注册</w:t>
      </w:r>
    </w:p>
    <w:p w14:paraId="0FD8DE49">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317D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DE7AAB8">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403DE031">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lang w:val="en-US" w:eastAsia="zh-CN"/>
              </w:rPr>
              <w:t>AD</w:t>
            </w:r>
            <w:r>
              <w:rPr>
                <w:rFonts w:hint="eastAsia" w:ascii="楷体" w:hAnsi="楷体" w:eastAsia="楷体" w:cs="楷体"/>
                <w:kern w:val="0"/>
                <w:szCs w:val="20"/>
              </w:rPr>
              <w:t>-1用户</w:t>
            </w:r>
            <w:r>
              <w:rPr>
                <w:rFonts w:hint="eastAsia" w:ascii="楷体" w:hAnsi="楷体" w:eastAsia="楷体" w:cs="楷体"/>
                <w:kern w:val="0"/>
                <w:szCs w:val="20"/>
                <w:lang w:val="en-US" w:eastAsia="zh-CN"/>
              </w:rPr>
              <w:t>注册</w:t>
            </w:r>
          </w:p>
        </w:tc>
      </w:tr>
      <w:tr w14:paraId="33BEE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7D2439">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54EF83B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045ACCEF">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DC13E75">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0DFDF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D7A11EF">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431D144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AC552F3">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361A63B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190B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2DA6D2B">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58EBF56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学生</w:t>
            </w:r>
            <w:r>
              <w:rPr>
                <w:rFonts w:hint="eastAsia" w:ascii="楷体" w:hAnsi="楷体" w:eastAsia="楷体" w:cs="楷体"/>
                <w:kern w:val="0"/>
                <w:szCs w:val="20"/>
                <w:lang w:val="en-US" w:eastAsia="zh-CN"/>
              </w:rPr>
              <w:t>教师</w:t>
            </w:r>
            <w:r>
              <w:rPr>
                <w:rFonts w:hint="eastAsia" w:ascii="楷体" w:hAnsi="楷体" w:eastAsia="楷体" w:cs="楷体"/>
                <w:kern w:val="0"/>
                <w:szCs w:val="20"/>
              </w:rPr>
              <w:t>用户通过输入手机号和密码注册校务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机器人小程序，完成</w:t>
            </w:r>
            <w:r>
              <w:rPr>
                <w:rFonts w:hint="eastAsia" w:ascii="楷体" w:hAnsi="楷体" w:eastAsia="楷体" w:cs="楷体"/>
                <w:kern w:val="0"/>
                <w:szCs w:val="20"/>
                <w:lang w:val="en-US" w:eastAsia="zh-CN"/>
              </w:rPr>
              <w:t>注册</w:t>
            </w:r>
            <w:r>
              <w:rPr>
                <w:rFonts w:hint="eastAsia" w:ascii="楷体" w:hAnsi="楷体" w:eastAsia="楷体" w:cs="楷体"/>
                <w:kern w:val="0"/>
                <w:szCs w:val="20"/>
              </w:rPr>
              <w:t>后进入</w:t>
            </w:r>
            <w:r>
              <w:rPr>
                <w:rFonts w:hint="eastAsia" w:ascii="楷体" w:hAnsi="楷体" w:eastAsia="楷体" w:cs="楷体"/>
                <w:kern w:val="0"/>
                <w:szCs w:val="20"/>
                <w:lang w:val="en-US" w:eastAsia="zh-CN"/>
              </w:rPr>
              <w:t>登录页</w:t>
            </w:r>
          </w:p>
        </w:tc>
      </w:tr>
      <w:tr w14:paraId="281AA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985E99F">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1D8BBBC1">
            <w:pPr>
              <w:spacing w:line="360" w:lineRule="auto"/>
              <w:rPr>
                <w:rFonts w:hint="eastAsia" w:ascii="楷体" w:hAnsi="楷体" w:eastAsia="楷体" w:cs="楷体"/>
                <w:kern w:val="0"/>
                <w:szCs w:val="20"/>
              </w:rPr>
            </w:pPr>
            <w:r>
              <w:rPr>
                <w:rFonts w:hint="eastAsia" w:ascii="楷体" w:hAnsi="楷体" w:eastAsia="楷体" w:cs="楷体"/>
                <w:kern w:val="0"/>
                <w:szCs w:val="20"/>
              </w:rPr>
              <w:t>用户点击校务问答机器人小程序登录界面的注册按钮</w:t>
            </w:r>
          </w:p>
        </w:tc>
      </w:tr>
      <w:tr w14:paraId="62DFD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E41C5DE">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4ED672B7">
            <w:pPr>
              <w:spacing w:line="360" w:lineRule="auto"/>
              <w:rPr>
                <w:rFonts w:hint="eastAsia" w:ascii="楷体" w:hAnsi="楷体" w:eastAsia="楷体" w:cs="楷体"/>
                <w:kern w:val="0"/>
                <w:szCs w:val="20"/>
              </w:rPr>
            </w:pPr>
            <w:r>
              <w:rPr>
                <w:rFonts w:ascii="楷体" w:hAnsi="楷体" w:eastAsia="楷体" w:cs="楷体"/>
                <w:kern w:val="0"/>
                <w:szCs w:val="20"/>
              </w:rPr>
              <w:t>用户已安装微信并登录微信账号</w:t>
            </w:r>
          </w:p>
        </w:tc>
      </w:tr>
      <w:tr w14:paraId="477D3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D07B1F9">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B7E50A8">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lang w:val="en-US" w:eastAsia="zh-CN"/>
              </w:rPr>
              <w:t>登录页</w:t>
            </w:r>
          </w:p>
        </w:tc>
      </w:tr>
      <w:tr w14:paraId="526D8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6F4B7ED">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B4B6633">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用户打开校务问答机器人小程序，点击注册按钮</w:t>
            </w:r>
          </w:p>
          <w:p w14:paraId="648A5D15">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用户输入手机号，接收并输入验证码</w:t>
            </w:r>
          </w:p>
          <w:p w14:paraId="7E8B6451">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用户设置密码</w:t>
            </w:r>
          </w:p>
          <w:p w14:paraId="41BC3970">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用户提交注册信息</w:t>
            </w:r>
          </w:p>
          <w:p w14:paraId="54B58AE3">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注册</w:t>
            </w:r>
            <w:r>
              <w:rPr>
                <w:rFonts w:hint="eastAsia" w:ascii="楷体" w:hAnsi="楷体" w:eastAsia="楷体" w:cs="楷体"/>
                <w:kern w:val="0"/>
                <w:szCs w:val="20"/>
              </w:rPr>
              <w:t>成功后，跳转至校务问答机器人</w:t>
            </w:r>
            <w:r>
              <w:rPr>
                <w:rFonts w:hint="eastAsia" w:ascii="楷体" w:hAnsi="楷体" w:eastAsia="楷体" w:cs="楷体"/>
                <w:kern w:val="0"/>
                <w:szCs w:val="20"/>
                <w:lang w:val="en-US" w:eastAsia="zh-CN"/>
              </w:rPr>
              <w:t>登录页</w:t>
            </w:r>
          </w:p>
        </w:tc>
      </w:tr>
      <w:tr w14:paraId="5218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69C606">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34327D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45BB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21057C6">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0389A5F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登录失败：手机号已存在或验证码错误</w:t>
            </w:r>
          </w:p>
          <w:p w14:paraId="18C33905">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7426E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F1A2BB">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356BF7E7">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3745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4E937B6C">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4BEE1EB6">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04A2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63F59DB">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69B6EDA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8BD3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B286CFD">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2803716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505B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624BFC8">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1256AC5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4D9B686">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-1-1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用户</w:t>
      </w:r>
      <w:r>
        <w:rPr>
          <w:rFonts w:hint="eastAsia" w:ascii="楷体" w:hAnsi="楷体" w:eastAsia="楷体" w:cs="楷体"/>
          <w:sz w:val="21"/>
          <w:szCs w:val="21"/>
          <w:lang w:val="en-US" w:eastAsia="zh-CN"/>
        </w:rPr>
        <w:t>注册</w:t>
      </w:r>
    </w:p>
    <w:p w14:paraId="2065AFB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6EB8E772">
      <w:pPr>
        <w:spacing w:line="360" w:lineRule="auto"/>
        <w:jc w:val="center"/>
        <w:rPr>
          <w:rFonts w:hint="eastAsia" w:ascii="楷体" w:hAnsi="楷体" w:eastAsia="楷体" w:cs="楷体"/>
        </w:rPr>
      </w:pPr>
      <w:r>
        <w:drawing>
          <wp:inline distT="0" distB="0" distL="114300" distR="114300">
            <wp:extent cx="2397125" cy="3763010"/>
            <wp:effectExtent l="0" t="0" r="3175" b="889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9"/>
                    <a:stretch>
                      <a:fillRect/>
                    </a:stretch>
                  </pic:blipFill>
                  <pic:spPr>
                    <a:xfrm>
                      <a:off x="0" y="0"/>
                      <a:ext cx="2397125" cy="3763010"/>
                    </a:xfrm>
                    <a:prstGeom prst="rect">
                      <a:avLst/>
                    </a:prstGeom>
                    <a:noFill/>
                    <a:ln>
                      <a:noFill/>
                    </a:ln>
                  </pic:spPr>
                </pic:pic>
              </a:graphicData>
            </a:graphic>
          </wp:inline>
        </w:drawing>
      </w:r>
    </w:p>
    <w:p w14:paraId="5C95F974">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-1-1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bidi="ar"/>
        </w:rPr>
        <w:t>用户</w:t>
      </w:r>
      <w:r>
        <w:rPr>
          <w:rFonts w:hint="eastAsia" w:ascii="楷体" w:hAnsi="楷体" w:eastAsia="楷体" w:cs="楷体"/>
          <w:sz w:val="21"/>
          <w:szCs w:val="21"/>
          <w:lang w:val="en-US" w:eastAsia="zh-CN" w:bidi="ar"/>
        </w:rPr>
        <w:t>注册</w:t>
      </w:r>
    </w:p>
    <w:p w14:paraId="5D3BF09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4E29B3F4">
      <w:pPr>
        <w:rPr>
          <w:rFonts w:hint="eastAsia"/>
        </w:rPr>
      </w:pPr>
      <w:r>
        <w:rPr>
          <w:rFonts w:hint="eastAsia"/>
        </w:rPr>
        <w:t xml:space="preserve"> </w:t>
      </w:r>
      <w:r>
        <w:drawing>
          <wp:inline distT="0" distB="0" distL="114300" distR="114300">
            <wp:extent cx="2334895" cy="4276725"/>
            <wp:effectExtent l="0" t="0" r="8255" b="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0"/>
                    <a:stretch>
                      <a:fillRect/>
                    </a:stretch>
                  </pic:blipFill>
                  <pic:spPr>
                    <a:xfrm>
                      <a:off x="0" y="0"/>
                      <a:ext cx="2334895" cy="4276725"/>
                    </a:xfrm>
                    <a:prstGeom prst="rect">
                      <a:avLst/>
                    </a:prstGeom>
                    <a:noFill/>
                    <a:ln>
                      <a:noFill/>
                    </a:ln>
                  </pic:spPr>
                </pic:pic>
              </a:graphicData>
            </a:graphic>
          </wp:inline>
        </w:drawing>
      </w:r>
      <w:r>
        <w:drawing>
          <wp:inline distT="0" distB="0" distL="114300" distR="114300">
            <wp:extent cx="2387600" cy="4294505"/>
            <wp:effectExtent l="0" t="0" r="3175"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1"/>
                    <a:stretch>
                      <a:fillRect/>
                    </a:stretch>
                  </pic:blipFill>
                  <pic:spPr>
                    <a:xfrm>
                      <a:off x="0" y="0"/>
                      <a:ext cx="2387600" cy="4294505"/>
                    </a:xfrm>
                    <a:prstGeom prst="rect">
                      <a:avLst/>
                    </a:prstGeom>
                    <a:noFill/>
                    <a:ln>
                      <a:noFill/>
                    </a:ln>
                  </pic:spPr>
                </pic:pic>
              </a:graphicData>
            </a:graphic>
          </wp:inline>
        </w:drawing>
      </w:r>
    </w:p>
    <w:p w14:paraId="139516D2">
      <w:pPr>
        <w:pStyle w:val="7"/>
        <w:spacing w:line="360" w:lineRule="auto"/>
        <w:rPr>
          <w:rFonts w:hint="eastAsia" w:ascii="楷体" w:hAnsi="楷体" w:eastAsia="楷体" w:cs="楷体"/>
          <w:sz w:val="21"/>
          <w:szCs w:val="21"/>
          <w:lang w:val="en-US" w:eastAsia="zh-CN" w:bidi="ar"/>
        </w:rPr>
      </w:pPr>
      <w:r>
        <w:rPr>
          <w:rFonts w:hint="eastAsia" w:ascii="楷体" w:hAnsi="楷体" w:eastAsia="楷体" w:cs="楷体"/>
          <w:sz w:val="21"/>
          <w:szCs w:val="21"/>
        </w:rPr>
        <w:t>图</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-1-1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bidi="ar"/>
        </w:rPr>
        <w:t>用户</w:t>
      </w:r>
      <w:r>
        <w:rPr>
          <w:rFonts w:hint="eastAsia" w:ascii="楷体" w:hAnsi="楷体" w:eastAsia="楷体" w:cs="楷体"/>
          <w:sz w:val="21"/>
          <w:szCs w:val="21"/>
          <w:lang w:val="en-US" w:eastAsia="zh-CN" w:bidi="ar"/>
        </w:rPr>
        <w:t>注册</w:t>
      </w:r>
    </w:p>
    <w:p w14:paraId="639D174A">
      <w:pPr>
        <w:rPr>
          <w:rFonts w:hint="default"/>
          <w:lang w:val="en-US" w:eastAsia="zh-CN"/>
        </w:rPr>
      </w:pPr>
    </w:p>
    <w:p w14:paraId="21928BD7">
      <w:pPr>
        <w:pStyle w:val="5"/>
        <w:numPr>
          <w:ilvl w:val="3"/>
          <w:numId w:val="0"/>
        </w:numPr>
        <w:jc w:val="left"/>
      </w:pPr>
      <w:r>
        <w:rPr>
          <w:rFonts w:hint="eastAsia"/>
          <w:lang w:val="en-US" w:eastAsia="zh-CN"/>
        </w:rPr>
        <w:t>4.2.1.2</w:t>
      </w:r>
      <w:r>
        <w:rPr>
          <w:rFonts w:hint="eastAsia"/>
        </w:rPr>
        <w:t>登录</w:t>
      </w:r>
    </w:p>
    <w:p w14:paraId="6ED8B1D1">
      <w:pPr>
        <w:numPr>
          <w:numId w:val="0"/>
        </w:numPr>
        <w:jc w:val="left"/>
      </w:pPr>
      <w:r>
        <w:rPr>
          <w:rFonts w:hint="eastAsia"/>
        </w:rPr>
        <w:t>用例图</w:t>
      </w:r>
    </w:p>
    <w:p w14:paraId="0A2A8F66">
      <w:pPr>
        <w:jc w:val="left"/>
      </w:pPr>
    </w:p>
    <w:p w14:paraId="1DCBED6F">
      <w:pPr>
        <w:jc w:val="center"/>
      </w:pPr>
      <w:r>
        <w:drawing>
          <wp:inline distT="0" distB="0" distL="114300" distR="114300">
            <wp:extent cx="3302000" cy="1809750"/>
            <wp:effectExtent l="0" t="0" r="3175" b="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2"/>
                    <a:stretch>
                      <a:fillRect/>
                    </a:stretch>
                  </pic:blipFill>
                  <pic:spPr>
                    <a:xfrm>
                      <a:off x="0" y="0"/>
                      <a:ext cx="3302000" cy="1809750"/>
                    </a:xfrm>
                    <a:prstGeom prst="rect">
                      <a:avLst/>
                    </a:prstGeom>
                    <a:noFill/>
                    <a:ln>
                      <a:noFill/>
                    </a:ln>
                  </pic:spPr>
                </pic:pic>
              </a:graphicData>
            </a:graphic>
          </wp:inline>
        </w:drawing>
      </w:r>
    </w:p>
    <w:p w14:paraId="336089B3">
      <w:pPr>
        <w:ind w:left="2520" w:firstLine="420"/>
        <w:jc w:val="left"/>
        <w:rPr>
          <w:rFonts w:hint="eastAsia"/>
        </w:rPr>
      </w:pPr>
      <w:r>
        <w:rPr>
          <w:rFonts w:hint="eastAsia"/>
        </w:rPr>
        <w:t>图2.1-1</w:t>
      </w:r>
    </w:p>
    <w:p w14:paraId="75B8ECC7">
      <w:pPr>
        <w:ind w:left="2520" w:firstLine="420"/>
        <w:jc w:val="left"/>
        <w:rPr>
          <w:rFonts w:hint="eastAsia"/>
        </w:rPr>
      </w:pPr>
    </w:p>
    <w:p w14:paraId="198F71B8">
      <w:pPr>
        <w:numPr>
          <w:numId w:val="0"/>
        </w:numPr>
        <w:ind w:left="0" w:leftChars="0" w:firstLine="0" w:firstLineChars="0"/>
        <w:jc w:val="left"/>
        <w:outlineLvl w:val="3"/>
      </w:pPr>
      <w:r>
        <w:rPr>
          <w:rFonts w:hint="eastAsia"/>
          <w:lang w:val="en-US" w:eastAsia="zh-CN"/>
        </w:rPr>
        <w:t>4.2.1.2</w:t>
      </w:r>
      <w:r>
        <w:rPr>
          <w:rFonts w:hint="eastAsia"/>
        </w:rPr>
        <w:t>用例描述</w:t>
      </w:r>
    </w:p>
    <w:p w14:paraId="638DD006">
      <w:pPr>
        <w:numPr>
          <w:ilvl w:val="0"/>
          <w:numId w:val="0"/>
        </w:numPr>
        <w:ind w:left="1680" w:leftChars="0"/>
        <w:jc w:val="left"/>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22514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0A6395">
            <w:pPr>
              <w:rPr>
                <w:rFonts w:ascii="宋体" w:hAnsi="宋体"/>
                <w:sz w:val="24"/>
              </w:rPr>
            </w:pPr>
            <w:r>
              <w:rPr>
                <w:rFonts w:hint="eastAsia" w:ascii="宋体" w:hAnsi="宋体"/>
                <w:sz w:val="24"/>
              </w:rPr>
              <w:t>ID和名称</w:t>
            </w:r>
          </w:p>
        </w:tc>
        <w:tc>
          <w:tcPr>
            <w:tcW w:w="6225" w:type="dxa"/>
            <w:gridSpan w:val="3"/>
          </w:tcPr>
          <w:p w14:paraId="3C9B0666">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2 登录</w:t>
            </w:r>
          </w:p>
        </w:tc>
      </w:tr>
      <w:tr w14:paraId="50C8E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2BEE834">
            <w:pPr>
              <w:rPr>
                <w:rFonts w:ascii="宋体" w:hAnsi="宋体"/>
                <w:sz w:val="24"/>
              </w:rPr>
            </w:pPr>
            <w:r>
              <w:rPr>
                <w:rFonts w:hint="eastAsia" w:ascii="宋体" w:hAnsi="宋体"/>
                <w:sz w:val="24"/>
              </w:rPr>
              <w:t>创建人</w:t>
            </w:r>
          </w:p>
        </w:tc>
        <w:tc>
          <w:tcPr>
            <w:tcW w:w="2061" w:type="dxa"/>
          </w:tcPr>
          <w:p w14:paraId="10DEE1B8">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5186069E">
            <w:pPr>
              <w:rPr>
                <w:rFonts w:ascii="宋体" w:hAnsi="宋体"/>
                <w:sz w:val="24"/>
              </w:rPr>
            </w:pPr>
            <w:r>
              <w:rPr>
                <w:rFonts w:hint="eastAsia" w:ascii="宋体" w:hAnsi="宋体"/>
                <w:sz w:val="24"/>
              </w:rPr>
              <w:t>创建日期：</w:t>
            </w:r>
          </w:p>
        </w:tc>
        <w:tc>
          <w:tcPr>
            <w:tcW w:w="2092" w:type="dxa"/>
          </w:tcPr>
          <w:p w14:paraId="1DB8ACC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16A68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172520">
            <w:pPr>
              <w:rPr>
                <w:rFonts w:ascii="宋体" w:hAnsi="宋体"/>
                <w:sz w:val="24"/>
              </w:rPr>
            </w:pPr>
            <w:r>
              <w:rPr>
                <w:rFonts w:hint="eastAsia" w:ascii="宋体" w:hAnsi="宋体"/>
                <w:sz w:val="24"/>
              </w:rPr>
              <w:t>主要操作者</w:t>
            </w:r>
          </w:p>
        </w:tc>
        <w:tc>
          <w:tcPr>
            <w:tcW w:w="2061" w:type="dxa"/>
          </w:tcPr>
          <w:p w14:paraId="00F806E2">
            <w:pPr>
              <w:rPr>
                <w:rFonts w:hint="eastAsia" w:ascii="宋体" w:hAnsi="宋体" w:eastAsia="宋体"/>
                <w:sz w:val="24"/>
                <w:lang w:val="en-US" w:eastAsia="zh-CN"/>
              </w:rPr>
            </w:pPr>
            <w:r>
              <w:rPr>
                <w:rFonts w:hint="eastAsia" w:ascii="宋体" w:hAnsi="宋体"/>
                <w:sz w:val="24"/>
              </w:rPr>
              <w:t>管理员</w:t>
            </w:r>
          </w:p>
        </w:tc>
        <w:tc>
          <w:tcPr>
            <w:tcW w:w="2072" w:type="dxa"/>
          </w:tcPr>
          <w:p w14:paraId="462CBFCD">
            <w:pPr>
              <w:rPr>
                <w:rFonts w:ascii="宋体" w:hAnsi="宋体"/>
                <w:sz w:val="24"/>
              </w:rPr>
            </w:pPr>
            <w:r>
              <w:rPr>
                <w:rFonts w:hint="eastAsia" w:ascii="宋体" w:hAnsi="宋体"/>
                <w:sz w:val="24"/>
              </w:rPr>
              <w:t>次要操作者：</w:t>
            </w:r>
          </w:p>
        </w:tc>
        <w:tc>
          <w:tcPr>
            <w:tcW w:w="2092" w:type="dxa"/>
          </w:tcPr>
          <w:p w14:paraId="3DC7020D">
            <w:pPr>
              <w:rPr>
                <w:rFonts w:ascii="宋体" w:hAnsi="宋体"/>
                <w:sz w:val="24"/>
              </w:rPr>
            </w:pPr>
            <w:r>
              <w:rPr>
                <w:rFonts w:hint="eastAsia" w:ascii="宋体" w:hAnsi="宋体"/>
                <w:sz w:val="24"/>
              </w:rPr>
              <w:t>无</w:t>
            </w:r>
          </w:p>
        </w:tc>
      </w:tr>
      <w:tr w14:paraId="4DE0B8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515651">
            <w:pPr>
              <w:rPr>
                <w:rFonts w:ascii="宋体" w:hAnsi="宋体"/>
                <w:sz w:val="24"/>
              </w:rPr>
            </w:pPr>
            <w:r>
              <w:rPr>
                <w:rFonts w:hint="eastAsia" w:ascii="宋体" w:hAnsi="宋体"/>
                <w:sz w:val="24"/>
              </w:rPr>
              <w:t>描述：</w:t>
            </w:r>
          </w:p>
        </w:tc>
        <w:tc>
          <w:tcPr>
            <w:tcW w:w="6225" w:type="dxa"/>
            <w:gridSpan w:val="3"/>
          </w:tcPr>
          <w:p w14:paraId="046911E9">
            <w:pPr>
              <w:rPr>
                <w:rFonts w:ascii="宋体" w:hAnsi="宋体"/>
                <w:sz w:val="24"/>
              </w:rPr>
            </w:pPr>
            <w:r>
              <w:rPr>
                <w:rFonts w:hint="eastAsia" w:ascii="宋体" w:hAnsi="宋体"/>
                <w:sz w:val="24"/>
              </w:rPr>
              <w:t>管理员点击按钮登录</w:t>
            </w:r>
          </w:p>
        </w:tc>
      </w:tr>
      <w:tr w14:paraId="30C5A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11CF59E">
            <w:pPr>
              <w:rPr>
                <w:rFonts w:ascii="宋体" w:hAnsi="宋体"/>
                <w:sz w:val="24"/>
              </w:rPr>
            </w:pPr>
            <w:r>
              <w:rPr>
                <w:rFonts w:hint="eastAsia" w:ascii="宋体" w:hAnsi="宋体"/>
                <w:sz w:val="24"/>
              </w:rPr>
              <w:t>触发器：</w:t>
            </w:r>
          </w:p>
        </w:tc>
        <w:tc>
          <w:tcPr>
            <w:tcW w:w="6225" w:type="dxa"/>
            <w:gridSpan w:val="3"/>
          </w:tcPr>
          <w:p w14:paraId="0F079401">
            <w:pPr>
              <w:rPr>
                <w:rFonts w:ascii="宋体" w:hAnsi="宋体"/>
                <w:sz w:val="24"/>
              </w:rPr>
            </w:pPr>
            <w:r>
              <w:rPr>
                <w:rFonts w:hint="eastAsia" w:ascii="宋体" w:hAnsi="宋体"/>
                <w:sz w:val="24"/>
              </w:rPr>
              <w:t>正下方，登录按钮</w:t>
            </w:r>
          </w:p>
        </w:tc>
      </w:tr>
      <w:tr w14:paraId="5C0F2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057E9B">
            <w:pPr>
              <w:rPr>
                <w:rFonts w:ascii="宋体" w:hAnsi="宋体"/>
                <w:sz w:val="24"/>
              </w:rPr>
            </w:pPr>
            <w:r>
              <w:rPr>
                <w:rFonts w:hint="eastAsia" w:ascii="宋体" w:hAnsi="宋体"/>
                <w:sz w:val="24"/>
              </w:rPr>
              <w:t>前置条件：</w:t>
            </w:r>
          </w:p>
        </w:tc>
        <w:tc>
          <w:tcPr>
            <w:tcW w:w="6225" w:type="dxa"/>
            <w:gridSpan w:val="3"/>
          </w:tcPr>
          <w:p w14:paraId="2FD6BCA1">
            <w:pPr>
              <w:rPr>
                <w:rFonts w:ascii="宋体" w:hAnsi="宋体"/>
                <w:sz w:val="24"/>
              </w:rPr>
            </w:pPr>
            <w:r>
              <w:rPr>
                <w:rFonts w:hint="eastAsia" w:ascii="宋体" w:hAnsi="宋体"/>
                <w:sz w:val="24"/>
              </w:rPr>
              <w:t>账号密码正确且是管理员</w:t>
            </w:r>
          </w:p>
        </w:tc>
      </w:tr>
      <w:tr w14:paraId="54B63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C8EE9CA">
            <w:pPr>
              <w:rPr>
                <w:rFonts w:ascii="宋体" w:hAnsi="宋体"/>
                <w:sz w:val="24"/>
              </w:rPr>
            </w:pPr>
            <w:r>
              <w:rPr>
                <w:rFonts w:hint="eastAsia" w:ascii="宋体" w:hAnsi="宋体"/>
                <w:sz w:val="24"/>
              </w:rPr>
              <w:t>后置条件：</w:t>
            </w:r>
          </w:p>
        </w:tc>
        <w:tc>
          <w:tcPr>
            <w:tcW w:w="6225" w:type="dxa"/>
            <w:gridSpan w:val="3"/>
          </w:tcPr>
          <w:p w14:paraId="21ABBE74">
            <w:pPr>
              <w:rPr>
                <w:rFonts w:hint="eastAsia" w:ascii="宋体" w:hAnsi="宋体" w:eastAsia="宋体"/>
                <w:sz w:val="24"/>
                <w:lang w:val="en-US" w:eastAsia="zh-CN"/>
              </w:rPr>
            </w:pPr>
            <w:r>
              <w:rPr>
                <w:rFonts w:hint="eastAsia" w:ascii="宋体" w:hAnsi="宋体"/>
                <w:sz w:val="24"/>
              </w:rPr>
              <w:t>用户登录</w:t>
            </w:r>
            <w:r>
              <w:rPr>
                <w:rFonts w:hint="eastAsia" w:ascii="宋体" w:hAnsi="宋体"/>
                <w:sz w:val="24"/>
                <w:lang w:val="en-US" w:eastAsia="zh-CN"/>
              </w:rPr>
              <w:t>成功</w:t>
            </w:r>
          </w:p>
        </w:tc>
      </w:tr>
      <w:tr w14:paraId="36C1A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E8D90B">
            <w:pPr>
              <w:rPr>
                <w:rFonts w:ascii="宋体" w:hAnsi="宋体"/>
                <w:sz w:val="24"/>
              </w:rPr>
            </w:pPr>
            <w:r>
              <w:rPr>
                <w:rFonts w:hint="eastAsia" w:ascii="宋体" w:hAnsi="宋体"/>
                <w:sz w:val="24"/>
              </w:rPr>
              <w:t>一般性流程：</w:t>
            </w:r>
          </w:p>
        </w:tc>
        <w:tc>
          <w:tcPr>
            <w:tcW w:w="6225" w:type="dxa"/>
            <w:gridSpan w:val="3"/>
          </w:tcPr>
          <w:p w14:paraId="18DB791A">
            <w:pPr>
              <w:pStyle w:val="17"/>
              <w:ind w:firstLine="0" w:firstLineChars="0"/>
              <w:rPr>
                <w:rFonts w:ascii="宋体" w:hAnsi="宋体"/>
                <w:sz w:val="24"/>
              </w:rPr>
            </w:pPr>
            <w:r>
              <w:rPr>
                <w:rFonts w:hint="eastAsia" w:ascii="宋体" w:hAnsi="宋体"/>
                <w:sz w:val="24"/>
              </w:rPr>
              <w:t>登录</w:t>
            </w:r>
          </w:p>
        </w:tc>
      </w:tr>
      <w:tr w14:paraId="4BAA2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7939D9">
            <w:pPr>
              <w:rPr>
                <w:rFonts w:ascii="宋体" w:hAnsi="宋体"/>
                <w:sz w:val="24"/>
              </w:rPr>
            </w:pPr>
            <w:r>
              <w:rPr>
                <w:rFonts w:hint="eastAsia" w:ascii="宋体" w:hAnsi="宋体"/>
                <w:sz w:val="24"/>
              </w:rPr>
              <w:t>选择性流程</w:t>
            </w:r>
          </w:p>
        </w:tc>
        <w:tc>
          <w:tcPr>
            <w:tcW w:w="6225" w:type="dxa"/>
            <w:gridSpan w:val="3"/>
          </w:tcPr>
          <w:p w14:paraId="4BAD1FCF">
            <w:pPr>
              <w:pStyle w:val="17"/>
              <w:ind w:firstLine="0" w:firstLineChars="0"/>
              <w:rPr>
                <w:rFonts w:ascii="宋体" w:hAnsi="宋体"/>
                <w:sz w:val="24"/>
              </w:rPr>
            </w:pPr>
            <w:r>
              <w:rPr>
                <w:rFonts w:hint="eastAsia" w:ascii="宋体" w:hAnsi="宋体"/>
                <w:sz w:val="24"/>
              </w:rPr>
              <w:t>无</w:t>
            </w:r>
          </w:p>
        </w:tc>
      </w:tr>
      <w:tr w14:paraId="28D3D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21FD35">
            <w:pPr>
              <w:rPr>
                <w:rFonts w:ascii="宋体" w:hAnsi="宋体"/>
                <w:sz w:val="24"/>
              </w:rPr>
            </w:pPr>
            <w:r>
              <w:rPr>
                <w:rFonts w:hint="eastAsia" w:ascii="宋体" w:hAnsi="宋体"/>
                <w:sz w:val="24"/>
              </w:rPr>
              <w:t>异常：</w:t>
            </w:r>
          </w:p>
        </w:tc>
        <w:tc>
          <w:tcPr>
            <w:tcW w:w="6225" w:type="dxa"/>
            <w:gridSpan w:val="3"/>
          </w:tcPr>
          <w:p w14:paraId="64FBBECE">
            <w:pPr>
              <w:pStyle w:val="17"/>
              <w:ind w:firstLine="0" w:firstLineChars="0"/>
              <w:rPr>
                <w:rFonts w:ascii="宋体" w:hAnsi="宋体"/>
                <w:sz w:val="24"/>
              </w:rPr>
            </w:pPr>
            <w:r>
              <w:rPr>
                <w:rFonts w:hint="eastAsia" w:ascii="宋体" w:hAnsi="宋体"/>
                <w:sz w:val="24"/>
              </w:rPr>
              <w:t>点击后无反应</w:t>
            </w:r>
          </w:p>
        </w:tc>
      </w:tr>
      <w:tr w14:paraId="5A204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A7D215">
            <w:pPr>
              <w:rPr>
                <w:rFonts w:ascii="宋体" w:hAnsi="宋体"/>
                <w:sz w:val="24"/>
              </w:rPr>
            </w:pPr>
            <w:r>
              <w:rPr>
                <w:rFonts w:hint="eastAsia" w:ascii="宋体" w:hAnsi="宋体"/>
                <w:sz w:val="24"/>
              </w:rPr>
              <w:t>优先级：</w:t>
            </w:r>
          </w:p>
        </w:tc>
        <w:tc>
          <w:tcPr>
            <w:tcW w:w="6225" w:type="dxa"/>
            <w:gridSpan w:val="3"/>
          </w:tcPr>
          <w:p w14:paraId="5B334D10">
            <w:pPr>
              <w:rPr>
                <w:rFonts w:ascii="宋体" w:hAnsi="宋体"/>
                <w:sz w:val="24"/>
              </w:rPr>
            </w:pPr>
            <w:r>
              <w:rPr>
                <w:rFonts w:hint="eastAsia" w:ascii="宋体" w:hAnsi="宋体"/>
                <w:sz w:val="24"/>
              </w:rPr>
              <w:t>高</w:t>
            </w:r>
          </w:p>
        </w:tc>
      </w:tr>
      <w:tr w14:paraId="20EAF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412AED9">
            <w:pPr>
              <w:rPr>
                <w:rFonts w:ascii="宋体" w:hAnsi="宋体"/>
                <w:sz w:val="24"/>
              </w:rPr>
            </w:pPr>
            <w:r>
              <w:rPr>
                <w:rFonts w:hint="eastAsia" w:ascii="宋体" w:hAnsi="宋体"/>
                <w:sz w:val="24"/>
              </w:rPr>
              <w:t>使用频率：</w:t>
            </w:r>
          </w:p>
        </w:tc>
        <w:tc>
          <w:tcPr>
            <w:tcW w:w="6225" w:type="dxa"/>
            <w:gridSpan w:val="3"/>
          </w:tcPr>
          <w:p w14:paraId="7BCA74AC">
            <w:pPr>
              <w:rPr>
                <w:rFonts w:ascii="宋体" w:hAnsi="宋体"/>
                <w:sz w:val="24"/>
              </w:rPr>
            </w:pPr>
            <w:r>
              <w:rPr>
                <w:rFonts w:hint="eastAsia" w:ascii="宋体" w:hAnsi="宋体"/>
                <w:sz w:val="24"/>
              </w:rPr>
              <w:t>高</w:t>
            </w:r>
          </w:p>
        </w:tc>
      </w:tr>
      <w:tr w14:paraId="1E081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087A4AE">
            <w:pPr>
              <w:rPr>
                <w:rFonts w:ascii="宋体" w:hAnsi="宋体"/>
                <w:sz w:val="24"/>
              </w:rPr>
            </w:pPr>
            <w:r>
              <w:rPr>
                <w:rFonts w:hint="eastAsia" w:ascii="宋体" w:hAnsi="宋体"/>
                <w:sz w:val="24"/>
              </w:rPr>
              <w:t>业务规则：</w:t>
            </w:r>
          </w:p>
        </w:tc>
        <w:tc>
          <w:tcPr>
            <w:tcW w:w="6225" w:type="dxa"/>
            <w:gridSpan w:val="3"/>
          </w:tcPr>
          <w:p w14:paraId="1EC59C40">
            <w:pPr>
              <w:rPr>
                <w:rFonts w:ascii="宋体" w:hAnsi="宋体"/>
                <w:sz w:val="24"/>
              </w:rPr>
            </w:pPr>
            <w:r>
              <w:rPr>
                <w:rFonts w:hint="eastAsia" w:ascii="宋体" w:hAnsi="宋体"/>
                <w:sz w:val="24"/>
              </w:rPr>
              <w:t>无</w:t>
            </w:r>
          </w:p>
        </w:tc>
      </w:tr>
      <w:tr w14:paraId="0348E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BE5F22">
            <w:pPr>
              <w:rPr>
                <w:rFonts w:ascii="宋体" w:hAnsi="宋体"/>
                <w:sz w:val="24"/>
              </w:rPr>
            </w:pPr>
            <w:r>
              <w:rPr>
                <w:rFonts w:hint="eastAsia" w:ascii="宋体" w:hAnsi="宋体"/>
                <w:sz w:val="24"/>
              </w:rPr>
              <w:t>其他信息：</w:t>
            </w:r>
          </w:p>
        </w:tc>
        <w:tc>
          <w:tcPr>
            <w:tcW w:w="6225" w:type="dxa"/>
            <w:gridSpan w:val="3"/>
          </w:tcPr>
          <w:p w14:paraId="4054763D">
            <w:pPr>
              <w:rPr>
                <w:rFonts w:ascii="宋体" w:hAnsi="宋体"/>
                <w:sz w:val="24"/>
              </w:rPr>
            </w:pPr>
            <w:r>
              <w:rPr>
                <w:rFonts w:hint="eastAsia" w:ascii="宋体" w:hAnsi="宋体"/>
                <w:sz w:val="24"/>
              </w:rPr>
              <w:t>无</w:t>
            </w:r>
          </w:p>
        </w:tc>
      </w:tr>
      <w:tr w14:paraId="53DA9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1287D1">
            <w:pPr>
              <w:rPr>
                <w:rFonts w:ascii="宋体" w:hAnsi="宋体"/>
                <w:sz w:val="24"/>
              </w:rPr>
            </w:pPr>
            <w:r>
              <w:rPr>
                <w:rFonts w:hint="eastAsia" w:ascii="宋体" w:hAnsi="宋体"/>
                <w:sz w:val="24"/>
              </w:rPr>
              <w:t>假设：</w:t>
            </w:r>
          </w:p>
        </w:tc>
        <w:tc>
          <w:tcPr>
            <w:tcW w:w="6225" w:type="dxa"/>
            <w:gridSpan w:val="3"/>
          </w:tcPr>
          <w:p w14:paraId="24F13066">
            <w:pPr>
              <w:rPr>
                <w:rFonts w:ascii="宋体" w:hAnsi="宋体"/>
                <w:sz w:val="24"/>
              </w:rPr>
            </w:pPr>
            <w:r>
              <w:rPr>
                <w:rFonts w:hint="eastAsia" w:ascii="宋体" w:hAnsi="宋体"/>
                <w:sz w:val="24"/>
              </w:rPr>
              <w:t>无</w:t>
            </w:r>
          </w:p>
        </w:tc>
      </w:tr>
    </w:tbl>
    <w:p w14:paraId="02F4905C">
      <w:pPr>
        <w:ind w:left="2520" w:firstLine="420"/>
        <w:rPr>
          <w:rFonts w:hint="default" w:eastAsiaTheme="minorEastAsia"/>
          <w:lang w:val="en-US" w:eastAsia="zh-CN"/>
        </w:rPr>
      </w:pPr>
      <w:r>
        <w:rPr>
          <w:rFonts w:hint="eastAsia"/>
        </w:rPr>
        <w:t>表</w:t>
      </w:r>
      <w:r>
        <w:rPr>
          <w:rFonts w:hint="eastAsia"/>
          <w:lang w:val="en-US" w:eastAsia="zh-CN"/>
        </w:rPr>
        <w:t>4-2-1-2</w:t>
      </w:r>
    </w:p>
    <w:p w14:paraId="054D71E0">
      <w:pPr>
        <w:ind w:left="2520" w:firstLine="420"/>
        <w:rPr>
          <w:rFonts w:hint="eastAsia"/>
        </w:rPr>
      </w:pPr>
    </w:p>
    <w:p w14:paraId="43559252">
      <w:pPr>
        <w:rPr>
          <w:rFonts w:hint="default" w:eastAsia="宋体"/>
          <w:lang w:val="en-US" w:eastAsia="zh-CN"/>
        </w:rPr>
      </w:pPr>
      <w:r>
        <w:rPr>
          <w:rFonts w:hint="eastAsia"/>
          <w:lang w:val="en-US" w:eastAsia="zh-CN"/>
        </w:rPr>
        <w:t>对话框图</w:t>
      </w:r>
    </w:p>
    <w:p w14:paraId="4BC7DB66">
      <w:pPr>
        <w:ind w:left="2520" w:firstLine="420"/>
        <w:rPr>
          <w:rFonts w:hint="eastAsia"/>
        </w:rPr>
      </w:pPr>
      <w:r>
        <w:drawing>
          <wp:inline distT="0" distB="0" distL="114300" distR="114300">
            <wp:extent cx="1686560" cy="3905885"/>
            <wp:effectExtent l="0" t="0" r="8890" b="889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3"/>
                    <a:stretch>
                      <a:fillRect/>
                    </a:stretch>
                  </pic:blipFill>
                  <pic:spPr>
                    <a:xfrm>
                      <a:off x="0" y="0"/>
                      <a:ext cx="1686560" cy="3905885"/>
                    </a:xfrm>
                    <a:prstGeom prst="rect">
                      <a:avLst/>
                    </a:prstGeom>
                    <a:noFill/>
                    <a:ln>
                      <a:noFill/>
                    </a:ln>
                  </pic:spPr>
                </pic:pic>
              </a:graphicData>
            </a:graphic>
          </wp:inline>
        </w:drawing>
      </w:r>
    </w:p>
    <w:p w14:paraId="39144E0D">
      <w:pPr>
        <w:numPr>
          <w:numId w:val="0"/>
        </w:numPr>
      </w:pPr>
      <w:r>
        <w:rPr>
          <w:rFonts w:hint="eastAsia"/>
        </w:rPr>
        <w:t>原型图</w:t>
      </w:r>
      <w:r>
        <w:rPr>
          <w:rFonts w:hint="eastAsia"/>
        </w:rPr>
        <w:tab/>
      </w:r>
    </w:p>
    <w:p w14:paraId="582F01B6">
      <w:r>
        <w:drawing>
          <wp:inline distT="0" distB="0" distL="114300" distR="114300">
            <wp:extent cx="2900045" cy="3200400"/>
            <wp:effectExtent l="0" t="0" r="5080" b="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4"/>
                    <a:stretch>
                      <a:fillRect/>
                    </a:stretch>
                  </pic:blipFill>
                  <pic:spPr>
                    <a:xfrm>
                      <a:off x="0" y="0"/>
                      <a:ext cx="2900045" cy="3200400"/>
                    </a:xfrm>
                    <a:prstGeom prst="rect">
                      <a:avLst/>
                    </a:prstGeom>
                    <a:noFill/>
                    <a:ln>
                      <a:noFill/>
                    </a:ln>
                  </pic:spPr>
                </pic:pic>
              </a:graphicData>
            </a:graphic>
          </wp:inline>
        </w:drawing>
      </w:r>
    </w:p>
    <w:p w14:paraId="45A05A71">
      <w:pPr>
        <w:ind w:left="1260" w:leftChars="0" w:firstLine="420" w:firstLineChars="0"/>
        <w:rPr>
          <w:rFonts w:hint="default" w:eastAsiaTheme="minorEastAsia"/>
          <w:lang w:val="en-US" w:eastAsia="zh-CN"/>
        </w:rPr>
      </w:pPr>
      <w:r>
        <w:rPr>
          <w:rFonts w:hint="eastAsia"/>
        </w:rPr>
        <w:t>图</w:t>
      </w:r>
      <w:r>
        <w:rPr>
          <w:rFonts w:hint="eastAsia"/>
          <w:lang w:val="en-US" w:eastAsia="zh-CN"/>
        </w:rPr>
        <w:t>4-2-1-2</w:t>
      </w:r>
    </w:p>
    <w:p w14:paraId="2E4872D6">
      <w:pPr>
        <w:numPr>
          <w:ilvl w:val="0"/>
          <w:numId w:val="0"/>
        </w:numPr>
      </w:pPr>
    </w:p>
    <w:p w14:paraId="31E78C9A"/>
    <w:p w14:paraId="5FE588D4">
      <w:pPr>
        <w:pStyle w:val="5"/>
        <w:numPr>
          <w:ilvl w:val="3"/>
          <w:numId w:val="0"/>
        </w:numPr>
      </w:pPr>
      <w:r>
        <w:rPr>
          <w:rFonts w:hint="eastAsia"/>
          <w:lang w:val="en-US" w:eastAsia="zh-CN"/>
        </w:rPr>
        <w:t>4.2.1.3</w:t>
      </w:r>
      <w:r>
        <w:rPr>
          <w:rFonts w:hint="eastAsia"/>
        </w:rPr>
        <w:t>找回密码</w:t>
      </w:r>
    </w:p>
    <w:p w14:paraId="5B8B5F3C">
      <w:pPr>
        <w:spacing w:line="360" w:lineRule="auto"/>
        <w:outlineLvl w:val="4"/>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1BB70F67">
      <w:pPr>
        <w:spacing w:line="360" w:lineRule="auto"/>
        <w:jc w:val="center"/>
        <w:rPr>
          <w:rFonts w:hint="eastAsia" w:ascii="楷体" w:hAnsi="楷体" w:eastAsia="楷体" w:cs="楷体"/>
        </w:rPr>
      </w:pPr>
      <w:r>
        <w:drawing>
          <wp:inline distT="0" distB="0" distL="114300" distR="114300">
            <wp:extent cx="5266055" cy="1292225"/>
            <wp:effectExtent l="0" t="0" r="1270" b="3175"/>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15"/>
                    <a:stretch>
                      <a:fillRect/>
                    </a:stretch>
                  </pic:blipFill>
                  <pic:spPr>
                    <a:xfrm>
                      <a:off x="0" y="0"/>
                      <a:ext cx="5266055" cy="1292225"/>
                    </a:xfrm>
                    <a:prstGeom prst="rect">
                      <a:avLst/>
                    </a:prstGeom>
                    <a:noFill/>
                    <a:ln>
                      <a:noFill/>
                    </a:ln>
                  </pic:spPr>
                </pic:pic>
              </a:graphicData>
            </a:graphic>
          </wp:inline>
        </w:drawing>
      </w:r>
    </w:p>
    <w:p w14:paraId="672EDD31">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4-2</w:t>
      </w:r>
      <w:r>
        <w:rPr>
          <w:rFonts w:hint="eastAsia" w:ascii="楷体" w:hAnsi="楷体" w:eastAsia="楷体" w:cs="楷体"/>
          <w:sz w:val="21"/>
          <w:szCs w:val="21"/>
        </w:rPr>
        <w:t>-1-</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找回密码</w:t>
      </w:r>
    </w:p>
    <w:p w14:paraId="4EA07C22">
      <w:pPr>
        <w:rPr>
          <w:rFonts w:hint="eastAsia"/>
          <w:lang w:val="en-US" w:eastAsia="zh-CN"/>
        </w:rPr>
      </w:pPr>
    </w:p>
    <w:p w14:paraId="2BD28079">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35C8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82FEF4A">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1A3A1161">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3找回密码</w:t>
            </w:r>
          </w:p>
        </w:tc>
      </w:tr>
      <w:tr w14:paraId="1EE67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E2B8ED9">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3D39C81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F853CFE">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0BDDA19">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246C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68C9CC7">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46ADC797">
            <w:p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管理员/</w:t>
            </w: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4B99EB35">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608782E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7E29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6BE9C92E">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1737CF60">
            <w:pPr>
              <w:spacing w:line="360" w:lineRule="auto"/>
              <w:rPr>
                <w:rFonts w:hint="eastAsia" w:ascii="楷体" w:hAnsi="楷体" w:eastAsia="楷体" w:cs="楷体"/>
                <w:kern w:val="0"/>
                <w:szCs w:val="20"/>
              </w:rPr>
            </w:pPr>
            <w:r>
              <w:rPr>
                <w:rFonts w:hint="eastAsia" w:ascii="楷体" w:hAnsi="楷体" w:eastAsia="楷体" w:cs="楷体"/>
                <w:kern w:val="0"/>
                <w:szCs w:val="20"/>
              </w:rPr>
              <w:t>用户通过输入手机号</w:t>
            </w:r>
            <w:r>
              <w:rPr>
                <w:rFonts w:hint="eastAsia" w:ascii="楷体" w:hAnsi="楷体" w:eastAsia="楷体" w:cs="楷体"/>
                <w:kern w:val="0"/>
                <w:szCs w:val="20"/>
                <w:lang w:eastAsia="zh-CN"/>
              </w:rPr>
              <w:t>，</w:t>
            </w:r>
            <w:r>
              <w:rPr>
                <w:rFonts w:hint="eastAsia" w:ascii="楷体" w:hAnsi="楷体" w:eastAsia="楷体" w:cs="楷体"/>
                <w:kern w:val="0"/>
                <w:szCs w:val="20"/>
                <w:lang w:val="en-US" w:eastAsia="zh-CN"/>
              </w:rPr>
              <w:t>验证码</w:t>
            </w:r>
            <w:r>
              <w:rPr>
                <w:rFonts w:hint="eastAsia" w:ascii="楷体" w:hAnsi="楷体" w:eastAsia="楷体" w:cs="楷体"/>
                <w:kern w:val="0"/>
                <w:szCs w:val="20"/>
              </w:rPr>
              <w:t>和密码</w:t>
            </w:r>
            <w:r>
              <w:rPr>
                <w:rFonts w:hint="eastAsia" w:ascii="楷体" w:hAnsi="楷体" w:eastAsia="楷体" w:cs="楷体"/>
                <w:kern w:val="0"/>
                <w:szCs w:val="20"/>
                <w:lang w:val="en-US" w:eastAsia="zh-CN"/>
              </w:rPr>
              <w:t>找回密码</w:t>
            </w:r>
            <w:r>
              <w:rPr>
                <w:rFonts w:hint="eastAsia" w:ascii="楷体" w:hAnsi="楷体" w:eastAsia="楷体" w:cs="楷体"/>
                <w:kern w:val="0"/>
                <w:szCs w:val="20"/>
              </w:rPr>
              <w:t>，完成</w:t>
            </w:r>
            <w:r>
              <w:rPr>
                <w:rFonts w:hint="eastAsia" w:ascii="楷体" w:hAnsi="楷体" w:eastAsia="楷体" w:cs="楷体"/>
                <w:kern w:val="0"/>
                <w:szCs w:val="20"/>
                <w:lang w:val="en-US" w:eastAsia="zh-CN"/>
              </w:rPr>
              <w:t>找回</w:t>
            </w:r>
            <w:r>
              <w:rPr>
                <w:rFonts w:hint="eastAsia" w:ascii="楷体" w:hAnsi="楷体" w:eastAsia="楷体" w:cs="楷体"/>
                <w:kern w:val="0"/>
                <w:szCs w:val="20"/>
              </w:rPr>
              <w:t>后进入</w:t>
            </w:r>
            <w:r>
              <w:rPr>
                <w:rFonts w:hint="eastAsia" w:ascii="楷体" w:hAnsi="楷体" w:eastAsia="楷体" w:cs="楷体"/>
                <w:kern w:val="0"/>
                <w:szCs w:val="20"/>
                <w:lang w:val="en-US" w:eastAsia="zh-CN"/>
              </w:rPr>
              <w:t>登录页</w:t>
            </w:r>
          </w:p>
        </w:tc>
      </w:tr>
      <w:tr w14:paraId="60D8C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1E8E31">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0025B76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点击忘记密码按钮</w:t>
            </w:r>
          </w:p>
        </w:tc>
      </w:tr>
      <w:tr w14:paraId="0510B1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8953D87">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AC24F15">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w:t>
            </w:r>
            <w:r>
              <w:rPr>
                <w:rFonts w:ascii="楷体" w:hAnsi="楷体" w:eastAsia="楷体" w:cs="楷体"/>
                <w:kern w:val="0"/>
                <w:szCs w:val="20"/>
              </w:rPr>
              <w:t>账号</w:t>
            </w:r>
          </w:p>
        </w:tc>
      </w:tr>
      <w:tr w14:paraId="7602E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AC9D52E">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F79FA3C">
            <w:pPr>
              <w:spacing w:line="360" w:lineRule="auto"/>
              <w:rPr>
                <w:rFonts w:hint="eastAsia" w:ascii="楷体" w:hAnsi="楷体" w:eastAsia="楷体" w:cs="楷体"/>
                <w:kern w:val="0"/>
                <w:szCs w:val="20"/>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rPr>
              <w:t>首页</w:t>
            </w:r>
          </w:p>
        </w:tc>
      </w:tr>
      <w:tr w14:paraId="4208F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17EB397">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2B83F025">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用户打开校务问答机器人小程序，点击</w:t>
            </w:r>
            <w:r>
              <w:rPr>
                <w:rFonts w:hint="eastAsia" w:ascii="楷体" w:hAnsi="楷体" w:eastAsia="楷体" w:cs="楷体"/>
                <w:kern w:val="0"/>
                <w:szCs w:val="20"/>
                <w:lang w:val="en-US" w:eastAsia="zh-CN"/>
              </w:rPr>
              <w:t>忘记密码</w:t>
            </w:r>
            <w:r>
              <w:rPr>
                <w:rFonts w:hint="eastAsia" w:ascii="楷体" w:hAnsi="楷体" w:eastAsia="楷体" w:cs="楷体"/>
                <w:kern w:val="0"/>
                <w:szCs w:val="20"/>
              </w:rPr>
              <w:t>按钮</w:t>
            </w:r>
          </w:p>
          <w:p w14:paraId="6C917D5F">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用户输入手机号，接收并输入验证码</w:t>
            </w:r>
          </w:p>
          <w:p w14:paraId="71B42425">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用户设置密码</w:t>
            </w:r>
          </w:p>
          <w:p w14:paraId="5DE94D93">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用户提交信息</w:t>
            </w:r>
          </w:p>
          <w:p w14:paraId="7D6168BE">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找回</w:t>
            </w:r>
            <w:r>
              <w:rPr>
                <w:rFonts w:hint="eastAsia" w:ascii="楷体" w:hAnsi="楷体" w:eastAsia="楷体" w:cs="楷体"/>
                <w:kern w:val="0"/>
                <w:szCs w:val="20"/>
              </w:rPr>
              <w:t>成功后，跳转至校务问答机器人</w:t>
            </w:r>
            <w:r>
              <w:rPr>
                <w:rFonts w:hint="eastAsia" w:ascii="楷体" w:hAnsi="楷体" w:eastAsia="楷体" w:cs="楷体"/>
                <w:kern w:val="0"/>
                <w:szCs w:val="20"/>
                <w:lang w:val="en-US" w:eastAsia="zh-CN"/>
              </w:rPr>
              <w:t>登录页</w:t>
            </w:r>
          </w:p>
        </w:tc>
      </w:tr>
      <w:tr w14:paraId="57A0C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C9F3C43">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103EBFC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07F4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13F44CB">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2ED462B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找回失败：手机号或验证码错误</w:t>
            </w:r>
          </w:p>
          <w:p w14:paraId="4B0074D5">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A659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2060DBE">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1AE7F214">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1DD0A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24737E9D">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35949081">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3305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8E37BA0">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5C9A2D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6DC5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5E1673">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0A1C5E0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EE2D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93958E4">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2C1EAF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498225BD">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w:t>
      </w:r>
      <w:r>
        <w:rPr>
          <w:rFonts w:hint="eastAsia" w:ascii="楷体" w:hAnsi="楷体" w:eastAsia="楷体" w:cs="楷体"/>
          <w:sz w:val="21"/>
          <w:szCs w:val="21"/>
        </w:rPr>
        <w:t>-1-</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找回密码</w:t>
      </w:r>
    </w:p>
    <w:p w14:paraId="60EDFE97">
      <w:pPr>
        <w:rPr>
          <w:rFonts w:hint="eastAsia"/>
          <w:lang w:val="en-US" w:eastAsia="zh-CN"/>
        </w:rPr>
      </w:pPr>
    </w:p>
    <w:p w14:paraId="442FA05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3CD661E8">
      <w:pPr>
        <w:spacing w:line="360" w:lineRule="auto"/>
        <w:jc w:val="center"/>
        <w:rPr>
          <w:rFonts w:hint="eastAsia" w:ascii="楷体" w:hAnsi="楷体" w:eastAsia="楷体" w:cs="楷体"/>
        </w:rPr>
      </w:pPr>
      <w:r>
        <w:drawing>
          <wp:inline distT="0" distB="0" distL="114300" distR="114300">
            <wp:extent cx="2585720" cy="5576570"/>
            <wp:effectExtent l="0" t="0" r="5080" b="508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6"/>
                    <a:stretch>
                      <a:fillRect/>
                    </a:stretch>
                  </pic:blipFill>
                  <pic:spPr>
                    <a:xfrm>
                      <a:off x="0" y="0"/>
                      <a:ext cx="2585720" cy="5576570"/>
                    </a:xfrm>
                    <a:prstGeom prst="rect">
                      <a:avLst/>
                    </a:prstGeom>
                    <a:noFill/>
                    <a:ln>
                      <a:noFill/>
                    </a:ln>
                  </pic:spPr>
                </pic:pic>
              </a:graphicData>
            </a:graphic>
          </wp:inline>
        </w:drawing>
      </w:r>
    </w:p>
    <w:p w14:paraId="4ABE7033">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4-2</w:t>
      </w:r>
      <w:r>
        <w:rPr>
          <w:rFonts w:hint="eastAsia" w:ascii="楷体" w:hAnsi="楷体" w:eastAsia="楷体" w:cs="楷体"/>
          <w:sz w:val="21"/>
          <w:szCs w:val="21"/>
        </w:rPr>
        <w:t>-1-</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找回密码</w:t>
      </w:r>
    </w:p>
    <w:p w14:paraId="1DBAE504">
      <w:pPr>
        <w:rPr>
          <w:rFonts w:hint="default"/>
          <w:lang w:val="en-US" w:eastAsia="zh-CN"/>
        </w:rPr>
      </w:pPr>
    </w:p>
    <w:p w14:paraId="5BA2CA49">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437063A6">
      <w:r>
        <w:drawing>
          <wp:inline distT="0" distB="0" distL="114300" distR="114300">
            <wp:extent cx="2371090" cy="4271645"/>
            <wp:effectExtent l="0" t="0" r="635" b="508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7"/>
                    <a:stretch>
                      <a:fillRect/>
                    </a:stretch>
                  </pic:blipFill>
                  <pic:spPr>
                    <a:xfrm>
                      <a:off x="0" y="0"/>
                      <a:ext cx="2371090" cy="4271645"/>
                    </a:xfrm>
                    <a:prstGeom prst="rect">
                      <a:avLst/>
                    </a:prstGeom>
                    <a:noFill/>
                    <a:ln>
                      <a:noFill/>
                    </a:ln>
                  </pic:spPr>
                </pic:pic>
              </a:graphicData>
            </a:graphic>
          </wp:inline>
        </w:drawing>
      </w:r>
      <w:r>
        <w:rPr>
          <w:rFonts w:hint="eastAsia"/>
        </w:rPr>
        <w:t xml:space="preserve"> </w:t>
      </w:r>
      <w:r>
        <w:drawing>
          <wp:inline distT="0" distB="0" distL="114300" distR="114300">
            <wp:extent cx="2383155" cy="4286250"/>
            <wp:effectExtent l="0" t="0" r="762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1"/>
                    <a:stretch>
                      <a:fillRect/>
                    </a:stretch>
                  </pic:blipFill>
                  <pic:spPr>
                    <a:xfrm>
                      <a:off x="0" y="0"/>
                      <a:ext cx="2383155" cy="4286250"/>
                    </a:xfrm>
                    <a:prstGeom prst="rect">
                      <a:avLst/>
                    </a:prstGeom>
                    <a:noFill/>
                    <a:ln>
                      <a:noFill/>
                    </a:ln>
                  </pic:spPr>
                </pic:pic>
              </a:graphicData>
            </a:graphic>
          </wp:inline>
        </w:drawing>
      </w:r>
    </w:p>
    <w:p w14:paraId="7799BB15">
      <w:pPr>
        <w:rPr>
          <w:rFonts w:hint="eastAsia"/>
        </w:rPr>
      </w:pPr>
    </w:p>
    <w:p w14:paraId="7BD79B97">
      <w:pPr>
        <w:ind w:left="5040" w:leftChars="0" w:firstLine="420" w:firstLineChars="0"/>
        <w:rPr>
          <w:rFonts w:hint="default" w:eastAsiaTheme="minorEastAsia"/>
          <w:lang w:val="en-US" w:eastAsia="zh-CN"/>
        </w:rPr>
      </w:pPr>
      <w:r>
        <w:t>图</w:t>
      </w:r>
      <w:r>
        <w:rPr>
          <w:rFonts w:hint="eastAsia"/>
          <w:lang w:val="en-US" w:eastAsia="zh-CN"/>
        </w:rPr>
        <w:t>4-2-1-3</w:t>
      </w:r>
    </w:p>
    <w:p w14:paraId="142BB56B">
      <w:pPr>
        <w:pStyle w:val="4"/>
        <w:numPr>
          <w:numId w:val="0"/>
        </w:numPr>
        <w:ind w:leftChars="0"/>
      </w:pPr>
      <w:bookmarkStart w:id="77" w:name="_Toc26649"/>
      <w:bookmarkStart w:id="78" w:name="_Toc12127"/>
      <w:r>
        <w:rPr>
          <w:rFonts w:hint="eastAsia"/>
          <w:lang w:val="en-US" w:eastAsia="zh-CN"/>
        </w:rPr>
        <w:t>4.2.2个人中心</w:t>
      </w:r>
      <w:bookmarkEnd w:id="77"/>
      <w:bookmarkEnd w:id="78"/>
    </w:p>
    <w:p w14:paraId="6BDB9193">
      <w:pPr>
        <w:pStyle w:val="5"/>
      </w:pPr>
      <w:r>
        <w:rPr>
          <w:rFonts w:hint="eastAsia"/>
          <w:lang w:val="en-US" w:eastAsia="zh-CN"/>
        </w:rPr>
        <w:t>4.2.2.1</w:t>
      </w:r>
      <w:r>
        <w:rPr>
          <w:rFonts w:hint="eastAsia"/>
        </w:rPr>
        <w:t>查看</w:t>
      </w:r>
      <w:r>
        <w:rPr>
          <w:rFonts w:hint="eastAsia"/>
          <w:lang w:val="en-US" w:eastAsia="zh-CN"/>
        </w:rPr>
        <w:t>个人中心</w:t>
      </w:r>
    </w:p>
    <w:p w14:paraId="616CAE16">
      <w:pPr>
        <w:numPr>
          <w:numId w:val="0"/>
        </w:numPr>
      </w:pPr>
      <w:r>
        <w:rPr>
          <w:rFonts w:hint="eastAsia"/>
        </w:rPr>
        <w:t>用例图</w:t>
      </w:r>
    </w:p>
    <w:p w14:paraId="215F5B3C">
      <w:r>
        <w:drawing>
          <wp:inline distT="0" distB="0" distL="114300" distR="114300">
            <wp:extent cx="4338320" cy="2926080"/>
            <wp:effectExtent l="0" t="0" r="5080" b="762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18"/>
                    <a:stretch>
                      <a:fillRect/>
                    </a:stretch>
                  </pic:blipFill>
                  <pic:spPr>
                    <a:xfrm>
                      <a:off x="0" y="0"/>
                      <a:ext cx="4338320" cy="2926080"/>
                    </a:xfrm>
                    <a:prstGeom prst="rect">
                      <a:avLst/>
                    </a:prstGeom>
                    <a:noFill/>
                    <a:ln>
                      <a:noFill/>
                    </a:ln>
                  </pic:spPr>
                </pic:pic>
              </a:graphicData>
            </a:graphic>
          </wp:inline>
        </w:drawing>
      </w:r>
    </w:p>
    <w:p w14:paraId="623BCD15">
      <w:pPr>
        <w:jc w:val="center"/>
        <w:rPr>
          <w:rFonts w:hint="default" w:eastAsiaTheme="minorEastAsia"/>
          <w:lang w:val="en-US" w:eastAsia="zh-CN"/>
        </w:rPr>
      </w:pPr>
      <w:r>
        <w:rPr>
          <w:rFonts w:hint="eastAsia"/>
        </w:rPr>
        <w:t>图</w:t>
      </w:r>
      <w:r>
        <w:rPr>
          <w:rFonts w:hint="eastAsia"/>
          <w:lang w:val="en-US" w:eastAsia="zh-CN"/>
        </w:rPr>
        <w:t>4-2-2-1</w:t>
      </w:r>
    </w:p>
    <w:p w14:paraId="2B3798FD">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6A84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EF4ED24">
            <w:pPr>
              <w:rPr>
                <w:rFonts w:ascii="宋体" w:hAnsi="宋体"/>
                <w:sz w:val="24"/>
              </w:rPr>
            </w:pPr>
            <w:r>
              <w:rPr>
                <w:rFonts w:hint="eastAsia" w:ascii="宋体" w:hAnsi="宋体"/>
                <w:sz w:val="24"/>
              </w:rPr>
              <w:t>ID和名称</w:t>
            </w:r>
          </w:p>
        </w:tc>
        <w:tc>
          <w:tcPr>
            <w:tcW w:w="6225" w:type="dxa"/>
            <w:gridSpan w:val="3"/>
          </w:tcPr>
          <w:p w14:paraId="653A3FA3">
            <w:pPr>
              <w:rPr>
                <w:rFonts w:hint="eastAsia"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4</w:t>
            </w:r>
          </w:p>
        </w:tc>
      </w:tr>
      <w:tr w14:paraId="243AD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1C30ED1">
            <w:pPr>
              <w:rPr>
                <w:rFonts w:ascii="宋体" w:hAnsi="宋体"/>
                <w:sz w:val="24"/>
              </w:rPr>
            </w:pPr>
            <w:r>
              <w:rPr>
                <w:rFonts w:hint="eastAsia" w:ascii="宋体" w:hAnsi="宋体"/>
                <w:sz w:val="24"/>
              </w:rPr>
              <w:t>创建人</w:t>
            </w:r>
          </w:p>
        </w:tc>
        <w:tc>
          <w:tcPr>
            <w:tcW w:w="2061" w:type="dxa"/>
          </w:tcPr>
          <w:p w14:paraId="331C097F">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55A50F00">
            <w:pPr>
              <w:rPr>
                <w:rFonts w:ascii="宋体" w:hAnsi="宋体"/>
                <w:sz w:val="24"/>
              </w:rPr>
            </w:pPr>
            <w:r>
              <w:rPr>
                <w:rFonts w:hint="eastAsia" w:ascii="宋体" w:hAnsi="宋体"/>
                <w:sz w:val="24"/>
              </w:rPr>
              <w:t>创建日期：</w:t>
            </w:r>
          </w:p>
        </w:tc>
        <w:tc>
          <w:tcPr>
            <w:tcW w:w="2092" w:type="dxa"/>
          </w:tcPr>
          <w:p w14:paraId="383D56E1">
            <w:pPr>
              <w:rPr>
                <w:rFonts w:ascii="宋体" w:hAnsi="宋体"/>
                <w:sz w:val="24"/>
              </w:rPr>
            </w:pPr>
            <w:r>
              <w:rPr>
                <w:rFonts w:hint="eastAsia" w:ascii="宋体" w:hAnsi="宋体"/>
                <w:sz w:val="24"/>
              </w:rPr>
              <w:t>2</w:t>
            </w:r>
            <w:r>
              <w:rPr>
                <w:rFonts w:ascii="宋体" w:hAnsi="宋体"/>
                <w:sz w:val="24"/>
              </w:rPr>
              <w:t>023</w:t>
            </w:r>
            <w:r>
              <w:rPr>
                <w:rFonts w:hint="eastAsia" w:ascii="宋体" w:hAnsi="宋体"/>
                <w:sz w:val="24"/>
              </w:rPr>
              <w:t>/</w:t>
            </w:r>
            <w:r>
              <w:rPr>
                <w:rFonts w:ascii="宋体" w:hAnsi="宋体"/>
                <w:sz w:val="24"/>
              </w:rPr>
              <w:t>5</w:t>
            </w:r>
            <w:r>
              <w:rPr>
                <w:rFonts w:hint="eastAsia" w:ascii="宋体" w:hAnsi="宋体"/>
                <w:sz w:val="24"/>
              </w:rPr>
              <w:t>/4</w:t>
            </w:r>
          </w:p>
        </w:tc>
      </w:tr>
      <w:tr w14:paraId="015D8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F50A07">
            <w:pPr>
              <w:rPr>
                <w:rFonts w:ascii="宋体" w:hAnsi="宋体"/>
                <w:sz w:val="24"/>
              </w:rPr>
            </w:pPr>
            <w:r>
              <w:rPr>
                <w:rFonts w:hint="eastAsia" w:ascii="宋体" w:hAnsi="宋体"/>
                <w:sz w:val="24"/>
              </w:rPr>
              <w:t>主要操作者</w:t>
            </w:r>
          </w:p>
        </w:tc>
        <w:tc>
          <w:tcPr>
            <w:tcW w:w="2061" w:type="dxa"/>
          </w:tcPr>
          <w:p w14:paraId="768EAEF8">
            <w:pPr>
              <w:rPr>
                <w:rFonts w:ascii="宋体" w:hAnsi="宋体"/>
                <w:sz w:val="24"/>
              </w:rPr>
            </w:pPr>
            <w:r>
              <w:rPr>
                <w:rFonts w:hint="eastAsia" w:ascii="宋体" w:hAnsi="宋体"/>
                <w:sz w:val="24"/>
              </w:rPr>
              <w:t>管理员</w:t>
            </w:r>
          </w:p>
        </w:tc>
        <w:tc>
          <w:tcPr>
            <w:tcW w:w="2072" w:type="dxa"/>
          </w:tcPr>
          <w:p w14:paraId="5ADB46D2">
            <w:pPr>
              <w:rPr>
                <w:rFonts w:ascii="宋体" w:hAnsi="宋体"/>
                <w:sz w:val="24"/>
              </w:rPr>
            </w:pPr>
            <w:r>
              <w:rPr>
                <w:rFonts w:hint="eastAsia" w:ascii="宋体" w:hAnsi="宋体"/>
                <w:sz w:val="24"/>
              </w:rPr>
              <w:t>次要操作者：</w:t>
            </w:r>
          </w:p>
        </w:tc>
        <w:tc>
          <w:tcPr>
            <w:tcW w:w="2092" w:type="dxa"/>
          </w:tcPr>
          <w:p w14:paraId="2938C154">
            <w:pPr>
              <w:rPr>
                <w:rFonts w:ascii="宋体" w:hAnsi="宋体"/>
                <w:sz w:val="24"/>
              </w:rPr>
            </w:pPr>
            <w:r>
              <w:rPr>
                <w:rFonts w:hint="eastAsia" w:ascii="宋体" w:hAnsi="宋体"/>
                <w:sz w:val="24"/>
              </w:rPr>
              <w:t>无</w:t>
            </w:r>
          </w:p>
        </w:tc>
      </w:tr>
      <w:tr w14:paraId="33A3F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B416208">
            <w:pPr>
              <w:rPr>
                <w:rFonts w:ascii="宋体" w:hAnsi="宋体"/>
                <w:sz w:val="24"/>
              </w:rPr>
            </w:pPr>
            <w:r>
              <w:rPr>
                <w:rFonts w:hint="eastAsia" w:ascii="宋体" w:hAnsi="宋体"/>
                <w:sz w:val="24"/>
              </w:rPr>
              <w:t>描述：</w:t>
            </w:r>
          </w:p>
        </w:tc>
        <w:tc>
          <w:tcPr>
            <w:tcW w:w="6225" w:type="dxa"/>
            <w:gridSpan w:val="3"/>
          </w:tcPr>
          <w:p w14:paraId="165AC77E">
            <w:pPr>
              <w:rPr>
                <w:rFonts w:hint="default" w:ascii="宋体" w:hAnsi="宋体" w:eastAsia="宋体"/>
                <w:sz w:val="24"/>
                <w:lang w:val="en-US" w:eastAsia="zh-CN"/>
              </w:rPr>
            </w:pPr>
            <w:r>
              <w:rPr>
                <w:rFonts w:hint="eastAsia" w:ascii="宋体" w:hAnsi="宋体"/>
                <w:sz w:val="24"/>
              </w:rPr>
              <w:t>管理员</w:t>
            </w:r>
            <w:r>
              <w:rPr>
                <w:rFonts w:hint="eastAsia" w:ascii="宋体" w:hAnsi="宋体"/>
                <w:sz w:val="24"/>
                <w:lang w:val="en-US" w:eastAsia="zh-CN"/>
              </w:rPr>
              <w:t>点击个人中心按钮</w:t>
            </w:r>
          </w:p>
        </w:tc>
      </w:tr>
      <w:tr w14:paraId="45452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38AEA25">
            <w:pPr>
              <w:rPr>
                <w:rFonts w:ascii="宋体" w:hAnsi="宋体"/>
                <w:sz w:val="24"/>
              </w:rPr>
            </w:pPr>
            <w:r>
              <w:rPr>
                <w:rFonts w:hint="eastAsia" w:ascii="宋体" w:hAnsi="宋体"/>
                <w:sz w:val="24"/>
              </w:rPr>
              <w:t>触发器：</w:t>
            </w:r>
          </w:p>
        </w:tc>
        <w:tc>
          <w:tcPr>
            <w:tcW w:w="6225" w:type="dxa"/>
            <w:gridSpan w:val="3"/>
          </w:tcPr>
          <w:p w14:paraId="73455119">
            <w:pPr>
              <w:rPr>
                <w:rFonts w:hint="default" w:ascii="宋体" w:hAnsi="宋体" w:eastAsia="宋体"/>
                <w:sz w:val="24"/>
                <w:lang w:val="en-US" w:eastAsia="zh-CN"/>
              </w:rPr>
            </w:pPr>
            <w:r>
              <w:rPr>
                <w:rFonts w:hint="eastAsia" w:ascii="宋体" w:hAnsi="宋体"/>
                <w:sz w:val="24"/>
              </w:rPr>
              <w:t>左方，</w:t>
            </w:r>
            <w:r>
              <w:rPr>
                <w:rFonts w:hint="eastAsia" w:ascii="宋体" w:hAnsi="宋体"/>
                <w:sz w:val="24"/>
                <w:lang w:val="en-US" w:eastAsia="zh-CN"/>
              </w:rPr>
              <w:t>个人中心按钮</w:t>
            </w:r>
          </w:p>
        </w:tc>
      </w:tr>
      <w:tr w14:paraId="281F6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9E05CEC">
            <w:pPr>
              <w:rPr>
                <w:rFonts w:ascii="宋体" w:hAnsi="宋体"/>
                <w:sz w:val="24"/>
              </w:rPr>
            </w:pPr>
            <w:r>
              <w:rPr>
                <w:rFonts w:hint="eastAsia" w:ascii="宋体" w:hAnsi="宋体"/>
                <w:sz w:val="24"/>
              </w:rPr>
              <w:t>前置条件：</w:t>
            </w:r>
          </w:p>
        </w:tc>
        <w:tc>
          <w:tcPr>
            <w:tcW w:w="6225" w:type="dxa"/>
            <w:gridSpan w:val="3"/>
          </w:tcPr>
          <w:p w14:paraId="7F5983BA">
            <w:pPr>
              <w:rPr>
                <w:rFonts w:ascii="宋体" w:hAnsi="宋体"/>
                <w:sz w:val="24"/>
              </w:rPr>
            </w:pPr>
            <w:r>
              <w:rPr>
                <w:rFonts w:hint="eastAsia" w:ascii="宋体" w:hAnsi="宋体"/>
                <w:sz w:val="24"/>
              </w:rPr>
              <w:t>管理员进行了身份认证登录</w:t>
            </w:r>
          </w:p>
        </w:tc>
      </w:tr>
      <w:tr w14:paraId="1A73D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7C0B6D5">
            <w:pPr>
              <w:rPr>
                <w:rFonts w:ascii="宋体" w:hAnsi="宋体"/>
                <w:sz w:val="24"/>
              </w:rPr>
            </w:pPr>
            <w:r>
              <w:rPr>
                <w:rFonts w:hint="eastAsia" w:ascii="宋体" w:hAnsi="宋体"/>
                <w:sz w:val="24"/>
              </w:rPr>
              <w:t>后置条件：</w:t>
            </w:r>
          </w:p>
        </w:tc>
        <w:tc>
          <w:tcPr>
            <w:tcW w:w="6225" w:type="dxa"/>
            <w:gridSpan w:val="3"/>
          </w:tcPr>
          <w:p w14:paraId="1732FF2B">
            <w:pPr>
              <w:rPr>
                <w:rFonts w:ascii="宋体" w:hAnsi="宋体"/>
                <w:sz w:val="24"/>
              </w:rPr>
            </w:pPr>
            <w:r>
              <w:rPr>
                <w:rFonts w:hint="eastAsia" w:ascii="宋体" w:hAnsi="宋体"/>
                <w:sz w:val="24"/>
              </w:rPr>
              <w:t>对</w:t>
            </w:r>
            <w:r>
              <w:rPr>
                <w:rFonts w:hint="eastAsia" w:ascii="宋体" w:hAnsi="宋体"/>
                <w:sz w:val="24"/>
                <w:lang w:val="en-US" w:eastAsia="zh-CN"/>
              </w:rPr>
              <w:t>个人信息</w:t>
            </w:r>
            <w:r>
              <w:rPr>
                <w:rFonts w:hint="eastAsia" w:ascii="宋体" w:hAnsi="宋体"/>
                <w:sz w:val="24"/>
              </w:rPr>
              <w:t>进行查看</w:t>
            </w:r>
          </w:p>
        </w:tc>
      </w:tr>
      <w:tr w14:paraId="75A52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9E9950F">
            <w:pPr>
              <w:rPr>
                <w:rFonts w:ascii="宋体" w:hAnsi="宋体"/>
                <w:sz w:val="24"/>
              </w:rPr>
            </w:pPr>
            <w:r>
              <w:rPr>
                <w:rFonts w:hint="eastAsia" w:ascii="宋体" w:hAnsi="宋体"/>
                <w:sz w:val="24"/>
              </w:rPr>
              <w:t>一般性流程：</w:t>
            </w:r>
          </w:p>
        </w:tc>
        <w:tc>
          <w:tcPr>
            <w:tcW w:w="6225" w:type="dxa"/>
            <w:gridSpan w:val="3"/>
          </w:tcPr>
          <w:p w14:paraId="41084753">
            <w:pPr>
              <w:pStyle w:val="17"/>
              <w:ind w:firstLine="0" w:firstLineChars="0"/>
              <w:rPr>
                <w:rFonts w:ascii="宋体" w:hAnsi="宋体"/>
                <w:sz w:val="24"/>
              </w:rPr>
            </w:pPr>
            <w:r>
              <w:rPr>
                <w:rFonts w:hint="eastAsia" w:ascii="宋体" w:hAnsi="宋体"/>
                <w:sz w:val="24"/>
              </w:rPr>
              <w:t>登录</w:t>
            </w:r>
          </w:p>
        </w:tc>
      </w:tr>
      <w:tr w14:paraId="6714E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B64EBF3">
            <w:pPr>
              <w:rPr>
                <w:rFonts w:ascii="宋体" w:hAnsi="宋体"/>
                <w:sz w:val="24"/>
              </w:rPr>
            </w:pPr>
            <w:r>
              <w:rPr>
                <w:rFonts w:hint="eastAsia" w:ascii="宋体" w:hAnsi="宋体"/>
                <w:sz w:val="24"/>
              </w:rPr>
              <w:t>选择性流程</w:t>
            </w:r>
          </w:p>
        </w:tc>
        <w:tc>
          <w:tcPr>
            <w:tcW w:w="6225" w:type="dxa"/>
            <w:gridSpan w:val="3"/>
          </w:tcPr>
          <w:p w14:paraId="49BCB267">
            <w:pPr>
              <w:pStyle w:val="17"/>
              <w:ind w:firstLine="0" w:firstLineChars="0"/>
              <w:rPr>
                <w:rFonts w:ascii="宋体" w:hAnsi="宋体"/>
                <w:sz w:val="24"/>
              </w:rPr>
            </w:pPr>
            <w:r>
              <w:rPr>
                <w:rFonts w:hint="eastAsia" w:ascii="宋体" w:hAnsi="宋体"/>
                <w:sz w:val="24"/>
              </w:rPr>
              <w:t>无</w:t>
            </w:r>
          </w:p>
        </w:tc>
      </w:tr>
      <w:tr w14:paraId="43E22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8DC2720">
            <w:pPr>
              <w:rPr>
                <w:rFonts w:ascii="宋体" w:hAnsi="宋体"/>
                <w:sz w:val="24"/>
              </w:rPr>
            </w:pPr>
            <w:r>
              <w:rPr>
                <w:rFonts w:hint="eastAsia" w:ascii="宋体" w:hAnsi="宋体"/>
                <w:sz w:val="24"/>
              </w:rPr>
              <w:t>异常：</w:t>
            </w:r>
          </w:p>
        </w:tc>
        <w:tc>
          <w:tcPr>
            <w:tcW w:w="6225" w:type="dxa"/>
            <w:gridSpan w:val="3"/>
          </w:tcPr>
          <w:p w14:paraId="20D5C48D">
            <w:pPr>
              <w:pStyle w:val="17"/>
              <w:ind w:firstLine="0" w:firstLineChars="0"/>
              <w:rPr>
                <w:rFonts w:ascii="宋体" w:hAnsi="宋体"/>
                <w:sz w:val="24"/>
              </w:rPr>
            </w:pPr>
            <w:r>
              <w:rPr>
                <w:rFonts w:hint="eastAsia" w:ascii="宋体" w:hAnsi="宋体"/>
                <w:sz w:val="24"/>
              </w:rPr>
              <w:t>点击后无反应</w:t>
            </w:r>
          </w:p>
        </w:tc>
      </w:tr>
      <w:tr w14:paraId="4A3D9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6AA50B1">
            <w:pPr>
              <w:rPr>
                <w:rFonts w:ascii="宋体" w:hAnsi="宋体"/>
                <w:sz w:val="24"/>
              </w:rPr>
            </w:pPr>
            <w:r>
              <w:rPr>
                <w:rFonts w:hint="eastAsia" w:ascii="宋体" w:hAnsi="宋体"/>
                <w:sz w:val="24"/>
              </w:rPr>
              <w:t>优先级：</w:t>
            </w:r>
          </w:p>
        </w:tc>
        <w:tc>
          <w:tcPr>
            <w:tcW w:w="6225" w:type="dxa"/>
            <w:gridSpan w:val="3"/>
          </w:tcPr>
          <w:p w14:paraId="5EE675AF">
            <w:pPr>
              <w:rPr>
                <w:rFonts w:ascii="宋体" w:hAnsi="宋体"/>
                <w:sz w:val="24"/>
              </w:rPr>
            </w:pPr>
            <w:r>
              <w:rPr>
                <w:rFonts w:hint="eastAsia" w:ascii="宋体" w:hAnsi="宋体"/>
                <w:sz w:val="24"/>
              </w:rPr>
              <w:t>高</w:t>
            </w:r>
          </w:p>
        </w:tc>
      </w:tr>
      <w:tr w14:paraId="32929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8C3C90D">
            <w:pPr>
              <w:rPr>
                <w:rFonts w:ascii="宋体" w:hAnsi="宋体"/>
                <w:sz w:val="24"/>
              </w:rPr>
            </w:pPr>
            <w:r>
              <w:rPr>
                <w:rFonts w:hint="eastAsia" w:ascii="宋体" w:hAnsi="宋体"/>
                <w:sz w:val="24"/>
              </w:rPr>
              <w:t>使用频率：</w:t>
            </w:r>
          </w:p>
        </w:tc>
        <w:tc>
          <w:tcPr>
            <w:tcW w:w="6225" w:type="dxa"/>
            <w:gridSpan w:val="3"/>
          </w:tcPr>
          <w:p w14:paraId="4A04BB4F">
            <w:pPr>
              <w:rPr>
                <w:rFonts w:ascii="宋体" w:hAnsi="宋体"/>
                <w:sz w:val="24"/>
              </w:rPr>
            </w:pPr>
            <w:r>
              <w:rPr>
                <w:rFonts w:hint="eastAsia" w:ascii="宋体" w:hAnsi="宋体"/>
                <w:sz w:val="24"/>
              </w:rPr>
              <w:t>高</w:t>
            </w:r>
          </w:p>
        </w:tc>
      </w:tr>
      <w:tr w14:paraId="47FA7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D138D69">
            <w:pPr>
              <w:rPr>
                <w:rFonts w:ascii="宋体" w:hAnsi="宋体"/>
                <w:sz w:val="24"/>
              </w:rPr>
            </w:pPr>
            <w:r>
              <w:rPr>
                <w:rFonts w:hint="eastAsia" w:ascii="宋体" w:hAnsi="宋体"/>
                <w:sz w:val="24"/>
              </w:rPr>
              <w:t>业务规则：</w:t>
            </w:r>
          </w:p>
        </w:tc>
        <w:tc>
          <w:tcPr>
            <w:tcW w:w="6225" w:type="dxa"/>
            <w:gridSpan w:val="3"/>
          </w:tcPr>
          <w:p w14:paraId="3224C731">
            <w:pPr>
              <w:rPr>
                <w:rFonts w:ascii="宋体" w:hAnsi="宋体"/>
                <w:sz w:val="24"/>
              </w:rPr>
            </w:pPr>
            <w:r>
              <w:rPr>
                <w:rFonts w:hint="eastAsia" w:ascii="宋体" w:hAnsi="宋体"/>
                <w:sz w:val="24"/>
              </w:rPr>
              <w:t>无</w:t>
            </w:r>
          </w:p>
        </w:tc>
      </w:tr>
      <w:tr w14:paraId="2BD13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EF4181A">
            <w:pPr>
              <w:rPr>
                <w:rFonts w:ascii="宋体" w:hAnsi="宋体"/>
                <w:sz w:val="24"/>
              </w:rPr>
            </w:pPr>
            <w:r>
              <w:rPr>
                <w:rFonts w:hint="eastAsia" w:ascii="宋体" w:hAnsi="宋体"/>
                <w:sz w:val="24"/>
              </w:rPr>
              <w:t>其他信息：</w:t>
            </w:r>
          </w:p>
        </w:tc>
        <w:tc>
          <w:tcPr>
            <w:tcW w:w="6225" w:type="dxa"/>
            <w:gridSpan w:val="3"/>
          </w:tcPr>
          <w:p w14:paraId="254D9170">
            <w:pPr>
              <w:rPr>
                <w:rFonts w:ascii="宋体" w:hAnsi="宋体"/>
                <w:sz w:val="24"/>
              </w:rPr>
            </w:pPr>
            <w:r>
              <w:rPr>
                <w:rFonts w:hint="eastAsia" w:ascii="宋体" w:hAnsi="宋体"/>
                <w:sz w:val="24"/>
              </w:rPr>
              <w:t>无</w:t>
            </w:r>
          </w:p>
        </w:tc>
      </w:tr>
      <w:tr w14:paraId="2E76A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2D7609">
            <w:pPr>
              <w:rPr>
                <w:rFonts w:ascii="宋体" w:hAnsi="宋体"/>
                <w:sz w:val="24"/>
              </w:rPr>
            </w:pPr>
            <w:r>
              <w:rPr>
                <w:rFonts w:hint="eastAsia" w:ascii="宋体" w:hAnsi="宋体"/>
                <w:sz w:val="24"/>
              </w:rPr>
              <w:t>假设：</w:t>
            </w:r>
          </w:p>
        </w:tc>
        <w:tc>
          <w:tcPr>
            <w:tcW w:w="6225" w:type="dxa"/>
            <w:gridSpan w:val="3"/>
          </w:tcPr>
          <w:p w14:paraId="5215EECA">
            <w:pPr>
              <w:rPr>
                <w:rFonts w:ascii="宋体" w:hAnsi="宋体"/>
                <w:sz w:val="24"/>
              </w:rPr>
            </w:pPr>
            <w:r>
              <w:rPr>
                <w:rFonts w:hint="eastAsia" w:ascii="宋体" w:hAnsi="宋体"/>
                <w:sz w:val="24"/>
              </w:rPr>
              <w:t>无</w:t>
            </w:r>
          </w:p>
        </w:tc>
      </w:tr>
    </w:tbl>
    <w:p w14:paraId="19B435F0">
      <w:pPr>
        <w:ind w:left="2520" w:firstLine="420"/>
        <w:rPr>
          <w:rFonts w:hint="default" w:eastAsiaTheme="minorEastAsia"/>
          <w:lang w:val="en-US" w:eastAsia="zh-CN"/>
        </w:rPr>
      </w:pPr>
      <w:r>
        <w:rPr>
          <w:rFonts w:hint="eastAsia"/>
        </w:rPr>
        <w:t>表</w:t>
      </w:r>
      <w:r>
        <w:rPr>
          <w:rFonts w:hint="eastAsia"/>
          <w:lang w:val="en-US" w:eastAsia="zh-CN"/>
        </w:rPr>
        <w:t>4-2-2-1</w:t>
      </w:r>
    </w:p>
    <w:p w14:paraId="3185F448">
      <w:pPr>
        <w:numPr>
          <w:numId w:val="0"/>
        </w:numPr>
      </w:pPr>
      <w:r>
        <w:rPr>
          <w:rFonts w:hint="eastAsia"/>
        </w:rPr>
        <w:t>用例原型</w:t>
      </w:r>
    </w:p>
    <w:p w14:paraId="7AF93B8E">
      <w:pPr>
        <w:jc w:val="center"/>
      </w:pPr>
      <w:r>
        <w:drawing>
          <wp:inline distT="0" distB="0" distL="114300" distR="114300">
            <wp:extent cx="2538730" cy="4229735"/>
            <wp:effectExtent l="0" t="0" r="4445" b="8890"/>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9"/>
                    <a:stretch>
                      <a:fillRect/>
                    </a:stretch>
                  </pic:blipFill>
                  <pic:spPr>
                    <a:xfrm>
                      <a:off x="0" y="0"/>
                      <a:ext cx="2538730" cy="4229735"/>
                    </a:xfrm>
                    <a:prstGeom prst="rect">
                      <a:avLst/>
                    </a:prstGeom>
                    <a:noFill/>
                    <a:ln>
                      <a:noFill/>
                    </a:ln>
                  </pic:spPr>
                </pic:pic>
              </a:graphicData>
            </a:graphic>
          </wp:inline>
        </w:drawing>
      </w:r>
    </w:p>
    <w:p w14:paraId="466EA8C7">
      <w:pPr>
        <w:jc w:val="center"/>
        <w:rPr>
          <w:rFonts w:hint="default" w:eastAsiaTheme="minorEastAsia"/>
          <w:lang w:val="en-US" w:eastAsia="zh-CN"/>
        </w:rPr>
      </w:pPr>
      <w:r>
        <w:rPr>
          <w:rFonts w:hint="eastAsia"/>
        </w:rPr>
        <w:t>图</w:t>
      </w:r>
      <w:r>
        <w:rPr>
          <w:rFonts w:hint="eastAsia"/>
          <w:lang w:val="en-US" w:eastAsia="zh-CN"/>
        </w:rPr>
        <w:t>4-2-2-1</w:t>
      </w:r>
    </w:p>
    <w:p w14:paraId="1E4DAD3E">
      <w:pPr>
        <w:pStyle w:val="5"/>
      </w:pPr>
      <w:r>
        <w:rPr>
          <w:rFonts w:hint="eastAsia"/>
          <w:lang w:val="en-US" w:eastAsia="zh-CN"/>
        </w:rPr>
        <w:t>4.2.2.2查看和编辑个人信息</w:t>
      </w:r>
    </w:p>
    <w:p w14:paraId="24FBD9EC">
      <w:pPr>
        <w:numPr>
          <w:numId w:val="0"/>
        </w:numPr>
      </w:pPr>
      <w:r>
        <w:rPr>
          <w:rFonts w:hint="eastAsia"/>
        </w:rPr>
        <w:t>用例图</w:t>
      </w:r>
    </w:p>
    <w:p w14:paraId="6CE407A0">
      <w:r>
        <w:drawing>
          <wp:inline distT="0" distB="0" distL="114300" distR="114300">
            <wp:extent cx="5266690" cy="3030220"/>
            <wp:effectExtent l="0" t="0" r="635" b="825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20"/>
                    <a:stretch>
                      <a:fillRect/>
                    </a:stretch>
                  </pic:blipFill>
                  <pic:spPr>
                    <a:xfrm>
                      <a:off x="0" y="0"/>
                      <a:ext cx="5266690" cy="3030220"/>
                    </a:xfrm>
                    <a:prstGeom prst="rect">
                      <a:avLst/>
                    </a:prstGeom>
                    <a:noFill/>
                    <a:ln>
                      <a:noFill/>
                    </a:ln>
                  </pic:spPr>
                </pic:pic>
              </a:graphicData>
            </a:graphic>
          </wp:inline>
        </w:drawing>
      </w:r>
    </w:p>
    <w:p w14:paraId="03057D9D">
      <w:pPr>
        <w:jc w:val="center"/>
        <w:rPr>
          <w:rFonts w:hint="default" w:eastAsiaTheme="minorEastAsia"/>
          <w:lang w:val="en-US" w:eastAsia="zh-CN"/>
        </w:rPr>
      </w:pPr>
      <w:r>
        <w:rPr>
          <w:rFonts w:hint="eastAsia"/>
        </w:rPr>
        <w:t>图</w:t>
      </w:r>
      <w:r>
        <w:rPr>
          <w:rFonts w:hint="eastAsia"/>
          <w:lang w:val="en-US" w:eastAsia="zh-CN"/>
        </w:rPr>
        <w:t>4-2-2-2</w:t>
      </w:r>
    </w:p>
    <w:p w14:paraId="04B0A683">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DB6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F0A518">
            <w:pPr>
              <w:rPr>
                <w:rFonts w:ascii="宋体" w:hAnsi="宋体"/>
                <w:sz w:val="24"/>
              </w:rPr>
            </w:pPr>
            <w:r>
              <w:rPr>
                <w:rFonts w:hint="eastAsia" w:ascii="宋体" w:hAnsi="宋体"/>
                <w:sz w:val="24"/>
              </w:rPr>
              <w:t>ID和名称</w:t>
            </w:r>
          </w:p>
        </w:tc>
        <w:tc>
          <w:tcPr>
            <w:tcW w:w="6225" w:type="dxa"/>
            <w:gridSpan w:val="3"/>
          </w:tcPr>
          <w:p w14:paraId="35FA485A">
            <w:pPr>
              <w:rPr>
                <w:rFonts w:hint="eastAsia"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5</w:t>
            </w:r>
          </w:p>
        </w:tc>
      </w:tr>
      <w:tr w14:paraId="1A7AF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9FD579D">
            <w:pPr>
              <w:rPr>
                <w:rFonts w:ascii="宋体" w:hAnsi="宋体"/>
                <w:sz w:val="24"/>
              </w:rPr>
            </w:pPr>
            <w:r>
              <w:rPr>
                <w:rFonts w:hint="eastAsia" w:ascii="宋体" w:hAnsi="宋体"/>
                <w:sz w:val="24"/>
              </w:rPr>
              <w:t>创建人</w:t>
            </w:r>
          </w:p>
        </w:tc>
        <w:tc>
          <w:tcPr>
            <w:tcW w:w="2061" w:type="dxa"/>
          </w:tcPr>
          <w:p w14:paraId="4716FDBF">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58116ED0">
            <w:pPr>
              <w:rPr>
                <w:rFonts w:ascii="宋体" w:hAnsi="宋体"/>
                <w:sz w:val="24"/>
              </w:rPr>
            </w:pPr>
            <w:r>
              <w:rPr>
                <w:rFonts w:hint="eastAsia" w:ascii="宋体" w:hAnsi="宋体"/>
                <w:sz w:val="24"/>
              </w:rPr>
              <w:t>创建日期：</w:t>
            </w:r>
          </w:p>
        </w:tc>
        <w:tc>
          <w:tcPr>
            <w:tcW w:w="2092" w:type="dxa"/>
          </w:tcPr>
          <w:p w14:paraId="2FD50704">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083D0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B2418CB">
            <w:pPr>
              <w:rPr>
                <w:rFonts w:ascii="宋体" w:hAnsi="宋体"/>
                <w:sz w:val="24"/>
              </w:rPr>
            </w:pPr>
            <w:r>
              <w:rPr>
                <w:rFonts w:hint="eastAsia" w:ascii="宋体" w:hAnsi="宋体"/>
                <w:sz w:val="24"/>
              </w:rPr>
              <w:t>主要操作者</w:t>
            </w:r>
          </w:p>
        </w:tc>
        <w:tc>
          <w:tcPr>
            <w:tcW w:w="2061" w:type="dxa"/>
          </w:tcPr>
          <w:p w14:paraId="32D82C0B">
            <w:pPr>
              <w:rPr>
                <w:rFonts w:ascii="宋体" w:hAnsi="宋体"/>
                <w:sz w:val="24"/>
              </w:rPr>
            </w:pPr>
            <w:r>
              <w:rPr>
                <w:rFonts w:hint="eastAsia" w:ascii="宋体" w:hAnsi="宋体"/>
                <w:sz w:val="24"/>
              </w:rPr>
              <w:t>管理员</w:t>
            </w:r>
          </w:p>
        </w:tc>
        <w:tc>
          <w:tcPr>
            <w:tcW w:w="2072" w:type="dxa"/>
          </w:tcPr>
          <w:p w14:paraId="2A1E650F">
            <w:pPr>
              <w:rPr>
                <w:rFonts w:ascii="宋体" w:hAnsi="宋体"/>
                <w:sz w:val="24"/>
              </w:rPr>
            </w:pPr>
            <w:r>
              <w:rPr>
                <w:rFonts w:hint="eastAsia" w:ascii="宋体" w:hAnsi="宋体"/>
                <w:sz w:val="24"/>
              </w:rPr>
              <w:t>次要操作者：</w:t>
            </w:r>
          </w:p>
        </w:tc>
        <w:tc>
          <w:tcPr>
            <w:tcW w:w="2092" w:type="dxa"/>
          </w:tcPr>
          <w:p w14:paraId="6B17B9BA">
            <w:pPr>
              <w:rPr>
                <w:rFonts w:ascii="宋体" w:hAnsi="宋体"/>
                <w:sz w:val="24"/>
              </w:rPr>
            </w:pPr>
            <w:r>
              <w:rPr>
                <w:rFonts w:hint="eastAsia" w:ascii="宋体" w:hAnsi="宋体"/>
                <w:sz w:val="24"/>
              </w:rPr>
              <w:t>无</w:t>
            </w:r>
          </w:p>
        </w:tc>
      </w:tr>
      <w:tr w14:paraId="34D0B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8479937">
            <w:pPr>
              <w:rPr>
                <w:rFonts w:ascii="宋体" w:hAnsi="宋体"/>
                <w:sz w:val="24"/>
              </w:rPr>
            </w:pPr>
            <w:r>
              <w:rPr>
                <w:rFonts w:hint="eastAsia" w:ascii="宋体" w:hAnsi="宋体"/>
                <w:sz w:val="24"/>
              </w:rPr>
              <w:t>描述：</w:t>
            </w:r>
          </w:p>
        </w:tc>
        <w:tc>
          <w:tcPr>
            <w:tcW w:w="6225" w:type="dxa"/>
            <w:gridSpan w:val="3"/>
          </w:tcPr>
          <w:p w14:paraId="5DCDA21A">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要修改或查看的内容</w:t>
            </w:r>
          </w:p>
        </w:tc>
      </w:tr>
      <w:tr w14:paraId="752E9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412164">
            <w:pPr>
              <w:rPr>
                <w:rFonts w:ascii="宋体" w:hAnsi="宋体"/>
                <w:sz w:val="24"/>
              </w:rPr>
            </w:pPr>
            <w:r>
              <w:rPr>
                <w:rFonts w:hint="eastAsia" w:ascii="宋体" w:hAnsi="宋体"/>
                <w:sz w:val="24"/>
              </w:rPr>
              <w:t>触发器：</w:t>
            </w:r>
          </w:p>
        </w:tc>
        <w:tc>
          <w:tcPr>
            <w:tcW w:w="6225" w:type="dxa"/>
            <w:gridSpan w:val="3"/>
          </w:tcPr>
          <w:p w14:paraId="4BAADEB5">
            <w:pPr>
              <w:rPr>
                <w:rFonts w:ascii="宋体" w:hAnsi="宋体"/>
                <w:sz w:val="24"/>
              </w:rPr>
            </w:pPr>
            <w:r>
              <w:rPr>
                <w:rFonts w:hint="eastAsia" w:ascii="宋体" w:hAnsi="宋体"/>
                <w:sz w:val="24"/>
              </w:rPr>
              <w:t>修改详情按钮</w:t>
            </w:r>
          </w:p>
        </w:tc>
      </w:tr>
      <w:tr w14:paraId="21657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74BCBCD">
            <w:pPr>
              <w:rPr>
                <w:rFonts w:ascii="宋体" w:hAnsi="宋体"/>
                <w:sz w:val="24"/>
              </w:rPr>
            </w:pPr>
            <w:r>
              <w:rPr>
                <w:rFonts w:hint="eastAsia" w:ascii="宋体" w:hAnsi="宋体"/>
                <w:sz w:val="24"/>
              </w:rPr>
              <w:t>前置条件：</w:t>
            </w:r>
          </w:p>
        </w:tc>
        <w:tc>
          <w:tcPr>
            <w:tcW w:w="6225" w:type="dxa"/>
            <w:gridSpan w:val="3"/>
          </w:tcPr>
          <w:p w14:paraId="51D632BD">
            <w:pPr>
              <w:rPr>
                <w:rFonts w:ascii="宋体" w:hAnsi="宋体"/>
                <w:sz w:val="24"/>
              </w:rPr>
            </w:pPr>
            <w:r>
              <w:rPr>
                <w:rFonts w:hint="eastAsia" w:ascii="宋体" w:hAnsi="宋体"/>
                <w:sz w:val="24"/>
              </w:rPr>
              <w:t>打开</w:t>
            </w:r>
            <w:r>
              <w:rPr>
                <w:rFonts w:hint="eastAsia" w:ascii="宋体" w:hAnsi="宋体"/>
                <w:sz w:val="24"/>
                <w:lang w:val="en-US" w:eastAsia="zh-CN"/>
              </w:rPr>
              <w:t>个人中心</w:t>
            </w:r>
            <w:r>
              <w:rPr>
                <w:rFonts w:hint="eastAsia" w:ascii="宋体" w:hAnsi="宋体"/>
                <w:sz w:val="24"/>
              </w:rPr>
              <w:t>页面</w:t>
            </w:r>
          </w:p>
        </w:tc>
      </w:tr>
      <w:tr w14:paraId="6CACA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B99B14C">
            <w:pPr>
              <w:rPr>
                <w:rFonts w:ascii="宋体" w:hAnsi="宋体"/>
                <w:sz w:val="24"/>
              </w:rPr>
            </w:pPr>
            <w:r>
              <w:rPr>
                <w:rFonts w:hint="eastAsia" w:ascii="宋体" w:hAnsi="宋体"/>
                <w:sz w:val="24"/>
              </w:rPr>
              <w:t>后置条件：</w:t>
            </w:r>
          </w:p>
        </w:tc>
        <w:tc>
          <w:tcPr>
            <w:tcW w:w="6225" w:type="dxa"/>
            <w:gridSpan w:val="3"/>
          </w:tcPr>
          <w:p w14:paraId="62337F6F">
            <w:pPr>
              <w:rPr>
                <w:rFonts w:ascii="宋体" w:hAnsi="宋体"/>
                <w:sz w:val="24"/>
              </w:rPr>
            </w:pPr>
            <w:r>
              <w:rPr>
                <w:rFonts w:hint="eastAsia" w:ascii="宋体" w:hAnsi="宋体"/>
                <w:sz w:val="24"/>
              </w:rPr>
              <w:t>对</w:t>
            </w:r>
            <w:r>
              <w:rPr>
                <w:rFonts w:hint="eastAsia" w:ascii="宋体" w:hAnsi="宋体"/>
                <w:sz w:val="24"/>
                <w:lang w:val="en-US" w:eastAsia="zh-CN"/>
              </w:rPr>
              <w:t>个人信息</w:t>
            </w:r>
            <w:r>
              <w:rPr>
                <w:rFonts w:hint="eastAsia" w:ascii="宋体" w:hAnsi="宋体"/>
                <w:sz w:val="24"/>
              </w:rPr>
              <w:t>进行修改</w:t>
            </w:r>
          </w:p>
        </w:tc>
      </w:tr>
      <w:tr w14:paraId="0AA6B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5E15A3E">
            <w:pPr>
              <w:rPr>
                <w:rFonts w:ascii="宋体" w:hAnsi="宋体"/>
                <w:sz w:val="24"/>
              </w:rPr>
            </w:pPr>
            <w:r>
              <w:rPr>
                <w:rFonts w:hint="eastAsia" w:ascii="宋体" w:hAnsi="宋体"/>
                <w:sz w:val="24"/>
              </w:rPr>
              <w:t>一般性流程：</w:t>
            </w:r>
          </w:p>
        </w:tc>
        <w:tc>
          <w:tcPr>
            <w:tcW w:w="6225" w:type="dxa"/>
            <w:gridSpan w:val="3"/>
          </w:tcPr>
          <w:p w14:paraId="214FBA31">
            <w:pPr>
              <w:pStyle w:val="17"/>
              <w:ind w:firstLine="0" w:firstLineChars="0"/>
              <w:rPr>
                <w:rFonts w:ascii="宋体" w:hAnsi="宋体"/>
                <w:sz w:val="24"/>
              </w:rPr>
            </w:pPr>
            <w:r>
              <w:rPr>
                <w:rFonts w:hint="eastAsia" w:ascii="宋体" w:hAnsi="宋体"/>
                <w:sz w:val="24"/>
              </w:rPr>
              <w:t>登录</w:t>
            </w:r>
          </w:p>
        </w:tc>
      </w:tr>
      <w:tr w14:paraId="67A56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7BDFE01">
            <w:pPr>
              <w:rPr>
                <w:rFonts w:ascii="宋体" w:hAnsi="宋体"/>
                <w:sz w:val="24"/>
              </w:rPr>
            </w:pPr>
            <w:r>
              <w:rPr>
                <w:rFonts w:hint="eastAsia" w:ascii="宋体" w:hAnsi="宋体"/>
                <w:sz w:val="24"/>
              </w:rPr>
              <w:t>选择性流程</w:t>
            </w:r>
          </w:p>
        </w:tc>
        <w:tc>
          <w:tcPr>
            <w:tcW w:w="6225" w:type="dxa"/>
            <w:gridSpan w:val="3"/>
          </w:tcPr>
          <w:p w14:paraId="0EC6472E">
            <w:pPr>
              <w:pStyle w:val="17"/>
              <w:ind w:firstLine="0" w:firstLineChars="0"/>
              <w:rPr>
                <w:rFonts w:ascii="宋体" w:hAnsi="宋体"/>
                <w:sz w:val="24"/>
              </w:rPr>
            </w:pPr>
            <w:r>
              <w:rPr>
                <w:rFonts w:hint="eastAsia" w:ascii="宋体" w:hAnsi="宋体"/>
                <w:sz w:val="24"/>
              </w:rPr>
              <w:t>无</w:t>
            </w:r>
          </w:p>
        </w:tc>
      </w:tr>
      <w:tr w14:paraId="0D1D7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FB57048">
            <w:pPr>
              <w:rPr>
                <w:rFonts w:ascii="宋体" w:hAnsi="宋体"/>
                <w:sz w:val="24"/>
              </w:rPr>
            </w:pPr>
            <w:r>
              <w:rPr>
                <w:rFonts w:hint="eastAsia" w:ascii="宋体" w:hAnsi="宋体"/>
                <w:sz w:val="24"/>
              </w:rPr>
              <w:t>异常：</w:t>
            </w:r>
          </w:p>
        </w:tc>
        <w:tc>
          <w:tcPr>
            <w:tcW w:w="6225" w:type="dxa"/>
            <w:gridSpan w:val="3"/>
          </w:tcPr>
          <w:p w14:paraId="7EA14D40">
            <w:pPr>
              <w:pStyle w:val="17"/>
              <w:ind w:firstLine="0" w:firstLineChars="0"/>
              <w:rPr>
                <w:rFonts w:ascii="宋体" w:hAnsi="宋体"/>
                <w:sz w:val="24"/>
              </w:rPr>
            </w:pPr>
            <w:r>
              <w:rPr>
                <w:rFonts w:hint="eastAsia" w:ascii="宋体" w:hAnsi="宋体"/>
                <w:sz w:val="24"/>
              </w:rPr>
              <w:t>点击后无反应</w:t>
            </w:r>
          </w:p>
        </w:tc>
      </w:tr>
      <w:tr w14:paraId="7DA9C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3F0288EE">
            <w:pPr>
              <w:rPr>
                <w:rFonts w:ascii="宋体" w:hAnsi="宋体"/>
                <w:sz w:val="24"/>
              </w:rPr>
            </w:pPr>
            <w:r>
              <w:rPr>
                <w:rFonts w:hint="eastAsia" w:ascii="宋体" w:hAnsi="宋体"/>
                <w:sz w:val="24"/>
              </w:rPr>
              <w:t>优先级：</w:t>
            </w:r>
          </w:p>
        </w:tc>
        <w:tc>
          <w:tcPr>
            <w:tcW w:w="6225" w:type="dxa"/>
            <w:gridSpan w:val="3"/>
          </w:tcPr>
          <w:p w14:paraId="5F4BE554">
            <w:pPr>
              <w:rPr>
                <w:rFonts w:ascii="宋体" w:hAnsi="宋体"/>
                <w:sz w:val="24"/>
              </w:rPr>
            </w:pPr>
            <w:r>
              <w:rPr>
                <w:rFonts w:hint="eastAsia" w:ascii="宋体" w:hAnsi="宋体"/>
                <w:sz w:val="24"/>
              </w:rPr>
              <w:t>中</w:t>
            </w:r>
          </w:p>
        </w:tc>
      </w:tr>
      <w:tr w14:paraId="7914F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4C4767F">
            <w:pPr>
              <w:rPr>
                <w:rFonts w:ascii="宋体" w:hAnsi="宋体"/>
                <w:sz w:val="24"/>
              </w:rPr>
            </w:pPr>
            <w:r>
              <w:rPr>
                <w:rFonts w:hint="eastAsia" w:ascii="宋体" w:hAnsi="宋体"/>
                <w:sz w:val="24"/>
              </w:rPr>
              <w:t>使用频率：</w:t>
            </w:r>
          </w:p>
        </w:tc>
        <w:tc>
          <w:tcPr>
            <w:tcW w:w="6225" w:type="dxa"/>
            <w:gridSpan w:val="3"/>
          </w:tcPr>
          <w:p w14:paraId="3002DE40">
            <w:pPr>
              <w:rPr>
                <w:rFonts w:ascii="宋体" w:hAnsi="宋体"/>
                <w:sz w:val="24"/>
              </w:rPr>
            </w:pPr>
            <w:r>
              <w:rPr>
                <w:rFonts w:hint="eastAsia" w:ascii="宋体" w:hAnsi="宋体"/>
                <w:sz w:val="24"/>
              </w:rPr>
              <w:t>高</w:t>
            </w:r>
          </w:p>
        </w:tc>
      </w:tr>
      <w:tr w14:paraId="53369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460D5DD">
            <w:pPr>
              <w:rPr>
                <w:rFonts w:ascii="宋体" w:hAnsi="宋体"/>
                <w:sz w:val="24"/>
              </w:rPr>
            </w:pPr>
            <w:r>
              <w:rPr>
                <w:rFonts w:hint="eastAsia" w:ascii="宋体" w:hAnsi="宋体"/>
                <w:sz w:val="24"/>
              </w:rPr>
              <w:t>业务规则：</w:t>
            </w:r>
          </w:p>
        </w:tc>
        <w:tc>
          <w:tcPr>
            <w:tcW w:w="6225" w:type="dxa"/>
            <w:gridSpan w:val="3"/>
          </w:tcPr>
          <w:p w14:paraId="01F94772">
            <w:pPr>
              <w:rPr>
                <w:rFonts w:ascii="宋体" w:hAnsi="宋体"/>
                <w:sz w:val="24"/>
              </w:rPr>
            </w:pPr>
            <w:r>
              <w:rPr>
                <w:rFonts w:hint="eastAsia" w:ascii="宋体" w:hAnsi="宋体"/>
                <w:sz w:val="24"/>
              </w:rPr>
              <w:t>无</w:t>
            </w:r>
          </w:p>
        </w:tc>
      </w:tr>
      <w:tr w14:paraId="2AEDD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5E88CD">
            <w:pPr>
              <w:rPr>
                <w:rFonts w:ascii="宋体" w:hAnsi="宋体"/>
                <w:sz w:val="24"/>
              </w:rPr>
            </w:pPr>
            <w:r>
              <w:rPr>
                <w:rFonts w:hint="eastAsia" w:ascii="宋体" w:hAnsi="宋体"/>
                <w:sz w:val="24"/>
              </w:rPr>
              <w:t>其他信息：</w:t>
            </w:r>
          </w:p>
        </w:tc>
        <w:tc>
          <w:tcPr>
            <w:tcW w:w="6225" w:type="dxa"/>
            <w:gridSpan w:val="3"/>
          </w:tcPr>
          <w:p w14:paraId="18B32061">
            <w:pPr>
              <w:rPr>
                <w:rFonts w:ascii="宋体" w:hAnsi="宋体"/>
                <w:sz w:val="24"/>
              </w:rPr>
            </w:pPr>
            <w:r>
              <w:rPr>
                <w:rFonts w:hint="eastAsia" w:ascii="宋体" w:hAnsi="宋体"/>
                <w:sz w:val="24"/>
              </w:rPr>
              <w:t>无</w:t>
            </w:r>
          </w:p>
        </w:tc>
      </w:tr>
      <w:tr w14:paraId="69A08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2952605">
            <w:pPr>
              <w:rPr>
                <w:rFonts w:ascii="宋体" w:hAnsi="宋体"/>
                <w:sz w:val="24"/>
              </w:rPr>
            </w:pPr>
            <w:r>
              <w:rPr>
                <w:rFonts w:hint="eastAsia" w:ascii="宋体" w:hAnsi="宋体"/>
                <w:sz w:val="24"/>
              </w:rPr>
              <w:t>假设：</w:t>
            </w:r>
          </w:p>
        </w:tc>
        <w:tc>
          <w:tcPr>
            <w:tcW w:w="6225" w:type="dxa"/>
            <w:gridSpan w:val="3"/>
          </w:tcPr>
          <w:p w14:paraId="2EE0300F">
            <w:pPr>
              <w:rPr>
                <w:rFonts w:ascii="宋体" w:hAnsi="宋体"/>
                <w:sz w:val="24"/>
              </w:rPr>
            </w:pPr>
            <w:r>
              <w:rPr>
                <w:rFonts w:hint="eastAsia" w:ascii="宋体" w:hAnsi="宋体"/>
                <w:sz w:val="24"/>
              </w:rPr>
              <w:t>无</w:t>
            </w:r>
          </w:p>
        </w:tc>
      </w:tr>
    </w:tbl>
    <w:p w14:paraId="4ECE23E9">
      <w:pPr>
        <w:ind w:left="2520" w:firstLine="420"/>
        <w:rPr>
          <w:rFonts w:hint="default" w:eastAsiaTheme="minorEastAsia"/>
          <w:lang w:val="en-US" w:eastAsia="zh-CN"/>
        </w:rPr>
      </w:pPr>
      <w:r>
        <w:rPr>
          <w:rFonts w:hint="eastAsia"/>
        </w:rPr>
        <w:t>表</w:t>
      </w:r>
      <w:r>
        <w:rPr>
          <w:rFonts w:hint="eastAsia"/>
          <w:lang w:val="en-US" w:eastAsia="zh-CN"/>
        </w:rPr>
        <w:t>4-2-2-2</w:t>
      </w:r>
    </w:p>
    <w:p w14:paraId="554483BA">
      <w:pPr>
        <w:numPr>
          <w:numId w:val="0"/>
        </w:numPr>
      </w:pPr>
      <w:r>
        <w:rPr>
          <w:rFonts w:hint="eastAsia"/>
        </w:rPr>
        <w:t>用例原型</w:t>
      </w:r>
    </w:p>
    <w:p w14:paraId="407E477E">
      <w:pPr>
        <w:jc w:val="center"/>
      </w:pPr>
      <w:r>
        <w:drawing>
          <wp:inline distT="0" distB="0" distL="114300" distR="114300">
            <wp:extent cx="3128645" cy="4272915"/>
            <wp:effectExtent l="0" t="0" r="5080" b="381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21"/>
                    <a:stretch>
                      <a:fillRect/>
                    </a:stretch>
                  </pic:blipFill>
                  <pic:spPr>
                    <a:xfrm>
                      <a:off x="0" y="0"/>
                      <a:ext cx="3128645" cy="4272915"/>
                    </a:xfrm>
                    <a:prstGeom prst="rect">
                      <a:avLst/>
                    </a:prstGeom>
                    <a:noFill/>
                    <a:ln>
                      <a:noFill/>
                    </a:ln>
                  </pic:spPr>
                </pic:pic>
              </a:graphicData>
            </a:graphic>
          </wp:inline>
        </w:drawing>
      </w:r>
    </w:p>
    <w:p w14:paraId="47898D35">
      <w:pPr>
        <w:jc w:val="center"/>
        <w:rPr>
          <w:rFonts w:hint="default" w:eastAsiaTheme="minorEastAsia"/>
          <w:lang w:val="en-US" w:eastAsia="zh-CN"/>
        </w:rPr>
      </w:pPr>
      <w:r>
        <w:rPr>
          <w:rFonts w:hint="eastAsia"/>
        </w:rPr>
        <w:t>图</w:t>
      </w:r>
      <w:r>
        <w:rPr>
          <w:rFonts w:hint="eastAsia"/>
          <w:lang w:val="en-US" w:eastAsia="zh-CN"/>
        </w:rPr>
        <w:t>4-2-2-2</w:t>
      </w:r>
    </w:p>
    <w:p w14:paraId="02FAFB55">
      <w:pPr>
        <w:pStyle w:val="5"/>
      </w:pPr>
      <w:r>
        <w:rPr>
          <w:rFonts w:hint="eastAsia"/>
          <w:lang w:val="en-US" w:eastAsia="zh-CN"/>
        </w:rPr>
        <w:t>4.2.2.3修改个人信息</w:t>
      </w:r>
    </w:p>
    <w:p w14:paraId="71888D85">
      <w:pPr>
        <w:numPr>
          <w:numId w:val="0"/>
        </w:numPr>
      </w:pPr>
      <w:r>
        <w:rPr>
          <w:rFonts w:hint="eastAsia"/>
        </w:rPr>
        <w:t>用例图</w:t>
      </w:r>
    </w:p>
    <w:p w14:paraId="1EAA1684">
      <w:r>
        <w:drawing>
          <wp:inline distT="0" distB="0" distL="114300" distR="114300">
            <wp:extent cx="5273040" cy="2012950"/>
            <wp:effectExtent l="0" t="0" r="3810" b="635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22"/>
                    <a:stretch>
                      <a:fillRect/>
                    </a:stretch>
                  </pic:blipFill>
                  <pic:spPr>
                    <a:xfrm>
                      <a:off x="0" y="0"/>
                      <a:ext cx="5273040" cy="2012950"/>
                    </a:xfrm>
                    <a:prstGeom prst="rect">
                      <a:avLst/>
                    </a:prstGeom>
                    <a:noFill/>
                    <a:ln>
                      <a:noFill/>
                    </a:ln>
                  </pic:spPr>
                </pic:pic>
              </a:graphicData>
            </a:graphic>
          </wp:inline>
        </w:drawing>
      </w:r>
    </w:p>
    <w:p w14:paraId="7E2E7F6B">
      <w:pPr>
        <w:jc w:val="center"/>
        <w:rPr>
          <w:rFonts w:hint="default" w:eastAsiaTheme="minorEastAsia"/>
          <w:lang w:val="en-US" w:eastAsia="zh-CN"/>
        </w:rPr>
      </w:pPr>
      <w:r>
        <w:rPr>
          <w:rFonts w:hint="eastAsia"/>
        </w:rPr>
        <w:t>图</w:t>
      </w:r>
      <w:r>
        <w:rPr>
          <w:rFonts w:hint="eastAsia"/>
          <w:lang w:val="en-US" w:eastAsia="zh-CN"/>
        </w:rPr>
        <w:t>4-2-2-3</w:t>
      </w:r>
    </w:p>
    <w:p w14:paraId="58DB3849">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AB0D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0B31A4">
            <w:pPr>
              <w:rPr>
                <w:rFonts w:ascii="宋体" w:hAnsi="宋体"/>
                <w:sz w:val="24"/>
              </w:rPr>
            </w:pPr>
            <w:r>
              <w:rPr>
                <w:rFonts w:hint="eastAsia" w:ascii="宋体" w:hAnsi="宋体"/>
                <w:sz w:val="24"/>
              </w:rPr>
              <w:t>ID和名称</w:t>
            </w:r>
          </w:p>
        </w:tc>
        <w:tc>
          <w:tcPr>
            <w:tcW w:w="6225" w:type="dxa"/>
            <w:gridSpan w:val="3"/>
          </w:tcPr>
          <w:p w14:paraId="617C5AB6">
            <w:pPr>
              <w:rPr>
                <w:rFonts w:hint="eastAsia"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6</w:t>
            </w:r>
          </w:p>
        </w:tc>
      </w:tr>
      <w:tr w14:paraId="7B9DB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CE67080">
            <w:pPr>
              <w:rPr>
                <w:rFonts w:ascii="宋体" w:hAnsi="宋体"/>
                <w:sz w:val="24"/>
              </w:rPr>
            </w:pPr>
            <w:r>
              <w:rPr>
                <w:rFonts w:hint="eastAsia" w:ascii="宋体" w:hAnsi="宋体"/>
                <w:sz w:val="24"/>
              </w:rPr>
              <w:t>创建人</w:t>
            </w:r>
          </w:p>
        </w:tc>
        <w:tc>
          <w:tcPr>
            <w:tcW w:w="2061" w:type="dxa"/>
          </w:tcPr>
          <w:p w14:paraId="5F76D303">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C8A054F">
            <w:pPr>
              <w:rPr>
                <w:rFonts w:ascii="宋体" w:hAnsi="宋体"/>
                <w:sz w:val="24"/>
              </w:rPr>
            </w:pPr>
            <w:r>
              <w:rPr>
                <w:rFonts w:hint="eastAsia" w:ascii="宋体" w:hAnsi="宋体"/>
                <w:sz w:val="24"/>
              </w:rPr>
              <w:t>创建日期：</w:t>
            </w:r>
          </w:p>
        </w:tc>
        <w:tc>
          <w:tcPr>
            <w:tcW w:w="2092" w:type="dxa"/>
          </w:tcPr>
          <w:p w14:paraId="05FAA522">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467E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C95E07">
            <w:pPr>
              <w:rPr>
                <w:rFonts w:ascii="宋体" w:hAnsi="宋体"/>
                <w:sz w:val="24"/>
              </w:rPr>
            </w:pPr>
            <w:r>
              <w:rPr>
                <w:rFonts w:hint="eastAsia" w:ascii="宋体" w:hAnsi="宋体"/>
                <w:sz w:val="24"/>
              </w:rPr>
              <w:t>主要操作者</w:t>
            </w:r>
          </w:p>
        </w:tc>
        <w:tc>
          <w:tcPr>
            <w:tcW w:w="2061" w:type="dxa"/>
          </w:tcPr>
          <w:p w14:paraId="6129378A">
            <w:pPr>
              <w:rPr>
                <w:rFonts w:ascii="宋体" w:hAnsi="宋体"/>
                <w:sz w:val="24"/>
              </w:rPr>
            </w:pPr>
            <w:r>
              <w:rPr>
                <w:rFonts w:hint="eastAsia" w:ascii="宋体" w:hAnsi="宋体"/>
                <w:sz w:val="24"/>
              </w:rPr>
              <w:t>管理员</w:t>
            </w:r>
          </w:p>
        </w:tc>
        <w:tc>
          <w:tcPr>
            <w:tcW w:w="2072" w:type="dxa"/>
          </w:tcPr>
          <w:p w14:paraId="054492DC">
            <w:pPr>
              <w:rPr>
                <w:rFonts w:ascii="宋体" w:hAnsi="宋体"/>
                <w:sz w:val="24"/>
              </w:rPr>
            </w:pPr>
            <w:r>
              <w:rPr>
                <w:rFonts w:hint="eastAsia" w:ascii="宋体" w:hAnsi="宋体"/>
                <w:sz w:val="24"/>
              </w:rPr>
              <w:t>次要操作者：</w:t>
            </w:r>
          </w:p>
        </w:tc>
        <w:tc>
          <w:tcPr>
            <w:tcW w:w="2092" w:type="dxa"/>
          </w:tcPr>
          <w:p w14:paraId="32C2C0B7">
            <w:pPr>
              <w:rPr>
                <w:rFonts w:ascii="宋体" w:hAnsi="宋体"/>
                <w:sz w:val="24"/>
              </w:rPr>
            </w:pPr>
            <w:r>
              <w:rPr>
                <w:rFonts w:hint="eastAsia" w:ascii="宋体" w:hAnsi="宋体"/>
                <w:sz w:val="24"/>
              </w:rPr>
              <w:t>无</w:t>
            </w:r>
          </w:p>
        </w:tc>
      </w:tr>
      <w:tr w14:paraId="40E57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143BD73">
            <w:pPr>
              <w:rPr>
                <w:rFonts w:ascii="宋体" w:hAnsi="宋体"/>
                <w:sz w:val="24"/>
              </w:rPr>
            </w:pPr>
            <w:r>
              <w:rPr>
                <w:rFonts w:hint="eastAsia" w:ascii="宋体" w:hAnsi="宋体"/>
                <w:sz w:val="24"/>
              </w:rPr>
              <w:t>描述：</w:t>
            </w:r>
          </w:p>
        </w:tc>
        <w:tc>
          <w:tcPr>
            <w:tcW w:w="6225" w:type="dxa"/>
            <w:gridSpan w:val="3"/>
          </w:tcPr>
          <w:p w14:paraId="2EC7C536">
            <w:pPr>
              <w:rPr>
                <w:rFonts w:ascii="宋体" w:hAnsi="宋体"/>
                <w:sz w:val="24"/>
              </w:rPr>
            </w:pPr>
            <w:r>
              <w:rPr>
                <w:rFonts w:hint="eastAsia" w:ascii="宋体" w:hAnsi="宋体"/>
                <w:sz w:val="24"/>
              </w:rPr>
              <w:t>管理员点击</w:t>
            </w:r>
            <w:r>
              <w:rPr>
                <w:rFonts w:hint="eastAsia" w:ascii="宋体" w:hAnsi="宋体"/>
                <w:sz w:val="24"/>
                <w:lang w:val="en-US" w:eastAsia="zh-CN"/>
              </w:rPr>
              <w:t>保存信息</w:t>
            </w:r>
            <w:r>
              <w:rPr>
                <w:rFonts w:hint="eastAsia" w:ascii="宋体" w:hAnsi="宋体"/>
                <w:sz w:val="24"/>
              </w:rPr>
              <w:t>按钮</w:t>
            </w:r>
          </w:p>
        </w:tc>
      </w:tr>
      <w:tr w14:paraId="69228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7A434F">
            <w:pPr>
              <w:rPr>
                <w:rFonts w:ascii="宋体" w:hAnsi="宋体"/>
                <w:sz w:val="24"/>
              </w:rPr>
            </w:pPr>
            <w:r>
              <w:rPr>
                <w:rFonts w:hint="eastAsia" w:ascii="宋体" w:hAnsi="宋体"/>
                <w:sz w:val="24"/>
              </w:rPr>
              <w:t>触发器：</w:t>
            </w:r>
          </w:p>
        </w:tc>
        <w:tc>
          <w:tcPr>
            <w:tcW w:w="6225" w:type="dxa"/>
            <w:gridSpan w:val="3"/>
          </w:tcPr>
          <w:p w14:paraId="7374F687">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保存信息</w:t>
            </w:r>
            <w:r>
              <w:rPr>
                <w:rFonts w:hint="eastAsia" w:ascii="宋体" w:hAnsi="宋体"/>
                <w:sz w:val="24"/>
              </w:rPr>
              <w:t>按钮</w:t>
            </w:r>
          </w:p>
        </w:tc>
      </w:tr>
      <w:tr w14:paraId="2CCF6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CCE751E">
            <w:pPr>
              <w:rPr>
                <w:rFonts w:ascii="宋体" w:hAnsi="宋体"/>
                <w:sz w:val="24"/>
              </w:rPr>
            </w:pPr>
            <w:r>
              <w:rPr>
                <w:rFonts w:hint="eastAsia" w:ascii="宋体" w:hAnsi="宋体"/>
                <w:sz w:val="24"/>
              </w:rPr>
              <w:t>前置条件：</w:t>
            </w:r>
          </w:p>
        </w:tc>
        <w:tc>
          <w:tcPr>
            <w:tcW w:w="6225" w:type="dxa"/>
            <w:gridSpan w:val="3"/>
          </w:tcPr>
          <w:p w14:paraId="476FF323">
            <w:pPr>
              <w:rPr>
                <w:rFonts w:ascii="宋体" w:hAnsi="宋体"/>
                <w:sz w:val="24"/>
              </w:rPr>
            </w:pPr>
            <w:r>
              <w:rPr>
                <w:rFonts w:hint="eastAsia" w:ascii="宋体" w:hAnsi="宋体"/>
                <w:sz w:val="24"/>
              </w:rPr>
              <w:t>打开</w:t>
            </w:r>
            <w:r>
              <w:rPr>
                <w:rFonts w:hint="eastAsia" w:ascii="宋体" w:hAnsi="宋体"/>
                <w:sz w:val="24"/>
                <w:lang w:val="en-US" w:eastAsia="zh-CN"/>
              </w:rPr>
              <w:t>个人中心</w:t>
            </w:r>
            <w:r>
              <w:rPr>
                <w:rFonts w:hint="eastAsia" w:ascii="宋体" w:hAnsi="宋体"/>
                <w:sz w:val="24"/>
              </w:rPr>
              <w:t>页面</w:t>
            </w:r>
          </w:p>
        </w:tc>
      </w:tr>
      <w:tr w14:paraId="0EF5E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CAE03F2">
            <w:pPr>
              <w:rPr>
                <w:rFonts w:ascii="宋体" w:hAnsi="宋体"/>
                <w:sz w:val="24"/>
              </w:rPr>
            </w:pPr>
            <w:r>
              <w:rPr>
                <w:rFonts w:hint="eastAsia" w:ascii="宋体" w:hAnsi="宋体"/>
                <w:sz w:val="24"/>
              </w:rPr>
              <w:t>后置条件：</w:t>
            </w:r>
          </w:p>
        </w:tc>
        <w:tc>
          <w:tcPr>
            <w:tcW w:w="6225" w:type="dxa"/>
            <w:gridSpan w:val="3"/>
          </w:tcPr>
          <w:p w14:paraId="2ADA2CD0">
            <w:pPr>
              <w:rPr>
                <w:rFonts w:hint="default" w:ascii="宋体" w:hAnsi="宋体" w:eastAsia="宋体"/>
                <w:sz w:val="24"/>
                <w:lang w:val="en-US" w:eastAsia="zh-CN"/>
              </w:rPr>
            </w:pPr>
            <w:r>
              <w:rPr>
                <w:rFonts w:hint="eastAsia" w:ascii="宋体" w:hAnsi="宋体"/>
                <w:sz w:val="24"/>
              </w:rPr>
              <w:t>对</w:t>
            </w:r>
            <w:r>
              <w:rPr>
                <w:rFonts w:hint="eastAsia" w:ascii="宋体" w:hAnsi="宋体"/>
                <w:sz w:val="24"/>
                <w:lang w:val="en-US" w:eastAsia="zh-CN"/>
              </w:rPr>
              <w:t>个人信息进行修改</w:t>
            </w:r>
          </w:p>
        </w:tc>
      </w:tr>
      <w:tr w14:paraId="39B9D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BF19D01">
            <w:pPr>
              <w:rPr>
                <w:rFonts w:ascii="宋体" w:hAnsi="宋体"/>
                <w:sz w:val="24"/>
              </w:rPr>
            </w:pPr>
            <w:r>
              <w:rPr>
                <w:rFonts w:hint="eastAsia" w:ascii="宋体" w:hAnsi="宋体"/>
                <w:sz w:val="24"/>
              </w:rPr>
              <w:t>一般性流程：</w:t>
            </w:r>
          </w:p>
        </w:tc>
        <w:tc>
          <w:tcPr>
            <w:tcW w:w="6225" w:type="dxa"/>
            <w:gridSpan w:val="3"/>
          </w:tcPr>
          <w:p w14:paraId="4F20D5E0">
            <w:pPr>
              <w:pStyle w:val="17"/>
              <w:ind w:firstLine="0" w:firstLineChars="0"/>
              <w:rPr>
                <w:rFonts w:ascii="宋体" w:hAnsi="宋体"/>
                <w:sz w:val="24"/>
              </w:rPr>
            </w:pPr>
            <w:r>
              <w:rPr>
                <w:rFonts w:hint="eastAsia" w:ascii="宋体" w:hAnsi="宋体"/>
                <w:sz w:val="24"/>
              </w:rPr>
              <w:t>登录</w:t>
            </w:r>
          </w:p>
        </w:tc>
      </w:tr>
      <w:tr w14:paraId="69207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9F2D399">
            <w:pPr>
              <w:rPr>
                <w:rFonts w:ascii="宋体" w:hAnsi="宋体"/>
                <w:sz w:val="24"/>
              </w:rPr>
            </w:pPr>
            <w:r>
              <w:rPr>
                <w:rFonts w:hint="eastAsia" w:ascii="宋体" w:hAnsi="宋体"/>
                <w:sz w:val="24"/>
              </w:rPr>
              <w:t>选择性流程</w:t>
            </w:r>
          </w:p>
        </w:tc>
        <w:tc>
          <w:tcPr>
            <w:tcW w:w="6225" w:type="dxa"/>
            <w:gridSpan w:val="3"/>
          </w:tcPr>
          <w:p w14:paraId="63AC6EB8">
            <w:pPr>
              <w:pStyle w:val="17"/>
              <w:ind w:firstLine="0" w:firstLineChars="0"/>
              <w:rPr>
                <w:rFonts w:ascii="宋体" w:hAnsi="宋体"/>
                <w:sz w:val="24"/>
              </w:rPr>
            </w:pPr>
            <w:r>
              <w:rPr>
                <w:rFonts w:hint="eastAsia" w:ascii="宋体" w:hAnsi="宋体"/>
                <w:sz w:val="24"/>
              </w:rPr>
              <w:t>无</w:t>
            </w:r>
          </w:p>
        </w:tc>
      </w:tr>
      <w:tr w14:paraId="1E8B4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D6AA33C">
            <w:pPr>
              <w:rPr>
                <w:rFonts w:ascii="宋体" w:hAnsi="宋体"/>
                <w:sz w:val="24"/>
              </w:rPr>
            </w:pPr>
            <w:r>
              <w:rPr>
                <w:rFonts w:hint="eastAsia" w:ascii="宋体" w:hAnsi="宋体"/>
                <w:sz w:val="24"/>
              </w:rPr>
              <w:t>异常：</w:t>
            </w:r>
          </w:p>
        </w:tc>
        <w:tc>
          <w:tcPr>
            <w:tcW w:w="6225" w:type="dxa"/>
            <w:gridSpan w:val="3"/>
          </w:tcPr>
          <w:p w14:paraId="1F050486">
            <w:pPr>
              <w:pStyle w:val="17"/>
              <w:ind w:firstLine="0" w:firstLineChars="0"/>
              <w:rPr>
                <w:rFonts w:ascii="宋体" w:hAnsi="宋体"/>
                <w:sz w:val="24"/>
              </w:rPr>
            </w:pPr>
            <w:r>
              <w:rPr>
                <w:rFonts w:hint="eastAsia" w:ascii="宋体" w:hAnsi="宋体"/>
                <w:sz w:val="24"/>
              </w:rPr>
              <w:t>点击后无反应</w:t>
            </w:r>
          </w:p>
        </w:tc>
      </w:tr>
      <w:tr w14:paraId="6B674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0168A9D">
            <w:pPr>
              <w:rPr>
                <w:rFonts w:ascii="宋体" w:hAnsi="宋体"/>
                <w:sz w:val="24"/>
              </w:rPr>
            </w:pPr>
            <w:r>
              <w:rPr>
                <w:rFonts w:hint="eastAsia" w:ascii="宋体" w:hAnsi="宋体"/>
                <w:sz w:val="24"/>
              </w:rPr>
              <w:t>优先级：</w:t>
            </w:r>
          </w:p>
        </w:tc>
        <w:tc>
          <w:tcPr>
            <w:tcW w:w="6225" w:type="dxa"/>
            <w:gridSpan w:val="3"/>
          </w:tcPr>
          <w:p w14:paraId="5BD09169">
            <w:pPr>
              <w:rPr>
                <w:rFonts w:ascii="宋体" w:hAnsi="宋体"/>
                <w:sz w:val="24"/>
              </w:rPr>
            </w:pPr>
            <w:r>
              <w:rPr>
                <w:rFonts w:hint="eastAsia" w:ascii="宋体" w:hAnsi="宋体"/>
                <w:sz w:val="24"/>
              </w:rPr>
              <w:t>中</w:t>
            </w:r>
          </w:p>
        </w:tc>
      </w:tr>
      <w:tr w14:paraId="4C1D5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3A6ED89">
            <w:pPr>
              <w:rPr>
                <w:rFonts w:ascii="宋体" w:hAnsi="宋体"/>
                <w:sz w:val="24"/>
              </w:rPr>
            </w:pPr>
            <w:r>
              <w:rPr>
                <w:rFonts w:hint="eastAsia" w:ascii="宋体" w:hAnsi="宋体"/>
                <w:sz w:val="24"/>
              </w:rPr>
              <w:t>使用频率：</w:t>
            </w:r>
          </w:p>
        </w:tc>
        <w:tc>
          <w:tcPr>
            <w:tcW w:w="6225" w:type="dxa"/>
            <w:gridSpan w:val="3"/>
          </w:tcPr>
          <w:p w14:paraId="65F39163">
            <w:pPr>
              <w:rPr>
                <w:rFonts w:ascii="宋体" w:hAnsi="宋体"/>
                <w:sz w:val="24"/>
              </w:rPr>
            </w:pPr>
            <w:r>
              <w:rPr>
                <w:rFonts w:hint="eastAsia" w:ascii="宋体" w:hAnsi="宋体"/>
                <w:sz w:val="24"/>
              </w:rPr>
              <w:t>高</w:t>
            </w:r>
          </w:p>
        </w:tc>
      </w:tr>
      <w:tr w14:paraId="763C3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D899BFE">
            <w:pPr>
              <w:rPr>
                <w:rFonts w:ascii="宋体" w:hAnsi="宋体"/>
                <w:sz w:val="24"/>
              </w:rPr>
            </w:pPr>
            <w:r>
              <w:rPr>
                <w:rFonts w:hint="eastAsia" w:ascii="宋体" w:hAnsi="宋体"/>
                <w:sz w:val="24"/>
              </w:rPr>
              <w:t>业务规则：</w:t>
            </w:r>
          </w:p>
        </w:tc>
        <w:tc>
          <w:tcPr>
            <w:tcW w:w="6225" w:type="dxa"/>
            <w:gridSpan w:val="3"/>
          </w:tcPr>
          <w:p w14:paraId="4332282E">
            <w:pPr>
              <w:rPr>
                <w:rFonts w:ascii="宋体" w:hAnsi="宋体"/>
                <w:sz w:val="24"/>
              </w:rPr>
            </w:pPr>
            <w:r>
              <w:rPr>
                <w:rFonts w:hint="eastAsia" w:ascii="宋体" w:hAnsi="宋体"/>
                <w:sz w:val="24"/>
              </w:rPr>
              <w:t>无</w:t>
            </w:r>
          </w:p>
        </w:tc>
      </w:tr>
      <w:tr w14:paraId="41745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E7525A">
            <w:pPr>
              <w:rPr>
                <w:rFonts w:ascii="宋体" w:hAnsi="宋体"/>
                <w:sz w:val="24"/>
              </w:rPr>
            </w:pPr>
            <w:r>
              <w:rPr>
                <w:rFonts w:hint="eastAsia" w:ascii="宋体" w:hAnsi="宋体"/>
                <w:sz w:val="24"/>
              </w:rPr>
              <w:t>其他信息：</w:t>
            </w:r>
          </w:p>
        </w:tc>
        <w:tc>
          <w:tcPr>
            <w:tcW w:w="6225" w:type="dxa"/>
            <w:gridSpan w:val="3"/>
          </w:tcPr>
          <w:p w14:paraId="684F336A">
            <w:pPr>
              <w:rPr>
                <w:rFonts w:ascii="宋体" w:hAnsi="宋体"/>
                <w:sz w:val="24"/>
              </w:rPr>
            </w:pPr>
            <w:r>
              <w:rPr>
                <w:rFonts w:hint="eastAsia" w:ascii="宋体" w:hAnsi="宋体"/>
                <w:sz w:val="24"/>
              </w:rPr>
              <w:t>无</w:t>
            </w:r>
          </w:p>
        </w:tc>
      </w:tr>
      <w:tr w14:paraId="56454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78459C3">
            <w:pPr>
              <w:rPr>
                <w:rFonts w:ascii="宋体" w:hAnsi="宋体"/>
                <w:sz w:val="24"/>
              </w:rPr>
            </w:pPr>
            <w:r>
              <w:rPr>
                <w:rFonts w:hint="eastAsia" w:ascii="宋体" w:hAnsi="宋体"/>
                <w:sz w:val="24"/>
              </w:rPr>
              <w:t>假设：</w:t>
            </w:r>
          </w:p>
        </w:tc>
        <w:tc>
          <w:tcPr>
            <w:tcW w:w="6225" w:type="dxa"/>
            <w:gridSpan w:val="3"/>
          </w:tcPr>
          <w:p w14:paraId="1B744344">
            <w:pPr>
              <w:rPr>
                <w:rFonts w:ascii="宋体" w:hAnsi="宋体"/>
                <w:sz w:val="24"/>
              </w:rPr>
            </w:pPr>
            <w:r>
              <w:rPr>
                <w:rFonts w:hint="eastAsia" w:ascii="宋体" w:hAnsi="宋体"/>
                <w:sz w:val="24"/>
              </w:rPr>
              <w:t>无</w:t>
            </w:r>
          </w:p>
        </w:tc>
      </w:tr>
    </w:tbl>
    <w:p w14:paraId="3BEA63A1">
      <w:pPr>
        <w:ind w:left="2520" w:firstLine="420"/>
        <w:rPr>
          <w:rFonts w:hint="default" w:eastAsiaTheme="minorEastAsia"/>
          <w:lang w:val="en-US" w:eastAsia="zh-CN"/>
        </w:rPr>
      </w:pPr>
      <w:r>
        <w:rPr>
          <w:rFonts w:hint="eastAsia"/>
        </w:rPr>
        <w:t>表</w:t>
      </w:r>
      <w:r>
        <w:rPr>
          <w:rFonts w:hint="eastAsia"/>
          <w:lang w:val="en-US" w:eastAsia="zh-CN"/>
        </w:rPr>
        <w:t>4-2-2-3</w:t>
      </w:r>
    </w:p>
    <w:p w14:paraId="29FCEF75">
      <w:pPr>
        <w:numPr>
          <w:numId w:val="0"/>
        </w:numPr>
      </w:pPr>
      <w:r>
        <w:rPr>
          <w:rFonts w:hint="eastAsia"/>
        </w:rPr>
        <w:t>用例原型</w:t>
      </w:r>
    </w:p>
    <w:p w14:paraId="677B186B">
      <w:pPr>
        <w:jc w:val="center"/>
      </w:pPr>
      <w:r>
        <w:drawing>
          <wp:inline distT="0" distB="0" distL="114300" distR="114300">
            <wp:extent cx="2732405" cy="4797425"/>
            <wp:effectExtent l="0" t="0" r="1270" b="317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23"/>
                    <a:stretch>
                      <a:fillRect/>
                    </a:stretch>
                  </pic:blipFill>
                  <pic:spPr>
                    <a:xfrm>
                      <a:off x="0" y="0"/>
                      <a:ext cx="2732405" cy="4797425"/>
                    </a:xfrm>
                    <a:prstGeom prst="rect">
                      <a:avLst/>
                    </a:prstGeom>
                    <a:noFill/>
                    <a:ln>
                      <a:noFill/>
                    </a:ln>
                  </pic:spPr>
                </pic:pic>
              </a:graphicData>
            </a:graphic>
          </wp:inline>
        </w:drawing>
      </w:r>
    </w:p>
    <w:p w14:paraId="7864B48F">
      <w:pPr>
        <w:jc w:val="center"/>
        <w:rPr>
          <w:rFonts w:hint="default" w:eastAsiaTheme="minorEastAsia"/>
          <w:lang w:val="en-US" w:eastAsia="zh-CN"/>
        </w:rPr>
      </w:pPr>
      <w:r>
        <w:rPr>
          <w:rFonts w:hint="eastAsia"/>
        </w:rPr>
        <w:t>图</w:t>
      </w:r>
      <w:r>
        <w:rPr>
          <w:rFonts w:hint="eastAsia"/>
          <w:lang w:val="en-US" w:eastAsia="zh-CN"/>
        </w:rPr>
        <w:t>4-2-2-3</w:t>
      </w:r>
    </w:p>
    <w:p w14:paraId="0A40F35E">
      <w:pPr>
        <w:pStyle w:val="4"/>
        <w:numPr>
          <w:numId w:val="0"/>
        </w:numPr>
        <w:bidi w:val="0"/>
        <w:ind w:leftChars="0"/>
        <w:rPr>
          <w:rFonts w:hint="eastAsia"/>
        </w:rPr>
      </w:pPr>
      <w:bookmarkStart w:id="79" w:name="_Toc3731"/>
      <w:r>
        <w:rPr>
          <w:rFonts w:hint="eastAsia"/>
          <w:lang w:val="en-US" w:eastAsia="zh-CN"/>
        </w:rPr>
        <w:t>4.2.3我的</w:t>
      </w:r>
      <w:r>
        <w:rPr>
          <w:rFonts w:hint="eastAsia"/>
        </w:rPr>
        <w:t>评论</w:t>
      </w:r>
      <w:bookmarkEnd w:id="79"/>
    </w:p>
    <w:p w14:paraId="66F71869">
      <w:pPr>
        <w:rPr>
          <w:rFonts w:hint="eastAsia" w:eastAsia="宋体"/>
          <w:lang w:val="en-US" w:eastAsia="zh-CN"/>
        </w:rPr>
      </w:pPr>
      <w:r>
        <w:rPr>
          <w:rFonts w:hint="eastAsia"/>
          <w:lang w:val="en-US" w:eastAsia="zh-CN"/>
        </w:rPr>
        <w:t>用例图</w:t>
      </w:r>
    </w:p>
    <w:p w14:paraId="50D85001">
      <w:pPr>
        <w:rPr>
          <w:rFonts w:hint="eastAsia"/>
        </w:rPr>
      </w:pPr>
      <w:r>
        <w:drawing>
          <wp:inline distT="0" distB="0" distL="114300" distR="114300">
            <wp:extent cx="5269865" cy="2291080"/>
            <wp:effectExtent l="0" t="0" r="6985" b="4445"/>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24"/>
                    <a:stretch>
                      <a:fillRect/>
                    </a:stretch>
                  </pic:blipFill>
                  <pic:spPr>
                    <a:xfrm>
                      <a:off x="0" y="0"/>
                      <a:ext cx="5269865" cy="2291080"/>
                    </a:xfrm>
                    <a:prstGeom prst="rect">
                      <a:avLst/>
                    </a:prstGeom>
                    <a:noFill/>
                    <a:ln>
                      <a:noFill/>
                    </a:ln>
                  </pic:spPr>
                </pic:pic>
              </a:graphicData>
            </a:graphic>
          </wp:inline>
        </w:drawing>
      </w:r>
    </w:p>
    <w:p w14:paraId="702D6D52">
      <w:pPr>
        <w:rPr>
          <w:rFonts w:hint="eastAsia"/>
          <w:lang w:val="en-US" w:eastAsia="zh-CN"/>
        </w:rPr>
      </w:pPr>
      <w:r>
        <w:rPr>
          <w:rFonts w:hint="eastAsia"/>
          <w:lang w:val="en-US" w:eastAsia="zh-CN"/>
        </w:rPr>
        <w:t>用例描述</w:t>
      </w:r>
    </w:p>
    <w:p w14:paraId="097170A2">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1B4B1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6B51AC4">
            <w:pPr>
              <w:rPr>
                <w:rFonts w:ascii="宋体" w:hAnsi="宋体"/>
                <w:sz w:val="24"/>
              </w:rPr>
            </w:pPr>
            <w:r>
              <w:rPr>
                <w:rFonts w:hint="eastAsia" w:ascii="宋体" w:hAnsi="宋体"/>
                <w:sz w:val="24"/>
              </w:rPr>
              <w:t>ID和名称</w:t>
            </w:r>
          </w:p>
        </w:tc>
        <w:tc>
          <w:tcPr>
            <w:tcW w:w="6225" w:type="dxa"/>
            <w:gridSpan w:val="3"/>
          </w:tcPr>
          <w:p w14:paraId="294A6342">
            <w:pPr>
              <w:rPr>
                <w:rFonts w:hint="default" w:ascii="宋体" w:hAnsi="宋体" w:eastAsia="宋体"/>
                <w:sz w:val="24"/>
                <w:lang w:val="en-US" w:eastAsia="zh-CN"/>
              </w:rPr>
            </w:pPr>
            <w:r>
              <w:rPr>
                <w:rFonts w:hint="eastAsia" w:ascii="宋体" w:hAnsi="宋体"/>
                <w:sz w:val="24"/>
                <w:lang w:val="en-US" w:eastAsia="zh-CN"/>
              </w:rPr>
              <w:t>AD-7 我的评论</w:t>
            </w:r>
          </w:p>
        </w:tc>
      </w:tr>
      <w:tr w14:paraId="5696B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C61312F">
            <w:pPr>
              <w:rPr>
                <w:rFonts w:ascii="宋体" w:hAnsi="宋体"/>
                <w:sz w:val="24"/>
              </w:rPr>
            </w:pPr>
            <w:r>
              <w:rPr>
                <w:rFonts w:hint="eastAsia" w:ascii="宋体" w:hAnsi="宋体"/>
                <w:sz w:val="24"/>
              </w:rPr>
              <w:t>创建人</w:t>
            </w:r>
          </w:p>
        </w:tc>
        <w:tc>
          <w:tcPr>
            <w:tcW w:w="2061" w:type="dxa"/>
          </w:tcPr>
          <w:p w14:paraId="6081893F">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81CDC70">
            <w:pPr>
              <w:rPr>
                <w:rFonts w:ascii="宋体" w:hAnsi="宋体"/>
                <w:sz w:val="24"/>
              </w:rPr>
            </w:pPr>
            <w:r>
              <w:rPr>
                <w:rFonts w:hint="eastAsia" w:ascii="宋体" w:hAnsi="宋体"/>
                <w:sz w:val="24"/>
              </w:rPr>
              <w:t>创建日期：</w:t>
            </w:r>
          </w:p>
        </w:tc>
        <w:tc>
          <w:tcPr>
            <w:tcW w:w="2092" w:type="dxa"/>
          </w:tcPr>
          <w:p w14:paraId="0E0113E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56A05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007E2E">
            <w:pPr>
              <w:rPr>
                <w:rFonts w:ascii="宋体" w:hAnsi="宋体"/>
                <w:sz w:val="24"/>
              </w:rPr>
            </w:pPr>
            <w:r>
              <w:rPr>
                <w:rFonts w:hint="eastAsia" w:ascii="宋体" w:hAnsi="宋体"/>
                <w:sz w:val="24"/>
              </w:rPr>
              <w:t>主要操作者</w:t>
            </w:r>
          </w:p>
        </w:tc>
        <w:tc>
          <w:tcPr>
            <w:tcW w:w="2061" w:type="dxa"/>
          </w:tcPr>
          <w:p w14:paraId="67454761">
            <w:pPr>
              <w:rPr>
                <w:rFonts w:hint="default" w:ascii="宋体" w:hAnsi="宋体" w:eastAsia="宋体"/>
                <w:sz w:val="24"/>
                <w:lang w:val="en-US" w:eastAsia="zh-CN"/>
              </w:rPr>
            </w:pPr>
            <w:r>
              <w:rPr>
                <w:rFonts w:hint="eastAsia" w:ascii="宋体" w:hAnsi="宋体"/>
                <w:sz w:val="24"/>
                <w:lang w:val="en-US" w:eastAsia="zh-CN"/>
              </w:rPr>
              <w:t>管理员</w:t>
            </w:r>
          </w:p>
        </w:tc>
        <w:tc>
          <w:tcPr>
            <w:tcW w:w="2072" w:type="dxa"/>
          </w:tcPr>
          <w:p w14:paraId="76AB41C1">
            <w:pPr>
              <w:rPr>
                <w:rFonts w:ascii="宋体" w:hAnsi="宋体"/>
                <w:sz w:val="24"/>
              </w:rPr>
            </w:pPr>
            <w:r>
              <w:rPr>
                <w:rFonts w:hint="eastAsia" w:ascii="宋体" w:hAnsi="宋体"/>
                <w:sz w:val="24"/>
              </w:rPr>
              <w:t>次要操作者：</w:t>
            </w:r>
          </w:p>
        </w:tc>
        <w:tc>
          <w:tcPr>
            <w:tcW w:w="2092" w:type="dxa"/>
          </w:tcPr>
          <w:p w14:paraId="0AB01689">
            <w:pPr>
              <w:rPr>
                <w:rFonts w:ascii="宋体" w:hAnsi="宋体"/>
                <w:sz w:val="24"/>
              </w:rPr>
            </w:pPr>
            <w:r>
              <w:rPr>
                <w:rFonts w:hint="eastAsia" w:ascii="宋体" w:hAnsi="宋体"/>
                <w:sz w:val="24"/>
              </w:rPr>
              <w:t>无</w:t>
            </w:r>
          </w:p>
        </w:tc>
      </w:tr>
      <w:tr w14:paraId="7C630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3E97A20">
            <w:pPr>
              <w:rPr>
                <w:rFonts w:ascii="宋体" w:hAnsi="宋体"/>
                <w:sz w:val="24"/>
              </w:rPr>
            </w:pPr>
            <w:r>
              <w:rPr>
                <w:rFonts w:hint="eastAsia" w:ascii="宋体" w:hAnsi="宋体"/>
                <w:sz w:val="24"/>
              </w:rPr>
              <w:t>描述：</w:t>
            </w:r>
          </w:p>
        </w:tc>
        <w:tc>
          <w:tcPr>
            <w:tcW w:w="6225" w:type="dxa"/>
            <w:gridSpan w:val="3"/>
          </w:tcPr>
          <w:p w14:paraId="631B20F7">
            <w:pPr>
              <w:bidi w:val="0"/>
              <w:rPr>
                <w:rFonts w:hint="default" w:ascii="宋体" w:hAnsi="宋体" w:eastAsia="宋体"/>
                <w:lang w:val="en-US" w:eastAsia="zh-CN"/>
              </w:rPr>
            </w:pPr>
            <w:r>
              <w:rPr>
                <w:rFonts w:hint="eastAsia"/>
              </w:rPr>
              <w:t>用户</w:t>
            </w:r>
            <w:r>
              <w:rPr>
                <w:rFonts w:hint="eastAsia"/>
                <w:lang w:val="en-US" w:eastAsia="zh-CN"/>
              </w:rPr>
              <w:t>点击“我的”页面中“我的评论”按钮</w:t>
            </w:r>
          </w:p>
        </w:tc>
      </w:tr>
      <w:tr w14:paraId="0AAB8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B160A82">
            <w:pPr>
              <w:rPr>
                <w:rFonts w:ascii="宋体" w:hAnsi="宋体"/>
                <w:sz w:val="24"/>
              </w:rPr>
            </w:pPr>
            <w:r>
              <w:rPr>
                <w:rFonts w:hint="eastAsia" w:ascii="宋体" w:hAnsi="宋体"/>
                <w:sz w:val="24"/>
              </w:rPr>
              <w:t>触发器：</w:t>
            </w:r>
          </w:p>
        </w:tc>
        <w:tc>
          <w:tcPr>
            <w:tcW w:w="6225" w:type="dxa"/>
            <w:gridSpan w:val="3"/>
          </w:tcPr>
          <w:p w14:paraId="0A6A08A7">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我的评论</w:t>
            </w:r>
            <w:r>
              <w:rPr>
                <w:rFonts w:hint="eastAsia" w:ascii="宋体" w:hAnsi="宋体"/>
                <w:lang w:eastAsia="zh-CN"/>
              </w:rPr>
              <w:t>”</w:t>
            </w:r>
            <w:r>
              <w:rPr>
                <w:rFonts w:hint="eastAsia" w:ascii="宋体" w:hAnsi="宋体"/>
                <w:lang w:val="en-US" w:eastAsia="zh-CN"/>
              </w:rPr>
              <w:t>按钮</w:t>
            </w:r>
          </w:p>
        </w:tc>
      </w:tr>
      <w:tr w14:paraId="02A96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EF47B92">
            <w:pPr>
              <w:rPr>
                <w:rFonts w:ascii="宋体" w:hAnsi="宋体"/>
                <w:sz w:val="24"/>
              </w:rPr>
            </w:pPr>
            <w:r>
              <w:rPr>
                <w:rFonts w:hint="eastAsia" w:ascii="宋体" w:hAnsi="宋体"/>
                <w:sz w:val="24"/>
              </w:rPr>
              <w:t>前置条件：</w:t>
            </w:r>
          </w:p>
        </w:tc>
        <w:tc>
          <w:tcPr>
            <w:tcW w:w="6225" w:type="dxa"/>
            <w:gridSpan w:val="3"/>
          </w:tcPr>
          <w:p w14:paraId="47F32874">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4B795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43387D2">
            <w:pPr>
              <w:rPr>
                <w:rFonts w:ascii="宋体" w:hAnsi="宋体"/>
                <w:sz w:val="24"/>
              </w:rPr>
            </w:pPr>
            <w:r>
              <w:rPr>
                <w:rFonts w:hint="eastAsia" w:ascii="宋体" w:hAnsi="宋体"/>
                <w:sz w:val="24"/>
              </w:rPr>
              <w:t>后置条件：</w:t>
            </w:r>
          </w:p>
        </w:tc>
        <w:tc>
          <w:tcPr>
            <w:tcW w:w="6225" w:type="dxa"/>
            <w:gridSpan w:val="3"/>
          </w:tcPr>
          <w:p w14:paraId="0C14E2DD">
            <w:pPr>
              <w:bidi w:val="0"/>
              <w:rPr>
                <w:rFonts w:hint="default" w:ascii="宋体" w:hAnsi="宋体" w:eastAsia="宋体"/>
                <w:lang w:val="en-US" w:eastAsia="zh-CN"/>
              </w:rPr>
            </w:pPr>
            <w:r>
              <w:rPr>
                <w:rFonts w:hint="eastAsia" w:ascii="宋体" w:hAnsi="宋体"/>
                <w:lang w:val="en-US" w:eastAsia="zh-CN"/>
              </w:rPr>
              <w:t>显示用户的评论</w:t>
            </w:r>
          </w:p>
        </w:tc>
      </w:tr>
      <w:tr w14:paraId="15A8D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10A733F">
            <w:pPr>
              <w:rPr>
                <w:rFonts w:ascii="宋体" w:hAnsi="宋体"/>
                <w:sz w:val="24"/>
              </w:rPr>
            </w:pPr>
            <w:r>
              <w:rPr>
                <w:rFonts w:hint="eastAsia" w:ascii="宋体" w:hAnsi="宋体"/>
                <w:sz w:val="24"/>
              </w:rPr>
              <w:t>一般性流程：</w:t>
            </w:r>
          </w:p>
        </w:tc>
        <w:tc>
          <w:tcPr>
            <w:tcW w:w="6225" w:type="dxa"/>
            <w:gridSpan w:val="3"/>
          </w:tcPr>
          <w:p w14:paraId="5D3990C7">
            <w:pPr>
              <w:pStyle w:val="17"/>
              <w:ind w:firstLine="0" w:firstLineChars="0"/>
              <w:rPr>
                <w:rFonts w:ascii="宋体" w:hAnsi="宋体"/>
                <w:sz w:val="24"/>
              </w:rPr>
            </w:pPr>
            <w:r>
              <w:rPr>
                <w:rFonts w:hint="eastAsia" w:ascii="宋体" w:hAnsi="宋体"/>
                <w:sz w:val="24"/>
              </w:rPr>
              <w:t>登录</w:t>
            </w:r>
          </w:p>
        </w:tc>
      </w:tr>
      <w:tr w14:paraId="46EDD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B8AF8D">
            <w:pPr>
              <w:rPr>
                <w:rFonts w:ascii="宋体" w:hAnsi="宋体"/>
                <w:sz w:val="24"/>
              </w:rPr>
            </w:pPr>
            <w:r>
              <w:rPr>
                <w:rFonts w:hint="eastAsia" w:ascii="宋体" w:hAnsi="宋体"/>
                <w:sz w:val="24"/>
              </w:rPr>
              <w:t>选择性流程</w:t>
            </w:r>
          </w:p>
        </w:tc>
        <w:tc>
          <w:tcPr>
            <w:tcW w:w="6225" w:type="dxa"/>
            <w:gridSpan w:val="3"/>
          </w:tcPr>
          <w:p w14:paraId="30BFA1D4">
            <w:pPr>
              <w:pStyle w:val="17"/>
              <w:ind w:firstLine="0" w:firstLineChars="0"/>
              <w:rPr>
                <w:rFonts w:ascii="宋体" w:hAnsi="宋体"/>
                <w:sz w:val="24"/>
              </w:rPr>
            </w:pPr>
            <w:r>
              <w:rPr>
                <w:rFonts w:hint="eastAsia" w:ascii="宋体" w:hAnsi="宋体"/>
                <w:sz w:val="24"/>
              </w:rPr>
              <w:t>无</w:t>
            </w:r>
          </w:p>
        </w:tc>
      </w:tr>
      <w:tr w14:paraId="47B04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78D4485">
            <w:pPr>
              <w:rPr>
                <w:rFonts w:ascii="宋体" w:hAnsi="宋体"/>
                <w:sz w:val="24"/>
              </w:rPr>
            </w:pPr>
            <w:r>
              <w:rPr>
                <w:rFonts w:hint="eastAsia" w:ascii="宋体" w:hAnsi="宋体"/>
                <w:sz w:val="24"/>
              </w:rPr>
              <w:t>异常：</w:t>
            </w:r>
          </w:p>
        </w:tc>
        <w:tc>
          <w:tcPr>
            <w:tcW w:w="6225" w:type="dxa"/>
            <w:gridSpan w:val="3"/>
          </w:tcPr>
          <w:p w14:paraId="0E8FF72A">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5859E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8C14953">
            <w:pPr>
              <w:rPr>
                <w:rFonts w:ascii="宋体" w:hAnsi="宋体"/>
                <w:sz w:val="24"/>
              </w:rPr>
            </w:pPr>
            <w:r>
              <w:rPr>
                <w:rFonts w:hint="eastAsia" w:ascii="宋体" w:hAnsi="宋体"/>
                <w:sz w:val="24"/>
              </w:rPr>
              <w:t>优先级：</w:t>
            </w:r>
          </w:p>
        </w:tc>
        <w:tc>
          <w:tcPr>
            <w:tcW w:w="6225" w:type="dxa"/>
            <w:gridSpan w:val="3"/>
          </w:tcPr>
          <w:p w14:paraId="56CD51B8">
            <w:pPr>
              <w:rPr>
                <w:rFonts w:hint="default" w:ascii="宋体" w:hAnsi="宋体" w:eastAsia="宋体"/>
                <w:sz w:val="24"/>
                <w:lang w:val="en-US" w:eastAsia="zh-CN"/>
              </w:rPr>
            </w:pPr>
            <w:r>
              <w:rPr>
                <w:rFonts w:hint="eastAsia" w:ascii="宋体" w:hAnsi="宋体"/>
                <w:sz w:val="24"/>
                <w:lang w:val="en-US" w:eastAsia="zh-CN"/>
              </w:rPr>
              <w:t>中</w:t>
            </w:r>
          </w:p>
        </w:tc>
      </w:tr>
      <w:tr w14:paraId="61CEE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4AB281E">
            <w:pPr>
              <w:rPr>
                <w:rFonts w:ascii="宋体" w:hAnsi="宋体"/>
                <w:sz w:val="24"/>
              </w:rPr>
            </w:pPr>
            <w:r>
              <w:rPr>
                <w:rFonts w:hint="eastAsia" w:ascii="宋体" w:hAnsi="宋体"/>
                <w:sz w:val="24"/>
              </w:rPr>
              <w:t>使用频率：</w:t>
            </w:r>
          </w:p>
        </w:tc>
        <w:tc>
          <w:tcPr>
            <w:tcW w:w="6225" w:type="dxa"/>
            <w:gridSpan w:val="3"/>
          </w:tcPr>
          <w:p w14:paraId="6A078CF1">
            <w:pPr>
              <w:rPr>
                <w:rFonts w:hint="eastAsia" w:ascii="宋体" w:hAnsi="宋体" w:eastAsia="宋体"/>
                <w:sz w:val="24"/>
                <w:lang w:val="en-US" w:eastAsia="zh-CN"/>
              </w:rPr>
            </w:pPr>
            <w:r>
              <w:rPr>
                <w:rFonts w:hint="eastAsia" w:ascii="宋体" w:hAnsi="宋体"/>
                <w:sz w:val="24"/>
                <w:lang w:val="en-US" w:eastAsia="zh-CN"/>
              </w:rPr>
              <w:t>中</w:t>
            </w:r>
          </w:p>
        </w:tc>
      </w:tr>
      <w:tr w14:paraId="285D2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23AE6F5">
            <w:pPr>
              <w:rPr>
                <w:rFonts w:ascii="宋体" w:hAnsi="宋体"/>
                <w:sz w:val="24"/>
              </w:rPr>
            </w:pPr>
            <w:r>
              <w:rPr>
                <w:rFonts w:hint="eastAsia" w:ascii="宋体" w:hAnsi="宋体"/>
                <w:sz w:val="24"/>
              </w:rPr>
              <w:t>业务规则：</w:t>
            </w:r>
          </w:p>
        </w:tc>
        <w:tc>
          <w:tcPr>
            <w:tcW w:w="6225" w:type="dxa"/>
            <w:gridSpan w:val="3"/>
          </w:tcPr>
          <w:p w14:paraId="7C8B93D7">
            <w:pPr>
              <w:rPr>
                <w:rFonts w:ascii="宋体" w:hAnsi="宋体"/>
                <w:sz w:val="24"/>
              </w:rPr>
            </w:pPr>
            <w:r>
              <w:rPr>
                <w:rFonts w:hint="eastAsia" w:ascii="宋体" w:hAnsi="宋体"/>
                <w:sz w:val="24"/>
              </w:rPr>
              <w:t>无</w:t>
            </w:r>
          </w:p>
        </w:tc>
      </w:tr>
      <w:tr w14:paraId="0B589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C6B1065">
            <w:pPr>
              <w:rPr>
                <w:rFonts w:ascii="宋体" w:hAnsi="宋体"/>
                <w:sz w:val="24"/>
              </w:rPr>
            </w:pPr>
            <w:r>
              <w:rPr>
                <w:rFonts w:hint="eastAsia" w:ascii="宋体" w:hAnsi="宋体"/>
                <w:sz w:val="24"/>
              </w:rPr>
              <w:t>其他信息：</w:t>
            </w:r>
          </w:p>
        </w:tc>
        <w:tc>
          <w:tcPr>
            <w:tcW w:w="6225" w:type="dxa"/>
            <w:gridSpan w:val="3"/>
          </w:tcPr>
          <w:p w14:paraId="4E595996">
            <w:pPr>
              <w:rPr>
                <w:rFonts w:ascii="宋体" w:hAnsi="宋体"/>
                <w:sz w:val="24"/>
              </w:rPr>
            </w:pPr>
            <w:r>
              <w:rPr>
                <w:rFonts w:hint="eastAsia" w:ascii="宋体" w:hAnsi="宋体"/>
                <w:sz w:val="24"/>
              </w:rPr>
              <w:t>无</w:t>
            </w:r>
          </w:p>
        </w:tc>
      </w:tr>
      <w:tr w14:paraId="7ECAA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0A1AD0">
            <w:pPr>
              <w:rPr>
                <w:rFonts w:ascii="宋体" w:hAnsi="宋体"/>
                <w:sz w:val="24"/>
              </w:rPr>
            </w:pPr>
            <w:r>
              <w:rPr>
                <w:rFonts w:hint="eastAsia" w:ascii="宋体" w:hAnsi="宋体"/>
                <w:sz w:val="24"/>
              </w:rPr>
              <w:t>假设：</w:t>
            </w:r>
          </w:p>
        </w:tc>
        <w:tc>
          <w:tcPr>
            <w:tcW w:w="6225" w:type="dxa"/>
            <w:gridSpan w:val="3"/>
          </w:tcPr>
          <w:p w14:paraId="66570B14">
            <w:pPr>
              <w:rPr>
                <w:rFonts w:ascii="宋体" w:hAnsi="宋体"/>
                <w:sz w:val="24"/>
              </w:rPr>
            </w:pPr>
            <w:r>
              <w:rPr>
                <w:rFonts w:hint="eastAsia" w:ascii="宋体" w:hAnsi="宋体"/>
                <w:sz w:val="24"/>
              </w:rPr>
              <w:t>无</w:t>
            </w:r>
          </w:p>
        </w:tc>
      </w:tr>
    </w:tbl>
    <w:p w14:paraId="6DC0F63C">
      <w:pPr>
        <w:numPr>
          <w:ilvl w:val="0"/>
          <w:numId w:val="0"/>
        </w:numPr>
      </w:pPr>
    </w:p>
    <w:p w14:paraId="135D6562">
      <w:pPr>
        <w:numPr>
          <w:numId w:val="0"/>
        </w:numPr>
      </w:pPr>
      <w:r>
        <w:rPr>
          <w:rFonts w:hint="eastAsia"/>
        </w:rPr>
        <w:t>用例原型</w:t>
      </w:r>
    </w:p>
    <w:p w14:paraId="3B2BC25A"/>
    <w:p w14:paraId="4E8BEB6F">
      <w:pPr>
        <w:jc w:val="center"/>
        <w:rPr>
          <w:rFonts w:hint="eastAsia" w:ascii="楷体" w:hAnsi="楷体" w:eastAsia="楷体"/>
        </w:rPr>
      </w:pPr>
      <w:r>
        <w:drawing>
          <wp:inline distT="0" distB="0" distL="114300" distR="114300">
            <wp:extent cx="2488565" cy="4164330"/>
            <wp:effectExtent l="0" t="0" r="6985" b="7620"/>
            <wp:docPr id="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4"/>
                    <pic:cNvPicPr>
                      <a:picLocks noChangeAspect="1"/>
                    </pic:cNvPicPr>
                  </pic:nvPicPr>
                  <pic:blipFill>
                    <a:blip r:embed="rId25"/>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361565" cy="4146550"/>
            <wp:effectExtent l="0" t="0" r="635" b="635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26"/>
                    <a:stretch>
                      <a:fillRect/>
                    </a:stretch>
                  </pic:blipFill>
                  <pic:spPr>
                    <a:xfrm>
                      <a:off x="0" y="0"/>
                      <a:ext cx="2361565" cy="4146550"/>
                    </a:xfrm>
                    <a:prstGeom prst="rect">
                      <a:avLst/>
                    </a:prstGeom>
                    <a:noFill/>
                    <a:ln>
                      <a:noFill/>
                    </a:ln>
                  </pic:spPr>
                </pic:pic>
              </a:graphicData>
            </a:graphic>
          </wp:inline>
        </w:drawing>
      </w:r>
    </w:p>
    <w:p w14:paraId="6F2156A5">
      <w:pPr>
        <w:keepNext/>
        <w:keepLines/>
        <w:spacing w:before="280" w:after="290" w:line="374" w:lineRule="auto"/>
        <w:jc w:val="left"/>
        <w:outlineLvl w:val="2"/>
        <w:rPr>
          <w:rFonts w:hint="default" w:ascii="楷体" w:hAnsi="楷体" w:eastAsia="楷体" w:cs="楷体"/>
          <w:b/>
          <w:bCs/>
          <w:sz w:val="24"/>
          <w:lang w:val="en-US"/>
        </w:rPr>
      </w:pPr>
      <w:bookmarkStart w:id="80" w:name="_Toc13743"/>
      <w:r>
        <w:rPr>
          <w:rFonts w:hint="eastAsia" w:ascii="楷体" w:hAnsi="楷体" w:eastAsia="楷体" w:cs="楷体"/>
          <w:b/>
          <w:bCs/>
          <w:sz w:val="24"/>
          <w:lang w:val="en-US" w:eastAsia="zh-CN"/>
        </w:rPr>
        <w:t>4.2.4我的点赞</w:t>
      </w:r>
      <w:bookmarkEnd w:id="80"/>
    </w:p>
    <w:p w14:paraId="1CFA0E5D">
      <w:pPr>
        <w:numPr>
          <w:numId w:val="0"/>
        </w:numPr>
      </w:pPr>
      <w:r>
        <w:rPr>
          <w:rFonts w:hint="eastAsia"/>
        </w:rPr>
        <w:t>用例图</w:t>
      </w:r>
    </w:p>
    <w:p w14:paraId="1C0673B2">
      <w:pPr>
        <w:numPr>
          <w:ilvl w:val="0"/>
          <w:numId w:val="0"/>
        </w:numPr>
      </w:pPr>
      <w:r>
        <w:drawing>
          <wp:inline distT="0" distB="0" distL="114300" distR="114300">
            <wp:extent cx="5274310" cy="2248535"/>
            <wp:effectExtent l="0" t="0" r="2540" b="889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27"/>
                    <a:stretch>
                      <a:fillRect/>
                    </a:stretch>
                  </pic:blipFill>
                  <pic:spPr>
                    <a:xfrm>
                      <a:off x="0" y="0"/>
                      <a:ext cx="5274310" cy="2248535"/>
                    </a:xfrm>
                    <a:prstGeom prst="rect">
                      <a:avLst/>
                    </a:prstGeom>
                    <a:noFill/>
                    <a:ln>
                      <a:noFill/>
                    </a:ln>
                  </pic:spPr>
                </pic:pic>
              </a:graphicData>
            </a:graphic>
          </wp:inline>
        </w:drawing>
      </w:r>
    </w:p>
    <w:p w14:paraId="046E96D9">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1D6C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5A575B6">
            <w:pPr>
              <w:rPr>
                <w:rFonts w:ascii="宋体" w:hAnsi="宋体"/>
                <w:sz w:val="24"/>
              </w:rPr>
            </w:pPr>
            <w:r>
              <w:rPr>
                <w:rFonts w:hint="eastAsia" w:ascii="宋体" w:hAnsi="宋体"/>
                <w:sz w:val="24"/>
              </w:rPr>
              <w:t>ID和名称</w:t>
            </w:r>
          </w:p>
        </w:tc>
        <w:tc>
          <w:tcPr>
            <w:tcW w:w="6225" w:type="dxa"/>
            <w:gridSpan w:val="3"/>
          </w:tcPr>
          <w:p w14:paraId="79E97E41">
            <w:pPr>
              <w:rPr>
                <w:rFonts w:hint="default" w:ascii="宋体" w:hAnsi="宋体" w:eastAsia="宋体"/>
                <w:sz w:val="24"/>
                <w:lang w:val="en-US" w:eastAsia="zh-CN"/>
              </w:rPr>
            </w:pPr>
            <w:r>
              <w:rPr>
                <w:rFonts w:hint="eastAsia" w:ascii="宋体" w:hAnsi="宋体"/>
                <w:sz w:val="24"/>
                <w:lang w:val="en-US" w:eastAsia="zh-CN"/>
              </w:rPr>
              <w:t>AD</w:t>
            </w:r>
            <w:r>
              <w:rPr>
                <w:rFonts w:ascii="宋体" w:hAnsi="宋体"/>
                <w:sz w:val="24"/>
              </w:rPr>
              <w:t>-</w:t>
            </w:r>
            <w:r>
              <w:rPr>
                <w:rFonts w:hint="eastAsia" w:ascii="宋体" w:hAnsi="宋体"/>
                <w:sz w:val="24"/>
                <w:lang w:val="en-US" w:eastAsia="zh-CN"/>
              </w:rPr>
              <w:t>8 我的点赞</w:t>
            </w:r>
          </w:p>
        </w:tc>
      </w:tr>
      <w:tr w14:paraId="0C29E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4F2C65">
            <w:pPr>
              <w:rPr>
                <w:rFonts w:ascii="宋体" w:hAnsi="宋体"/>
                <w:sz w:val="24"/>
              </w:rPr>
            </w:pPr>
            <w:r>
              <w:rPr>
                <w:rFonts w:hint="eastAsia" w:ascii="宋体" w:hAnsi="宋体"/>
                <w:sz w:val="24"/>
              </w:rPr>
              <w:t>创建人</w:t>
            </w:r>
          </w:p>
        </w:tc>
        <w:tc>
          <w:tcPr>
            <w:tcW w:w="2061" w:type="dxa"/>
          </w:tcPr>
          <w:p w14:paraId="1321A13B">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0400A9BC">
            <w:pPr>
              <w:rPr>
                <w:rFonts w:ascii="宋体" w:hAnsi="宋体"/>
                <w:sz w:val="24"/>
              </w:rPr>
            </w:pPr>
            <w:r>
              <w:rPr>
                <w:rFonts w:hint="eastAsia" w:ascii="宋体" w:hAnsi="宋体"/>
                <w:sz w:val="24"/>
              </w:rPr>
              <w:t>创建日期：</w:t>
            </w:r>
          </w:p>
        </w:tc>
        <w:tc>
          <w:tcPr>
            <w:tcW w:w="2092" w:type="dxa"/>
          </w:tcPr>
          <w:p w14:paraId="5619BE0F">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2ADC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94226F">
            <w:pPr>
              <w:rPr>
                <w:rFonts w:ascii="宋体" w:hAnsi="宋体"/>
                <w:sz w:val="24"/>
              </w:rPr>
            </w:pPr>
            <w:r>
              <w:rPr>
                <w:rFonts w:hint="eastAsia" w:ascii="宋体" w:hAnsi="宋体"/>
                <w:sz w:val="24"/>
              </w:rPr>
              <w:t>主要操作者</w:t>
            </w:r>
          </w:p>
        </w:tc>
        <w:tc>
          <w:tcPr>
            <w:tcW w:w="2061" w:type="dxa"/>
          </w:tcPr>
          <w:p w14:paraId="1889E108">
            <w:pPr>
              <w:rPr>
                <w:rFonts w:hint="default" w:ascii="宋体" w:hAnsi="宋体" w:eastAsia="宋体"/>
                <w:sz w:val="24"/>
                <w:lang w:val="en-US" w:eastAsia="zh-CN"/>
              </w:rPr>
            </w:pPr>
            <w:r>
              <w:rPr>
                <w:rFonts w:hint="eastAsia" w:ascii="宋体" w:hAnsi="宋体"/>
                <w:sz w:val="24"/>
                <w:lang w:val="en-US" w:eastAsia="zh-CN"/>
              </w:rPr>
              <w:t>管理员</w:t>
            </w:r>
          </w:p>
        </w:tc>
        <w:tc>
          <w:tcPr>
            <w:tcW w:w="2072" w:type="dxa"/>
          </w:tcPr>
          <w:p w14:paraId="32904EC8">
            <w:pPr>
              <w:rPr>
                <w:rFonts w:ascii="宋体" w:hAnsi="宋体"/>
                <w:sz w:val="24"/>
              </w:rPr>
            </w:pPr>
            <w:r>
              <w:rPr>
                <w:rFonts w:hint="eastAsia" w:ascii="宋体" w:hAnsi="宋体"/>
                <w:sz w:val="24"/>
              </w:rPr>
              <w:t>次要操作者：</w:t>
            </w:r>
          </w:p>
        </w:tc>
        <w:tc>
          <w:tcPr>
            <w:tcW w:w="2092" w:type="dxa"/>
          </w:tcPr>
          <w:p w14:paraId="6C1F758F">
            <w:pPr>
              <w:rPr>
                <w:rFonts w:ascii="宋体" w:hAnsi="宋体"/>
                <w:sz w:val="24"/>
              </w:rPr>
            </w:pPr>
            <w:r>
              <w:rPr>
                <w:rFonts w:hint="eastAsia" w:ascii="宋体" w:hAnsi="宋体"/>
                <w:sz w:val="24"/>
              </w:rPr>
              <w:t>无</w:t>
            </w:r>
          </w:p>
        </w:tc>
      </w:tr>
      <w:tr w14:paraId="65C78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C118FE6">
            <w:pPr>
              <w:rPr>
                <w:rFonts w:ascii="宋体" w:hAnsi="宋体"/>
                <w:sz w:val="24"/>
              </w:rPr>
            </w:pPr>
            <w:r>
              <w:rPr>
                <w:rFonts w:hint="eastAsia" w:ascii="宋体" w:hAnsi="宋体"/>
                <w:sz w:val="24"/>
              </w:rPr>
              <w:t>描述：</w:t>
            </w:r>
          </w:p>
        </w:tc>
        <w:tc>
          <w:tcPr>
            <w:tcW w:w="6225" w:type="dxa"/>
            <w:gridSpan w:val="3"/>
          </w:tcPr>
          <w:p w14:paraId="265BD6B1">
            <w:pPr>
              <w:bidi w:val="0"/>
              <w:rPr>
                <w:rFonts w:hint="default" w:ascii="宋体" w:hAnsi="宋体" w:eastAsia="宋体"/>
                <w:lang w:val="en-US" w:eastAsia="zh-CN"/>
              </w:rPr>
            </w:pPr>
            <w:r>
              <w:rPr>
                <w:rFonts w:hint="eastAsia"/>
              </w:rPr>
              <w:t>用户</w:t>
            </w:r>
            <w:r>
              <w:rPr>
                <w:rFonts w:hint="eastAsia"/>
                <w:lang w:val="en-US" w:eastAsia="zh-CN"/>
              </w:rPr>
              <w:t>点击“我的”页面中“我的点赞”按钮</w:t>
            </w:r>
          </w:p>
        </w:tc>
      </w:tr>
      <w:tr w14:paraId="0FDAC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BAC4F0E">
            <w:pPr>
              <w:rPr>
                <w:rFonts w:ascii="宋体" w:hAnsi="宋体"/>
                <w:sz w:val="24"/>
              </w:rPr>
            </w:pPr>
            <w:r>
              <w:rPr>
                <w:rFonts w:hint="eastAsia" w:ascii="宋体" w:hAnsi="宋体"/>
                <w:sz w:val="24"/>
              </w:rPr>
              <w:t>触发器：</w:t>
            </w:r>
          </w:p>
        </w:tc>
        <w:tc>
          <w:tcPr>
            <w:tcW w:w="6225" w:type="dxa"/>
            <w:gridSpan w:val="3"/>
          </w:tcPr>
          <w:p w14:paraId="0D0B6613">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我的点赞</w:t>
            </w:r>
            <w:r>
              <w:rPr>
                <w:rFonts w:hint="eastAsia" w:ascii="宋体" w:hAnsi="宋体"/>
                <w:lang w:eastAsia="zh-CN"/>
              </w:rPr>
              <w:t>”</w:t>
            </w:r>
            <w:r>
              <w:rPr>
                <w:rFonts w:hint="eastAsia" w:ascii="宋体" w:hAnsi="宋体"/>
                <w:lang w:val="en-US" w:eastAsia="zh-CN"/>
              </w:rPr>
              <w:t>按钮</w:t>
            </w:r>
          </w:p>
        </w:tc>
      </w:tr>
      <w:tr w14:paraId="226F8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9932628">
            <w:pPr>
              <w:rPr>
                <w:rFonts w:ascii="宋体" w:hAnsi="宋体"/>
                <w:sz w:val="24"/>
              </w:rPr>
            </w:pPr>
            <w:r>
              <w:rPr>
                <w:rFonts w:hint="eastAsia" w:ascii="宋体" w:hAnsi="宋体"/>
                <w:sz w:val="24"/>
              </w:rPr>
              <w:t>前置条件：</w:t>
            </w:r>
          </w:p>
        </w:tc>
        <w:tc>
          <w:tcPr>
            <w:tcW w:w="6225" w:type="dxa"/>
            <w:gridSpan w:val="3"/>
          </w:tcPr>
          <w:p w14:paraId="2EE63D1E">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7B67B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49199C2">
            <w:pPr>
              <w:rPr>
                <w:rFonts w:ascii="宋体" w:hAnsi="宋体"/>
                <w:sz w:val="24"/>
              </w:rPr>
            </w:pPr>
            <w:r>
              <w:rPr>
                <w:rFonts w:hint="eastAsia" w:ascii="宋体" w:hAnsi="宋体"/>
                <w:sz w:val="24"/>
              </w:rPr>
              <w:t>后置条件：</w:t>
            </w:r>
          </w:p>
        </w:tc>
        <w:tc>
          <w:tcPr>
            <w:tcW w:w="6225" w:type="dxa"/>
            <w:gridSpan w:val="3"/>
          </w:tcPr>
          <w:p w14:paraId="08495329">
            <w:pPr>
              <w:bidi w:val="0"/>
              <w:rPr>
                <w:rFonts w:hint="default" w:ascii="宋体" w:hAnsi="宋体" w:eastAsia="宋体"/>
                <w:lang w:val="en-US" w:eastAsia="zh-CN"/>
              </w:rPr>
            </w:pPr>
            <w:r>
              <w:rPr>
                <w:rFonts w:hint="eastAsia" w:ascii="宋体" w:hAnsi="宋体"/>
                <w:lang w:val="en-US" w:eastAsia="zh-CN"/>
              </w:rPr>
              <w:t>显示用户赞过数据</w:t>
            </w:r>
          </w:p>
        </w:tc>
      </w:tr>
      <w:tr w14:paraId="5EE62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905396">
            <w:pPr>
              <w:rPr>
                <w:rFonts w:ascii="宋体" w:hAnsi="宋体"/>
                <w:sz w:val="24"/>
              </w:rPr>
            </w:pPr>
            <w:r>
              <w:rPr>
                <w:rFonts w:hint="eastAsia" w:ascii="宋体" w:hAnsi="宋体"/>
                <w:sz w:val="24"/>
              </w:rPr>
              <w:t>一般性流程：</w:t>
            </w:r>
          </w:p>
        </w:tc>
        <w:tc>
          <w:tcPr>
            <w:tcW w:w="6225" w:type="dxa"/>
            <w:gridSpan w:val="3"/>
          </w:tcPr>
          <w:p w14:paraId="2A276770">
            <w:pPr>
              <w:pStyle w:val="17"/>
              <w:ind w:firstLine="0" w:firstLineChars="0"/>
              <w:rPr>
                <w:rFonts w:ascii="宋体" w:hAnsi="宋体"/>
                <w:sz w:val="24"/>
              </w:rPr>
            </w:pPr>
            <w:r>
              <w:rPr>
                <w:rFonts w:hint="eastAsia" w:ascii="宋体" w:hAnsi="宋体"/>
                <w:sz w:val="24"/>
              </w:rPr>
              <w:t>登录</w:t>
            </w:r>
          </w:p>
        </w:tc>
      </w:tr>
      <w:tr w14:paraId="3738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2EEAFE4">
            <w:pPr>
              <w:rPr>
                <w:rFonts w:ascii="宋体" w:hAnsi="宋体"/>
                <w:sz w:val="24"/>
              </w:rPr>
            </w:pPr>
            <w:r>
              <w:rPr>
                <w:rFonts w:hint="eastAsia" w:ascii="宋体" w:hAnsi="宋体"/>
                <w:sz w:val="24"/>
              </w:rPr>
              <w:t>选择性流程</w:t>
            </w:r>
          </w:p>
        </w:tc>
        <w:tc>
          <w:tcPr>
            <w:tcW w:w="6225" w:type="dxa"/>
            <w:gridSpan w:val="3"/>
          </w:tcPr>
          <w:p w14:paraId="5061EB3B">
            <w:pPr>
              <w:pStyle w:val="17"/>
              <w:ind w:firstLine="0" w:firstLineChars="0"/>
              <w:rPr>
                <w:rFonts w:ascii="宋体" w:hAnsi="宋体"/>
                <w:sz w:val="24"/>
              </w:rPr>
            </w:pPr>
            <w:r>
              <w:rPr>
                <w:rFonts w:hint="eastAsia" w:ascii="宋体" w:hAnsi="宋体"/>
                <w:sz w:val="24"/>
              </w:rPr>
              <w:t>无</w:t>
            </w:r>
          </w:p>
        </w:tc>
      </w:tr>
      <w:tr w14:paraId="60033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BCB270">
            <w:pPr>
              <w:rPr>
                <w:rFonts w:ascii="宋体" w:hAnsi="宋体"/>
                <w:sz w:val="24"/>
              </w:rPr>
            </w:pPr>
            <w:r>
              <w:rPr>
                <w:rFonts w:hint="eastAsia" w:ascii="宋体" w:hAnsi="宋体"/>
                <w:sz w:val="24"/>
              </w:rPr>
              <w:t>异常：</w:t>
            </w:r>
          </w:p>
        </w:tc>
        <w:tc>
          <w:tcPr>
            <w:tcW w:w="6225" w:type="dxa"/>
            <w:gridSpan w:val="3"/>
          </w:tcPr>
          <w:p w14:paraId="0ABA4507">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364D0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D6A7713">
            <w:pPr>
              <w:rPr>
                <w:rFonts w:ascii="宋体" w:hAnsi="宋体"/>
                <w:sz w:val="24"/>
              </w:rPr>
            </w:pPr>
            <w:r>
              <w:rPr>
                <w:rFonts w:hint="eastAsia" w:ascii="宋体" w:hAnsi="宋体"/>
                <w:sz w:val="24"/>
              </w:rPr>
              <w:t>优先级：</w:t>
            </w:r>
          </w:p>
        </w:tc>
        <w:tc>
          <w:tcPr>
            <w:tcW w:w="6225" w:type="dxa"/>
            <w:gridSpan w:val="3"/>
          </w:tcPr>
          <w:p w14:paraId="5A26B00C">
            <w:pPr>
              <w:rPr>
                <w:rFonts w:hint="default" w:ascii="宋体" w:hAnsi="宋体" w:eastAsia="宋体"/>
                <w:sz w:val="24"/>
                <w:lang w:val="en-US" w:eastAsia="zh-CN"/>
              </w:rPr>
            </w:pPr>
            <w:r>
              <w:rPr>
                <w:rFonts w:hint="eastAsia" w:ascii="宋体" w:hAnsi="宋体"/>
                <w:sz w:val="24"/>
                <w:lang w:val="en-US" w:eastAsia="zh-CN"/>
              </w:rPr>
              <w:t>中</w:t>
            </w:r>
          </w:p>
        </w:tc>
      </w:tr>
      <w:tr w14:paraId="4384C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1EFD4B5D">
            <w:pPr>
              <w:rPr>
                <w:rFonts w:ascii="宋体" w:hAnsi="宋体"/>
                <w:sz w:val="24"/>
              </w:rPr>
            </w:pPr>
            <w:r>
              <w:rPr>
                <w:rFonts w:hint="eastAsia" w:ascii="宋体" w:hAnsi="宋体"/>
                <w:sz w:val="24"/>
              </w:rPr>
              <w:t>使用频率：</w:t>
            </w:r>
          </w:p>
        </w:tc>
        <w:tc>
          <w:tcPr>
            <w:tcW w:w="6225" w:type="dxa"/>
            <w:gridSpan w:val="3"/>
          </w:tcPr>
          <w:p w14:paraId="72A6F784">
            <w:pPr>
              <w:rPr>
                <w:rFonts w:hint="eastAsia" w:ascii="宋体" w:hAnsi="宋体" w:eastAsia="宋体"/>
                <w:sz w:val="24"/>
                <w:lang w:val="en-US" w:eastAsia="zh-CN"/>
              </w:rPr>
            </w:pPr>
            <w:r>
              <w:rPr>
                <w:rFonts w:hint="eastAsia" w:ascii="宋体" w:hAnsi="宋体"/>
                <w:sz w:val="24"/>
                <w:lang w:val="en-US" w:eastAsia="zh-CN"/>
              </w:rPr>
              <w:t>中</w:t>
            </w:r>
          </w:p>
        </w:tc>
      </w:tr>
      <w:tr w14:paraId="4CD4A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5925437">
            <w:pPr>
              <w:rPr>
                <w:rFonts w:ascii="宋体" w:hAnsi="宋体"/>
                <w:sz w:val="24"/>
              </w:rPr>
            </w:pPr>
            <w:r>
              <w:rPr>
                <w:rFonts w:hint="eastAsia" w:ascii="宋体" w:hAnsi="宋体"/>
                <w:sz w:val="24"/>
              </w:rPr>
              <w:t>业务规则：</w:t>
            </w:r>
          </w:p>
        </w:tc>
        <w:tc>
          <w:tcPr>
            <w:tcW w:w="6225" w:type="dxa"/>
            <w:gridSpan w:val="3"/>
          </w:tcPr>
          <w:p w14:paraId="66646CB0">
            <w:pPr>
              <w:rPr>
                <w:rFonts w:ascii="宋体" w:hAnsi="宋体"/>
                <w:sz w:val="24"/>
              </w:rPr>
            </w:pPr>
            <w:r>
              <w:rPr>
                <w:rFonts w:hint="eastAsia" w:ascii="宋体" w:hAnsi="宋体"/>
                <w:sz w:val="24"/>
              </w:rPr>
              <w:t>无</w:t>
            </w:r>
          </w:p>
        </w:tc>
      </w:tr>
      <w:tr w14:paraId="12B57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C1E0935">
            <w:pPr>
              <w:rPr>
                <w:rFonts w:ascii="宋体" w:hAnsi="宋体"/>
                <w:sz w:val="24"/>
              </w:rPr>
            </w:pPr>
            <w:r>
              <w:rPr>
                <w:rFonts w:hint="eastAsia" w:ascii="宋体" w:hAnsi="宋体"/>
                <w:sz w:val="24"/>
              </w:rPr>
              <w:t>其他信息：</w:t>
            </w:r>
          </w:p>
        </w:tc>
        <w:tc>
          <w:tcPr>
            <w:tcW w:w="6225" w:type="dxa"/>
            <w:gridSpan w:val="3"/>
          </w:tcPr>
          <w:p w14:paraId="2650323C">
            <w:pPr>
              <w:rPr>
                <w:rFonts w:ascii="宋体" w:hAnsi="宋体"/>
                <w:sz w:val="24"/>
              </w:rPr>
            </w:pPr>
            <w:r>
              <w:rPr>
                <w:rFonts w:hint="eastAsia" w:ascii="宋体" w:hAnsi="宋体"/>
                <w:sz w:val="24"/>
              </w:rPr>
              <w:t>无</w:t>
            </w:r>
          </w:p>
        </w:tc>
      </w:tr>
      <w:tr w14:paraId="0C441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65760D9">
            <w:pPr>
              <w:rPr>
                <w:rFonts w:ascii="宋体" w:hAnsi="宋体"/>
                <w:sz w:val="24"/>
              </w:rPr>
            </w:pPr>
            <w:r>
              <w:rPr>
                <w:rFonts w:hint="eastAsia" w:ascii="宋体" w:hAnsi="宋体"/>
                <w:sz w:val="24"/>
              </w:rPr>
              <w:t>假设：</w:t>
            </w:r>
          </w:p>
        </w:tc>
        <w:tc>
          <w:tcPr>
            <w:tcW w:w="6225" w:type="dxa"/>
            <w:gridSpan w:val="3"/>
          </w:tcPr>
          <w:p w14:paraId="38DEA619">
            <w:pPr>
              <w:rPr>
                <w:rFonts w:ascii="宋体" w:hAnsi="宋体"/>
                <w:sz w:val="24"/>
              </w:rPr>
            </w:pPr>
            <w:r>
              <w:rPr>
                <w:rFonts w:hint="eastAsia" w:ascii="宋体" w:hAnsi="宋体"/>
                <w:sz w:val="24"/>
              </w:rPr>
              <w:t>无</w:t>
            </w:r>
          </w:p>
        </w:tc>
      </w:tr>
    </w:tbl>
    <w:p w14:paraId="718520D9">
      <w:pPr>
        <w:numPr>
          <w:ilvl w:val="0"/>
          <w:numId w:val="0"/>
        </w:numPr>
      </w:pPr>
    </w:p>
    <w:p w14:paraId="5DD778CD">
      <w:pPr>
        <w:numPr>
          <w:numId w:val="0"/>
        </w:numPr>
      </w:pPr>
      <w:r>
        <w:rPr>
          <w:rFonts w:hint="eastAsia"/>
        </w:rPr>
        <w:t>用例原型</w:t>
      </w:r>
    </w:p>
    <w:p w14:paraId="68BA5A3D"/>
    <w:p w14:paraId="443D03A8">
      <w:pPr>
        <w:jc w:val="center"/>
        <w:rPr>
          <w:rFonts w:hint="eastAsia" w:ascii="楷体" w:hAnsi="楷体" w:eastAsia="楷体"/>
        </w:rPr>
      </w:pPr>
      <w:r>
        <w:drawing>
          <wp:inline distT="0" distB="0" distL="114300" distR="114300">
            <wp:extent cx="2425065" cy="4058285"/>
            <wp:effectExtent l="0" t="0" r="3810" b="889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25"/>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299970" cy="4024630"/>
            <wp:effectExtent l="0" t="0" r="5080" b="4445"/>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28"/>
                    <a:stretch>
                      <a:fillRect/>
                    </a:stretch>
                  </pic:blipFill>
                  <pic:spPr>
                    <a:xfrm>
                      <a:off x="0" y="0"/>
                      <a:ext cx="2299970" cy="4024630"/>
                    </a:xfrm>
                    <a:prstGeom prst="rect">
                      <a:avLst/>
                    </a:prstGeom>
                    <a:noFill/>
                    <a:ln>
                      <a:noFill/>
                    </a:ln>
                  </pic:spPr>
                </pic:pic>
              </a:graphicData>
            </a:graphic>
          </wp:inline>
        </w:drawing>
      </w:r>
    </w:p>
    <w:p w14:paraId="6A7A8D4B">
      <w:pPr>
        <w:jc w:val="center"/>
        <w:rPr>
          <w:rFonts w:hint="eastAsia" w:ascii="楷体" w:hAnsi="楷体" w:eastAsia="楷体"/>
        </w:rPr>
      </w:pPr>
    </w:p>
    <w:p w14:paraId="5E8BABFA">
      <w:pPr>
        <w:keepNext/>
        <w:keepLines/>
        <w:spacing w:before="280" w:after="290" w:line="374" w:lineRule="auto"/>
        <w:jc w:val="left"/>
        <w:outlineLvl w:val="2"/>
        <w:rPr>
          <w:rFonts w:hint="default" w:ascii="楷体" w:hAnsi="楷体" w:eastAsia="楷体" w:cs="楷体"/>
          <w:b/>
          <w:bCs/>
          <w:sz w:val="24"/>
          <w:lang w:val="en-US"/>
        </w:rPr>
      </w:pPr>
      <w:bookmarkStart w:id="81" w:name="_Toc15012"/>
      <w:r>
        <w:rPr>
          <w:rFonts w:hint="eastAsia" w:ascii="楷体" w:hAnsi="楷体" w:eastAsia="楷体" w:cs="楷体"/>
          <w:b/>
          <w:bCs/>
          <w:sz w:val="24"/>
          <w:lang w:val="en-US" w:eastAsia="zh-CN"/>
        </w:rPr>
        <w:t>4.2.5我的收藏</w:t>
      </w:r>
      <w:bookmarkEnd w:id="81"/>
    </w:p>
    <w:p w14:paraId="2624221F">
      <w:pPr>
        <w:numPr>
          <w:numId w:val="0"/>
        </w:numPr>
      </w:pPr>
      <w:r>
        <w:rPr>
          <w:rFonts w:hint="eastAsia"/>
        </w:rPr>
        <w:t>用例图</w:t>
      </w:r>
    </w:p>
    <w:p w14:paraId="64062DD4">
      <w:pPr>
        <w:numPr>
          <w:ilvl w:val="0"/>
          <w:numId w:val="0"/>
        </w:numPr>
      </w:pPr>
      <w:r>
        <w:drawing>
          <wp:inline distT="0" distB="0" distL="114300" distR="114300">
            <wp:extent cx="5272405" cy="1872615"/>
            <wp:effectExtent l="0" t="0" r="4445" b="381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29"/>
                    <a:stretch>
                      <a:fillRect/>
                    </a:stretch>
                  </pic:blipFill>
                  <pic:spPr>
                    <a:xfrm>
                      <a:off x="0" y="0"/>
                      <a:ext cx="5272405" cy="1872615"/>
                    </a:xfrm>
                    <a:prstGeom prst="rect">
                      <a:avLst/>
                    </a:prstGeom>
                    <a:noFill/>
                    <a:ln>
                      <a:noFill/>
                    </a:ln>
                  </pic:spPr>
                </pic:pic>
              </a:graphicData>
            </a:graphic>
          </wp:inline>
        </w:drawing>
      </w:r>
    </w:p>
    <w:p w14:paraId="39153F88">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795C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797623B">
            <w:pPr>
              <w:rPr>
                <w:rFonts w:ascii="宋体" w:hAnsi="宋体"/>
                <w:sz w:val="24"/>
              </w:rPr>
            </w:pPr>
            <w:r>
              <w:rPr>
                <w:rFonts w:hint="eastAsia" w:ascii="宋体" w:hAnsi="宋体"/>
                <w:sz w:val="24"/>
              </w:rPr>
              <w:t>ID和名称</w:t>
            </w:r>
          </w:p>
        </w:tc>
        <w:tc>
          <w:tcPr>
            <w:tcW w:w="6225" w:type="dxa"/>
            <w:gridSpan w:val="3"/>
          </w:tcPr>
          <w:p w14:paraId="6271BBF2">
            <w:pPr>
              <w:rPr>
                <w:rFonts w:hint="default" w:ascii="宋体" w:hAnsi="宋体" w:eastAsia="宋体"/>
                <w:sz w:val="24"/>
                <w:lang w:val="en-US" w:eastAsia="zh-CN"/>
              </w:rPr>
            </w:pPr>
            <w:r>
              <w:rPr>
                <w:rFonts w:hint="eastAsia" w:ascii="宋体" w:hAnsi="宋体"/>
                <w:sz w:val="24"/>
                <w:lang w:val="en-US" w:eastAsia="zh-CN"/>
              </w:rPr>
              <w:t>AD</w:t>
            </w:r>
            <w:r>
              <w:rPr>
                <w:rFonts w:ascii="宋体" w:hAnsi="宋体"/>
                <w:sz w:val="24"/>
              </w:rPr>
              <w:t>-</w:t>
            </w:r>
            <w:r>
              <w:rPr>
                <w:rFonts w:hint="eastAsia" w:ascii="宋体" w:hAnsi="宋体"/>
                <w:sz w:val="24"/>
                <w:lang w:val="en-US" w:eastAsia="zh-CN"/>
              </w:rPr>
              <w:t>9我的收藏</w:t>
            </w:r>
          </w:p>
        </w:tc>
      </w:tr>
      <w:tr w14:paraId="68ABE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1B55E3F">
            <w:pPr>
              <w:rPr>
                <w:rFonts w:ascii="宋体" w:hAnsi="宋体"/>
                <w:sz w:val="24"/>
              </w:rPr>
            </w:pPr>
            <w:r>
              <w:rPr>
                <w:rFonts w:hint="eastAsia" w:ascii="宋体" w:hAnsi="宋体"/>
                <w:sz w:val="24"/>
              </w:rPr>
              <w:t>创建人</w:t>
            </w:r>
          </w:p>
        </w:tc>
        <w:tc>
          <w:tcPr>
            <w:tcW w:w="2061" w:type="dxa"/>
          </w:tcPr>
          <w:p w14:paraId="230699E9">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472E9C2E">
            <w:pPr>
              <w:rPr>
                <w:rFonts w:ascii="宋体" w:hAnsi="宋体"/>
                <w:sz w:val="24"/>
              </w:rPr>
            </w:pPr>
            <w:r>
              <w:rPr>
                <w:rFonts w:hint="eastAsia" w:ascii="宋体" w:hAnsi="宋体"/>
                <w:sz w:val="24"/>
              </w:rPr>
              <w:t>创建日期：</w:t>
            </w:r>
          </w:p>
        </w:tc>
        <w:tc>
          <w:tcPr>
            <w:tcW w:w="2092" w:type="dxa"/>
          </w:tcPr>
          <w:p w14:paraId="37C9343F">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0F978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202D2B">
            <w:pPr>
              <w:rPr>
                <w:rFonts w:ascii="宋体" w:hAnsi="宋体"/>
                <w:sz w:val="24"/>
              </w:rPr>
            </w:pPr>
            <w:r>
              <w:rPr>
                <w:rFonts w:hint="eastAsia" w:ascii="宋体" w:hAnsi="宋体"/>
                <w:sz w:val="24"/>
              </w:rPr>
              <w:t>主要操作者</w:t>
            </w:r>
          </w:p>
        </w:tc>
        <w:tc>
          <w:tcPr>
            <w:tcW w:w="2061" w:type="dxa"/>
          </w:tcPr>
          <w:p w14:paraId="66073F0C">
            <w:pPr>
              <w:rPr>
                <w:rFonts w:hint="default" w:ascii="宋体" w:hAnsi="宋体" w:eastAsia="宋体"/>
                <w:sz w:val="24"/>
                <w:lang w:val="en-US" w:eastAsia="zh-CN"/>
              </w:rPr>
            </w:pPr>
            <w:r>
              <w:rPr>
                <w:rFonts w:hint="eastAsia" w:ascii="宋体" w:hAnsi="宋体"/>
                <w:sz w:val="24"/>
                <w:lang w:val="en-US" w:eastAsia="zh-CN"/>
              </w:rPr>
              <w:t>管理员</w:t>
            </w:r>
          </w:p>
        </w:tc>
        <w:tc>
          <w:tcPr>
            <w:tcW w:w="2072" w:type="dxa"/>
          </w:tcPr>
          <w:p w14:paraId="607143CF">
            <w:pPr>
              <w:rPr>
                <w:rFonts w:ascii="宋体" w:hAnsi="宋体"/>
                <w:sz w:val="24"/>
              </w:rPr>
            </w:pPr>
            <w:r>
              <w:rPr>
                <w:rFonts w:hint="eastAsia" w:ascii="宋体" w:hAnsi="宋体"/>
                <w:sz w:val="24"/>
              </w:rPr>
              <w:t>次要操作者：</w:t>
            </w:r>
          </w:p>
        </w:tc>
        <w:tc>
          <w:tcPr>
            <w:tcW w:w="2092" w:type="dxa"/>
          </w:tcPr>
          <w:p w14:paraId="54C94347">
            <w:pPr>
              <w:rPr>
                <w:rFonts w:ascii="宋体" w:hAnsi="宋体"/>
                <w:sz w:val="24"/>
              </w:rPr>
            </w:pPr>
            <w:r>
              <w:rPr>
                <w:rFonts w:hint="eastAsia" w:ascii="宋体" w:hAnsi="宋体"/>
                <w:sz w:val="24"/>
              </w:rPr>
              <w:t>无</w:t>
            </w:r>
          </w:p>
        </w:tc>
      </w:tr>
      <w:tr w14:paraId="574A2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A17B8B6">
            <w:pPr>
              <w:rPr>
                <w:rFonts w:ascii="宋体" w:hAnsi="宋体"/>
                <w:sz w:val="24"/>
              </w:rPr>
            </w:pPr>
            <w:r>
              <w:rPr>
                <w:rFonts w:hint="eastAsia" w:ascii="宋体" w:hAnsi="宋体"/>
                <w:sz w:val="24"/>
              </w:rPr>
              <w:t>描述：</w:t>
            </w:r>
          </w:p>
        </w:tc>
        <w:tc>
          <w:tcPr>
            <w:tcW w:w="6225" w:type="dxa"/>
            <w:gridSpan w:val="3"/>
          </w:tcPr>
          <w:p w14:paraId="504E5E41">
            <w:pPr>
              <w:bidi w:val="0"/>
              <w:rPr>
                <w:rFonts w:hint="default" w:ascii="宋体" w:hAnsi="宋体" w:eastAsia="宋体"/>
                <w:lang w:val="en-US" w:eastAsia="zh-CN"/>
              </w:rPr>
            </w:pPr>
            <w:r>
              <w:rPr>
                <w:rFonts w:hint="eastAsia"/>
              </w:rPr>
              <w:t>用户</w:t>
            </w:r>
            <w:r>
              <w:rPr>
                <w:rFonts w:hint="eastAsia"/>
                <w:lang w:val="en-US" w:eastAsia="zh-CN"/>
              </w:rPr>
              <w:t>点击“我的”页面中“我的收藏”按钮</w:t>
            </w:r>
          </w:p>
        </w:tc>
      </w:tr>
      <w:tr w14:paraId="45E5D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FDE658">
            <w:pPr>
              <w:rPr>
                <w:rFonts w:ascii="宋体" w:hAnsi="宋体"/>
                <w:sz w:val="24"/>
              </w:rPr>
            </w:pPr>
            <w:r>
              <w:rPr>
                <w:rFonts w:hint="eastAsia" w:ascii="宋体" w:hAnsi="宋体"/>
                <w:sz w:val="24"/>
              </w:rPr>
              <w:t>触发器：</w:t>
            </w:r>
          </w:p>
        </w:tc>
        <w:tc>
          <w:tcPr>
            <w:tcW w:w="6225" w:type="dxa"/>
            <w:gridSpan w:val="3"/>
          </w:tcPr>
          <w:p w14:paraId="319849D8">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我的收藏</w:t>
            </w:r>
            <w:r>
              <w:rPr>
                <w:rFonts w:hint="eastAsia" w:ascii="宋体" w:hAnsi="宋体"/>
                <w:lang w:eastAsia="zh-CN"/>
              </w:rPr>
              <w:t>”</w:t>
            </w:r>
            <w:r>
              <w:rPr>
                <w:rFonts w:hint="eastAsia" w:ascii="宋体" w:hAnsi="宋体"/>
                <w:lang w:val="en-US" w:eastAsia="zh-CN"/>
              </w:rPr>
              <w:t>按钮</w:t>
            </w:r>
          </w:p>
        </w:tc>
      </w:tr>
      <w:tr w14:paraId="4D622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FEC3CDF">
            <w:pPr>
              <w:rPr>
                <w:rFonts w:ascii="宋体" w:hAnsi="宋体"/>
                <w:sz w:val="24"/>
              </w:rPr>
            </w:pPr>
            <w:r>
              <w:rPr>
                <w:rFonts w:hint="eastAsia" w:ascii="宋体" w:hAnsi="宋体"/>
                <w:sz w:val="24"/>
              </w:rPr>
              <w:t>前置条件：</w:t>
            </w:r>
          </w:p>
        </w:tc>
        <w:tc>
          <w:tcPr>
            <w:tcW w:w="6225" w:type="dxa"/>
            <w:gridSpan w:val="3"/>
          </w:tcPr>
          <w:p w14:paraId="3F3B7247">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0F560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74D249F">
            <w:pPr>
              <w:rPr>
                <w:rFonts w:ascii="宋体" w:hAnsi="宋体"/>
                <w:sz w:val="24"/>
              </w:rPr>
            </w:pPr>
            <w:r>
              <w:rPr>
                <w:rFonts w:hint="eastAsia" w:ascii="宋体" w:hAnsi="宋体"/>
                <w:sz w:val="24"/>
              </w:rPr>
              <w:t>后置条件：</w:t>
            </w:r>
          </w:p>
        </w:tc>
        <w:tc>
          <w:tcPr>
            <w:tcW w:w="6225" w:type="dxa"/>
            <w:gridSpan w:val="3"/>
          </w:tcPr>
          <w:p w14:paraId="0C794661">
            <w:pPr>
              <w:bidi w:val="0"/>
              <w:rPr>
                <w:rFonts w:hint="default" w:ascii="宋体" w:hAnsi="宋体" w:eastAsia="宋体"/>
                <w:lang w:val="en-US" w:eastAsia="zh-CN"/>
              </w:rPr>
            </w:pPr>
            <w:r>
              <w:rPr>
                <w:rFonts w:hint="eastAsia" w:ascii="宋体" w:hAnsi="宋体"/>
                <w:lang w:val="en-US" w:eastAsia="zh-CN"/>
              </w:rPr>
              <w:t>显示用户的收藏信息</w:t>
            </w:r>
          </w:p>
        </w:tc>
      </w:tr>
      <w:tr w14:paraId="467A3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25810D">
            <w:pPr>
              <w:rPr>
                <w:rFonts w:ascii="宋体" w:hAnsi="宋体"/>
                <w:sz w:val="24"/>
              </w:rPr>
            </w:pPr>
            <w:r>
              <w:rPr>
                <w:rFonts w:hint="eastAsia" w:ascii="宋体" w:hAnsi="宋体"/>
                <w:sz w:val="24"/>
              </w:rPr>
              <w:t>一般性流程：</w:t>
            </w:r>
          </w:p>
        </w:tc>
        <w:tc>
          <w:tcPr>
            <w:tcW w:w="6225" w:type="dxa"/>
            <w:gridSpan w:val="3"/>
          </w:tcPr>
          <w:p w14:paraId="786B8DE2">
            <w:pPr>
              <w:pStyle w:val="17"/>
              <w:ind w:firstLine="0" w:firstLineChars="0"/>
              <w:rPr>
                <w:rFonts w:ascii="宋体" w:hAnsi="宋体"/>
                <w:sz w:val="24"/>
              </w:rPr>
            </w:pPr>
            <w:r>
              <w:rPr>
                <w:rFonts w:hint="eastAsia" w:ascii="宋体" w:hAnsi="宋体"/>
                <w:sz w:val="24"/>
              </w:rPr>
              <w:t>登录</w:t>
            </w:r>
          </w:p>
        </w:tc>
      </w:tr>
      <w:tr w14:paraId="1B89C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19AC33F">
            <w:pPr>
              <w:rPr>
                <w:rFonts w:ascii="宋体" w:hAnsi="宋体"/>
                <w:sz w:val="24"/>
              </w:rPr>
            </w:pPr>
            <w:r>
              <w:rPr>
                <w:rFonts w:hint="eastAsia" w:ascii="宋体" w:hAnsi="宋体"/>
                <w:sz w:val="24"/>
              </w:rPr>
              <w:t>选择性流程</w:t>
            </w:r>
          </w:p>
        </w:tc>
        <w:tc>
          <w:tcPr>
            <w:tcW w:w="6225" w:type="dxa"/>
            <w:gridSpan w:val="3"/>
          </w:tcPr>
          <w:p w14:paraId="22EA37ED">
            <w:pPr>
              <w:pStyle w:val="17"/>
              <w:ind w:firstLine="0" w:firstLineChars="0"/>
              <w:rPr>
                <w:rFonts w:ascii="宋体" w:hAnsi="宋体"/>
                <w:sz w:val="24"/>
              </w:rPr>
            </w:pPr>
            <w:r>
              <w:rPr>
                <w:rFonts w:hint="eastAsia" w:ascii="宋体" w:hAnsi="宋体"/>
                <w:sz w:val="24"/>
              </w:rPr>
              <w:t>无</w:t>
            </w:r>
          </w:p>
        </w:tc>
      </w:tr>
      <w:tr w14:paraId="655BE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1E8DD1">
            <w:pPr>
              <w:rPr>
                <w:rFonts w:ascii="宋体" w:hAnsi="宋体"/>
                <w:sz w:val="24"/>
              </w:rPr>
            </w:pPr>
            <w:r>
              <w:rPr>
                <w:rFonts w:hint="eastAsia" w:ascii="宋体" w:hAnsi="宋体"/>
                <w:sz w:val="24"/>
              </w:rPr>
              <w:t>异常：</w:t>
            </w:r>
          </w:p>
        </w:tc>
        <w:tc>
          <w:tcPr>
            <w:tcW w:w="6225" w:type="dxa"/>
            <w:gridSpan w:val="3"/>
          </w:tcPr>
          <w:p w14:paraId="4AC05037">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55B2A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F9D8F3F">
            <w:pPr>
              <w:rPr>
                <w:rFonts w:ascii="宋体" w:hAnsi="宋体"/>
                <w:sz w:val="24"/>
              </w:rPr>
            </w:pPr>
            <w:r>
              <w:rPr>
                <w:rFonts w:hint="eastAsia" w:ascii="宋体" w:hAnsi="宋体"/>
                <w:sz w:val="24"/>
              </w:rPr>
              <w:t>优先级：</w:t>
            </w:r>
          </w:p>
        </w:tc>
        <w:tc>
          <w:tcPr>
            <w:tcW w:w="6225" w:type="dxa"/>
            <w:gridSpan w:val="3"/>
          </w:tcPr>
          <w:p w14:paraId="18DA443C">
            <w:pPr>
              <w:rPr>
                <w:rFonts w:hint="default" w:ascii="宋体" w:hAnsi="宋体" w:eastAsia="宋体"/>
                <w:sz w:val="24"/>
                <w:lang w:val="en-US" w:eastAsia="zh-CN"/>
              </w:rPr>
            </w:pPr>
            <w:r>
              <w:rPr>
                <w:rFonts w:hint="eastAsia" w:ascii="宋体" w:hAnsi="宋体"/>
                <w:sz w:val="24"/>
                <w:lang w:val="en-US" w:eastAsia="zh-CN"/>
              </w:rPr>
              <w:t>中</w:t>
            </w:r>
          </w:p>
        </w:tc>
      </w:tr>
      <w:tr w14:paraId="1C1B9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0AC8CD1F">
            <w:pPr>
              <w:rPr>
                <w:rFonts w:ascii="宋体" w:hAnsi="宋体"/>
                <w:sz w:val="24"/>
              </w:rPr>
            </w:pPr>
            <w:r>
              <w:rPr>
                <w:rFonts w:hint="eastAsia" w:ascii="宋体" w:hAnsi="宋体"/>
                <w:sz w:val="24"/>
              </w:rPr>
              <w:t>使用频率：</w:t>
            </w:r>
          </w:p>
        </w:tc>
        <w:tc>
          <w:tcPr>
            <w:tcW w:w="6225" w:type="dxa"/>
            <w:gridSpan w:val="3"/>
          </w:tcPr>
          <w:p w14:paraId="29BD1C5B">
            <w:pPr>
              <w:rPr>
                <w:rFonts w:hint="eastAsia" w:ascii="宋体" w:hAnsi="宋体" w:eastAsia="宋体"/>
                <w:sz w:val="24"/>
                <w:lang w:val="en-US" w:eastAsia="zh-CN"/>
              </w:rPr>
            </w:pPr>
            <w:r>
              <w:rPr>
                <w:rFonts w:hint="eastAsia" w:ascii="宋体" w:hAnsi="宋体"/>
                <w:sz w:val="24"/>
                <w:lang w:val="en-US" w:eastAsia="zh-CN"/>
              </w:rPr>
              <w:t>中</w:t>
            </w:r>
          </w:p>
        </w:tc>
      </w:tr>
      <w:tr w14:paraId="51E9E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081D1C">
            <w:pPr>
              <w:rPr>
                <w:rFonts w:ascii="宋体" w:hAnsi="宋体"/>
                <w:sz w:val="24"/>
              </w:rPr>
            </w:pPr>
            <w:r>
              <w:rPr>
                <w:rFonts w:hint="eastAsia" w:ascii="宋体" w:hAnsi="宋体"/>
                <w:sz w:val="24"/>
              </w:rPr>
              <w:t>业务规则：</w:t>
            </w:r>
          </w:p>
        </w:tc>
        <w:tc>
          <w:tcPr>
            <w:tcW w:w="6225" w:type="dxa"/>
            <w:gridSpan w:val="3"/>
          </w:tcPr>
          <w:p w14:paraId="43CAFC95">
            <w:pPr>
              <w:rPr>
                <w:rFonts w:ascii="宋体" w:hAnsi="宋体"/>
                <w:sz w:val="24"/>
              </w:rPr>
            </w:pPr>
            <w:r>
              <w:rPr>
                <w:rFonts w:hint="eastAsia" w:ascii="宋体" w:hAnsi="宋体"/>
                <w:sz w:val="24"/>
              </w:rPr>
              <w:t>无</w:t>
            </w:r>
          </w:p>
        </w:tc>
      </w:tr>
      <w:tr w14:paraId="4756A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A96547B">
            <w:pPr>
              <w:rPr>
                <w:rFonts w:ascii="宋体" w:hAnsi="宋体"/>
                <w:sz w:val="24"/>
              </w:rPr>
            </w:pPr>
            <w:r>
              <w:rPr>
                <w:rFonts w:hint="eastAsia" w:ascii="宋体" w:hAnsi="宋体"/>
                <w:sz w:val="24"/>
              </w:rPr>
              <w:t>其他信息：</w:t>
            </w:r>
          </w:p>
        </w:tc>
        <w:tc>
          <w:tcPr>
            <w:tcW w:w="6225" w:type="dxa"/>
            <w:gridSpan w:val="3"/>
          </w:tcPr>
          <w:p w14:paraId="0D9CA8C1">
            <w:pPr>
              <w:rPr>
                <w:rFonts w:ascii="宋体" w:hAnsi="宋体"/>
                <w:sz w:val="24"/>
              </w:rPr>
            </w:pPr>
            <w:r>
              <w:rPr>
                <w:rFonts w:hint="eastAsia" w:ascii="宋体" w:hAnsi="宋体"/>
                <w:sz w:val="24"/>
              </w:rPr>
              <w:t>无</w:t>
            </w:r>
          </w:p>
        </w:tc>
      </w:tr>
      <w:tr w14:paraId="1272E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186FD50">
            <w:pPr>
              <w:rPr>
                <w:rFonts w:ascii="宋体" w:hAnsi="宋体"/>
                <w:sz w:val="24"/>
              </w:rPr>
            </w:pPr>
            <w:r>
              <w:rPr>
                <w:rFonts w:hint="eastAsia" w:ascii="宋体" w:hAnsi="宋体"/>
                <w:sz w:val="24"/>
              </w:rPr>
              <w:t>假设：</w:t>
            </w:r>
          </w:p>
        </w:tc>
        <w:tc>
          <w:tcPr>
            <w:tcW w:w="6225" w:type="dxa"/>
            <w:gridSpan w:val="3"/>
          </w:tcPr>
          <w:p w14:paraId="11C0FC7C">
            <w:pPr>
              <w:rPr>
                <w:rFonts w:ascii="宋体" w:hAnsi="宋体"/>
                <w:sz w:val="24"/>
              </w:rPr>
            </w:pPr>
            <w:r>
              <w:rPr>
                <w:rFonts w:hint="eastAsia" w:ascii="宋体" w:hAnsi="宋体"/>
                <w:sz w:val="24"/>
              </w:rPr>
              <w:t>无</w:t>
            </w:r>
          </w:p>
        </w:tc>
      </w:tr>
    </w:tbl>
    <w:p w14:paraId="4898F86F">
      <w:pPr>
        <w:numPr>
          <w:ilvl w:val="0"/>
          <w:numId w:val="0"/>
        </w:numPr>
      </w:pPr>
    </w:p>
    <w:p w14:paraId="6AB684AF">
      <w:pPr>
        <w:numPr>
          <w:numId w:val="0"/>
        </w:numPr>
      </w:pPr>
      <w:r>
        <w:rPr>
          <w:rFonts w:hint="eastAsia"/>
        </w:rPr>
        <w:t>用例原型</w:t>
      </w:r>
    </w:p>
    <w:p w14:paraId="14FA69E2"/>
    <w:p w14:paraId="2D9F3D7E">
      <w:pPr>
        <w:jc w:val="center"/>
        <w:rPr>
          <w:rFonts w:hint="eastAsia"/>
        </w:rPr>
      </w:pPr>
      <w:r>
        <w:drawing>
          <wp:inline distT="0" distB="0" distL="114300" distR="114300">
            <wp:extent cx="2488565" cy="4164330"/>
            <wp:effectExtent l="0" t="0" r="6985" b="7620"/>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25"/>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475230" cy="4274820"/>
            <wp:effectExtent l="0" t="0" r="1270" b="190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0"/>
                    <a:stretch>
                      <a:fillRect/>
                    </a:stretch>
                  </pic:blipFill>
                  <pic:spPr>
                    <a:xfrm>
                      <a:off x="0" y="0"/>
                      <a:ext cx="2475230" cy="4274820"/>
                    </a:xfrm>
                    <a:prstGeom prst="rect">
                      <a:avLst/>
                    </a:prstGeom>
                    <a:noFill/>
                    <a:ln>
                      <a:noFill/>
                    </a:ln>
                  </pic:spPr>
                </pic:pic>
              </a:graphicData>
            </a:graphic>
          </wp:inline>
        </w:drawing>
      </w:r>
    </w:p>
    <w:p w14:paraId="2519BEB0">
      <w:pPr>
        <w:keepNext/>
        <w:keepLines/>
        <w:spacing w:before="280" w:after="290" w:line="374" w:lineRule="auto"/>
        <w:jc w:val="left"/>
        <w:outlineLvl w:val="2"/>
        <w:rPr>
          <w:rFonts w:hint="eastAsia" w:ascii="楷体" w:hAnsi="楷体" w:eastAsia="楷体" w:cs="楷体"/>
          <w:b/>
          <w:bCs/>
          <w:kern w:val="2"/>
          <w:sz w:val="24"/>
          <w:szCs w:val="24"/>
          <w:lang w:val="en-US" w:eastAsia="zh-CN" w:bidi="ar-SA"/>
        </w:rPr>
      </w:pPr>
      <w:bookmarkStart w:id="82" w:name="_Toc9111"/>
      <w:r>
        <w:rPr>
          <w:rFonts w:hint="eastAsia" w:ascii="楷体" w:hAnsi="楷体" w:eastAsia="楷体" w:cs="楷体"/>
          <w:b/>
          <w:bCs/>
          <w:kern w:val="2"/>
          <w:sz w:val="24"/>
          <w:szCs w:val="24"/>
          <w:lang w:val="en-US" w:eastAsia="zh-CN" w:bidi="ar-SA"/>
        </w:rPr>
        <w:t>4.2.6知识库管理</w:t>
      </w:r>
      <w:bookmarkEnd w:id="82"/>
    </w:p>
    <w:p w14:paraId="22BDBD62">
      <w:pPr>
        <w:pStyle w:val="5"/>
        <w:numPr>
          <w:ilvl w:val="3"/>
          <w:numId w:val="0"/>
        </w:numPr>
        <w:rPr>
          <w:rFonts w:hint="default" w:eastAsiaTheme="majorEastAsia"/>
          <w:lang w:val="en-US" w:eastAsia="zh-CN"/>
        </w:rPr>
      </w:pPr>
      <w:r>
        <w:rPr>
          <w:rFonts w:hint="eastAsia"/>
          <w:lang w:val="en-US" w:eastAsia="zh-CN"/>
        </w:rPr>
        <w:t>4.2.6.1</w:t>
      </w:r>
      <w:r>
        <w:rPr>
          <w:rFonts w:hint="eastAsia"/>
        </w:rPr>
        <w:t>查看</w:t>
      </w:r>
      <w:r>
        <w:rPr>
          <w:rFonts w:hint="eastAsia"/>
          <w:lang w:val="en-US" w:eastAsia="zh-CN"/>
        </w:rPr>
        <w:t>知识库列表</w:t>
      </w:r>
    </w:p>
    <w:p w14:paraId="287AFF53">
      <w:pPr>
        <w:numPr>
          <w:numId w:val="0"/>
        </w:numPr>
      </w:pPr>
      <w:r>
        <w:rPr>
          <w:rFonts w:hint="eastAsia"/>
        </w:rPr>
        <w:t>用例图</w:t>
      </w:r>
    </w:p>
    <w:p w14:paraId="5C032C4E">
      <w:r>
        <w:drawing>
          <wp:inline distT="0" distB="0" distL="114300" distR="114300">
            <wp:extent cx="5268595" cy="2201545"/>
            <wp:effectExtent l="0" t="0" r="8255" b="825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31"/>
                    <a:stretch>
                      <a:fillRect/>
                    </a:stretch>
                  </pic:blipFill>
                  <pic:spPr>
                    <a:xfrm>
                      <a:off x="0" y="0"/>
                      <a:ext cx="5268595" cy="2201545"/>
                    </a:xfrm>
                    <a:prstGeom prst="rect">
                      <a:avLst/>
                    </a:prstGeom>
                    <a:noFill/>
                    <a:ln>
                      <a:noFill/>
                    </a:ln>
                  </pic:spPr>
                </pic:pic>
              </a:graphicData>
            </a:graphic>
          </wp:inline>
        </w:drawing>
      </w:r>
    </w:p>
    <w:p w14:paraId="3337B6FF">
      <w:pPr>
        <w:jc w:val="center"/>
        <w:rPr>
          <w:rFonts w:hint="default" w:eastAsiaTheme="minorEastAsia"/>
          <w:lang w:val="en-US" w:eastAsia="zh-CN"/>
        </w:rPr>
      </w:pPr>
      <w:r>
        <w:rPr>
          <w:rFonts w:hint="eastAsia"/>
        </w:rPr>
        <w:t>图</w:t>
      </w:r>
      <w:r>
        <w:rPr>
          <w:rFonts w:hint="eastAsia"/>
          <w:lang w:val="en-US" w:eastAsia="zh-CN"/>
        </w:rPr>
        <w:t>4-2-6-1</w:t>
      </w:r>
    </w:p>
    <w:p w14:paraId="1718A2CF">
      <w:pPr>
        <w:numPr>
          <w:numId w:val="0"/>
        </w:numPr>
      </w:pPr>
      <w:r>
        <w:rPr>
          <w:rFonts w:hint="eastAsia"/>
        </w:rPr>
        <w:t>用例描述</w:t>
      </w:r>
    </w:p>
    <w:p w14:paraId="6130C6D5">
      <w:pPr>
        <w:numPr>
          <w:ilvl w:val="0"/>
          <w:numId w:val="0"/>
        </w:numPr>
        <w:ind w:left="1680" w:left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1DDEB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F6D6C6">
            <w:pPr>
              <w:rPr>
                <w:rFonts w:ascii="宋体" w:hAnsi="宋体"/>
                <w:sz w:val="24"/>
              </w:rPr>
            </w:pPr>
            <w:r>
              <w:rPr>
                <w:rFonts w:hint="eastAsia" w:ascii="宋体" w:hAnsi="宋体"/>
                <w:sz w:val="24"/>
              </w:rPr>
              <w:t>ID和名称</w:t>
            </w:r>
          </w:p>
        </w:tc>
        <w:tc>
          <w:tcPr>
            <w:tcW w:w="6225" w:type="dxa"/>
            <w:gridSpan w:val="3"/>
          </w:tcPr>
          <w:p w14:paraId="4FADC95E">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10</w:t>
            </w:r>
          </w:p>
        </w:tc>
      </w:tr>
      <w:tr w14:paraId="2F076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5A85FC3">
            <w:pPr>
              <w:rPr>
                <w:rFonts w:ascii="宋体" w:hAnsi="宋体"/>
                <w:sz w:val="24"/>
              </w:rPr>
            </w:pPr>
            <w:r>
              <w:rPr>
                <w:rFonts w:hint="eastAsia" w:ascii="宋体" w:hAnsi="宋体"/>
                <w:sz w:val="24"/>
              </w:rPr>
              <w:t>创建人</w:t>
            </w:r>
          </w:p>
        </w:tc>
        <w:tc>
          <w:tcPr>
            <w:tcW w:w="2061" w:type="dxa"/>
          </w:tcPr>
          <w:p w14:paraId="2779C0FA">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4A930D3">
            <w:pPr>
              <w:rPr>
                <w:rFonts w:ascii="宋体" w:hAnsi="宋体"/>
                <w:sz w:val="24"/>
              </w:rPr>
            </w:pPr>
            <w:r>
              <w:rPr>
                <w:rFonts w:hint="eastAsia" w:ascii="宋体" w:hAnsi="宋体"/>
                <w:sz w:val="24"/>
              </w:rPr>
              <w:t>创建日期：</w:t>
            </w:r>
          </w:p>
        </w:tc>
        <w:tc>
          <w:tcPr>
            <w:tcW w:w="2092" w:type="dxa"/>
          </w:tcPr>
          <w:p w14:paraId="5FE8D89B">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252C2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03E9BFC">
            <w:pPr>
              <w:rPr>
                <w:rFonts w:ascii="宋体" w:hAnsi="宋体"/>
                <w:sz w:val="24"/>
              </w:rPr>
            </w:pPr>
            <w:r>
              <w:rPr>
                <w:rFonts w:hint="eastAsia" w:ascii="宋体" w:hAnsi="宋体"/>
                <w:sz w:val="24"/>
              </w:rPr>
              <w:t>主要操作者</w:t>
            </w:r>
          </w:p>
        </w:tc>
        <w:tc>
          <w:tcPr>
            <w:tcW w:w="2061" w:type="dxa"/>
          </w:tcPr>
          <w:p w14:paraId="76D88EF6">
            <w:pPr>
              <w:rPr>
                <w:rFonts w:ascii="宋体" w:hAnsi="宋体"/>
                <w:sz w:val="24"/>
              </w:rPr>
            </w:pPr>
            <w:r>
              <w:rPr>
                <w:rFonts w:hint="eastAsia" w:ascii="宋体" w:hAnsi="宋体"/>
                <w:sz w:val="24"/>
              </w:rPr>
              <w:t>管理员</w:t>
            </w:r>
          </w:p>
        </w:tc>
        <w:tc>
          <w:tcPr>
            <w:tcW w:w="2072" w:type="dxa"/>
          </w:tcPr>
          <w:p w14:paraId="2F93C9D9">
            <w:pPr>
              <w:rPr>
                <w:rFonts w:ascii="宋体" w:hAnsi="宋体"/>
                <w:sz w:val="24"/>
              </w:rPr>
            </w:pPr>
            <w:r>
              <w:rPr>
                <w:rFonts w:hint="eastAsia" w:ascii="宋体" w:hAnsi="宋体"/>
                <w:sz w:val="24"/>
              </w:rPr>
              <w:t>次要操作者：</w:t>
            </w:r>
          </w:p>
        </w:tc>
        <w:tc>
          <w:tcPr>
            <w:tcW w:w="2092" w:type="dxa"/>
          </w:tcPr>
          <w:p w14:paraId="7859BAF0">
            <w:pPr>
              <w:rPr>
                <w:rFonts w:ascii="宋体" w:hAnsi="宋体"/>
                <w:sz w:val="24"/>
              </w:rPr>
            </w:pPr>
            <w:r>
              <w:rPr>
                <w:rFonts w:hint="eastAsia" w:ascii="宋体" w:hAnsi="宋体"/>
                <w:sz w:val="24"/>
              </w:rPr>
              <w:t>无</w:t>
            </w:r>
          </w:p>
        </w:tc>
      </w:tr>
      <w:tr w14:paraId="1FB3F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26A7893">
            <w:pPr>
              <w:rPr>
                <w:rFonts w:ascii="宋体" w:hAnsi="宋体"/>
                <w:sz w:val="24"/>
              </w:rPr>
            </w:pPr>
            <w:r>
              <w:rPr>
                <w:rFonts w:hint="eastAsia" w:ascii="宋体" w:hAnsi="宋体"/>
                <w:sz w:val="24"/>
              </w:rPr>
              <w:t>描述：</w:t>
            </w:r>
          </w:p>
        </w:tc>
        <w:tc>
          <w:tcPr>
            <w:tcW w:w="6225" w:type="dxa"/>
            <w:gridSpan w:val="3"/>
          </w:tcPr>
          <w:p w14:paraId="25A3D554">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知识库管理按钮</w:t>
            </w:r>
          </w:p>
        </w:tc>
      </w:tr>
      <w:tr w14:paraId="0CDD8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AD936DC">
            <w:pPr>
              <w:rPr>
                <w:rFonts w:ascii="宋体" w:hAnsi="宋体"/>
                <w:sz w:val="24"/>
              </w:rPr>
            </w:pPr>
            <w:r>
              <w:rPr>
                <w:rFonts w:hint="eastAsia" w:ascii="宋体" w:hAnsi="宋体"/>
                <w:sz w:val="24"/>
              </w:rPr>
              <w:t>触发器：</w:t>
            </w:r>
          </w:p>
        </w:tc>
        <w:tc>
          <w:tcPr>
            <w:tcW w:w="6225" w:type="dxa"/>
            <w:gridSpan w:val="3"/>
          </w:tcPr>
          <w:p w14:paraId="2B4CE66F">
            <w:pPr>
              <w:rPr>
                <w:rFonts w:hint="eastAsia" w:ascii="宋体" w:hAnsi="宋体" w:eastAsia="宋体"/>
                <w:sz w:val="24"/>
                <w:lang w:val="en-US" w:eastAsia="zh-CN"/>
              </w:rPr>
            </w:pPr>
            <w:r>
              <w:rPr>
                <w:rFonts w:hint="eastAsia" w:ascii="宋体" w:hAnsi="宋体"/>
                <w:sz w:val="24"/>
              </w:rPr>
              <w:t>左方，</w:t>
            </w:r>
            <w:r>
              <w:rPr>
                <w:rFonts w:hint="eastAsia" w:ascii="宋体" w:hAnsi="宋体"/>
                <w:sz w:val="24"/>
                <w:lang w:val="en-US" w:eastAsia="zh-CN"/>
              </w:rPr>
              <w:t>知识库</w:t>
            </w:r>
            <w:r>
              <w:rPr>
                <w:rFonts w:hint="eastAsia" w:ascii="宋体" w:hAnsi="宋体"/>
                <w:sz w:val="24"/>
              </w:rPr>
              <w:t>管理</w:t>
            </w:r>
            <w:r>
              <w:rPr>
                <w:rFonts w:hint="eastAsia" w:ascii="宋体" w:hAnsi="宋体"/>
                <w:sz w:val="24"/>
                <w:lang w:val="en-US" w:eastAsia="zh-CN"/>
              </w:rPr>
              <w:t>按钮</w:t>
            </w:r>
          </w:p>
        </w:tc>
      </w:tr>
      <w:tr w14:paraId="6815B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550A30C">
            <w:pPr>
              <w:rPr>
                <w:rFonts w:ascii="宋体" w:hAnsi="宋体"/>
                <w:sz w:val="24"/>
              </w:rPr>
            </w:pPr>
            <w:r>
              <w:rPr>
                <w:rFonts w:hint="eastAsia" w:ascii="宋体" w:hAnsi="宋体"/>
                <w:sz w:val="24"/>
              </w:rPr>
              <w:t>前置条件：</w:t>
            </w:r>
          </w:p>
        </w:tc>
        <w:tc>
          <w:tcPr>
            <w:tcW w:w="6225" w:type="dxa"/>
            <w:gridSpan w:val="3"/>
          </w:tcPr>
          <w:p w14:paraId="1151681A">
            <w:pPr>
              <w:rPr>
                <w:rFonts w:ascii="宋体" w:hAnsi="宋体"/>
                <w:sz w:val="24"/>
              </w:rPr>
            </w:pPr>
            <w:r>
              <w:rPr>
                <w:rFonts w:hint="eastAsia" w:ascii="宋体" w:hAnsi="宋体"/>
                <w:sz w:val="24"/>
              </w:rPr>
              <w:t>管理员进行了身份认证登录</w:t>
            </w:r>
          </w:p>
        </w:tc>
      </w:tr>
      <w:tr w14:paraId="2F0B4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DCB633">
            <w:pPr>
              <w:rPr>
                <w:rFonts w:ascii="宋体" w:hAnsi="宋体"/>
                <w:sz w:val="24"/>
              </w:rPr>
            </w:pPr>
            <w:r>
              <w:rPr>
                <w:rFonts w:hint="eastAsia" w:ascii="宋体" w:hAnsi="宋体"/>
                <w:sz w:val="24"/>
              </w:rPr>
              <w:t>后置条件：</w:t>
            </w:r>
          </w:p>
        </w:tc>
        <w:tc>
          <w:tcPr>
            <w:tcW w:w="6225" w:type="dxa"/>
            <w:gridSpan w:val="3"/>
          </w:tcPr>
          <w:p w14:paraId="33D85344">
            <w:pPr>
              <w:rPr>
                <w:rFonts w:hint="default" w:ascii="宋体" w:hAnsi="宋体" w:eastAsia="宋体"/>
                <w:sz w:val="24"/>
                <w:lang w:val="en-US" w:eastAsia="zh-CN"/>
              </w:rPr>
            </w:pPr>
            <w:r>
              <w:rPr>
                <w:rFonts w:hint="eastAsia" w:ascii="宋体" w:hAnsi="宋体"/>
                <w:sz w:val="24"/>
              </w:rPr>
              <w:t>对</w:t>
            </w:r>
            <w:r>
              <w:rPr>
                <w:rFonts w:hint="eastAsia" w:ascii="宋体" w:hAnsi="宋体"/>
                <w:sz w:val="24"/>
                <w:lang w:val="en-US" w:eastAsia="zh-CN"/>
              </w:rPr>
              <w:t>知识库详情</w:t>
            </w:r>
            <w:r>
              <w:rPr>
                <w:rFonts w:hint="eastAsia" w:ascii="宋体" w:hAnsi="宋体"/>
                <w:sz w:val="24"/>
              </w:rPr>
              <w:t>进行查看</w:t>
            </w:r>
            <w:r>
              <w:rPr>
                <w:rFonts w:hint="eastAsia" w:ascii="宋体" w:hAnsi="宋体"/>
                <w:sz w:val="24"/>
                <w:lang w:val="en-US" w:eastAsia="zh-CN"/>
              </w:rPr>
              <w:t>和编辑</w:t>
            </w:r>
          </w:p>
        </w:tc>
      </w:tr>
      <w:tr w14:paraId="6BECE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27CF3E7">
            <w:pPr>
              <w:rPr>
                <w:rFonts w:ascii="宋体" w:hAnsi="宋体"/>
                <w:sz w:val="24"/>
              </w:rPr>
            </w:pPr>
            <w:r>
              <w:rPr>
                <w:rFonts w:hint="eastAsia" w:ascii="宋体" w:hAnsi="宋体"/>
                <w:sz w:val="24"/>
              </w:rPr>
              <w:t>一般性流程：</w:t>
            </w:r>
          </w:p>
        </w:tc>
        <w:tc>
          <w:tcPr>
            <w:tcW w:w="6225" w:type="dxa"/>
            <w:gridSpan w:val="3"/>
          </w:tcPr>
          <w:p w14:paraId="4A9BEE2C">
            <w:pPr>
              <w:pStyle w:val="17"/>
              <w:ind w:firstLine="0" w:firstLineChars="0"/>
              <w:rPr>
                <w:rFonts w:ascii="宋体" w:hAnsi="宋体"/>
                <w:sz w:val="24"/>
              </w:rPr>
            </w:pPr>
            <w:r>
              <w:rPr>
                <w:rFonts w:hint="eastAsia" w:ascii="宋体" w:hAnsi="宋体"/>
                <w:sz w:val="24"/>
              </w:rPr>
              <w:t>登录</w:t>
            </w:r>
          </w:p>
        </w:tc>
      </w:tr>
      <w:tr w14:paraId="09B67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C8F12F">
            <w:pPr>
              <w:rPr>
                <w:rFonts w:ascii="宋体" w:hAnsi="宋体"/>
                <w:sz w:val="24"/>
              </w:rPr>
            </w:pPr>
            <w:r>
              <w:rPr>
                <w:rFonts w:hint="eastAsia" w:ascii="宋体" w:hAnsi="宋体"/>
                <w:sz w:val="24"/>
              </w:rPr>
              <w:t>选择性流程</w:t>
            </w:r>
          </w:p>
        </w:tc>
        <w:tc>
          <w:tcPr>
            <w:tcW w:w="6225" w:type="dxa"/>
            <w:gridSpan w:val="3"/>
          </w:tcPr>
          <w:p w14:paraId="1A49C945">
            <w:pPr>
              <w:pStyle w:val="17"/>
              <w:ind w:firstLine="0" w:firstLineChars="0"/>
              <w:rPr>
                <w:rFonts w:ascii="宋体" w:hAnsi="宋体"/>
                <w:sz w:val="24"/>
              </w:rPr>
            </w:pPr>
            <w:r>
              <w:rPr>
                <w:rFonts w:hint="eastAsia" w:ascii="宋体" w:hAnsi="宋体"/>
                <w:sz w:val="24"/>
              </w:rPr>
              <w:t>无</w:t>
            </w:r>
          </w:p>
        </w:tc>
      </w:tr>
      <w:tr w14:paraId="5E855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5E8AEC5">
            <w:pPr>
              <w:rPr>
                <w:rFonts w:ascii="宋体" w:hAnsi="宋体"/>
                <w:sz w:val="24"/>
              </w:rPr>
            </w:pPr>
            <w:r>
              <w:rPr>
                <w:rFonts w:hint="eastAsia" w:ascii="宋体" w:hAnsi="宋体"/>
                <w:sz w:val="24"/>
              </w:rPr>
              <w:t>异常：</w:t>
            </w:r>
          </w:p>
        </w:tc>
        <w:tc>
          <w:tcPr>
            <w:tcW w:w="6225" w:type="dxa"/>
            <w:gridSpan w:val="3"/>
          </w:tcPr>
          <w:p w14:paraId="7589F0E8">
            <w:pPr>
              <w:pStyle w:val="17"/>
              <w:ind w:firstLine="0" w:firstLineChars="0"/>
              <w:rPr>
                <w:rFonts w:ascii="宋体" w:hAnsi="宋体"/>
                <w:sz w:val="24"/>
              </w:rPr>
            </w:pPr>
            <w:r>
              <w:rPr>
                <w:rFonts w:hint="eastAsia" w:ascii="宋体" w:hAnsi="宋体"/>
                <w:sz w:val="24"/>
              </w:rPr>
              <w:t>点击后无反应</w:t>
            </w:r>
          </w:p>
        </w:tc>
      </w:tr>
      <w:tr w14:paraId="6250C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E73E3E4">
            <w:pPr>
              <w:rPr>
                <w:rFonts w:ascii="宋体" w:hAnsi="宋体"/>
                <w:sz w:val="24"/>
              </w:rPr>
            </w:pPr>
            <w:r>
              <w:rPr>
                <w:rFonts w:hint="eastAsia" w:ascii="宋体" w:hAnsi="宋体"/>
                <w:sz w:val="24"/>
              </w:rPr>
              <w:t>优先级：</w:t>
            </w:r>
          </w:p>
        </w:tc>
        <w:tc>
          <w:tcPr>
            <w:tcW w:w="6225" w:type="dxa"/>
            <w:gridSpan w:val="3"/>
          </w:tcPr>
          <w:p w14:paraId="7E2D6372">
            <w:pPr>
              <w:rPr>
                <w:rFonts w:ascii="宋体" w:hAnsi="宋体"/>
                <w:sz w:val="24"/>
              </w:rPr>
            </w:pPr>
            <w:r>
              <w:rPr>
                <w:rFonts w:hint="eastAsia" w:ascii="宋体" w:hAnsi="宋体"/>
                <w:sz w:val="24"/>
              </w:rPr>
              <w:t>高</w:t>
            </w:r>
          </w:p>
        </w:tc>
      </w:tr>
      <w:tr w14:paraId="7D719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CF6D768">
            <w:pPr>
              <w:rPr>
                <w:rFonts w:ascii="宋体" w:hAnsi="宋体"/>
                <w:sz w:val="24"/>
              </w:rPr>
            </w:pPr>
            <w:r>
              <w:rPr>
                <w:rFonts w:hint="eastAsia" w:ascii="宋体" w:hAnsi="宋体"/>
                <w:sz w:val="24"/>
              </w:rPr>
              <w:t>使用频率：</w:t>
            </w:r>
          </w:p>
        </w:tc>
        <w:tc>
          <w:tcPr>
            <w:tcW w:w="6225" w:type="dxa"/>
            <w:gridSpan w:val="3"/>
          </w:tcPr>
          <w:p w14:paraId="34E4183E">
            <w:pPr>
              <w:rPr>
                <w:rFonts w:ascii="宋体" w:hAnsi="宋体"/>
                <w:sz w:val="24"/>
              </w:rPr>
            </w:pPr>
            <w:r>
              <w:rPr>
                <w:rFonts w:hint="eastAsia" w:ascii="宋体" w:hAnsi="宋体"/>
                <w:sz w:val="24"/>
              </w:rPr>
              <w:t>高</w:t>
            </w:r>
          </w:p>
        </w:tc>
      </w:tr>
      <w:tr w14:paraId="0284B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21C267">
            <w:pPr>
              <w:rPr>
                <w:rFonts w:ascii="宋体" w:hAnsi="宋体"/>
                <w:sz w:val="24"/>
              </w:rPr>
            </w:pPr>
            <w:r>
              <w:rPr>
                <w:rFonts w:hint="eastAsia" w:ascii="宋体" w:hAnsi="宋体"/>
                <w:sz w:val="24"/>
              </w:rPr>
              <w:t>业务规则：</w:t>
            </w:r>
          </w:p>
        </w:tc>
        <w:tc>
          <w:tcPr>
            <w:tcW w:w="6225" w:type="dxa"/>
            <w:gridSpan w:val="3"/>
          </w:tcPr>
          <w:p w14:paraId="3660E8ED">
            <w:pPr>
              <w:rPr>
                <w:rFonts w:ascii="宋体" w:hAnsi="宋体"/>
                <w:sz w:val="24"/>
              </w:rPr>
            </w:pPr>
            <w:r>
              <w:rPr>
                <w:rFonts w:hint="eastAsia" w:ascii="宋体" w:hAnsi="宋体"/>
                <w:sz w:val="24"/>
              </w:rPr>
              <w:t>无</w:t>
            </w:r>
          </w:p>
        </w:tc>
      </w:tr>
      <w:tr w14:paraId="72BFB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8CBF6C4">
            <w:pPr>
              <w:rPr>
                <w:rFonts w:ascii="宋体" w:hAnsi="宋体"/>
                <w:sz w:val="24"/>
              </w:rPr>
            </w:pPr>
            <w:r>
              <w:rPr>
                <w:rFonts w:hint="eastAsia" w:ascii="宋体" w:hAnsi="宋体"/>
                <w:sz w:val="24"/>
              </w:rPr>
              <w:t>其他信息：</w:t>
            </w:r>
          </w:p>
        </w:tc>
        <w:tc>
          <w:tcPr>
            <w:tcW w:w="6225" w:type="dxa"/>
            <w:gridSpan w:val="3"/>
          </w:tcPr>
          <w:p w14:paraId="4AE31094">
            <w:pPr>
              <w:rPr>
                <w:rFonts w:ascii="宋体" w:hAnsi="宋体"/>
                <w:sz w:val="24"/>
              </w:rPr>
            </w:pPr>
            <w:r>
              <w:rPr>
                <w:rFonts w:hint="eastAsia" w:ascii="宋体" w:hAnsi="宋体"/>
                <w:sz w:val="24"/>
              </w:rPr>
              <w:t>无</w:t>
            </w:r>
          </w:p>
        </w:tc>
      </w:tr>
      <w:tr w14:paraId="6E351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876B911">
            <w:pPr>
              <w:rPr>
                <w:rFonts w:ascii="宋体" w:hAnsi="宋体"/>
                <w:sz w:val="24"/>
              </w:rPr>
            </w:pPr>
            <w:r>
              <w:rPr>
                <w:rFonts w:hint="eastAsia" w:ascii="宋体" w:hAnsi="宋体"/>
                <w:sz w:val="24"/>
              </w:rPr>
              <w:t>假设：</w:t>
            </w:r>
          </w:p>
        </w:tc>
        <w:tc>
          <w:tcPr>
            <w:tcW w:w="6225" w:type="dxa"/>
            <w:gridSpan w:val="3"/>
          </w:tcPr>
          <w:p w14:paraId="3EE4B6ED">
            <w:pPr>
              <w:rPr>
                <w:rFonts w:ascii="宋体" w:hAnsi="宋体"/>
                <w:sz w:val="24"/>
              </w:rPr>
            </w:pPr>
            <w:r>
              <w:rPr>
                <w:rFonts w:hint="eastAsia" w:ascii="宋体" w:hAnsi="宋体"/>
                <w:sz w:val="24"/>
              </w:rPr>
              <w:t>无</w:t>
            </w:r>
          </w:p>
        </w:tc>
      </w:tr>
    </w:tbl>
    <w:p w14:paraId="388BA0F3">
      <w:pPr>
        <w:ind w:left="2520" w:firstLine="420"/>
        <w:rPr>
          <w:rFonts w:hint="default" w:eastAsiaTheme="minorEastAsia"/>
          <w:lang w:val="en-US" w:eastAsia="zh-CN"/>
        </w:rPr>
      </w:pPr>
      <w:r>
        <w:rPr>
          <w:rFonts w:hint="eastAsia"/>
        </w:rPr>
        <w:t>表</w:t>
      </w:r>
      <w:r>
        <w:rPr>
          <w:rFonts w:hint="eastAsia"/>
          <w:lang w:val="en-US" w:eastAsia="zh-CN"/>
        </w:rPr>
        <w:t>4-2-6-1</w:t>
      </w:r>
    </w:p>
    <w:p w14:paraId="7DC545F6">
      <w:pPr>
        <w:ind w:left="2520" w:firstLine="420"/>
        <w:rPr>
          <w:rFonts w:hint="eastAsia"/>
        </w:rPr>
      </w:pPr>
    </w:p>
    <w:p w14:paraId="67009899">
      <w:pPr>
        <w:numPr>
          <w:numId w:val="0"/>
        </w:numPr>
      </w:pPr>
      <w:r>
        <w:rPr>
          <w:rFonts w:hint="eastAsia"/>
        </w:rPr>
        <w:t>用例原型</w:t>
      </w:r>
    </w:p>
    <w:p w14:paraId="6EFF45C4">
      <w:r>
        <w:drawing>
          <wp:inline distT="0" distB="0" distL="114300" distR="114300">
            <wp:extent cx="2538730" cy="4229735"/>
            <wp:effectExtent l="0" t="0" r="4445" b="889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9"/>
                    <a:stretch>
                      <a:fillRect/>
                    </a:stretch>
                  </pic:blipFill>
                  <pic:spPr>
                    <a:xfrm>
                      <a:off x="0" y="0"/>
                      <a:ext cx="2538730" cy="4229735"/>
                    </a:xfrm>
                    <a:prstGeom prst="rect">
                      <a:avLst/>
                    </a:prstGeom>
                    <a:noFill/>
                    <a:ln>
                      <a:noFill/>
                    </a:ln>
                  </pic:spPr>
                </pic:pic>
              </a:graphicData>
            </a:graphic>
          </wp:inline>
        </w:drawing>
      </w:r>
      <w:r>
        <w:drawing>
          <wp:inline distT="0" distB="0" distL="114300" distR="114300">
            <wp:extent cx="2564130" cy="4231640"/>
            <wp:effectExtent l="0" t="0" r="7620" b="698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32"/>
                    <a:stretch>
                      <a:fillRect/>
                    </a:stretch>
                  </pic:blipFill>
                  <pic:spPr>
                    <a:xfrm>
                      <a:off x="0" y="0"/>
                      <a:ext cx="2564130" cy="4231640"/>
                    </a:xfrm>
                    <a:prstGeom prst="rect">
                      <a:avLst/>
                    </a:prstGeom>
                    <a:noFill/>
                    <a:ln>
                      <a:noFill/>
                    </a:ln>
                  </pic:spPr>
                </pic:pic>
              </a:graphicData>
            </a:graphic>
          </wp:inline>
        </w:drawing>
      </w:r>
    </w:p>
    <w:p w14:paraId="24D1B02D">
      <w:r>
        <w:drawing>
          <wp:inline distT="0" distB="0" distL="114300" distR="114300">
            <wp:extent cx="2324100" cy="3902710"/>
            <wp:effectExtent l="0" t="0" r="0" b="254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33"/>
                    <a:stretch>
                      <a:fillRect/>
                    </a:stretch>
                  </pic:blipFill>
                  <pic:spPr>
                    <a:xfrm>
                      <a:off x="0" y="0"/>
                      <a:ext cx="2324100" cy="3902710"/>
                    </a:xfrm>
                    <a:prstGeom prst="rect">
                      <a:avLst/>
                    </a:prstGeom>
                    <a:noFill/>
                    <a:ln>
                      <a:noFill/>
                    </a:ln>
                  </pic:spPr>
                </pic:pic>
              </a:graphicData>
            </a:graphic>
          </wp:inline>
        </w:drawing>
      </w:r>
      <w:r>
        <w:drawing>
          <wp:inline distT="0" distB="0" distL="114300" distR="114300">
            <wp:extent cx="2410460" cy="4022090"/>
            <wp:effectExtent l="0" t="0" r="889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34"/>
                    <a:stretch>
                      <a:fillRect/>
                    </a:stretch>
                  </pic:blipFill>
                  <pic:spPr>
                    <a:xfrm>
                      <a:off x="0" y="0"/>
                      <a:ext cx="2410460" cy="4022090"/>
                    </a:xfrm>
                    <a:prstGeom prst="rect">
                      <a:avLst/>
                    </a:prstGeom>
                    <a:noFill/>
                    <a:ln>
                      <a:noFill/>
                    </a:ln>
                  </pic:spPr>
                </pic:pic>
              </a:graphicData>
            </a:graphic>
          </wp:inline>
        </w:drawing>
      </w:r>
    </w:p>
    <w:p w14:paraId="76E69135"/>
    <w:p w14:paraId="44D41011">
      <w:pPr>
        <w:jc w:val="center"/>
        <w:rPr>
          <w:rFonts w:hint="default" w:eastAsiaTheme="minorEastAsia"/>
          <w:lang w:val="en-US" w:eastAsia="zh-CN"/>
        </w:rPr>
      </w:pPr>
      <w:r>
        <w:rPr>
          <w:rFonts w:hint="eastAsia"/>
        </w:rPr>
        <w:t>图</w:t>
      </w:r>
      <w:r>
        <w:rPr>
          <w:rFonts w:hint="eastAsia"/>
          <w:lang w:val="en-US" w:eastAsia="zh-CN"/>
        </w:rPr>
        <w:t>4-2-6-1</w:t>
      </w:r>
    </w:p>
    <w:p w14:paraId="2BCFCF55">
      <w:pPr>
        <w:pStyle w:val="5"/>
        <w:numPr>
          <w:ilvl w:val="3"/>
          <w:numId w:val="0"/>
        </w:numPr>
        <w:rPr>
          <w:rFonts w:hint="eastAsia" w:cstheme="majorBidi"/>
          <w:b/>
          <w:bCs/>
          <w:kern w:val="2"/>
          <w:sz w:val="28"/>
          <w:szCs w:val="28"/>
          <w:lang w:val="en-US" w:eastAsia="zh-CN" w:bidi="ar-SA"/>
        </w:rPr>
      </w:pPr>
      <w:r>
        <w:rPr>
          <w:rFonts w:hint="eastAsia" w:cstheme="majorBidi"/>
          <w:b/>
          <w:bCs/>
          <w:kern w:val="2"/>
          <w:sz w:val="28"/>
          <w:szCs w:val="28"/>
          <w:lang w:val="en-US" w:eastAsia="zh-CN" w:bidi="ar-SA"/>
        </w:rPr>
        <w:t>4.2.6.2新建知识库</w:t>
      </w:r>
    </w:p>
    <w:p w14:paraId="24D2AA60">
      <w:pPr>
        <w:numPr>
          <w:numId w:val="0"/>
        </w:numPr>
      </w:pPr>
      <w:r>
        <w:rPr>
          <w:rFonts w:hint="eastAsia"/>
        </w:rPr>
        <w:t>用例图</w:t>
      </w:r>
    </w:p>
    <w:p w14:paraId="233D6F4C">
      <w:r>
        <w:drawing>
          <wp:inline distT="0" distB="0" distL="114300" distR="114300">
            <wp:extent cx="5271135" cy="1421130"/>
            <wp:effectExtent l="0" t="0" r="5715" b="762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35"/>
                    <a:stretch>
                      <a:fillRect/>
                    </a:stretch>
                  </pic:blipFill>
                  <pic:spPr>
                    <a:xfrm>
                      <a:off x="0" y="0"/>
                      <a:ext cx="5271135" cy="1421130"/>
                    </a:xfrm>
                    <a:prstGeom prst="rect">
                      <a:avLst/>
                    </a:prstGeom>
                    <a:noFill/>
                    <a:ln>
                      <a:noFill/>
                    </a:ln>
                  </pic:spPr>
                </pic:pic>
              </a:graphicData>
            </a:graphic>
          </wp:inline>
        </w:drawing>
      </w:r>
    </w:p>
    <w:p w14:paraId="45458CBD">
      <w:pPr>
        <w:jc w:val="center"/>
        <w:rPr>
          <w:rFonts w:hint="default" w:eastAsiaTheme="minorEastAsia"/>
          <w:lang w:val="en-US" w:eastAsia="zh-CN"/>
        </w:rPr>
      </w:pPr>
      <w:r>
        <w:rPr>
          <w:rFonts w:hint="eastAsia"/>
        </w:rPr>
        <w:t>图</w:t>
      </w:r>
      <w:r>
        <w:rPr>
          <w:rFonts w:hint="eastAsia"/>
          <w:lang w:val="en-US" w:eastAsia="zh-CN"/>
        </w:rPr>
        <w:t>4-2-6-2</w:t>
      </w:r>
    </w:p>
    <w:p w14:paraId="74717BF8">
      <w:pPr>
        <w:jc w:val="center"/>
        <w:rPr>
          <w:rFonts w:hint="eastAsia"/>
        </w:rPr>
      </w:pPr>
    </w:p>
    <w:p w14:paraId="12A341AD">
      <w:pPr>
        <w:numPr>
          <w:numId w:val="0"/>
        </w:numPr>
      </w:pPr>
      <w:r>
        <w:rPr>
          <w:rFonts w:hint="eastAsia"/>
        </w:rPr>
        <w:t>用例描述</w:t>
      </w:r>
    </w:p>
    <w:p w14:paraId="241BC94C">
      <w:pPr>
        <w:numPr>
          <w:ilvl w:val="0"/>
          <w:numId w:val="0"/>
        </w:numPr>
        <w:ind w:left="1680" w:left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261E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F43353">
            <w:pPr>
              <w:rPr>
                <w:rFonts w:ascii="宋体" w:hAnsi="宋体"/>
                <w:sz w:val="24"/>
              </w:rPr>
            </w:pPr>
            <w:r>
              <w:rPr>
                <w:rFonts w:hint="eastAsia" w:ascii="宋体" w:hAnsi="宋体"/>
                <w:sz w:val="24"/>
              </w:rPr>
              <w:t>ID和名称</w:t>
            </w:r>
          </w:p>
        </w:tc>
        <w:tc>
          <w:tcPr>
            <w:tcW w:w="6225" w:type="dxa"/>
            <w:gridSpan w:val="3"/>
          </w:tcPr>
          <w:p w14:paraId="49BF337C">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11</w:t>
            </w:r>
          </w:p>
        </w:tc>
      </w:tr>
      <w:tr w14:paraId="75D5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078F409">
            <w:pPr>
              <w:rPr>
                <w:rFonts w:ascii="宋体" w:hAnsi="宋体"/>
                <w:sz w:val="24"/>
              </w:rPr>
            </w:pPr>
            <w:r>
              <w:rPr>
                <w:rFonts w:hint="eastAsia" w:ascii="宋体" w:hAnsi="宋体"/>
                <w:sz w:val="24"/>
              </w:rPr>
              <w:t>创建人</w:t>
            </w:r>
          </w:p>
        </w:tc>
        <w:tc>
          <w:tcPr>
            <w:tcW w:w="2061" w:type="dxa"/>
          </w:tcPr>
          <w:p w14:paraId="0D7E6B13">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7D96ECCB">
            <w:pPr>
              <w:rPr>
                <w:rFonts w:ascii="宋体" w:hAnsi="宋体"/>
                <w:sz w:val="24"/>
              </w:rPr>
            </w:pPr>
            <w:r>
              <w:rPr>
                <w:rFonts w:hint="eastAsia" w:ascii="宋体" w:hAnsi="宋体"/>
                <w:sz w:val="24"/>
              </w:rPr>
              <w:t>创建日期：</w:t>
            </w:r>
          </w:p>
        </w:tc>
        <w:tc>
          <w:tcPr>
            <w:tcW w:w="2092" w:type="dxa"/>
          </w:tcPr>
          <w:p w14:paraId="17C78077">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548F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7AF3BBD">
            <w:pPr>
              <w:rPr>
                <w:rFonts w:ascii="宋体" w:hAnsi="宋体"/>
                <w:sz w:val="24"/>
              </w:rPr>
            </w:pPr>
            <w:r>
              <w:rPr>
                <w:rFonts w:hint="eastAsia" w:ascii="宋体" w:hAnsi="宋体"/>
                <w:sz w:val="24"/>
              </w:rPr>
              <w:t>主要操作者</w:t>
            </w:r>
          </w:p>
        </w:tc>
        <w:tc>
          <w:tcPr>
            <w:tcW w:w="2061" w:type="dxa"/>
          </w:tcPr>
          <w:p w14:paraId="74472C72">
            <w:pPr>
              <w:rPr>
                <w:rFonts w:ascii="宋体" w:hAnsi="宋体"/>
                <w:sz w:val="24"/>
              </w:rPr>
            </w:pPr>
            <w:r>
              <w:rPr>
                <w:rFonts w:hint="eastAsia" w:ascii="宋体" w:hAnsi="宋体"/>
                <w:sz w:val="24"/>
              </w:rPr>
              <w:t>管理员</w:t>
            </w:r>
          </w:p>
        </w:tc>
        <w:tc>
          <w:tcPr>
            <w:tcW w:w="2072" w:type="dxa"/>
          </w:tcPr>
          <w:p w14:paraId="1689F12B">
            <w:pPr>
              <w:rPr>
                <w:rFonts w:ascii="宋体" w:hAnsi="宋体"/>
                <w:sz w:val="24"/>
              </w:rPr>
            </w:pPr>
            <w:r>
              <w:rPr>
                <w:rFonts w:hint="eastAsia" w:ascii="宋体" w:hAnsi="宋体"/>
                <w:sz w:val="24"/>
              </w:rPr>
              <w:t>次要操作者：</w:t>
            </w:r>
          </w:p>
        </w:tc>
        <w:tc>
          <w:tcPr>
            <w:tcW w:w="2092" w:type="dxa"/>
          </w:tcPr>
          <w:p w14:paraId="3243EA12">
            <w:pPr>
              <w:rPr>
                <w:rFonts w:ascii="宋体" w:hAnsi="宋体"/>
                <w:sz w:val="24"/>
              </w:rPr>
            </w:pPr>
            <w:r>
              <w:rPr>
                <w:rFonts w:hint="eastAsia" w:ascii="宋体" w:hAnsi="宋体"/>
                <w:sz w:val="24"/>
              </w:rPr>
              <w:t>无</w:t>
            </w:r>
          </w:p>
        </w:tc>
      </w:tr>
      <w:tr w14:paraId="5B642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8222EFA">
            <w:pPr>
              <w:rPr>
                <w:rFonts w:ascii="宋体" w:hAnsi="宋体"/>
                <w:sz w:val="24"/>
              </w:rPr>
            </w:pPr>
            <w:r>
              <w:rPr>
                <w:rFonts w:hint="eastAsia" w:ascii="宋体" w:hAnsi="宋体"/>
                <w:sz w:val="24"/>
              </w:rPr>
              <w:t>描述：</w:t>
            </w:r>
          </w:p>
        </w:tc>
        <w:tc>
          <w:tcPr>
            <w:tcW w:w="6225" w:type="dxa"/>
            <w:gridSpan w:val="3"/>
          </w:tcPr>
          <w:p w14:paraId="7D917E8D">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新建知识库管理按钮</w:t>
            </w:r>
          </w:p>
        </w:tc>
      </w:tr>
      <w:tr w14:paraId="5C94E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19037DF">
            <w:pPr>
              <w:rPr>
                <w:rFonts w:ascii="宋体" w:hAnsi="宋体"/>
                <w:sz w:val="24"/>
              </w:rPr>
            </w:pPr>
            <w:r>
              <w:rPr>
                <w:rFonts w:hint="eastAsia" w:ascii="宋体" w:hAnsi="宋体"/>
                <w:sz w:val="24"/>
              </w:rPr>
              <w:t>触发器：</w:t>
            </w:r>
          </w:p>
        </w:tc>
        <w:tc>
          <w:tcPr>
            <w:tcW w:w="6225" w:type="dxa"/>
            <w:gridSpan w:val="3"/>
          </w:tcPr>
          <w:p w14:paraId="1C816665">
            <w:pPr>
              <w:rPr>
                <w:rFonts w:hint="default" w:ascii="宋体" w:hAnsi="宋体" w:eastAsia="宋体"/>
                <w:sz w:val="24"/>
                <w:lang w:val="en-US" w:eastAsia="zh-CN"/>
              </w:rPr>
            </w:pPr>
            <w:r>
              <w:rPr>
                <w:rFonts w:hint="eastAsia" w:ascii="宋体" w:hAnsi="宋体"/>
                <w:sz w:val="24"/>
                <w:lang w:val="en-US" w:eastAsia="zh-CN"/>
              </w:rPr>
              <w:t>右</w:t>
            </w:r>
            <w:r>
              <w:rPr>
                <w:rFonts w:hint="eastAsia" w:ascii="宋体" w:hAnsi="宋体"/>
                <w:sz w:val="24"/>
              </w:rPr>
              <w:t>方，</w:t>
            </w:r>
            <w:r>
              <w:rPr>
                <w:rFonts w:hint="eastAsia" w:ascii="宋体" w:hAnsi="宋体"/>
                <w:sz w:val="24"/>
                <w:lang w:val="en-US" w:eastAsia="zh-CN"/>
              </w:rPr>
              <w:t>新建知识库“+”号</w:t>
            </w:r>
          </w:p>
        </w:tc>
      </w:tr>
      <w:tr w14:paraId="31B44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14E0EFE">
            <w:pPr>
              <w:rPr>
                <w:rFonts w:ascii="宋体" w:hAnsi="宋体"/>
                <w:sz w:val="24"/>
              </w:rPr>
            </w:pPr>
            <w:r>
              <w:rPr>
                <w:rFonts w:hint="eastAsia" w:ascii="宋体" w:hAnsi="宋体"/>
                <w:sz w:val="24"/>
              </w:rPr>
              <w:t>前置条件：</w:t>
            </w:r>
          </w:p>
        </w:tc>
        <w:tc>
          <w:tcPr>
            <w:tcW w:w="6225" w:type="dxa"/>
            <w:gridSpan w:val="3"/>
          </w:tcPr>
          <w:p w14:paraId="007E1019">
            <w:pPr>
              <w:rPr>
                <w:rFonts w:hint="default" w:ascii="宋体" w:hAnsi="宋体" w:eastAsia="宋体"/>
                <w:sz w:val="24"/>
                <w:lang w:val="en-US" w:eastAsia="zh-CN"/>
              </w:rPr>
            </w:pPr>
            <w:r>
              <w:rPr>
                <w:rFonts w:hint="eastAsia" w:ascii="宋体" w:hAnsi="宋体"/>
                <w:sz w:val="24"/>
              </w:rPr>
              <w:t>管理员</w:t>
            </w:r>
            <w:r>
              <w:rPr>
                <w:rFonts w:hint="eastAsia" w:ascii="宋体" w:hAnsi="宋体"/>
                <w:sz w:val="24"/>
                <w:lang w:val="en-US" w:eastAsia="zh-CN"/>
              </w:rPr>
              <w:t>进入了知识库管理页面</w:t>
            </w:r>
          </w:p>
        </w:tc>
      </w:tr>
      <w:tr w14:paraId="5FB81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95DFDA1">
            <w:pPr>
              <w:rPr>
                <w:rFonts w:ascii="宋体" w:hAnsi="宋体"/>
                <w:sz w:val="24"/>
              </w:rPr>
            </w:pPr>
            <w:r>
              <w:rPr>
                <w:rFonts w:hint="eastAsia" w:ascii="宋体" w:hAnsi="宋体"/>
                <w:sz w:val="24"/>
              </w:rPr>
              <w:t>后置条件：</w:t>
            </w:r>
          </w:p>
        </w:tc>
        <w:tc>
          <w:tcPr>
            <w:tcW w:w="6225" w:type="dxa"/>
            <w:gridSpan w:val="3"/>
          </w:tcPr>
          <w:p w14:paraId="543E797D">
            <w:pPr>
              <w:rPr>
                <w:rFonts w:hint="default" w:ascii="宋体" w:hAnsi="宋体" w:eastAsia="宋体"/>
                <w:sz w:val="24"/>
                <w:lang w:val="en-US" w:eastAsia="zh-CN"/>
              </w:rPr>
            </w:pPr>
            <w:r>
              <w:rPr>
                <w:rFonts w:hint="eastAsia" w:ascii="宋体" w:hAnsi="宋体"/>
                <w:sz w:val="24"/>
                <w:lang w:val="en-US" w:eastAsia="zh-CN"/>
              </w:rPr>
              <w:t>新建知识库</w:t>
            </w:r>
          </w:p>
        </w:tc>
      </w:tr>
      <w:tr w14:paraId="55F34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1E9F86A">
            <w:pPr>
              <w:rPr>
                <w:rFonts w:ascii="宋体" w:hAnsi="宋体"/>
                <w:sz w:val="24"/>
              </w:rPr>
            </w:pPr>
            <w:r>
              <w:rPr>
                <w:rFonts w:hint="eastAsia" w:ascii="宋体" w:hAnsi="宋体"/>
                <w:sz w:val="24"/>
              </w:rPr>
              <w:t>一般性流程：</w:t>
            </w:r>
          </w:p>
        </w:tc>
        <w:tc>
          <w:tcPr>
            <w:tcW w:w="6225" w:type="dxa"/>
            <w:gridSpan w:val="3"/>
          </w:tcPr>
          <w:p w14:paraId="57C908BF">
            <w:pPr>
              <w:pStyle w:val="17"/>
              <w:ind w:firstLine="0" w:firstLineChars="0"/>
              <w:rPr>
                <w:rFonts w:ascii="宋体" w:hAnsi="宋体"/>
                <w:sz w:val="24"/>
              </w:rPr>
            </w:pPr>
            <w:r>
              <w:rPr>
                <w:rFonts w:hint="eastAsia" w:ascii="宋体" w:hAnsi="宋体"/>
                <w:sz w:val="24"/>
              </w:rPr>
              <w:t>登录</w:t>
            </w:r>
          </w:p>
        </w:tc>
      </w:tr>
      <w:tr w14:paraId="396E0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D373AE">
            <w:pPr>
              <w:rPr>
                <w:rFonts w:ascii="宋体" w:hAnsi="宋体"/>
                <w:sz w:val="24"/>
              </w:rPr>
            </w:pPr>
            <w:r>
              <w:rPr>
                <w:rFonts w:hint="eastAsia" w:ascii="宋体" w:hAnsi="宋体"/>
                <w:sz w:val="24"/>
              </w:rPr>
              <w:t>选择性流程</w:t>
            </w:r>
          </w:p>
        </w:tc>
        <w:tc>
          <w:tcPr>
            <w:tcW w:w="6225" w:type="dxa"/>
            <w:gridSpan w:val="3"/>
          </w:tcPr>
          <w:p w14:paraId="47C84C60">
            <w:pPr>
              <w:pStyle w:val="17"/>
              <w:ind w:firstLine="0" w:firstLineChars="0"/>
              <w:rPr>
                <w:rFonts w:ascii="宋体" w:hAnsi="宋体"/>
                <w:sz w:val="24"/>
              </w:rPr>
            </w:pPr>
            <w:r>
              <w:rPr>
                <w:rFonts w:hint="eastAsia" w:ascii="宋体" w:hAnsi="宋体"/>
                <w:sz w:val="24"/>
              </w:rPr>
              <w:t>无</w:t>
            </w:r>
          </w:p>
        </w:tc>
      </w:tr>
      <w:tr w14:paraId="2CA2B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A511508">
            <w:pPr>
              <w:rPr>
                <w:rFonts w:ascii="宋体" w:hAnsi="宋体"/>
                <w:sz w:val="24"/>
              </w:rPr>
            </w:pPr>
            <w:r>
              <w:rPr>
                <w:rFonts w:hint="eastAsia" w:ascii="宋体" w:hAnsi="宋体"/>
                <w:sz w:val="24"/>
              </w:rPr>
              <w:t>异常：</w:t>
            </w:r>
          </w:p>
        </w:tc>
        <w:tc>
          <w:tcPr>
            <w:tcW w:w="6225" w:type="dxa"/>
            <w:gridSpan w:val="3"/>
          </w:tcPr>
          <w:p w14:paraId="3A38CD01">
            <w:pPr>
              <w:pStyle w:val="17"/>
              <w:ind w:firstLine="0" w:firstLineChars="0"/>
              <w:rPr>
                <w:rFonts w:ascii="宋体" w:hAnsi="宋体"/>
                <w:sz w:val="24"/>
              </w:rPr>
            </w:pPr>
            <w:r>
              <w:rPr>
                <w:rFonts w:hint="eastAsia" w:ascii="宋体" w:hAnsi="宋体"/>
                <w:sz w:val="24"/>
              </w:rPr>
              <w:t>点击后无反应</w:t>
            </w:r>
          </w:p>
        </w:tc>
      </w:tr>
      <w:tr w14:paraId="79AB0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4512C45">
            <w:pPr>
              <w:rPr>
                <w:rFonts w:ascii="宋体" w:hAnsi="宋体"/>
                <w:sz w:val="24"/>
              </w:rPr>
            </w:pPr>
            <w:r>
              <w:rPr>
                <w:rFonts w:hint="eastAsia" w:ascii="宋体" w:hAnsi="宋体"/>
                <w:sz w:val="24"/>
              </w:rPr>
              <w:t>优先级：</w:t>
            </w:r>
          </w:p>
        </w:tc>
        <w:tc>
          <w:tcPr>
            <w:tcW w:w="6225" w:type="dxa"/>
            <w:gridSpan w:val="3"/>
          </w:tcPr>
          <w:p w14:paraId="111DD529">
            <w:pPr>
              <w:rPr>
                <w:rFonts w:ascii="宋体" w:hAnsi="宋体"/>
                <w:sz w:val="24"/>
              </w:rPr>
            </w:pPr>
            <w:r>
              <w:rPr>
                <w:rFonts w:hint="eastAsia" w:ascii="宋体" w:hAnsi="宋体"/>
                <w:sz w:val="24"/>
              </w:rPr>
              <w:t>高</w:t>
            </w:r>
          </w:p>
        </w:tc>
      </w:tr>
      <w:tr w14:paraId="0EC6B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9BBC3B2">
            <w:pPr>
              <w:rPr>
                <w:rFonts w:ascii="宋体" w:hAnsi="宋体"/>
                <w:sz w:val="24"/>
              </w:rPr>
            </w:pPr>
            <w:r>
              <w:rPr>
                <w:rFonts w:hint="eastAsia" w:ascii="宋体" w:hAnsi="宋体"/>
                <w:sz w:val="24"/>
              </w:rPr>
              <w:t>使用频率：</w:t>
            </w:r>
          </w:p>
        </w:tc>
        <w:tc>
          <w:tcPr>
            <w:tcW w:w="6225" w:type="dxa"/>
            <w:gridSpan w:val="3"/>
          </w:tcPr>
          <w:p w14:paraId="0F8DD9E2">
            <w:pPr>
              <w:rPr>
                <w:rFonts w:ascii="宋体" w:hAnsi="宋体"/>
                <w:sz w:val="24"/>
              </w:rPr>
            </w:pPr>
            <w:r>
              <w:rPr>
                <w:rFonts w:hint="eastAsia" w:ascii="宋体" w:hAnsi="宋体"/>
                <w:sz w:val="24"/>
              </w:rPr>
              <w:t>高</w:t>
            </w:r>
          </w:p>
        </w:tc>
      </w:tr>
      <w:tr w14:paraId="2ED54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81FBDE4">
            <w:pPr>
              <w:rPr>
                <w:rFonts w:ascii="宋体" w:hAnsi="宋体"/>
                <w:sz w:val="24"/>
              </w:rPr>
            </w:pPr>
            <w:r>
              <w:rPr>
                <w:rFonts w:hint="eastAsia" w:ascii="宋体" w:hAnsi="宋体"/>
                <w:sz w:val="24"/>
              </w:rPr>
              <w:t>业务规则：</w:t>
            </w:r>
          </w:p>
        </w:tc>
        <w:tc>
          <w:tcPr>
            <w:tcW w:w="6225" w:type="dxa"/>
            <w:gridSpan w:val="3"/>
          </w:tcPr>
          <w:p w14:paraId="59BB41FF">
            <w:pPr>
              <w:rPr>
                <w:rFonts w:ascii="宋体" w:hAnsi="宋体"/>
                <w:sz w:val="24"/>
              </w:rPr>
            </w:pPr>
            <w:r>
              <w:rPr>
                <w:rFonts w:hint="eastAsia" w:ascii="宋体" w:hAnsi="宋体"/>
                <w:sz w:val="24"/>
              </w:rPr>
              <w:t>无</w:t>
            </w:r>
          </w:p>
        </w:tc>
      </w:tr>
      <w:tr w14:paraId="39399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BC2D8F0">
            <w:pPr>
              <w:rPr>
                <w:rFonts w:ascii="宋体" w:hAnsi="宋体"/>
                <w:sz w:val="24"/>
              </w:rPr>
            </w:pPr>
            <w:r>
              <w:rPr>
                <w:rFonts w:hint="eastAsia" w:ascii="宋体" w:hAnsi="宋体"/>
                <w:sz w:val="24"/>
              </w:rPr>
              <w:t>其他信息：</w:t>
            </w:r>
          </w:p>
        </w:tc>
        <w:tc>
          <w:tcPr>
            <w:tcW w:w="6225" w:type="dxa"/>
            <w:gridSpan w:val="3"/>
          </w:tcPr>
          <w:p w14:paraId="003BE140">
            <w:pPr>
              <w:rPr>
                <w:rFonts w:ascii="宋体" w:hAnsi="宋体"/>
                <w:sz w:val="24"/>
              </w:rPr>
            </w:pPr>
            <w:r>
              <w:rPr>
                <w:rFonts w:hint="eastAsia" w:ascii="宋体" w:hAnsi="宋体"/>
                <w:sz w:val="24"/>
              </w:rPr>
              <w:t>无</w:t>
            </w:r>
          </w:p>
        </w:tc>
      </w:tr>
      <w:tr w14:paraId="1F926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71147EB">
            <w:pPr>
              <w:rPr>
                <w:rFonts w:ascii="宋体" w:hAnsi="宋体"/>
                <w:sz w:val="24"/>
              </w:rPr>
            </w:pPr>
            <w:r>
              <w:rPr>
                <w:rFonts w:hint="eastAsia" w:ascii="宋体" w:hAnsi="宋体"/>
                <w:sz w:val="24"/>
              </w:rPr>
              <w:t>假设：</w:t>
            </w:r>
          </w:p>
        </w:tc>
        <w:tc>
          <w:tcPr>
            <w:tcW w:w="6225" w:type="dxa"/>
            <w:gridSpan w:val="3"/>
          </w:tcPr>
          <w:p w14:paraId="13341C4B">
            <w:pPr>
              <w:rPr>
                <w:rFonts w:ascii="宋体" w:hAnsi="宋体"/>
                <w:sz w:val="24"/>
              </w:rPr>
            </w:pPr>
            <w:r>
              <w:rPr>
                <w:rFonts w:hint="eastAsia" w:ascii="宋体" w:hAnsi="宋体"/>
                <w:sz w:val="24"/>
              </w:rPr>
              <w:t>无</w:t>
            </w:r>
          </w:p>
        </w:tc>
      </w:tr>
    </w:tbl>
    <w:p w14:paraId="5FDE33A5">
      <w:pPr>
        <w:ind w:left="2520" w:firstLine="420"/>
        <w:rPr>
          <w:rFonts w:hint="default" w:eastAsiaTheme="minorEastAsia"/>
          <w:lang w:val="en-US" w:eastAsia="zh-CN"/>
        </w:rPr>
      </w:pPr>
      <w:r>
        <w:rPr>
          <w:rFonts w:hint="eastAsia"/>
        </w:rPr>
        <w:t>表</w:t>
      </w:r>
      <w:r>
        <w:rPr>
          <w:rFonts w:hint="eastAsia"/>
          <w:lang w:val="en-US" w:eastAsia="zh-CN"/>
        </w:rPr>
        <w:t>4-2-6-2</w:t>
      </w:r>
    </w:p>
    <w:p w14:paraId="16BCBC64">
      <w:pPr>
        <w:ind w:left="2520" w:firstLine="420"/>
        <w:rPr>
          <w:rFonts w:hint="eastAsia"/>
        </w:rPr>
      </w:pPr>
    </w:p>
    <w:p w14:paraId="4499118F">
      <w:pPr>
        <w:numPr>
          <w:numId w:val="0"/>
        </w:numPr>
      </w:pPr>
      <w:r>
        <w:rPr>
          <w:rFonts w:hint="eastAsia"/>
        </w:rPr>
        <w:t>用例原型</w:t>
      </w:r>
    </w:p>
    <w:p w14:paraId="48DCD424">
      <w:pPr>
        <w:rPr>
          <w:rFonts w:hint="default"/>
          <w:lang w:val="en-US" w:eastAsia="zh-CN"/>
        </w:rPr>
      </w:pPr>
      <w:r>
        <w:drawing>
          <wp:inline distT="0" distB="0" distL="114300" distR="114300">
            <wp:extent cx="2564130" cy="4231640"/>
            <wp:effectExtent l="0" t="0" r="7620" b="698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32"/>
                    <a:stretch>
                      <a:fillRect/>
                    </a:stretch>
                  </pic:blipFill>
                  <pic:spPr>
                    <a:xfrm>
                      <a:off x="0" y="0"/>
                      <a:ext cx="2564130" cy="4231640"/>
                    </a:xfrm>
                    <a:prstGeom prst="rect">
                      <a:avLst/>
                    </a:prstGeom>
                    <a:noFill/>
                    <a:ln>
                      <a:noFill/>
                    </a:ln>
                  </pic:spPr>
                </pic:pic>
              </a:graphicData>
            </a:graphic>
          </wp:inline>
        </w:drawing>
      </w:r>
      <w:r>
        <w:drawing>
          <wp:inline distT="0" distB="0" distL="114300" distR="114300">
            <wp:extent cx="2410460" cy="4022090"/>
            <wp:effectExtent l="0" t="0" r="8890" b="698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34"/>
                    <a:stretch>
                      <a:fillRect/>
                    </a:stretch>
                  </pic:blipFill>
                  <pic:spPr>
                    <a:xfrm>
                      <a:off x="0" y="0"/>
                      <a:ext cx="2410460" cy="4022090"/>
                    </a:xfrm>
                    <a:prstGeom prst="rect">
                      <a:avLst/>
                    </a:prstGeom>
                    <a:noFill/>
                    <a:ln>
                      <a:noFill/>
                    </a:ln>
                  </pic:spPr>
                </pic:pic>
              </a:graphicData>
            </a:graphic>
          </wp:inline>
        </w:drawing>
      </w:r>
    </w:p>
    <w:p w14:paraId="2BAEA13B">
      <w:pPr>
        <w:pStyle w:val="5"/>
        <w:numPr>
          <w:ilvl w:val="3"/>
          <w:numId w:val="0"/>
        </w:numPr>
        <w:rPr>
          <w:rFonts w:hint="eastAsia" w:cstheme="majorBidi"/>
          <w:b/>
          <w:bCs/>
          <w:kern w:val="2"/>
          <w:sz w:val="28"/>
          <w:szCs w:val="28"/>
          <w:lang w:val="en-US" w:eastAsia="zh-CN" w:bidi="ar-SA"/>
        </w:rPr>
      </w:pPr>
      <w:r>
        <w:rPr>
          <w:rFonts w:hint="eastAsia" w:cstheme="majorBidi"/>
          <w:b/>
          <w:bCs/>
          <w:kern w:val="2"/>
          <w:sz w:val="28"/>
          <w:szCs w:val="28"/>
          <w:lang w:val="en-US" w:eastAsia="zh-CN" w:bidi="ar-SA"/>
        </w:rPr>
        <w:t>4.2.6.3修改知识库</w:t>
      </w:r>
    </w:p>
    <w:p w14:paraId="163CD01B">
      <w:pPr>
        <w:numPr>
          <w:numId w:val="0"/>
        </w:numPr>
      </w:pPr>
      <w:r>
        <w:rPr>
          <w:rFonts w:hint="eastAsia"/>
        </w:rPr>
        <w:t>用例图</w:t>
      </w:r>
    </w:p>
    <w:p w14:paraId="0F877572">
      <w:r>
        <w:drawing>
          <wp:inline distT="0" distB="0" distL="114300" distR="114300">
            <wp:extent cx="5273040" cy="1280160"/>
            <wp:effectExtent l="0" t="0" r="3810" b="571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36"/>
                    <a:stretch>
                      <a:fillRect/>
                    </a:stretch>
                  </pic:blipFill>
                  <pic:spPr>
                    <a:xfrm>
                      <a:off x="0" y="0"/>
                      <a:ext cx="5273040" cy="1280160"/>
                    </a:xfrm>
                    <a:prstGeom prst="rect">
                      <a:avLst/>
                    </a:prstGeom>
                    <a:noFill/>
                    <a:ln>
                      <a:noFill/>
                    </a:ln>
                  </pic:spPr>
                </pic:pic>
              </a:graphicData>
            </a:graphic>
          </wp:inline>
        </w:drawing>
      </w:r>
    </w:p>
    <w:p w14:paraId="1C2DB71E">
      <w:pPr>
        <w:jc w:val="center"/>
        <w:rPr>
          <w:rFonts w:hint="default" w:eastAsiaTheme="minorEastAsia"/>
          <w:lang w:val="en-US" w:eastAsia="zh-CN"/>
        </w:rPr>
      </w:pPr>
      <w:r>
        <w:rPr>
          <w:rFonts w:hint="eastAsia"/>
        </w:rPr>
        <w:t>图</w:t>
      </w:r>
      <w:r>
        <w:rPr>
          <w:rFonts w:hint="eastAsia"/>
          <w:lang w:val="en-US" w:eastAsia="zh-CN"/>
        </w:rPr>
        <w:t>4-2-6-3</w:t>
      </w:r>
    </w:p>
    <w:p w14:paraId="27A508DA">
      <w:pPr>
        <w:jc w:val="center"/>
        <w:rPr>
          <w:rFonts w:hint="eastAsia"/>
        </w:rPr>
      </w:pPr>
    </w:p>
    <w:p w14:paraId="00A19725">
      <w:pPr>
        <w:numPr>
          <w:numId w:val="0"/>
        </w:numPr>
      </w:pPr>
      <w:r>
        <w:rPr>
          <w:rFonts w:hint="eastAsia"/>
        </w:rPr>
        <w:t>用例描述</w:t>
      </w:r>
    </w:p>
    <w:p w14:paraId="2816EBC9">
      <w:pPr>
        <w:numPr>
          <w:ilvl w:val="0"/>
          <w:numId w:val="0"/>
        </w:numPr>
        <w:ind w:left="1680" w:left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6616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1" w:type="dxa"/>
          </w:tcPr>
          <w:p w14:paraId="473E8AE5">
            <w:pPr>
              <w:rPr>
                <w:rFonts w:ascii="宋体" w:hAnsi="宋体"/>
                <w:sz w:val="24"/>
              </w:rPr>
            </w:pPr>
            <w:r>
              <w:rPr>
                <w:rFonts w:hint="eastAsia" w:ascii="宋体" w:hAnsi="宋体"/>
                <w:sz w:val="24"/>
              </w:rPr>
              <w:t>ID和名称</w:t>
            </w:r>
          </w:p>
        </w:tc>
        <w:tc>
          <w:tcPr>
            <w:tcW w:w="6225" w:type="dxa"/>
            <w:gridSpan w:val="3"/>
          </w:tcPr>
          <w:p w14:paraId="754AB709">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12</w:t>
            </w:r>
          </w:p>
        </w:tc>
      </w:tr>
      <w:tr w14:paraId="316DC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1A373F3">
            <w:pPr>
              <w:rPr>
                <w:rFonts w:ascii="宋体" w:hAnsi="宋体"/>
                <w:sz w:val="24"/>
              </w:rPr>
            </w:pPr>
            <w:r>
              <w:rPr>
                <w:rFonts w:hint="eastAsia" w:ascii="宋体" w:hAnsi="宋体"/>
                <w:sz w:val="24"/>
              </w:rPr>
              <w:t>创建人</w:t>
            </w:r>
          </w:p>
        </w:tc>
        <w:tc>
          <w:tcPr>
            <w:tcW w:w="2061" w:type="dxa"/>
          </w:tcPr>
          <w:p w14:paraId="23BA1AB1">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5927173">
            <w:pPr>
              <w:rPr>
                <w:rFonts w:ascii="宋体" w:hAnsi="宋体"/>
                <w:sz w:val="24"/>
              </w:rPr>
            </w:pPr>
            <w:r>
              <w:rPr>
                <w:rFonts w:hint="eastAsia" w:ascii="宋体" w:hAnsi="宋体"/>
                <w:sz w:val="24"/>
              </w:rPr>
              <w:t>创建日期：</w:t>
            </w:r>
          </w:p>
        </w:tc>
        <w:tc>
          <w:tcPr>
            <w:tcW w:w="2092" w:type="dxa"/>
          </w:tcPr>
          <w:p w14:paraId="384AF9C8">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167A6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3976F1">
            <w:pPr>
              <w:rPr>
                <w:rFonts w:ascii="宋体" w:hAnsi="宋体"/>
                <w:sz w:val="24"/>
              </w:rPr>
            </w:pPr>
            <w:r>
              <w:rPr>
                <w:rFonts w:hint="eastAsia" w:ascii="宋体" w:hAnsi="宋体"/>
                <w:sz w:val="24"/>
              </w:rPr>
              <w:t>主要操作者</w:t>
            </w:r>
          </w:p>
        </w:tc>
        <w:tc>
          <w:tcPr>
            <w:tcW w:w="2061" w:type="dxa"/>
          </w:tcPr>
          <w:p w14:paraId="48A373A6">
            <w:pPr>
              <w:rPr>
                <w:rFonts w:ascii="宋体" w:hAnsi="宋体"/>
                <w:sz w:val="24"/>
              </w:rPr>
            </w:pPr>
            <w:r>
              <w:rPr>
                <w:rFonts w:hint="eastAsia" w:ascii="宋体" w:hAnsi="宋体"/>
                <w:sz w:val="24"/>
              </w:rPr>
              <w:t>管理员</w:t>
            </w:r>
          </w:p>
        </w:tc>
        <w:tc>
          <w:tcPr>
            <w:tcW w:w="2072" w:type="dxa"/>
          </w:tcPr>
          <w:p w14:paraId="1B38EEF3">
            <w:pPr>
              <w:rPr>
                <w:rFonts w:ascii="宋体" w:hAnsi="宋体"/>
                <w:sz w:val="24"/>
              </w:rPr>
            </w:pPr>
            <w:r>
              <w:rPr>
                <w:rFonts w:hint="eastAsia" w:ascii="宋体" w:hAnsi="宋体"/>
                <w:sz w:val="24"/>
              </w:rPr>
              <w:t>次要操作者：</w:t>
            </w:r>
          </w:p>
        </w:tc>
        <w:tc>
          <w:tcPr>
            <w:tcW w:w="2092" w:type="dxa"/>
          </w:tcPr>
          <w:p w14:paraId="5F350C8B">
            <w:pPr>
              <w:rPr>
                <w:rFonts w:ascii="宋体" w:hAnsi="宋体"/>
                <w:sz w:val="24"/>
              </w:rPr>
            </w:pPr>
            <w:r>
              <w:rPr>
                <w:rFonts w:hint="eastAsia" w:ascii="宋体" w:hAnsi="宋体"/>
                <w:sz w:val="24"/>
              </w:rPr>
              <w:t>无</w:t>
            </w:r>
          </w:p>
        </w:tc>
      </w:tr>
      <w:tr w14:paraId="71737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5D11004">
            <w:pPr>
              <w:rPr>
                <w:rFonts w:ascii="宋体" w:hAnsi="宋体"/>
                <w:sz w:val="24"/>
              </w:rPr>
            </w:pPr>
            <w:r>
              <w:rPr>
                <w:rFonts w:hint="eastAsia" w:ascii="宋体" w:hAnsi="宋体"/>
                <w:sz w:val="24"/>
              </w:rPr>
              <w:t>描述：</w:t>
            </w:r>
          </w:p>
        </w:tc>
        <w:tc>
          <w:tcPr>
            <w:tcW w:w="6225" w:type="dxa"/>
            <w:gridSpan w:val="3"/>
          </w:tcPr>
          <w:p w14:paraId="6919CA60">
            <w:pPr>
              <w:rPr>
                <w:rFonts w:hint="default" w:ascii="宋体" w:hAnsi="宋体" w:eastAsia="宋体"/>
                <w:sz w:val="24"/>
                <w:lang w:val="en-US" w:eastAsia="zh-CN"/>
              </w:rPr>
            </w:pPr>
            <w:r>
              <w:rPr>
                <w:rFonts w:hint="eastAsia" w:ascii="宋体" w:hAnsi="宋体"/>
                <w:sz w:val="24"/>
              </w:rPr>
              <w:t>管理员</w:t>
            </w:r>
            <w:r>
              <w:rPr>
                <w:rFonts w:hint="eastAsia" w:ascii="宋体" w:hAnsi="宋体"/>
                <w:sz w:val="24"/>
                <w:lang w:val="en-US" w:eastAsia="zh-CN"/>
              </w:rPr>
              <w:t>进入修改知识库界面</w:t>
            </w:r>
          </w:p>
        </w:tc>
      </w:tr>
      <w:tr w14:paraId="1AAE1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9F5EAC5">
            <w:pPr>
              <w:rPr>
                <w:rFonts w:ascii="宋体" w:hAnsi="宋体"/>
                <w:sz w:val="24"/>
              </w:rPr>
            </w:pPr>
            <w:r>
              <w:rPr>
                <w:rFonts w:hint="eastAsia" w:ascii="宋体" w:hAnsi="宋体"/>
                <w:sz w:val="24"/>
              </w:rPr>
              <w:t>触发器：</w:t>
            </w:r>
          </w:p>
        </w:tc>
        <w:tc>
          <w:tcPr>
            <w:tcW w:w="6225" w:type="dxa"/>
            <w:gridSpan w:val="3"/>
          </w:tcPr>
          <w:p w14:paraId="4DD2E6E9">
            <w:pPr>
              <w:rPr>
                <w:rFonts w:hint="default" w:ascii="宋体" w:hAnsi="宋体" w:eastAsia="宋体"/>
                <w:sz w:val="24"/>
                <w:lang w:val="en-US" w:eastAsia="zh-CN"/>
              </w:rPr>
            </w:pPr>
            <w:r>
              <w:rPr>
                <w:rFonts w:hint="eastAsia" w:ascii="宋体" w:hAnsi="宋体"/>
                <w:sz w:val="24"/>
                <w:lang w:val="en-US" w:eastAsia="zh-CN"/>
              </w:rPr>
              <w:t>点击要修改的知识库</w:t>
            </w:r>
          </w:p>
        </w:tc>
      </w:tr>
      <w:tr w14:paraId="79814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E49C0D7">
            <w:pPr>
              <w:rPr>
                <w:rFonts w:ascii="宋体" w:hAnsi="宋体"/>
                <w:sz w:val="24"/>
              </w:rPr>
            </w:pPr>
            <w:r>
              <w:rPr>
                <w:rFonts w:hint="eastAsia" w:ascii="宋体" w:hAnsi="宋体"/>
                <w:sz w:val="24"/>
              </w:rPr>
              <w:t>前置条件：</w:t>
            </w:r>
          </w:p>
        </w:tc>
        <w:tc>
          <w:tcPr>
            <w:tcW w:w="6225" w:type="dxa"/>
            <w:gridSpan w:val="3"/>
          </w:tcPr>
          <w:p w14:paraId="2A846BC4">
            <w:pPr>
              <w:rPr>
                <w:rFonts w:hint="default" w:ascii="宋体" w:hAnsi="宋体" w:eastAsia="宋体"/>
                <w:sz w:val="24"/>
                <w:lang w:val="en-US" w:eastAsia="zh-CN"/>
              </w:rPr>
            </w:pPr>
            <w:r>
              <w:rPr>
                <w:rFonts w:hint="eastAsia" w:ascii="宋体" w:hAnsi="宋体"/>
                <w:sz w:val="24"/>
              </w:rPr>
              <w:t>管理员</w:t>
            </w:r>
            <w:r>
              <w:rPr>
                <w:rFonts w:hint="eastAsia" w:ascii="宋体" w:hAnsi="宋体"/>
                <w:sz w:val="24"/>
                <w:lang w:val="en-US" w:eastAsia="zh-CN"/>
              </w:rPr>
              <w:t>进入了知识库管理页面</w:t>
            </w:r>
          </w:p>
        </w:tc>
      </w:tr>
      <w:tr w14:paraId="6D302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F65B68">
            <w:pPr>
              <w:rPr>
                <w:rFonts w:ascii="宋体" w:hAnsi="宋体"/>
                <w:sz w:val="24"/>
              </w:rPr>
            </w:pPr>
            <w:r>
              <w:rPr>
                <w:rFonts w:hint="eastAsia" w:ascii="宋体" w:hAnsi="宋体"/>
                <w:sz w:val="24"/>
              </w:rPr>
              <w:t>后置条件：</w:t>
            </w:r>
          </w:p>
        </w:tc>
        <w:tc>
          <w:tcPr>
            <w:tcW w:w="6225" w:type="dxa"/>
            <w:gridSpan w:val="3"/>
          </w:tcPr>
          <w:p w14:paraId="4F72277B">
            <w:pPr>
              <w:rPr>
                <w:rFonts w:hint="default" w:ascii="宋体" w:hAnsi="宋体" w:eastAsia="宋体"/>
                <w:sz w:val="24"/>
                <w:lang w:val="en-US" w:eastAsia="zh-CN"/>
              </w:rPr>
            </w:pPr>
            <w:r>
              <w:rPr>
                <w:rFonts w:hint="eastAsia" w:ascii="宋体" w:hAnsi="宋体"/>
                <w:sz w:val="24"/>
                <w:lang w:val="en-US" w:eastAsia="zh-CN"/>
              </w:rPr>
              <w:t>重建知识库</w:t>
            </w:r>
          </w:p>
        </w:tc>
      </w:tr>
      <w:tr w14:paraId="42D5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65E1905">
            <w:pPr>
              <w:rPr>
                <w:rFonts w:ascii="宋体" w:hAnsi="宋体"/>
                <w:sz w:val="24"/>
              </w:rPr>
            </w:pPr>
            <w:r>
              <w:rPr>
                <w:rFonts w:hint="eastAsia" w:ascii="宋体" w:hAnsi="宋体"/>
                <w:sz w:val="24"/>
              </w:rPr>
              <w:t>一般性流程：</w:t>
            </w:r>
          </w:p>
        </w:tc>
        <w:tc>
          <w:tcPr>
            <w:tcW w:w="6225" w:type="dxa"/>
            <w:gridSpan w:val="3"/>
          </w:tcPr>
          <w:p w14:paraId="3888C7C6">
            <w:pPr>
              <w:pStyle w:val="17"/>
              <w:ind w:firstLine="0" w:firstLineChars="0"/>
              <w:rPr>
                <w:rFonts w:ascii="宋体" w:hAnsi="宋体"/>
                <w:sz w:val="24"/>
              </w:rPr>
            </w:pPr>
            <w:r>
              <w:rPr>
                <w:rFonts w:hint="eastAsia" w:ascii="宋体" w:hAnsi="宋体"/>
                <w:sz w:val="24"/>
              </w:rPr>
              <w:t>登录</w:t>
            </w:r>
          </w:p>
        </w:tc>
      </w:tr>
      <w:tr w14:paraId="706ED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6F08502">
            <w:pPr>
              <w:rPr>
                <w:rFonts w:ascii="宋体" w:hAnsi="宋体"/>
                <w:sz w:val="24"/>
              </w:rPr>
            </w:pPr>
            <w:r>
              <w:rPr>
                <w:rFonts w:hint="eastAsia" w:ascii="宋体" w:hAnsi="宋体"/>
                <w:sz w:val="24"/>
              </w:rPr>
              <w:t>选择性流程</w:t>
            </w:r>
          </w:p>
        </w:tc>
        <w:tc>
          <w:tcPr>
            <w:tcW w:w="6225" w:type="dxa"/>
            <w:gridSpan w:val="3"/>
          </w:tcPr>
          <w:p w14:paraId="40C8BE80">
            <w:pPr>
              <w:pStyle w:val="17"/>
              <w:ind w:firstLine="0" w:firstLineChars="0"/>
              <w:rPr>
                <w:rFonts w:ascii="宋体" w:hAnsi="宋体"/>
                <w:sz w:val="24"/>
              </w:rPr>
            </w:pPr>
            <w:r>
              <w:rPr>
                <w:rFonts w:hint="eastAsia" w:ascii="宋体" w:hAnsi="宋体"/>
                <w:sz w:val="24"/>
              </w:rPr>
              <w:t>无</w:t>
            </w:r>
          </w:p>
        </w:tc>
      </w:tr>
      <w:tr w14:paraId="16EF7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6526F3C">
            <w:pPr>
              <w:rPr>
                <w:rFonts w:ascii="宋体" w:hAnsi="宋体"/>
                <w:sz w:val="24"/>
              </w:rPr>
            </w:pPr>
            <w:r>
              <w:rPr>
                <w:rFonts w:hint="eastAsia" w:ascii="宋体" w:hAnsi="宋体"/>
                <w:sz w:val="24"/>
              </w:rPr>
              <w:t>异常：</w:t>
            </w:r>
          </w:p>
        </w:tc>
        <w:tc>
          <w:tcPr>
            <w:tcW w:w="6225" w:type="dxa"/>
            <w:gridSpan w:val="3"/>
          </w:tcPr>
          <w:p w14:paraId="18B9A854">
            <w:pPr>
              <w:pStyle w:val="17"/>
              <w:ind w:firstLine="0" w:firstLineChars="0"/>
              <w:rPr>
                <w:rFonts w:ascii="宋体" w:hAnsi="宋体"/>
                <w:sz w:val="24"/>
              </w:rPr>
            </w:pPr>
            <w:r>
              <w:rPr>
                <w:rFonts w:hint="eastAsia" w:ascii="宋体" w:hAnsi="宋体"/>
                <w:sz w:val="24"/>
              </w:rPr>
              <w:t>点击后无反应</w:t>
            </w:r>
          </w:p>
        </w:tc>
      </w:tr>
      <w:tr w14:paraId="4B240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EA2E015">
            <w:pPr>
              <w:rPr>
                <w:rFonts w:ascii="宋体" w:hAnsi="宋体"/>
                <w:sz w:val="24"/>
              </w:rPr>
            </w:pPr>
            <w:r>
              <w:rPr>
                <w:rFonts w:hint="eastAsia" w:ascii="宋体" w:hAnsi="宋体"/>
                <w:sz w:val="24"/>
              </w:rPr>
              <w:t>优先级：</w:t>
            </w:r>
          </w:p>
        </w:tc>
        <w:tc>
          <w:tcPr>
            <w:tcW w:w="6225" w:type="dxa"/>
            <w:gridSpan w:val="3"/>
          </w:tcPr>
          <w:p w14:paraId="443E8990">
            <w:pPr>
              <w:rPr>
                <w:rFonts w:ascii="宋体" w:hAnsi="宋体"/>
                <w:sz w:val="24"/>
              </w:rPr>
            </w:pPr>
            <w:r>
              <w:rPr>
                <w:rFonts w:hint="eastAsia" w:ascii="宋体" w:hAnsi="宋体"/>
                <w:sz w:val="24"/>
              </w:rPr>
              <w:t>高</w:t>
            </w:r>
          </w:p>
        </w:tc>
      </w:tr>
      <w:tr w14:paraId="7BD57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5F20016E">
            <w:pPr>
              <w:rPr>
                <w:rFonts w:ascii="宋体" w:hAnsi="宋体"/>
                <w:sz w:val="24"/>
              </w:rPr>
            </w:pPr>
            <w:r>
              <w:rPr>
                <w:rFonts w:hint="eastAsia" w:ascii="宋体" w:hAnsi="宋体"/>
                <w:sz w:val="24"/>
              </w:rPr>
              <w:t>使用频率：</w:t>
            </w:r>
          </w:p>
        </w:tc>
        <w:tc>
          <w:tcPr>
            <w:tcW w:w="6225" w:type="dxa"/>
            <w:gridSpan w:val="3"/>
          </w:tcPr>
          <w:p w14:paraId="0595D1E4">
            <w:pPr>
              <w:rPr>
                <w:rFonts w:ascii="宋体" w:hAnsi="宋体"/>
                <w:sz w:val="24"/>
              </w:rPr>
            </w:pPr>
            <w:r>
              <w:rPr>
                <w:rFonts w:hint="eastAsia" w:ascii="宋体" w:hAnsi="宋体"/>
                <w:sz w:val="24"/>
              </w:rPr>
              <w:t>高</w:t>
            </w:r>
          </w:p>
        </w:tc>
      </w:tr>
      <w:tr w14:paraId="66110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2172E6D">
            <w:pPr>
              <w:rPr>
                <w:rFonts w:ascii="宋体" w:hAnsi="宋体"/>
                <w:sz w:val="24"/>
              </w:rPr>
            </w:pPr>
            <w:r>
              <w:rPr>
                <w:rFonts w:hint="eastAsia" w:ascii="宋体" w:hAnsi="宋体"/>
                <w:sz w:val="24"/>
              </w:rPr>
              <w:t>业务规则：</w:t>
            </w:r>
          </w:p>
        </w:tc>
        <w:tc>
          <w:tcPr>
            <w:tcW w:w="6225" w:type="dxa"/>
            <w:gridSpan w:val="3"/>
          </w:tcPr>
          <w:p w14:paraId="144CD301">
            <w:pPr>
              <w:rPr>
                <w:rFonts w:ascii="宋体" w:hAnsi="宋体"/>
                <w:sz w:val="24"/>
              </w:rPr>
            </w:pPr>
            <w:r>
              <w:rPr>
                <w:rFonts w:hint="eastAsia" w:ascii="宋体" w:hAnsi="宋体"/>
                <w:sz w:val="24"/>
              </w:rPr>
              <w:t>无</w:t>
            </w:r>
          </w:p>
        </w:tc>
      </w:tr>
      <w:tr w14:paraId="34ECB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C6DC0BB">
            <w:pPr>
              <w:rPr>
                <w:rFonts w:ascii="宋体" w:hAnsi="宋体"/>
                <w:sz w:val="24"/>
              </w:rPr>
            </w:pPr>
            <w:r>
              <w:rPr>
                <w:rFonts w:hint="eastAsia" w:ascii="宋体" w:hAnsi="宋体"/>
                <w:sz w:val="24"/>
              </w:rPr>
              <w:t>其他信息：</w:t>
            </w:r>
          </w:p>
        </w:tc>
        <w:tc>
          <w:tcPr>
            <w:tcW w:w="6225" w:type="dxa"/>
            <w:gridSpan w:val="3"/>
          </w:tcPr>
          <w:p w14:paraId="2B9F3A05">
            <w:pPr>
              <w:rPr>
                <w:rFonts w:ascii="宋体" w:hAnsi="宋体"/>
                <w:sz w:val="24"/>
              </w:rPr>
            </w:pPr>
            <w:r>
              <w:rPr>
                <w:rFonts w:hint="eastAsia" w:ascii="宋体" w:hAnsi="宋体"/>
                <w:sz w:val="24"/>
              </w:rPr>
              <w:t>无</w:t>
            </w:r>
          </w:p>
        </w:tc>
      </w:tr>
      <w:tr w14:paraId="73EDD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501DE4">
            <w:pPr>
              <w:rPr>
                <w:rFonts w:ascii="宋体" w:hAnsi="宋体"/>
                <w:sz w:val="24"/>
              </w:rPr>
            </w:pPr>
            <w:r>
              <w:rPr>
                <w:rFonts w:hint="eastAsia" w:ascii="宋体" w:hAnsi="宋体"/>
                <w:sz w:val="24"/>
              </w:rPr>
              <w:t>假设：</w:t>
            </w:r>
          </w:p>
        </w:tc>
        <w:tc>
          <w:tcPr>
            <w:tcW w:w="6225" w:type="dxa"/>
            <w:gridSpan w:val="3"/>
          </w:tcPr>
          <w:p w14:paraId="70C52B53">
            <w:pPr>
              <w:rPr>
                <w:rFonts w:ascii="宋体" w:hAnsi="宋体"/>
                <w:sz w:val="24"/>
              </w:rPr>
            </w:pPr>
            <w:r>
              <w:rPr>
                <w:rFonts w:hint="eastAsia" w:ascii="宋体" w:hAnsi="宋体"/>
                <w:sz w:val="24"/>
              </w:rPr>
              <w:t>无</w:t>
            </w:r>
          </w:p>
        </w:tc>
      </w:tr>
    </w:tbl>
    <w:p w14:paraId="24757EB4">
      <w:pPr>
        <w:ind w:left="2520" w:firstLine="420"/>
        <w:rPr>
          <w:rFonts w:hint="default" w:eastAsiaTheme="minorEastAsia"/>
          <w:lang w:val="en-US" w:eastAsia="zh-CN"/>
        </w:rPr>
      </w:pPr>
      <w:r>
        <w:rPr>
          <w:rFonts w:hint="eastAsia"/>
        </w:rPr>
        <w:t>表</w:t>
      </w:r>
      <w:r>
        <w:rPr>
          <w:rFonts w:hint="eastAsia"/>
          <w:lang w:val="en-US" w:eastAsia="zh-CN"/>
        </w:rPr>
        <w:t>4-2-6-3</w:t>
      </w:r>
    </w:p>
    <w:p w14:paraId="5BA91052">
      <w:pPr>
        <w:ind w:left="2520" w:firstLine="420"/>
        <w:rPr>
          <w:rFonts w:hint="eastAsia"/>
        </w:rPr>
      </w:pPr>
    </w:p>
    <w:p w14:paraId="304BFD24">
      <w:pPr>
        <w:numPr>
          <w:numId w:val="0"/>
        </w:numPr>
      </w:pPr>
      <w:r>
        <w:rPr>
          <w:rFonts w:hint="eastAsia"/>
        </w:rPr>
        <w:t>用例原型</w:t>
      </w:r>
    </w:p>
    <w:p w14:paraId="45A28C49">
      <w:pPr>
        <w:rPr>
          <w:rFonts w:hint="default"/>
          <w:lang w:val="en-US" w:eastAsia="zh-CN"/>
        </w:rPr>
      </w:pPr>
      <w:r>
        <w:drawing>
          <wp:inline distT="0" distB="0" distL="114300" distR="114300">
            <wp:extent cx="2564130" cy="4231640"/>
            <wp:effectExtent l="0" t="0" r="7620" b="698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32"/>
                    <a:stretch>
                      <a:fillRect/>
                    </a:stretch>
                  </pic:blipFill>
                  <pic:spPr>
                    <a:xfrm>
                      <a:off x="0" y="0"/>
                      <a:ext cx="2564130" cy="4231640"/>
                    </a:xfrm>
                    <a:prstGeom prst="rect">
                      <a:avLst/>
                    </a:prstGeom>
                    <a:noFill/>
                    <a:ln>
                      <a:noFill/>
                    </a:ln>
                  </pic:spPr>
                </pic:pic>
              </a:graphicData>
            </a:graphic>
          </wp:inline>
        </w:drawing>
      </w:r>
      <w:r>
        <w:drawing>
          <wp:inline distT="0" distB="0" distL="114300" distR="114300">
            <wp:extent cx="2324100" cy="3902710"/>
            <wp:effectExtent l="0" t="0" r="0" b="254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3"/>
                    <a:stretch>
                      <a:fillRect/>
                    </a:stretch>
                  </pic:blipFill>
                  <pic:spPr>
                    <a:xfrm>
                      <a:off x="0" y="0"/>
                      <a:ext cx="2324100" cy="3902710"/>
                    </a:xfrm>
                    <a:prstGeom prst="rect">
                      <a:avLst/>
                    </a:prstGeom>
                    <a:noFill/>
                    <a:ln>
                      <a:noFill/>
                    </a:ln>
                  </pic:spPr>
                </pic:pic>
              </a:graphicData>
            </a:graphic>
          </wp:inline>
        </w:drawing>
      </w:r>
    </w:p>
    <w:p w14:paraId="28FC4DB3">
      <w:pPr>
        <w:pStyle w:val="4"/>
        <w:numPr>
          <w:ilvl w:val="2"/>
          <w:numId w:val="0"/>
        </w:numPr>
      </w:pPr>
      <w:bookmarkStart w:id="83" w:name="_Toc165971606"/>
      <w:bookmarkStart w:id="84" w:name="_Toc6616"/>
      <w:bookmarkStart w:id="85" w:name="_Toc3383"/>
      <w:r>
        <w:rPr>
          <w:rFonts w:hint="eastAsia"/>
          <w:lang w:val="en-US" w:eastAsia="zh-CN"/>
        </w:rPr>
        <w:t>4.2.7</w:t>
      </w:r>
      <w:r>
        <w:rPr>
          <w:rFonts w:hint="eastAsia"/>
        </w:rPr>
        <w:t>管理</w:t>
      </w:r>
      <w:bookmarkEnd w:id="83"/>
      <w:r>
        <w:rPr>
          <w:rFonts w:hint="eastAsia"/>
          <w:lang w:val="en-US" w:eastAsia="zh-CN"/>
        </w:rPr>
        <w:t>反馈</w:t>
      </w:r>
      <w:bookmarkEnd w:id="84"/>
      <w:bookmarkEnd w:id="85"/>
    </w:p>
    <w:p w14:paraId="6EAFAA54">
      <w:pPr>
        <w:pStyle w:val="5"/>
        <w:numPr>
          <w:ilvl w:val="3"/>
          <w:numId w:val="0"/>
        </w:numPr>
      </w:pPr>
      <w:r>
        <w:rPr>
          <w:rFonts w:hint="eastAsia"/>
          <w:lang w:val="en-US" w:eastAsia="zh-CN"/>
        </w:rPr>
        <w:t>4.2.7.1</w:t>
      </w:r>
      <w:r>
        <w:rPr>
          <w:rFonts w:hint="eastAsia"/>
        </w:rPr>
        <w:t>查看</w:t>
      </w:r>
      <w:r>
        <w:rPr>
          <w:rFonts w:hint="eastAsia"/>
          <w:lang w:val="en-US" w:eastAsia="zh-CN"/>
        </w:rPr>
        <w:t>反馈</w:t>
      </w:r>
      <w:r>
        <w:rPr>
          <w:rFonts w:hint="eastAsia"/>
        </w:rPr>
        <w:t>列表</w:t>
      </w:r>
    </w:p>
    <w:p w14:paraId="541731AD">
      <w:pPr>
        <w:numPr>
          <w:numId w:val="0"/>
        </w:numPr>
      </w:pPr>
      <w:r>
        <w:rPr>
          <w:rFonts w:hint="eastAsia"/>
        </w:rPr>
        <w:t>用例图</w:t>
      </w:r>
    </w:p>
    <w:p w14:paraId="46B567D4">
      <w:r>
        <w:drawing>
          <wp:inline distT="0" distB="0" distL="114300" distR="114300">
            <wp:extent cx="3710940" cy="2497455"/>
            <wp:effectExtent l="0" t="0" r="3810" b="762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3710940" cy="2497455"/>
                    </a:xfrm>
                    <a:prstGeom prst="rect">
                      <a:avLst/>
                    </a:prstGeom>
                    <a:noFill/>
                    <a:ln>
                      <a:noFill/>
                    </a:ln>
                  </pic:spPr>
                </pic:pic>
              </a:graphicData>
            </a:graphic>
          </wp:inline>
        </w:drawing>
      </w:r>
    </w:p>
    <w:p w14:paraId="3E69D426">
      <w:pPr>
        <w:jc w:val="center"/>
        <w:rPr>
          <w:rFonts w:hint="default" w:eastAsiaTheme="minorEastAsia"/>
          <w:lang w:val="en-US" w:eastAsia="zh-CN"/>
        </w:rPr>
      </w:pPr>
      <w:r>
        <w:rPr>
          <w:rFonts w:hint="eastAsia"/>
        </w:rPr>
        <w:t>图</w:t>
      </w:r>
      <w:r>
        <w:rPr>
          <w:rFonts w:hint="eastAsia"/>
          <w:lang w:val="en-US" w:eastAsia="zh-CN"/>
        </w:rPr>
        <w:t>4-2-7-1</w:t>
      </w:r>
    </w:p>
    <w:p w14:paraId="6C124E34">
      <w:pPr>
        <w:jc w:val="center"/>
        <w:rPr>
          <w:rFonts w:hint="eastAsia"/>
        </w:rPr>
      </w:pPr>
    </w:p>
    <w:p w14:paraId="2B81BAB6">
      <w:pPr>
        <w:numPr>
          <w:numId w:val="0"/>
        </w:numPr>
      </w:pPr>
      <w:r>
        <w:rPr>
          <w:rFonts w:hint="eastAsia"/>
        </w:rPr>
        <w:t>用例描述</w:t>
      </w:r>
    </w:p>
    <w:p w14:paraId="213A737F">
      <w:pPr>
        <w:numPr>
          <w:ilvl w:val="0"/>
          <w:numId w:val="0"/>
        </w:numPr>
        <w:ind w:left="1680" w:left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0966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2971F95">
            <w:pPr>
              <w:rPr>
                <w:rFonts w:ascii="宋体" w:hAnsi="宋体"/>
                <w:sz w:val="24"/>
              </w:rPr>
            </w:pPr>
            <w:r>
              <w:rPr>
                <w:rFonts w:hint="eastAsia" w:ascii="宋体" w:hAnsi="宋体"/>
                <w:sz w:val="24"/>
              </w:rPr>
              <w:t>ID和名称</w:t>
            </w:r>
          </w:p>
        </w:tc>
        <w:tc>
          <w:tcPr>
            <w:tcW w:w="6225" w:type="dxa"/>
            <w:gridSpan w:val="3"/>
          </w:tcPr>
          <w:p w14:paraId="5F0AA708">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13</w:t>
            </w:r>
          </w:p>
        </w:tc>
      </w:tr>
      <w:tr w14:paraId="490FE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2E6760">
            <w:pPr>
              <w:rPr>
                <w:rFonts w:ascii="宋体" w:hAnsi="宋体"/>
                <w:sz w:val="24"/>
              </w:rPr>
            </w:pPr>
            <w:r>
              <w:rPr>
                <w:rFonts w:hint="eastAsia" w:ascii="宋体" w:hAnsi="宋体"/>
                <w:sz w:val="24"/>
              </w:rPr>
              <w:t>创建人</w:t>
            </w:r>
          </w:p>
        </w:tc>
        <w:tc>
          <w:tcPr>
            <w:tcW w:w="2061" w:type="dxa"/>
          </w:tcPr>
          <w:p w14:paraId="37B77DD1">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0BBABA90">
            <w:pPr>
              <w:rPr>
                <w:rFonts w:ascii="宋体" w:hAnsi="宋体"/>
                <w:sz w:val="24"/>
              </w:rPr>
            </w:pPr>
            <w:r>
              <w:rPr>
                <w:rFonts w:hint="eastAsia" w:ascii="宋体" w:hAnsi="宋体"/>
                <w:sz w:val="24"/>
              </w:rPr>
              <w:t>创建日期：</w:t>
            </w:r>
          </w:p>
        </w:tc>
        <w:tc>
          <w:tcPr>
            <w:tcW w:w="2092" w:type="dxa"/>
          </w:tcPr>
          <w:p w14:paraId="597C9F91">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08571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1B0831">
            <w:pPr>
              <w:rPr>
                <w:rFonts w:ascii="宋体" w:hAnsi="宋体"/>
                <w:sz w:val="24"/>
              </w:rPr>
            </w:pPr>
            <w:r>
              <w:rPr>
                <w:rFonts w:hint="eastAsia" w:ascii="宋体" w:hAnsi="宋体"/>
                <w:sz w:val="24"/>
              </w:rPr>
              <w:t>主要操作者</w:t>
            </w:r>
          </w:p>
        </w:tc>
        <w:tc>
          <w:tcPr>
            <w:tcW w:w="2061" w:type="dxa"/>
          </w:tcPr>
          <w:p w14:paraId="529F53E5">
            <w:pPr>
              <w:rPr>
                <w:rFonts w:ascii="宋体" w:hAnsi="宋体"/>
                <w:sz w:val="24"/>
              </w:rPr>
            </w:pPr>
            <w:r>
              <w:rPr>
                <w:rFonts w:hint="eastAsia" w:ascii="宋体" w:hAnsi="宋体"/>
                <w:sz w:val="24"/>
              </w:rPr>
              <w:t>管理员</w:t>
            </w:r>
          </w:p>
        </w:tc>
        <w:tc>
          <w:tcPr>
            <w:tcW w:w="2072" w:type="dxa"/>
          </w:tcPr>
          <w:p w14:paraId="36B064A6">
            <w:pPr>
              <w:rPr>
                <w:rFonts w:ascii="宋体" w:hAnsi="宋体"/>
                <w:sz w:val="24"/>
              </w:rPr>
            </w:pPr>
            <w:r>
              <w:rPr>
                <w:rFonts w:hint="eastAsia" w:ascii="宋体" w:hAnsi="宋体"/>
                <w:sz w:val="24"/>
              </w:rPr>
              <w:t>次要操作者：</w:t>
            </w:r>
          </w:p>
        </w:tc>
        <w:tc>
          <w:tcPr>
            <w:tcW w:w="2092" w:type="dxa"/>
          </w:tcPr>
          <w:p w14:paraId="0A3D6986">
            <w:pPr>
              <w:rPr>
                <w:rFonts w:ascii="宋体" w:hAnsi="宋体"/>
                <w:sz w:val="24"/>
              </w:rPr>
            </w:pPr>
            <w:r>
              <w:rPr>
                <w:rFonts w:hint="eastAsia" w:ascii="宋体" w:hAnsi="宋体"/>
                <w:sz w:val="24"/>
              </w:rPr>
              <w:t>无</w:t>
            </w:r>
          </w:p>
        </w:tc>
      </w:tr>
      <w:tr w14:paraId="0E9B4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A5B2C09">
            <w:pPr>
              <w:rPr>
                <w:rFonts w:ascii="宋体" w:hAnsi="宋体"/>
                <w:sz w:val="24"/>
              </w:rPr>
            </w:pPr>
            <w:r>
              <w:rPr>
                <w:rFonts w:hint="eastAsia" w:ascii="宋体" w:hAnsi="宋体"/>
                <w:sz w:val="24"/>
              </w:rPr>
              <w:t>描述：</w:t>
            </w:r>
          </w:p>
        </w:tc>
        <w:tc>
          <w:tcPr>
            <w:tcW w:w="6225" w:type="dxa"/>
            <w:gridSpan w:val="3"/>
          </w:tcPr>
          <w:p w14:paraId="7F5C3F6D">
            <w:pPr>
              <w:rPr>
                <w:rFonts w:hint="eastAsia"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反馈</w:t>
            </w:r>
            <w:r>
              <w:rPr>
                <w:rFonts w:hint="eastAsia" w:ascii="宋体" w:hAnsi="宋体"/>
                <w:sz w:val="24"/>
              </w:rPr>
              <w:t>管理</w:t>
            </w:r>
            <w:r>
              <w:rPr>
                <w:rFonts w:hint="eastAsia" w:ascii="宋体" w:hAnsi="宋体"/>
                <w:sz w:val="24"/>
                <w:lang w:val="en-US" w:eastAsia="zh-CN"/>
              </w:rPr>
              <w:t>按钮</w:t>
            </w:r>
          </w:p>
        </w:tc>
      </w:tr>
      <w:tr w14:paraId="7F5C1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0ADA991">
            <w:pPr>
              <w:rPr>
                <w:rFonts w:ascii="宋体" w:hAnsi="宋体"/>
                <w:sz w:val="24"/>
              </w:rPr>
            </w:pPr>
            <w:r>
              <w:rPr>
                <w:rFonts w:hint="eastAsia" w:ascii="宋体" w:hAnsi="宋体"/>
                <w:sz w:val="24"/>
              </w:rPr>
              <w:t>触发器：</w:t>
            </w:r>
          </w:p>
        </w:tc>
        <w:tc>
          <w:tcPr>
            <w:tcW w:w="6225" w:type="dxa"/>
            <w:gridSpan w:val="3"/>
          </w:tcPr>
          <w:p w14:paraId="5B157F3C">
            <w:pPr>
              <w:rPr>
                <w:rFonts w:hint="eastAsia" w:ascii="宋体" w:hAnsi="宋体" w:eastAsia="宋体"/>
                <w:sz w:val="24"/>
                <w:lang w:val="en-US" w:eastAsia="zh-CN"/>
              </w:rPr>
            </w:pPr>
            <w:r>
              <w:rPr>
                <w:rFonts w:hint="eastAsia" w:ascii="宋体" w:hAnsi="宋体"/>
                <w:sz w:val="24"/>
              </w:rPr>
              <w:t>左方，</w:t>
            </w:r>
            <w:r>
              <w:rPr>
                <w:rFonts w:hint="eastAsia" w:ascii="宋体" w:hAnsi="宋体"/>
                <w:sz w:val="24"/>
                <w:lang w:val="en-US" w:eastAsia="zh-CN"/>
              </w:rPr>
              <w:t>反馈</w:t>
            </w:r>
            <w:r>
              <w:rPr>
                <w:rFonts w:hint="eastAsia" w:ascii="宋体" w:hAnsi="宋体"/>
                <w:sz w:val="24"/>
              </w:rPr>
              <w:t>管理</w:t>
            </w:r>
            <w:r>
              <w:rPr>
                <w:rFonts w:hint="eastAsia" w:ascii="宋体" w:hAnsi="宋体"/>
                <w:sz w:val="24"/>
                <w:lang w:val="en-US" w:eastAsia="zh-CN"/>
              </w:rPr>
              <w:t>按钮</w:t>
            </w:r>
          </w:p>
        </w:tc>
      </w:tr>
      <w:tr w14:paraId="6BFC5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F0E3DE0">
            <w:pPr>
              <w:rPr>
                <w:rFonts w:ascii="宋体" w:hAnsi="宋体"/>
                <w:sz w:val="24"/>
              </w:rPr>
            </w:pPr>
            <w:r>
              <w:rPr>
                <w:rFonts w:hint="eastAsia" w:ascii="宋体" w:hAnsi="宋体"/>
                <w:sz w:val="24"/>
              </w:rPr>
              <w:t>前置条件：</w:t>
            </w:r>
          </w:p>
        </w:tc>
        <w:tc>
          <w:tcPr>
            <w:tcW w:w="6225" w:type="dxa"/>
            <w:gridSpan w:val="3"/>
          </w:tcPr>
          <w:p w14:paraId="4DA05FB3">
            <w:pPr>
              <w:rPr>
                <w:rFonts w:ascii="宋体" w:hAnsi="宋体"/>
                <w:sz w:val="24"/>
              </w:rPr>
            </w:pPr>
            <w:r>
              <w:rPr>
                <w:rFonts w:hint="eastAsia" w:ascii="宋体" w:hAnsi="宋体"/>
                <w:sz w:val="24"/>
              </w:rPr>
              <w:t>管理员进行了身份认证登录</w:t>
            </w:r>
          </w:p>
        </w:tc>
      </w:tr>
      <w:tr w14:paraId="70789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FE08F0">
            <w:pPr>
              <w:rPr>
                <w:rFonts w:ascii="宋体" w:hAnsi="宋体"/>
                <w:sz w:val="24"/>
              </w:rPr>
            </w:pPr>
            <w:r>
              <w:rPr>
                <w:rFonts w:hint="eastAsia" w:ascii="宋体" w:hAnsi="宋体"/>
                <w:sz w:val="24"/>
              </w:rPr>
              <w:t>后置条件：</w:t>
            </w:r>
          </w:p>
        </w:tc>
        <w:tc>
          <w:tcPr>
            <w:tcW w:w="6225" w:type="dxa"/>
            <w:gridSpan w:val="3"/>
          </w:tcPr>
          <w:p w14:paraId="075D9DAA">
            <w:pPr>
              <w:rPr>
                <w:rFonts w:ascii="宋体" w:hAnsi="宋体"/>
                <w:sz w:val="24"/>
              </w:rPr>
            </w:pPr>
            <w:r>
              <w:rPr>
                <w:rFonts w:hint="eastAsia" w:ascii="宋体" w:hAnsi="宋体"/>
                <w:sz w:val="24"/>
              </w:rPr>
              <w:t>对</w:t>
            </w:r>
            <w:r>
              <w:rPr>
                <w:rFonts w:hint="eastAsia" w:ascii="宋体" w:hAnsi="宋体"/>
                <w:sz w:val="24"/>
                <w:lang w:val="en-US" w:eastAsia="zh-CN"/>
              </w:rPr>
              <w:t>反馈内容</w:t>
            </w:r>
            <w:r>
              <w:rPr>
                <w:rFonts w:hint="eastAsia" w:ascii="宋体" w:hAnsi="宋体"/>
                <w:sz w:val="24"/>
              </w:rPr>
              <w:t>进行查看</w:t>
            </w:r>
          </w:p>
        </w:tc>
      </w:tr>
      <w:tr w14:paraId="6A15E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45B72B7">
            <w:pPr>
              <w:rPr>
                <w:rFonts w:ascii="宋体" w:hAnsi="宋体"/>
                <w:sz w:val="24"/>
              </w:rPr>
            </w:pPr>
            <w:r>
              <w:rPr>
                <w:rFonts w:hint="eastAsia" w:ascii="宋体" w:hAnsi="宋体"/>
                <w:sz w:val="24"/>
              </w:rPr>
              <w:t>一般性流程：</w:t>
            </w:r>
          </w:p>
        </w:tc>
        <w:tc>
          <w:tcPr>
            <w:tcW w:w="6225" w:type="dxa"/>
            <w:gridSpan w:val="3"/>
          </w:tcPr>
          <w:p w14:paraId="01C195EE">
            <w:pPr>
              <w:pStyle w:val="17"/>
              <w:ind w:firstLine="0" w:firstLineChars="0"/>
              <w:rPr>
                <w:rFonts w:ascii="宋体" w:hAnsi="宋体"/>
                <w:sz w:val="24"/>
              </w:rPr>
            </w:pPr>
            <w:r>
              <w:rPr>
                <w:rFonts w:hint="eastAsia" w:ascii="宋体" w:hAnsi="宋体"/>
                <w:sz w:val="24"/>
              </w:rPr>
              <w:t>登录</w:t>
            </w:r>
          </w:p>
        </w:tc>
      </w:tr>
      <w:tr w14:paraId="3EDFE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A2E2E5">
            <w:pPr>
              <w:rPr>
                <w:rFonts w:ascii="宋体" w:hAnsi="宋体"/>
                <w:sz w:val="24"/>
              </w:rPr>
            </w:pPr>
            <w:r>
              <w:rPr>
                <w:rFonts w:hint="eastAsia" w:ascii="宋体" w:hAnsi="宋体"/>
                <w:sz w:val="24"/>
              </w:rPr>
              <w:t>选择性流程</w:t>
            </w:r>
          </w:p>
        </w:tc>
        <w:tc>
          <w:tcPr>
            <w:tcW w:w="6225" w:type="dxa"/>
            <w:gridSpan w:val="3"/>
          </w:tcPr>
          <w:p w14:paraId="2D1F1732">
            <w:pPr>
              <w:pStyle w:val="17"/>
              <w:ind w:firstLine="0" w:firstLineChars="0"/>
              <w:rPr>
                <w:rFonts w:ascii="宋体" w:hAnsi="宋体"/>
                <w:sz w:val="24"/>
              </w:rPr>
            </w:pPr>
            <w:r>
              <w:rPr>
                <w:rFonts w:hint="eastAsia" w:ascii="宋体" w:hAnsi="宋体"/>
                <w:sz w:val="24"/>
              </w:rPr>
              <w:t>无</w:t>
            </w:r>
          </w:p>
        </w:tc>
      </w:tr>
      <w:tr w14:paraId="28B26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E23C61">
            <w:pPr>
              <w:rPr>
                <w:rFonts w:ascii="宋体" w:hAnsi="宋体"/>
                <w:sz w:val="24"/>
              </w:rPr>
            </w:pPr>
            <w:r>
              <w:rPr>
                <w:rFonts w:hint="eastAsia" w:ascii="宋体" w:hAnsi="宋体"/>
                <w:sz w:val="24"/>
              </w:rPr>
              <w:t>异常：</w:t>
            </w:r>
          </w:p>
        </w:tc>
        <w:tc>
          <w:tcPr>
            <w:tcW w:w="6225" w:type="dxa"/>
            <w:gridSpan w:val="3"/>
          </w:tcPr>
          <w:p w14:paraId="733516A5">
            <w:pPr>
              <w:pStyle w:val="17"/>
              <w:ind w:firstLine="0" w:firstLineChars="0"/>
              <w:rPr>
                <w:rFonts w:ascii="宋体" w:hAnsi="宋体"/>
                <w:sz w:val="24"/>
              </w:rPr>
            </w:pPr>
            <w:r>
              <w:rPr>
                <w:rFonts w:hint="eastAsia" w:ascii="宋体" w:hAnsi="宋体"/>
                <w:sz w:val="24"/>
              </w:rPr>
              <w:t>点击后无反应</w:t>
            </w:r>
          </w:p>
        </w:tc>
      </w:tr>
      <w:tr w14:paraId="7A978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36862EFA">
            <w:pPr>
              <w:rPr>
                <w:rFonts w:ascii="宋体" w:hAnsi="宋体"/>
                <w:sz w:val="24"/>
              </w:rPr>
            </w:pPr>
            <w:r>
              <w:rPr>
                <w:rFonts w:hint="eastAsia" w:ascii="宋体" w:hAnsi="宋体"/>
                <w:sz w:val="24"/>
              </w:rPr>
              <w:t>优先级：</w:t>
            </w:r>
          </w:p>
        </w:tc>
        <w:tc>
          <w:tcPr>
            <w:tcW w:w="6225" w:type="dxa"/>
            <w:gridSpan w:val="3"/>
          </w:tcPr>
          <w:p w14:paraId="6A3D5099">
            <w:pPr>
              <w:rPr>
                <w:rFonts w:ascii="宋体" w:hAnsi="宋体"/>
                <w:sz w:val="24"/>
              </w:rPr>
            </w:pPr>
            <w:r>
              <w:rPr>
                <w:rFonts w:hint="eastAsia" w:ascii="宋体" w:hAnsi="宋体"/>
                <w:sz w:val="24"/>
              </w:rPr>
              <w:t>高</w:t>
            </w:r>
          </w:p>
        </w:tc>
      </w:tr>
      <w:tr w14:paraId="3D9EF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8FD9DAD">
            <w:pPr>
              <w:rPr>
                <w:rFonts w:ascii="宋体" w:hAnsi="宋体"/>
                <w:sz w:val="24"/>
              </w:rPr>
            </w:pPr>
            <w:r>
              <w:rPr>
                <w:rFonts w:hint="eastAsia" w:ascii="宋体" w:hAnsi="宋体"/>
                <w:sz w:val="24"/>
              </w:rPr>
              <w:t>使用频率：</w:t>
            </w:r>
          </w:p>
        </w:tc>
        <w:tc>
          <w:tcPr>
            <w:tcW w:w="6225" w:type="dxa"/>
            <w:gridSpan w:val="3"/>
          </w:tcPr>
          <w:p w14:paraId="6E91DC89">
            <w:pPr>
              <w:rPr>
                <w:rFonts w:ascii="宋体" w:hAnsi="宋体"/>
                <w:sz w:val="24"/>
              </w:rPr>
            </w:pPr>
            <w:r>
              <w:rPr>
                <w:rFonts w:hint="eastAsia" w:ascii="宋体" w:hAnsi="宋体"/>
                <w:sz w:val="24"/>
              </w:rPr>
              <w:t>高</w:t>
            </w:r>
          </w:p>
        </w:tc>
      </w:tr>
      <w:tr w14:paraId="32064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0A5B26D">
            <w:pPr>
              <w:rPr>
                <w:rFonts w:ascii="宋体" w:hAnsi="宋体"/>
                <w:sz w:val="24"/>
              </w:rPr>
            </w:pPr>
            <w:r>
              <w:rPr>
                <w:rFonts w:hint="eastAsia" w:ascii="宋体" w:hAnsi="宋体"/>
                <w:sz w:val="24"/>
              </w:rPr>
              <w:t>业务规则：</w:t>
            </w:r>
          </w:p>
        </w:tc>
        <w:tc>
          <w:tcPr>
            <w:tcW w:w="6225" w:type="dxa"/>
            <w:gridSpan w:val="3"/>
          </w:tcPr>
          <w:p w14:paraId="04502F65">
            <w:pPr>
              <w:rPr>
                <w:rFonts w:ascii="宋体" w:hAnsi="宋体"/>
                <w:sz w:val="24"/>
              </w:rPr>
            </w:pPr>
            <w:r>
              <w:rPr>
                <w:rFonts w:hint="eastAsia" w:ascii="宋体" w:hAnsi="宋体"/>
                <w:sz w:val="24"/>
              </w:rPr>
              <w:t>无</w:t>
            </w:r>
          </w:p>
        </w:tc>
      </w:tr>
      <w:tr w14:paraId="20C69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401053A">
            <w:pPr>
              <w:rPr>
                <w:rFonts w:ascii="宋体" w:hAnsi="宋体"/>
                <w:sz w:val="24"/>
              </w:rPr>
            </w:pPr>
            <w:r>
              <w:rPr>
                <w:rFonts w:hint="eastAsia" w:ascii="宋体" w:hAnsi="宋体"/>
                <w:sz w:val="24"/>
              </w:rPr>
              <w:t>其他信息：</w:t>
            </w:r>
          </w:p>
        </w:tc>
        <w:tc>
          <w:tcPr>
            <w:tcW w:w="6225" w:type="dxa"/>
            <w:gridSpan w:val="3"/>
          </w:tcPr>
          <w:p w14:paraId="321C8B7A">
            <w:pPr>
              <w:rPr>
                <w:rFonts w:ascii="宋体" w:hAnsi="宋体"/>
                <w:sz w:val="24"/>
              </w:rPr>
            </w:pPr>
            <w:r>
              <w:rPr>
                <w:rFonts w:hint="eastAsia" w:ascii="宋体" w:hAnsi="宋体"/>
                <w:sz w:val="24"/>
              </w:rPr>
              <w:t>无</w:t>
            </w:r>
          </w:p>
        </w:tc>
      </w:tr>
      <w:tr w14:paraId="79233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6AFF938">
            <w:pPr>
              <w:rPr>
                <w:rFonts w:ascii="宋体" w:hAnsi="宋体"/>
                <w:sz w:val="24"/>
              </w:rPr>
            </w:pPr>
            <w:r>
              <w:rPr>
                <w:rFonts w:hint="eastAsia" w:ascii="宋体" w:hAnsi="宋体"/>
                <w:sz w:val="24"/>
              </w:rPr>
              <w:t>假设：</w:t>
            </w:r>
          </w:p>
        </w:tc>
        <w:tc>
          <w:tcPr>
            <w:tcW w:w="6225" w:type="dxa"/>
            <w:gridSpan w:val="3"/>
          </w:tcPr>
          <w:p w14:paraId="750E95C9">
            <w:pPr>
              <w:rPr>
                <w:rFonts w:ascii="宋体" w:hAnsi="宋体"/>
                <w:sz w:val="24"/>
              </w:rPr>
            </w:pPr>
            <w:r>
              <w:rPr>
                <w:rFonts w:hint="eastAsia" w:ascii="宋体" w:hAnsi="宋体"/>
                <w:sz w:val="24"/>
              </w:rPr>
              <w:t>无</w:t>
            </w:r>
          </w:p>
        </w:tc>
      </w:tr>
    </w:tbl>
    <w:p w14:paraId="19C1193D">
      <w:pPr>
        <w:ind w:left="2520" w:firstLine="420"/>
        <w:rPr>
          <w:rFonts w:hint="default" w:eastAsiaTheme="minorEastAsia"/>
          <w:lang w:val="en-US" w:eastAsia="zh-CN"/>
        </w:rPr>
      </w:pPr>
      <w:r>
        <w:rPr>
          <w:rFonts w:hint="eastAsia"/>
        </w:rPr>
        <w:t>表</w:t>
      </w:r>
      <w:r>
        <w:rPr>
          <w:rFonts w:hint="eastAsia"/>
          <w:lang w:val="en-US" w:eastAsia="zh-CN"/>
        </w:rPr>
        <w:t>4-2-7-1</w:t>
      </w:r>
    </w:p>
    <w:p w14:paraId="3CA1F678">
      <w:pPr>
        <w:numPr>
          <w:numId w:val="0"/>
        </w:numPr>
      </w:pPr>
      <w:r>
        <w:rPr>
          <w:rFonts w:hint="eastAsia"/>
        </w:rPr>
        <w:t>用例原型</w:t>
      </w:r>
    </w:p>
    <w:p w14:paraId="3E8E724C">
      <w:r>
        <w:drawing>
          <wp:inline distT="0" distB="0" distL="114300" distR="114300">
            <wp:extent cx="2538730" cy="4229735"/>
            <wp:effectExtent l="0" t="0" r="4445" b="889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9"/>
                    <a:stretch>
                      <a:fillRect/>
                    </a:stretch>
                  </pic:blipFill>
                  <pic:spPr>
                    <a:xfrm>
                      <a:off x="0" y="0"/>
                      <a:ext cx="2538730" cy="4229735"/>
                    </a:xfrm>
                    <a:prstGeom prst="rect">
                      <a:avLst/>
                    </a:prstGeom>
                    <a:noFill/>
                    <a:ln>
                      <a:noFill/>
                    </a:ln>
                  </pic:spPr>
                </pic:pic>
              </a:graphicData>
            </a:graphic>
          </wp:inline>
        </w:drawing>
      </w:r>
      <w:r>
        <w:drawing>
          <wp:inline distT="0" distB="0" distL="114300" distR="114300">
            <wp:extent cx="2526030" cy="4189730"/>
            <wp:effectExtent l="0" t="0" r="7620" b="127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38"/>
                    <a:stretch>
                      <a:fillRect/>
                    </a:stretch>
                  </pic:blipFill>
                  <pic:spPr>
                    <a:xfrm>
                      <a:off x="0" y="0"/>
                      <a:ext cx="2526030" cy="4189730"/>
                    </a:xfrm>
                    <a:prstGeom prst="rect">
                      <a:avLst/>
                    </a:prstGeom>
                    <a:noFill/>
                    <a:ln>
                      <a:noFill/>
                    </a:ln>
                  </pic:spPr>
                </pic:pic>
              </a:graphicData>
            </a:graphic>
          </wp:inline>
        </w:drawing>
      </w:r>
    </w:p>
    <w:p w14:paraId="07027A7C"/>
    <w:p w14:paraId="6FCC6F8F">
      <w:pPr>
        <w:jc w:val="center"/>
        <w:rPr>
          <w:rFonts w:hint="default" w:eastAsiaTheme="minorEastAsia"/>
          <w:lang w:val="en-US" w:eastAsia="zh-CN"/>
        </w:rPr>
      </w:pPr>
      <w:r>
        <w:rPr>
          <w:rFonts w:hint="eastAsia"/>
        </w:rPr>
        <w:t>图</w:t>
      </w:r>
      <w:r>
        <w:rPr>
          <w:rFonts w:hint="eastAsia"/>
          <w:lang w:val="en-US" w:eastAsia="zh-CN"/>
        </w:rPr>
        <w:t>4-2-7-1</w:t>
      </w:r>
    </w:p>
    <w:p w14:paraId="19451C6F">
      <w:pPr>
        <w:pStyle w:val="5"/>
        <w:numPr>
          <w:ilvl w:val="3"/>
          <w:numId w:val="0"/>
        </w:numPr>
      </w:pPr>
      <w:r>
        <w:rPr>
          <w:rFonts w:hint="eastAsia"/>
          <w:lang w:val="en-US" w:eastAsia="zh-CN"/>
        </w:rPr>
        <w:t>4.2.7.2</w:t>
      </w:r>
      <w:r>
        <w:rPr>
          <w:rFonts w:hint="eastAsia"/>
        </w:rPr>
        <w:t>查看</w:t>
      </w:r>
      <w:r>
        <w:rPr>
          <w:rFonts w:hint="eastAsia"/>
          <w:lang w:val="en-US" w:eastAsia="zh-CN"/>
        </w:rPr>
        <w:t>反馈</w:t>
      </w:r>
      <w:r>
        <w:rPr>
          <w:rFonts w:hint="eastAsia"/>
        </w:rPr>
        <w:t>详情</w:t>
      </w:r>
    </w:p>
    <w:p w14:paraId="5A5C1C9C">
      <w:pPr>
        <w:numPr>
          <w:numId w:val="0"/>
        </w:numPr>
      </w:pPr>
      <w:r>
        <w:rPr>
          <w:rFonts w:hint="eastAsia"/>
        </w:rPr>
        <w:t>用例图</w:t>
      </w:r>
    </w:p>
    <w:p w14:paraId="27080576">
      <w:r>
        <w:drawing>
          <wp:inline distT="0" distB="0" distL="114300" distR="114300">
            <wp:extent cx="5271770" cy="2550160"/>
            <wp:effectExtent l="0" t="0" r="5080" b="254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39"/>
                    <a:stretch>
                      <a:fillRect/>
                    </a:stretch>
                  </pic:blipFill>
                  <pic:spPr>
                    <a:xfrm>
                      <a:off x="0" y="0"/>
                      <a:ext cx="5271770" cy="2550160"/>
                    </a:xfrm>
                    <a:prstGeom prst="rect">
                      <a:avLst/>
                    </a:prstGeom>
                    <a:noFill/>
                    <a:ln>
                      <a:noFill/>
                    </a:ln>
                  </pic:spPr>
                </pic:pic>
              </a:graphicData>
            </a:graphic>
          </wp:inline>
        </w:drawing>
      </w:r>
    </w:p>
    <w:p w14:paraId="206D918F">
      <w:pPr>
        <w:jc w:val="center"/>
        <w:rPr>
          <w:rFonts w:hint="default" w:eastAsiaTheme="minorEastAsia"/>
          <w:lang w:val="en-US" w:eastAsia="zh-CN"/>
        </w:rPr>
      </w:pPr>
      <w:r>
        <w:rPr>
          <w:rFonts w:hint="eastAsia"/>
        </w:rPr>
        <w:t>图</w:t>
      </w:r>
      <w:r>
        <w:rPr>
          <w:rFonts w:hint="eastAsia"/>
          <w:lang w:val="en-US" w:eastAsia="zh-CN"/>
        </w:rPr>
        <w:t>4-2-7-2</w:t>
      </w:r>
    </w:p>
    <w:p w14:paraId="7E2D4998">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18F5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114C2C3">
            <w:pPr>
              <w:rPr>
                <w:rFonts w:ascii="宋体" w:hAnsi="宋体"/>
                <w:sz w:val="24"/>
              </w:rPr>
            </w:pPr>
            <w:r>
              <w:rPr>
                <w:rFonts w:hint="eastAsia" w:ascii="宋体" w:hAnsi="宋体"/>
                <w:sz w:val="24"/>
              </w:rPr>
              <w:t>ID和名称</w:t>
            </w:r>
          </w:p>
        </w:tc>
        <w:tc>
          <w:tcPr>
            <w:tcW w:w="6225" w:type="dxa"/>
            <w:gridSpan w:val="3"/>
          </w:tcPr>
          <w:p w14:paraId="23944C9D">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14</w:t>
            </w:r>
          </w:p>
        </w:tc>
      </w:tr>
      <w:tr w14:paraId="3C008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80232A">
            <w:pPr>
              <w:rPr>
                <w:rFonts w:ascii="宋体" w:hAnsi="宋体"/>
                <w:sz w:val="24"/>
              </w:rPr>
            </w:pPr>
            <w:r>
              <w:rPr>
                <w:rFonts w:hint="eastAsia" w:ascii="宋体" w:hAnsi="宋体"/>
                <w:sz w:val="24"/>
              </w:rPr>
              <w:t>创建人</w:t>
            </w:r>
          </w:p>
        </w:tc>
        <w:tc>
          <w:tcPr>
            <w:tcW w:w="2061" w:type="dxa"/>
          </w:tcPr>
          <w:p w14:paraId="70BC4B83">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0507CBBA">
            <w:pPr>
              <w:rPr>
                <w:rFonts w:ascii="宋体" w:hAnsi="宋体"/>
                <w:sz w:val="24"/>
              </w:rPr>
            </w:pPr>
            <w:r>
              <w:rPr>
                <w:rFonts w:hint="eastAsia" w:ascii="宋体" w:hAnsi="宋体"/>
                <w:sz w:val="24"/>
              </w:rPr>
              <w:t>创建日期：</w:t>
            </w:r>
          </w:p>
        </w:tc>
        <w:tc>
          <w:tcPr>
            <w:tcW w:w="2092" w:type="dxa"/>
          </w:tcPr>
          <w:p w14:paraId="35BF9157">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218E6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17C8E2">
            <w:pPr>
              <w:rPr>
                <w:rFonts w:ascii="宋体" w:hAnsi="宋体"/>
                <w:sz w:val="24"/>
              </w:rPr>
            </w:pPr>
            <w:r>
              <w:rPr>
                <w:rFonts w:hint="eastAsia" w:ascii="宋体" w:hAnsi="宋体"/>
                <w:sz w:val="24"/>
              </w:rPr>
              <w:t>主要操作者</w:t>
            </w:r>
          </w:p>
        </w:tc>
        <w:tc>
          <w:tcPr>
            <w:tcW w:w="2061" w:type="dxa"/>
          </w:tcPr>
          <w:p w14:paraId="6C5BE03D">
            <w:pPr>
              <w:rPr>
                <w:rFonts w:ascii="宋体" w:hAnsi="宋体"/>
                <w:sz w:val="24"/>
              </w:rPr>
            </w:pPr>
            <w:r>
              <w:rPr>
                <w:rFonts w:hint="eastAsia" w:ascii="宋体" w:hAnsi="宋体"/>
                <w:sz w:val="24"/>
              </w:rPr>
              <w:t>管理员</w:t>
            </w:r>
          </w:p>
        </w:tc>
        <w:tc>
          <w:tcPr>
            <w:tcW w:w="2072" w:type="dxa"/>
          </w:tcPr>
          <w:p w14:paraId="3DF04F0C">
            <w:pPr>
              <w:rPr>
                <w:rFonts w:ascii="宋体" w:hAnsi="宋体"/>
                <w:sz w:val="24"/>
              </w:rPr>
            </w:pPr>
            <w:r>
              <w:rPr>
                <w:rFonts w:hint="eastAsia" w:ascii="宋体" w:hAnsi="宋体"/>
                <w:sz w:val="24"/>
              </w:rPr>
              <w:t>次要操作者：</w:t>
            </w:r>
          </w:p>
        </w:tc>
        <w:tc>
          <w:tcPr>
            <w:tcW w:w="2092" w:type="dxa"/>
          </w:tcPr>
          <w:p w14:paraId="13FCD1B6">
            <w:pPr>
              <w:rPr>
                <w:rFonts w:ascii="宋体" w:hAnsi="宋体"/>
                <w:sz w:val="24"/>
              </w:rPr>
            </w:pPr>
            <w:r>
              <w:rPr>
                <w:rFonts w:hint="eastAsia" w:ascii="宋体" w:hAnsi="宋体"/>
                <w:sz w:val="24"/>
              </w:rPr>
              <w:t>无</w:t>
            </w:r>
          </w:p>
        </w:tc>
      </w:tr>
      <w:tr w14:paraId="6887B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C846600">
            <w:pPr>
              <w:rPr>
                <w:rFonts w:ascii="宋体" w:hAnsi="宋体"/>
                <w:sz w:val="24"/>
              </w:rPr>
            </w:pPr>
            <w:r>
              <w:rPr>
                <w:rFonts w:hint="eastAsia" w:ascii="宋体" w:hAnsi="宋体"/>
                <w:sz w:val="24"/>
              </w:rPr>
              <w:t>描述：</w:t>
            </w:r>
          </w:p>
        </w:tc>
        <w:tc>
          <w:tcPr>
            <w:tcW w:w="6225" w:type="dxa"/>
            <w:gridSpan w:val="3"/>
          </w:tcPr>
          <w:p w14:paraId="0DBA2E72">
            <w:pPr>
              <w:rPr>
                <w:rFonts w:ascii="宋体" w:hAnsi="宋体"/>
                <w:sz w:val="24"/>
              </w:rPr>
            </w:pPr>
            <w:r>
              <w:rPr>
                <w:rFonts w:hint="eastAsia" w:ascii="宋体" w:hAnsi="宋体"/>
                <w:sz w:val="24"/>
              </w:rPr>
              <w:t>管理员点击</w:t>
            </w:r>
            <w:r>
              <w:rPr>
                <w:rFonts w:hint="eastAsia" w:ascii="宋体" w:hAnsi="宋体"/>
                <w:sz w:val="24"/>
                <w:lang w:val="en-US" w:eastAsia="zh-CN"/>
              </w:rPr>
              <w:t>反馈类型</w:t>
            </w:r>
            <w:r>
              <w:rPr>
                <w:rFonts w:hint="eastAsia" w:ascii="宋体" w:hAnsi="宋体"/>
                <w:sz w:val="24"/>
              </w:rPr>
              <w:t>按钮</w:t>
            </w:r>
          </w:p>
        </w:tc>
      </w:tr>
      <w:tr w14:paraId="0E401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270973B">
            <w:pPr>
              <w:rPr>
                <w:rFonts w:ascii="宋体" w:hAnsi="宋体"/>
                <w:sz w:val="24"/>
              </w:rPr>
            </w:pPr>
            <w:r>
              <w:rPr>
                <w:rFonts w:hint="eastAsia" w:ascii="宋体" w:hAnsi="宋体"/>
                <w:sz w:val="24"/>
              </w:rPr>
              <w:t>触发器：</w:t>
            </w:r>
          </w:p>
        </w:tc>
        <w:tc>
          <w:tcPr>
            <w:tcW w:w="6225" w:type="dxa"/>
            <w:gridSpan w:val="3"/>
          </w:tcPr>
          <w:p w14:paraId="7033537C">
            <w:pPr>
              <w:rPr>
                <w:rFonts w:ascii="宋体" w:hAnsi="宋体"/>
                <w:sz w:val="24"/>
              </w:rPr>
            </w:pPr>
            <w:r>
              <w:rPr>
                <w:rFonts w:hint="eastAsia" w:ascii="宋体" w:hAnsi="宋体"/>
                <w:sz w:val="24"/>
                <w:lang w:val="en-US" w:eastAsia="zh-CN"/>
              </w:rPr>
              <w:t>上</w:t>
            </w:r>
            <w:r>
              <w:rPr>
                <w:rFonts w:hint="eastAsia" w:ascii="宋体" w:hAnsi="宋体"/>
                <w:sz w:val="24"/>
              </w:rPr>
              <w:t>方，</w:t>
            </w:r>
            <w:r>
              <w:rPr>
                <w:rFonts w:hint="eastAsia" w:ascii="宋体" w:hAnsi="宋体"/>
                <w:sz w:val="24"/>
                <w:lang w:val="en-US" w:eastAsia="zh-CN"/>
              </w:rPr>
              <w:t>反馈类型</w:t>
            </w:r>
            <w:r>
              <w:rPr>
                <w:rFonts w:hint="eastAsia" w:ascii="宋体" w:hAnsi="宋体"/>
                <w:sz w:val="24"/>
              </w:rPr>
              <w:t>按钮</w:t>
            </w:r>
          </w:p>
        </w:tc>
      </w:tr>
      <w:tr w14:paraId="00D99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8F3E16B">
            <w:pPr>
              <w:rPr>
                <w:rFonts w:ascii="宋体" w:hAnsi="宋体"/>
                <w:sz w:val="24"/>
              </w:rPr>
            </w:pPr>
            <w:r>
              <w:rPr>
                <w:rFonts w:hint="eastAsia" w:ascii="宋体" w:hAnsi="宋体"/>
                <w:sz w:val="24"/>
              </w:rPr>
              <w:t>前置条件：</w:t>
            </w:r>
          </w:p>
        </w:tc>
        <w:tc>
          <w:tcPr>
            <w:tcW w:w="6225" w:type="dxa"/>
            <w:gridSpan w:val="3"/>
          </w:tcPr>
          <w:p w14:paraId="197D8ACF">
            <w:pPr>
              <w:rPr>
                <w:rFonts w:ascii="宋体" w:hAnsi="宋体"/>
                <w:sz w:val="24"/>
              </w:rPr>
            </w:pPr>
            <w:r>
              <w:rPr>
                <w:rFonts w:hint="eastAsia" w:ascii="宋体" w:hAnsi="宋体"/>
                <w:sz w:val="24"/>
              </w:rPr>
              <w:t>打开</w:t>
            </w:r>
            <w:r>
              <w:rPr>
                <w:rFonts w:hint="eastAsia" w:ascii="宋体" w:hAnsi="宋体"/>
                <w:sz w:val="24"/>
                <w:lang w:val="en-US" w:eastAsia="zh-CN"/>
              </w:rPr>
              <w:t>反馈类型选择</w:t>
            </w:r>
            <w:r>
              <w:rPr>
                <w:rFonts w:hint="eastAsia" w:ascii="宋体" w:hAnsi="宋体"/>
                <w:sz w:val="24"/>
              </w:rPr>
              <w:t>页面</w:t>
            </w:r>
          </w:p>
        </w:tc>
      </w:tr>
      <w:tr w14:paraId="34ECC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EE14E7">
            <w:pPr>
              <w:rPr>
                <w:rFonts w:ascii="宋体" w:hAnsi="宋体"/>
                <w:sz w:val="24"/>
              </w:rPr>
            </w:pPr>
            <w:r>
              <w:rPr>
                <w:rFonts w:hint="eastAsia" w:ascii="宋体" w:hAnsi="宋体"/>
                <w:sz w:val="24"/>
              </w:rPr>
              <w:t>后置条件：</w:t>
            </w:r>
          </w:p>
        </w:tc>
        <w:tc>
          <w:tcPr>
            <w:tcW w:w="6225" w:type="dxa"/>
            <w:gridSpan w:val="3"/>
          </w:tcPr>
          <w:p w14:paraId="47999D4C">
            <w:pPr>
              <w:rPr>
                <w:rFonts w:hint="eastAsia" w:ascii="宋体" w:hAnsi="宋体" w:eastAsia="宋体"/>
                <w:sz w:val="24"/>
                <w:lang w:val="en-US" w:eastAsia="zh-CN"/>
              </w:rPr>
            </w:pPr>
            <w:r>
              <w:rPr>
                <w:rFonts w:hint="eastAsia" w:ascii="宋体" w:hAnsi="宋体"/>
                <w:sz w:val="24"/>
              </w:rPr>
              <w:t>对</w:t>
            </w:r>
            <w:r>
              <w:rPr>
                <w:rFonts w:hint="eastAsia" w:ascii="宋体" w:hAnsi="宋体"/>
                <w:sz w:val="24"/>
                <w:lang w:val="en-US" w:eastAsia="zh-CN"/>
              </w:rPr>
              <w:t>反馈</w:t>
            </w:r>
            <w:r>
              <w:rPr>
                <w:rFonts w:hint="eastAsia" w:ascii="宋体" w:hAnsi="宋体"/>
                <w:sz w:val="24"/>
              </w:rPr>
              <w:t>进行</w:t>
            </w:r>
            <w:r>
              <w:rPr>
                <w:rFonts w:hint="eastAsia" w:ascii="宋体" w:hAnsi="宋体"/>
                <w:sz w:val="24"/>
                <w:lang w:val="en-US" w:eastAsia="zh-CN"/>
              </w:rPr>
              <w:t>审核</w:t>
            </w:r>
          </w:p>
        </w:tc>
      </w:tr>
      <w:tr w14:paraId="3C19E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2D41C6D">
            <w:pPr>
              <w:rPr>
                <w:rFonts w:ascii="宋体" w:hAnsi="宋体"/>
                <w:sz w:val="24"/>
              </w:rPr>
            </w:pPr>
            <w:r>
              <w:rPr>
                <w:rFonts w:hint="eastAsia" w:ascii="宋体" w:hAnsi="宋体"/>
                <w:sz w:val="24"/>
              </w:rPr>
              <w:t>一般性流程：</w:t>
            </w:r>
          </w:p>
        </w:tc>
        <w:tc>
          <w:tcPr>
            <w:tcW w:w="6225" w:type="dxa"/>
            <w:gridSpan w:val="3"/>
          </w:tcPr>
          <w:p w14:paraId="6695ACE1">
            <w:pPr>
              <w:pStyle w:val="17"/>
              <w:ind w:firstLine="0" w:firstLineChars="0"/>
              <w:rPr>
                <w:rFonts w:ascii="宋体" w:hAnsi="宋体"/>
                <w:sz w:val="24"/>
              </w:rPr>
            </w:pPr>
            <w:r>
              <w:rPr>
                <w:rFonts w:hint="eastAsia" w:ascii="宋体" w:hAnsi="宋体"/>
                <w:sz w:val="24"/>
              </w:rPr>
              <w:t>登录</w:t>
            </w:r>
          </w:p>
        </w:tc>
      </w:tr>
      <w:tr w14:paraId="5E437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C129579">
            <w:pPr>
              <w:rPr>
                <w:rFonts w:ascii="宋体" w:hAnsi="宋体"/>
                <w:sz w:val="24"/>
              </w:rPr>
            </w:pPr>
            <w:r>
              <w:rPr>
                <w:rFonts w:hint="eastAsia" w:ascii="宋体" w:hAnsi="宋体"/>
                <w:sz w:val="24"/>
              </w:rPr>
              <w:t>选择性流程</w:t>
            </w:r>
          </w:p>
        </w:tc>
        <w:tc>
          <w:tcPr>
            <w:tcW w:w="6225" w:type="dxa"/>
            <w:gridSpan w:val="3"/>
          </w:tcPr>
          <w:p w14:paraId="1628EEAA">
            <w:pPr>
              <w:pStyle w:val="17"/>
              <w:ind w:firstLine="0" w:firstLineChars="0"/>
              <w:rPr>
                <w:rFonts w:ascii="宋体" w:hAnsi="宋体"/>
                <w:sz w:val="24"/>
              </w:rPr>
            </w:pPr>
            <w:r>
              <w:rPr>
                <w:rFonts w:hint="eastAsia" w:ascii="宋体" w:hAnsi="宋体"/>
                <w:sz w:val="24"/>
              </w:rPr>
              <w:t>无</w:t>
            </w:r>
          </w:p>
        </w:tc>
      </w:tr>
      <w:tr w14:paraId="19F04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8AA25DA">
            <w:pPr>
              <w:rPr>
                <w:rFonts w:ascii="宋体" w:hAnsi="宋体"/>
                <w:sz w:val="24"/>
              </w:rPr>
            </w:pPr>
            <w:r>
              <w:rPr>
                <w:rFonts w:hint="eastAsia" w:ascii="宋体" w:hAnsi="宋体"/>
                <w:sz w:val="24"/>
              </w:rPr>
              <w:t>异常：</w:t>
            </w:r>
          </w:p>
        </w:tc>
        <w:tc>
          <w:tcPr>
            <w:tcW w:w="6225" w:type="dxa"/>
            <w:gridSpan w:val="3"/>
          </w:tcPr>
          <w:p w14:paraId="099F68C4">
            <w:pPr>
              <w:pStyle w:val="17"/>
              <w:ind w:firstLine="0" w:firstLineChars="0"/>
              <w:rPr>
                <w:rFonts w:ascii="宋体" w:hAnsi="宋体"/>
                <w:sz w:val="24"/>
              </w:rPr>
            </w:pPr>
            <w:r>
              <w:rPr>
                <w:rFonts w:hint="eastAsia" w:ascii="宋体" w:hAnsi="宋体"/>
                <w:sz w:val="24"/>
              </w:rPr>
              <w:t>点击后无反应</w:t>
            </w:r>
          </w:p>
        </w:tc>
      </w:tr>
      <w:tr w14:paraId="68AEB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409B0ED">
            <w:pPr>
              <w:rPr>
                <w:rFonts w:ascii="宋体" w:hAnsi="宋体"/>
                <w:sz w:val="24"/>
              </w:rPr>
            </w:pPr>
            <w:r>
              <w:rPr>
                <w:rFonts w:hint="eastAsia" w:ascii="宋体" w:hAnsi="宋体"/>
                <w:sz w:val="24"/>
              </w:rPr>
              <w:t>优先级：</w:t>
            </w:r>
          </w:p>
        </w:tc>
        <w:tc>
          <w:tcPr>
            <w:tcW w:w="6225" w:type="dxa"/>
            <w:gridSpan w:val="3"/>
          </w:tcPr>
          <w:p w14:paraId="65032CFD">
            <w:pPr>
              <w:rPr>
                <w:rFonts w:ascii="宋体" w:hAnsi="宋体"/>
                <w:sz w:val="24"/>
              </w:rPr>
            </w:pPr>
            <w:r>
              <w:rPr>
                <w:rFonts w:hint="eastAsia" w:ascii="宋体" w:hAnsi="宋体"/>
                <w:sz w:val="24"/>
              </w:rPr>
              <w:t>中</w:t>
            </w:r>
          </w:p>
        </w:tc>
      </w:tr>
      <w:tr w14:paraId="0EBF6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55427A80">
            <w:pPr>
              <w:rPr>
                <w:rFonts w:ascii="宋体" w:hAnsi="宋体"/>
                <w:sz w:val="24"/>
              </w:rPr>
            </w:pPr>
            <w:r>
              <w:rPr>
                <w:rFonts w:hint="eastAsia" w:ascii="宋体" w:hAnsi="宋体"/>
                <w:sz w:val="24"/>
              </w:rPr>
              <w:t>使用频率：</w:t>
            </w:r>
          </w:p>
        </w:tc>
        <w:tc>
          <w:tcPr>
            <w:tcW w:w="6225" w:type="dxa"/>
            <w:gridSpan w:val="3"/>
          </w:tcPr>
          <w:p w14:paraId="576F6D8D">
            <w:pPr>
              <w:rPr>
                <w:rFonts w:ascii="宋体" w:hAnsi="宋体"/>
                <w:sz w:val="24"/>
              </w:rPr>
            </w:pPr>
            <w:r>
              <w:rPr>
                <w:rFonts w:hint="eastAsia" w:ascii="宋体" w:hAnsi="宋体"/>
                <w:sz w:val="24"/>
              </w:rPr>
              <w:t>高</w:t>
            </w:r>
          </w:p>
        </w:tc>
      </w:tr>
      <w:tr w14:paraId="1C0C4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A7B8BB">
            <w:pPr>
              <w:rPr>
                <w:rFonts w:ascii="宋体" w:hAnsi="宋体"/>
                <w:sz w:val="24"/>
              </w:rPr>
            </w:pPr>
            <w:r>
              <w:rPr>
                <w:rFonts w:hint="eastAsia" w:ascii="宋体" w:hAnsi="宋体"/>
                <w:sz w:val="24"/>
              </w:rPr>
              <w:t>业务规则：</w:t>
            </w:r>
          </w:p>
        </w:tc>
        <w:tc>
          <w:tcPr>
            <w:tcW w:w="6225" w:type="dxa"/>
            <w:gridSpan w:val="3"/>
          </w:tcPr>
          <w:p w14:paraId="1242E31A">
            <w:pPr>
              <w:rPr>
                <w:rFonts w:ascii="宋体" w:hAnsi="宋体"/>
                <w:sz w:val="24"/>
              </w:rPr>
            </w:pPr>
            <w:r>
              <w:rPr>
                <w:rFonts w:hint="eastAsia" w:ascii="宋体" w:hAnsi="宋体"/>
                <w:sz w:val="24"/>
              </w:rPr>
              <w:t>无</w:t>
            </w:r>
          </w:p>
        </w:tc>
      </w:tr>
      <w:tr w14:paraId="5118D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956336A">
            <w:pPr>
              <w:rPr>
                <w:rFonts w:ascii="宋体" w:hAnsi="宋体"/>
                <w:sz w:val="24"/>
              </w:rPr>
            </w:pPr>
            <w:r>
              <w:rPr>
                <w:rFonts w:hint="eastAsia" w:ascii="宋体" w:hAnsi="宋体"/>
                <w:sz w:val="24"/>
              </w:rPr>
              <w:t>其他信息：</w:t>
            </w:r>
          </w:p>
        </w:tc>
        <w:tc>
          <w:tcPr>
            <w:tcW w:w="6225" w:type="dxa"/>
            <w:gridSpan w:val="3"/>
          </w:tcPr>
          <w:p w14:paraId="5A29441D">
            <w:pPr>
              <w:rPr>
                <w:rFonts w:ascii="宋体" w:hAnsi="宋体"/>
                <w:sz w:val="24"/>
              </w:rPr>
            </w:pPr>
            <w:r>
              <w:rPr>
                <w:rFonts w:hint="eastAsia" w:ascii="宋体" w:hAnsi="宋体"/>
                <w:sz w:val="24"/>
              </w:rPr>
              <w:t>无</w:t>
            </w:r>
          </w:p>
        </w:tc>
      </w:tr>
      <w:tr w14:paraId="2765F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3D6C2A0">
            <w:pPr>
              <w:rPr>
                <w:rFonts w:ascii="宋体" w:hAnsi="宋体"/>
                <w:sz w:val="24"/>
              </w:rPr>
            </w:pPr>
            <w:r>
              <w:rPr>
                <w:rFonts w:hint="eastAsia" w:ascii="宋体" w:hAnsi="宋体"/>
                <w:sz w:val="24"/>
              </w:rPr>
              <w:t>假设：</w:t>
            </w:r>
          </w:p>
        </w:tc>
        <w:tc>
          <w:tcPr>
            <w:tcW w:w="6225" w:type="dxa"/>
            <w:gridSpan w:val="3"/>
          </w:tcPr>
          <w:p w14:paraId="34085840">
            <w:pPr>
              <w:rPr>
                <w:rFonts w:ascii="宋体" w:hAnsi="宋体"/>
                <w:sz w:val="24"/>
              </w:rPr>
            </w:pPr>
            <w:r>
              <w:rPr>
                <w:rFonts w:hint="eastAsia" w:ascii="宋体" w:hAnsi="宋体"/>
                <w:sz w:val="24"/>
              </w:rPr>
              <w:t>无</w:t>
            </w:r>
          </w:p>
        </w:tc>
      </w:tr>
    </w:tbl>
    <w:p w14:paraId="5EF2B4D8">
      <w:pPr>
        <w:ind w:left="2520" w:firstLine="420"/>
        <w:rPr>
          <w:rFonts w:hint="default" w:eastAsiaTheme="minorEastAsia"/>
          <w:lang w:val="en-US" w:eastAsia="zh-CN"/>
        </w:rPr>
      </w:pPr>
      <w:r>
        <w:rPr>
          <w:rFonts w:hint="eastAsia"/>
        </w:rPr>
        <w:t>表</w:t>
      </w:r>
      <w:r>
        <w:rPr>
          <w:rFonts w:hint="eastAsia"/>
          <w:lang w:val="en-US" w:eastAsia="zh-CN"/>
        </w:rPr>
        <w:t>4-2-7-2</w:t>
      </w:r>
    </w:p>
    <w:p w14:paraId="234C6CC4">
      <w:pPr>
        <w:ind w:left="2520" w:firstLine="420"/>
        <w:rPr>
          <w:rFonts w:hint="eastAsia"/>
        </w:rPr>
      </w:pPr>
    </w:p>
    <w:p w14:paraId="319FA206">
      <w:pPr>
        <w:numPr>
          <w:numId w:val="0"/>
        </w:numPr>
      </w:pPr>
      <w:r>
        <w:rPr>
          <w:rFonts w:hint="eastAsia"/>
        </w:rPr>
        <w:t>用例原型</w:t>
      </w:r>
    </w:p>
    <w:p w14:paraId="2FCB1B1E">
      <w:pPr>
        <w:numPr>
          <w:ilvl w:val="0"/>
          <w:numId w:val="0"/>
        </w:numPr>
        <w:ind w:left="1680" w:leftChars="0"/>
      </w:pPr>
    </w:p>
    <w:p w14:paraId="1EACA8AE">
      <w:pPr>
        <w:jc w:val="center"/>
      </w:pPr>
      <w:r>
        <w:drawing>
          <wp:inline distT="0" distB="0" distL="114300" distR="114300">
            <wp:extent cx="2705100" cy="4592955"/>
            <wp:effectExtent l="0" t="0" r="0" b="762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40"/>
                    <a:stretch>
                      <a:fillRect/>
                    </a:stretch>
                  </pic:blipFill>
                  <pic:spPr>
                    <a:xfrm>
                      <a:off x="0" y="0"/>
                      <a:ext cx="2705100" cy="4592955"/>
                    </a:xfrm>
                    <a:prstGeom prst="rect">
                      <a:avLst/>
                    </a:prstGeom>
                    <a:noFill/>
                    <a:ln>
                      <a:noFill/>
                    </a:ln>
                  </pic:spPr>
                </pic:pic>
              </a:graphicData>
            </a:graphic>
          </wp:inline>
        </w:drawing>
      </w:r>
    </w:p>
    <w:p w14:paraId="0B9FC6F7">
      <w:pPr>
        <w:jc w:val="center"/>
        <w:rPr>
          <w:rFonts w:hint="default" w:eastAsiaTheme="minorEastAsia"/>
          <w:lang w:val="en-US" w:eastAsia="zh-CN"/>
        </w:rPr>
      </w:pPr>
      <w:r>
        <w:rPr>
          <w:rFonts w:hint="eastAsia"/>
        </w:rPr>
        <w:t>图</w:t>
      </w:r>
      <w:r>
        <w:rPr>
          <w:rFonts w:hint="eastAsia"/>
          <w:lang w:val="en-US" w:eastAsia="zh-CN"/>
        </w:rPr>
        <w:t>4-2-7-2</w:t>
      </w:r>
    </w:p>
    <w:p w14:paraId="701538A9">
      <w:pPr>
        <w:pStyle w:val="5"/>
        <w:numPr>
          <w:ilvl w:val="3"/>
          <w:numId w:val="0"/>
        </w:numPr>
      </w:pPr>
      <w:r>
        <w:rPr>
          <w:rFonts w:hint="eastAsia"/>
          <w:lang w:val="en-US" w:eastAsia="zh-CN"/>
        </w:rPr>
        <w:t>4.2.7.3提交结果</w:t>
      </w:r>
    </w:p>
    <w:p w14:paraId="73492DE6">
      <w:pPr>
        <w:numPr>
          <w:numId w:val="0"/>
        </w:numPr>
      </w:pPr>
      <w:r>
        <w:rPr>
          <w:rFonts w:hint="eastAsia"/>
        </w:rPr>
        <w:t>用例图</w:t>
      </w:r>
    </w:p>
    <w:p w14:paraId="08BB4F21">
      <w:r>
        <w:drawing>
          <wp:inline distT="0" distB="0" distL="114300" distR="114300">
            <wp:extent cx="5261610" cy="1946910"/>
            <wp:effectExtent l="0" t="0" r="5715" b="571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41"/>
                    <a:stretch>
                      <a:fillRect/>
                    </a:stretch>
                  </pic:blipFill>
                  <pic:spPr>
                    <a:xfrm>
                      <a:off x="0" y="0"/>
                      <a:ext cx="5261610" cy="1946910"/>
                    </a:xfrm>
                    <a:prstGeom prst="rect">
                      <a:avLst/>
                    </a:prstGeom>
                    <a:noFill/>
                    <a:ln>
                      <a:noFill/>
                    </a:ln>
                  </pic:spPr>
                </pic:pic>
              </a:graphicData>
            </a:graphic>
          </wp:inline>
        </w:drawing>
      </w:r>
    </w:p>
    <w:p w14:paraId="25681AFA">
      <w:pPr>
        <w:jc w:val="center"/>
        <w:rPr>
          <w:rFonts w:hint="default" w:eastAsiaTheme="minorEastAsia"/>
          <w:lang w:val="en-US" w:eastAsia="zh-CN"/>
        </w:rPr>
      </w:pPr>
      <w:r>
        <w:rPr>
          <w:rFonts w:hint="eastAsia"/>
        </w:rPr>
        <w:t>图</w:t>
      </w:r>
      <w:r>
        <w:rPr>
          <w:rFonts w:hint="eastAsia"/>
          <w:lang w:val="en-US" w:eastAsia="zh-CN"/>
        </w:rPr>
        <w:t>4-2-7-3</w:t>
      </w:r>
    </w:p>
    <w:p w14:paraId="56D81E72">
      <w:pPr>
        <w:numPr>
          <w:numId w:val="0"/>
        </w:numPr>
      </w:pPr>
      <w:r>
        <w:rPr>
          <w:rFonts w:hint="eastAsia"/>
        </w:rPr>
        <w:t>用例描述</w:t>
      </w:r>
    </w:p>
    <w:p w14:paraId="74736FA4">
      <w:pPr>
        <w:numPr>
          <w:ilvl w:val="0"/>
          <w:numId w:val="0"/>
        </w:numPr>
        <w:ind w:left="1680" w:leftChars="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2B0FC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170F56">
            <w:pPr>
              <w:rPr>
                <w:rFonts w:ascii="宋体" w:hAnsi="宋体"/>
                <w:sz w:val="24"/>
              </w:rPr>
            </w:pPr>
            <w:r>
              <w:rPr>
                <w:rFonts w:hint="eastAsia" w:ascii="宋体" w:hAnsi="宋体"/>
                <w:sz w:val="24"/>
              </w:rPr>
              <w:t>ID和名称</w:t>
            </w:r>
          </w:p>
        </w:tc>
        <w:tc>
          <w:tcPr>
            <w:tcW w:w="6225" w:type="dxa"/>
            <w:gridSpan w:val="3"/>
          </w:tcPr>
          <w:p w14:paraId="114C2334">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15</w:t>
            </w:r>
          </w:p>
        </w:tc>
      </w:tr>
      <w:tr w14:paraId="5397C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09C1A3">
            <w:pPr>
              <w:rPr>
                <w:rFonts w:ascii="宋体" w:hAnsi="宋体"/>
                <w:sz w:val="24"/>
              </w:rPr>
            </w:pPr>
            <w:r>
              <w:rPr>
                <w:rFonts w:hint="eastAsia" w:ascii="宋体" w:hAnsi="宋体"/>
                <w:sz w:val="24"/>
              </w:rPr>
              <w:t>创建人</w:t>
            </w:r>
          </w:p>
        </w:tc>
        <w:tc>
          <w:tcPr>
            <w:tcW w:w="2061" w:type="dxa"/>
          </w:tcPr>
          <w:p w14:paraId="774F6CA9">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B83FBBF">
            <w:pPr>
              <w:rPr>
                <w:rFonts w:ascii="宋体" w:hAnsi="宋体"/>
                <w:sz w:val="24"/>
              </w:rPr>
            </w:pPr>
            <w:r>
              <w:rPr>
                <w:rFonts w:hint="eastAsia" w:ascii="宋体" w:hAnsi="宋体"/>
                <w:sz w:val="24"/>
              </w:rPr>
              <w:t>创建日期：</w:t>
            </w:r>
          </w:p>
        </w:tc>
        <w:tc>
          <w:tcPr>
            <w:tcW w:w="2092" w:type="dxa"/>
          </w:tcPr>
          <w:p w14:paraId="1EBFB52E">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9ECA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22374A">
            <w:pPr>
              <w:rPr>
                <w:rFonts w:ascii="宋体" w:hAnsi="宋体"/>
                <w:sz w:val="24"/>
              </w:rPr>
            </w:pPr>
            <w:r>
              <w:rPr>
                <w:rFonts w:hint="eastAsia" w:ascii="宋体" w:hAnsi="宋体"/>
                <w:sz w:val="24"/>
              </w:rPr>
              <w:t>主要操作者</w:t>
            </w:r>
          </w:p>
        </w:tc>
        <w:tc>
          <w:tcPr>
            <w:tcW w:w="2061" w:type="dxa"/>
          </w:tcPr>
          <w:p w14:paraId="58A02A13">
            <w:pPr>
              <w:rPr>
                <w:rFonts w:ascii="宋体" w:hAnsi="宋体"/>
                <w:sz w:val="24"/>
              </w:rPr>
            </w:pPr>
            <w:r>
              <w:rPr>
                <w:rFonts w:hint="eastAsia" w:ascii="宋体" w:hAnsi="宋体"/>
                <w:sz w:val="24"/>
              </w:rPr>
              <w:t>管理员</w:t>
            </w:r>
          </w:p>
        </w:tc>
        <w:tc>
          <w:tcPr>
            <w:tcW w:w="2072" w:type="dxa"/>
          </w:tcPr>
          <w:p w14:paraId="41D96B78">
            <w:pPr>
              <w:rPr>
                <w:rFonts w:ascii="宋体" w:hAnsi="宋体"/>
                <w:sz w:val="24"/>
              </w:rPr>
            </w:pPr>
            <w:r>
              <w:rPr>
                <w:rFonts w:hint="eastAsia" w:ascii="宋体" w:hAnsi="宋体"/>
                <w:sz w:val="24"/>
              </w:rPr>
              <w:t>次要操作者：</w:t>
            </w:r>
          </w:p>
        </w:tc>
        <w:tc>
          <w:tcPr>
            <w:tcW w:w="2092" w:type="dxa"/>
          </w:tcPr>
          <w:p w14:paraId="158EE97C">
            <w:pPr>
              <w:rPr>
                <w:rFonts w:ascii="宋体" w:hAnsi="宋体"/>
                <w:sz w:val="24"/>
              </w:rPr>
            </w:pPr>
            <w:r>
              <w:rPr>
                <w:rFonts w:hint="eastAsia" w:ascii="宋体" w:hAnsi="宋体"/>
                <w:sz w:val="24"/>
              </w:rPr>
              <w:t>无</w:t>
            </w:r>
          </w:p>
        </w:tc>
      </w:tr>
      <w:tr w14:paraId="6EE10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60B4988">
            <w:pPr>
              <w:rPr>
                <w:rFonts w:ascii="宋体" w:hAnsi="宋体"/>
                <w:sz w:val="24"/>
              </w:rPr>
            </w:pPr>
            <w:r>
              <w:rPr>
                <w:rFonts w:hint="eastAsia" w:ascii="宋体" w:hAnsi="宋体"/>
                <w:sz w:val="24"/>
              </w:rPr>
              <w:t>描述：</w:t>
            </w:r>
          </w:p>
        </w:tc>
        <w:tc>
          <w:tcPr>
            <w:tcW w:w="6225" w:type="dxa"/>
            <w:gridSpan w:val="3"/>
          </w:tcPr>
          <w:p w14:paraId="07E3FEDF">
            <w:pPr>
              <w:rPr>
                <w:rFonts w:ascii="宋体" w:hAnsi="宋体"/>
                <w:sz w:val="24"/>
              </w:rPr>
            </w:pPr>
            <w:r>
              <w:rPr>
                <w:rFonts w:hint="eastAsia" w:ascii="宋体" w:hAnsi="宋体"/>
                <w:sz w:val="24"/>
              </w:rPr>
              <w:t>管理员点击</w:t>
            </w:r>
            <w:r>
              <w:rPr>
                <w:rFonts w:hint="eastAsia" w:ascii="宋体" w:hAnsi="宋体"/>
                <w:sz w:val="24"/>
                <w:lang w:val="en-US" w:eastAsia="zh-CN"/>
              </w:rPr>
              <w:t>反馈提交</w:t>
            </w:r>
            <w:r>
              <w:rPr>
                <w:rFonts w:hint="eastAsia" w:ascii="宋体" w:hAnsi="宋体"/>
                <w:sz w:val="24"/>
              </w:rPr>
              <w:t>按钮</w:t>
            </w:r>
          </w:p>
        </w:tc>
      </w:tr>
      <w:tr w14:paraId="05FDD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7524D9A">
            <w:pPr>
              <w:rPr>
                <w:rFonts w:ascii="宋体" w:hAnsi="宋体"/>
                <w:sz w:val="24"/>
              </w:rPr>
            </w:pPr>
            <w:r>
              <w:rPr>
                <w:rFonts w:hint="eastAsia" w:ascii="宋体" w:hAnsi="宋体"/>
                <w:sz w:val="24"/>
              </w:rPr>
              <w:t>触发器：</w:t>
            </w:r>
          </w:p>
        </w:tc>
        <w:tc>
          <w:tcPr>
            <w:tcW w:w="6225" w:type="dxa"/>
            <w:gridSpan w:val="3"/>
          </w:tcPr>
          <w:p w14:paraId="425643E7">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提交</w:t>
            </w:r>
            <w:r>
              <w:rPr>
                <w:rFonts w:hint="eastAsia" w:ascii="宋体" w:hAnsi="宋体"/>
                <w:sz w:val="24"/>
              </w:rPr>
              <w:t>按钮</w:t>
            </w:r>
          </w:p>
        </w:tc>
      </w:tr>
      <w:tr w14:paraId="7DE52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2FF71D4">
            <w:pPr>
              <w:rPr>
                <w:rFonts w:ascii="宋体" w:hAnsi="宋体"/>
                <w:sz w:val="24"/>
              </w:rPr>
            </w:pPr>
            <w:r>
              <w:rPr>
                <w:rFonts w:hint="eastAsia" w:ascii="宋体" w:hAnsi="宋体"/>
                <w:sz w:val="24"/>
              </w:rPr>
              <w:t>前置条件：</w:t>
            </w:r>
          </w:p>
        </w:tc>
        <w:tc>
          <w:tcPr>
            <w:tcW w:w="6225" w:type="dxa"/>
            <w:gridSpan w:val="3"/>
          </w:tcPr>
          <w:p w14:paraId="3952AE8C">
            <w:pPr>
              <w:rPr>
                <w:rFonts w:ascii="宋体" w:hAnsi="宋体"/>
                <w:sz w:val="24"/>
              </w:rPr>
            </w:pPr>
            <w:r>
              <w:rPr>
                <w:rFonts w:hint="eastAsia" w:ascii="宋体" w:hAnsi="宋体"/>
                <w:sz w:val="24"/>
              </w:rPr>
              <w:t>打开</w:t>
            </w:r>
            <w:r>
              <w:rPr>
                <w:rFonts w:hint="eastAsia" w:ascii="宋体" w:hAnsi="宋体"/>
                <w:sz w:val="24"/>
                <w:lang w:val="en-US" w:eastAsia="zh-CN"/>
              </w:rPr>
              <w:t>反馈详情</w:t>
            </w:r>
            <w:r>
              <w:rPr>
                <w:rFonts w:hint="eastAsia" w:ascii="宋体" w:hAnsi="宋体"/>
                <w:sz w:val="24"/>
              </w:rPr>
              <w:t>页面</w:t>
            </w:r>
          </w:p>
        </w:tc>
      </w:tr>
      <w:tr w14:paraId="6701C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C069FD">
            <w:pPr>
              <w:rPr>
                <w:rFonts w:ascii="宋体" w:hAnsi="宋体"/>
                <w:sz w:val="24"/>
              </w:rPr>
            </w:pPr>
            <w:r>
              <w:rPr>
                <w:rFonts w:hint="eastAsia" w:ascii="宋体" w:hAnsi="宋体"/>
                <w:sz w:val="24"/>
              </w:rPr>
              <w:t>后置条件：</w:t>
            </w:r>
          </w:p>
        </w:tc>
        <w:tc>
          <w:tcPr>
            <w:tcW w:w="6225" w:type="dxa"/>
            <w:gridSpan w:val="3"/>
          </w:tcPr>
          <w:p w14:paraId="698D5335">
            <w:pPr>
              <w:rPr>
                <w:rFonts w:hint="default" w:ascii="宋体" w:hAnsi="宋体" w:eastAsia="宋体"/>
                <w:sz w:val="24"/>
                <w:lang w:val="en-US" w:eastAsia="zh-CN"/>
              </w:rPr>
            </w:pPr>
            <w:r>
              <w:rPr>
                <w:rFonts w:hint="eastAsia" w:ascii="宋体" w:hAnsi="宋体"/>
                <w:sz w:val="24"/>
              </w:rPr>
              <w:t>对</w:t>
            </w:r>
            <w:r>
              <w:rPr>
                <w:rFonts w:hint="eastAsia" w:ascii="宋体" w:hAnsi="宋体"/>
                <w:sz w:val="24"/>
                <w:lang w:val="en-US" w:eastAsia="zh-CN"/>
              </w:rPr>
              <w:t>反馈内容进行审核</w:t>
            </w:r>
          </w:p>
        </w:tc>
      </w:tr>
      <w:tr w14:paraId="42C49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925C0A">
            <w:pPr>
              <w:rPr>
                <w:rFonts w:ascii="宋体" w:hAnsi="宋体"/>
                <w:sz w:val="24"/>
              </w:rPr>
            </w:pPr>
            <w:r>
              <w:rPr>
                <w:rFonts w:hint="eastAsia" w:ascii="宋体" w:hAnsi="宋体"/>
                <w:sz w:val="24"/>
              </w:rPr>
              <w:t>一般性流程：</w:t>
            </w:r>
          </w:p>
        </w:tc>
        <w:tc>
          <w:tcPr>
            <w:tcW w:w="6225" w:type="dxa"/>
            <w:gridSpan w:val="3"/>
          </w:tcPr>
          <w:p w14:paraId="694077BB">
            <w:pPr>
              <w:pStyle w:val="17"/>
              <w:ind w:firstLine="0" w:firstLineChars="0"/>
              <w:rPr>
                <w:rFonts w:ascii="宋体" w:hAnsi="宋体"/>
                <w:sz w:val="24"/>
              </w:rPr>
            </w:pPr>
            <w:r>
              <w:rPr>
                <w:rFonts w:hint="eastAsia" w:ascii="宋体" w:hAnsi="宋体"/>
                <w:sz w:val="24"/>
              </w:rPr>
              <w:t>登录</w:t>
            </w:r>
          </w:p>
        </w:tc>
      </w:tr>
      <w:tr w14:paraId="071A7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1B714EF">
            <w:pPr>
              <w:rPr>
                <w:rFonts w:ascii="宋体" w:hAnsi="宋体"/>
                <w:sz w:val="24"/>
              </w:rPr>
            </w:pPr>
            <w:r>
              <w:rPr>
                <w:rFonts w:hint="eastAsia" w:ascii="宋体" w:hAnsi="宋体"/>
                <w:sz w:val="24"/>
              </w:rPr>
              <w:t>选择性流程</w:t>
            </w:r>
          </w:p>
        </w:tc>
        <w:tc>
          <w:tcPr>
            <w:tcW w:w="6225" w:type="dxa"/>
            <w:gridSpan w:val="3"/>
          </w:tcPr>
          <w:p w14:paraId="59BEA4EF">
            <w:pPr>
              <w:pStyle w:val="17"/>
              <w:ind w:firstLine="0" w:firstLineChars="0"/>
              <w:rPr>
                <w:rFonts w:ascii="宋体" w:hAnsi="宋体"/>
                <w:sz w:val="24"/>
              </w:rPr>
            </w:pPr>
            <w:r>
              <w:rPr>
                <w:rFonts w:hint="eastAsia" w:ascii="宋体" w:hAnsi="宋体"/>
                <w:sz w:val="24"/>
              </w:rPr>
              <w:t>无</w:t>
            </w:r>
          </w:p>
        </w:tc>
      </w:tr>
      <w:tr w14:paraId="307DD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B2588CF">
            <w:pPr>
              <w:rPr>
                <w:rFonts w:ascii="宋体" w:hAnsi="宋体"/>
                <w:sz w:val="24"/>
              </w:rPr>
            </w:pPr>
            <w:r>
              <w:rPr>
                <w:rFonts w:hint="eastAsia" w:ascii="宋体" w:hAnsi="宋体"/>
                <w:sz w:val="24"/>
              </w:rPr>
              <w:t>异常：</w:t>
            </w:r>
          </w:p>
        </w:tc>
        <w:tc>
          <w:tcPr>
            <w:tcW w:w="6225" w:type="dxa"/>
            <w:gridSpan w:val="3"/>
          </w:tcPr>
          <w:p w14:paraId="2E280271">
            <w:pPr>
              <w:pStyle w:val="17"/>
              <w:ind w:firstLine="0" w:firstLineChars="0"/>
              <w:rPr>
                <w:rFonts w:ascii="宋体" w:hAnsi="宋体"/>
                <w:sz w:val="24"/>
              </w:rPr>
            </w:pPr>
            <w:r>
              <w:rPr>
                <w:rFonts w:hint="eastAsia" w:ascii="宋体" w:hAnsi="宋体"/>
                <w:sz w:val="24"/>
              </w:rPr>
              <w:t>点击后无反应</w:t>
            </w:r>
          </w:p>
        </w:tc>
      </w:tr>
      <w:tr w14:paraId="15F52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CBAE5E5">
            <w:pPr>
              <w:rPr>
                <w:rFonts w:ascii="宋体" w:hAnsi="宋体"/>
                <w:sz w:val="24"/>
              </w:rPr>
            </w:pPr>
            <w:r>
              <w:rPr>
                <w:rFonts w:hint="eastAsia" w:ascii="宋体" w:hAnsi="宋体"/>
                <w:sz w:val="24"/>
              </w:rPr>
              <w:t>优先级：</w:t>
            </w:r>
          </w:p>
        </w:tc>
        <w:tc>
          <w:tcPr>
            <w:tcW w:w="6225" w:type="dxa"/>
            <w:gridSpan w:val="3"/>
          </w:tcPr>
          <w:p w14:paraId="0F949EA0">
            <w:pPr>
              <w:rPr>
                <w:rFonts w:ascii="宋体" w:hAnsi="宋体"/>
                <w:sz w:val="24"/>
              </w:rPr>
            </w:pPr>
            <w:r>
              <w:rPr>
                <w:rFonts w:hint="eastAsia" w:ascii="宋体" w:hAnsi="宋体"/>
                <w:sz w:val="24"/>
              </w:rPr>
              <w:t>中</w:t>
            </w:r>
          </w:p>
        </w:tc>
      </w:tr>
      <w:tr w14:paraId="1BBEA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DE1BF28">
            <w:pPr>
              <w:rPr>
                <w:rFonts w:ascii="宋体" w:hAnsi="宋体"/>
                <w:sz w:val="24"/>
              </w:rPr>
            </w:pPr>
            <w:r>
              <w:rPr>
                <w:rFonts w:hint="eastAsia" w:ascii="宋体" w:hAnsi="宋体"/>
                <w:sz w:val="24"/>
              </w:rPr>
              <w:t>使用频率：</w:t>
            </w:r>
          </w:p>
        </w:tc>
        <w:tc>
          <w:tcPr>
            <w:tcW w:w="6225" w:type="dxa"/>
            <w:gridSpan w:val="3"/>
          </w:tcPr>
          <w:p w14:paraId="34FE96B4">
            <w:pPr>
              <w:rPr>
                <w:rFonts w:ascii="宋体" w:hAnsi="宋体"/>
                <w:sz w:val="24"/>
              </w:rPr>
            </w:pPr>
            <w:r>
              <w:rPr>
                <w:rFonts w:hint="eastAsia" w:ascii="宋体" w:hAnsi="宋体"/>
                <w:sz w:val="24"/>
              </w:rPr>
              <w:t>高</w:t>
            </w:r>
          </w:p>
        </w:tc>
      </w:tr>
      <w:tr w14:paraId="3C126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656C24D">
            <w:pPr>
              <w:rPr>
                <w:rFonts w:ascii="宋体" w:hAnsi="宋体"/>
                <w:sz w:val="24"/>
              </w:rPr>
            </w:pPr>
            <w:r>
              <w:rPr>
                <w:rFonts w:hint="eastAsia" w:ascii="宋体" w:hAnsi="宋体"/>
                <w:sz w:val="24"/>
              </w:rPr>
              <w:t>业务规则：</w:t>
            </w:r>
          </w:p>
        </w:tc>
        <w:tc>
          <w:tcPr>
            <w:tcW w:w="6225" w:type="dxa"/>
            <w:gridSpan w:val="3"/>
          </w:tcPr>
          <w:p w14:paraId="49D99A33">
            <w:pPr>
              <w:rPr>
                <w:rFonts w:ascii="宋体" w:hAnsi="宋体"/>
                <w:sz w:val="24"/>
              </w:rPr>
            </w:pPr>
            <w:r>
              <w:rPr>
                <w:rFonts w:hint="eastAsia" w:ascii="宋体" w:hAnsi="宋体"/>
                <w:sz w:val="24"/>
              </w:rPr>
              <w:t>无</w:t>
            </w:r>
          </w:p>
        </w:tc>
      </w:tr>
      <w:tr w14:paraId="478EF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80B5F5">
            <w:pPr>
              <w:rPr>
                <w:rFonts w:ascii="宋体" w:hAnsi="宋体"/>
                <w:sz w:val="24"/>
              </w:rPr>
            </w:pPr>
            <w:r>
              <w:rPr>
                <w:rFonts w:hint="eastAsia" w:ascii="宋体" w:hAnsi="宋体"/>
                <w:sz w:val="24"/>
              </w:rPr>
              <w:t>其他信息：</w:t>
            </w:r>
          </w:p>
        </w:tc>
        <w:tc>
          <w:tcPr>
            <w:tcW w:w="6225" w:type="dxa"/>
            <w:gridSpan w:val="3"/>
          </w:tcPr>
          <w:p w14:paraId="515B2640">
            <w:pPr>
              <w:rPr>
                <w:rFonts w:ascii="宋体" w:hAnsi="宋体"/>
                <w:sz w:val="24"/>
              </w:rPr>
            </w:pPr>
            <w:r>
              <w:rPr>
                <w:rFonts w:hint="eastAsia" w:ascii="宋体" w:hAnsi="宋体"/>
                <w:sz w:val="24"/>
              </w:rPr>
              <w:t>无</w:t>
            </w:r>
          </w:p>
        </w:tc>
      </w:tr>
      <w:tr w14:paraId="748A9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5F52BA9">
            <w:pPr>
              <w:rPr>
                <w:rFonts w:ascii="宋体" w:hAnsi="宋体"/>
                <w:sz w:val="24"/>
              </w:rPr>
            </w:pPr>
            <w:r>
              <w:rPr>
                <w:rFonts w:hint="eastAsia" w:ascii="宋体" w:hAnsi="宋体"/>
                <w:sz w:val="24"/>
              </w:rPr>
              <w:t>假设：</w:t>
            </w:r>
          </w:p>
        </w:tc>
        <w:tc>
          <w:tcPr>
            <w:tcW w:w="6225" w:type="dxa"/>
            <w:gridSpan w:val="3"/>
          </w:tcPr>
          <w:p w14:paraId="1E0F8B89">
            <w:pPr>
              <w:rPr>
                <w:rFonts w:ascii="宋体" w:hAnsi="宋体"/>
                <w:sz w:val="24"/>
              </w:rPr>
            </w:pPr>
            <w:r>
              <w:rPr>
                <w:rFonts w:hint="eastAsia" w:ascii="宋体" w:hAnsi="宋体"/>
                <w:sz w:val="24"/>
              </w:rPr>
              <w:t>无</w:t>
            </w:r>
          </w:p>
        </w:tc>
      </w:tr>
    </w:tbl>
    <w:p w14:paraId="4D38EACA">
      <w:pPr>
        <w:ind w:left="2520" w:firstLine="420"/>
        <w:rPr>
          <w:rFonts w:hint="default" w:eastAsiaTheme="minorEastAsia"/>
          <w:lang w:val="en-US" w:eastAsia="zh-CN"/>
        </w:rPr>
      </w:pPr>
      <w:r>
        <w:rPr>
          <w:rFonts w:hint="eastAsia"/>
        </w:rPr>
        <w:t>表</w:t>
      </w:r>
      <w:r>
        <w:rPr>
          <w:rFonts w:hint="eastAsia"/>
          <w:lang w:val="en-US" w:eastAsia="zh-CN"/>
        </w:rPr>
        <w:t>4-2-7-3</w:t>
      </w:r>
    </w:p>
    <w:p w14:paraId="3BA13261">
      <w:pPr>
        <w:numPr>
          <w:numId w:val="0"/>
        </w:numPr>
      </w:pPr>
      <w:r>
        <w:rPr>
          <w:rFonts w:hint="eastAsia"/>
        </w:rPr>
        <w:t>用例原型</w:t>
      </w:r>
    </w:p>
    <w:p w14:paraId="75217A1F">
      <w:r>
        <w:drawing>
          <wp:inline distT="0" distB="0" distL="114300" distR="114300">
            <wp:extent cx="2682240" cy="4530090"/>
            <wp:effectExtent l="0" t="0" r="3810" b="381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42"/>
                    <a:stretch>
                      <a:fillRect/>
                    </a:stretch>
                  </pic:blipFill>
                  <pic:spPr>
                    <a:xfrm>
                      <a:off x="0" y="0"/>
                      <a:ext cx="2682240" cy="4530090"/>
                    </a:xfrm>
                    <a:prstGeom prst="rect">
                      <a:avLst/>
                    </a:prstGeom>
                    <a:noFill/>
                    <a:ln>
                      <a:noFill/>
                    </a:ln>
                  </pic:spPr>
                </pic:pic>
              </a:graphicData>
            </a:graphic>
          </wp:inline>
        </w:drawing>
      </w:r>
    </w:p>
    <w:p w14:paraId="3D04985D"/>
    <w:p w14:paraId="1E4899E9">
      <w:pPr>
        <w:jc w:val="center"/>
        <w:rPr>
          <w:rFonts w:hint="default" w:eastAsiaTheme="minorEastAsia"/>
          <w:lang w:val="en-US" w:eastAsia="zh-CN"/>
        </w:rPr>
      </w:pPr>
      <w:r>
        <w:rPr>
          <w:rFonts w:hint="eastAsia"/>
        </w:rPr>
        <w:t>图</w:t>
      </w:r>
      <w:r>
        <w:rPr>
          <w:rFonts w:hint="eastAsia"/>
          <w:lang w:val="en-US" w:eastAsia="zh-CN"/>
        </w:rPr>
        <w:t>4-2-7-3</w:t>
      </w:r>
    </w:p>
    <w:p w14:paraId="21392517">
      <w:pPr>
        <w:keepNext/>
        <w:keepLines/>
        <w:spacing w:before="260" w:after="260" w:line="415" w:lineRule="auto"/>
        <w:jc w:val="left"/>
        <w:outlineLvl w:val="2"/>
        <w:rPr>
          <w:rFonts w:hint="eastAsia" w:ascii="楷体" w:hAnsi="楷体" w:eastAsia="楷体" w:cs="Times New Roman"/>
          <w:b/>
          <w:bCs/>
          <w:sz w:val="28"/>
          <w:szCs w:val="28"/>
          <w:lang w:val="en-US" w:eastAsia="zh-CN"/>
        </w:rPr>
      </w:pPr>
      <w:bookmarkStart w:id="86" w:name="_Toc32541"/>
      <w:r>
        <w:rPr>
          <w:rFonts w:hint="eastAsia" w:ascii="楷体" w:hAnsi="楷体" w:eastAsia="楷体" w:cs="Times New Roman"/>
          <w:b/>
          <w:bCs/>
          <w:sz w:val="28"/>
          <w:szCs w:val="28"/>
          <w:lang w:val="en-US" w:eastAsia="zh-CN"/>
        </w:rPr>
        <w:t xml:space="preserve">4.2.8 </w:t>
      </w:r>
      <w:r>
        <w:rPr>
          <w:rFonts w:hint="eastAsia" w:ascii="楷体" w:hAnsi="楷体" w:eastAsia="楷体" w:cs="Times New Roman"/>
          <w:b/>
          <w:bCs/>
          <w:sz w:val="28"/>
          <w:szCs w:val="28"/>
        </w:rPr>
        <w:t>AI</w:t>
      </w:r>
      <w:r>
        <w:rPr>
          <w:rFonts w:hint="eastAsia" w:ascii="楷体" w:hAnsi="楷体" w:eastAsia="楷体" w:cs="Times New Roman"/>
          <w:b/>
          <w:bCs/>
          <w:sz w:val="28"/>
          <w:szCs w:val="28"/>
          <w:lang w:val="en-US" w:eastAsia="zh-CN"/>
        </w:rPr>
        <w:t>问答</w:t>
      </w:r>
      <w:bookmarkEnd w:id="86"/>
    </w:p>
    <w:p w14:paraId="5774BFED">
      <w:pPr>
        <w:pStyle w:val="5"/>
        <w:numPr>
          <w:ilvl w:val="3"/>
          <w:numId w:val="0"/>
        </w:numPr>
        <w:rPr>
          <w:rFonts w:hint="eastAsia"/>
          <w:lang w:val="en-US" w:eastAsia="zh-CN"/>
        </w:rPr>
      </w:pPr>
      <w:r>
        <w:rPr>
          <w:rFonts w:hint="eastAsia"/>
          <w:lang w:val="en-US" w:eastAsia="zh-CN"/>
        </w:rPr>
        <w:t>4.2.8.1热门搜索</w:t>
      </w:r>
    </w:p>
    <w:p w14:paraId="5731878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13165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C4F0324">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9F58752">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16热门搜索</w:t>
            </w:r>
          </w:p>
        </w:tc>
      </w:tr>
      <w:tr w14:paraId="65187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DC7A91F">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1B9090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083E09E7">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364C012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45341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7119F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0713292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31410F90">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EFC5AA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4FC8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9425D4D">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598F68F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在AI问答页面看到最近的热搜词条</w:t>
            </w:r>
          </w:p>
        </w:tc>
      </w:tr>
      <w:tr w14:paraId="5AD4E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438E94">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5C3577D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无</w:t>
            </w:r>
          </w:p>
        </w:tc>
      </w:tr>
      <w:tr w14:paraId="2D3CF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373C71">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114D4977">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56395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107843">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44F15F8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无</w:t>
            </w:r>
          </w:p>
        </w:tc>
      </w:tr>
      <w:tr w14:paraId="12E74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92811D5">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36AD78E7">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69241C06">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在AI问答页面看到内容</w:t>
            </w:r>
          </w:p>
        </w:tc>
      </w:tr>
      <w:tr w14:paraId="7E66A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DB352B2">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8E075D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A034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9A0BB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9DDE95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55F10C1D">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14353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97F801C">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49AF6FD6">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lang w:val="en-US" w:eastAsia="zh-CN"/>
              </w:rPr>
              <w:t>中</w:t>
            </w:r>
          </w:p>
        </w:tc>
      </w:tr>
      <w:tr w14:paraId="7E8A5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1CD9B1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556AC82">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CF80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DCF2CFD">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5F6609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196F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F4561B3">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0D387FD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7B66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E953A52">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3E7BDE2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1D8FB97">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4-2-8-1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热门搜索</w:t>
      </w:r>
    </w:p>
    <w:p w14:paraId="22A6842B"/>
    <w:p w14:paraId="06264BB2">
      <w:pPr>
        <w:rPr>
          <w:rFonts w:hint="default" w:eastAsia="宋体"/>
          <w:lang w:val="en-US" w:eastAsia="zh-CN"/>
        </w:rPr>
      </w:pPr>
      <w:r>
        <w:rPr>
          <w:rFonts w:hint="eastAsia"/>
          <w:lang w:val="en-US" w:eastAsia="zh-CN"/>
        </w:rPr>
        <w:t>界面原型</w:t>
      </w:r>
    </w:p>
    <w:p w14:paraId="6AFC00B9">
      <w:pPr>
        <w:tabs>
          <w:tab w:val="left" w:pos="6110"/>
        </w:tabs>
        <w:rPr>
          <w:rFonts w:hint="eastAsia" w:eastAsia="宋体"/>
          <w:lang w:eastAsia="zh-CN"/>
        </w:rPr>
      </w:pPr>
      <w:r>
        <w:drawing>
          <wp:inline distT="0" distB="0" distL="114300" distR="114300">
            <wp:extent cx="2594610" cy="4376420"/>
            <wp:effectExtent l="0" t="0" r="5715" b="508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p>
    <w:p w14:paraId="722E283D">
      <w:pPr>
        <w:pStyle w:val="5"/>
        <w:rPr>
          <w:rFonts w:hint="eastAsia"/>
          <w:lang w:val="en-US" w:eastAsia="zh-CN"/>
        </w:rPr>
      </w:pPr>
      <w:r>
        <w:rPr>
          <w:rFonts w:hint="eastAsia"/>
          <w:lang w:val="en-US" w:eastAsia="zh-CN"/>
        </w:rPr>
        <w:t>4.2.8.2 热门搜索详情</w:t>
      </w:r>
    </w:p>
    <w:p w14:paraId="7A25A16E">
      <w:pPr>
        <w:numPr>
          <w:ilvl w:val="0"/>
          <w:numId w:val="0"/>
        </w:numPr>
        <w:rPr>
          <w:rFonts w:hint="eastAsia"/>
        </w:rPr>
      </w:pPr>
      <w:r>
        <w:rPr>
          <w:rFonts w:hint="eastAsia"/>
        </w:rPr>
        <w:t>用例描述</w:t>
      </w:r>
    </w:p>
    <w:p w14:paraId="0A1EDA57">
      <w:pPr>
        <w:numPr>
          <w:ilvl w:val="0"/>
          <w:numId w:val="0"/>
        </w:num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25C9A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06FB911">
            <w:pPr>
              <w:rPr>
                <w:rFonts w:ascii="宋体" w:hAnsi="宋体"/>
                <w:sz w:val="24"/>
              </w:rPr>
            </w:pPr>
            <w:r>
              <w:rPr>
                <w:rFonts w:hint="eastAsia" w:ascii="宋体" w:hAnsi="宋体"/>
                <w:sz w:val="24"/>
              </w:rPr>
              <w:t>ID和名称</w:t>
            </w:r>
          </w:p>
        </w:tc>
        <w:tc>
          <w:tcPr>
            <w:tcW w:w="6225" w:type="dxa"/>
            <w:gridSpan w:val="3"/>
          </w:tcPr>
          <w:p w14:paraId="654DD695">
            <w:pPr>
              <w:rPr>
                <w:rFonts w:hint="default" w:ascii="宋体" w:hAnsi="宋体" w:eastAsia="宋体"/>
                <w:sz w:val="24"/>
                <w:lang w:val="en-US" w:eastAsia="zh-CN"/>
              </w:rPr>
            </w:pPr>
            <w:r>
              <w:rPr>
                <w:rFonts w:hint="eastAsia" w:ascii="宋体" w:hAnsi="宋体"/>
                <w:sz w:val="24"/>
                <w:lang w:val="en-US" w:eastAsia="zh-CN"/>
              </w:rPr>
              <w:t>AD</w:t>
            </w:r>
            <w:r>
              <w:rPr>
                <w:rFonts w:ascii="宋体" w:hAnsi="宋体"/>
                <w:sz w:val="24"/>
              </w:rPr>
              <w:t>-</w:t>
            </w:r>
            <w:r>
              <w:rPr>
                <w:rFonts w:hint="eastAsia" w:ascii="宋体" w:hAnsi="宋体"/>
                <w:sz w:val="24"/>
                <w:lang w:val="en-US" w:eastAsia="zh-CN"/>
              </w:rPr>
              <w:t>17</w:t>
            </w:r>
          </w:p>
        </w:tc>
      </w:tr>
      <w:tr w14:paraId="1AF1F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7B23B1">
            <w:pPr>
              <w:rPr>
                <w:rFonts w:ascii="宋体" w:hAnsi="宋体"/>
                <w:sz w:val="24"/>
              </w:rPr>
            </w:pPr>
            <w:r>
              <w:rPr>
                <w:rFonts w:hint="eastAsia" w:ascii="宋体" w:hAnsi="宋体"/>
                <w:sz w:val="24"/>
              </w:rPr>
              <w:t>创建人</w:t>
            </w:r>
          </w:p>
        </w:tc>
        <w:tc>
          <w:tcPr>
            <w:tcW w:w="2061" w:type="dxa"/>
          </w:tcPr>
          <w:p w14:paraId="3CB7269A">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1D9ED8FA">
            <w:pPr>
              <w:rPr>
                <w:rFonts w:ascii="宋体" w:hAnsi="宋体"/>
                <w:sz w:val="24"/>
              </w:rPr>
            </w:pPr>
            <w:r>
              <w:rPr>
                <w:rFonts w:hint="eastAsia" w:ascii="宋体" w:hAnsi="宋体"/>
                <w:sz w:val="24"/>
              </w:rPr>
              <w:t>创建日期：</w:t>
            </w:r>
          </w:p>
        </w:tc>
        <w:tc>
          <w:tcPr>
            <w:tcW w:w="2092" w:type="dxa"/>
          </w:tcPr>
          <w:p w14:paraId="66AD46CB">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5BF79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8E42401">
            <w:pPr>
              <w:rPr>
                <w:rFonts w:ascii="宋体" w:hAnsi="宋体"/>
                <w:sz w:val="24"/>
              </w:rPr>
            </w:pPr>
            <w:r>
              <w:rPr>
                <w:rFonts w:hint="eastAsia" w:ascii="宋体" w:hAnsi="宋体"/>
                <w:sz w:val="24"/>
              </w:rPr>
              <w:t>主要操作者</w:t>
            </w:r>
          </w:p>
        </w:tc>
        <w:tc>
          <w:tcPr>
            <w:tcW w:w="2061" w:type="dxa"/>
          </w:tcPr>
          <w:p w14:paraId="098E4C7C">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71F8DF54">
            <w:pPr>
              <w:rPr>
                <w:rFonts w:ascii="宋体" w:hAnsi="宋体"/>
                <w:sz w:val="24"/>
              </w:rPr>
            </w:pPr>
            <w:r>
              <w:rPr>
                <w:rFonts w:hint="eastAsia" w:ascii="宋体" w:hAnsi="宋体"/>
                <w:sz w:val="24"/>
              </w:rPr>
              <w:t>次要操作者：</w:t>
            </w:r>
          </w:p>
        </w:tc>
        <w:tc>
          <w:tcPr>
            <w:tcW w:w="2092" w:type="dxa"/>
          </w:tcPr>
          <w:p w14:paraId="643CE4F3">
            <w:pPr>
              <w:rPr>
                <w:rFonts w:ascii="宋体" w:hAnsi="宋体"/>
                <w:sz w:val="24"/>
              </w:rPr>
            </w:pPr>
            <w:r>
              <w:rPr>
                <w:rFonts w:hint="eastAsia" w:ascii="宋体" w:hAnsi="宋体"/>
                <w:sz w:val="24"/>
              </w:rPr>
              <w:t>无</w:t>
            </w:r>
          </w:p>
        </w:tc>
      </w:tr>
      <w:tr w14:paraId="3BBCB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34F540F">
            <w:pPr>
              <w:rPr>
                <w:rFonts w:ascii="宋体" w:hAnsi="宋体"/>
                <w:sz w:val="24"/>
              </w:rPr>
            </w:pPr>
            <w:r>
              <w:rPr>
                <w:rFonts w:hint="eastAsia" w:ascii="宋体" w:hAnsi="宋体"/>
                <w:sz w:val="24"/>
              </w:rPr>
              <w:t>描述：</w:t>
            </w:r>
          </w:p>
        </w:tc>
        <w:tc>
          <w:tcPr>
            <w:tcW w:w="6225" w:type="dxa"/>
            <w:gridSpan w:val="3"/>
          </w:tcPr>
          <w:p w14:paraId="6BE9763F">
            <w:pPr>
              <w:bidi w:val="0"/>
              <w:rPr>
                <w:rFonts w:hint="default" w:ascii="宋体" w:hAnsi="宋体" w:eastAsia="宋体"/>
                <w:lang w:val="en-US" w:eastAsia="zh-CN"/>
              </w:rPr>
            </w:pPr>
            <w:r>
              <w:rPr>
                <w:rFonts w:hint="eastAsia"/>
              </w:rPr>
              <w:t>用户</w:t>
            </w:r>
            <w:r>
              <w:rPr>
                <w:rFonts w:hint="eastAsia"/>
                <w:lang w:val="en-US" w:eastAsia="zh-CN"/>
              </w:rPr>
              <w:t>在AI问答板块点击热门搜索</w:t>
            </w:r>
          </w:p>
        </w:tc>
      </w:tr>
      <w:tr w14:paraId="22309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F52C882">
            <w:pPr>
              <w:rPr>
                <w:rFonts w:ascii="宋体" w:hAnsi="宋体"/>
                <w:sz w:val="24"/>
              </w:rPr>
            </w:pPr>
            <w:r>
              <w:rPr>
                <w:rFonts w:hint="eastAsia" w:ascii="宋体" w:hAnsi="宋体"/>
                <w:sz w:val="24"/>
              </w:rPr>
              <w:t>触发器：</w:t>
            </w:r>
          </w:p>
        </w:tc>
        <w:tc>
          <w:tcPr>
            <w:tcW w:w="6225" w:type="dxa"/>
            <w:gridSpan w:val="3"/>
          </w:tcPr>
          <w:p w14:paraId="0465CE06">
            <w:pPr>
              <w:bidi w:val="0"/>
              <w:rPr>
                <w:rFonts w:hint="default" w:ascii="宋体" w:hAnsi="宋体" w:eastAsia="宋体"/>
                <w:lang w:val="en-US" w:eastAsia="zh-CN"/>
              </w:rPr>
            </w:pPr>
            <w:r>
              <w:rPr>
                <w:rFonts w:hint="eastAsia" w:ascii="宋体" w:hAnsi="宋体"/>
                <w:lang w:val="en-US" w:eastAsia="zh-CN"/>
              </w:rPr>
              <w:t>指定板块</w:t>
            </w:r>
          </w:p>
        </w:tc>
      </w:tr>
      <w:tr w14:paraId="0AF69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D36943A">
            <w:pPr>
              <w:rPr>
                <w:rFonts w:ascii="宋体" w:hAnsi="宋体"/>
                <w:sz w:val="24"/>
              </w:rPr>
            </w:pPr>
            <w:r>
              <w:rPr>
                <w:rFonts w:hint="eastAsia" w:ascii="宋体" w:hAnsi="宋体"/>
                <w:sz w:val="24"/>
              </w:rPr>
              <w:t>前置条件：</w:t>
            </w:r>
          </w:p>
        </w:tc>
        <w:tc>
          <w:tcPr>
            <w:tcW w:w="6225" w:type="dxa"/>
            <w:gridSpan w:val="3"/>
          </w:tcPr>
          <w:p w14:paraId="13C8FCA3">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2FC4B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B0E7E5A">
            <w:pPr>
              <w:rPr>
                <w:rFonts w:ascii="宋体" w:hAnsi="宋体"/>
                <w:sz w:val="24"/>
              </w:rPr>
            </w:pPr>
            <w:r>
              <w:rPr>
                <w:rFonts w:hint="eastAsia" w:ascii="宋体" w:hAnsi="宋体"/>
                <w:sz w:val="24"/>
              </w:rPr>
              <w:t>后置条件：</w:t>
            </w:r>
          </w:p>
        </w:tc>
        <w:tc>
          <w:tcPr>
            <w:tcW w:w="6225" w:type="dxa"/>
            <w:gridSpan w:val="3"/>
          </w:tcPr>
          <w:p w14:paraId="67C20EE9">
            <w:pPr>
              <w:bidi w:val="0"/>
              <w:rPr>
                <w:rFonts w:hint="default" w:ascii="宋体" w:hAnsi="宋体" w:eastAsia="宋体"/>
                <w:lang w:val="en-US" w:eastAsia="zh-CN"/>
              </w:rPr>
            </w:pPr>
            <w:r>
              <w:rPr>
                <w:rFonts w:hint="eastAsia" w:ascii="宋体" w:hAnsi="宋体"/>
                <w:lang w:val="en-US" w:eastAsia="zh-CN"/>
              </w:rPr>
              <w:t>显示用户点击内容的详情</w:t>
            </w:r>
          </w:p>
        </w:tc>
      </w:tr>
      <w:tr w14:paraId="71A84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A9ECB6">
            <w:pPr>
              <w:rPr>
                <w:rFonts w:ascii="宋体" w:hAnsi="宋体"/>
                <w:sz w:val="24"/>
              </w:rPr>
            </w:pPr>
            <w:r>
              <w:rPr>
                <w:rFonts w:hint="eastAsia" w:ascii="宋体" w:hAnsi="宋体"/>
                <w:sz w:val="24"/>
              </w:rPr>
              <w:t>一般性流程：</w:t>
            </w:r>
          </w:p>
        </w:tc>
        <w:tc>
          <w:tcPr>
            <w:tcW w:w="6225" w:type="dxa"/>
            <w:gridSpan w:val="3"/>
          </w:tcPr>
          <w:p w14:paraId="30E8A87A">
            <w:pPr>
              <w:pStyle w:val="17"/>
              <w:ind w:firstLine="0" w:firstLineChars="0"/>
              <w:rPr>
                <w:rFonts w:ascii="宋体" w:hAnsi="宋体"/>
                <w:sz w:val="24"/>
              </w:rPr>
            </w:pPr>
            <w:r>
              <w:rPr>
                <w:rFonts w:hint="eastAsia" w:ascii="宋体" w:hAnsi="宋体"/>
                <w:sz w:val="24"/>
              </w:rPr>
              <w:t>登录</w:t>
            </w:r>
          </w:p>
        </w:tc>
      </w:tr>
      <w:tr w14:paraId="0AAB2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C013DEC">
            <w:pPr>
              <w:rPr>
                <w:rFonts w:ascii="宋体" w:hAnsi="宋体"/>
                <w:sz w:val="24"/>
              </w:rPr>
            </w:pPr>
            <w:r>
              <w:rPr>
                <w:rFonts w:hint="eastAsia" w:ascii="宋体" w:hAnsi="宋体"/>
                <w:sz w:val="24"/>
              </w:rPr>
              <w:t>选择性流程</w:t>
            </w:r>
          </w:p>
        </w:tc>
        <w:tc>
          <w:tcPr>
            <w:tcW w:w="6225" w:type="dxa"/>
            <w:gridSpan w:val="3"/>
          </w:tcPr>
          <w:p w14:paraId="3C7CB6C1">
            <w:pPr>
              <w:pStyle w:val="17"/>
              <w:ind w:firstLine="0" w:firstLineChars="0"/>
              <w:rPr>
                <w:rFonts w:ascii="宋体" w:hAnsi="宋体"/>
                <w:sz w:val="24"/>
              </w:rPr>
            </w:pPr>
            <w:r>
              <w:rPr>
                <w:rFonts w:hint="eastAsia" w:ascii="宋体" w:hAnsi="宋体"/>
                <w:sz w:val="24"/>
              </w:rPr>
              <w:t>无</w:t>
            </w:r>
          </w:p>
        </w:tc>
      </w:tr>
      <w:tr w14:paraId="263B4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FB44143">
            <w:pPr>
              <w:rPr>
                <w:rFonts w:ascii="宋体" w:hAnsi="宋体"/>
                <w:sz w:val="24"/>
              </w:rPr>
            </w:pPr>
            <w:r>
              <w:rPr>
                <w:rFonts w:hint="eastAsia" w:ascii="宋体" w:hAnsi="宋体"/>
                <w:sz w:val="24"/>
              </w:rPr>
              <w:t>异常：</w:t>
            </w:r>
          </w:p>
        </w:tc>
        <w:tc>
          <w:tcPr>
            <w:tcW w:w="6225" w:type="dxa"/>
            <w:gridSpan w:val="3"/>
          </w:tcPr>
          <w:p w14:paraId="6CA38BFE">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196A1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C80D47A">
            <w:pPr>
              <w:rPr>
                <w:rFonts w:ascii="宋体" w:hAnsi="宋体"/>
                <w:sz w:val="24"/>
              </w:rPr>
            </w:pPr>
            <w:r>
              <w:rPr>
                <w:rFonts w:hint="eastAsia" w:ascii="宋体" w:hAnsi="宋体"/>
                <w:sz w:val="24"/>
              </w:rPr>
              <w:t>优先级：</w:t>
            </w:r>
          </w:p>
        </w:tc>
        <w:tc>
          <w:tcPr>
            <w:tcW w:w="6225" w:type="dxa"/>
            <w:gridSpan w:val="3"/>
          </w:tcPr>
          <w:p w14:paraId="1DBA6FB5">
            <w:pPr>
              <w:rPr>
                <w:rFonts w:hint="default" w:ascii="宋体" w:hAnsi="宋体" w:eastAsia="宋体"/>
                <w:sz w:val="24"/>
                <w:lang w:val="en-US" w:eastAsia="zh-CN"/>
              </w:rPr>
            </w:pPr>
            <w:r>
              <w:rPr>
                <w:rFonts w:hint="eastAsia" w:ascii="宋体" w:hAnsi="宋体"/>
                <w:sz w:val="24"/>
                <w:lang w:val="en-US" w:eastAsia="zh-CN"/>
              </w:rPr>
              <w:t>中</w:t>
            </w:r>
          </w:p>
        </w:tc>
      </w:tr>
      <w:tr w14:paraId="0A01D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D9C0705">
            <w:pPr>
              <w:rPr>
                <w:rFonts w:ascii="宋体" w:hAnsi="宋体"/>
                <w:sz w:val="24"/>
              </w:rPr>
            </w:pPr>
            <w:r>
              <w:rPr>
                <w:rFonts w:hint="eastAsia" w:ascii="宋体" w:hAnsi="宋体"/>
                <w:sz w:val="24"/>
              </w:rPr>
              <w:t>使用频率：</w:t>
            </w:r>
          </w:p>
        </w:tc>
        <w:tc>
          <w:tcPr>
            <w:tcW w:w="6225" w:type="dxa"/>
            <w:gridSpan w:val="3"/>
          </w:tcPr>
          <w:p w14:paraId="56BD588B">
            <w:pPr>
              <w:rPr>
                <w:rFonts w:hint="eastAsia" w:ascii="宋体" w:hAnsi="宋体" w:eastAsia="宋体"/>
                <w:sz w:val="24"/>
                <w:lang w:val="en-US" w:eastAsia="zh-CN"/>
              </w:rPr>
            </w:pPr>
            <w:r>
              <w:rPr>
                <w:rFonts w:hint="eastAsia" w:ascii="宋体" w:hAnsi="宋体"/>
                <w:sz w:val="24"/>
                <w:lang w:val="en-US" w:eastAsia="zh-CN"/>
              </w:rPr>
              <w:t>中</w:t>
            </w:r>
          </w:p>
        </w:tc>
      </w:tr>
      <w:tr w14:paraId="4C061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F7405F">
            <w:pPr>
              <w:rPr>
                <w:rFonts w:ascii="宋体" w:hAnsi="宋体"/>
                <w:sz w:val="24"/>
              </w:rPr>
            </w:pPr>
            <w:r>
              <w:rPr>
                <w:rFonts w:hint="eastAsia" w:ascii="宋体" w:hAnsi="宋体"/>
                <w:sz w:val="24"/>
              </w:rPr>
              <w:t>业务规则：</w:t>
            </w:r>
          </w:p>
        </w:tc>
        <w:tc>
          <w:tcPr>
            <w:tcW w:w="6225" w:type="dxa"/>
            <w:gridSpan w:val="3"/>
          </w:tcPr>
          <w:p w14:paraId="0DF2641C">
            <w:pPr>
              <w:rPr>
                <w:rFonts w:ascii="宋体" w:hAnsi="宋体"/>
                <w:sz w:val="24"/>
              </w:rPr>
            </w:pPr>
            <w:r>
              <w:rPr>
                <w:rFonts w:hint="eastAsia" w:ascii="宋体" w:hAnsi="宋体"/>
                <w:sz w:val="24"/>
              </w:rPr>
              <w:t>无</w:t>
            </w:r>
          </w:p>
        </w:tc>
      </w:tr>
      <w:tr w14:paraId="6302B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9BDA85A">
            <w:pPr>
              <w:rPr>
                <w:rFonts w:ascii="宋体" w:hAnsi="宋体"/>
                <w:sz w:val="24"/>
              </w:rPr>
            </w:pPr>
            <w:r>
              <w:rPr>
                <w:rFonts w:hint="eastAsia" w:ascii="宋体" w:hAnsi="宋体"/>
                <w:sz w:val="24"/>
              </w:rPr>
              <w:t>其他信息：</w:t>
            </w:r>
          </w:p>
        </w:tc>
        <w:tc>
          <w:tcPr>
            <w:tcW w:w="6225" w:type="dxa"/>
            <w:gridSpan w:val="3"/>
          </w:tcPr>
          <w:p w14:paraId="629BD4DE">
            <w:pPr>
              <w:rPr>
                <w:rFonts w:ascii="宋体" w:hAnsi="宋体"/>
                <w:sz w:val="24"/>
              </w:rPr>
            </w:pPr>
            <w:r>
              <w:rPr>
                <w:rFonts w:hint="eastAsia" w:ascii="宋体" w:hAnsi="宋体"/>
                <w:sz w:val="24"/>
              </w:rPr>
              <w:t>无</w:t>
            </w:r>
          </w:p>
        </w:tc>
      </w:tr>
      <w:tr w14:paraId="39C47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0EB5136">
            <w:pPr>
              <w:rPr>
                <w:rFonts w:ascii="宋体" w:hAnsi="宋体"/>
                <w:sz w:val="24"/>
              </w:rPr>
            </w:pPr>
            <w:r>
              <w:rPr>
                <w:rFonts w:hint="eastAsia" w:ascii="宋体" w:hAnsi="宋体"/>
                <w:sz w:val="24"/>
              </w:rPr>
              <w:t>假设：</w:t>
            </w:r>
          </w:p>
        </w:tc>
        <w:tc>
          <w:tcPr>
            <w:tcW w:w="6225" w:type="dxa"/>
            <w:gridSpan w:val="3"/>
          </w:tcPr>
          <w:p w14:paraId="394DAA87">
            <w:pPr>
              <w:rPr>
                <w:rFonts w:ascii="宋体" w:hAnsi="宋体"/>
                <w:sz w:val="24"/>
              </w:rPr>
            </w:pPr>
            <w:r>
              <w:rPr>
                <w:rFonts w:hint="eastAsia" w:ascii="宋体" w:hAnsi="宋体"/>
                <w:sz w:val="24"/>
              </w:rPr>
              <w:t>无</w:t>
            </w:r>
          </w:p>
        </w:tc>
      </w:tr>
    </w:tbl>
    <w:p w14:paraId="4D183A93">
      <w:pPr>
        <w:numPr>
          <w:ilvl w:val="0"/>
          <w:numId w:val="0"/>
        </w:numPr>
      </w:pPr>
    </w:p>
    <w:p w14:paraId="53C233E8">
      <w:pPr>
        <w:numPr>
          <w:numId w:val="0"/>
        </w:numPr>
      </w:pPr>
      <w:r>
        <w:rPr>
          <w:rFonts w:hint="eastAsia"/>
        </w:rPr>
        <w:t>用例原型</w:t>
      </w:r>
    </w:p>
    <w:p w14:paraId="2472C0AE">
      <w:pPr>
        <w:rPr>
          <w:rFonts w:hint="default"/>
          <w:lang w:val="en-US" w:eastAsia="zh-CN"/>
        </w:rPr>
      </w:pPr>
      <w:r>
        <w:drawing>
          <wp:inline distT="0" distB="0" distL="114300" distR="114300">
            <wp:extent cx="2594610" cy="4376420"/>
            <wp:effectExtent l="0" t="0" r="5715" b="508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r>
        <w:drawing>
          <wp:inline distT="0" distB="0" distL="114300" distR="114300">
            <wp:extent cx="2581910" cy="4445635"/>
            <wp:effectExtent l="0" t="0" r="8890" b="2540"/>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
                    <pic:cNvPicPr>
                      <a:picLocks noChangeAspect="1"/>
                    </pic:cNvPicPr>
                  </pic:nvPicPr>
                  <pic:blipFill>
                    <a:blip r:embed="rId44"/>
                    <a:stretch>
                      <a:fillRect/>
                    </a:stretch>
                  </pic:blipFill>
                  <pic:spPr>
                    <a:xfrm>
                      <a:off x="0" y="0"/>
                      <a:ext cx="2581910" cy="4445635"/>
                    </a:xfrm>
                    <a:prstGeom prst="rect">
                      <a:avLst/>
                    </a:prstGeom>
                    <a:noFill/>
                    <a:ln>
                      <a:noFill/>
                    </a:ln>
                  </pic:spPr>
                </pic:pic>
              </a:graphicData>
            </a:graphic>
          </wp:inline>
        </w:drawing>
      </w:r>
    </w:p>
    <w:p w14:paraId="539DB525">
      <w:pPr>
        <w:pStyle w:val="5"/>
        <w:rPr>
          <w:rFonts w:hint="eastAsia" w:cs="Times New Roman"/>
          <w:b/>
          <w:kern w:val="2"/>
          <w:sz w:val="28"/>
          <w:szCs w:val="24"/>
          <w:lang w:val="en-US" w:eastAsia="zh-CN" w:bidi="ar-SA"/>
        </w:rPr>
      </w:pPr>
      <w:r>
        <w:rPr>
          <w:rFonts w:hint="eastAsia" w:cs="Times New Roman"/>
          <w:b/>
          <w:kern w:val="2"/>
          <w:sz w:val="28"/>
          <w:szCs w:val="24"/>
          <w:lang w:val="en-US" w:eastAsia="zh-CN" w:bidi="ar-SA"/>
        </w:rPr>
        <w:t>4.2.9.3详情内容互动</w:t>
      </w:r>
    </w:p>
    <w:p w14:paraId="1D70C016">
      <w:pPr>
        <w:numPr>
          <w:ilvl w:val="0"/>
          <w:numId w:val="0"/>
        </w:numPr>
        <w:rPr>
          <w:rFonts w:hint="eastAsia"/>
        </w:rPr>
      </w:pPr>
      <w:r>
        <w:rPr>
          <w:rFonts w:hint="eastAsia"/>
        </w:rPr>
        <w:t>用例描述</w:t>
      </w:r>
    </w:p>
    <w:p w14:paraId="73974729">
      <w:pPr>
        <w:numPr>
          <w:ilvl w:val="0"/>
          <w:numId w:val="0"/>
        </w:num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E57C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29ABE45">
            <w:pPr>
              <w:rPr>
                <w:rFonts w:ascii="宋体" w:hAnsi="宋体"/>
                <w:sz w:val="24"/>
              </w:rPr>
            </w:pPr>
            <w:r>
              <w:rPr>
                <w:rFonts w:hint="eastAsia" w:ascii="宋体" w:hAnsi="宋体"/>
                <w:sz w:val="24"/>
              </w:rPr>
              <w:t>ID和名称</w:t>
            </w:r>
          </w:p>
        </w:tc>
        <w:tc>
          <w:tcPr>
            <w:tcW w:w="6225" w:type="dxa"/>
            <w:gridSpan w:val="3"/>
          </w:tcPr>
          <w:p w14:paraId="725F581F">
            <w:pPr>
              <w:rPr>
                <w:rFonts w:hint="default" w:ascii="宋体" w:hAnsi="宋体" w:eastAsia="宋体"/>
                <w:sz w:val="24"/>
                <w:lang w:val="en-US" w:eastAsia="zh-CN"/>
              </w:rPr>
            </w:pPr>
            <w:r>
              <w:rPr>
                <w:rFonts w:hint="eastAsia" w:ascii="宋体" w:hAnsi="宋体"/>
                <w:sz w:val="24"/>
                <w:lang w:val="en-US" w:eastAsia="zh-CN"/>
              </w:rPr>
              <w:t>AD-18</w:t>
            </w:r>
          </w:p>
        </w:tc>
      </w:tr>
      <w:tr w14:paraId="28598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7D616D4">
            <w:pPr>
              <w:rPr>
                <w:rFonts w:ascii="宋体" w:hAnsi="宋体"/>
                <w:sz w:val="24"/>
              </w:rPr>
            </w:pPr>
            <w:r>
              <w:rPr>
                <w:rFonts w:hint="eastAsia" w:ascii="宋体" w:hAnsi="宋体"/>
                <w:sz w:val="24"/>
              </w:rPr>
              <w:t>创建人</w:t>
            </w:r>
          </w:p>
        </w:tc>
        <w:tc>
          <w:tcPr>
            <w:tcW w:w="2061" w:type="dxa"/>
          </w:tcPr>
          <w:p w14:paraId="3882EA8B">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1511B87D">
            <w:pPr>
              <w:rPr>
                <w:rFonts w:ascii="宋体" w:hAnsi="宋体"/>
                <w:sz w:val="24"/>
              </w:rPr>
            </w:pPr>
            <w:r>
              <w:rPr>
                <w:rFonts w:hint="eastAsia" w:ascii="宋体" w:hAnsi="宋体"/>
                <w:sz w:val="24"/>
              </w:rPr>
              <w:t>创建日期：</w:t>
            </w:r>
          </w:p>
        </w:tc>
        <w:tc>
          <w:tcPr>
            <w:tcW w:w="2092" w:type="dxa"/>
          </w:tcPr>
          <w:p w14:paraId="0BE4D72A">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19779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14EF67A">
            <w:pPr>
              <w:rPr>
                <w:rFonts w:ascii="宋体" w:hAnsi="宋体"/>
                <w:sz w:val="24"/>
              </w:rPr>
            </w:pPr>
            <w:r>
              <w:rPr>
                <w:rFonts w:hint="eastAsia" w:ascii="宋体" w:hAnsi="宋体"/>
                <w:sz w:val="24"/>
              </w:rPr>
              <w:t>主要操作者</w:t>
            </w:r>
          </w:p>
        </w:tc>
        <w:tc>
          <w:tcPr>
            <w:tcW w:w="2061" w:type="dxa"/>
          </w:tcPr>
          <w:p w14:paraId="1795F8CF">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5A8F08DC">
            <w:pPr>
              <w:rPr>
                <w:rFonts w:ascii="宋体" w:hAnsi="宋体"/>
                <w:sz w:val="24"/>
              </w:rPr>
            </w:pPr>
            <w:r>
              <w:rPr>
                <w:rFonts w:hint="eastAsia" w:ascii="宋体" w:hAnsi="宋体"/>
                <w:sz w:val="24"/>
              </w:rPr>
              <w:t>次要操作者：</w:t>
            </w:r>
          </w:p>
        </w:tc>
        <w:tc>
          <w:tcPr>
            <w:tcW w:w="2092" w:type="dxa"/>
          </w:tcPr>
          <w:p w14:paraId="1B53A7DE">
            <w:pPr>
              <w:rPr>
                <w:rFonts w:ascii="宋体" w:hAnsi="宋体"/>
                <w:sz w:val="24"/>
              </w:rPr>
            </w:pPr>
            <w:r>
              <w:rPr>
                <w:rFonts w:hint="eastAsia" w:ascii="宋体" w:hAnsi="宋体"/>
                <w:sz w:val="24"/>
              </w:rPr>
              <w:t>无</w:t>
            </w:r>
          </w:p>
        </w:tc>
      </w:tr>
      <w:tr w14:paraId="4EBC8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2152D92">
            <w:pPr>
              <w:rPr>
                <w:rFonts w:ascii="宋体" w:hAnsi="宋体"/>
                <w:sz w:val="24"/>
              </w:rPr>
            </w:pPr>
            <w:r>
              <w:rPr>
                <w:rFonts w:hint="eastAsia" w:ascii="宋体" w:hAnsi="宋体"/>
                <w:sz w:val="24"/>
              </w:rPr>
              <w:t>描述：</w:t>
            </w:r>
          </w:p>
        </w:tc>
        <w:tc>
          <w:tcPr>
            <w:tcW w:w="6225" w:type="dxa"/>
            <w:gridSpan w:val="3"/>
          </w:tcPr>
          <w:p w14:paraId="44FF4A74">
            <w:pPr>
              <w:bidi w:val="0"/>
              <w:rPr>
                <w:rFonts w:hint="default" w:ascii="宋体" w:hAnsi="宋体" w:eastAsia="宋体"/>
                <w:lang w:val="en-US" w:eastAsia="zh-CN"/>
              </w:rPr>
            </w:pPr>
            <w:r>
              <w:rPr>
                <w:rFonts w:hint="eastAsia"/>
              </w:rPr>
              <w:t>用户</w:t>
            </w:r>
            <w:r>
              <w:rPr>
                <w:rFonts w:hint="eastAsia"/>
                <w:lang w:val="en-US" w:eastAsia="zh-CN"/>
              </w:rPr>
              <w:t>进入热门搜索详情页进行互动（点赞、评论、收藏、转发）</w:t>
            </w:r>
          </w:p>
        </w:tc>
      </w:tr>
      <w:tr w14:paraId="6E6E1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93562A9">
            <w:pPr>
              <w:rPr>
                <w:rFonts w:ascii="宋体" w:hAnsi="宋体"/>
                <w:sz w:val="24"/>
              </w:rPr>
            </w:pPr>
            <w:r>
              <w:rPr>
                <w:rFonts w:hint="eastAsia" w:ascii="宋体" w:hAnsi="宋体"/>
                <w:sz w:val="24"/>
              </w:rPr>
              <w:t>触发器：</w:t>
            </w:r>
          </w:p>
        </w:tc>
        <w:tc>
          <w:tcPr>
            <w:tcW w:w="6225" w:type="dxa"/>
            <w:gridSpan w:val="3"/>
          </w:tcPr>
          <w:p w14:paraId="5EE5EF90">
            <w:pPr>
              <w:bidi w:val="0"/>
              <w:rPr>
                <w:rFonts w:hint="default" w:ascii="宋体" w:hAnsi="宋体" w:eastAsia="宋体"/>
                <w:lang w:val="en-US" w:eastAsia="zh-CN"/>
              </w:rPr>
            </w:pPr>
            <w:r>
              <w:rPr>
                <w:rFonts w:hint="eastAsia" w:ascii="宋体" w:hAnsi="宋体"/>
                <w:lang w:val="en-US" w:eastAsia="zh-CN"/>
              </w:rPr>
              <w:t>任意位置</w:t>
            </w:r>
          </w:p>
        </w:tc>
      </w:tr>
      <w:tr w14:paraId="5E301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98E18C9">
            <w:pPr>
              <w:rPr>
                <w:rFonts w:ascii="宋体" w:hAnsi="宋体"/>
                <w:sz w:val="24"/>
              </w:rPr>
            </w:pPr>
            <w:r>
              <w:rPr>
                <w:rFonts w:hint="eastAsia" w:ascii="宋体" w:hAnsi="宋体"/>
                <w:sz w:val="24"/>
              </w:rPr>
              <w:t>前置条件：</w:t>
            </w:r>
          </w:p>
        </w:tc>
        <w:tc>
          <w:tcPr>
            <w:tcW w:w="6225" w:type="dxa"/>
            <w:gridSpan w:val="3"/>
          </w:tcPr>
          <w:p w14:paraId="7307AF34">
            <w:pPr>
              <w:bidi w:val="0"/>
              <w:rPr>
                <w:rFonts w:hint="default" w:ascii="宋体" w:hAnsi="宋体" w:eastAsia="宋体"/>
                <w:lang w:val="en-US" w:eastAsia="zh-CN"/>
              </w:rPr>
            </w:pPr>
            <w:r>
              <w:rPr>
                <w:rFonts w:hint="eastAsia"/>
              </w:rPr>
              <w:t>进入</w:t>
            </w:r>
            <w:r>
              <w:rPr>
                <w:rFonts w:hint="eastAsia"/>
                <w:lang w:val="en-US" w:eastAsia="zh-CN"/>
              </w:rPr>
              <w:t>热门搜索详情页</w:t>
            </w:r>
          </w:p>
        </w:tc>
      </w:tr>
      <w:tr w14:paraId="3153E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EB8E538">
            <w:pPr>
              <w:rPr>
                <w:rFonts w:ascii="宋体" w:hAnsi="宋体"/>
                <w:sz w:val="24"/>
              </w:rPr>
            </w:pPr>
            <w:r>
              <w:rPr>
                <w:rFonts w:hint="eastAsia" w:ascii="宋体" w:hAnsi="宋体"/>
                <w:sz w:val="24"/>
              </w:rPr>
              <w:t>后置条件：</w:t>
            </w:r>
          </w:p>
        </w:tc>
        <w:tc>
          <w:tcPr>
            <w:tcW w:w="6225" w:type="dxa"/>
            <w:gridSpan w:val="3"/>
          </w:tcPr>
          <w:p w14:paraId="6BE28C94">
            <w:pPr>
              <w:bidi w:val="0"/>
              <w:rPr>
                <w:rFonts w:hint="default" w:ascii="宋体" w:hAnsi="宋体" w:eastAsia="宋体"/>
                <w:lang w:val="en-US" w:eastAsia="zh-CN"/>
              </w:rPr>
            </w:pPr>
            <w:r>
              <w:rPr>
                <w:rFonts w:hint="eastAsia" w:ascii="宋体" w:hAnsi="宋体"/>
                <w:lang w:val="en-US" w:eastAsia="zh-CN"/>
              </w:rPr>
              <w:t>响应用户操作</w:t>
            </w:r>
            <w:r>
              <w:rPr>
                <w:rFonts w:hint="eastAsia"/>
                <w:lang w:val="en-US" w:eastAsia="zh-CN"/>
              </w:rPr>
              <w:t>（点赞、评论、收藏、转发）</w:t>
            </w:r>
          </w:p>
        </w:tc>
      </w:tr>
      <w:tr w14:paraId="09AD7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D9D4A97">
            <w:pPr>
              <w:rPr>
                <w:rFonts w:ascii="宋体" w:hAnsi="宋体"/>
                <w:sz w:val="24"/>
              </w:rPr>
            </w:pPr>
            <w:r>
              <w:rPr>
                <w:rFonts w:hint="eastAsia" w:ascii="宋体" w:hAnsi="宋体"/>
                <w:sz w:val="24"/>
              </w:rPr>
              <w:t>一般性流程：</w:t>
            </w:r>
          </w:p>
        </w:tc>
        <w:tc>
          <w:tcPr>
            <w:tcW w:w="6225" w:type="dxa"/>
            <w:gridSpan w:val="3"/>
          </w:tcPr>
          <w:p w14:paraId="71BB33C5">
            <w:pPr>
              <w:pStyle w:val="17"/>
              <w:ind w:firstLine="0" w:firstLineChars="0"/>
              <w:rPr>
                <w:rFonts w:ascii="宋体" w:hAnsi="宋体"/>
                <w:sz w:val="24"/>
              </w:rPr>
            </w:pPr>
            <w:r>
              <w:rPr>
                <w:rFonts w:hint="eastAsia" w:ascii="宋体" w:hAnsi="宋体"/>
                <w:sz w:val="24"/>
              </w:rPr>
              <w:t>登录</w:t>
            </w:r>
          </w:p>
        </w:tc>
      </w:tr>
      <w:tr w14:paraId="79FFB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8E9DACE">
            <w:pPr>
              <w:rPr>
                <w:rFonts w:ascii="宋体" w:hAnsi="宋体"/>
                <w:sz w:val="24"/>
              </w:rPr>
            </w:pPr>
            <w:r>
              <w:rPr>
                <w:rFonts w:hint="eastAsia" w:ascii="宋体" w:hAnsi="宋体"/>
                <w:sz w:val="24"/>
              </w:rPr>
              <w:t>选择性流程</w:t>
            </w:r>
          </w:p>
        </w:tc>
        <w:tc>
          <w:tcPr>
            <w:tcW w:w="6225" w:type="dxa"/>
            <w:gridSpan w:val="3"/>
          </w:tcPr>
          <w:p w14:paraId="5FDBF8C8">
            <w:pPr>
              <w:pStyle w:val="17"/>
              <w:ind w:firstLine="0" w:firstLineChars="0"/>
              <w:rPr>
                <w:rFonts w:ascii="宋体" w:hAnsi="宋体"/>
                <w:sz w:val="24"/>
              </w:rPr>
            </w:pPr>
            <w:r>
              <w:rPr>
                <w:rFonts w:hint="eastAsia" w:ascii="宋体" w:hAnsi="宋体"/>
                <w:sz w:val="24"/>
              </w:rPr>
              <w:t>无</w:t>
            </w:r>
          </w:p>
        </w:tc>
      </w:tr>
      <w:tr w14:paraId="76C72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EEFE47">
            <w:pPr>
              <w:rPr>
                <w:rFonts w:ascii="宋体" w:hAnsi="宋体"/>
                <w:sz w:val="24"/>
              </w:rPr>
            </w:pPr>
            <w:r>
              <w:rPr>
                <w:rFonts w:hint="eastAsia" w:ascii="宋体" w:hAnsi="宋体"/>
                <w:sz w:val="24"/>
              </w:rPr>
              <w:t>异常：</w:t>
            </w:r>
          </w:p>
        </w:tc>
        <w:tc>
          <w:tcPr>
            <w:tcW w:w="6225" w:type="dxa"/>
            <w:gridSpan w:val="3"/>
          </w:tcPr>
          <w:p w14:paraId="0D218948">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7F751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3E1E54C">
            <w:pPr>
              <w:rPr>
                <w:rFonts w:ascii="宋体" w:hAnsi="宋体"/>
                <w:sz w:val="24"/>
              </w:rPr>
            </w:pPr>
            <w:r>
              <w:rPr>
                <w:rFonts w:hint="eastAsia" w:ascii="宋体" w:hAnsi="宋体"/>
                <w:sz w:val="24"/>
              </w:rPr>
              <w:t>优先级：</w:t>
            </w:r>
          </w:p>
        </w:tc>
        <w:tc>
          <w:tcPr>
            <w:tcW w:w="6225" w:type="dxa"/>
            <w:gridSpan w:val="3"/>
          </w:tcPr>
          <w:p w14:paraId="2423848C">
            <w:pPr>
              <w:rPr>
                <w:rFonts w:hint="default" w:ascii="宋体" w:hAnsi="宋体" w:eastAsia="宋体"/>
                <w:sz w:val="24"/>
                <w:lang w:val="en-US" w:eastAsia="zh-CN"/>
              </w:rPr>
            </w:pPr>
            <w:r>
              <w:rPr>
                <w:rFonts w:hint="eastAsia" w:ascii="宋体" w:hAnsi="宋体"/>
                <w:sz w:val="24"/>
                <w:lang w:val="en-US" w:eastAsia="zh-CN"/>
              </w:rPr>
              <w:t>中</w:t>
            </w:r>
          </w:p>
        </w:tc>
      </w:tr>
      <w:tr w14:paraId="60B3E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FCDE41D">
            <w:pPr>
              <w:rPr>
                <w:rFonts w:ascii="宋体" w:hAnsi="宋体"/>
                <w:sz w:val="24"/>
              </w:rPr>
            </w:pPr>
            <w:r>
              <w:rPr>
                <w:rFonts w:hint="eastAsia" w:ascii="宋体" w:hAnsi="宋体"/>
                <w:sz w:val="24"/>
              </w:rPr>
              <w:t>使用频率：</w:t>
            </w:r>
          </w:p>
        </w:tc>
        <w:tc>
          <w:tcPr>
            <w:tcW w:w="6225" w:type="dxa"/>
            <w:gridSpan w:val="3"/>
          </w:tcPr>
          <w:p w14:paraId="10D792D3">
            <w:pPr>
              <w:rPr>
                <w:rFonts w:hint="eastAsia" w:ascii="宋体" w:hAnsi="宋体" w:eastAsia="宋体"/>
                <w:sz w:val="24"/>
                <w:lang w:val="en-US" w:eastAsia="zh-CN"/>
              </w:rPr>
            </w:pPr>
            <w:r>
              <w:rPr>
                <w:rFonts w:hint="eastAsia" w:ascii="宋体" w:hAnsi="宋体"/>
                <w:sz w:val="24"/>
                <w:lang w:val="en-US" w:eastAsia="zh-CN"/>
              </w:rPr>
              <w:t>中</w:t>
            </w:r>
          </w:p>
        </w:tc>
      </w:tr>
      <w:tr w14:paraId="5AA8F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DA074E">
            <w:pPr>
              <w:rPr>
                <w:rFonts w:ascii="宋体" w:hAnsi="宋体"/>
                <w:sz w:val="24"/>
              </w:rPr>
            </w:pPr>
            <w:r>
              <w:rPr>
                <w:rFonts w:hint="eastAsia" w:ascii="宋体" w:hAnsi="宋体"/>
                <w:sz w:val="24"/>
              </w:rPr>
              <w:t>业务规则：</w:t>
            </w:r>
          </w:p>
        </w:tc>
        <w:tc>
          <w:tcPr>
            <w:tcW w:w="6225" w:type="dxa"/>
            <w:gridSpan w:val="3"/>
          </w:tcPr>
          <w:p w14:paraId="26A51323">
            <w:pPr>
              <w:rPr>
                <w:rFonts w:ascii="宋体" w:hAnsi="宋体"/>
                <w:sz w:val="24"/>
              </w:rPr>
            </w:pPr>
            <w:r>
              <w:rPr>
                <w:rFonts w:hint="eastAsia" w:ascii="宋体" w:hAnsi="宋体"/>
                <w:sz w:val="24"/>
              </w:rPr>
              <w:t>无</w:t>
            </w:r>
          </w:p>
        </w:tc>
      </w:tr>
      <w:tr w14:paraId="700C4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4E0896B">
            <w:pPr>
              <w:rPr>
                <w:rFonts w:ascii="宋体" w:hAnsi="宋体"/>
                <w:sz w:val="24"/>
              </w:rPr>
            </w:pPr>
            <w:r>
              <w:rPr>
                <w:rFonts w:hint="eastAsia" w:ascii="宋体" w:hAnsi="宋体"/>
                <w:sz w:val="24"/>
              </w:rPr>
              <w:t>其他信息：</w:t>
            </w:r>
          </w:p>
        </w:tc>
        <w:tc>
          <w:tcPr>
            <w:tcW w:w="6225" w:type="dxa"/>
            <w:gridSpan w:val="3"/>
          </w:tcPr>
          <w:p w14:paraId="70FAE292">
            <w:pPr>
              <w:rPr>
                <w:rFonts w:ascii="宋体" w:hAnsi="宋体"/>
                <w:sz w:val="24"/>
              </w:rPr>
            </w:pPr>
            <w:r>
              <w:rPr>
                <w:rFonts w:hint="eastAsia" w:ascii="宋体" w:hAnsi="宋体"/>
                <w:sz w:val="24"/>
              </w:rPr>
              <w:t>无</w:t>
            </w:r>
          </w:p>
        </w:tc>
      </w:tr>
      <w:tr w14:paraId="2195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CC17FE2">
            <w:pPr>
              <w:rPr>
                <w:rFonts w:ascii="宋体" w:hAnsi="宋体"/>
                <w:sz w:val="24"/>
              </w:rPr>
            </w:pPr>
            <w:r>
              <w:rPr>
                <w:rFonts w:hint="eastAsia" w:ascii="宋体" w:hAnsi="宋体"/>
                <w:sz w:val="24"/>
              </w:rPr>
              <w:t>假设：</w:t>
            </w:r>
          </w:p>
        </w:tc>
        <w:tc>
          <w:tcPr>
            <w:tcW w:w="6225" w:type="dxa"/>
            <w:gridSpan w:val="3"/>
          </w:tcPr>
          <w:p w14:paraId="30093CBE">
            <w:pPr>
              <w:rPr>
                <w:rFonts w:ascii="宋体" w:hAnsi="宋体"/>
                <w:sz w:val="24"/>
              </w:rPr>
            </w:pPr>
            <w:r>
              <w:rPr>
                <w:rFonts w:hint="eastAsia" w:ascii="宋体" w:hAnsi="宋体"/>
                <w:sz w:val="24"/>
              </w:rPr>
              <w:t>无</w:t>
            </w:r>
          </w:p>
        </w:tc>
      </w:tr>
    </w:tbl>
    <w:p w14:paraId="3D6FE351">
      <w:pPr>
        <w:numPr>
          <w:ilvl w:val="0"/>
          <w:numId w:val="0"/>
        </w:numPr>
      </w:pPr>
    </w:p>
    <w:p w14:paraId="38785D5B">
      <w:pPr>
        <w:numPr>
          <w:numId w:val="0"/>
        </w:numPr>
      </w:pPr>
      <w:r>
        <w:rPr>
          <w:rFonts w:hint="eastAsia"/>
        </w:rPr>
        <w:t>用例原型</w:t>
      </w:r>
    </w:p>
    <w:p w14:paraId="39EA3099"/>
    <w:p w14:paraId="64DD921A"/>
    <w:p w14:paraId="0590956B">
      <w:pPr>
        <w:rPr>
          <w:rFonts w:hint="default"/>
          <w:lang w:val="en-US" w:eastAsia="zh-CN"/>
        </w:rPr>
      </w:pPr>
      <w:r>
        <w:drawing>
          <wp:inline distT="0" distB="0" distL="114300" distR="114300">
            <wp:extent cx="2594610" cy="4376420"/>
            <wp:effectExtent l="0" t="0" r="5715" b="508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r>
        <w:drawing>
          <wp:inline distT="0" distB="0" distL="114300" distR="114300">
            <wp:extent cx="2482215" cy="4320540"/>
            <wp:effectExtent l="0" t="0" r="3810" b="3810"/>
            <wp:docPr id="1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
                    <pic:cNvPicPr>
                      <a:picLocks noChangeAspect="1"/>
                    </pic:cNvPicPr>
                  </pic:nvPicPr>
                  <pic:blipFill>
                    <a:blip r:embed="rId45"/>
                    <a:stretch>
                      <a:fillRect/>
                    </a:stretch>
                  </pic:blipFill>
                  <pic:spPr>
                    <a:xfrm>
                      <a:off x="0" y="0"/>
                      <a:ext cx="2482215" cy="4320540"/>
                    </a:xfrm>
                    <a:prstGeom prst="rect">
                      <a:avLst/>
                    </a:prstGeom>
                    <a:noFill/>
                    <a:ln>
                      <a:noFill/>
                    </a:ln>
                  </pic:spPr>
                </pic:pic>
              </a:graphicData>
            </a:graphic>
          </wp:inline>
        </w:drawing>
      </w:r>
    </w:p>
    <w:p w14:paraId="61E329F0">
      <w:pPr>
        <w:pStyle w:val="5"/>
        <w:numPr>
          <w:ilvl w:val="3"/>
          <w:numId w:val="0"/>
        </w:numPr>
      </w:pPr>
      <w:r>
        <w:rPr>
          <w:rFonts w:hint="eastAsia"/>
          <w:lang w:val="en-US" w:eastAsia="zh-CN"/>
        </w:rPr>
        <w:t>4.2.9.4输入栏</w:t>
      </w:r>
    </w:p>
    <w:p w14:paraId="64CA269B">
      <w:pPr>
        <w:rPr>
          <w:rFonts w:ascii="楷体" w:hAnsi="楷体" w:eastAsia="楷体" w:cs="Times New Roman"/>
          <w:b/>
          <w:bCs/>
          <w:sz w:val="24"/>
          <w:lang w:eastAsia="zh-Hans"/>
        </w:rPr>
      </w:pPr>
    </w:p>
    <w:p w14:paraId="6E8DB799">
      <w:pPr>
        <w:pStyle w:val="6"/>
        <w:rPr>
          <w:rFonts w:hint="eastAsia"/>
          <w:lang w:val="en-US" w:eastAsia="zh-CN"/>
        </w:rPr>
      </w:pPr>
      <w:r>
        <w:rPr>
          <w:rFonts w:hint="eastAsia"/>
          <w:lang w:val="en-US" w:eastAsia="zh-CN"/>
        </w:rPr>
        <w:t>4.2.9.4.1语音输入</w:t>
      </w:r>
    </w:p>
    <w:p w14:paraId="11F75E03">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1F751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C1F6BB8">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42BEAEB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19</w:t>
            </w:r>
          </w:p>
        </w:tc>
      </w:tr>
      <w:tr w14:paraId="5FC3C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B911959">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1DA6DA6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70F02C76">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05D818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10808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3D36043">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1B407B4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538D0C7">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BE1D30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A9C2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6BB054A3">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326902E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在AI问答中通过语音输入问题</w:t>
            </w:r>
          </w:p>
        </w:tc>
      </w:tr>
      <w:tr w14:paraId="0B88E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3736C9B">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49AEC2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下方，输入框</w:t>
            </w:r>
          </w:p>
        </w:tc>
      </w:tr>
      <w:tr w14:paraId="4D7F9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86EDE2A">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19AFBCC4">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76957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C7369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16CE62D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用户进行语音输入，提出问题</w:t>
            </w:r>
          </w:p>
        </w:tc>
      </w:tr>
      <w:tr w14:paraId="48D57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EEA592D">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9CC3A6B">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5997C4B3">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53D50512">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02E09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C0A9C4">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7AD5BDC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7514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507A735">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5DEBED7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2A9A546E">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2C8CB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88E57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0735372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1E043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97B97FA">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0C3F7E00">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8F7C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693C9A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00E6C6F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6C23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579CF0">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4B56AFD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04B28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1C83D88">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0AB48BE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B383C2A">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4-2-9-4-1</w:t>
      </w:r>
      <w:r>
        <w:rPr>
          <w:rFonts w:hint="eastAsia" w:ascii="楷体" w:hAnsi="楷体" w:eastAsia="楷体" w:cs="楷体"/>
          <w:sz w:val="21"/>
          <w:szCs w:val="21"/>
          <w:lang w:eastAsia="zh-Hans"/>
        </w:rPr>
        <w:t xml:space="preserve">用例表 </w:t>
      </w:r>
    </w:p>
    <w:p w14:paraId="4FD2B926"/>
    <w:p w14:paraId="52E89F42">
      <w:pPr>
        <w:rPr>
          <w:rFonts w:hint="eastAsia"/>
          <w:lang w:val="en-US" w:eastAsia="zh-CN"/>
        </w:rPr>
      </w:pPr>
      <w:r>
        <w:rPr>
          <w:rFonts w:hint="eastAsia"/>
          <w:lang w:val="en-US" w:eastAsia="zh-CN"/>
        </w:rPr>
        <w:t>界面原型</w:t>
      </w:r>
    </w:p>
    <w:p w14:paraId="5334C7B7">
      <w:r>
        <w:drawing>
          <wp:inline distT="0" distB="0" distL="114300" distR="114300">
            <wp:extent cx="2555240" cy="4315460"/>
            <wp:effectExtent l="0" t="0" r="6985" b="889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384425" cy="4273550"/>
            <wp:effectExtent l="0" t="0" r="6350" b="3175"/>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47"/>
                    <a:stretch>
                      <a:fillRect/>
                    </a:stretch>
                  </pic:blipFill>
                  <pic:spPr>
                    <a:xfrm>
                      <a:off x="0" y="0"/>
                      <a:ext cx="2384425" cy="4273550"/>
                    </a:xfrm>
                    <a:prstGeom prst="rect">
                      <a:avLst/>
                    </a:prstGeom>
                    <a:noFill/>
                    <a:ln>
                      <a:noFill/>
                    </a:ln>
                  </pic:spPr>
                </pic:pic>
              </a:graphicData>
            </a:graphic>
          </wp:inline>
        </w:drawing>
      </w:r>
    </w:p>
    <w:p w14:paraId="11346D8D">
      <w:pPr>
        <w:rPr>
          <w:rFonts w:hint="default"/>
          <w:lang w:val="en-US" w:eastAsia="zh-CN"/>
        </w:rPr>
      </w:pPr>
      <w:r>
        <w:drawing>
          <wp:inline distT="0" distB="0" distL="114300" distR="114300">
            <wp:extent cx="2542540" cy="4454525"/>
            <wp:effectExtent l="0" t="0" r="635" b="3175"/>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48"/>
                    <a:stretch>
                      <a:fillRect/>
                    </a:stretch>
                  </pic:blipFill>
                  <pic:spPr>
                    <a:xfrm>
                      <a:off x="0" y="0"/>
                      <a:ext cx="2542540" cy="4454525"/>
                    </a:xfrm>
                    <a:prstGeom prst="rect">
                      <a:avLst/>
                    </a:prstGeom>
                    <a:noFill/>
                    <a:ln>
                      <a:noFill/>
                    </a:ln>
                  </pic:spPr>
                </pic:pic>
              </a:graphicData>
            </a:graphic>
          </wp:inline>
        </w:drawing>
      </w:r>
    </w:p>
    <w:p w14:paraId="76C8BF52">
      <w:pPr>
        <w:pStyle w:val="6"/>
        <w:rPr>
          <w:rFonts w:hint="eastAsia" w:cs="Times New Roman"/>
          <w:b/>
          <w:kern w:val="2"/>
          <w:sz w:val="28"/>
          <w:szCs w:val="24"/>
          <w:lang w:val="en-US" w:eastAsia="zh-CN" w:bidi="ar-SA"/>
        </w:rPr>
      </w:pPr>
      <w:r>
        <w:rPr>
          <w:rFonts w:hint="eastAsia" w:cs="Times New Roman"/>
          <w:b/>
          <w:kern w:val="2"/>
          <w:sz w:val="28"/>
          <w:szCs w:val="24"/>
          <w:lang w:val="en-US" w:eastAsia="zh-CN" w:bidi="ar-SA"/>
        </w:rPr>
        <w:t>4.2.9.4.2文字输入</w:t>
      </w:r>
    </w:p>
    <w:p w14:paraId="6B3DB73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72F65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BC1292F">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65F2E8A">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20</w:t>
            </w:r>
          </w:p>
        </w:tc>
      </w:tr>
      <w:tr w14:paraId="4AC42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854A37D">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3977D0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4F31042A">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136274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05CC1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7123B9E">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0593E29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0099137A">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984A49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D79D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370CCDF3">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1EDA9E0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在AI问答中通过键盘输入问题</w:t>
            </w:r>
          </w:p>
        </w:tc>
      </w:tr>
      <w:tr w14:paraId="36A18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EDAF1C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2E37B68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下方，输入框</w:t>
            </w:r>
          </w:p>
        </w:tc>
      </w:tr>
      <w:tr w14:paraId="7070B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79E2EC">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C2E651D">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68104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DA535C0">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1F4FF83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用户进行文字输入，提出问题</w:t>
            </w:r>
          </w:p>
        </w:tc>
      </w:tr>
      <w:tr w14:paraId="1F683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7C4BC6C">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1088D7FB">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53FCA04">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06A47514">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5B31E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EBA42E3">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5453B59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52C5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ACED28E">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391D88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1786738D">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2FF0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FDE80B4">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71405FF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01B7D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705A725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6CFD51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79A50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06225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C79B37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4F23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BE0FD09">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2C5829A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4477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842305C">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136A2A1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C7FF851">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4-2-9-4-2</w:t>
      </w:r>
      <w:r>
        <w:rPr>
          <w:rFonts w:hint="eastAsia" w:ascii="楷体" w:hAnsi="楷体" w:eastAsia="楷体" w:cs="楷体"/>
          <w:sz w:val="21"/>
          <w:szCs w:val="21"/>
          <w:lang w:eastAsia="zh-Hans"/>
        </w:rPr>
        <w:t xml:space="preserve">用例表 </w:t>
      </w:r>
    </w:p>
    <w:p w14:paraId="5AEDF4AF"/>
    <w:p w14:paraId="4394FB03">
      <w:pPr>
        <w:rPr>
          <w:rFonts w:hint="eastAsia"/>
          <w:lang w:val="en-US" w:eastAsia="zh-CN"/>
        </w:rPr>
      </w:pPr>
      <w:r>
        <w:rPr>
          <w:rFonts w:hint="eastAsia"/>
          <w:lang w:val="en-US" w:eastAsia="zh-CN"/>
        </w:rPr>
        <w:t>界面原型</w:t>
      </w:r>
    </w:p>
    <w:p w14:paraId="4C7E9302">
      <w:pPr>
        <w:rPr>
          <w:rFonts w:hint="default"/>
          <w:lang w:val="en-US" w:eastAsia="zh-CN"/>
        </w:rPr>
      </w:pPr>
      <w:r>
        <w:drawing>
          <wp:inline distT="0" distB="0" distL="114300" distR="114300">
            <wp:extent cx="2555240" cy="4315460"/>
            <wp:effectExtent l="0" t="0" r="6985" b="889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568575" cy="4306570"/>
            <wp:effectExtent l="0" t="0" r="3175" b="825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49"/>
                    <a:stretch>
                      <a:fillRect/>
                    </a:stretch>
                  </pic:blipFill>
                  <pic:spPr>
                    <a:xfrm>
                      <a:off x="0" y="0"/>
                      <a:ext cx="2568575" cy="4306570"/>
                    </a:xfrm>
                    <a:prstGeom prst="rect">
                      <a:avLst/>
                    </a:prstGeom>
                    <a:noFill/>
                    <a:ln>
                      <a:noFill/>
                    </a:ln>
                  </pic:spPr>
                </pic:pic>
              </a:graphicData>
            </a:graphic>
          </wp:inline>
        </w:drawing>
      </w:r>
    </w:p>
    <w:p w14:paraId="065070B2">
      <w:pPr>
        <w:pStyle w:val="6"/>
        <w:rPr>
          <w:rFonts w:hint="eastAsia" w:cs="Times New Roman"/>
          <w:b/>
          <w:kern w:val="2"/>
          <w:sz w:val="28"/>
          <w:szCs w:val="24"/>
          <w:lang w:val="en-US" w:eastAsia="zh-CN" w:bidi="ar-SA"/>
        </w:rPr>
      </w:pPr>
      <w:r>
        <w:rPr>
          <w:rFonts w:hint="eastAsia" w:cs="Times New Roman"/>
          <w:b/>
          <w:kern w:val="2"/>
          <w:sz w:val="28"/>
          <w:szCs w:val="24"/>
          <w:lang w:val="en-US" w:eastAsia="zh-CN" w:bidi="ar-SA"/>
        </w:rPr>
        <w:t>4.2.9.4.3文件传输</w:t>
      </w:r>
    </w:p>
    <w:p w14:paraId="3AE8F543">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378A3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7FF81C0">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1C5E16F1">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21</w:t>
            </w:r>
          </w:p>
        </w:tc>
      </w:tr>
      <w:tr w14:paraId="14C32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07CFB75">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CD73F5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7D0349D7">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391C99F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54D02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151FDA2">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7EB308B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6A15210">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73BEDE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605A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7346738">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831314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在AI问答中输入相关文件</w:t>
            </w:r>
          </w:p>
        </w:tc>
      </w:tr>
      <w:tr w14:paraId="68E3F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BE711C6">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832ABA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下仿，输入框</w:t>
            </w:r>
          </w:p>
        </w:tc>
      </w:tr>
      <w:tr w14:paraId="2DC95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86A394E">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6E38FE0B">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1B255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AA7CC3D">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277DF3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用户选择文件进行传输</w:t>
            </w:r>
          </w:p>
        </w:tc>
      </w:tr>
      <w:tr w14:paraId="1D4B2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F6255FD">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7592786F">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407CE3B4">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60AAEF29">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67E28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0EFBEF1">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4EBEF2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E485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23D6320">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4B6F2C3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26FC759B">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76EE8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CEAEB3">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70E30F2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73462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29ED5A70">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5DBADFC">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720C8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A6622E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90C193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33EF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21DC652">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9A7943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C9DB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A61A92">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230E82B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4D905E94">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4-2-9-4-3</w:t>
      </w:r>
      <w:r>
        <w:rPr>
          <w:rFonts w:hint="eastAsia" w:ascii="楷体" w:hAnsi="楷体" w:eastAsia="楷体" w:cs="楷体"/>
          <w:sz w:val="21"/>
          <w:szCs w:val="21"/>
          <w:lang w:eastAsia="zh-Hans"/>
        </w:rPr>
        <w:t xml:space="preserve">用例表 </w:t>
      </w:r>
    </w:p>
    <w:p w14:paraId="7DA9A486"/>
    <w:p w14:paraId="6DA37FAD">
      <w:pPr>
        <w:rPr>
          <w:rFonts w:hint="eastAsia"/>
          <w:lang w:val="en-US" w:eastAsia="zh-CN"/>
        </w:rPr>
      </w:pPr>
      <w:r>
        <w:rPr>
          <w:rFonts w:hint="eastAsia"/>
          <w:lang w:val="en-US" w:eastAsia="zh-CN"/>
        </w:rPr>
        <w:t>界面原型</w:t>
      </w:r>
    </w:p>
    <w:p w14:paraId="56371304">
      <w:pPr>
        <w:rPr>
          <w:rFonts w:hint="default"/>
          <w:lang w:val="en-US" w:eastAsia="zh-CN"/>
        </w:rPr>
      </w:pPr>
      <w:r>
        <w:drawing>
          <wp:inline distT="0" distB="0" distL="114300" distR="114300">
            <wp:extent cx="2555240" cy="4315460"/>
            <wp:effectExtent l="0" t="0" r="6985" b="889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450465" cy="4349115"/>
            <wp:effectExtent l="0" t="0" r="6985" b="381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50"/>
                    <a:stretch>
                      <a:fillRect/>
                    </a:stretch>
                  </pic:blipFill>
                  <pic:spPr>
                    <a:xfrm>
                      <a:off x="0" y="0"/>
                      <a:ext cx="2450465" cy="4349115"/>
                    </a:xfrm>
                    <a:prstGeom prst="rect">
                      <a:avLst/>
                    </a:prstGeom>
                    <a:noFill/>
                    <a:ln>
                      <a:noFill/>
                    </a:ln>
                  </pic:spPr>
                </pic:pic>
              </a:graphicData>
            </a:graphic>
          </wp:inline>
        </w:drawing>
      </w:r>
    </w:p>
    <w:p w14:paraId="30D5F48B">
      <w:pPr>
        <w:keepNext/>
        <w:keepLines/>
        <w:spacing w:before="280" w:after="290" w:line="374" w:lineRule="auto"/>
        <w:jc w:val="left"/>
        <w:outlineLvl w:val="3"/>
        <w:rPr>
          <w:rFonts w:hint="eastAsia" w:ascii="楷体" w:hAnsi="楷体" w:eastAsia="楷体" w:cs="Times New Roman"/>
          <w:b/>
          <w:bCs/>
          <w:sz w:val="24"/>
          <w:lang w:val="en-US" w:eastAsia="zh-CN"/>
        </w:rPr>
      </w:pPr>
      <w:r>
        <w:rPr>
          <w:rFonts w:hint="eastAsia" w:ascii="楷体" w:hAnsi="楷体" w:eastAsia="楷体" w:cs="Times New Roman"/>
          <w:b/>
          <w:bCs/>
          <w:sz w:val="24"/>
          <w:lang w:val="en-US" w:eastAsia="zh-CN"/>
        </w:rPr>
        <w:t>4.2.9.5历史记录</w:t>
      </w:r>
    </w:p>
    <w:p w14:paraId="72B5A91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10A8D811">
      <w:pPr>
        <w:spacing w:line="360" w:lineRule="auto"/>
        <w:jc w:val="center"/>
        <w:rPr>
          <w:rFonts w:hint="eastAsia" w:ascii="楷体" w:hAnsi="楷体" w:eastAsia="楷体" w:cs="楷体"/>
        </w:rPr>
      </w:pPr>
      <w:r>
        <w:drawing>
          <wp:inline distT="0" distB="0" distL="114300" distR="114300">
            <wp:extent cx="5270500" cy="1050290"/>
            <wp:effectExtent l="0" t="0" r="6350" b="698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1"/>
                    <a:stretch>
                      <a:fillRect/>
                    </a:stretch>
                  </pic:blipFill>
                  <pic:spPr>
                    <a:xfrm>
                      <a:off x="0" y="0"/>
                      <a:ext cx="5270500" cy="1050290"/>
                    </a:xfrm>
                    <a:prstGeom prst="rect">
                      <a:avLst/>
                    </a:prstGeom>
                    <a:noFill/>
                    <a:ln>
                      <a:noFill/>
                    </a:ln>
                  </pic:spPr>
                </pic:pic>
              </a:graphicData>
            </a:graphic>
          </wp:inline>
        </w:drawing>
      </w:r>
    </w:p>
    <w:p w14:paraId="3EE2D076">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4-2-9-5</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历史记录</w:t>
      </w:r>
    </w:p>
    <w:p w14:paraId="19DA5AA1">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22D22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969F1C7">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FABE2B2">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22历史记录</w:t>
            </w:r>
          </w:p>
        </w:tc>
      </w:tr>
      <w:tr w14:paraId="4BE4B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FB00D56">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75236F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5ABAFC51">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5B7CED7">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0A028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4B9551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5A7EB9E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6AAB9FFE">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5D9BFA6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0323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4A99279">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657DC285">
            <w:pPr>
              <w:spacing w:line="360" w:lineRule="auto"/>
              <w:rPr>
                <w:rFonts w:hint="eastAsia" w:ascii="楷体" w:hAnsi="楷体" w:eastAsia="楷体" w:cs="楷体"/>
                <w:kern w:val="0"/>
                <w:szCs w:val="20"/>
              </w:rPr>
            </w:pPr>
            <w:r>
              <w:rPr>
                <w:rFonts w:hint="eastAsia" w:ascii="楷体" w:hAnsi="楷体" w:eastAsia="楷体" w:cs="楷体"/>
                <w:kern w:val="0"/>
                <w:szCs w:val="20"/>
              </w:rPr>
              <w:t>用户可以查看与AI问答机器人的交互历史记录，包括查询课表、成绩等信息</w:t>
            </w:r>
          </w:p>
        </w:tc>
      </w:tr>
      <w:tr w14:paraId="25687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8619F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1597AA3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点击历史记录按钮</w:t>
            </w:r>
          </w:p>
        </w:tc>
      </w:tr>
      <w:tr w14:paraId="2CE8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3028175">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8DD35EC">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注册并登录</w:t>
            </w:r>
            <w:r>
              <w:rPr>
                <w:rFonts w:ascii="楷体" w:hAnsi="楷体" w:eastAsia="楷体" w:cs="楷体"/>
                <w:kern w:val="0"/>
                <w:szCs w:val="20"/>
              </w:rPr>
              <w:t>账号</w:t>
            </w:r>
          </w:p>
        </w:tc>
      </w:tr>
      <w:tr w14:paraId="3EEAC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FBD266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59B23831">
            <w:pPr>
              <w:spacing w:line="360" w:lineRule="auto"/>
              <w:rPr>
                <w:rFonts w:hint="eastAsia" w:ascii="楷体" w:hAnsi="楷体" w:eastAsia="楷体" w:cs="楷体"/>
                <w:kern w:val="0"/>
                <w:szCs w:val="20"/>
              </w:rPr>
            </w:pPr>
            <w:r>
              <w:rPr>
                <w:rFonts w:hint="eastAsia" w:ascii="楷体" w:hAnsi="楷体" w:eastAsia="楷体" w:cs="楷体"/>
                <w:kern w:val="0"/>
                <w:szCs w:val="20"/>
              </w:rPr>
              <w:t>显示历史记录列表</w:t>
            </w:r>
          </w:p>
        </w:tc>
      </w:tr>
      <w:tr w14:paraId="1FEFF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FEA8CA">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22277C50">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03A7991">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w:t>
            </w:r>
            <w:r>
              <w:rPr>
                <w:rFonts w:hint="eastAsia" w:ascii="楷体" w:hAnsi="楷体" w:eastAsia="楷体" w:cs="楷体"/>
                <w:kern w:val="0"/>
                <w:szCs w:val="20"/>
              </w:rPr>
              <w:t>“历史记录”</w:t>
            </w:r>
          </w:p>
          <w:p w14:paraId="3052DCE5">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系统显示用户的历史交互记录</w:t>
            </w:r>
          </w:p>
        </w:tc>
      </w:tr>
      <w:tr w14:paraId="6BA15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9C4404E">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2CBE11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E767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DE90045">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A3C51D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3276EFC7">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648ED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1C77AF">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3890C48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DB84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0DE2631">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45C98D0F">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4FA2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DE0DFE4">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8F42A5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8489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570D731">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44D85D0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D26B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E54D7B">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11F64A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29C3D93">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4-2-9-5</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历史记录</w:t>
      </w:r>
    </w:p>
    <w:p w14:paraId="00DA233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48C23329">
      <w:pPr>
        <w:spacing w:line="360" w:lineRule="auto"/>
        <w:jc w:val="center"/>
        <w:rPr>
          <w:rFonts w:hint="eastAsia" w:ascii="楷体" w:hAnsi="楷体" w:eastAsia="楷体" w:cs="楷体"/>
        </w:rPr>
      </w:pPr>
      <w:r>
        <w:drawing>
          <wp:inline distT="0" distB="0" distL="114300" distR="114300">
            <wp:extent cx="1760220" cy="4904105"/>
            <wp:effectExtent l="0" t="0" r="1905" b="127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2"/>
                    <a:stretch>
                      <a:fillRect/>
                    </a:stretch>
                  </pic:blipFill>
                  <pic:spPr>
                    <a:xfrm>
                      <a:off x="0" y="0"/>
                      <a:ext cx="1760220" cy="4904105"/>
                    </a:xfrm>
                    <a:prstGeom prst="rect">
                      <a:avLst/>
                    </a:prstGeom>
                    <a:noFill/>
                    <a:ln>
                      <a:noFill/>
                    </a:ln>
                  </pic:spPr>
                </pic:pic>
              </a:graphicData>
            </a:graphic>
          </wp:inline>
        </w:drawing>
      </w:r>
    </w:p>
    <w:p w14:paraId="10782F3C">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4-2-9-5</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历史记录</w:t>
      </w:r>
    </w:p>
    <w:p w14:paraId="179DB2FB">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77C10B57">
      <w:pPr>
        <w:rPr>
          <w:rFonts w:hint="eastAsia"/>
        </w:rPr>
      </w:pPr>
      <w:r>
        <w:rPr>
          <w:rFonts w:hint="eastAsia"/>
        </w:rPr>
        <w:t xml:space="preserve"> </w:t>
      </w:r>
      <w:r>
        <w:drawing>
          <wp:inline distT="0" distB="0" distL="114300" distR="114300">
            <wp:extent cx="2479040" cy="4098290"/>
            <wp:effectExtent l="0" t="0" r="6985" b="698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53"/>
                    <a:stretch>
                      <a:fillRect/>
                    </a:stretch>
                  </pic:blipFill>
                  <pic:spPr>
                    <a:xfrm>
                      <a:off x="0" y="0"/>
                      <a:ext cx="2479040" cy="4098290"/>
                    </a:xfrm>
                    <a:prstGeom prst="rect">
                      <a:avLst/>
                    </a:prstGeom>
                    <a:noFill/>
                    <a:ln>
                      <a:noFill/>
                    </a:ln>
                  </pic:spPr>
                </pic:pic>
              </a:graphicData>
            </a:graphic>
          </wp:inline>
        </w:drawing>
      </w:r>
    </w:p>
    <w:p w14:paraId="67D19B49">
      <w:pPr>
        <w:pStyle w:val="7"/>
        <w:spacing w:line="360" w:lineRule="auto"/>
      </w:pPr>
      <w:r>
        <w:rPr>
          <w:rFonts w:hint="eastAsia" w:ascii="楷体" w:hAnsi="楷体" w:eastAsia="楷体" w:cs="楷体"/>
          <w:sz w:val="21"/>
          <w:szCs w:val="21"/>
        </w:rPr>
        <w:t>图</w:t>
      </w:r>
      <w:r>
        <w:rPr>
          <w:rFonts w:hint="eastAsia" w:ascii="楷体" w:hAnsi="楷体" w:eastAsia="楷体" w:cs="楷体"/>
          <w:sz w:val="21"/>
          <w:szCs w:val="21"/>
          <w:lang w:val="en-US" w:eastAsia="zh-CN"/>
        </w:rPr>
        <w:t>4-2-9-5</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历史记录</w:t>
      </w:r>
    </w:p>
    <w:p w14:paraId="118461B9">
      <w:pPr>
        <w:keepNext/>
        <w:keepLines/>
        <w:spacing w:before="280" w:after="290" w:line="374" w:lineRule="auto"/>
        <w:jc w:val="left"/>
        <w:outlineLvl w:val="3"/>
        <w:rPr>
          <w:rFonts w:hint="eastAsia" w:eastAsia="宋体"/>
          <w:lang w:eastAsia="zh-CN"/>
        </w:rPr>
      </w:pPr>
      <w:bookmarkStart w:id="87" w:name="_Toc165971613"/>
      <w:bookmarkStart w:id="88" w:name="_Toc31821"/>
      <w:bookmarkStart w:id="89" w:name="_Toc11367"/>
      <w:r>
        <w:rPr>
          <w:rFonts w:hint="eastAsia" w:ascii="楷体" w:hAnsi="楷体" w:eastAsia="楷体" w:cs="Times New Roman"/>
          <w:b/>
          <w:bCs/>
          <w:kern w:val="2"/>
          <w:sz w:val="24"/>
          <w:szCs w:val="24"/>
          <w:lang w:val="en-US" w:eastAsia="zh-CN" w:bidi="ar-SA"/>
        </w:rPr>
        <w:t>4.2.9.6 AI回答反馈</w:t>
      </w:r>
    </w:p>
    <w:p w14:paraId="37C8CA39">
      <w:pPr>
        <w:outlineLvl w:val="4"/>
        <w:rPr>
          <w:rFonts w:hint="eastAsia"/>
          <w:lang w:val="en-US" w:eastAsia="zh-CN"/>
        </w:rPr>
      </w:pPr>
      <w:r>
        <w:rPr>
          <w:rFonts w:hint="eastAsia"/>
          <w:lang w:val="en-US" w:eastAsia="zh-CN"/>
        </w:rPr>
        <w:t>4.2.9.6.1重新生成</w:t>
      </w:r>
    </w:p>
    <w:p w14:paraId="6CEC25A0">
      <w:pPr>
        <w:spacing w:line="360" w:lineRule="auto"/>
        <w:rPr>
          <w:rFonts w:hint="eastAsia" w:ascii="楷体" w:hAnsi="楷体" w:eastAsia="楷体" w:cs="楷体"/>
          <w:sz w:val="24"/>
          <w:szCs w:val="32"/>
          <w:lang w:eastAsia="zh-Hans"/>
        </w:rPr>
      </w:pPr>
    </w:p>
    <w:p w14:paraId="270357DB">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2A3FD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13E6D7E">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6DB63FE">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 xml:space="preserve">23 </w:t>
            </w:r>
          </w:p>
        </w:tc>
      </w:tr>
      <w:tr w14:paraId="322F9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6D1514E">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CAD4C0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41E52250">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75A45A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23516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1AC643A">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15D01FE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332DE3AD">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128015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431A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4EDC1F44">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51D2C0D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3923A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336E455">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6DDE3D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AI回答记录下的重新生成按钮</w:t>
            </w:r>
          </w:p>
        </w:tc>
      </w:tr>
      <w:tr w14:paraId="7AD1E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2565845">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48782AC9">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752CF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EFC5DA1">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A79ED5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更新AI回答结果</w:t>
            </w:r>
          </w:p>
        </w:tc>
      </w:tr>
      <w:tr w14:paraId="03438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BEA6924">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75A9C66F">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00FD0E5F">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在AI问答页面点击重新生成按钮</w:t>
            </w:r>
          </w:p>
          <w:p w14:paraId="6B46C6F4">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更新AI 回答结果</w:t>
            </w:r>
          </w:p>
        </w:tc>
      </w:tr>
      <w:tr w14:paraId="2AA7A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9BB4D94">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305BA8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E3E3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E2550EF">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FBDCED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2B354042">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476E5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E68F64D">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4AD1D5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0C1ED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7B9971D">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31363E40">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8AD6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5F75BA">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7BD7820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B2EF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BE11A35">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977561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DB46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40FF768">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D8A4EE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EDBE22E">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4-2-9-6-1</w:t>
      </w:r>
      <w:r>
        <w:rPr>
          <w:rFonts w:hint="eastAsia" w:ascii="楷体" w:hAnsi="楷体" w:eastAsia="楷体" w:cs="楷体"/>
          <w:sz w:val="21"/>
          <w:szCs w:val="21"/>
          <w:lang w:eastAsia="zh-Hans"/>
        </w:rPr>
        <w:t xml:space="preserve">用例表 </w:t>
      </w:r>
    </w:p>
    <w:p w14:paraId="3FED81FD"/>
    <w:p w14:paraId="457C2008">
      <w:pPr>
        <w:rPr>
          <w:rFonts w:hint="eastAsia"/>
          <w:lang w:val="en-US" w:eastAsia="zh-CN"/>
        </w:rPr>
      </w:pPr>
      <w:r>
        <w:rPr>
          <w:rFonts w:hint="eastAsia"/>
          <w:lang w:val="en-US" w:eastAsia="zh-CN"/>
        </w:rPr>
        <w:t>界面原型</w:t>
      </w:r>
    </w:p>
    <w:p w14:paraId="3BAD1DDF">
      <w:pPr>
        <w:rPr>
          <w:rFonts w:hint="eastAsia"/>
          <w:lang w:val="en-US" w:eastAsia="zh-CN"/>
        </w:rPr>
      </w:pPr>
    </w:p>
    <w:p w14:paraId="6E3D59DA">
      <w:r>
        <w:drawing>
          <wp:inline distT="0" distB="0" distL="114300" distR="114300">
            <wp:extent cx="2419985" cy="4085590"/>
            <wp:effectExtent l="0" t="0" r="8890" b="63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6"/>
                    <a:stretch>
                      <a:fillRect/>
                    </a:stretch>
                  </pic:blipFill>
                  <pic:spPr>
                    <a:xfrm>
                      <a:off x="0" y="0"/>
                      <a:ext cx="2419985" cy="4085590"/>
                    </a:xfrm>
                    <a:prstGeom prst="rect">
                      <a:avLst/>
                    </a:prstGeom>
                    <a:noFill/>
                    <a:ln>
                      <a:noFill/>
                    </a:ln>
                  </pic:spPr>
                </pic:pic>
              </a:graphicData>
            </a:graphic>
          </wp:inline>
        </w:drawing>
      </w:r>
    </w:p>
    <w:p w14:paraId="73B57CDC">
      <w:pPr>
        <w:rPr>
          <w:rFonts w:hint="default"/>
          <w:lang w:val="en-US" w:eastAsia="zh-CN"/>
        </w:rPr>
      </w:pPr>
    </w:p>
    <w:p w14:paraId="5FE3B0A7">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4.2.9.6.2有声播放</w:t>
      </w:r>
    </w:p>
    <w:p w14:paraId="14C44E72">
      <w:pPr>
        <w:spacing w:line="360" w:lineRule="auto"/>
        <w:rPr>
          <w:rFonts w:hint="eastAsia" w:ascii="楷体" w:hAnsi="楷体" w:eastAsia="楷体" w:cs="楷体"/>
          <w:sz w:val="24"/>
          <w:szCs w:val="32"/>
          <w:lang w:eastAsia="zh-Hans"/>
        </w:rPr>
      </w:pPr>
    </w:p>
    <w:p w14:paraId="06C86AA6">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AD63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90BFC81">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10093B2B">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24</w:t>
            </w:r>
          </w:p>
        </w:tc>
      </w:tr>
      <w:tr w14:paraId="21327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9780C3E">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B0F16C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7FA53BD6">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403840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22EF7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26760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20DFBDB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53DA39E1">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34BBB0E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1BE2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1D22136">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641FA40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36541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E119DE2">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70C9288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AI回答记录下的“喇叭”按钮</w:t>
            </w:r>
          </w:p>
        </w:tc>
      </w:tr>
      <w:tr w14:paraId="14BBA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18556A">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77815A0E">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70AAD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74DAB41">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466E516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有声播放AI回答结果</w:t>
            </w:r>
          </w:p>
        </w:tc>
      </w:tr>
      <w:tr w14:paraId="6F734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1D46AE4">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E8BA94F">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29FCD626">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在AI问答页面点击“喇叭”按钮</w:t>
            </w:r>
          </w:p>
          <w:p w14:paraId="350807CA">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有声播放AI 回答结果</w:t>
            </w:r>
          </w:p>
        </w:tc>
      </w:tr>
      <w:tr w14:paraId="5E7B8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D95CE92">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6B97E30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80F6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6A94CEA">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271F606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4A19787D">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67F3D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49151F8">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72C21F8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2A715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AFEB085">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5E84A49">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D311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87D97A">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9DF035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48A8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2F42724">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3DC6199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6849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7E7A0D">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060FB25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4BAE1CF3">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4-2-9-6-2</w:t>
      </w:r>
      <w:r>
        <w:rPr>
          <w:rFonts w:hint="eastAsia" w:ascii="楷体" w:hAnsi="楷体" w:eastAsia="楷体" w:cs="楷体"/>
          <w:sz w:val="21"/>
          <w:szCs w:val="21"/>
          <w:lang w:eastAsia="zh-Hans"/>
        </w:rPr>
        <w:t xml:space="preserve">用例表 </w:t>
      </w:r>
    </w:p>
    <w:p w14:paraId="36F01346">
      <w:pPr>
        <w:rPr>
          <w:rFonts w:hint="eastAsia" w:ascii="楷体" w:hAnsi="楷体" w:eastAsia="楷体" w:cs="楷体"/>
          <w:sz w:val="21"/>
          <w:szCs w:val="21"/>
          <w:lang w:eastAsia="zh-Hans"/>
        </w:rPr>
      </w:pPr>
    </w:p>
    <w:p w14:paraId="0E52E379">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5657CB85">
      <w:pPr>
        <w:rPr>
          <w:rFonts w:hint="eastAsia" w:ascii="楷体" w:hAnsi="楷体" w:eastAsia="楷体" w:cs="楷体"/>
          <w:sz w:val="21"/>
          <w:szCs w:val="21"/>
          <w:lang w:val="en-US" w:eastAsia="zh-CN"/>
        </w:rPr>
      </w:pPr>
    </w:p>
    <w:p w14:paraId="1448539F">
      <w:r>
        <w:drawing>
          <wp:inline distT="0" distB="0" distL="114300" distR="114300">
            <wp:extent cx="2419985" cy="4085590"/>
            <wp:effectExtent l="0" t="0" r="8890" b="63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46"/>
                    <a:stretch>
                      <a:fillRect/>
                    </a:stretch>
                  </pic:blipFill>
                  <pic:spPr>
                    <a:xfrm>
                      <a:off x="0" y="0"/>
                      <a:ext cx="2419985" cy="4085590"/>
                    </a:xfrm>
                    <a:prstGeom prst="rect">
                      <a:avLst/>
                    </a:prstGeom>
                    <a:noFill/>
                    <a:ln>
                      <a:noFill/>
                    </a:ln>
                  </pic:spPr>
                </pic:pic>
              </a:graphicData>
            </a:graphic>
          </wp:inline>
        </w:drawing>
      </w:r>
    </w:p>
    <w:p w14:paraId="1F624408">
      <w:pPr>
        <w:rPr>
          <w:rFonts w:hint="default"/>
          <w:lang w:val="en-US" w:eastAsia="zh-CN"/>
        </w:rPr>
      </w:pPr>
    </w:p>
    <w:p w14:paraId="7A409D9C">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4.2.9.6.3 点赞结果</w:t>
      </w:r>
    </w:p>
    <w:p w14:paraId="3EE03C4C">
      <w:pPr>
        <w:spacing w:line="360" w:lineRule="auto"/>
        <w:rPr>
          <w:rFonts w:hint="eastAsia" w:ascii="楷体" w:hAnsi="楷体" w:eastAsia="楷体" w:cs="楷体"/>
          <w:sz w:val="24"/>
          <w:szCs w:val="32"/>
          <w:lang w:eastAsia="zh-Hans"/>
        </w:rPr>
      </w:pPr>
    </w:p>
    <w:p w14:paraId="32A1FAF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4DF6C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E265550">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2413FD6">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 xml:space="preserve">25 </w:t>
            </w:r>
          </w:p>
        </w:tc>
      </w:tr>
      <w:tr w14:paraId="2A98C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6E9D53F">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71A86B1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4CFFD3CA">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35D4820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7B5A5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576B95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5141B2E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7F0ABA19">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5A8A46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CF6B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0E824DB1">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C98551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28B03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AE3AB06">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15E77D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AI回答记录下的点赞按钮</w:t>
            </w:r>
          </w:p>
        </w:tc>
      </w:tr>
      <w:tr w14:paraId="0930B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69CE81C">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25A97ACB">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2D1B0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961A3D9">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93490B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对AI回答结果进行点赞标记</w:t>
            </w:r>
          </w:p>
        </w:tc>
      </w:tr>
      <w:tr w14:paraId="29C67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8C82FC">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62C1845D">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4363BAB0">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在AI问答页面点击点赞按钮</w:t>
            </w:r>
          </w:p>
          <w:p w14:paraId="27DBA83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对AI 回答结果进行点赞标记</w:t>
            </w:r>
          </w:p>
        </w:tc>
      </w:tr>
      <w:tr w14:paraId="03E91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7EBE7EE">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75CB10B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FE07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03E1AAA">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0A1DCA9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19530A49">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4A1B2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0A7C6D">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3D6A1E6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1E17E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80043B7">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0F322EF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56CE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1A416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7B237BE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0B42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F03680A">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3A50009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7E7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30C9BF3">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5BB7F66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94AAAFF">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4-2-9-6-3</w:t>
      </w:r>
      <w:r>
        <w:rPr>
          <w:rFonts w:hint="eastAsia" w:ascii="楷体" w:hAnsi="楷体" w:eastAsia="楷体" w:cs="楷体"/>
          <w:sz w:val="21"/>
          <w:szCs w:val="21"/>
          <w:lang w:eastAsia="zh-Hans"/>
        </w:rPr>
        <w:t xml:space="preserve">用例表 </w:t>
      </w:r>
    </w:p>
    <w:p w14:paraId="59A4CD81">
      <w:pPr>
        <w:rPr>
          <w:rFonts w:hint="eastAsia" w:ascii="楷体" w:hAnsi="楷体" w:eastAsia="楷体" w:cs="楷体"/>
          <w:sz w:val="21"/>
          <w:szCs w:val="21"/>
          <w:lang w:eastAsia="zh-Hans"/>
        </w:rPr>
      </w:pPr>
    </w:p>
    <w:p w14:paraId="409376C8">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79E539E4">
      <w:r>
        <w:drawing>
          <wp:inline distT="0" distB="0" distL="114300" distR="114300">
            <wp:extent cx="2569845" cy="4338955"/>
            <wp:effectExtent l="0" t="0" r="1905" b="444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46"/>
                    <a:stretch>
                      <a:fillRect/>
                    </a:stretch>
                  </pic:blipFill>
                  <pic:spPr>
                    <a:xfrm>
                      <a:off x="0" y="0"/>
                      <a:ext cx="2569845" cy="4338955"/>
                    </a:xfrm>
                    <a:prstGeom prst="rect">
                      <a:avLst/>
                    </a:prstGeom>
                    <a:noFill/>
                    <a:ln>
                      <a:noFill/>
                    </a:ln>
                  </pic:spPr>
                </pic:pic>
              </a:graphicData>
            </a:graphic>
          </wp:inline>
        </w:drawing>
      </w:r>
      <w:r>
        <w:drawing>
          <wp:inline distT="0" distB="0" distL="114300" distR="114300">
            <wp:extent cx="2566670" cy="4364990"/>
            <wp:effectExtent l="0" t="0" r="5080" b="6985"/>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54"/>
                    <a:stretch>
                      <a:fillRect/>
                    </a:stretch>
                  </pic:blipFill>
                  <pic:spPr>
                    <a:xfrm>
                      <a:off x="0" y="0"/>
                      <a:ext cx="2566670" cy="4364990"/>
                    </a:xfrm>
                    <a:prstGeom prst="rect">
                      <a:avLst/>
                    </a:prstGeom>
                    <a:noFill/>
                    <a:ln>
                      <a:noFill/>
                    </a:ln>
                  </pic:spPr>
                </pic:pic>
              </a:graphicData>
            </a:graphic>
          </wp:inline>
        </w:drawing>
      </w:r>
    </w:p>
    <w:p w14:paraId="19C2FF69">
      <w:pPr>
        <w:rPr>
          <w:rFonts w:hint="eastAsia"/>
          <w:lang w:val="en-US" w:eastAsia="zh-CN"/>
        </w:rPr>
      </w:pPr>
    </w:p>
    <w:p w14:paraId="338B9AE5">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4.2.9.6.4收藏结果</w:t>
      </w:r>
    </w:p>
    <w:p w14:paraId="58B0BDCE">
      <w:pPr>
        <w:spacing w:line="360" w:lineRule="auto"/>
        <w:rPr>
          <w:rFonts w:hint="eastAsia" w:ascii="楷体" w:hAnsi="楷体" w:eastAsia="楷体" w:cs="楷体"/>
          <w:sz w:val="24"/>
          <w:szCs w:val="32"/>
          <w:lang w:eastAsia="zh-Hans"/>
        </w:rPr>
      </w:pPr>
    </w:p>
    <w:p w14:paraId="65A5D92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3D439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EB465D6">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25E82C1">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 xml:space="preserve">26 </w:t>
            </w:r>
          </w:p>
        </w:tc>
      </w:tr>
      <w:tr w14:paraId="4AEC0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B041755">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3BAD687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1DF60839">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AE6DA8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0425D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4BFCB0E">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0DE657A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1F23971">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4B3B82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374A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41C87A19">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3276A0D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0AD9E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E3B5AC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3476EA3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AI回答记录下的收藏按钮</w:t>
            </w:r>
          </w:p>
        </w:tc>
      </w:tr>
      <w:tr w14:paraId="61EEE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3F5006">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0BFBBE01">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5259D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77D075D">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218DF28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对AI回答结果进行收藏标记</w:t>
            </w:r>
          </w:p>
        </w:tc>
      </w:tr>
      <w:tr w14:paraId="6456C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190164A">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18FD72E5">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315A66D0">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在AI问答页面点击收藏按钮</w:t>
            </w:r>
          </w:p>
          <w:p w14:paraId="4CE279EF">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对AI 回答结果进行收藏标记</w:t>
            </w:r>
          </w:p>
        </w:tc>
      </w:tr>
      <w:tr w14:paraId="116B0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17AF4F3">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7A0F4D2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892B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433252">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03A249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556C28A0">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691DF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41AC74">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167AA1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32BFA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0D86F4E4">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5F6A28C9">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0606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0C7E3A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655887F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4A86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5C6413">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78B2B1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CE67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7E89D05">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28A68E0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3B3B95B6">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4-2-9-6-4</w:t>
      </w:r>
      <w:r>
        <w:rPr>
          <w:rFonts w:hint="eastAsia" w:ascii="楷体" w:hAnsi="楷体" w:eastAsia="楷体" w:cs="楷体"/>
          <w:sz w:val="21"/>
          <w:szCs w:val="21"/>
          <w:lang w:eastAsia="zh-Hans"/>
        </w:rPr>
        <w:t xml:space="preserve">用例表 </w:t>
      </w:r>
    </w:p>
    <w:p w14:paraId="4AFD8735">
      <w:pPr>
        <w:rPr>
          <w:rFonts w:hint="eastAsia" w:ascii="楷体" w:hAnsi="楷体" w:eastAsia="楷体" w:cs="楷体"/>
          <w:sz w:val="21"/>
          <w:szCs w:val="21"/>
          <w:lang w:eastAsia="zh-Hans"/>
        </w:rPr>
      </w:pPr>
    </w:p>
    <w:p w14:paraId="4440CE40">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4CA13AA6">
      <w:pPr>
        <w:rPr>
          <w:rFonts w:hint="eastAsia" w:ascii="楷体" w:hAnsi="楷体" w:eastAsia="楷体" w:cs="楷体"/>
          <w:sz w:val="21"/>
          <w:szCs w:val="21"/>
          <w:lang w:val="en-US" w:eastAsia="zh-CN"/>
        </w:rPr>
      </w:pPr>
      <w:r>
        <w:drawing>
          <wp:inline distT="0" distB="0" distL="114300" distR="114300">
            <wp:extent cx="2569845" cy="4338955"/>
            <wp:effectExtent l="0" t="0" r="1905" b="444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46"/>
                    <a:stretch>
                      <a:fillRect/>
                    </a:stretch>
                  </pic:blipFill>
                  <pic:spPr>
                    <a:xfrm>
                      <a:off x="0" y="0"/>
                      <a:ext cx="2569845" cy="4338955"/>
                    </a:xfrm>
                    <a:prstGeom prst="rect">
                      <a:avLst/>
                    </a:prstGeom>
                    <a:noFill/>
                    <a:ln>
                      <a:noFill/>
                    </a:ln>
                  </pic:spPr>
                </pic:pic>
              </a:graphicData>
            </a:graphic>
          </wp:inline>
        </w:drawing>
      </w:r>
      <w:r>
        <w:drawing>
          <wp:inline distT="0" distB="0" distL="114300" distR="114300">
            <wp:extent cx="2571115" cy="4363720"/>
            <wp:effectExtent l="0" t="0" r="635" b="825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55"/>
                    <a:stretch>
                      <a:fillRect/>
                    </a:stretch>
                  </pic:blipFill>
                  <pic:spPr>
                    <a:xfrm>
                      <a:off x="0" y="0"/>
                      <a:ext cx="2571115" cy="4363720"/>
                    </a:xfrm>
                    <a:prstGeom prst="rect">
                      <a:avLst/>
                    </a:prstGeom>
                    <a:noFill/>
                    <a:ln>
                      <a:noFill/>
                    </a:ln>
                  </pic:spPr>
                </pic:pic>
              </a:graphicData>
            </a:graphic>
          </wp:inline>
        </w:drawing>
      </w:r>
    </w:p>
    <w:p w14:paraId="719F4717">
      <w:pPr>
        <w:keepNext/>
        <w:keepLines/>
        <w:spacing w:before="280" w:after="290" w:line="374" w:lineRule="auto"/>
        <w:jc w:val="left"/>
        <w:outlineLvl w:val="3"/>
        <w:rPr>
          <w:rFonts w:hint="eastAsia" w:ascii="楷体" w:hAnsi="楷体" w:eastAsia="楷体" w:cs="Times New Roman"/>
          <w:b/>
          <w:bCs/>
          <w:kern w:val="2"/>
          <w:sz w:val="24"/>
          <w:szCs w:val="24"/>
          <w:lang w:val="en-US" w:eastAsia="zh-CN" w:bidi="ar-SA"/>
        </w:rPr>
      </w:pPr>
      <w:r>
        <w:rPr>
          <w:rFonts w:hint="eastAsia" w:ascii="楷体" w:hAnsi="楷体" w:eastAsia="楷体" w:cs="Times New Roman"/>
          <w:b/>
          <w:bCs/>
          <w:kern w:val="2"/>
          <w:sz w:val="24"/>
          <w:szCs w:val="24"/>
          <w:lang w:val="en-US" w:eastAsia="zh-CN" w:bidi="ar-SA"/>
        </w:rPr>
        <w:t>4.2.9.7 评论区</w:t>
      </w:r>
    </w:p>
    <w:p w14:paraId="06DC50AA">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4F807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5E52247">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5E68D99">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24评论区</w:t>
            </w:r>
          </w:p>
        </w:tc>
      </w:tr>
      <w:tr w14:paraId="68120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C27BDC7">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E2A834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5F92C5B9">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C6DB96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5BFBD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2DB8418">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225314A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6211035A">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5457939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5DE0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5ED7B461">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36E5591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从AI问答页面进入评论区</w:t>
            </w:r>
          </w:p>
        </w:tc>
      </w:tr>
      <w:tr w14:paraId="2D87D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AB147CF">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18766F3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右下，评论区按钮</w:t>
            </w:r>
          </w:p>
        </w:tc>
      </w:tr>
      <w:tr w14:paraId="604ED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2836465">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DB49FBF">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6F90A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8AD66C4">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2E8F8AC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跳转进入评论区页面</w:t>
            </w:r>
          </w:p>
        </w:tc>
      </w:tr>
      <w:tr w14:paraId="24D77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D509182">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7E5A579">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B79E330">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在AI问答页面点击评论区按钮</w:t>
            </w:r>
          </w:p>
          <w:p w14:paraId="5B84BE3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用户进入评论区页面</w:t>
            </w:r>
          </w:p>
        </w:tc>
      </w:tr>
      <w:tr w14:paraId="46F60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129B6CF">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37FAADC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BED9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424ECC6">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393A70A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4215E634">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6B26A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FC64EA">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3BE4970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3F6CD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68E630A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706A3472">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BF30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0DDEE7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0A64EC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493B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6285CFF">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254174A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0DD9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6F89506">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0BCAED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E20C1D1">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4-2-9-7</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评论区</w:t>
      </w:r>
    </w:p>
    <w:p w14:paraId="20AA258E"/>
    <w:p w14:paraId="22A6D825">
      <w:pPr>
        <w:rPr>
          <w:rFonts w:hint="default" w:eastAsia="宋体"/>
          <w:lang w:val="en-US" w:eastAsia="zh-CN"/>
        </w:rPr>
      </w:pPr>
      <w:r>
        <w:rPr>
          <w:rFonts w:hint="eastAsia"/>
          <w:lang w:val="en-US" w:eastAsia="zh-CN"/>
        </w:rPr>
        <w:t>界面原型</w:t>
      </w:r>
    </w:p>
    <w:p w14:paraId="46519026">
      <w:pPr>
        <w:tabs>
          <w:tab w:val="left" w:pos="6110"/>
        </w:tabs>
      </w:pPr>
      <w:r>
        <w:drawing>
          <wp:inline distT="0" distB="0" distL="114300" distR="114300">
            <wp:extent cx="2567305" cy="4334510"/>
            <wp:effectExtent l="0" t="0" r="4445" b="889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46"/>
                    <a:stretch>
                      <a:fillRect/>
                    </a:stretch>
                  </pic:blipFill>
                  <pic:spPr>
                    <a:xfrm>
                      <a:off x="0" y="0"/>
                      <a:ext cx="2567305" cy="4334510"/>
                    </a:xfrm>
                    <a:prstGeom prst="rect">
                      <a:avLst/>
                    </a:prstGeom>
                    <a:noFill/>
                    <a:ln>
                      <a:noFill/>
                    </a:ln>
                  </pic:spPr>
                </pic:pic>
              </a:graphicData>
            </a:graphic>
          </wp:inline>
        </w:drawing>
      </w:r>
      <w:r>
        <w:drawing>
          <wp:inline distT="0" distB="0" distL="114300" distR="114300">
            <wp:extent cx="2546350" cy="4300220"/>
            <wp:effectExtent l="0" t="0" r="6350" b="508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56"/>
                    <a:stretch>
                      <a:fillRect/>
                    </a:stretch>
                  </pic:blipFill>
                  <pic:spPr>
                    <a:xfrm>
                      <a:off x="0" y="0"/>
                      <a:ext cx="2546350" cy="4300220"/>
                    </a:xfrm>
                    <a:prstGeom prst="rect">
                      <a:avLst/>
                    </a:prstGeom>
                    <a:noFill/>
                    <a:ln>
                      <a:noFill/>
                    </a:ln>
                  </pic:spPr>
                </pic:pic>
              </a:graphicData>
            </a:graphic>
          </wp:inline>
        </w:drawing>
      </w:r>
    </w:p>
    <w:p w14:paraId="479498CC">
      <w:pPr>
        <w:keepNext/>
        <w:keepLines/>
        <w:spacing w:before="280" w:after="290" w:line="374" w:lineRule="auto"/>
        <w:jc w:val="left"/>
        <w:outlineLvl w:val="9"/>
        <w:rPr>
          <w:rFonts w:hint="eastAsia" w:ascii="楷体" w:hAnsi="楷体" w:eastAsia="楷体" w:cs="楷体"/>
          <w:b/>
          <w:bCs/>
          <w:sz w:val="24"/>
        </w:rPr>
      </w:pPr>
      <w:r>
        <w:rPr>
          <w:rFonts w:hint="eastAsia" w:ascii="楷体" w:hAnsi="楷体" w:eastAsia="楷体" w:cs="楷体"/>
          <w:b/>
          <w:bCs/>
          <w:sz w:val="24"/>
          <w:lang w:val="en-US" w:eastAsia="zh-CN"/>
        </w:rPr>
        <w:t>4.2.9.7.1</w:t>
      </w:r>
      <w:r>
        <w:rPr>
          <w:rFonts w:hint="eastAsia" w:ascii="楷体" w:hAnsi="楷体" w:eastAsia="楷体" w:cs="楷体"/>
          <w:b/>
          <w:bCs/>
          <w:sz w:val="24"/>
        </w:rPr>
        <w:t>发表评论</w:t>
      </w:r>
    </w:p>
    <w:p w14:paraId="71488C8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4470B2B4">
      <w:pPr>
        <w:rPr>
          <w:rFonts w:hint="eastAsia" w:ascii="楷体" w:hAnsi="楷体" w:eastAsia="楷体"/>
          <w:lang w:bidi="ar"/>
        </w:rPr>
      </w:pPr>
      <w:r>
        <w:rPr>
          <w:rFonts w:ascii="楷体" w:hAnsi="楷体" w:eastAsia="楷体"/>
          <w14:ligatures w14:val="standardContextual"/>
        </w:rPr>
        <w:drawing>
          <wp:inline distT="0" distB="0" distL="0" distR="0">
            <wp:extent cx="5274310" cy="1994535"/>
            <wp:effectExtent l="0" t="0" r="2540" b="571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57"/>
                    <a:stretch>
                      <a:fillRect/>
                    </a:stretch>
                  </pic:blipFill>
                  <pic:spPr>
                    <a:xfrm>
                      <a:off x="0" y="0"/>
                      <a:ext cx="5274310" cy="1994535"/>
                    </a:xfrm>
                    <a:prstGeom prst="rect">
                      <a:avLst/>
                    </a:prstGeom>
                  </pic:spPr>
                </pic:pic>
              </a:graphicData>
            </a:graphic>
          </wp:inline>
        </w:drawing>
      </w:r>
    </w:p>
    <w:p w14:paraId="7686E170">
      <w:pPr>
        <w:jc w:val="center"/>
        <w:rPr>
          <w:rFonts w:hint="eastAsia" w:ascii="楷体" w:hAnsi="楷体" w:eastAsia="楷体" w:cs="楷体"/>
          <w:szCs w:val="21"/>
        </w:rPr>
      </w:pPr>
      <w:r>
        <w:rPr>
          <w:rFonts w:hint="eastAsia" w:ascii="楷体" w:hAnsi="楷体" w:eastAsia="楷体" w:cs="楷体"/>
          <w:szCs w:val="21"/>
        </w:rPr>
        <w:t>图</w:t>
      </w:r>
      <w:r>
        <w:rPr>
          <w:rFonts w:hint="eastAsia" w:ascii="楷体" w:hAnsi="楷体" w:eastAsia="楷体" w:cs="楷体"/>
          <w:szCs w:val="21"/>
          <w:lang w:val="en-US" w:eastAsia="zh-CN"/>
        </w:rPr>
        <w:t>4-2-9-7-1</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发表评论</w:t>
      </w:r>
    </w:p>
    <w:p w14:paraId="3170557B">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26F9C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94B31C1">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9F17DE0">
            <w:pPr>
              <w:spacing w:line="360" w:lineRule="auto"/>
              <w:rPr>
                <w:rFonts w:hint="eastAsia" w:ascii="楷体" w:hAnsi="楷体" w:eastAsia="楷体" w:cs="楷体"/>
                <w:kern w:val="0"/>
                <w:szCs w:val="20"/>
              </w:rPr>
            </w:pPr>
            <w:r>
              <w:rPr>
                <w:rFonts w:hint="eastAsia" w:ascii="楷体" w:hAnsi="楷体" w:eastAsia="楷体" w:cs="楷体"/>
                <w:kern w:val="0"/>
                <w:szCs w:val="21"/>
                <w:lang w:val="en-US" w:eastAsia="zh-CN"/>
              </w:rPr>
              <w:t>AD-27</w:t>
            </w:r>
            <w:r>
              <w:rPr>
                <w:rFonts w:hint="eastAsia" w:ascii="楷体" w:hAnsi="楷体" w:eastAsia="楷体" w:cs="楷体"/>
                <w:kern w:val="0"/>
                <w:szCs w:val="21"/>
                <w:lang w:eastAsia="zh-Hans"/>
              </w:rPr>
              <w:t>发表评论</w:t>
            </w:r>
          </w:p>
        </w:tc>
      </w:tr>
      <w:tr w14:paraId="64670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D898280">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5567E9D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6492D46F">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C784FFD">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59655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4B2AECA">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21CF5D7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47531D42">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8A7D95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D06A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3EEDCFEC">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2278024A">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w:t>
            </w:r>
            <w:r>
              <w:rPr>
                <w:rFonts w:hint="eastAsia" w:ascii="楷体" w:hAnsi="楷体" w:eastAsia="楷体" w:cs="楷体"/>
                <w:kern w:val="0"/>
                <w:szCs w:val="20"/>
                <w:lang w:val="en-US" w:eastAsia="zh-CN"/>
              </w:rPr>
              <w:t>首页</w:t>
            </w:r>
            <w:r>
              <w:rPr>
                <w:rFonts w:hint="eastAsia" w:ascii="楷体" w:hAnsi="楷体" w:eastAsia="楷体" w:cs="楷体"/>
                <w:kern w:val="0"/>
                <w:szCs w:val="20"/>
              </w:rPr>
              <w:t>页面中，对某条</w:t>
            </w:r>
            <w:r>
              <w:rPr>
                <w:rFonts w:hint="eastAsia" w:ascii="楷体" w:hAnsi="楷体" w:eastAsia="楷体" w:cs="楷体"/>
                <w:kern w:val="0"/>
                <w:szCs w:val="20"/>
                <w:lang w:val="en-US" w:eastAsia="zh-CN"/>
              </w:rPr>
              <w:t>帖子</w:t>
            </w:r>
            <w:r>
              <w:rPr>
                <w:rFonts w:hint="eastAsia" w:ascii="楷体" w:hAnsi="楷体" w:eastAsia="楷体" w:cs="楷体"/>
                <w:kern w:val="0"/>
                <w:szCs w:val="20"/>
              </w:rPr>
              <w:t>发表评论</w:t>
            </w:r>
          </w:p>
        </w:tc>
      </w:tr>
      <w:tr w14:paraId="4B317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E4ABDB9">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6DFDAEC0">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点击发表评论按钮</w:t>
            </w:r>
          </w:p>
        </w:tc>
      </w:tr>
      <w:tr w14:paraId="78B2C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753ED1D">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238B1664">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339D3669">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w:t>
            </w:r>
            <w:r>
              <w:rPr>
                <w:rFonts w:hint="eastAsia" w:ascii="楷体" w:hAnsi="楷体" w:eastAsia="楷体" w:cs="楷体"/>
                <w:kern w:val="0"/>
                <w:szCs w:val="20"/>
              </w:rPr>
              <w:t xml:space="preserve">页面 </w:t>
            </w:r>
          </w:p>
        </w:tc>
      </w:tr>
      <w:tr w14:paraId="58D88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68940BB">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32FC6B1A">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评论显示在</w:t>
            </w:r>
            <w:r>
              <w:rPr>
                <w:rFonts w:hint="eastAsia" w:ascii="楷体" w:hAnsi="楷体" w:eastAsia="楷体" w:cs="楷体"/>
                <w:kern w:val="0"/>
                <w:szCs w:val="20"/>
                <w:lang w:val="en-US" w:eastAsia="zh-CN"/>
              </w:rPr>
              <w:t>帖子</w:t>
            </w:r>
            <w:r>
              <w:rPr>
                <w:rFonts w:hint="eastAsia" w:ascii="楷体" w:hAnsi="楷体" w:eastAsia="楷体" w:cs="楷体"/>
                <w:kern w:val="0"/>
                <w:szCs w:val="20"/>
              </w:rPr>
              <w:t>的评论列表中</w:t>
            </w:r>
          </w:p>
        </w:tc>
      </w:tr>
      <w:tr w14:paraId="171BB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EC6BF49">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12939842">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13FE4A4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0F7456C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帖子页面</w:t>
            </w:r>
          </w:p>
          <w:p w14:paraId="554D19CE">
            <w:pPr>
              <w:spacing w:line="360" w:lineRule="auto"/>
              <w:rPr>
                <w:rFonts w:hint="eastAsia" w:ascii="楷体" w:hAnsi="楷体" w:eastAsia="楷体" w:cs="楷体"/>
                <w:kern w:val="0"/>
                <w:szCs w:val="20"/>
              </w:rPr>
            </w:pPr>
            <w:r>
              <w:rPr>
                <w:rFonts w:hint="eastAsia" w:ascii="楷体" w:hAnsi="楷体" w:eastAsia="楷体" w:cs="楷体"/>
                <w:kern w:val="0"/>
                <w:szCs w:val="20"/>
              </w:rPr>
              <w:t>4.用户</w:t>
            </w:r>
            <w:r>
              <w:rPr>
                <w:rFonts w:hint="eastAsia" w:ascii="楷体" w:hAnsi="楷体" w:eastAsia="楷体" w:cs="楷体"/>
                <w:kern w:val="0"/>
                <w:szCs w:val="20"/>
                <w:lang w:val="en-US" w:eastAsia="zh-CN"/>
              </w:rPr>
              <w:t>在最下方输入评论内容并发布</w:t>
            </w:r>
          </w:p>
        </w:tc>
      </w:tr>
      <w:tr w14:paraId="33D9C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883EBE7">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2DFEB26B">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413F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31D1C1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43830BD3">
            <w:pPr>
              <w:spacing w:line="360" w:lineRule="auto"/>
              <w:rPr>
                <w:rFonts w:hint="eastAsia" w:ascii="楷体" w:hAnsi="楷体" w:eastAsia="楷体" w:cs="楷体"/>
                <w:kern w:val="0"/>
                <w:szCs w:val="20"/>
              </w:rPr>
            </w:pPr>
            <w:r>
              <w:rPr>
                <w:rFonts w:hint="eastAsia" w:ascii="楷体" w:hAnsi="楷体" w:eastAsia="楷体" w:cs="楷体"/>
                <w:kern w:val="0"/>
                <w:szCs w:val="20"/>
              </w:rPr>
              <w:t>1.输入为空：提交时提示“评论内容不能为空”，阻止提交</w:t>
            </w:r>
          </w:p>
          <w:p w14:paraId="7E11CD56">
            <w:pPr>
              <w:spacing w:line="360" w:lineRule="auto"/>
              <w:rPr>
                <w:rFonts w:hint="eastAsia" w:ascii="楷体" w:hAnsi="楷体" w:eastAsia="楷体" w:cs="楷体"/>
                <w:kern w:val="0"/>
                <w:szCs w:val="20"/>
              </w:rPr>
            </w:pPr>
            <w:r>
              <w:rPr>
                <w:rFonts w:hint="eastAsia" w:ascii="楷体" w:hAnsi="楷体" w:eastAsia="楷体" w:cs="楷体"/>
                <w:kern w:val="0"/>
                <w:szCs w:val="20"/>
              </w:rPr>
              <w:t>2.网络中断：显示“提交失败，请检查网络”</w:t>
            </w:r>
          </w:p>
        </w:tc>
      </w:tr>
      <w:tr w14:paraId="0F33B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DDD522A">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06B2FB24">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2A52C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37499E40">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5EDFB4CD">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7B8AC8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6958A0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1B1E44E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D94E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3A0EE06">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22FEAA0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9D32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5920E66">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4297184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30AF068">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4-2-9-7-1</w:t>
      </w:r>
      <w:r>
        <w:rPr>
          <w:rFonts w:hint="eastAsia" w:ascii="楷体" w:hAnsi="楷体" w:eastAsia="楷体" w:cs="楷体"/>
          <w:sz w:val="21"/>
          <w:szCs w:val="21"/>
          <w:lang w:eastAsia="zh-Hans"/>
        </w:rPr>
        <w:t xml:space="preserve">用例表 </w:t>
      </w:r>
      <w:r>
        <w:rPr>
          <w:rFonts w:hint="eastAsia" w:ascii="楷体" w:hAnsi="楷体" w:eastAsia="楷体" w:cs="楷体"/>
          <w:sz w:val="21"/>
          <w:szCs w:val="22"/>
          <w:lang w:eastAsia="zh-Hans"/>
        </w:rPr>
        <w:t>发表评论</w:t>
      </w:r>
    </w:p>
    <w:p w14:paraId="7043F06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1D91C9D8">
      <w:pPr>
        <w:spacing w:line="360" w:lineRule="auto"/>
        <w:jc w:val="center"/>
        <w:rPr>
          <w:rFonts w:hint="eastAsia" w:ascii="楷体" w:hAnsi="楷体" w:eastAsia="楷体" w:cs="楷体"/>
        </w:rPr>
      </w:pPr>
      <w:r>
        <w:drawing>
          <wp:inline distT="0" distB="0" distL="114300" distR="114300">
            <wp:extent cx="1638300" cy="4761865"/>
            <wp:effectExtent l="0" t="0" r="0" b="635"/>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58"/>
                    <a:stretch>
                      <a:fillRect/>
                    </a:stretch>
                  </pic:blipFill>
                  <pic:spPr>
                    <a:xfrm>
                      <a:off x="0" y="0"/>
                      <a:ext cx="1638300" cy="4761865"/>
                    </a:xfrm>
                    <a:prstGeom prst="rect">
                      <a:avLst/>
                    </a:prstGeom>
                    <a:noFill/>
                    <a:ln>
                      <a:noFill/>
                    </a:ln>
                  </pic:spPr>
                </pic:pic>
              </a:graphicData>
            </a:graphic>
          </wp:inline>
        </w:drawing>
      </w:r>
    </w:p>
    <w:p w14:paraId="349E59DD">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4-2-9-7-1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2"/>
          <w:lang w:eastAsia="zh-Hans"/>
        </w:rPr>
        <w:t>发表评论</w:t>
      </w:r>
    </w:p>
    <w:p w14:paraId="78DA6C18">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32DCD08B">
      <w:pPr>
        <w:jc w:val="center"/>
        <w:rPr>
          <w:rFonts w:hint="eastAsia" w:ascii="楷体" w:hAnsi="楷体" w:eastAsia="楷体"/>
        </w:rPr>
      </w:pPr>
      <w:r>
        <w:drawing>
          <wp:inline distT="0" distB="0" distL="114300" distR="114300">
            <wp:extent cx="2373630" cy="3886835"/>
            <wp:effectExtent l="0" t="0" r="7620" b="889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0DB21282">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w:t>
      </w:r>
      <w:r>
        <w:rPr>
          <w:rFonts w:hint="eastAsia" w:ascii="楷体" w:hAnsi="楷体" w:eastAsia="楷体" w:cs="楷体"/>
          <w:sz w:val="21"/>
          <w:szCs w:val="21"/>
          <w:lang w:val="en-US" w:eastAsia="zh-CN"/>
        </w:rPr>
        <w:t>4-2-9-7-1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2"/>
          <w:lang w:eastAsia="zh-Hans"/>
        </w:rPr>
        <w:t>发表评论</w:t>
      </w:r>
    </w:p>
    <w:p w14:paraId="46712571">
      <w:pPr>
        <w:keepNext/>
        <w:keepLines/>
        <w:spacing w:before="280" w:after="290" w:line="374" w:lineRule="auto"/>
        <w:jc w:val="left"/>
        <w:outlineLvl w:val="9"/>
        <w:rPr>
          <w:rFonts w:hint="eastAsia" w:ascii="楷体" w:hAnsi="楷体" w:eastAsia="楷体" w:cs="楷体"/>
          <w:b/>
          <w:bCs/>
          <w:sz w:val="24"/>
        </w:rPr>
      </w:pPr>
      <w:r>
        <w:rPr>
          <w:rFonts w:hint="eastAsia" w:ascii="楷体" w:hAnsi="楷体" w:eastAsia="楷体" w:cs="楷体"/>
          <w:b/>
          <w:bCs/>
          <w:sz w:val="24"/>
          <w:lang w:val="en-US" w:eastAsia="zh-CN"/>
        </w:rPr>
        <w:t>4.2.9.7.2</w:t>
      </w:r>
      <w:r>
        <w:rPr>
          <w:rFonts w:hint="eastAsia" w:ascii="楷体" w:hAnsi="楷体" w:eastAsia="楷体" w:cs="楷体"/>
          <w:b/>
          <w:bCs/>
          <w:sz w:val="24"/>
        </w:rPr>
        <w:t>评论区点赞</w:t>
      </w:r>
    </w:p>
    <w:p w14:paraId="45D61D6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77B6CAB3">
      <w:pPr>
        <w:rPr>
          <w:rFonts w:hint="eastAsia" w:ascii="楷体" w:hAnsi="楷体" w:eastAsia="楷体"/>
          <w:lang w:bidi="ar"/>
        </w:rPr>
      </w:pPr>
      <w:r>
        <w:rPr>
          <w:rFonts w:ascii="楷体" w:hAnsi="楷体" w:eastAsia="楷体"/>
          <w14:ligatures w14:val="standardContextual"/>
        </w:rPr>
        <w:drawing>
          <wp:inline distT="0" distB="0" distL="0" distR="0">
            <wp:extent cx="5274310" cy="1899285"/>
            <wp:effectExtent l="0" t="0" r="2540" b="571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63"/>
                    <a:stretch>
                      <a:fillRect/>
                    </a:stretch>
                  </pic:blipFill>
                  <pic:spPr>
                    <a:xfrm>
                      <a:off x="0" y="0"/>
                      <a:ext cx="5274310" cy="1899285"/>
                    </a:xfrm>
                    <a:prstGeom prst="rect">
                      <a:avLst/>
                    </a:prstGeom>
                  </pic:spPr>
                </pic:pic>
              </a:graphicData>
            </a:graphic>
          </wp:inline>
        </w:drawing>
      </w:r>
    </w:p>
    <w:p w14:paraId="7D74C0FA">
      <w:pPr>
        <w:jc w:val="center"/>
        <w:rPr>
          <w:rFonts w:hint="eastAsia" w:ascii="楷体" w:hAnsi="楷体" w:eastAsia="楷体" w:cs="楷体"/>
          <w:szCs w:val="21"/>
        </w:rPr>
      </w:pPr>
      <w:r>
        <w:rPr>
          <w:rFonts w:hint="eastAsia" w:ascii="楷体" w:hAnsi="楷体" w:eastAsia="楷体" w:cs="楷体"/>
          <w:szCs w:val="21"/>
        </w:rPr>
        <w:t>图</w:t>
      </w:r>
      <w:r>
        <w:rPr>
          <w:rFonts w:hint="eastAsia" w:ascii="楷体" w:hAnsi="楷体" w:eastAsia="楷体" w:cs="楷体"/>
          <w:szCs w:val="21"/>
          <w:lang w:val="en-US" w:eastAsia="zh-CN"/>
        </w:rPr>
        <w:t>4-2-9-7-2</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评论区点赞</w:t>
      </w:r>
    </w:p>
    <w:p w14:paraId="5D1CD442">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7B444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4CA0474">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C5F151F">
            <w:pPr>
              <w:spacing w:line="360" w:lineRule="auto"/>
              <w:rPr>
                <w:rFonts w:hint="eastAsia" w:ascii="楷体" w:hAnsi="楷体" w:eastAsia="楷体" w:cs="楷体"/>
                <w:kern w:val="0"/>
                <w:szCs w:val="20"/>
              </w:rPr>
            </w:pPr>
            <w:r>
              <w:rPr>
                <w:rFonts w:hint="eastAsia" w:ascii="楷体" w:hAnsi="楷体" w:eastAsia="楷体" w:cs="楷体"/>
                <w:kern w:val="0"/>
                <w:szCs w:val="21"/>
                <w:lang w:val="en-US" w:eastAsia="zh-CN"/>
              </w:rPr>
              <w:t>AD-28</w:t>
            </w:r>
            <w:r>
              <w:rPr>
                <w:rFonts w:hint="eastAsia" w:ascii="楷体" w:hAnsi="楷体" w:eastAsia="楷体" w:cs="楷体"/>
                <w:kern w:val="0"/>
                <w:szCs w:val="21"/>
                <w:lang w:eastAsia="zh-Hans"/>
              </w:rPr>
              <w:t>评论区点赞</w:t>
            </w:r>
          </w:p>
        </w:tc>
      </w:tr>
      <w:tr w14:paraId="29CFC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25DDC7B">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6C560BA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CB306DF">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5C879DEF">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A9DE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858BA6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309F16E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078BC458">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1829E9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A80D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0849A542">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2E88CE5E">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对评论区的某条评论或</w:t>
            </w:r>
            <w:r>
              <w:rPr>
                <w:rFonts w:hint="eastAsia" w:ascii="楷体" w:hAnsi="楷体" w:eastAsia="楷体" w:cs="楷体"/>
                <w:kern w:val="0"/>
                <w:szCs w:val="20"/>
                <w:lang w:val="en-US" w:eastAsia="zh-CN"/>
              </w:rPr>
              <w:t>帖子</w:t>
            </w:r>
            <w:r>
              <w:rPr>
                <w:rFonts w:hint="eastAsia" w:ascii="楷体" w:hAnsi="楷体" w:eastAsia="楷体" w:cs="楷体"/>
                <w:kern w:val="0"/>
                <w:szCs w:val="20"/>
              </w:rPr>
              <w:t>点赞</w:t>
            </w:r>
          </w:p>
        </w:tc>
      </w:tr>
      <w:tr w14:paraId="792B0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33E49F5">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45A9C221">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在评论区点击点赞按钮</w:t>
            </w:r>
          </w:p>
        </w:tc>
      </w:tr>
      <w:tr w14:paraId="09B33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C36E64D">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29D882D8">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6577D727">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帖子详情</w:t>
            </w:r>
            <w:r>
              <w:rPr>
                <w:rFonts w:hint="eastAsia" w:ascii="楷体" w:hAnsi="楷体" w:eastAsia="楷体" w:cs="楷体"/>
                <w:kern w:val="0"/>
                <w:szCs w:val="20"/>
              </w:rPr>
              <w:t>页面</w:t>
            </w:r>
          </w:p>
          <w:p w14:paraId="512EFA39">
            <w:pPr>
              <w:spacing w:line="360" w:lineRule="auto"/>
              <w:rPr>
                <w:rFonts w:hint="eastAsia" w:ascii="楷体" w:hAnsi="楷体" w:eastAsia="楷体" w:cs="楷体"/>
                <w:kern w:val="0"/>
                <w:szCs w:val="20"/>
              </w:rPr>
            </w:pPr>
            <w:r>
              <w:rPr>
                <w:rFonts w:hint="eastAsia" w:ascii="楷体" w:hAnsi="楷体" w:eastAsia="楷体" w:cs="楷体"/>
                <w:kern w:val="0"/>
                <w:szCs w:val="20"/>
              </w:rPr>
              <w:t>3.</w:t>
            </w:r>
            <w:r>
              <w:rPr>
                <w:rFonts w:ascii="楷体" w:hAnsi="楷体" w:eastAsia="楷体" w:cs="楷体"/>
                <w:kern w:val="0"/>
                <w:szCs w:val="20"/>
              </w:rPr>
              <w:t>目标</w:t>
            </w:r>
            <w:r>
              <w:rPr>
                <w:rFonts w:hint="eastAsia" w:ascii="楷体" w:hAnsi="楷体" w:eastAsia="楷体" w:cs="楷体"/>
                <w:kern w:val="0"/>
                <w:szCs w:val="20"/>
              </w:rPr>
              <w:t>评论存在</w:t>
            </w:r>
          </w:p>
        </w:tc>
      </w:tr>
      <w:tr w14:paraId="3F569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1BD8ACC">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3442C238">
            <w:pPr>
              <w:numPr>
                <w:ilvl w:val="0"/>
                <w:numId w:val="18"/>
              </w:numPr>
              <w:spacing w:line="360" w:lineRule="auto"/>
              <w:rPr>
                <w:rFonts w:hint="eastAsia" w:ascii="楷体" w:hAnsi="楷体" w:eastAsia="楷体" w:cs="楷体"/>
                <w:kern w:val="0"/>
                <w:szCs w:val="20"/>
              </w:rPr>
            </w:pPr>
            <w:r>
              <w:rPr>
                <w:rFonts w:hint="eastAsia" w:ascii="楷体" w:hAnsi="楷体" w:eastAsia="楷体" w:cs="楷体"/>
                <w:kern w:val="0"/>
                <w:szCs w:val="20"/>
              </w:rPr>
              <w:t>评论区的点赞按钮状态变为“已赞”</w:t>
            </w:r>
          </w:p>
          <w:p w14:paraId="79C7297B">
            <w:pPr>
              <w:numPr>
                <w:ilvl w:val="0"/>
                <w:numId w:val="18"/>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点赞</w:t>
            </w:r>
            <w:r>
              <w:rPr>
                <w:rFonts w:hint="eastAsia" w:ascii="楷体" w:hAnsi="楷体" w:eastAsia="楷体" w:cs="楷体"/>
                <w:kern w:val="0"/>
                <w:szCs w:val="20"/>
              </w:rPr>
              <w:t>记录存储至用户的</w:t>
            </w:r>
            <w:r>
              <w:rPr>
                <w:rFonts w:hint="eastAsia" w:ascii="楷体" w:hAnsi="楷体" w:eastAsia="楷体" w:cs="楷体"/>
                <w:kern w:val="0"/>
                <w:szCs w:val="20"/>
                <w:lang w:val="en-US" w:eastAsia="zh-CN"/>
              </w:rPr>
              <w:t>我的点赞</w:t>
            </w:r>
          </w:p>
        </w:tc>
      </w:tr>
      <w:tr w14:paraId="4DC58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65F61D3">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5B1F66F5">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1A283B8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5CBD447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2DEF4404">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点赞</w:t>
            </w:r>
            <w:r>
              <w:rPr>
                <w:rFonts w:hint="eastAsia" w:ascii="楷体" w:hAnsi="楷体" w:eastAsia="楷体" w:cs="楷体"/>
                <w:kern w:val="0"/>
                <w:szCs w:val="20"/>
              </w:rPr>
              <w:t>按钮</w:t>
            </w:r>
          </w:p>
          <w:p w14:paraId="07842490">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8.点赞图标变为“已赞”状态</w:t>
            </w:r>
          </w:p>
        </w:tc>
      </w:tr>
      <w:tr w14:paraId="0DCE3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AF7C959">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5B3172EC">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B9D6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55BBA04">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2E4F3115">
            <w:pPr>
              <w:spacing w:line="360" w:lineRule="auto"/>
              <w:rPr>
                <w:rFonts w:hint="eastAsia" w:ascii="楷体" w:hAnsi="楷体" w:eastAsia="楷体" w:cs="楷体"/>
                <w:kern w:val="0"/>
                <w:szCs w:val="20"/>
              </w:rPr>
            </w:pPr>
            <w:r>
              <w:rPr>
                <w:rFonts w:hint="eastAsia" w:ascii="楷体" w:hAnsi="楷体" w:eastAsia="楷体" w:cs="楷体"/>
                <w:kern w:val="0"/>
                <w:szCs w:val="20"/>
              </w:rPr>
              <w:t>1.网络中断：点赞失败</w:t>
            </w:r>
          </w:p>
          <w:p w14:paraId="5F983891">
            <w:pPr>
              <w:spacing w:line="360" w:lineRule="auto"/>
              <w:rPr>
                <w:rFonts w:hint="eastAsia" w:ascii="楷体" w:hAnsi="楷体" w:eastAsia="楷体" w:cs="楷体"/>
                <w:kern w:val="0"/>
                <w:szCs w:val="20"/>
              </w:rPr>
            </w:pPr>
            <w:r>
              <w:rPr>
                <w:rFonts w:hint="eastAsia" w:ascii="楷体" w:hAnsi="楷体" w:eastAsia="楷体" w:cs="楷体"/>
                <w:kern w:val="0"/>
                <w:szCs w:val="20"/>
              </w:rPr>
              <w:t>2.重复点赞：检测到用户已点赞，提示“您已赞过该评论”并阻止重复提交</w:t>
            </w:r>
          </w:p>
        </w:tc>
      </w:tr>
      <w:tr w14:paraId="2FE55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4A162D4">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32E0CAE">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660CA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1D1691B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6232E55B">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0131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AD397D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7848B69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18FB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41B6718">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1D268FF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6013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483F40D">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C7FA88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922A1CB">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4-2-9-7-2</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评论区点赞</w:t>
      </w:r>
    </w:p>
    <w:p w14:paraId="607F1033">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6E4E8050">
      <w:pPr>
        <w:spacing w:line="360" w:lineRule="auto"/>
        <w:jc w:val="center"/>
        <w:rPr>
          <w:rFonts w:hint="eastAsia" w:ascii="楷体" w:hAnsi="楷体" w:eastAsia="楷体" w:cs="楷体"/>
        </w:rPr>
      </w:pPr>
      <w:r>
        <w:drawing>
          <wp:inline distT="0" distB="0" distL="114300" distR="114300">
            <wp:extent cx="1749425" cy="3958590"/>
            <wp:effectExtent l="0" t="0" r="3175" b="3810"/>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64"/>
                    <a:stretch>
                      <a:fillRect/>
                    </a:stretch>
                  </pic:blipFill>
                  <pic:spPr>
                    <a:xfrm>
                      <a:off x="0" y="0"/>
                      <a:ext cx="1749425" cy="3958590"/>
                    </a:xfrm>
                    <a:prstGeom prst="rect">
                      <a:avLst/>
                    </a:prstGeom>
                    <a:noFill/>
                    <a:ln>
                      <a:noFill/>
                    </a:ln>
                  </pic:spPr>
                </pic:pic>
              </a:graphicData>
            </a:graphic>
          </wp:inline>
        </w:drawing>
      </w:r>
    </w:p>
    <w:p w14:paraId="2F53CCB0">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4-2-9-7-2</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评论区点赞</w:t>
      </w:r>
    </w:p>
    <w:p w14:paraId="3D7AFBB7">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22FFE733">
      <w:pPr>
        <w:jc w:val="center"/>
        <w:rPr>
          <w:rFonts w:hint="eastAsia" w:ascii="楷体" w:hAnsi="楷体" w:eastAsia="楷体"/>
        </w:rPr>
      </w:pPr>
      <w:r>
        <w:drawing>
          <wp:inline distT="0" distB="0" distL="114300" distR="114300">
            <wp:extent cx="2373630" cy="3886835"/>
            <wp:effectExtent l="0" t="0" r="7620" b="8890"/>
            <wp:docPr id="1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59B8F0FA">
      <w:pPr>
        <w:jc w:val="center"/>
        <w:rPr>
          <w:rFonts w:hint="eastAsia" w:ascii="楷体" w:hAnsi="楷体" w:eastAsia="楷体"/>
        </w:rPr>
      </w:pPr>
    </w:p>
    <w:p w14:paraId="2B2F00DF">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w:t>
      </w:r>
      <w:r>
        <w:rPr>
          <w:rFonts w:hint="eastAsia" w:ascii="楷体" w:hAnsi="楷体" w:eastAsia="楷体" w:cs="楷体"/>
          <w:sz w:val="21"/>
          <w:szCs w:val="21"/>
          <w:lang w:val="en-US" w:eastAsia="zh-CN"/>
        </w:rPr>
        <w:t>4-2-9-7-2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评论区点赞</w:t>
      </w:r>
    </w:p>
    <w:p w14:paraId="4FA9A178">
      <w:pPr>
        <w:keepNext/>
        <w:keepLines/>
        <w:spacing w:before="280" w:after="290" w:line="374" w:lineRule="auto"/>
        <w:jc w:val="left"/>
        <w:outlineLvl w:val="9"/>
        <w:rPr>
          <w:rFonts w:hint="eastAsia" w:ascii="楷体" w:hAnsi="楷体" w:eastAsia="楷体" w:cs="楷体"/>
          <w:b/>
          <w:bCs/>
          <w:sz w:val="24"/>
        </w:rPr>
      </w:pPr>
      <w:r>
        <w:rPr>
          <w:rFonts w:hint="eastAsia" w:ascii="楷体" w:hAnsi="楷体" w:eastAsia="楷体" w:cs="楷体"/>
          <w:b/>
          <w:bCs/>
          <w:sz w:val="24"/>
          <w:lang w:val="en-US" w:eastAsia="zh-CN"/>
        </w:rPr>
        <w:t>4.2.9.7.3</w:t>
      </w:r>
      <w:r>
        <w:rPr>
          <w:rFonts w:hint="eastAsia" w:ascii="楷体" w:hAnsi="楷体" w:eastAsia="楷体" w:cs="楷体"/>
          <w:b/>
          <w:bCs/>
          <w:sz w:val="24"/>
        </w:rPr>
        <w:t>评论区收藏</w:t>
      </w:r>
    </w:p>
    <w:p w14:paraId="522D216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24E5055D">
      <w:pPr>
        <w:rPr>
          <w:rFonts w:hint="eastAsia" w:ascii="楷体" w:hAnsi="楷体" w:eastAsia="楷体"/>
          <w:lang w:bidi="ar"/>
        </w:rPr>
      </w:pPr>
      <w:r>
        <w:rPr>
          <w:rFonts w:ascii="楷体" w:hAnsi="楷体" w:eastAsia="楷体"/>
          <w14:ligatures w14:val="standardContextual"/>
        </w:rPr>
        <w:drawing>
          <wp:inline distT="0" distB="0" distL="0" distR="0">
            <wp:extent cx="5274310" cy="2057400"/>
            <wp:effectExtent l="0" t="0" r="254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65"/>
                    <a:stretch>
                      <a:fillRect/>
                    </a:stretch>
                  </pic:blipFill>
                  <pic:spPr>
                    <a:xfrm>
                      <a:off x="0" y="0"/>
                      <a:ext cx="5274310" cy="2057400"/>
                    </a:xfrm>
                    <a:prstGeom prst="rect">
                      <a:avLst/>
                    </a:prstGeom>
                  </pic:spPr>
                </pic:pic>
              </a:graphicData>
            </a:graphic>
          </wp:inline>
        </w:drawing>
      </w:r>
    </w:p>
    <w:p w14:paraId="295E3988">
      <w:pPr>
        <w:jc w:val="center"/>
        <w:rPr>
          <w:rFonts w:hint="eastAsia" w:ascii="楷体" w:hAnsi="楷体" w:eastAsia="楷体" w:cs="楷体"/>
          <w:szCs w:val="21"/>
        </w:rPr>
      </w:pPr>
      <w:r>
        <w:rPr>
          <w:rFonts w:hint="eastAsia" w:ascii="楷体" w:hAnsi="楷体" w:eastAsia="楷体" w:cs="楷体"/>
          <w:szCs w:val="21"/>
        </w:rPr>
        <w:t>图</w:t>
      </w:r>
      <w:r>
        <w:rPr>
          <w:rFonts w:hint="eastAsia" w:ascii="楷体" w:hAnsi="楷体" w:eastAsia="楷体" w:cs="楷体"/>
          <w:szCs w:val="21"/>
          <w:lang w:val="en-US" w:eastAsia="zh-CN"/>
        </w:rPr>
        <w:t>4-2-9-7-3</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评论区收藏</w:t>
      </w:r>
    </w:p>
    <w:p w14:paraId="41307FD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4CC5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544FEA7">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2C1710FC">
            <w:p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29</w:t>
            </w:r>
            <w:r>
              <w:rPr>
                <w:rFonts w:hint="eastAsia" w:ascii="楷体" w:hAnsi="楷体" w:eastAsia="楷体" w:cs="楷体"/>
                <w:kern w:val="0"/>
                <w:szCs w:val="21"/>
                <w:lang w:eastAsia="zh-Hans"/>
              </w:rPr>
              <w:t>评论区收藏</w:t>
            </w:r>
          </w:p>
        </w:tc>
      </w:tr>
      <w:tr w14:paraId="61362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6F381F3">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3562691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A251FF5">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FC62C74">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43EE6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02A9533">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5F61932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6B62A61A">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4C2A92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06A3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7A17A9E0">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66D856FD">
            <w:pPr>
              <w:spacing w:line="360" w:lineRule="auto"/>
              <w:rPr>
                <w:rFonts w:hint="eastAsia"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小程序的评论区</w:t>
            </w:r>
            <w:r>
              <w:rPr>
                <w:rFonts w:ascii="楷体" w:hAnsi="楷体" w:eastAsia="楷体" w:cs="楷体"/>
                <w:kern w:val="0"/>
                <w:szCs w:val="20"/>
              </w:rPr>
              <w:t>收藏</w:t>
            </w:r>
            <w:r>
              <w:rPr>
                <w:rFonts w:hint="eastAsia" w:ascii="楷体" w:hAnsi="楷体" w:eastAsia="楷体" w:cs="楷体"/>
                <w:kern w:val="0"/>
                <w:szCs w:val="20"/>
                <w:lang w:val="en-US" w:eastAsia="zh-CN"/>
              </w:rPr>
              <w:t>帖子</w:t>
            </w:r>
          </w:p>
        </w:tc>
      </w:tr>
      <w:tr w14:paraId="47F2F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714007A">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566FF998">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在评论区点击收藏按钮</w:t>
            </w:r>
          </w:p>
        </w:tc>
      </w:tr>
      <w:tr w14:paraId="15366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49E4652">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3D4B4B89">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20C207F1">
            <w:pPr>
              <w:spacing w:line="360" w:lineRule="auto"/>
              <w:rPr>
                <w:rFonts w:hint="eastAsia" w:ascii="楷体" w:hAnsi="楷体" w:eastAsia="楷体" w:cs="楷体"/>
                <w:kern w:val="0"/>
                <w:szCs w:val="20"/>
              </w:rPr>
            </w:pPr>
            <w:r>
              <w:rPr>
                <w:rFonts w:hint="eastAsia" w:ascii="楷体" w:hAnsi="楷体" w:eastAsia="楷体" w:cs="楷体"/>
                <w:kern w:val="0"/>
                <w:szCs w:val="20"/>
              </w:rPr>
              <w:t>2.用户处于评论区页面</w:t>
            </w:r>
          </w:p>
        </w:tc>
      </w:tr>
      <w:tr w14:paraId="368E2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8C22016">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451E2CB1">
            <w:pPr>
              <w:spacing w:line="360" w:lineRule="auto"/>
              <w:rPr>
                <w:rFonts w:hint="eastAsia" w:ascii="楷体" w:hAnsi="楷体" w:eastAsia="楷体" w:cs="楷体"/>
                <w:kern w:val="0"/>
                <w:szCs w:val="20"/>
              </w:rPr>
            </w:pPr>
            <w:r>
              <w:rPr>
                <w:rFonts w:hint="eastAsia" w:ascii="楷体" w:hAnsi="楷体" w:eastAsia="楷体" w:cs="楷体"/>
                <w:kern w:val="0"/>
                <w:szCs w:val="20"/>
              </w:rPr>
              <w:t>1.收藏记录存储至用户的</w:t>
            </w:r>
            <w:r>
              <w:rPr>
                <w:rFonts w:hint="eastAsia" w:ascii="楷体" w:hAnsi="楷体" w:eastAsia="楷体" w:cs="楷体"/>
                <w:kern w:val="0"/>
                <w:szCs w:val="20"/>
                <w:lang w:val="en-US" w:eastAsia="zh-CN"/>
              </w:rPr>
              <w:t>我的</w:t>
            </w:r>
            <w:r>
              <w:rPr>
                <w:rFonts w:hint="eastAsia" w:ascii="楷体" w:hAnsi="楷体" w:eastAsia="楷体" w:cs="楷体"/>
                <w:kern w:val="0"/>
                <w:szCs w:val="20"/>
              </w:rPr>
              <w:t>收藏</w:t>
            </w:r>
          </w:p>
          <w:p w14:paraId="5B16C291">
            <w:pPr>
              <w:spacing w:line="360" w:lineRule="auto"/>
              <w:rPr>
                <w:rFonts w:hint="eastAsia" w:ascii="楷体" w:hAnsi="楷体" w:eastAsia="楷体" w:cs="楷体"/>
                <w:kern w:val="0"/>
                <w:szCs w:val="20"/>
              </w:rPr>
            </w:pPr>
            <w:r>
              <w:rPr>
                <w:rFonts w:hint="eastAsia" w:ascii="楷体" w:hAnsi="楷体" w:eastAsia="楷体" w:cs="楷体"/>
                <w:kern w:val="0"/>
                <w:szCs w:val="20"/>
              </w:rPr>
              <w:t>2.收藏按钮状态变为“已收藏”</w:t>
            </w:r>
          </w:p>
        </w:tc>
      </w:tr>
      <w:tr w14:paraId="4130C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214ED5D">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3AE1241E">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109B829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1C6E27C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7650957D">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收藏</w:t>
            </w:r>
            <w:r>
              <w:rPr>
                <w:rFonts w:hint="eastAsia" w:ascii="楷体" w:hAnsi="楷体" w:eastAsia="楷体" w:cs="楷体"/>
                <w:kern w:val="0"/>
                <w:szCs w:val="20"/>
              </w:rPr>
              <w:t>按钮</w:t>
            </w:r>
          </w:p>
          <w:p w14:paraId="4EB306E7">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w:t>
            </w:r>
            <w:r>
              <w:rPr>
                <w:rFonts w:hint="eastAsia" w:ascii="楷体" w:hAnsi="楷体" w:eastAsia="楷体" w:cs="楷体"/>
                <w:kern w:val="0"/>
                <w:szCs w:val="20"/>
                <w:lang w:val="en-US" w:eastAsia="zh-CN"/>
              </w:rPr>
              <w:t>收藏</w:t>
            </w:r>
            <w:r>
              <w:rPr>
                <w:rFonts w:hint="eastAsia" w:ascii="楷体" w:hAnsi="楷体" w:eastAsia="楷体" w:cs="楷体"/>
                <w:kern w:val="0"/>
                <w:szCs w:val="20"/>
              </w:rPr>
              <w:t>”状态</w:t>
            </w:r>
          </w:p>
        </w:tc>
      </w:tr>
      <w:tr w14:paraId="78014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F37F342">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B0638C8">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BFB1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EF0B465">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64A6FA42">
            <w:pPr>
              <w:spacing w:line="360" w:lineRule="auto"/>
              <w:rPr>
                <w:rFonts w:hint="eastAsia" w:ascii="楷体" w:hAnsi="楷体" w:eastAsia="楷体" w:cs="楷体"/>
                <w:kern w:val="0"/>
                <w:szCs w:val="20"/>
              </w:rPr>
            </w:pPr>
            <w:r>
              <w:rPr>
                <w:rFonts w:hint="eastAsia" w:ascii="楷体" w:hAnsi="楷体" w:eastAsia="楷体" w:cs="楷体"/>
                <w:kern w:val="0"/>
                <w:szCs w:val="20"/>
              </w:rPr>
              <w:t>1.网络中断：收藏</w:t>
            </w:r>
            <w:r>
              <w:rPr>
                <w:rFonts w:ascii="楷体" w:hAnsi="楷体" w:eastAsia="楷体" w:cs="楷体"/>
                <w:kern w:val="0"/>
                <w:szCs w:val="20"/>
              </w:rPr>
              <w:t>失败</w:t>
            </w:r>
          </w:p>
          <w:p w14:paraId="04C1D3DF">
            <w:pPr>
              <w:spacing w:line="360" w:lineRule="auto"/>
              <w:rPr>
                <w:rFonts w:hint="eastAsia" w:ascii="楷体" w:hAnsi="楷体" w:eastAsia="楷体" w:cs="楷体"/>
                <w:kern w:val="0"/>
                <w:szCs w:val="20"/>
              </w:rPr>
            </w:pPr>
            <w:r>
              <w:rPr>
                <w:rFonts w:hint="eastAsia" w:ascii="楷体" w:hAnsi="楷体" w:eastAsia="楷体" w:cs="楷体"/>
                <w:kern w:val="0"/>
                <w:szCs w:val="20"/>
              </w:rPr>
              <w:t>2.重复收藏：检测到用户已收藏，提示“该评论已加入收藏夹”并阻止重复提交</w:t>
            </w:r>
          </w:p>
        </w:tc>
      </w:tr>
      <w:tr w14:paraId="18905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2728AF7">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62917B80">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2FF67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13C9E472">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67279803">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672AE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8A87C9B">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00A44E3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B8E1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0E36AA9">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6504869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D5D5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C273C2F">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DA2801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246375DB">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4-2-9-7-3</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评论区收藏</w:t>
      </w:r>
    </w:p>
    <w:p w14:paraId="57C9DC8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826ADE9">
      <w:pPr>
        <w:spacing w:line="360" w:lineRule="auto"/>
        <w:jc w:val="center"/>
        <w:rPr>
          <w:rFonts w:hint="eastAsia" w:ascii="楷体" w:hAnsi="楷体" w:eastAsia="楷体" w:cs="楷体"/>
        </w:rPr>
      </w:pPr>
      <w:r>
        <w:drawing>
          <wp:inline distT="0" distB="0" distL="114300" distR="114300">
            <wp:extent cx="1487170" cy="4424680"/>
            <wp:effectExtent l="0" t="0" r="8255" b="4445"/>
            <wp:docPr id="1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7"/>
                    <pic:cNvPicPr>
                      <a:picLocks noChangeAspect="1"/>
                    </pic:cNvPicPr>
                  </pic:nvPicPr>
                  <pic:blipFill>
                    <a:blip r:embed="rId66"/>
                    <a:stretch>
                      <a:fillRect/>
                    </a:stretch>
                  </pic:blipFill>
                  <pic:spPr>
                    <a:xfrm>
                      <a:off x="0" y="0"/>
                      <a:ext cx="1487170" cy="4424680"/>
                    </a:xfrm>
                    <a:prstGeom prst="rect">
                      <a:avLst/>
                    </a:prstGeom>
                    <a:noFill/>
                    <a:ln>
                      <a:noFill/>
                    </a:ln>
                  </pic:spPr>
                </pic:pic>
              </a:graphicData>
            </a:graphic>
          </wp:inline>
        </w:drawing>
      </w:r>
    </w:p>
    <w:p w14:paraId="10EB8773">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4-2-9-7-3</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评论区收藏</w:t>
      </w:r>
    </w:p>
    <w:p w14:paraId="65241C28">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62B4F8F">
      <w:pPr>
        <w:jc w:val="center"/>
        <w:rPr>
          <w:rFonts w:hint="eastAsia" w:ascii="楷体" w:hAnsi="楷体" w:eastAsia="楷体"/>
        </w:rPr>
      </w:pPr>
      <w:r>
        <w:drawing>
          <wp:inline distT="0" distB="0" distL="114300" distR="114300">
            <wp:extent cx="2373630" cy="3886835"/>
            <wp:effectExtent l="0" t="0" r="7620" b="8890"/>
            <wp:docPr id="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193A4DD0">
      <w:pPr>
        <w:numPr>
          <w:ilvl w:val="0"/>
          <w:numId w:val="0"/>
        </w:numPr>
        <w:ind w:left="1680" w:leftChars="0"/>
        <w:rPr>
          <w:rFonts w:hint="eastAsia" w:ascii="楷体" w:hAnsi="楷体" w:eastAsia="楷体" w:cs="楷体"/>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4-2-9-7-3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评论区收藏</w:t>
      </w:r>
    </w:p>
    <w:p w14:paraId="3FC2B623">
      <w:pPr>
        <w:tabs>
          <w:tab w:val="left" w:pos="6110"/>
        </w:tabs>
        <w:rPr>
          <w:rFonts w:hint="eastAsia"/>
          <w:lang w:eastAsia="zh-CN"/>
        </w:rPr>
      </w:pPr>
    </w:p>
    <w:p w14:paraId="69B21A6B">
      <w:pPr>
        <w:pStyle w:val="4"/>
        <w:numPr>
          <w:ilvl w:val="2"/>
          <w:numId w:val="0"/>
        </w:numPr>
      </w:pPr>
      <w:bookmarkStart w:id="90" w:name="_Toc2190"/>
      <w:r>
        <w:rPr>
          <w:rFonts w:hint="eastAsia"/>
          <w:lang w:val="en-US" w:eastAsia="zh-CN"/>
        </w:rPr>
        <w:t>4.2.9</w:t>
      </w:r>
      <w:r>
        <w:rPr>
          <w:rFonts w:hint="eastAsia"/>
        </w:rPr>
        <w:t>退出</w:t>
      </w:r>
      <w:bookmarkEnd w:id="87"/>
      <w:bookmarkEnd w:id="88"/>
      <w:bookmarkEnd w:id="90"/>
    </w:p>
    <w:p w14:paraId="21A97D97">
      <w:pPr>
        <w:pStyle w:val="5"/>
        <w:numPr>
          <w:ilvl w:val="3"/>
          <w:numId w:val="0"/>
        </w:numPr>
      </w:pPr>
      <w:bookmarkStart w:id="91" w:name="_Toc12569"/>
      <w:r>
        <w:rPr>
          <w:rFonts w:hint="eastAsia"/>
          <w:lang w:val="en-US" w:eastAsia="zh-CN"/>
        </w:rPr>
        <w:t>4.2.9.1</w:t>
      </w:r>
      <w:r>
        <w:rPr>
          <w:rFonts w:hint="eastAsia"/>
        </w:rPr>
        <w:t>退出登录</w:t>
      </w:r>
    </w:p>
    <w:p w14:paraId="6D423BE5">
      <w:pPr>
        <w:numPr>
          <w:numId w:val="0"/>
        </w:numPr>
      </w:pPr>
      <w:r>
        <w:rPr>
          <w:rFonts w:hint="eastAsia"/>
        </w:rPr>
        <w:t>用例图</w:t>
      </w:r>
    </w:p>
    <w:p w14:paraId="2D451E88">
      <w:pPr>
        <w:numPr>
          <w:ilvl w:val="0"/>
          <w:numId w:val="0"/>
        </w:numPr>
      </w:pPr>
      <w:r>
        <w:drawing>
          <wp:inline distT="0" distB="0" distL="114300" distR="114300">
            <wp:extent cx="5271135" cy="3049270"/>
            <wp:effectExtent l="0" t="0" r="5715" b="825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67"/>
                    <a:stretch>
                      <a:fillRect/>
                    </a:stretch>
                  </pic:blipFill>
                  <pic:spPr>
                    <a:xfrm>
                      <a:off x="0" y="0"/>
                      <a:ext cx="5271135" cy="3049270"/>
                    </a:xfrm>
                    <a:prstGeom prst="rect">
                      <a:avLst/>
                    </a:prstGeom>
                    <a:noFill/>
                    <a:ln>
                      <a:noFill/>
                    </a:ln>
                  </pic:spPr>
                </pic:pic>
              </a:graphicData>
            </a:graphic>
          </wp:inline>
        </w:drawing>
      </w:r>
    </w:p>
    <w:p w14:paraId="7C4E9F92">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B4FE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CC60AF8">
            <w:pPr>
              <w:rPr>
                <w:rFonts w:ascii="宋体" w:hAnsi="宋体"/>
                <w:sz w:val="24"/>
              </w:rPr>
            </w:pPr>
            <w:r>
              <w:rPr>
                <w:rFonts w:hint="eastAsia" w:ascii="宋体" w:hAnsi="宋体"/>
                <w:sz w:val="24"/>
              </w:rPr>
              <w:t>ID和名称</w:t>
            </w:r>
          </w:p>
        </w:tc>
        <w:tc>
          <w:tcPr>
            <w:tcW w:w="6225" w:type="dxa"/>
            <w:gridSpan w:val="3"/>
          </w:tcPr>
          <w:p w14:paraId="71FAEC5C">
            <w:pPr>
              <w:rPr>
                <w:rFonts w:hint="default" w:ascii="宋体" w:hAnsi="宋体" w:eastAsia="宋体"/>
                <w:sz w:val="24"/>
                <w:lang w:val="en-US" w:eastAsia="zh-CN"/>
              </w:rPr>
            </w:pPr>
            <w:r>
              <w:rPr>
                <w:rFonts w:hint="eastAsia" w:ascii="宋体" w:hAnsi="宋体"/>
                <w:sz w:val="24"/>
              </w:rPr>
              <w:t>AD</w:t>
            </w:r>
            <w:r>
              <w:rPr>
                <w:rFonts w:ascii="宋体" w:hAnsi="宋体"/>
                <w:sz w:val="24"/>
              </w:rPr>
              <w:t>-</w:t>
            </w:r>
            <w:r>
              <w:rPr>
                <w:rFonts w:hint="eastAsia" w:ascii="宋体" w:hAnsi="宋体"/>
                <w:sz w:val="24"/>
                <w:lang w:val="en-US" w:eastAsia="zh-CN"/>
              </w:rPr>
              <w:t>30 退出登录</w:t>
            </w:r>
          </w:p>
        </w:tc>
      </w:tr>
      <w:tr w14:paraId="5F75E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1F4B49B">
            <w:pPr>
              <w:rPr>
                <w:rFonts w:ascii="宋体" w:hAnsi="宋体"/>
                <w:sz w:val="24"/>
              </w:rPr>
            </w:pPr>
            <w:r>
              <w:rPr>
                <w:rFonts w:hint="eastAsia" w:ascii="宋体" w:hAnsi="宋体"/>
                <w:sz w:val="24"/>
              </w:rPr>
              <w:t>创建人</w:t>
            </w:r>
          </w:p>
        </w:tc>
        <w:tc>
          <w:tcPr>
            <w:tcW w:w="2061" w:type="dxa"/>
          </w:tcPr>
          <w:p w14:paraId="65214751">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947BE54">
            <w:pPr>
              <w:rPr>
                <w:rFonts w:ascii="宋体" w:hAnsi="宋体"/>
                <w:sz w:val="24"/>
              </w:rPr>
            </w:pPr>
            <w:r>
              <w:rPr>
                <w:rFonts w:hint="eastAsia" w:ascii="宋体" w:hAnsi="宋体"/>
                <w:sz w:val="24"/>
              </w:rPr>
              <w:t>创建日期：</w:t>
            </w:r>
          </w:p>
        </w:tc>
        <w:tc>
          <w:tcPr>
            <w:tcW w:w="2092" w:type="dxa"/>
          </w:tcPr>
          <w:p w14:paraId="0BD04B89">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5FB1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B67CCD5">
            <w:pPr>
              <w:rPr>
                <w:rFonts w:ascii="宋体" w:hAnsi="宋体"/>
                <w:sz w:val="24"/>
              </w:rPr>
            </w:pPr>
            <w:r>
              <w:rPr>
                <w:rFonts w:hint="eastAsia" w:ascii="宋体" w:hAnsi="宋体"/>
                <w:sz w:val="24"/>
              </w:rPr>
              <w:t>主要操作者</w:t>
            </w:r>
          </w:p>
        </w:tc>
        <w:tc>
          <w:tcPr>
            <w:tcW w:w="2061" w:type="dxa"/>
          </w:tcPr>
          <w:p w14:paraId="347DCA1E">
            <w:pPr>
              <w:rPr>
                <w:rFonts w:ascii="宋体" w:hAnsi="宋体"/>
                <w:sz w:val="24"/>
              </w:rPr>
            </w:pPr>
            <w:r>
              <w:rPr>
                <w:rFonts w:hint="eastAsia" w:ascii="宋体" w:hAnsi="宋体"/>
                <w:sz w:val="24"/>
              </w:rPr>
              <w:t>管理员</w:t>
            </w:r>
          </w:p>
        </w:tc>
        <w:tc>
          <w:tcPr>
            <w:tcW w:w="2072" w:type="dxa"/>
          </w:tcPr>
          <w:p w14:paraId="6ACCEE87">
            <w:pPr>
              <w:rPr>
                <w:rFonts w:ascii="宋体" w:hAnsi="宋体"/>
                <w:sz w:val="24"/>
              </w:rPr>
            </w:pPr>
            <w:r>
              <w:rPr>
                <w:rFonts w:hint="eastAsia" w:ascii="宋体" w:hAnsi="宋体"/>
                <w:sz w:val="24"/>
              </w:rPr>
              <w:t>次要操作者：</w:t>
            </w:r>
          </w:p>
        </w:tc>
        <w:tc>
          <w:tcPr>
            <w:tcW w:w="2092" w:type="dxa"/>
          </w:tcPr>
          <w:p w14:paraId="3730282E">
            <w:pPr>
              <w:rPr>
                <w:rFonts w:ascii="宋体" w:hAnsi="宋体"/>
                <w:sz w:val="24"/>
              </w:rPr>
            </w:pPr>
            <w:r>
              <w:rPr>
                <w:rFonts w:hint="eastAsia" w:ascii="宋体" w:hAnsi="宋体"/>
                <w:sz w:val="24"/>
              </w:rPr>
              <w:t>无</w:t>
            </w:r>
          </w:p>
        </w:tc>
      </w:tr>
      <w:tr w14:paraId="2098E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6C7C373">
            <w:pPr>
              <w:rPr>
                <w:rFonts w:ascii="宋体" w:hAnsi="宋体"/>
                <w:sz w:val="24"/>
              </w:rPr>
            </w:pPr>
            <w:r>
              <w:rPr>
                <w:rFonts w:hint="eastAsia" w:ascii="宋体" w:hAnsi="宋体"/>
                <w:sz w:val="24"/>
              </w:rPr>
              <w:t>描述：</w:t>
            </w:r>
          </w:p>
        </w:tc>
        <w:tc>
          <w:tcPr>
            <w:tcW w:w="6225" w:type="dxa"/>
            <w:gridSpan w:val="3"/>
          </w:tcPr>
          <w:p w14:paraId="5AF12B2D">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推出登录按钮</w:t>
            </w:r>
          </w:p>
        </w:tc>
      </w:tr>
      <w:tr w14:paraId="3445B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1AF3B45">
            <w:pPr>
              <w:rPr>
                <w:rFonts w:ascii="宋体" w:hAnsi="宋体"/>
                <w:sz w:val="24"/>
              </w:rPr>
            </w:pPr>
            <w:r>
              <w:rPr>
                <w:rFonts w:hint="eastAsia" w:ascii="宋体" w:hAnsi="宋体"/>
                <w:sz w:val="24"/>
              </w:rPr>
              <w:t>触发器：</w:t>
            </w:r>
          </w:p>
        </w:tc>
        <w:tc>
          <w:tcPr>
            <w:tcW w:w="6225" w:type="dxa"/>
            <w:gridSpan w:val="3"/>
          </w:tcPr>
          <w:p w14:paraId="3FEC1393">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退出登录</w:t>
            </w:r>
            <w:r>
              <w:rPr>
                <w:rFonts w:hint="eastAsia" w:ascii="宋体" w:hAnsi="宋体"/>
                <w:sz w:val="24"/>
              </w:rPr>
              <w:t>按钮</w:t>
            </w:r>
          </w:p>
        </w:tc>
      </w:tr>
      <w:tr w14:paraId="0E13F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8341A13">
            <w:pPr>
              <w:rPr>
                <w:rFonts w:ascii="宋体" w:hAnsi="宋体"/>
                <w:sz w:val="24"/>
              </w:rPr>
            </w:pPr>
            <w:r>
              <w:rPr>
                <w:rFonts w:hint="eastAsia" w:ascii="宋体" w:hAnsi="宋体"/>
                <w:sz w:val="24"/>
              </w:rPr>
              <w:t>前置条件：</w:t>
            </w:r>
          </w:p>
        </w:tc>
        <w:tc>
          <w:tcPr>
            <w:tcW w:w="6225" w:type="dxa"/>
            <w:gridSpan w:val="3"/>
          </w:tcPr>
          <w:p w14:paraId="1EA439E9">
            <w:pPr>
              <w:rPr>
                <w:rFonts w:hint="default" w:ascii="宋体" w:hAnsi="宋体" w:eastAsia="宋体"/>
                <w:sz w:val="24"/>
                <w:lang w:val="en-US" w:eastAsia="zh-CN"/>
              </w:rPr>
            </w:pPr>
            <w:r>
              <w:rPr>
                <w:rFonts w:hint="eastAsia" w:ascii="宋体" w:hAnsi="宋体"/>
                <w:sz w:val="24"/>
                <w:lang w:val="en-US" w:eastAsia="zh-CN"/>
              </w:rPr>
              <w:t>账号成功登录</w:t>
            </w:r>
          </w:p>
        </w:tc>
      </w:tr>
      <w:tr w14:paraId="4768D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4D4AE6C">
            <w:pPr>
              <w:rPr>
                <w:rFonts w:ascii="宋体" w:hAnsi="宋体"/>
                <w:sz w:val="24"/>
              </w:rPr>
            </w:pPr>
            <w:r>
              <w:rPr>
                <w:rFonts w:hint="eastAsia" w:ascii="宋体" w:hAnsi="宋体"/>
                <w:sz w:val="24"/>
              </w:rPr>
              <w:t>后置条件：</w:t>
            </w:r>
          </w:p>
        </w:tc>
        <w:tc>
          <w:tcPr>
            <w:tcW w:w="6225" w:type="dxa"/>
            <w:gridSpan w:val="3"/>
          </w:tcPr>
          <w:p w14:paraId="1C3311BC">
            <w:pPr>
              <w:rPr>
                <w:rFonts w:hint="default" w:ascii="宋体" w:hAnsi="宋体" w:eastAsia="宋体"/>
                <w:sz w:val="24"/>
                <w:lang w:val="en-US" w:eastAsia="zh-CN"/>
              </w:rPr>
            </w:pPr>
            <w:r>
              <w:rPr>
                <w:rFonts w:hint="eastAsia" w:ascii="宋体" w:hAnsi="宋体"/>
                <w:sz w:val="24"/>
                <w:lang w:val="en-US" w:eastAsia="zh-CN"/>
              </w:rPr>
              <w:t>退出登录，回到登录页面</w:t>
            </w:r>
          </w:p>
        </w:tc>
      </w:tr>
      <w:tr w14:paraId="5D6D1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4AD24A">
            <w:pPr>
              <w:rPr>
                <w:rFonts w:ascii="宋体" w:hAnsi="宋体"/>
                <w:sz w:val="24"/>
              </w:rPr>
            </w:pPr>
            <w:r>
              <w:rPr>
                <w:rFonts w:hint="eastAsia" w:ascii="宋体" w:hAnsi="宋体"/>
                <w:sz w:val="24"/>
              </w:rPr>
              <w:t>一般性流程：</w:t>
            </w:r>
          </w:p>
        </w:tc>
        <w:tc>
          <w:tcPr>
            <w:tcW w:w="6225" w:type="dxa"/>
            <w:gridSpan w:val="3"/>
          </w:tcPr>
          <w:p w14:paraId="4FCE00A5">
            <w:pPr>
              <w:pStyle w:val="17"/>
              <w:ind w:firstLine="0" w:firstLineChars="0"/>
              <w:rPr>
                <w:rFonts w:ascii="宋体" w:hAnsi="宋体"/>
                <w:sz w:val="24"/>
              </w:rPr>
            </w:pPr>
            <w:r>
              <w:rPr>
                <w:rFonts w:hint="eastAsia" w:ascii="宋体" w:hAnsi="宋体"/>
                <w:sz w:val="24"/>
              </w:rPr>
              <w:t>登录</w:t>
            </w:r>
          </w:p>
        </w:tc>
      </w:tr>
      <w:tr w14:paraId="44255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82136A8">
            <w:pPr>
              <w:rPr>
                <w:rFonts w:ascii="宋体" w:hAnsi="宋体"/>
                <w:sz w:val="24"/>
              </w:rPr>
            </w:pPr>
            <w:r>
              <w:rPr>
                <w:rFonts w:hint="eastAsia" w:ascii="宋体" w:hAnsi="宋体"/>
                <w:sz w:val="24"/>
              </w:rPr>
              <w:t>选择性流程</w:t>
            </w:r>
          </w:p>
        </w:tc>
        <w:tc>
          <w:tcPr>
            <w:tcW w:w="6225" w:type="dxa"/>
            <w:gridSpan w:val="3"/>
          </w:tcPr>
          <w:p w14:paraId="50E1E9E9">
            <w:pPr>
              <w:pStyle w:val="17"/>
              <w:ind w:firstLine="0" w:firstLineChars="0"/>
              <w:rPr>
                <w:rFonts w:ascii="宋体" w:hAnsi="宋体"/>
                <w:sz w:val="24"/>
              </w:rPr>
            </w:pPr>
            <w:r>
              <w:rPr>
                <w:rFonts w:hint="eastAsia" w:ascii="宋体" w:hAnsi="宋体"/>
                <w:sz w:val="24"/>
              </w:rPr>
              <w:t>无</w:t>
            </w:r>
          </w:p>
        </w:tc>
      </w:tr>
      <w:tr w14:paraId="62723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3F3FA14">
            <w:pPr>
              <w:rPr>
                <w:rFonts w:ascii="宋体" w:hAnsi="宋体"/>
                <w:sz w:val="24"/>
              </w:rPr>
            </w:pPr>
            <w:r>
              <w:rPr>
                <w:rFonts w:hint="eastAsia" w:ascii="宋体" w:hAnsi="宋体"/>
                <w:sz w:val="24"/>
              </w:rPr>
              <w:t>异常：</w:t>
            </w:r>
          </w:p>
        </w:tc>
        <w:tc>
          <w:tcPr>
            <w:tcW w:w="6225" w:type="dxa"/>
            <w:gridSpan w:val="3"/>
          </w:tcPr>
          <w:p w14:paraId="4CB0C743">
            <w:pPr>
              <w:pStyle w:val="17"/>
              <w:ind w:firstLine="0" w:firstLineChars="0"/>
              <w:rPr>
                <w:rFonts w:ascii="宋体" w:hAnsi="宋体"/>
                <w:sz w:val="24"/>
              </w:rPr>
            </w:pPr>
            <w:r>
              <w:rPr>
                <w:rFonts w:hint="eastAsia" w:ascii="宋体" w:hAnsi="宋体"/>
                <w:sz w:val="24"/>
              </w:rPr>
              <w:t>点击后无反应</w:t>
            </w:r>
          </w:p>
        </w:tc>
      </w:tr>
      <w:tr w14:paraId="3670B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7A903C4">
            <w:pPr>
              <w:rPr>
                <w:rFonts w:ascii="宋体" w:hAnsi="宋体"/>
                <w:sz w:val="24"/>
              </w:rPr>
            </w:pPr>
            <w:r>
              <w:rPr>
                <w:rFonts w:hint="eastAsia" w:ascii="宋体" w:hAnsi="宋体"/>
                <w:sz w:val="24"/>
              </w:rPr>
              <w:t>优先级：</w:t>
            </w:r>
          </w:p>
        </w:tc>
        <w:tc>
          <w:tcPr>
            <w:tcW w:w="6225" w:type="dxa"/>
            <w:gridSpan w:val="3"/>
          </w:tcPr>
          <w:p w14:paraId="27175E96">
            <w:pPr>
              <w:rPr>
                <w:rFonts w:ascii="宋体" w:hAnsi="宋体"/>
                <w:sz w:val="24"/>
              </w:rPr>
            </w:pPr>
            <w:r>
              <w:rPr>
                <w:rFonts w:hint="eastAsia" w:ascii="宋体" w:hAnsi="宋体"/>
                <w:sz w:val="24"/>
              </w:rPr>
              <w:t>中</w:t>
            </w:r>
          </w:p>
        </w:tc>
      </w:tr>
      <w:tr w14:paraId="662E7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8691346">
            <w:pPr>
              <w:rPr>
                <w:rFonts w:ascii="宋体" w:hAnsi="宋体"/>
                <w:sz w:val="24"/>
              </w:rPr>
            </w:pPr>
            <w:r>
              <w:rPr>
                <w:rFonts w:hint="eastAsia" w:ascii="宋体" w:hAnsi="宋体"/>
                <w:sz w:val="24"/>
              </w:rPr>
              <w:t>使用频率：</w:t>
            </w:r>
          </w:p>
        </w:tc>
        <w:tc>
          <w:tcPr>
            <w:tcW w:w="6225" w:type="dxa"/>
            <w:gridSpan w:val="3"/>
          </w:tcPr>
          <w:p w14:paraId="1D5909C4">
            <w:pPr>
              <w:rPr>
                <w:rFonts w:ascii="宋体" w:hAnsi="宋体"/>
                <w:sz w:val="24"/>
              </w:rPr>
            </w:pPr>
            <w:r>
              <w:rPr>
                <w:rFonts w:hint="eastAsia" w:ascii="宋体" w:hAnsi="宋体"/>
                <w:sz w:val="24"/>
              </w:rPr>
              <w:t>高</w:t>
            </w:r>
          </w:p>
        </w:tc>
      </w:tr>
      <w:tr w14:paraId="723BA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3C99F51">
            <w:pPr>
              <w:rPr>
                <w:rFonts w:ascii="宋体" w:hAnsi="宋体"/>
                <w:sz w:val="24"/>
              </w:rPr>
            </w:pPr>
            <w:r>
              <w:rPr>
                <w:rFonts w:hint="eastAsia" w:ascii="宋体" w:hAnsi="宋体"/>
                <w:sz w:val="24"/>
              </w:rPr>
              <w:t>业务规则：</w:t>
            </w:r>
          </w:p>
        </w:tc>
        <w:tc>
          <w:tcPr>
            <w:tcW w:w="6225" w:type="dxa"/>
            <w:gridSpan w:val="3"/>
          </w:tcPr>
          <w:p w14:paraId="621547AA">
            <w:pPr>
              <w:rPr>
                <w:rFonts w:ascii="宋体" w:hAnsi="宋体"/>
                <w:sz w:val="24"/>
              </w:rPr>
            </w:pPr>
            <w:r>
              <w:rPr>
                <w:rFonts w:hint="eastAsia" w:ascii="宋体" w:hAnsi="宋体"/>
                <w:sz w:val="24"/>
              </w:rPr>
              <w:t>无</w:t>
            </w:r>
          </w:p>
        </w:tc>
      </w:tr>
      <w:tr w14:paraId="50F0C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19EDD52">
            <w:pPr>
              <w:rPr>
                <w:rFonts w:ascii="宋体" w:hAnsi="宋体"/>
                <w:sz w:val="24"/>
              </w:rPr>
            </w:pPr>
            <w:r>
              <w:rPr>
                <w:rFonts w:hint="eastAsia" w:ascii="宋体" w:hAnsi="宋体"/>
                <w:sz w:val="24"/>
              </w:rPr>
              <w:t>其他信息：</w:t>
            </w:r>
          </w:p>
        </w:tc>
        <w:tc>
          <w:tcPr>
            <w:tcW w:w="6225" w:type="dxa"/>
            <w:gridSpan w:val="3"/>
          </w:tcPr>
          <w:p w14:paraId="48B2ABC9">
            <w:pPr>
              <w:rPr>
                <w:rFonts w:ascii="宋体" w:hAnsi="宋体"/>
                <w:sz w:val="24"/>
              </w:rPr>
            </w:pPr>
            <w:r>
              <w:rPr>
                <w:rFonts w:hint="eastAsia" w:ascii="宋体" w:hAnsi="宋体"/>
                <w:sz w:val="24"/>
              </w:rPr>
              <w:t>无</w:t>
            </w:r>
          </w:p>
        </w:tc>
      </w:tr>
      <w:tr w14:paraId="15561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510090F">
            <w:pPr>
              <w:rPr>
                <w:rFonts w:ascii="宋体" w:hAnsi="宋体"/>
                <w:sz w:val="24"/>
              </w:rPr>
            </w:pPr>
            <w:r>
              <w:rPr>
                <w:rFonts w:hint="eastAsia" w:ascii="宋体" w:hAnsi="宋体"/>
                <w:sz w:val="24"/>
              </w:rPr>
              <w:t>假设：</w:t>
            </w:r>
          </w:p>
        </w:tc>
        <w:tc>
          <w:tcPr>
            <w:tcW w:w="6225" w:type="dxa"/>
            <w:gridSpan w:val="3"/>
          </w:tcPr>
          <w:p w14:paraId="454EC595">
            <w:pPr>
              <w:rPr>
                <w:rFonts w:ascii="宋体" w:hAnsi="宋体"/>
                <w:sz w:val="24"/>
              </w:rPr>
            </w:pPr>
            <w:r>
              <w:rPr>
                <w:rFonts w:hint="eastAsia" w:ascii="宋体" w:hAnsi="宋体"/>
                <w:sz w:val="24"/>
              </w:rPr>
              <w:t>无</w:t>
            </w:r>
          </w:p>
        </w:tc>
      </w:tr>
    </w:tbl>
    <w:p w14:paraId="7EDCFA70">
      <w:pPr>
        <w:numPr>
          <w:ilvl w:val="0"/>
          <w:numId w:val="0"/>
        </w:numPr>
        <w:ind w:left="1680" w:leftChars="0"/>
      </w:pPr>
    </w:p>
    <w:p w14:paraId="43306701">
      <w:pPr>
        <w:numPr>
          <w:numId w:val="0"/>
        </w:numPr>
      </w:pPr>
      <w:r>
        <w:rPr>
          <w:rFonts w:hint="eastAsia"/>
        </w:rPr>
        <w:t>用例原型</w:t>
      </w:r>
    </w:p>
    <w:p w14:paraId="4A6F34C6">
      <w:pPr>
        <w:numPr>
          <w:ilvl w:val="0"/>
          <w:numId w:val="0"/>
        </w:numPr>
        <w:ind w:left="1680" w:leftChars="0"/>
      </w:pPr>
      <w:r>
        <w:drawing>
          <wp:inline distT="0" distB="0" distL="114300" distR="114300">
            <wp:extent cx="2860040" cy="4479290"/>
            <wp:effectExtent l="0" t="0" r="6985" b="698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68"/>
                    <a:stretch>
                      <a:fillRect/>
                    </a:stretch>
                  </pic:blipFill>
                  <pic:spPr>
                    <a:xfrm>
                      <a:off x="0" y="0"/>
                      <a:ext cx="2860040" cy="4479290"/>
                    </a:xfrm>
                    <a:prstGeom prst="rect">
                      <a:avLst/>
                    </a:prstGeom>
                    <a:noFill/>
                    <a:ln>
                      <a:noFill/>
                    </a:ln>
                  </pic:spPr>
                </pic:pic>
              </a:graphicData>
            </a:graphic>
          </wp:inline>
        </w:drawing>
      </w:r>
    </w:p>
    <w:bookmarkEnd w:id="91"/>
    <w:p w14:paraId="6E2D5818">
      <w:pPr>
        <w:pStyle w:val="3"/>
        <w:numPr>
          <w:ilvl w:val="1"/>
          <w:numId w:val="0"/>
        </w:numPr>
        <w:bidi w:val="0"/>
        <w:spacing w:line="360" w:lineRule="auto"/>
        <w:ind w:left="567" w:leftChars="0" w:hanging="567" w:firstLineChars="0"/>
        <w:rPr>
          <w:rFonts w:hint="eastAsia" w:ascii="楷体" w:hAnsi="楷体" w:eastAsia="楷体" w:cs="楷体"/>
          <w:b/>
          <w:bCs/>
          <w:kern w:val="2"/>
          <w:sz w:val="32"/>
          <w:szCs w:val="32"/>
          <w:lang w:val="en-US" w:eastAsia="zh-CN" w:bidi="ar-SA"/>
        </w:rPr>
      </w:pPr>
      <w:bookmarkStart w:id="92" w:name="_Toc19584"/>
      <w:r>
        <w:rPr>
          <w:rFonts w:hint="eastAsia" w:ascii="楷体" w:hAnsi="楷体" w:eastAsia="楷体" w:cs="楷体"/>
          <w:b/>
          <w:bCs/>
          <w:kern w:val="2"/>
          <w:sz w:val="32"/>
          <w:szCs w:val="32"/>
          <w:lang w:val="en-US" w:eastAsia="zh-CN" w:bidi="ar-SA"/>
        </w:rPr>
        <w:t>4.3普通用户</w:t>
      </w:r>
      <w:bookmarkEnd w:id="89"/>
      <w:bookmarkEnd w:id="92"/>
    </w:p>
    <w:p w14:paraId="0224B29B">
      <w:pPr>
        <w:keepNext/>
        <w:keepLines/>
        <w:spacing w:before="260" w:after="260" w:line="415" w:lineRule="auto"/>
        <w:jc w:val="left"/>
        <w:outlineLvl w:val="2"/>
        <w:rPr>
          <w:rFonts w:hint="eastAsia" w:ascii="楷体" w:hAnsi="楷体" w:eastAsia="楷体" w:cs="Times New Roman"/>
          <w:b/>
          <w:bCs/>
          <w:sz w:val="28"/>
          <w:szCs w:val="28"/>
          <w:lang w:val="en-US" w:eastAsia="zh-CN"/>
        </w:rPr>
      </w:pPr>
      <w:bookmarkStart w:id="93" w:name="_Toc9931"/>
      <w:r>
        <w:rPr>
          <w:rFonts w:hint="eastAsia" w:ascii="楷体" w:hAnsi="楷体" w:eastAsia="楷体" w:cs="Times New Roman"/>
          <w:b/>
          <w:bCs/>
          <w:sz w:val="28"/>
          <w:szCs w:val="28"/>
          <w:lang w:val="en-US" w:eastAsia="zh-CN"/>
        </w:rPr>
        <w:t xml:space="preserve">4.3.1 </w:t>
      </w:r>
      <w:r>
        <w:rPr>
          <w:rFonts w:hint="eastAsia" w:ascii="楷体" w:hAnsi="楷体" w:eastAsia="楷体" w:cs="Times New Roman"/>
          <w:b/>
          <w:bCs/>
          <w:sz w:val="28"/>
          <w:szCs w:val="28"/>
        </w:rPr>
        <w:t>AI</w:t>
      </w:r>
      <w:r>
        <w:rPr>
          <w:rFonts w:hint="eastAsia" w:ascii="楷体" w:hAnsi="楷体" w:eastAsia="楷体" w:cs="Times New Roman"/>
          <w:b/>
          <w:bCs/>
          <w:sz w:val="28"/>
          <w:szCs w:val="28"/>
          <w:lang w:val="en-US" w:eastAsia="zh-CN"/>
        </w:rPr>
        <w:t>问答</w:t>
      </w:r>
      <w:bookmarkEnd w:id="93"/>
    </w:p>
    <w:p w14:paraId="333EF7A1">
      <w:pPr>
        <w:pStyle w:val="5"/>
        <w:numPr>
          <w:ilvl w:val="3"/>
          <w:numId w:val="0"/>
        </w:numPr>
        <w:rPr>
          <w:rFonts w:hint="default"/>
          <w:lang w:val="en-US" w:eastAsia="zh-CN"/>
        </w:rPr>
      </w:pPr>
      <w:r>
        <w:rPr>
          <w:rFonts w:hint="eastAsia"/>
          <w:lang w:val="en-US" w:eastAsia="zh-CN"/>
        </w:rPr>
        <w:t>4.3.1.1热门搜索</w:t>
      </w:r>
    </w:p>
    <w:p w14:paraId="1B2956CB">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1B965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591971C">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7F13DE66">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UC</w:t>
            </w:r>
            <w:r>
              <w:rPr>
                <w:rFonts w:hint="eastAsia" w:ascii="楷体" w:hAnsi="楷体" w:eastAsia="楷体" w:cs="楷体"/>
                <w:kern w:val="0"/>
                <w:szCs w:val="20"/>
              </w:rPr>
              <w:t>-</w:t>
            </w:r>
            <w:r>
              <w:rPr>
                <w:rFonts w:hint="eastAsia" w:ascii="楷体" w:hAnsi="楷体" w:eastAsia="楷体" w:cs="楷体"/>
                <w:kern w:val="0"/>
                <w:szCs w:val="20"/>
                <w:lang w:val="en-US" w:eastAsia="zh-CN"/>
              </w:rPr>
              <w:t>1热门搜索</w:t>
            </w:r>
          </w:p>
        </w:tc>
      </w:tr>
      <w:tr w14:paraId="6A8AF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3A1F2BD">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770951F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7DB52A92">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F1F787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4D63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F764B2A">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583EF11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659530D1">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72D56B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3A5E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32155BF5">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00D46BA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在AI问答页面看到最近的热搜词条</w:t>
            </w:r>
          </w:p>
        </w:tc>
      </w:tr>
      <w:tr w14:paraId="5B1AA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47611FA">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6CC3A9B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无</w:t>
            </w:r>
          </w:p>
        </w:tc>
      </w:tr>
      <w:tr w14:paraId="47D81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E1723E">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9577EE3">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32CFB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423187C">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47461B4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无</w:t>
            </w:r>
          </w:p>
        </w:tc>
      </w:tr>
      <w:tr w14:paraId="6D137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5D0E390">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1F9D52B9">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4C4E0678">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在AI问答页面看到内容</w:t>
            </w:r>
          </w:p>
        </w:tc>
      </w:tr>
      <w:tr w14:paraId="32580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F90C12C">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F47A13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6B21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E4505BC">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6901666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25008A95">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4F84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A84E778">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5B73284F">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lang w:val="en-US" w:eastAsia="zh-CN"/>
              </w:rPr>
              <w:t>中</w:t>
            </w:r>
          </w:p>
        </w:tc>
      </w:tr>
      <w:tr w14:paraId="062C2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EE2578D">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04D18AD">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04C7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AD9FA3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78C6601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8231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08B734A">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5E9C00E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24E7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8B91040">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238125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8CE8D3A">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热门搜索</w:t>
      </w:r>
    </w:p>
    <w:p w14:paraId="62C57907"/>
    <w:p w14:paraId="1D43E400">
      <w:pPr>
        <w:rPr>
          <w:rFonts w:hint="default" w:eastAsia="宋体"/>
          <w:lang w:val="en-US" w:eastAsia="zh-CN"/>
        </w:rPr>
      </w:pPr>
      <w:r>
        <w:rPr>
          <w:rFonts w:hint="eastAsia"/>
          <w:lang w:val="en-US" w:eastAsia="zh-CN"/>
        </w:rPr>
        <w:t>界面原型</w:t>
      </w:r>
    </w:p>
    <w:p w14:paraId="63AD01E1">
      <w:pPr>
        <w:tabs>
          <w:tab w:val="left" w:pos="6110"/>
        </w:tabs>
        <w:rPr>
          <w:rFonts w:hint="eastAsia" w:eastAsia="宋体"/>
          <w:lang w:eastAsia="zh-CN"/>
        </w:rPr>
      </w:pPr>
      <w:r>
        <w:drawing>
          <wp:inline distT="0" distB="0" distL="114300" distR="114300">
            <wp:extent cx="2594610" cy="4376420"/>
            <wp:effectExtent l="0" t="0" r="5715" b="508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p>
    <w:p w14:paraId="1D300F7A">
      <w:pPr>
        <w:pStyle w:val="6"/>
        <w:rPr>
          <w:rFonts w:hint="eastAsia"/>
          <w:lang w:val="en-US" w:eastAsia="zh-CN"/>
        </w:rPr>
      </w:pPr>
      <w:r>
        <w:rPr>
          <w:rFonts w:hint="eastAsia"/>
          <w:lang w:val="en-US" w:eastAsia="zh-CN"/>
        </w:rPr>
        <w:t>4.3.1.1.1 热门搜索详情</w:t>
      </w:r>
    </w:p>
    <w:p w14:paraId="58DB267C">
      <w:pPr>
        <w:numPr>
          <w:ilvl w:val="0"/>
          <w:numId w:val="0"/>
        </w:numPr>
        <w:rPr>
          <w:rFonts w:hint="eastAsia"/>
        </w:rPr>
      </w:pPr>
      <w:r>
        <w:rPr>
          <w:rFonts w:hint="eastAsia"/>
        </w:rPr>
        <w:t>用例描述</w:t>
      </w:r>
    </w:p>
    <w:p w14:paraId="5636D15D">
      <w:pPr>
        <w:numPr>
          <w:ilvl w:val="0"/>
          <w:numId w:val="0"/>
        </w:num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5D6E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E4112F0">
            <w:pPr>
              <w:rPr>
                <w:rFonts w:ascii="宋体" w:hAnsi="宋体"/>
                <w:sz w:val="24"/>
              </w:rPr>
            </w:pPr>
            <w:r>
              <w:rPr>
                <w:rFonts w:hint="eastAsia" w:ascii="宋体" w:hAnsi="宋体"/>
                <w:sz w:val="24"/>
              </w:rPr>
              <w:t>ID和名称</w:t>
            </w:r>
          </w:p>
        </w:tc>
        <w:tc>
          <w:tcPr>
            <w:tcW w:w="6225" w:type="dxa"/>
            <w:gridSpan w:val="3"/>
          </w:tcPr>
          <w:p w14:paraId="517E8B05">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 xml:space="preserve">2 </w:t>
            </w:r>
          </w:p>
        </w:tc>
      </w:tr>
      <w:tr w14:paraId="72518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D7602C1">
            <w:pPr>
              <w:rPr>
                <w:rFonts w:ascii="宋体" w:hAnsi="宋体"/>
                <w:sz w:val="24"/>
              </w:rPr>
            </w:pPr>
            <w:r>
              <w:rPr>
                <w:rFonts w:hint="eastAsia" w:ascii="宋体" w:hAnsi="宋体"/>
                <w:sz w:val="24"/>
              </w:rPr>
              <w:t>创建人</w:t>
            </w:r>
          </w:p>
        </w:tc>
        <w:tc>
          <w:tcPr>
            <w:tcW w:w="2061" w:type="dxa"/>
          </w:tcPr>
          <w:p w14:paraId="6D387286">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5DD72F92">
            <w:pPr>
              <w:rPr>
                <w:rFonts w:ascii="宋体" w:hAnsi="宋体"/>
                <w:sz w:val="24"/>
              </w:rPr>
            </w:pPr>
            <w:r>
              <w:rPr>
                <w:rFonts w:hint="eastAsia" w:ascii="宋体" w:hAnsi="宋体"/>
                <w:sz w:val="24"/>
              </w:rPr>
              <w:t>创建日期：</w:t>
            </w:r>
          </w:p>
        </w:tc>
        <w:tc>
          <w:tcPr>
            <w:tcW w:w="2092" w:type="dxa"/>
          </w:tcPr>
          <w:p w14:paraId="366FA645">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2A4AB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9AA386A">
            <w:pPr>
              <w:rPr>
                <w:rFonts w:ascii="宋体" w:hAnsi="宋体"/>
                <w:sz w:val="24"/>
              </w:rPr>
            </w:pPr>
            <w:r>
              <w:rPr>
                <w:rFonts w:hint="eastAsia" w:ascii="宋体" w:hAnsi="宋体"/>
                <w:sz w:val="24"/>
              </w:rPr>
              <w:t>主要操作者</w:t>
            </w:r>
          </w:p>
        </w:tc>
        <w:tc>
          <w:tcPr>
            <w:tcW w:w="2061" w:type="dxa"/>
          </w:tcPr>
          <w:p w14:paraId="7EA0132E">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4C77183F">
            <w:pPr>
              <w:rPr>
                <w:rFonts w:ascii="宋体" w:hAnsi="宋体"/>
                <w:sz w:val="24"/>
              </w:rPr>
            </w:pPr>
            <w:r>
              <w:rPr>
                <w:rFonts w:hint="eastAsia" w:ascii="宋体" w:hAnsi="宋体"/>
                <w:sz w:val="24"/>
              </w:rPr>
              <w:t>次要操作者：</w:t>
            </w:r>
          </w:p>
        </w:tc>
        <w:tc>
          <w:tcPr>
            <w:tcW w:w="2092" w:type="dxa"/>
          </w:tcPr>
          <w:p w14:paraId="284DC81D">
            <w:pPr>
              <w:rPr>
                <w:rFonts w:ascii="宋体" w:hAnsi="宋体"/>
                <w:sz w:val="24"/>
              </w:rPr>
            </w:pPr>
            <w:r>
              <w:rPr>
                <w:rFonts w:hint="eastAsia" w:ascii="宋体" w:hAnsi="宋体"/>
                <w:sz w:val="24"/>
              </w:rPr>
              <w:t>无</w:t>
            </w:r>
          </w:p>
        </w:tc>
      </w:tr>
      <w:tr w14:paraId="4F45E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D3DC88A">
            <w:pPr>
              <w:rPr>
                <w:rFonts w:ascii="宋体" w:hAnsi="宋体"/>
                <w:sz w:val="24"/>
              </w:rPr>
            </w:pPr>
            <w:r>
              <w:rPr>
                <w:rFonts w:hint="eastAsia" w:ascii="宋体" w:hAnsi="宋体"/>
                <w:sz w:val="24"/>
              </w:rPr>
              <w:t>描述：</w:t>
            </w:r>
          </w:p>
        </w:tc>
        <w:tc>
          <w:tcPr>
            <w:tcW w:w="6225" w:type="dxa"/>
            <w:gridSpan w:val="3"/>
          </w:tcPr>
          <w:p w14:paraId="33496915">
            <w:pPr>
              <w:bidi w:val="0"/>
              <w:rPr>
                <w:rFonts w:hint="default" w:ascii="宋体" w:hAnsi="宋体" w:eastAsia="宋体"/>
                <w:lang w:val="en-US" w:eastAsia="zh-CN"/>
              </w:rPr>
            </w:pPr>
            <w:r>
              <w:rPr>
                <w:rFonts w:hint="eastAsia"/>
              </w:rPr>
              <w:t>用户</w:t>
            </w:r>
            <w:r>
              <w:rPr>
                <w:rFonts w:hint="eastAsia"/>
                <w:lang w:val="en-US" w:eastAsia="zh-CN"/>
              </w:rPr>
              <w:t>在AI问答板块点击热门搜索</w:t>
            </w:r>
          </w:p>
        </w:tc>
      </w:tr>
      <w:tr w14:paraId="35225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043818C">
            <w:pPr>
              <w:rPr>
                <w:rFonts w:ascii="宋体" w:hAnsi="宋体"/>
                <w:sz w:val="24"/>
              </w:rPr>
            </w:pPr>
            <w:r>
              <w:rPr>
                <w:rFonts w:hint="eastAsia" w:ascii="宋体" w:hAnsi="宋体"/>
                <w:sz w:val="24"/>
              </w:rPr>
              <w:t>触发器：</w:t>
            </w:r>
          </w:p>
        </w:tc>
        <w:tc>
          <w:tcPr>
            <w:tcW w:w="6225" w:type="dxa"/>
            <w:gridSpan w:val="3"/>
          </w:tcPr>
          <w:p w14:paraId="67EE7683">
            <w:pPr>
              <w:bidi w:val="0"/>
              <w:rPr>
                <w:rFonts w:hint="default" w:ascii="宋体" w:hAnsi="宋体" w:eastAsia="宋体"/>
                <w:lang w:val="en-US" w:eastAsia="zh-CN"/>
              </w:rPr>
            </w:pPr>
            <w:r>
              <w:rPr>
                <w:rFonts w:hint="eastAsia" w:ascii="宋体" w:hAnsi="宋体"/>
                <w:lang w:val="en-US" w:eastAsia="zh-CN"/>
              </w:rPr>
              <w:t>指定板块</w:t>
            </w:r>
          </w:p>
        </w:tc>
      </w:tr>
      <w:tr w14:paraId="77D27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9938C46">
            <w:pPr>
              <w:rPr>
                <w:rFonts w:ascii="宋体" w:hAnsi="宋体"/>
                <w:sz w:val="24"/>
              </w:rPr>
            </w:pPr>
            <w:r>
              <w:rPr>
                <w:rFonts w:hint="eastAsia" w:ascii="宋体" w:hAnsi="宋体"/>
                <w:sz w:val="24"/>
              </w:rPr>
              <w:t>前置条件：</w:t>
            </w:r>
          </w:p>
        </w:tc>
        <w:tc>
          <w:tcPr>
            <w:tcW w:w="6225" w:type="dxa"/>
            <w:gridSpan w:val="3"/>
          </w:tcPr>
          <w:p w14:paraId="5DC7E258">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1342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A557EC">
            <w:pPr>
              <w:rPr>
                <w:rFonts w:ascii="宋体" w:hAnsi="宋体"/>
                <w:sz w:val="24"/>
              </w:rPr>
            </w:pPr>
            <w:r>
              <w:rPr>
                <w:rFonts w:hint="eastAsia" w:ascii="宋体" w:hAnsi="宋体"/>
                <w:sz w:val="24"/>
              </w:rPr>
              <w:t>后置条件：</w:t>
            </w:r>
          </w:p>
        </w:tc>
        <w:tc>
          <w:tcPr>
            <w:tcW w:w="6225" w:type="dxa"/>
            <w:gridSpan w:val="3"/>
          </w:tcPr>
          <w:p w14:paraId="64AC2A13">
            <w:pPr>
              <w:bidi w:val="0"/>
              <w:rPr>
                <w:rFonts w:hint="default" w:ascii="宋体" w:hAnsi="宋体" w:eastAsia="宋体"/>
                <w:lang w:val="en-US" w:eastAsia="zh-CN"/>
              </w:rPr>
            </w:pPr>
            <w:r>
              <w:rPr>
                <w:rFonts w:hint="eastAsia" w:ascii="宋体" w:hAnsi="宋体"/>
                <w:lang w:val="en-US" w:eastAsia="zh-CN"/>
              </w:rPr>
              <w:t>显示用户点击内容的详情</w:t>
            </w:r>
          </w:p>
        </w:tc>
      </w:tr>
      <w:tr w14:paraId="3EB89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174BADB">
            <w:pPr>
              <w:rPr>
                <w:rFonts w:ascii="宋体" w:hAnsi="宋体"/>
                <w:sz w:val="24"/>
              </w:rPr>
            </w:pPr>
            <w:r>
              <w:rPr>
                <w:rFonts w:hint="eastAsia" w:ascii="宋体" w:hAnsi="宋体"/>
                <w:sz w:val="24"/>
              </w:rPr>
              <w:t>一般性流程：</w:t>
            </w:r>
          </w:p>
        </w:tc>
        <w:tc>
          <w:tcPr>
            <w:tcW w:w="6225" w:type="dxa"/>
            <w:gridSpan w:val="3"/>
          </w:tcPr>
          <w:p w14:paraId="0FAB8236">
            <w:pPr>
              <w:pStyle w:val="17"/>
              <w:ind w:firstLine="0" w:firstLineChars="0"/>
              <w:rPr>
                <w:rFonts w:ascii="宋体" w:hAnsi="宋体"/>
                <w:sz w:val="24"/>
              </w:rPr>
            </w:pPr>
            <w:r>
              <w:rPr>
                <w:rFonts w:hint="eastAsia" w:ascii="宋体" w:hAnsi="宋体"/>
                <w:sz w:val="24"/>
              </w:rPr>
              <w:t>登录</w:t>
            </w:r>
          </w:p>
        </w:tc>
      </w:tr>
      <w:tr w14:paraId="76F7A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4135A6">
            <w:pPr>
              <w:rPr>
                <w:rFonts w:ascii="宋体" w:hAnsi="宋体"/>
                <w:sz w:val="24"/>
              </w:rPr>
            </w:pPr>
            <w:r>
              <w:rPr>
                <w:rFonts w:hint="eastAsia" w:ascii="宋体" w:hAnsi="宋体"/>
                <w:sz w:val="24"/>
              </w:rPr>
              <w:t>选择性流程</w:t>
            </w:r>
          </w:p>
        </w:tc>
        <w:tc>
          <w:tcPr>
            <w:tcW w:w="6225" w:type="dxa"/>
            <w:gridSpan w:val="3"/>
          </w:tcPr>
          <w:p w14:paraId="2BF96CDB">
            <w:pPr>
              <w:pStyle w:val="17"/>
              <w:ind w:firstLine="0" w:firstLineChars="0"/>
              <w:rPr>
                <w:rFonts w:ascii="宋体" w:hAnsi="宋体"/>
                <w:sz w:val="24"/>
              </w:rPr>
            </w:pPr>
            <w:r>
              <w:rPr>
                <w:rFonts w:hint="eastAsia" w:ascii="宋体" w:hAnsi="宋体"/>
                <w:sz w:val="24"/>
              </w:rPr>
              <w:t>无</w:t>
            </w:r>
          </w:p>
        </w:tc>
      </w:tr>
      <w:tr w14:paraId="7359A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64D3CBC">
            <w:pPr>
              <w:rPr>
                <w:rFonts w:ascii="宋体" w:hAnsi="宋体"/>
                <w:sz w:val="24"/>
              </w:rPr>
            </w:pPr>
            <w:r>
              <w:rPr>
                <w:rFonts w:hint="eastAsia" w:ascii="宋体" w:hAnsi="宋体"/>
                <w:sz w:val="24"/>
              </w:rPr>
              <w:t>异常：</w:t>
            </w:r>
          </w:p>
        </w:tc>
        <w:tc>
          <w:tcPr>
            <w:tcW w:w="6225" w:type="dxa"/>
            <w:gridSpan w:val="3"/>
          </w:tcPr>
          <w:p w14:paraId="17A6B063">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30B59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B94FB4E">
            <w:pPr>
              <w:rPr>
                <w:rFonts w:ascii="宋体" w:hAnsi="宋体"/>
                <w:sz w:val="24"/>
              </w:rPr>
            </w:pPr>
            <w:r>
              <w:rPr>
                <w:rFonts w:hint="eastAsia" w:ascii="宋体" w:hAnsi="宋体"/>
                <w:sz w:val="24"/>
              </w:rPr>
              <w:t>优先级：</w:t>
            </w:r>
          </w:p>
        </w:tc>
        <w:tc>
          <w:tcPr>
            <w:tcW w:w="6225" w:type="dxa"/>
            <w:gridSpan w:val="3"/>
          </w:tcPr>
          <w:p w14:paraId="4A3A6BCD">
            <w:pPr>
              <w:rPr>
                <w:rFonts w:hint="default" w:ascii="宋体" w:hAnsi="宋体" w:eastAsia="宋体"/>
                <w:sz w:val="24"/>
                <w:lang w:val="en-US" w:eastAsia="zh-CN"/>
              </w:rPr>
            </w:pPr>
            <w:r>
              <w:rPr>
                <w:rFonts w:hint="eastAsia" w:ascii="宋体" w:hAnsi="宋体"/>
                <w:sz w:val="24"/>
                <w:lang w:val="en-US" w:eastAsia="zh-CN"/>
              </w:rPr>
              <w:t>中</w:t>
            </w:r>
          </w:p>
        </w:tc>
      </w:tr>
      <w:tr w14:paraId="43CDC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985806A">
            <w:pPr>
              <w:rPr>
                <w:rFonts w:ascii="宋体" w:hAnsi="宋体"/>
                <w:sz w:val="24"/>
              </w:rPr>
            </w:pPr>
            <w:r>
              <w:rPr>
                <w:rFonts w:hint="eastAsia" w:ascii="宋体" w:hAnsi="宋体"/>
                <w:sz w:val="24"/>
              </w:rPr>
              <w:t>使用频率：</w:t>
            </w:r>
          </w:p>
        </w:tc>
        <w:tc>
          <w:tcPr>
            <w:tcW w:w="6225" w:type="dxa"/>
            <w:gridSpan w:val="3"/>
          </w:tcPr>
          <w:p w14:paraId="43AE3CF5">
            <w:pPr>
              <w:rPr>
                <w:rFonts w:hint="eastAsia" w:ascii="宋体" w:hAnsi="宋体" w:eastAsia="宋体"/>
                <w:sz w:val="24"/>
                <w:lang w:val="en-US" w:eastAsia="zh-CN"/>
              </w:rPr>
            </w:pPr>
            <w:r>
              <w:rPr>
                <w:rFonts w:hint="eastAsia" w:ascii="宋体" w:hAnsi="宋体"/>
                <w:sz w:val="24"/>
                <w:lang w:val="en-US" w:eastAsia="zh-CN"/>
              </w:rPr>
              <w:t>中</w:t>
            </w:r>
          </w:p>
        </w:tc>
      </w:tr>
      <w:tr w14:paraId="0F40B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96A6694">
            <w:pPr>
              <w:rPr>
                <w:rFonts w:ascii="宋体" w:hAnsi="宋体"/>
                <w:sz w:val="24"/>
              </w:rPr>
            </w:pPr>
            <w:r>
              <w:rPr>
                <w:rFonts w:hint="eastAsia" w:ascii="宋体" w:hAnsi="宋体"/>
                <w:sz w:val="24"/>
              </w:rPr>
              <w:t>业务规则：</w:t>
            </w:r>
          </w:p>
        </w:tc>
        <w:tc>
          <w:tcPr>
            <w:tcW w:w="6225" w:type="dxa"/>
            <w:gridSpan w:val="3"/>
          </w:tcPr>
          <w:p w14:paraId="033BC58A">
            <w:pPr>
              <w:rPr>
                <w:rFonts w:ascii="宋体" w:hAnsi="宋体"/>
                <w:sz w:val="24"/>
              </w:rPr>
            </w:pPr>
            <w:r>
              <w:rPr>
                <w:rFonts w:hint="eastAsia" w:ascii="宋体" w:hAnsi="宋体"/>
                <w:sz w:val="24"/>
              </w:rPr>
              <w:t>无</w:t>
            </w:r>
          </w:p>
        </w:tc>
      </w:tr>
      <w:tr w14:paraId="2CB9E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5D7A6A9">
            <w:pPr>
              <w:rPr>
                <w:rFonts w:ascii="宋体" w:hAnsi="宋体"/>
                <w:sz w:val="24"/>
              </w:rPr>
            </w:pPr>
            <w:r>
              <w:rPr>
                <w:rFonts w:hint="eastAsia" w:ascii="宋体" w:hAnsi="宋体"/>
                <w:sz w:val="24"/>
              </w:rPr>
              <w:t>其他信息：</w:t>
            </w:r>
          </w:p>
        </w:tc>
        <w:tc>
          <w:tcPr>
            <w:tcW w:w="6225" w:type="dxa"/>
            <w:gridSpan w:val="3"/>
          </w:tcPr>
          <w:p w14:paraId="0C36D038">
            <w:pPr>
              <w:rPr>
                <w:rFonts w:ascii="宋体" w:hAnsi="宋体"/>
                <w:sz w:val="24"/>
              </w:rPr>
            </w:pPr>
            <w:r>
              <w:rPr>
                <w:rFonts w:hint="eastAsia" w:ascii="宋体" w:hAnsi="宋体"/>
                <w:sz w:val="24"/>
              </w:rPr>
              <w:t>无</w:t>
            </w:r>
          </w:p>
        </w:tc>
      </w:tr>
      <w:tr w14:paraId="733C1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71D10E1">
            <w:pPr>
              <w:rPr>
                <w:rFonts w:ascii="宋体" w:hAnsi="宋体"/>
                <w:sz w:val="24"/>
              </w:rPr>
            </w:pPr>
            <w:r>
              <w:rPr>
                <w:rFonts w:hint="eastAsia" w:ascii="宋体" w:hAnsi="宋体"/>
                <w:sz w:val="24"/>
              </w:rPr>
              <w:t>假设：</w:t>
            </w:r>
          </w:p>
        </w:tc>
        <w:tc>
          <w:tcPr>
            <w:tcW w:w="6225" w:type="dxa"/>
            <w:gridSpan w:val="3"/>
          </w:tcPr>
          <w:p w14:paraId="28ABEAC3">
            <w:pPr>
              <w:rPr>
                <w:rFonts w:ascii="宋体" w:hAnsi="宋体"/>
                <w:sz w:val="24"/>
              </w:rPr>
            </w:pPr>
            <w:r>
              <w:rPr>
                <w:rFonts w:hint="eastAsia" w:ascii="宋体" w:hAnsi="宋体"/>
                <w:sz w:val="24"/>
              </w:rPr>
              <w:t>无</w:t>
            </w:r>
          </w:p>
        </w:tc>
      </w:tr>
    </w:tbl>
    <w:p w14:paraId="6C437872">
      <w:pPr>
        <w:numPr>
          <w:ilvl w:val="0"/>
          <w:numId w:val="0"/>
        </w:numPr>
      </w:pPr>
    </w:p>
    <w:p w14:paraId="741B2BE1">
      <w:pPr>
        <w:numPr>
          <w:numId w:val="0"/>
        </w:numPr>
      </w:pPr>
      <w:r>
        <w:rPr>
          <w:rFonts w:hint="eastAsia"/>
        </w:rPr>
        <w:t>用例原型</w:t>
      </w:r>
    </w:p>
    <w:p w14:paraId="5E2EC5AB"/>
    <w:p w14:paraId="7143E2ED"/>
    <w:p w14:paraId="3BFEA4B6">
      <w:pPr>
        <w:rPr>
          <w:rFonts w:hint="default"/>
          <w:lang w:val="en-US" w:eastAsia="zh-CN"/>
        </w:rPr>
      </w:pPr>
      <w:r>
        <w:drawing>
          <wp:inline distT="0" distB="0" distL="114300" distR="114300">
            <wp:extent cx="2594610" cy="4376420"/>
            <wp:effectExtent l="0" t="0" r="5715" b="508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r>
        <w:drawing>
          <wp:inline distT="0" distB="0" distL="114300" distR="114300">
            <wp:extent cx="2581910" cy="4445635"/>
            <wp:effectExtent l="0" t="0" r="8890" b="254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44"/>
                    <a:stretch>
                      <a:fillRect/>
                    </a:stretch>
                  </pic:blipFill>
                  <pic:spPr>
                    <a:xfrm>
                      <a:off x="0" y="0"/>
                      <a:ext cx="2581910" cy="4445635"/>
                    </a:xfrm>
                    <a:prstGeom prst="rect">
                      <a:avLst/>
                    </a:prstGeom>
                    <a:noFill/>
                    <a:ln>
                      <a:noFill/>
                    </a:ln>
                  </pic:spPr>
                </pic:pic>
              </a:graphicData>
            </a:graphic>
          </wp:inline>
        </w:drawing>
      </w:r>
    </w:p>
    <w:p w14:paraId="7588FF80">
      <w:pPr>
        <w:pStyle w:val="6"/>
        <w:rPr>
          <w:rFonts w:hint="eastAsia" w:cs="Times New Roman"/>
          <w:b/>
          <w:kern w:val="2"/>
          <w:sz w:val="28"/>
          <w:szCs w:val="24"/>
          <w:lang w:val="en-US" w:eastAsia="zh-CN" w:bidi="ar-SA"/>
        </w:rPr>
      </w:pPr>
      <w:r>
        <w:rPr>
          <w:rFonts w:hint="eastAsia" w:cs="Times New Roman"/>
          <w:b/>
          <w:kern w:val="2"/>
          <w:sz w:val="28"/>
          <w:szCs w:val="24"/>
          <w:lang w:val="en-US" w:eastAsia="zh-CN" w:bidi="ar-SA"/>
        </w:rPr>
        <w:t>4.3.1.1.2 详情内容互动</w:t>
      </w:r>
    </w:p>
    <w:p w14:paraId="143AED1C">
      <w:pPr>
        <w:numPr>
          <w:ilvl w:val="0"/>
          <w:numId w:val="0"/>
        </w:numPr>
        <w:rPr>
          <w:rFonts w:hint="eastAsia"/>
        </w:rPr>
      </w:pPr>
      <w:r>
        <w:rPr>
          <w:rFonts w:hint="eastAsia"/>
        </w:rPr>
        <w:t>用例描述</w:t>
      </w:r>
    </w:p>
    <w:p w14:paraId="176AEA7F">
      <w:pPr>
        <w:numPr>
          <w:ilvl w:val="0"/>
          <w:numId w:val="0"/>
        </w:num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C10A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A59B4CF">
            <w:pPr>
              <w:rPr>
                <w:rFonts w:ascii="宋体" w:hAnsi="宋体"/>
                <w:sz w:val="24"/>
              </w:rPr>
            </w:pPr>
            <w:r>
              <w:rPr>
                <w:rFonts w:hint="eastAsia" w:ascii="宋体" w:hAnsi="宋体"/>
                <w:sz w:val="24"/>
              </w:rPr>
              <w:t>ID和名称</w:t>
            </w:r>
          </w:p>
        </w:tc>
        <w:tc>
          <w:tcPr>
            <w:tcW w:w="6225" w:type="dxa"/>
            <w:gridSpan w:val="3"/>
          </w:tcPr>
          <w:p w14:paraId="135A5D12">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 xml:space="preserve">3 </w:t>
            </w:r>
          </w:p>
        </w:tc>
      </w:tr>
      <w:tr w14:paraId="7E8A6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29E195">
            <w:pPr>
              <w:rPr>
                <w:rFonts w:ascii="宋体" w:hAnsi="宋体"/>
                <w:sz w:val="24"/>
              </w:rPr>
            </w:pPr>
            <w:r>
              <w:rPr>
                <w:rFonts w:hint="eastAsia" w:ascii="宋体" w:hAnsi="宋体"/>
                <w:sz w:val="24"/>
              </w:rPr>
              <w:t>创建人</w:t>
            </w:r>
          </w:p>
        </w:tc>
        <w:tc>
          <w:tcPr>
            <w:tcW w:w="2061" w:type="dxa"/>
          </w:tcPr>
          <w:p w14:paraId="1437B940">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12959AC3">
            <w:pPr>
              <w:rPr>
                <w:rFonts w:ascii="宋体" w:hAnsi="宋体"/>
                <w:sz w:val="24"/>
              </w:rPr>
            </w:pPr>
            <w:r>
              <w:rPr>
                <w:rFonts w:hint="eastAsia" w:ascii="宋体" w:hAnsi="宋体"/>
                <w:sz w:val="24"/>
              </w:rPr>
              <w:t>创建日期：</w:t>
            </w:r>
          </w:p>
        </w:tc>
        <w:tc>
          <w:tcPr>
            <w:tcW w:w="2092" w:type="dxa"/>
          </w:tcPr>
          <w:p w14:paraId="602FC017">
            <w:pPr>
              <w:rPr>
                <w:rFonts w:hint="default" w:ascii="宋体" w:hAnsi="宋体" w:eastAsia="宋体"/>
                <w:sz w:val="24"/>
                <w:lang w:val="en-US" w:eastAsia="zh-CN"/>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w:t>
            </w:r>
            <w:r>
              <w:rPr>
                <w:rFonts w:hint="eastAsia" w:ascii="宋体" w:hAnsi="宋体"/>
                <w:sz w:val="24"/>
                <w:lang w:val="en-US" w:eastAsia="zh-CN"/>
              </w:rPr>
              <w:t>11</w:t>
            </w:r>
          </w:p>
        </w:tc>
      </w:tr>
      <w:tr w14:paraId="74D53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72D88BC">
            <w:pPr>
              <w:rPr>
                <w:rFonts w:ascii="宋体" w:hAnsi="宋体"/>
                <w:sz w:val="24"/>
              </w:rPr>
            </w:pPr>
            <w:r>
              <w:rPr>
                <w:rFonts w:hint="eastAsia" w:ascii="宋体" w:hAnsi="宋体"/>
                <w:sz w:val="24"/>
              </w:rPr>
              <w:t>主要操作者</w:t>
            </w:r>
          </w:p>
        </w:tc>
        <w:tc>
          <w:tcPr>
            <w:tcW w:w="2061" w:type="dxa"/>
          </w:tcPr>
          <w:p w14:paraId="1BFEA0C4">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57D581E7">
            <w:pPr>
              <w:rPr>
                <w:rFonts w:ascii="宋体" w:hAnsi="宋体"/>
                <w:sz w:val="24"/>
              </w:rPr>
            </w:pPr>
            <w:r>
              <w:rPr>
                <w:rFonts w:hint="eastAsia" w:ascii="宋体" w:hAnsi="宋体"/>
                <w:sz w:val="24"/>
              </w:rPr>
              <w:t>次要操作者：</w:t>
            </w:r>
          </w:p>
        </w:tc>
        <w:tc>
          <w:tcPr>
            <w:tcW w:w="2092" w:type="dxa"/>
          </w:tcPr>
          <w:p w14:paraId="72043C73">
            <w:pPr>
              <w:rPr>
                <w:rFonts w:ascii="宋体" w:hAnsi="宋体"/>
                <w:sz w:val="24"/>
              </w:rPr>
            </w:pPr>
            <w:r>
              <w:rPr>
                <w:rFonts w:hint="eastAsia" w:ascii="宋体" w:hAnsi="宋体"/>
                <w:sz w:val="24"/>
              </w:rPr>
              <w:t>无</w:t>
            </w:r>
          </w:p>
        </w:tc>
      </w:tr>
      <w:tr w14:paraId="4BE5B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C21F44C">
            <w:pPr>
              <w:rPr>
                <w:rFonts w:ascii="宋体" w:hAnsi="宋体"/>
                <w:sz w:val="24"/>
              </w:rPr>
            </w:pPr>
            <w:r>
              <w:rPr>
                <w:rFonts w:hint="eastAsia" w:ascii="宋体" w:hAnsi="宋体"/>
                <w:sz w:val="24"/>
              </w:rPr>
              <w:t>描述：</w:t>
            </w:r>
          </w:p>
        </w:tc>
        <w:tc>
          <w:tcPr>
            <w:tcW w:w="6225" w:type="dxa"/>
            <w:gridSpan w:val="3"/>
          </w:tcPr>
          <w:p w14:paraId="3FDD6FF7">
            <w:pPr>
              <w:bidi w:val="0"/>
              <w:rPr>
                <w:rFonts w:hint="default" w:ascii="宋体" w:hAnsi="宋体" w:eastAsia="宋体"/>
                <w:lang w:val="en-US" w:eastAsia="zh-CN"/>
              </w:rPr>
            </w:pPr>
            <w:r>
              <w:rPr>
                <w:rFonts w:hint="eastAsia"/>
              </w:rPr>
              <w:t>用户</w:t>
            </w:r>
            <w:r>
              <w:rPr>
                <w:rFonts w:hint="eastAsia"/>
                <w:lang w:val="en-US" w:eastAsia="zh-CN"/>
              </w:rPr>
              <w:t>进入热门搜索详情页进行互动（点赞、评论、收藏、转发）</w:t>
            </w:r>
          </w:p>
        </w:tc>
      </w:tr>
      <w:tr w14:paraId="2BF83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5E6ABD">
            <w:pPr>
              <w:rPr>
                <w:rFonts w:ascii="宋体" w:hAnsi="宋体"/>
                <w:sz w:val="24"/>
              </w:rPr>
            </w:pPr>
            <w:r>
              <w:rPr>
                <w:rFonts w:hint="eastAsia" w:ascii="宋体" w:hAnsi="宋体"/>
                <w:sz w:val="24"/>
              </w:rPr>
              <w:t>触发器：</w:t>
            </w:r>
          </w:p>
        </w:tc>
        <w:tc>
          <w:tcPr>
            <w:tcW w:w="6225" w:type="dxa"/>
            <w:gridSpan w:val="3"/>
          </w:tcPr>
          <w:p w14:paraId="3C9692CD">
            <w:pPr>
              <w:bidi w:val="0"/>
              <w:rPr>
                <w:rFonts w:hint="default" w:ascii="宋体" w:hAnsi="宋体" w:eastAsia="宋体"/>
                <w:lang w:val="en-US" w:eastAsia="zh-CN"/>
              </w:rPr>
            </w:pPr>
            <w:r>
              <w:rPr>
                <w:rFonts w:hint="eastAsia" w:ascii="宋体" w:hAnsi="宋体"/>
                <w:lang w:val="en-US" w:eastAsia="zh-CN"/>
              </w:rPr>
              <w:t>任意位置</w:t>
            </w:r>
          </w:p>
        </w:tc>
      </w:tr>
      <w:tr w14:paraId="287F4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2104B2D">
            <w:pPr>
              <w:rPr>
                <w:rFonts w:ascii="宋体" w:hAnsi="宋体"/>
                <w:sz w:val="24"/>
              </w:rPr>
            </w:pPr>
            <w:r>
              <w:rPr>
                <w:rFonts w:hint="eastAsia" w:ascii="宋体" w:hAnsi="宋体"/>
                <w:sz w:val="24"/>
              </w:rPr>
              <w:t>前置条件：</w:t>
            </w:r>
          </w:p>
        </w:tc>
        <w:tc>
          <w:tcPr>
            <w:tcW w:w="6225" w:type="dxa"/>
            <w:gridSpan w:val="3"/>
          </w:tcPr>
          <w:p w14:paraId="5E84C1D2">
            <w:pPr>
              <w:bidi w:val="0"/>
              <w:rPr>
                <w:rFonts w:hint="default" w:ascii="宋体" w:hAnsi="宋体" w:eastAsia="宋体"/>
                <w:lang w:val="en-US" w:eastAsia="zh-CN"/>
              </w:rPr>
            </w:pPr>
            <w:r>
              <w:rPr>
                <w:rFonts w:hint="eastAsia"/>
              </w:rPr>
              <w:t>进入</w:t>
            </w:r>
            <w:r>
              <w:rPr>
                <w:rFonts w:hint="eastAsia"/>
                <w:lang w:val="en-US" w:eastAsia="zh-CN"/>
              </w:rPr>
              <w:t>热门搜索详情页</w:t>
            </w:r>
          </w:p>
        </w:tc>
      </w:tr>
      <w:tr w14:paraId="04CEC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ECD803F">
            <w:pPr>
              <w:rPr>
                <w:rFonts w:ascii="宋体" w:hAnsi="宋体"/>
                <w:sz w:val="24"/>
              </w:rPr>
            </w:pPr>
            <w:r>
              <w:rPr>
                <w:rFonts w:hint="eastAsia" w:ascii="宋体" w:hAnsi="宋体"/>
                <w:sz w:val="24"/>
              </w:rPr>
              <w:t>后置条件：</w:t>
            </w:r>
          </w:p>
        </w:tc>
        <w:tc>
          <w:tcPr>
            <w:tcW w:w="6225" w:type="dxa"/>
            <w:gridSpan w:val="3"/>
          </w:tcPr>
          <w:p w14:paraId="099C62CE">
            <w:pPr>
              <w:bidi w:val="0"/>
              <w:rPr>
                <w:rFonts w:hint="default" w:ascii="宋体" w:hAnsi="宋体" w:eastAsia="宋体"/>
                <w:lang w:val="en-US" w:eastAsia="zh-CN"/>
              </w:rPr>
            </w:pPr>
            <w:r>
              <w:rPr>
                <w:rFonts w:hint="eastAsia" w:ascii="宋体" w:hAnsi="宋体"/>
                <w:lang w:val="en-US" w:eastAsia="zh-CN"/>
              </w:rPr>
              <w:t>响应用户操作</w:t>
            </w:r>
            <w:r>
              <w:rPr>
                <w:rFonts w:hint="eastAsia"/>
                <w:lang w:val="en-US" w:eastAsia="zh-CN"/>
              </w:rPr>
              <w:t>（点赞、评论、收藏、转发）</w:t>
            </w:r>
          </w:p>
        </w:tc>
      </w:tr>
      <w:tr w14:paraId="305FD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CA8FC6A">
            <w:pPr>
              <w:rPr>
                <w:rFonts w:ascii="宋体" w:hAnsi="宋体"/>
                <w:sz w:val="24"/>
              </w:rPr>
            </w:pPr>
            <w:r>
              <w:rPr>
                <w:rFonts w:hint="eastAsia" w:ascii="宋体" w:hAnsi="宋体"/>
                <w:sz w:val="24"/>
              </w:rPr>
              <w:t>一般性流程：</w:t>
            </w:r>
          </w:p>
        </w:tc>
        <w:tc>
          <w:tcPr>
            <w:tcW w:w="6225" w:type="dxa"/>
            <w:gridSpan w:val="3"/>
          </w:tcPr>
          <w:p w14:paraId="0A83405D">
            <w:pPr>
              <w:pStyle w:val="17"/>
              <w:ind w:firstLine="0" w:firstLineChars="0"/>
              <w:rPr>
                <w:rFonts w:ascii="宋体" w:hAnsi="宋体"/>
                <w:sz w:val="24"/>
              </w:rPr>
            </w:pPr>
            <w:r>
              <w:rPr>
                <w:rFonts w:hint="eastAsia" w:ascii="宋体" w:hAnsi="宋体"/>
                <w:sz w:val="24"/>
              </w:rPr>
              <w:t>登录</w:t>
            </w:r>
          </w:p>
        </w:tc>
      </w:tr>
      <w:tr w14:paraId="0D910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42B605F">
            <w:pPr>
              <w:rPr>
                <w:rFonts w:ascii="宋体" w:hAnsi="宋体"/>
                <w:sz w:val="24"/>
              </w:rPr>
            </w:pPr>
            <w:r>
              <w:rPr>
                <w:rFonts w:hint="eastAsia" w:ascii="宋体" w:hAnsi="宋体"/>
                <w:sz w:val="24"/>
              </w:rPr>
              <w:t>选择性流程</w:t>
            </w:r>
          </w:p>
        </w:tc>
        <w:tc>
          <w:tcPr>
            <w:tcW w:w="6225" w:type="dxa"/>
            <w:gridSpan w:val="3"/>
          </w:tcPr>
          <w:p w14:paraId="0DBA305E">
            <w:pPr>
              <w:pStyle w:val="17"/>
              <w:ind w:firstLine="0" w:firstLineChars="0"/>
              <w:rPr>
                <w:rFonts w:ascii="宋体" w:hAnsi="宋体"/>
                <w:sz w:val="24"/>
              </w:rPr>
            </w:pPr>
            <w:r>
              <w:rPr>
                <w:rFonts w:hint="eastAsia" w:ascii="宋体" w:hAnsi="宋体"/>
                <w:sz w:val="24"/>
              </w:rPr>
              <w:t>无</w:t>
            </w:r>
          </w:p>
        </w:tc>
      </w:tr>
      <w:tr w14:paraId="1CEA0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9E1EE43">
            <w:pPr>
              <w:rPr>
                <w:rFonts w:ascii="宋体" w:hAnsi="宋体"/>
                <w:sz w:val="24"/>
              </w:rPr>
            </w:pPr>
            <w:r>
              <w:rPr>
                <w:rFonts w:hint="eastAsia" w:ascii="宋体" w:hAnsi="宋体"/>
                <w:sz w:val="24"/>
              </w:rPr>
              <w:t>异常：</w:t>
            </w:r>
          </w:p>
        </w:tc>
        <w:tc>
          <w:tcPr>
            <w:tcW w:w="6225" w:type="dxa"/>
            <w:gridSpan w:val="3"/>
          </w:tcPr>
          <w:p w14:paraId="78F01652">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4A165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CEA933E">
            <w:pPr>
              <w:rPr>
                <w:rFonts w:ascii="宋体" w:hAnsi="宋体"/>
                <w:sz w:val="24"/>
              </w:rPr>
            </w:pPr>
            <w:r>
              <w:rPr>
                <w:rFonts w:hint="eastAsia" w:ascii="宋体" w:hAnsi="宋体"/>
                <w:sz w:val="24"/>
              </w:rPr>
              <w:t>优先级：</w:t>
            </w:r>
          </w:p>
        </w:tc>
        <w:tc>
          <w:tcPr>
            <w:tcW w:w="6225" w:type="dxa"/>
            <w:gridSpan w:val="3"/>
          </w:tcPr>
          <w:p w14:paraId="1C3AFA58">
            <w:pPr>
              <w:rPr>
                <w:rFonts w:hint="default" w:ascii="宋体" w:hAnsi="宋体" w:eastAsia="宋体"/>
                <w:sz w:val="24"/>
                <w:lang w:val="en-US" w:eastAsia="zh-CN"/>
              </w:rPr>
            </w:pPr>
            <w:r>
              <w:rPr>
                <w:rFonts w:hint="eastAsia" w:ascii="宋体" w:hAnsi="宋体"/>
                <w:sz w:val="24"/>
                <w:lang w:val="en-US" w:eastAsia="zh-CN"/>
              </w:rPr>
              <w:t>中</w:t>
            </w:r>
          </w:p>
        </w:tc>
      </w:tr>
      <w:tr w14:paraId="241C7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8487566">
            <w:pPr>
              <w:rPr>
                <w:rFonts w:ascii="宋体" w:hAnsi="宋体"/>
                <w:sz w:val="24"/>
              </w:rPr>
            </w:pPr>
            <w:r>
              <w:rPr>
                <w:rFonts w:hint="eastAsia" w:ascii="宋体" w:hAnsi="宋体"/>
                <w:sz w:val="24"/>
              </w:rPr>
              <w:t>使用频率：</w:t>
            </w:r>
          </w:p>
        </w:tc>
        <w:tc>
          <w:tcPr>
            <w:tcW w:w="6225" w:type="dxa"/>
            <w:gridSpan w:val="3"/>
          </w:tcPr>
          <w:p w14:paraId="3D5CF20A">
            <w:pPr>
              <w:rPr>
                <w:rFonts w:hint="eastAsia" w:ascii="宋体" w:hAnsi="宋体" w:eastAsia="宋体"/>
                <w:sz w:val="24"/>
                <w:lang w:val="en-US" w:eastAsia="zh-CN"/>
              </w:rPr>
            </w:pPr>
            <w:r>
              <w:rPr>
                <w:rFonts w:hint="eastAsia" w:ascii="宋体" w:hAnsi="宋体"/>
                <w:sz w:val="24"/>
                <w:lang w:val="en-US" w:eastAsia="zh-CN"/>
              </w:rPr>
              <w:t>中</w:t>
            </w:r>
          </w:p>
        </w:tc>
      </w:tr>
      <w:tr w14:paraId="26F9E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05C147">
            <w:pPr>
              <w:rPr>
                <w:rFonts w:ascii="宋体" w:hAnsi="宋体"/>
                <w:sz w:val="24"/>
              </w:rPr>
            </w:pPr>
            <w:r>
              <w:rPr>
                <w:rFonts w:hint="eastAsia" w:ascii="宋体" w:hAnsi="宋体"/>
                <w:sz w:val="24"/>
              </w:rPr>
              <w:t>业务规则：</w:t>
            </w:r>
          </w:p>
        </w:tc>
        <w:tc>
          <w:tcPr>
            <w:tcW w:w="6225" w:type="dxa"/>
            <w:gridSpan w:val="3"/>
          </w:tcPr>
          <w:p w14:paraId="247552EF">
            <w:pPr>
              <w:rPr>
                <w:rFonts w:ascii="宋体" w:hAnsi="宋体"/>
                <w:sz w:val="24"/>
              </w:rPr>
            </w:pPr>
            <w:r>
              <w:rPr>
                <w:rFonts w:hint="eastAsia" w:ascii="宋体" w:hAnsi="宋体"/>
                <w:sz w:val="24"/>
              </w:rPr>
              <w:t>无</w:t>
            </w:r>
          </w:p>
        </w:tc>
      </w:tr>
      <w:tr w14:paraId="70B7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F3B3CB">
            <w:pPr>
              <w:rPr>
                <w:rFonts w:ascii="宋体" w:hAnsi="宋体"/>
                <w:sz w:val="24"/>
              </w:rPr>
            </w:pPr>
            <w:r>
              <w:rPr>
                <w:rFonts w:hint="eastAsia" w:ascii="宋体" w:hAnsi="宋体"/>
                <w:sz w:val="24"/>
              </w:rPr>
              <w:t>其他信息：</w:t>
            </w:r>
          </w:p>
        </w:tc>
        <w:tc>
          <w:tcPr>
            <w:tcW w:w="6225" w:type="dxa"/>
            <w:gridSpan w:val="3"/>
          </w:tcPr>
          <w:p w14:paraId="29A5391A">
            <w:pPr>
              <w:rPr>
                <w:rFonts w:ascii="宋体" w:hAnsi="宋体"/>
                <w:sz w:val="24"/>
              </w:rPr>
            </w:pPr>
            <w:r>
              <w:rPr>
                <w:rFonts w:hint="eastAsia" w:ascii="宋体" w:hAnsi="宋体"/>
                <w:sz w:val="24"/>
              </w:rPr>
              <w:t>无</w:t>
            </w:r>
          </w:p>
        </w:tc>
      </w:tr>
      <w:tr w14:paraId="33C2B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A9E886">
            <w:pPr>
              <w:rPr>
                <w:rFonts w:ascii="宋体" w:hAnsi="宋体"/>
                <w:sz w:val="24"/>
              </w:rPr>
            </w:pPr>
            <w:r>
              <w:rPr>
                <w:rFonts w:hint="eastAsia" w:ascii="宋体" w:hAnsi="宋体"/>
                <w:sz w:val="24"/>
              </w:rPr>
              <w:t>假设：</w:t>
            </w:r>
          </w:p>
        </w:tc>
        <w:tc>
          <w:tcPr>
            <w:tcW w:w="6225" w:type="dxa"/>
            <w:gridSpan w:val="3"/>
          </w:tcPr>
          <w:p w14:paraId="3EA142FB">
            <w:pPr>
              <w:rPr>
                <w:rFonts w:ascii="宋体" w:hAnsi="宋体"/>
                <w:sz w:val="24"/>
              </w:rPr>
            </w:pPr>
            <w:r>
              <w:rPr>
                <w:rFonts w:hint="eastAsia" w:ascii="宋体" w:hAnsi="宋体"/>
                <w:sz w:val="24"/>
              </w:rPr>
              <w:t>无</w:t>
            </w:r>
          </w:p>
        </w:tc>
      </w:tr>
    </w:tbl>
    <w:p w14:paraId="0C2DA539">
      <w:pPr>
        <w:numPr>
          <w:ilvl w:val="0"/>
          <w:numId w:val="0"/>
        </w:numPr>
      </w:pPr>
    </w:p>
    <w:p w14:paraId="63AA285B">
      <w:pPr>
        <w:numPr>
          <w:numId w:val="0"/>
        </w:numPr>
      </w:pPr>
      <w:r>
        <w:rPr>
          <w:rFonts w:hint="eastAsia"/>
        </w:rPr>
        <w:t>用例原型</w:t>
      </w:r>
    </w:p>
    <w:p w14:paraId="548A7944"/>
    <w:p w14:paraId="3A1C52D7"/>
    <w:p w14:paraId="520A96FD">
      <w:pPr>
        <w:rPr>
          <w:rFonts w:hint="eastAsia"/>
          <w:lang w:val="en-US" w:eastAsia="zh-CN"/>
        </w:rPr>
      </w:pPr>
      <w:r>
        <w:drawing>
          <wp:inline distT="0" distB="0" distL="114300" distR="114300">
            <wp:extent cx="2594610" cy="4376420"/>
            <wp:effectExtent l="0" t="0" r="5715" b="508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43"/>
                    <a:stretch>
                      <a:fillRect/>
                    </a:stretch>
                  </pic:blipFill>
                  <pic:spPr>
                    <a:xfrm>
                      <a:off x="0" y="0"/>
                      <a:ext cx="2594610" cy="4376420"/>
                    </a:xfrm>
                    <a:prstGeom prst="rect">
                      <a:avLst/>
                    </a:prstGeom>
                    <a:noFill/>
                    <a:ln>
                      <a:noFill/>
                    </a:ln>
                  </pic:spPr>
                </pic:pic>
              </a:graphicData>
            </a:graphic>
          </wp:inline>
        </w:drawing>
      </w:r>
      <w:r>
        <w:drawing>
          <wp:inline distT="0" distB="0" distL="114300" distR="114300">
            <wp:extent cx="2482215" cy="4320540"/>
            <wp:effectExtent l="0" t="0" r="3810" b="381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5"/>
                    <a:stretch>
                      <a:fillRect/>
                    </a:stretch>
                  </pic:blipFill>
                  <pic:spPr>
                    <a:xfrm>
                      <a:off x="0" y="0"/>
                      <a:ext cx="2482215" cy="4320540"/>
                    </a:xfrm>
                    <a:prstGeom prst="rect">
                      <a:avLst/>
                    </a:prstGeom>
                    <a:noFill/>
                    <a:ln>
                      <a:noFill/>
                    </a:ln>
                  </pic:spPr>
                </pic:pic>
              </a:graphicData>
            </a:graphic>
          </wp:inline>
        </w:drawing>
      </w:r>
    </w:p>
    <w:p w14:paraId="511EC703">
      <w:pPr>
        <w:rPr>
          <w:rFonts w:hint="default"/>
          <w:lang w:val="en-US" w:eastAsia="zh-CN"/>
        </w:rPr>
      </w:pPr>
    </w:p>
    <w:p w14:paraId="26399F09">
      <w:pPr>
        <w:pStyle w:val="5"/>
        <w:numPr>
          <w:ilvl w:val="3"/>
          <w:numId w:val="0"/>
        </w:numPr>
        <w:rPr>
          <w:rFonts w:hint="eastAsia"/>
          <w:lang w:val="en-US" w:eastAsia="zh-CN"/>
        </w:rPr>
      </w:pPr>
      <w:r>
        <w:rPr>
          <w:rFonts w:hint="eastAsia"/>
          <w:lang w:val="en-US" w:eastAsia="zh-CN"/>
        </w:rPr>
        <w:t>4.3.1.2输入栏</w:t>
      </w:r>
    </w:p>
    <w:p w14:paraId="3784452A">
      <w:pPr>
        <w:pStyle w:val="6"/>
        <w:rPr>
          <w:rFonts w:hint="eastAsia"/>
          <w:lang w:val="en-US" w:eastAsia="zh-CN"/>
        </w:rPr>
      </w:pPr>
      <w:r>
        <w:rPr>
          <w:rFonts w:hint="eastAsia"/>
          <w:lang w:val="en-US" w:eastAsia="zh-CN"/>
        </w:rPr>
        <w:t>4.3.1.2.1语音输入</w:t>
      </w:r>
    </w:p>
    <w:p w14:paraId="2CEEACA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73982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507D88C">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53A4D59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UC-4</w:t>
            </w:r>
          </w:p>
        </w:tc>
      </w:tr>
      <w:tr w14:paraId="4F972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26E461C">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16ACFB9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597F1170">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36AF08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31DA5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D33C2E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34F3BC2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1F536222">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2C13E9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7983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5AA7231A">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4381C11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在AI问答中通过语音输入问题</w:t>
            </w:r>
          </w:p>
        </w:tc>
      </w:tr>
      <w:tr w14:paraId="4B0B1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3B3EC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646C144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下方，输入框</w:t>
            </w:r>
          </w:p>
        </w:tc>
      </w:tr>
      <w:tr w14:paraId="3372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AB2B0E1">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488625F">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04BC2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23FD014">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18E52B9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用户进行语音输入，提出问题</w:t>
            </w:r>
          </w:p>
        </w:tc>
      </w:tr>
      <w:tr w14:paraId="4EFD5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3CF716">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95691D6">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8AC9C18">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33106563">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19BAE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33A634E">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9EE19C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C072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E1EAE3">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3E89EA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7C01092D">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179A1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BC547C4">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107F800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364FB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39FBF53C">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1AAA4FBD">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D80B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FA3294C">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2B21774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2CE8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73BD45E">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0ADA7DA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E763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0C71097">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0D4867F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CCB413D">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4-3-1-2-1</w:t>
      </w:r>
      <w:r>
        <w:rPr>
          <w:rFonts w:hint="eastAsia" w:ascii="楷体" w:hAnsi="楷体" w:eastAsia="楷体" w:cs="楷体"/>
          <w:sz w:val="21"/>
          <w:szCs w:val="21"/>
          <w:lang w:eastAsia="zh-Hans"/>
        </w:rPr>
        <w:t xml:space="preserve">用例表 </w:t>
      </w:r>
    </w:p>
    <w:p w14:paraId="2665820F"/>
    <w:p w14:paraId="7DAD90E3">
      <w:pPr>
        <w:rPr>
          <w:rFonts w:hint="eastAsia"/>
          <w:lang w:val="en-US" w:eastAsia="zh-CN"/>
        </w:rPr>
      </w:pPr>
      <w:r>
        <w:rPr>
          <w:rFonts w:hint="eastAsia"/>
          <w:lang w:val="en-US" w:eastAsia="zh-CN"/>
        </w:rPr>
        <w:t>界面原型</w:t>
      </w:r>
    </w:p>
    <w:p w14:paraId="78159BC6">
      <w:r>
        <w:drawing>
          <wp:inline distT="0" distB="0" distL="114300" distR="114300">
            <wp:extent cx="2555240" cy="4315460"/>
            <wp:effectExtent l="0" t="0" r="6985" b="889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384425" cy="4273550"/>
            <wp:effectExtent l="0" t="0" r="6350" b="3175"/>
            <wp:docPr id="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
                    <pic:cNvPicPr>
                      <a:picLocks noChangeAspect="1"/>
                    </pic:cNvPicPr>
                  </pic:nvPicPr>
                  <pic:blipFill>
                    <a:blip r:embed="rId47"/>
                    <a:stretch>
                      <a:fillRect/>
                    </a:stretch>
                  </pic:blipFill>
                  <pic:spPr>
                    <a:xfrm>
                      <a:off x="0" y="0"/>
                      <a:ext cx="2384425" cy="4273550"/>
                    </a:xfrm>
                    <a:prstGeom prst="rect">
                      <a:avLst/>
                    </a:prstGeom>
                    <a:noFill/>
                    <a:ln>
                      <a:noFill/>
                    </a:ln>
                  </pic:spPr>
                </pic:pic>
              </a:graphicData>
            </a:graphic>
          </wp:inline>
        </w:drawing>
      </w:r>
    </w:p>
    <w:p w14:paraId="5D77CC09">
      <w:pPr>
        <w:rPr>
          <w:rFonts w:hint="default"/>
          <w:lang w:val="en-US" w:eastAsia="zh-CN"/>
        </w:rPr>
      </w:pPr>
      <w:r>
        <w:drawing>
          <wp:inline distT="0" distB="0" distL="114300" distR="114300">
            <wp:extent cx="2542540" cy="4454525"/>
            <wp:effectExtent l="0" t="0" r="635" b="3175"/>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pic:cNvPicPr>
                  </pic:nvPicPr>
                  <pic:blipFill>
                    <a:blip r:embed="rId48"/>
                    <a:stretch>
                      <a:fillRect/>
                    </a:stretch>
                  </pic:blipFill>
                  <pic:spPr>
                    <a:xfrm>
                      <a:off x="0" y="0"/>
                      <a:ext cx="2542540" cy="4454525"/>
                    </a:xfrm>
                    <a:prstGeom prst="rect">
                      <a:avLst/>
                    </a:prstGeom>
                    <a:noFill/>
                    <a:ln>
                      <a:noFill/>
                    </a:ln>
                  </pic:spPr>
                </pic:pic>
              </a:graphicData>
            </a:graphic>
          </wp:inline>
        </w:drawing>
      </w:r>
    </w:p>
    <w:p w14:paraId="4C2A7029">
      <w:pPr>
        <w:pStyle w:val="6"/>
        <w:rPr>
          <w:rFonts w:hint="eastAsia" w:cs="Times New Roman"/>
          <w:b/>
          <w:kern w:val="2"/>
          <w:sz w:val="28"/>
          <w:szCs w:val="24"/>
          <w:lang w:val="en-US" w:eastAsia="zh-CN" w:bidi="ar-SA"/>
        </w:rPr>
      </w:pPr>
      <w:r>
        <w:rPr>
          <w:rFonts w:hint="eastAsia" w:cs="Times New Roman"/>
          <w:b/>
          <w:kern w:val="2"/>
          <w:sz w:val="28"/>
          <w:szCs w:val="24"/>
          <w:lang w:val="en-US" w:eastAsia="zh-CN" w:bidi="ar-SA"/>
        </w:rPr>
        <w:t>4.3.1.2.2文字输入</w:t>
      </w:r>
    </w:p>
    <w:p w14:paraId="63A92339">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11A6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BB37A5">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C5D853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UC-5</w:t>
            </w:r>
          </w:p>
        </w:tc>
      </w:tr>
      <w:tr w14:paraId="213FC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CFD5B03">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518D27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09C0A4EB">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A9467D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097E2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810E444">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38EA0DB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72CEBE3A">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FADA52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76FE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CE1B622">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DCC4A7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在AI问答中通过键盘输入问题</w:t>
            </w:r>
          </w:p>
        </w:tc>
      </w:tr>
      <w:tr w14:paraId="1AC16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7A8948">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6534E65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下方，输入框</w:t>
            </w:r>
          </w:p>
        </w:tc>
      </w:tr>
      <w:tr w14:paraId="26B39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0B866B3">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6BF8C1A7">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2403C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7F79247">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445FF8B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用户进行文字输入，提出问题</w:t>
            </w:r>
          </w:p>
        </w:tc>
      </w:tr>
      <w:tr w14:paraId="54804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24BA16">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77AA8623">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5E128BF6">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3D4136BF">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62643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559A8BA">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759733C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BA26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90F9AC3">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20EA223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2489EE38">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47901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B4DC195">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6F48BA0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052BD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DE38092">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4D757874">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B20C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380977B">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0AB645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8976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5B68D32">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86D5E7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ED5A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5086849">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2293472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322560B">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4-3-1-2-2</w:t>
      </w:r>
      <w:r>
        <w:rPr>
          <w:rFonts w:hint="eastAsia" w:ascii="楷体" w:hAnsi="楷体" w:eastAsia="楷体" w:cs="楷体"/>
          <w:sz w:val="21"/>
          <w:szCs w:val="21"/>
          <w:lang w:eastAsia="zh-Hans"/>
        </w:rPr>
        <w:t xml:space="preserve">用例表 </w:t>
      </w:r>
    </w:p>
    <w:p w14:paraId="43FF6F8F"/>
    <w:p w14:paraId="6094E472">
      <w:pPr>
        <w:rPr>
          <w:rFonts w:hint="eastAsia"/>
          <w:lang w:val="en-US" w:eastAsia="zh-CN"/>
        </w:rPr>
      </w:pPr>
      <w:r>
        <w:rPr>
          <w:rFonts w:hint="eastAsia"/>
          <w:lang w:val="en-US" w:eastAsia="zh-CN"/>
        </w:rPr>
        <w:t>界面原型</w:t>
      </w:r>
    </w:p>
    <w:p w14:paraId="6E199B09">
      <w:pPr>
        <w:rPr>
          <w:rFonts w:hint="default"/>
          <w:lang w:val="en-US" w:eastAsia="zh-CN"/>
        </w:rPr>
      </w:pPr>
      <w:r>
        <w:drawing>
          <wp:inline distT="0" distB="0" distL="114300" distR="114300">
            <wp:extent cx="2555240" cy="4315460"/>
            <wp:effectExtent l="0" t="0" r="6985" b="889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568575" cy="4306570"/>
            <wp:effectExtent l="0" t="0" r="3175" b="825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49"/>
                    <a:stretch>
                      <a:fillRect/>
                    </a:stretch>
                  </pic:blipFill>
                  <pic:spPr>
                    <a:xfrm>
                      <a:off x="0" y="0"/>
                      <a:ext cx="2568575" cy="4306570"/>
                    </a:xfrm>
                    <a:prstGeom prst="rect">
                      <a:avLst/>
                    </a:prstGeom>
                    <a:noFill/>
                    <a:ln>
                      <a:noFill/>
                    </a:ln>
                  </pic:spPr>
                </pic:pic>
              </a:graphicData>
            </a:graphic>
          </wp:inline>
        </w:drawing>
      </w:r>
    </w:p>
    <w:p w14:paraId="05CB682D">
      <w:pPr>
        <w:pStyle w:val="6"/>
        <w:rPr>
          <w:rFonts w:hint="eastAsia" w:cs="Times New Roman"/>
          <w:b/>
          <w:kern w:val="2"/>
          <w:sz w:val="28"/>
          <w:szCs w:val="24"/>
          <w:lang w:val="en-US" w:eastAsia="zh-CN" w:bidi="ar-SA"/>
        </w:rPr>
      </w:pPr>
      <w:r>
        <w:rPr>
          <w:rFonts w:hint="eastAsia" w:cs="Times New Roman"/>
          <w:b/>
          <w:kern w:val="2"/>
          <w:sz w:val="28"/>
          <w:szCs w:val="24"/>
          <w:lang w:val="en-US" w:eastAsia="zh-CN" w:bidi="ar-SA"/>
        </w:rPr>
        <w:t>4.3.1.2.3文件传输</w:t>
      </w:r>
    </w:p>
    <w:p w14:paraId="463FD91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0AC0C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38958A3">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592B267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UC-6</w:t>
            </w:r>
          </w:p>
        </w:tc>
      </w:tr>
      <w:tr w14:paraId="1C0E6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5CF217C">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20987C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7BA537B1">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512A30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5B33F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D33D465">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2B728C2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438A91E">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165D8C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3760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52A31618">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52C5D81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在AI问答中输入相关文件</w:t>
            </w:r>
          </w:p>
        </w:tc>
      </w:tr>
      <w:tr w14:paraId="5972F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A8F116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67550BD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下仿，输入框</w:t>
            </w:r>
          </w:p>
        </w:tc>
      </w:tr>
      <w:tr w14:paraId="4AE65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57C7D97">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40180F0">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4CE31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06180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2C52EC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用户选择文件进行传输</w:t>
            </w:r>
          </w:p>
        </w:tc>
      </w:tr>
      <w:tr w14:paraId="5E637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FEB2B6">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5E717CD3">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3BD58AF">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588DD4F8">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0370B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CBFD35E">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662FF3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7884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FD5A921">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29982F7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2E99D63A">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15847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A13E7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45E83D1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773F2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61BC3F7B">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67F733F">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50D0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77EEFF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24EBADC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EE91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424CEB4">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789C282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4BFD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B49AAE">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38A47D7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1B70508">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4-3-1-2-3</w:t>
      </w:r>
      <w:r>
        <w:rPr>
          <w:rFonts w:hint="eastAsia" w:ascii="楷体" w:hAnsi="楷体" w:eastAsia="楷体" w:cs="楷体"/>
          <w:sz w:val="21"/>
          <w:szCs w:val="21"/>
          <w:lang w:eastAsia="zh-Hans"/>
        </w:rPr>
        <w:t xml:space="preserve">用例表 </w:t>
      </w:r>
    </w:p>
    <w:p w14:paraId="50ED399B"/>
    <w:p w14:paraId="55C7F1FC">
      <w:pPr>
        <w:rPr>
          <w:rFonts w:hint="eastAsia"/>
          <w:lang w:val="en-US" w:eastAsia="zh-CN"/>
        </w:rPr>
      </w:pPr>
      <w:r>
        <w:rPr>
          <w:rFonts w:hint="eastAsia"/>
          <w:lang w:val="en-US" w:eastAsia="zh-CN"/>
        </w:rPr>
        <w:t>界面原型</w:t>
      </w:r>
    </w:p>
    <w:p w14:paraId="23CF31EC">
      <w:r>
        <w:drawing>
          <wp:inline distT="0" distB="0" distL="114300" distR="114300">
            <wp:extent cx="2555240" cy="4315460"/>
            <wp:effectExtent l="0" t="0" r="6985" b="889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450465" cy="4349115"/>
            <wp:effectExtent l="0" t="0" r="6985" b="381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50"/>
                    <a:stretch>
                      <a:fillRect/>
                    </a:stretch>
                  </pic:blipFill>
                  <pic:spPr>
                    <a:xfrm>
                      <a:off x="0" y="0"/>
                      <a:ext cx="2450465" cy="4349115"/>
                    </a:xfrm>
                    <a:prstGeom prst="rect">
                      <a:avLst/>
                    </a:prstGeom>
                    <a:noFill/>
                    <a:ln>
                      <a:noFill/>
                    </a:ln>
                  </pic:spPr>
                </pic:pic>
              </a:graphicData>
            </a:graphic>
          </wp:inline>
        </w:drawing>
      </w:r>
    </w:p>
    <w:p w14:paraId="6585C2B0">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6D4A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6E75F6">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CB3CA6D">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UC-16 输入栏</w:t>
            </w:r>
          </w:p>
        </w:tc>
      </w:tr>
      <w:tr w14:paraId="6E00D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79DCEBD">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6E0DD3A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631B79FD">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FAB693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14685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40DE411">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4B3BEF0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223EEBCC">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522A468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08B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20DDAC21">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432136C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在AI问答提出问题，包括文字输入或其他文件</w:t>
            </w:r>
          </w:p>
        </w:tc>
      </w:tr>
      <w:tr w14:paraId="6117C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0BEB81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3C9E3AF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下仿，输入框</w:t>
            </w:r>
          </w:p>
        </w:tc>
      </w:tr>
      <w:tr w14:paraId="03C3F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6CF1100">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3211366">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076C6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D5C8C56">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6412E1B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用户进行传输</w:t>
            </w:r>
          </w:p>
        </w:tc>
      </w:tr>
      <w:tr w14:paraId="427B8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AD3905">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679A60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547E780C">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在AI问答页面下方输入栏中进行操作</w:t>
            </w:r>
          </w:p>
          <w:p w14:paraId="781AA50A">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用户发送内容</w:t>
            </w:r>
          </w:p>
        </w:tc>
      </w:tr>
      <w:tr w14:paraId="7EACC4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379963">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1B80B98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02C5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C6A832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49BEF5C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6070E5EC">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603E7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3B8AE3B">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84E8B5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056B1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08D303E8">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7A930B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024F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84D88BB">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139501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19F2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8B65254">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0064DA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38E3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E6030A3">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1864F43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9A1FF72">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4-3-1-2-3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输入栏</w:t>
      </w:r>
    </w:p>
    <w:p w14:paraId="3E0EE5A5"/>
    <w:p w14:paraId="03C5380F">
      <w:pPr>
        <w:rPr>
          <w:rFonts w:hint="eastAsia"/>
          <w:lang w:val="en-US" w:eastAsia="zh-CN"/>
        </w:rPr>
      </w:pPr>
      <w:r>
        <w:rPr>
          <w:rFonts w:hint="eastAsia"/>
          <w:lang w:val="en-US" w:eastAsia="zh-CN"/>
        </w:rPr>
        <w:t>界面原型</w:t>
      </w:r>
    </w:p>
    <w:p w14:paraId="7F7B09A6">
      <w:pPr>
        <w:rPr>
          <w:rFonts w:ascii="楷体" w:hAnsi="楷体" w:eastAsia="楷体" w:cs="Times New Roman"/>
          <w:b/>
          <w:bCs/>
          <w:sz w:val="24"/>
          <w:lang w:eastAsia="zh-Hans"/>
        </w:rPr>
      </w:pPr>
      <w:r>
        <w:drawing>
          <wp:inline distT="0" distB="0" distL="114300" distR="114300">
            <wp:extent cx="2555240" cy="4315460"/>
            <wp:effectExtent l="0" t="0" r="6985" b="889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46"/>
                    <a:stretch>
                      <a:fillRect/>
                    </a:stretch>
                  </pic:blipFill>
                  <pic:spPr>
                    <a:xfrm>
                      <a:off x="0" y="0"/>
                      <a:ext cx="2555240" cy="4315460"/>
                    </a:xfrm>
                    <a:prstGeom prst="rect">
                      <a:avLst/>
                    </a:prstGeom>
                    <a:noFill/>
                    <a:ln>
                      <a:noFill/>
                    </a:ln>
                  </pic:spPr>
                </pic:pic>
              </a:graphicData>
            </a:graphic>
          </wp:inline>
        </w:drawing>
      </w:r>
      <w:r>
        <w:drawing>
          <wp:inline distT="0" distB="0" distL="114300" distR="114300">
            <wp:extent cx="2378075" cy="4299585"/>
            <wp:effectExtent l="0" t="0" r="3175" b="571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69"/>
                    <a:stretch>
                      <a:fillRect/>
                    </a:stretch>
                  </pic:blipFill>
                  <pic:spPr>
                    <a:xfrm>
                      <a:off x="0" y="0"/>
                      <a:ext cx="2378075" cy="4299585"/>
                    </a:xfrm>
                    <a:prstGeom prst="rect">
                      <a:avLst/>
                    </a:prstGeom>
                    <a:noFill/>
                    <a:ln>
                      <a:noFill/>
                    </a:ln>
                  </pic:spPr>
                </pic:pic>
              </a:graphicData>
            </a:graphic>
          </wp:inline>
        </w:drawing>
      </w:r>
    </w:p>
    <w:p w14:paraId="300E4082">
      <w:pPr>
        <w:keepNext/>
        <w:keepLines/>
        <w:spacing w:before="280" w:after="290" w:line="374" w:lineRule="auto"/>
        <w:jc w:val="left"/>
        <w:outlineLvl w:val="3"/>
        <w:rPr>
          <w:rFonts w:hint="eastAsia" w:ascii="楷体" w:hAnsi="楷体" w:eastAsia="楷体" w:cs="Times New Roman"/>
          <w:b/>
          <w:bCs/>
          <w:sz w:val="24"/>
          <w:lang w:val="en-US" w:eastAsia="zh-CN"/>
        </w:rPr>
      </w:pPr>
      <w:r>
        <w:rPr>
          <w:rFonts w:hint="eastAsia" w:ascii="楷体" w:hAnsi="楷体" w:eastAsia="楷体" w:cs="Times New Roman"/>
          <w:b/>
          <w:bCs/>
          <w:sz w:val="24"/>
          <w:lang w:val="en-US" w:eastAsia="zh-CN"/>
        </w:rPr>
        <w:t>4.3.1.3历史记录</w:t>
      </w:r>
    </w:p>
    <w:p w14:paraId="71938F6A">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32E180F0">
      <w:pPr>
        <w:spacing w:line="360" w:lineRule="auto"/>
        <w:jc w:val="center"/>
        <w:rPr>
          <w:rFonts w:hint="eastAsia" w:ascii="楷体" w:hAnsi="楷体" w:eastAsia="楷体" w:cs="楷体"/>
        </w:rPr>
      </w:pPr>
      <w:r>
        <w:drawing>
          <wp:inline distT="0" distB="0" distL="114300" distR="114300">
            <wp:extent cx="5270500" cy="1050290"/>
            <wp:effectExtent l="0" t="0" r="6350" b="698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51"/>
                    <a:stretch>
                      <a:fillRect/>
                    </a:stretch>
                  </pic:blipFill>
                  <pic:spPr>
                    <a:xfrm>
                      <a:off x="0" y="0"/>
                      <a:ext cx="5270500" cy="1050290"/>
                    </a:xfrm>
                    <a:prstGeom prst="rect">
                      <a:avLst/>
                    </a:prstGeom>
                    <a:noFill/>
                    <a:ln>
                      <a:noFill/>
                    </a:ln>
                  </pic:spPr>
                </pic:pic>
              </a:graphicData>
            </a:graphic>
          </wp:inline>
        </w:drawing>
      </w:r>
    </w:p>
    <w:p w14:paraId="779F3308">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4-3-1-3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历史记录</w:t>
      </w:r>
    </w:p>
    <w:p w14:paraId="30ABC91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501F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B3682BA">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328CD077">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UC-7历史记录</w:t>
            </w:r>
          </w:p>
        </w:tc>
      </w:tr>
      <w:tr w14:paraId="58735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BF591E">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68466F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1BA44F7">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1EC10652">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1980B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4EADD12">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3F8718B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65C11094">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ED2744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B75C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976AA59">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020BB508">
            <w:pPr>
              <w:spacing w:line="360" w:lineRule="auto"/>
              <w:rPr>
                <w:rFonts w:hint="eastAsia" w:ascii="楷体" w:hAnsi="楷体" w:eastAsia="楷体" w:cs="楷体"/>
                <w:kern w:val="0"/>
                <w:szCs w:val="20"/>
              </w:rPr>
            </w:pPr>
            <w:r>
              <w:rPr>
                <w:rFonts w:hint="eastAsia" w:ascii="楷体" w:hAnsi="楷体" w:eastAsia="楷体" w:cs="楷体"/>
                <w:kern w:val="0"/>
                <w:szCs w:val="20"/>
              </w:rPr>
              <w:t>用户可以查看与AI问答机器人的交互历史记录，包括查询课表、成绩等信息</w:t>
            </w:r>
          </w:p>
        </w:tc>
      </w:tr>
      <w:tr w14:paraId="0C227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C30FF63">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6AA58AE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点击历史记录按钮</w:t>
            </w:r>
          </w:p>
        </w:tc>
      </w:tr>
      <w:tr w14:paraId="1B386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2D3BA0">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BB60497">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注册并登录</w:t>
            </w:r>
            <w:r>
              <w:rPr>
                <w:rFonts w:ascii="楷体" w:hAnsi="楷体" w:eastAsia="楷体" w:cs="楷体"/>
                <w:kern w:val="0"/>
                <w:szCs w:val="20"/>
              </w:rPr>
              <w:t>账号</w:t>
            </w:r>
          </w:p>
        </w:tc>
      </w:tr>
      <w:tr w14:paraId="43F48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6594C89">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3022EECC">
            <w:pPr>
              <w:spacing w:line="360" w:lineRule="auto"/>
              <w:rPr>
                <w:rFonts w:hint="eastAsia" w:ascii="楷体" w:hAnsi="楷体" w:eastAsia="楷体" w:cs="楷体"/>
                <w:kern w:val="0"/>
                <w:szCs w:val="20"/>
              </w:rPr>
            </w:pPr>
            <w:r>
              <w:rPr>
                <w:rFonts w:hint="eastAsia" w:ascii="楷体" w:hAnsi="楷体" w:eastAsia="楷体" w:cs="楷体"/>
                <w:kern w:val="0"/>
                <w:szCs w:val="20"/>
              </w:rPr>
              <w:t>显示历史记录列表</w:t>
            </w:r>
          </w:p>
        </w:tc>
      </w:tr>
      <w:tr w14:paraId="78EA2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B3D3EE8">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2D33994D">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2CCF0D89">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w:t>
            </w:r>
            <w:r>
              <w:rPr>
                <w:rFonts w:hint="eastAsia" w:ascii="楷体" w:hAnsi="楷体" w:eastAsia="楷体" w:cs="楷体"/>
                <w:kern w:val="0"/>
                <w:szCs w:val="20"/>
              </w:rPr>
              <w:t>“历史记录”</w:t>
            </w:r>
          </w:p>
          <w:p w14:paraId="0F88C78C">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系统显示用户的历史交互记录</w:t>
            </w:r>
          </w:p>
        </w:tc>
      </w:tr>
      <w:tr w14:paraId="16349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40D88EF">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01F935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CE7B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809A6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0A1D2E0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39C7A5BE">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044D5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A52D8D3">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7B1AE15D">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3904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41689C4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75C0D4C">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7AE34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99B24C9">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8BA6B2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A773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D16521E">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7F905F2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413C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1C9637">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7E0390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8F91242">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历史记录</w:t>
      </w:r>
    </w:p>
    <w:p w14:paraId="3273DB2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377434EA">
      <w:pPr>
        <w:spacing w:line="360" w:lineRule="auto"/>
        <w:jc w:val="center"/>
        <w:rPr>
          <w:rFonts w:hint="eastAsia" w:ascii="楷体" w:hAnsi="楷体" w:eastAsia="楷体" w:cs="楷体"/>
        </w:rPr>
      </w:pPr>
      <w:r>
        <w:drawing>
          <wp:inline distT="0" distB="0" distL="114300" distR="114300">
            <wp:extent cx="1760220" cy="4904105"/>
            <wp:effectExtent l="0" t="0" r="1905" b="127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3"/>
                    <pic:cNvPicPr>
                      <a:picLocks noChangeAspect="1"/>
                    </pic:cNvPicPr>
                  </pic:nvPicPr>
                  <pic:blipFill>
                    <a:blip r:embed="rId52"/>
                    <a:stretch>
                      <a:fillRect/>
                    </a:stretch>
                  </pic:blipFill>
                  <pic:spPr>
                    <a:xfrm>
                      <a:off x="0" y="0"/>
                      <a:ext cx="1760220" cy="4904105"/>
                    </a:xfrm>
                    <a:prstGeom prst="rect">
                      <a:avLst/>
                    </a:prstGeom>
                    <a:noFill/>
                    <a:ln>
                      <a:noFill/>
                    </a:ln>
                  </pic:spPr>
                </pic:pic>
              </a:graphicData>
            </a:graphic>
          </wp:inline>
        </w:drawing>
      </w:r>
    </w:p>
    <w:p w14:paraId="00B05AED">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w:t>
      </w:r>
      <w:r>
        <w:rPr>
          <w:rFonts w:hint="eastAsia" w:ascii="楷体" w:hAnsi="楷体" w:eastAsia="楷体" w:cs="楷体"/>
          <w:sz w:val="21"/>
          <w:szCs w:val="21"/>
          <w:lang w:val="en-US" w:eastAsia="zh-CN"/>
        </w:rPr>
        <w:t>4-3-1-3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历史记录</w:t>
      </w:r>
    </w:p>
    <w:p w14:paraId="37E0EC6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E1A2435">
      <w:pPr>
        <w:rPr>
          <w:rFonts w:hint="eastAsia"/>
        </w:rPr>
      </w:pPr>
      <w:r>
        <w:rPr>
          <w:rFonts w:hint="eastAsia"/>
        </w:rPr>
        <w:t xml:space="preserve"> </w:t>
      </w:r>
      <w:r>
        <w:drawing>
          <wp:inline distT="0" distB="0" distL="114300" distR="114300">
            <wp:extent cx="2419985" cy="4085590"/>
            <wp:effectExtent l="0" t="0" r="8890" b="635"/>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46"/>
                    <a:stretch>
                      <a:fillRect/>
                    </a:stretch>
                  </pic:blipFill>
                  <pic:spPr>
                    <a:xfrm>
                      <a:off x="0" y="0"/>
                      <a:ext cx="2419985" cy="4085590"/>
                    </a:xfrm>
                    <a:prstGeom prst="rect">
                      <a:avLst/>
                    </a:prstGeom>
                    <a:noFill/>
                    <a:ln>
                      <a:noFill/>
                    </a:ln>
                  </pic:spPr>
                </pic:pic>
              </a:graphicData>
            </a:graphic>
          </wp:inline>
        </w:drawing>
      </w:r>
      <w:r>
        <w:drawing>
          <wp:inline distT="0" distB="0" distL="114300" distR="114300">
            <wp:extent cx="2479040" cy="4098290"/>
            <wp:effectExtent l="0" t="0" r="6985" b="6985"/>
            <wp:docPr id="1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
                    <pic:cNvPicPr>
                      <a:picLocks noChangeAspect="1"/>
                    </pic:cNvPicPr>
                  </pic:nvPicPr>
                  <pic:blipFill>
                    <a:blip r:embed="rId53"/>
                    <a:stretch>
                      <a:fillRect/>
                    </a:stretch>
                  </pic:blipFill>
                  <pic:spPr>
                    <a:xfrm>
                      <a:off x="0" y="0"/>
                      <a:ext cx="2479040" cy="4098290"/>
                    </a:xfrm>
                    <a:prstGeom prst="rect">
                      <a:avLst/>
                    </a:prstGeom>
                    <a:noFill/>
                    <a:ln>
                      <a:noFill/>
                    </a:ln>
                  </pic:spPr>
                </pic:pic>
              </a:graphicData>
            </a:graphic>
          </wp:inline>
        </w:drawing>
      </w:r>
    </w:p>
    <w:p w14:paraId="6DE35698">
      <w:pPr>
        <w:pStyle w:val="7"/>
        <w:spacing w:line="360" w:lineRule="auto"/>
      </w:pPr>
      <w:r>
        <w:rPr>
          <w:rFonts w:hint="eastAsia" w:ascii="楷体" w:hAnsi="楷体" w:eastAsia="楷体" w:cs="楷体"/>
          <w:sz w:val="21"/>
          <w:szCs w:val="21"/>
        </w:rPr>
        <w:t>图</w:t>
      </w:r>
      <w:r>
        <w:rPr>
          <w:rFonts w:hint="eastAsia" w:ascii="楷体" w:hAnsi="楷体" w:eastAsia="楷体" w:cs="楷体"/>
          <w:sz w:val="21"/>
          <w:szCs w:val="21"/>
          <w:lang w:val="en-US" w:eastAsia="zh-CN"/>
        </w:rPr>
        <w:t>4-3-1-3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历史记录</w:t>
      </w:r>
    </w:p>
    <w:p w14:paraId="6D10E0F9">
      <w:pPr>
        <w:keepNext/>
        <w:keepLines/>
        <w:spacing w:before="280" w:after="290" w:line="374" w:lineRule="auto"/>
        <w:jc w:val="left"/>
        <w:outlineLvl w:val="3"/>
        <w:rPr>
          <w:rFonts w:hint="eastAsia" w:eastAsia="宋体"/>
          <w:lang w:eastAsia="zh-CN"/>
        </w:rPr>
      </w:pPr>
      <w:r>
        <w:rPr>
          <w:rFonts w:hint="eastAsia" w:ascii="楷体" w:hAnsi="楷体" w:eastAsia="楷体" w:cs="Times New Roman"/>
          <w:b/>
          <w:bCs/>
          <w:kern w:val="2"/>
          <w:sz w:val="24"/>
          <w:szCs w:val="24"/>
          <w:lang w:val="en-US" w:eastAsia="zh-CN" w:bidi="ar-SA"/>
        </w:rPr>
        <w:t>4.3.1.4 AI回答反馈</w:t>
      </w:r>
    </w:p>
    <w:p w14:paraId="77266682">
      <w:pPr>
        <w:outlineLvl w:val="4"/>
        <w:rPr>
          <w:rFonts w:hint="eastAsia"/>
          <w:lang w:val="en-US" w:eastAsia="zh-CN"/>
        </w:rPr>
      </w:pPr>
      <w:r>
        <w:rPr>
          <w:rFonts w:hint="eastAsia"/>
          <w:lang w:val="en-US" w:eastAsia="zh-CN"/>
        </w:rPr>
        <w:t>4.3.1.4.1重新生成</w:t>
      </w:r>
    </w:p>
    <w:p w14:paraId="6885E897">
      <w:pPr>
        <w:spacing w:line="360" w:lineRule="auto"/>
        <w:rPr>
          <w:rFonts w:hint="eastAsia" w:ascii="楷体" w:hAnsi="楷体" w:eastAsia="楷体" w:cs="楷体"/>
          <w:sz w:val="24"/>
          <w:szCs w:val="32"/>
          <w:lang w:eastAsia="zh-Hans"/>
        </w:rPr>
      </w:pPr>
    </w:p>
    <w:p w14:paraId="6ADB85AA">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0A35B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7F1B58B">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7C0FB75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UC-8</w:t>
            </w:r>
          </w:p>
        </w:tc>
      </w:tr>
      <w:tr w14:paraId="0F712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A7B5524">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7F828F5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52013F04">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58B07F5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6ED1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1C4F327">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446D88F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7B25F9C3">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68E175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CED8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0850119D">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ABB8C2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354F4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754CD3">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590FDC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AI回答记录下的重新生成按钮</w:t>
            </w:r>
          </w:p>
        </w:tc>
      </w:tr>
      <w:tr w14:paraId="64A95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1D467A">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BE492CF">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2935F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32006C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13798A1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更新AI回答结果</w:t>
            </w:r>
          </w:p>
        </w:tc>
      </w:tr>
      <w:tr w14:paraId="1999E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981BF37">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85D6535">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95AFEA7">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在AI问答页面点击重新生成按钮</w:t>
            </w:r>
          </w:p>
          <w:p w14:paraId="035C4EBF">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更新AI 回答结果</w:t>
            </w:r>
          </w:p>
        </w:tc>
      </w:tr>
      <w:tr w14:paraId="3C833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1CF6282">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B707E7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AFCA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BC67E1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33FCB83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67A8EB38">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3CCE8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1338729">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46BEDF5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3EBB6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85415FA">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F796FA7">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ECDB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5B32E14">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AD1CB9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2CB1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B6114C1">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33B5D4B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8F9A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2D6FF9C">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1BE1E10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68D8676">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4-3-1-4-1</w:t>
      </w:r>
      <w:r>
        <w:rPr>
          <w:rFonts w:hint="eastAsia" w:ascii="楷体" w:hAnsi="楷体" w:eastAsia="楷体" w:cs="楷体"/>
          <w:sz w:val="21"/>
          <w:szCs w:val="21"/>
          <w:lang w:eastAsia="zh-Hans"/>
        </w:rPr>
        <w:t xml:space="preserve">用例表 </w:t>
      </w:r>
    </w:p>
    <w:p w14:paraId="325D730E"/>
    <w:p w14:paraId="27E56401">
      <w:pPr>
        <w:rPr>
          <w:rFonts w:hint="eastAsia"/>
          <w:lang w:val="en-US" w:eastAsia="zh-CN"/>
        </w:rPr>
      </w:pPr>
      <w:r>
        <w:rPr>
          <w:rFonts w:hint="eastAsia"/>
          <w:lang w:val="en-US" w:eastAsia="zh-CN"/>
        </w:rPr>
        <w:t>界面原型</w:t>
      </w:r>
    </w:p>
    <w:p w14:paraId="43C5181C">
      <w:pPr>
        <w:rPr>
          <w:rFonts w:hint="eastAsia"/>
          <w:lang w:val="en-US" w:eastAsia="zh-CN"/>
        </w:rPr>
      </w:pPr>
    </w:p>
    <w:p w14:paraId="08B30487">
      <w:r>
        <w:drawing>
          <wp:inline distT="0" distB="0" distL="114300" distR="114300">
            <wp:extent cx="2419985" cy="4085590"/>
            <wp:effectExtent l="0" t="0" r="8890" b="63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46"/>
                    <a:stretch>
                      <a:fillRect/>
                    </a:stretch>
                  </pic:blipFill>
                  <pic:spPr>
                    <a:xfrm>
                      <a:off x="0" y="0"/>
                      <a:ext cx="2419985" cy="4085590"/>
                    </a:xfrm>
                    <a:prstGeom prst="rect">
                      <a:avLst/>
                    </a:prstGeom>
                    <a:noFill/>
                    <a:ln>
                      <a:noFill/>
                    </a:ln>
                  </pic:spPr>
                </pic:pic>
              </a:graphicData>
            </a:graphic>
          </wp:inline>
        </w:drawing>
      </w:r>
    </w:p>
    <w:p w14:paraId="2D6F1032">
      <w:pPr>
        <w:rPr>
          <w:rFonts w:hint="default"/>
          <w:lang w:val="en-US" w:eastAsia="zh-CN"/>
        </w:rPr>
      </w:pPr>
    </w:p>
    <w:p w14:paraId="1A798F3E">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4.3.1.4.2有声播放</w:t>
      </w:r>
    </w:p>
    <w:p w14:paraId="51FAD6BB">
      <w:pPr>
        <w:spacing w:line="360" w:lineRule="auto"/>
        <w:rPr>
          <w:rFonts w:hint="eastAsia" w:ascii="楷体" w:hAnsi="楷体" w:eastAsia="楷体" w:cs="楷体"/>
          <w:sz w:val="24"/>
          <w:szCs w:val="32"/>
          <w:lang w:eastAsia="zh-Hans"/>
        </w:rPr>
      </w:pPr>
    </w:p>
    <w:p w14:paraId="2A747319">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11B5F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B6EEEF">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3BACD2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UC-9</w:t>
            </w:r>
          </w:p>
        </w:tc>
      </w:tr>
      <w:tr w14:paraId="300A4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731A987">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F4BCC0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439F2FA6">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40424E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77742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9BD3F3">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6B0B28F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539ABFA1">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7514BB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8627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2987F052">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C9A15B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2CC3D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D616198">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1368D99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AI回答记录下的“喇叭”按钮</w:t>
            </w:r>
          </w:p>
        </w:tc>
      </w:tr>
      <w:tr w14:paraId="54775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8A18F4">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01459610">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787C5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0B95B4">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71A4CE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有声播放AI回答结果</w:t>
            </w:r>
          </w:p>
        </w:tc>
      </w:tr>
      <w:tr w14:paraId="63450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15D23F">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36608495">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1319503C">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在AI问答页面点击“喇叭”按钮</w:t>
            </w:r>
          </w:p>
          <w:p w14:paraId="342635C0">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有声播放AI 回答结果</w:t>
            </w:r>
          </w:p>
        </w:tc>
      </w:tr>
      <w:tr w14:paraId="3745E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22E2E9C">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5F3C365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0906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33CD43">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437199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316AFBF6">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1A15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9B77AD3">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724B9A9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292B5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57CC5AC">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1AFFB458">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2B09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0AE3F5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693CEFF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1354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331C732">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1CEF503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071D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605FD47">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040402A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4D00157C">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4-3-1-4-2</w:t>
      </w:r>
      <w:r>
        <w:rPr>
          <w:rFonts w:hint="eastAsia" w:ascii="楷体" w:hAnsi="楷体" w:eastAsia="楷体" w:cs="楷体"/>
          <w:sz w:val="21"/>
          <w:szCs w:val="21"/>
          <w:lang w:eastAsia="zh-Hans"/>
        </w:rPr>
        <w:t xml:space="preserve">用例表 </w:t>
      </w:r>
    </w:p>
    <w:p w14:paraId="6E7FD0DE">
      <w:pPr>
        <w:rPr>
          <w:rFonts w:hint="eastAsia" w:ascii="楷体" w:hAnsi="楷体" w:eastAsia="楷体" w:cs="楷体"/>
          <w:sz w:val="21"/>
          <w:szCs w:val="21"/>
          <w:lang w:eastAsia="zh-Hans"/>
        </w:rPr>
      </w:pPr>
    </w:p>
    <w:p w14:paraId="0DBF8EBD">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21CA4A28">
      <w:pPr>
        <w:rPr>
          <w:rFonts w:hint="eastAsia" w:ascii="楷体" w:hAnsi="楷体" w:eastAsia="楷体" w:cs="楷体"/>
          <w:sz w:val="21"/>
          <w:szCs w:val="21"/>
          <w:lang w:val="en-US" w:eastAsia="zh-CN"/>
        </w:rPr>
      </w:pPr>
    </w:p>
    <w:p w14:paraId="048BDF78">
      <w:r>
        <w:drawing>
          <wp:inline distT="0" distB="0" distL="114300" distR="114300">
            <wp:extent cx="2419985" cy="4085590"/>
            <wp:effectExtent l="0" t="0" r="8890" b="63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46"/>
                    <a:stretch>
                      <a:fillRect/>
                    </a:stretch>
                  </pic:blipFill>
                  <pic:spPr>
                    <a:xfrm>
                      <a:off x="0" y="0"/>
                      <a:ext cx="2419985" cy="4085590"/>
                    </a:xfrm>
                    <a:prstGeom prst="rect">
                      <a:avLst/>
                    </a:prstGeom>
                    <a:noFill/>
                    <a:ln>
                      <a:noFill/>
                    </a:ln>
                  </pic:spPr>
                </pic:pic>
              </a:graphicData>
            </a:graphic>
          </wp:inline>
        </w:drawing>
      </w:r>
    </w:p>
    <w:p w14:paraId="500D10C1">
      <w:pPr>
        <w:rPr>
          <w:rFonts w:hint="default"/>
          <w:lang w:val="en-US" w:eastAsia="zh-CN"/>
        </w:rPr>
      </w:pPr>
    </w:p>
    <w:p w14:paraId="0CBB8874">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4.3.1.4.3 点赞结果</w:t>
      </w:r>
    </w:p>
    <w:p w14:paraId="191303E6">
      <w:pPr>
        <w:spacing w:line="360" w:lineRule="auto"/>
        <w:rPr>
          <w:rFonts w:hint="eastAsia" w:ascii="楷体" w:hAnsi="楷体" w:eastAsia="楷体" w:cs="楷体"/>
          <w:sz w:val="24"/>
          <w:szCs w:val="32"/>
          <w:lang w:eastAsia="zh-Hans"/>
        </w:rPr>
      </w:pPr>
    </w:p>
    <w:p w14:paraId="5DB0CE0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368F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8C00175">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4803A3E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UC-10</w:t>
            </w:r>
          </w:p>
        </w:tc>
      </w:tr>
      <w:tr w14:paraId="74FED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DEE7D90">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199CBA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09D9418A">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D7DCBB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15A8A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76B3D48">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6BA2207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11111D4E">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4988A5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87EE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6FB3AFB">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6B10938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5A2C6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60F36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473EA9F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AI回答记录下的点赞按钮</w:t>
            </w:r>
          </w:p>
        </w:tc>
      </w:tr>
      <w:tr w14:paraId="06177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1961C7">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7267FC29">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62030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801E32">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41F9627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对AI回答结果进行点赞标记</w:t>
            </w:r>
          </w:p>
        </w:tc>
      </w:tr>
      <w:tr w14:paraId="61C64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10D0482">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56F8316A">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748D837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在AI问答页面点击点赞按钮</w:t>
            </w:r>
          </w:p>
          <w:p w14:paraId="269BA42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对AI 回答结果进行点赞标记</w:t>
            </w:r>
          </w:p>
        </w:tc>
      </w:tr>
      <w:tr w14:paraId="61DA1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5A00434">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4C317CB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F669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A3E01AF">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4726DD3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77F4B9AB">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C625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F31CD3C">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9AC438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79179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6C829F44">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43B7BC6">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3189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A64ABFC">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04D6F01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F2B3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1722497">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13462CD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E128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DF6432">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EBBBF0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E4393BF">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4-3-1-4-3</w:t>
      </w:r>
      <w:r>
        <w:rPr>
          <w:rFonts w:hint="eastAsia" w:ascii="楷体" w:hAnsi="楷体" w:eastAsia="楷体" w:cs="楷体"/>
          <w:sz w:val="21"/>
          <w:szCs w:val="21"/>
          <w:lang w:eastAsia="zh-Hans"/>
        </w:rPr>
        <w:t xml:space="preserve">用例表 </w:t>
      </w:r>
    </w:p>
    <w:p w14:paraId="0CFE9271">
      <w:pPr>
        <w:rPr>
          <w:rFonts w:hint="eastAsia" w:ascii="楷体" w:hAnsi="楷体" w:eastAsia="楷体" w:cs="楷体"/>
          <w:sz w:val="21"/>
          <w:szCs w:val="21"/>
          <w:lang w:eastAsia="zh-Hans"/>
        </w:rPr>
      </w:pPr>
    </w:p>
    <w:p w14:paraId="647C34B8">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5E38F307">
      <w:r>
        <w:drawing>
          <wp:inline distT="0" distB="0" distL="114300" distR="114300">
            <wp:extent cx="2569845" cy="4338955"/>
            <wp:effectExtent l="0" t="0" r="1905" b="444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
                    <pic:cNvPicPr>
                      <a:picLocks noChangeAspect="1"/>
                    </pic:cNvPicPr>
                  </pic:nvPicPr>
                  <pic:blipFill>
                    <a:blip r:embed="rId46"/>
                    <a:stretch>
                      <a:fillRect/>
                    </a:stretch>
                  </pic:blipFill>
                  <pic:spPr>
                    <a:xfrm>
                      <a:off x="0" y="0"/>
                      <a:ext cx="2569845" cy="4338955"/>
                    </a:xfrm>
                    <a:prstGeom prst="rect">
                      <a:avLst/>
                    </a:prstGeom>
                    <a:noFill/>
                    <a:ln>
                      <a:noFill/>
                    </a:ln>
                  </pic:spPr>
                </pic:pic>
              </a:graphicData>
            </a:graphic>
          </wp:inline>
        </w:drawing>
      </w:r>
      <w:r>
        <w:drawing>
          <wp:inline distT="0" distB="0" distL="114300" distR="114300">
            <wp:extent cx="2566670" cy="4364990"/>
            <wp:effectExtent l="0" t="0" r="5080" b="6985"/>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54"/>
                    <a:stretch>
                      <a:fillRect/>
                    </a:stretch>
                  </pic:blipFill>
                  <pic:spPr>
                    <a:xfrm>
                      <a:off x="0" y="0"/>
                      <a:ext cx="2566670" cy="4364990"/>
                    </a:xfrm>
                    <a:prstGeom prst="rect">
                      <a:avLst/>
                    </a:prstGeom>
                    <a:noFill/>
                    <a:ln>
                      <a:noFill/>
                    </a:ln>
                  </pic:spPr>
                </pic:pic>
              </a:graphicData>
            </a:graphic>
          </wp:inline>
        </w:drawing>
      </w:r>
    </w:p>
    <w:p w14:paraId="1EFD9E27">
      <w:pPr>
        <w:rPr>
          <w:rFonts w:hint="eastAsia"/>
          <w:lang w:val="en-US" w:eastAsia="zh-CN"/>
        </w:rPr>
      </w:pPr>
    </w:p>
    <w:p w14:paraId="02A99ED9">
      <w:pPr>
        <w:outlineLvl w:val="4"/>
        <w:rPr>
          <w:rFonts w:hint="eastAsia" w:cs="Times New Roman"/>
          <w:kern w:val="2"/>
          <w:sz w:val="21"/>
          <w:szCs w:val="24"/>
          <w:lang w:val="en-US" w:eastAsia="zh-CN" w:bidi="ar-SA"/>
        </w:rPr>
      </w:pPr>
      <w:r>
        <w:rPr>
          <w:rFonts w:hint="eastAsia" w:cs="Times New Roman"/>
          <w:kern w:val="2"/>
          <w:sz w:val="21"/>
          <w:szCs w:val="24"/>
          <w:lang w:val="en-US" w:eastAsia="zh-CN" w:bidi="ar-SA"/>
        </w:rPr>
        <w:t>4.3.1.4.4收藏结果</w:t>
      </w:r>
    </w:p>
    <w:p w14:paraId="69A3986A">
      <w:pPr>
        <w:spacing w:line="360" w:lineRule="auto"/>
        <w:rPr>
          <w:rFonts w:hint="eastAsia" w:ascii="楷体" w:hAnsi="楷体" w:eastAsia="楷体" w:cs="楷体"/>
          <w:sz w:val="24"/>
          <w:szCs w:val="32"/>
          <w:lang w:eastAsia="zh-Hans"/>
        </w:rPr>
      </w:pPr>
    </w:p>
    <w:p w14:paraId="755B909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2D55F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FE336F9">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17EAF24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UC-11</w:t>
            </w:r>
          </w:p>
        </w:tc>
      </w:tr>
      <w:tr w14:paraId="4FBD9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7514F85">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1451A45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025C3AD5">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4C55C3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3CBED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3BBB0C5">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0A56D1A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4EF07CE8">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0999A3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136C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33A29F6">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3717609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对AI回答的结果进行反馈</w:t>
            </w:r>
          </w:p>
        </w:tc>
      </w:tr>
      <w:tr w14:paraId="1B901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77CDD8">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72E5FB4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AI回答记录下的收藏按钮</w:t>
            </w:r>
          </w:p>
        </w:tc>
      </w:tr>
      <w:tr w14:paraId="7427B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B598DBD">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1967B7D2">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进入AI问答页面并提出问题，生成结果后选择按钮</w:t>
            </w:r>
          </w:p>
        </w:tc>
      </w:tr>
      <w:tr w14:paraId="298AE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3713310">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AC10DA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对AI回答结果进行收藏标记</w:t>
            </w:r>
          </w:p>
        </w:tc>
      </w:tr>
      <w:tr w14:paraId="68F5D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EBFA27">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2EEE69A">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237ED285">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在AI问答页面点击收藏按钮</w:t>
            </w:r>
          </w:p>
          <w:p w14:paraId="20A9AB6E">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对AI 回答结果进行收藏标记</w:t>
            </w:r>
          </w:p>
        </w:tc>
      </w:tr>
      <w:tr w14:paraId="076A7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AEA98FB">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05A0141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5AF1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44D212">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529820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响应</w:t>
            </w:r>
            <w:r>
              <w:rPr>
                <w:rFonts w:hint="eastAsia" w:ascii="楷体" w:hAnsi="楷体" w:eastAsia="楷体" w:cs="楷体"/>
                <w:kern w:val="0"/>
                <w:szCs w:val="20"/>
              </w:rPr>
              <w:t>失败：网络问题或数据同步延迟</w:t>
            </w:r>
          </w:p>
          <w:p w14:paraId="1E886B20">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37271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761CB8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01C5957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2B24B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0DCB2778">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1E5EAB8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2DC4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2DE2A2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089FF9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576F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E64C16A">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684B7BD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70B7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626F9C">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B0E040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E428CFA">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w:t>
      </w:r>
      <w:r>
        <w:rPr>
          <w:rFonts w:hint="eastAsia" w:ascii="楷体" w:hAnsi="楷体" w:eastAsia="楷体" w:cs="楷体"/>
          <w:sz w:val="21"/>
          <w:szCs w:val="21"/>
          <w:lang w:val="en-US" w:eastAsia="zh-CN"/>
        </w:rPr>
        <w:t>4-3-1-4-4</w:t>
      </w:r>
      <w:r>
        <w:rPr>
          <w:rFonts w:hint="eastAsia" w:ascii="楷体" w:hAnsi="楷体" w:eastAsia="楷体" w:cs="楷体"/>
          <w:sz w:val="21"/>
          <w:szCs w:val="21"/>
          <w:lang w:eastAsia="zh-Hans"/>
        </w:rPr>
        <w:t xml:space="preserve">用例表 </w:t>
      </w:r>
    </w:p>
    <w:p w14:paraId="11DF82BD">
      <w:pPr>
        <w:rPr>
          <w:rFonts w:hint="eastAsia" w:ascii="楷体" w:hAnsi="楷体" w:eastAsia="楷体" w:cs="楷体"/>
          <w:sz w:val="21"/>
          <w:szCs w:val="21"/>
          <w:lang w:eastAsia="zh-Hans"/>
        </w:rPr>
      </w:pPr>
    </w:p>
    <w:p w14:paraId="0B1EB6FA">
      <w:pPr>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界面原型</w:t>
      </w:r>
    </w:p>
    <w:p w14:paraId="1A43AD2C">
      <w:pPr>
        <w:keepNext/>
        <w:keepLines/>
        <w:spacing w:before="280" w:after="290" w:line="374" w:lineRule="auto"/>
        <w:jc w:val="left"/>
        <w:outlineLvl w:val="3"/>
        <w:rPr>
          <w:rFonts w:hint="eastAsia" w:ascii="楷体" w:hAnsi="楷体" w:eastAsia="楷体" w:cs="Times New Roman"/>
          <w:b/>
          <w:bCs/>
          <w:kern w:val="2"/>
          <w:sz w:val="24"/>
          <w:szCs w:val="24"/>
          <w:lang w:val="en-US" w:eastAsia="zh-CN" w:bidi="ar-SA"/>
        </w:rPr>
      </w:pPr>
      <w:r>
        <w:rPr>
          <w:rFonts w:hint="eastAsia" w:ascii="楷体" w:hAnsi="楷体" w:eastAsia="楷体" w:cs="Times New Roman"/>
          <w:b/>
          <w:bCs/>
          <w:kern w:val="2"/>
          <w:sz w:val="24"/>
          <w:szCs w:val="24"/>
          <w:lang w:val="en-US" w:eastAsia="zh-CN" w:bidi="ar-SA"/>
        </w:rPr>
        <w:t>4.3.1.5 评论区</w:t>
      </w:r>
    </w:p>
    <w:p w14:paraId="2AF9001D">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EFAD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EDF9930">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5B048C0B">
            <w:pPr>
              <w:spacing w:line="360" w:lineRule="auto"/>
              <w:rPr>
                <w:rFonts w:hint="default" w:ascii="楷体" w:hAnsi="楷体" w:eastAsia="楷体" w:cs="楷体"/>
                <w:kern w:val="0"/>
                <w:szCs w:val="20"/>
                <w:lang w:val="en-US"/>
              </w:rPr>
            </w:pPr>
            <w:r>
              <w:rPr>
                <w:rFonts w:hint="eastAsia" w:ascii="楷体" w:hAnsi="楷体" w:eastAsia="楷体" w:cs="楷体"/>
                <w:kern w:val="0"/>
                <w:szCs w:val="20"/>
                <w:lang w:val="en-US" w:eastAsia="zh-CN"/>
              </w:rPr>
              <w:t>UC-19评论区</w:t>
            </w:r>
          </w:p>
        </w:tc>
      </w:tr>
      <w:tr w14:paraId="4355B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4BF2D1">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14D3705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赵益萍</w:t>
            </w:r>
          </w:p>
        </w:tc>
        <w:tc>
          <w:tcPr>
            <w:tcW w:w="2072" w:type="dxa"/>
            <w:tcBorders>
              <w:top w:val="single" w:color="auto" w:sz="4" w:space="0"/>
              <w:left w:val="single" w:color="auto" w:sz="4" w:space="0"/>
              <w:bottom w:val="single" w:color="auto" w:sz="4" w:space="0"/>
              <w:right w:val="single" w:color="auto" w:sz="4" w:space="0"/>
            </w:tcBorders>
          </w:tcPr>
          <w:p w14:paraId="1CF85B6A">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4CF2F2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11</w:t>
            </w:r>
          </w:p>
        </w:tc>
      </w:tr>
      <w:tr w14:paraId="4BAD4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A680921">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4476CA6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1E07D59C">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1D9657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4B43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E4256D8">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3DDCCB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用户可以</w:t>
            </w:r>
            <w:r>
              <w:rPr>
                <w:rFonts w:hint="eastAsia" w:ascii="楷体" w:hAnsi="楷体" w:eastAsia="楷体" w:cs="楷体"/>
                <w:kern w:val="0"/>
                <w:szCs w:val="20"/>
                <w:lang w:val="en-US" w:eastAsia="zh-CN"/>
              </w:rPr>
              <w:t>从AI问答页面进入评论区</w:t>
            </w:r>
          </w:p>
        </w:tc>
      </w:tr>
      <w:tr w14:paraId="6930C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D4A5FCC">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7B012B2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右下，评论区按钮</w:t>
            </w:r>
          </w:p>
        </w:tc>
      </w:tr>
      <w:tr w14:paraId="30090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BCC902">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3F5521C">
            <w:pPr>
              <w:spacing w:line="360" w:lineRule="auto"/>
              <w:rPr>
                <w:rFonts w:hint="default"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lang w:val="en-US" w:eastAsia="zh-CN"/>
              </w:rPr>
              <w:t>进入AI问答页面</w:t>
            </w:r>
          </w:p>
        </w:tc>
      </w:tr>
      <w:tr w14:paraId="1F1CC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BC8BA3F">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3C718E5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跳转进入评论区页面</w:t>
            </w:r>
          </w:p>
        </w:tc>
      </w:tr>
      <w:tr w14:paraId="09A46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0E7C211">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6B086F8E">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46CD02F1">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在AI问答页面点击评论区按钮</w:t>
            </w:r>
          </w:p>
          <w:p w14:paraId="0B702A7D">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用户进入评论区页面</w:t>
            </w:r>
          </w:p>
        </w:tc>
      </w:tr>
      <w:tr w14:paraId="3CC4A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017A70">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6BB0483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9943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BBB07F4">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3276AF4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操作</w:t>
            </w:r>
            <w:r>
              <w:rPr>
                <w:rFonts w:hint="eastAsia" w:ascii="楷体" w:hAnsi="楷体" w:eastAsia="楷体" w:cs="楷体"/>
                <w:kern w:val="0"/>
                <w:szCs w:val="20"/>
              </w:rPr>
              <w:t>失败：网络问题或数据同步延迟</w:t>
            </w:r>
          </w:p>
          <w:p w14:paraId="437B6488">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15C43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3332DDE">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57B4C35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高</w:t>
            </w:r>
          </w:p>
        </w:tc>
      </w:tr>
      <w:tr w14:paraId="6CEA3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7168A5B7">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75162F8D">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F1D2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805F4EB">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04E9A9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B14F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1C7EC2E">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534C9F2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080D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A7ACAE">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58A38CB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4944B91">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w:t>
      </w:r>
      <w:r>
        <w:rPr>
          <w:rFonts w:hint="eastAsia" w:ascii="楷体" w:hAnsi="楷体" w:eastAsia="楷体" w:cs="楷体"/>
          <w:sz w:val="21"/>
          <w:szCs w:val="21"/>
          <w:lang w:val="en-US" w:eastAsia="zh-CN"/>
        </w:rPr>
        <w:t>4-3-1-5</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评论区</w:t>
      </w:r>
    </w:p>
    <w:p w14:paraId="2FF64E4F"/>
    <w:p w14:paraId="1FF49A1C">
      <w:pPr>
        <w:rPr>
          <w:rFonts w:hint="default" w:eastAsia="宋体"/>
          <w:lang w:val="en-US" w:eastAsia="zh-CN"/>
        </w:rPr>
      </w:pPr>
      <w:r>
        <w:rPr>
          <w:rFonts w:hint="eastAsia"/>
          <w:lang w:val="en-US" w:eastAsia="zh-CN"/>
        </w:rPr>
        <w:t>界面原型</w:t>
      </w:r>
    </w:p>
    <w:p w14:paraId="6C8391F6">
      <w:r>
        <w:drawing>
          <wp:inline distT="0" distB="0" distL="114300" distR="114300">
            <wp:extent cx="2567305" cy="4334510"/>
            <wp:effectExtent l="0" t="0" r="4445" b="889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pic:cNvPicPr>
                  </pic:nvPicPr>
                  <pic:blipFill>
                    <a:blip r:embed="rId46"/>
                    <a:stretch>
                      <a:fillRect/>
                    </a:stretch>
                  </pic:blipFill>
                  <pic:spPr>
                    <a:xfrm>
                      <a:off x="0" y="0"/>
                      <a:ext cx="2567305" cy="4334510"/>
                    </a:xfrm>
                    <a:prstGeom prst="rect">
                      <a:avLst/>
                    </a:prstGeom>
                    <a:noFill/>
                    <a:ln>
                      <a:noFill/>
                    </a:ln>
                  </pic:spPr>
                </pic:pic>
              </a:graphicData>
            </a:graphic>
          </wp:inline>
        </w:drawing>
      </w:r>
      <w:r>
        <w:drawing>
          <wp:inline distT="0" distB="0" distL="114300" distR="114300">
            <wp:extent cx="2546350" cy="4300220"/>
            <wp:effectExtent l="0" t="0" r="6350" b="5080"/>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pic:cNvPicPr>
                  </pic:nvPicPr>
                  <pic:blipFill>
                    <a:blip r:embed="rId56"/>
                    <a:stretch>
                      <a:fillRect/>
                    </a:stretch>
                  </pic:blipFill>
                  <pic:spPr>
                    <a:xfrm>
                      <a:off x="0" y="0"/>
                      <a:ext cx="2546350" cy="4300220"/>
                    </a:xfrm>
                    <a:prstGeom prst="rect">
                      <a:avLst/>
                    </a:prstGeom>
                    <a:noFill/>
                    <a:ln>
                      <a:noFill/>
                    </a:ln>
                  </pic:spPr>
                </pic:pic>
              </a:graphicData>
            </a:graphic>
          </wp:inline>
        </w:drawing>
      </w:r>
    </w:p>
    <w:p w14:paraId="73CFF860">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val="en-US" w:eastAsia="zh-CN"/>
        </w:rPr>
        <w:t>4.3.1.5.1</w:t>
      </w:r>
      <w:r>
        <w:rPr>
          <w:rFonts w:hint="eastAsia" w:ascii="楷体" w:hAnsi="楷体" w:eastAsia="楷体" w:cs="楷体"/>
          <w:b/>
          <w:bCs/>
          <w:sz w:val="24"/>
        </w:rPr>
        <w:t>发表评论</w:t>
      </w:r>
    </w:p>
    <w:p w14:paraId="7F6CC1E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077FC02E">
      <w:pPr>
        <w:rPr>
          <w:rFonts w:hint="eastAsia" w:ascii="楷体" w:hAnsi="楷体" w:eastAsia="楷体"/>
          <w:lang w:bidi="ar"/>
        </w:rPr>
      </w:pPr>
      <w:r>
        <w:rPr>
          <w:rFonts w:ascii="楷体" w:hAnsi="楷体" w:eastAsia="楷体"/>
          <w14:ligatures w14:val="standardContextual"/>
        </w:rPr>
        <w:drawing>
          <wp:inline distT="0" distB="0" distL="0" distR="0">
            <wp:extent cx="5274310" cy="1994535"/>
            <wp:effectExtent l="0" t="0" r="2540" b="5715"/>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57"/>
                    <a:stretch>
                      <a:fillRect/>
                    </a:stretch>
                  </pic:blipFill>
                  <pic:spPr>
                    <a:xfrm>
                      <a:off x="0" y="0"/>
                      <a:ext cx="5274310" cy="1994535"/>
                    </a:xfrm>
                    <a:prstGeom prst="rect">
                      <a:avLst/>
                    </a:prstGeom>
                  </pic:spPr>
                </pic:pic>
              </a:graphicData>
            </a:graphic>
          </wp:inline>
        </w:drawing>
      </w:r>
    </w:p>
    <w:p w14:paraId="0CF5DA9B">
      <w:pPr>
        <w:jc w:val="center"/>
        <w:rPr>
          <w:rFonts w:hint="eastAsia" w:ascii="楷体" w:hAnsi="楷体" w:eastAsia="楷体" w:cs="楷体"/>
          <w:szCs w:val="21"/>
        </w:rPr>
      </w:pPr>
      <w:r>
        <w:rPr>
          <w:rFonts w:hint="eastAsia" w:ascii="楷体" w:hAnsi="楷体" w:eastAsia="楷体" w:cs="楷体"/>
          <w:szCs w:val="21"/>
        </w:rPr>
        <w:t>图</w:t>
      </w:r>
      <w:r>
        <w:rPr>
          <w:rFonts w:hint="eastAsia" w:ascii="楷体" w:hAnsi="楷体" w:eastAsia="楷体" w:cs="楷体"/>
          <w:szCs w:val="21"/>
          <w:lang w:val="en-US" w:eastAsia="zh-CN"/>
        </w:rPr>
        <w:t>4-3-1-5-1</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发表评论</w:t>
      </w:r>
    </w:p>
    <w:p w14:paraId="01277E85">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77753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9A2AE7C">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276C71F">
            <w:pPr>
              <w:spacing w:line="360" w:lineRule="auto"/>
              <w:rPr>
                <w:rFonts w:hint="eastAsia" w:ascii="楷体" w:hAnsi="楷体" w:eastAsia="楷体" w:cs="楷体"/>
                <w:kern w:val="0"/>
                <w:szCs w:val="20"/>
              </w:rPr>
            </w:pPr>
            <w:r>
              <w:rPr>
                <w:rFonts w:hint="eastAsia" w:ascii="楷体" w:hAnsi="楷体" w:eastAsia="楷体" w:cs="楷体"/>
                <w:kern w:val="0"/>
                <w:szCs w:val="21"/>
                <w:lang w:val="en-US" w:eastAsia="zh-CN"/>
              </w:rPr>
              <w:t xml:space="preserve">UC-12 </w:t>
            </w:r>
            <w:r>
              <w:rPr>
                <w:rFonts w:hint="eastAsia" w:ascii="楷体" w:hAnsi="楷体" w:eastAsia="楷体" w:cs="楷体"/>
                <w:kern w:val="0"/>
                <w:szCs w:val="21"/>
                <w:lang w:eastAsia="zh-Hans"/>
              </w:rPr>
              <w:t>发表评论</w:t>
            </w:r>
          </w:p>
        </w:tc>
      </w:tr>
      <w:tr w14:paraId="4DFC0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9134135">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043F89F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5B191706">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1F74D8A">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6AA9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5C8C0FB">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45A5E7F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3B4E1E03">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57C7395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268C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215A80BC">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0C9D3F3C">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w:t>
            </w:r>
            <w:r>
              <w:rPr>
                <w:rFonts w:hint="eastAsia" w:ascii="楷体" w:hAnsi="楷体" w:eastAsia="楷体" w:cs="楷体"/>
                <w:kern w:val="0"/>
                <w:szCs w:val="20"/>
                <w:lang w:val="en-US" w:eastAsia="zh-CN"/>
              </w:rPr>
              <w:t>首页</w:t>
            </w:r>
            <w:r>
              <w:rPr>
                <w:rFonts w:hint="eastAsia" w:ascii="楷体" w:hAnsi="楷体" w:eastAsia="楷体" w:cs="楷体"/>
                <w:kern w:val="0"/>
                <w:szCs w:val="20"/>
              </w:rPr>
              <w:t>页面中，对某条</w:t>
            </w:r>
            <w:r>
              <w:rPr>
                <w:rFonts w:hint="eastAsia" w:ascii="楷体" w:hAnsi="楷体" w:eastAsia="楷体" w:cs="楷体"/>
                <w:kern w:val="0"/>
                <w:szCs w:val="20"/>
                <w:lang w:val="en-US" w:eastAsia="zh-CN"/>
              </w:rPr>
              <w:t>帖子</w:t>
            </w:r>
            <w:r>
              <w:rPr>
                <w:rFonts w:hint="eastAsia" w:ascii="楷体" w:hAnsi="楷体" w:eastAsia="楷体" w:cs="楷体"/>
                <w:kern w:val="0"/>
                <w:szCs w:val="20"/>
              </w:rPr>
              <w:t>发表评论</w:t>
            </w:r>
          </w:p>
        </w:tc>
      </w:tr>
      <w:tr w14:paraId="3B296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4D79011">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70B69337">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点击发表评论按钮</w:t>
            </w:r>
          </w:p>
        </w:tc>
      </w:tr>
      <w:tr w14:paraId="4C33E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102B851">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6DA904A5">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664C4658">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w:t>
            </w:r>
            <w:r>
              <w:rPr>
                <w:rFonts w:hint="eastAsia" w:ascii="楷体" w:hAnsi="楷体" w:eastAsia="楷体" w:cs="楷体"/>
                <w:kern w:val="0"/>
                <w:szCs w:val="20"/>
              </w:rPr>
              <w:t xml:space="preserve">页面 </w:t>
            </w:r>
          </w:p>
        </w:tc>
      </w:tr>
      <w:tr w14:paraId="70A10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B0AB5CF">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4AA79763">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评论显示在</w:t>
            </w:r>
            <w:r>
              <w:rPr>
                <w:rFonts w:hint="eastAsia" w:ascii="楷体" w:hAnsi="楷体" w:eastAsia="楷体" w:cs="楷体"/>
                <w:kern w:val="0"/>
                <w:szCs w:val="20"/>
                <w:lang w:val="en-US" w:eastAsia="zh-CN"/>
              </w:rPr>
              <w:t>帖子</w:t>
            </w:r>
            <w:r>
              <w:rPr>
                <w:rFonts w:hint="eastAsia" w:ascii="楷体" w:hAnsi="楷体" w:eastAsia="楷体" w:cs="楷体"/>
                <w:kern w:val="0"/>
                <w:szCs w:val="20"/>
              </w:rPr>
              <w:t>的评论列表中</w:t>
            </w:r>
          </w:p>
        </w:tc>
      </w:tr>
      <w:tr w14:paraId="45701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B5031BF">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006962C8">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42F428C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722FD6C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帖子页面</w:t>
            </w:r>
          </w:p>
          <w:p w14:paraId="521869E8">
            <w:pPr>
              <w:spacing w:line="360" w:lineRule="auto"/>
              <w:rPr>
                <w:rFonts w:hint="eastAsia" w:ascii="楷体" w:hAnsi="楷体" w:eastAsia="楷体" w:cs="楷体"/>
                <w:kern w:val="0"/>
                <w:szCs w:val="20"/>
              </w:rPr>
            </w:pPr>
            <w:r>
              <w:rPr>
                <w:rFonts w:hint="eastAsia" w:ascii="楷体" w:hAnsi="楷体" w:eastAsia="楷体" w:cs="楷体"/>
                <w:kern w:val="0"/>
                <w:szCs w:val="20"/>
              </w:rPr>
              <w:t>4.用户</w:t>
            </w:r>
            <w:r>
              <w:rPr>
                <w:rFonts w:hint="eastAsia" w:ascii="楷体" w:hAnsi="楷体" w:eastAsia="楷体" w:cs="楷体"/>
                <w:kern w:val="0"/>
                <w:szCs w:val="20"/>
                <w:lang w:val="en-US" w:eastAsia="zh-CN"/>
              </w:rPr>
              <w:t>在最下方输入评论内容并发布</w:t>
            </w:r>
          </w:p>
        </w:tc>
      </w:tr>
      <w:tr w14:paraId="69BF0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C8B20E0">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1987CC1">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568A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60EC5CB">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24D68905">
            <w:pPr>
              <w:spacing w:line="360" w:lineRule="auto"/>
              <w:rPr>
                <w:rFonts w:hint="eastAsia" w:ascii="楷体" w:hAnsi="楷体" w:eastAsia="楷体" w:cs="楷体"/>
                <w:kern w:val="0"/>
                <w:szCs w:val="20"/>
              </w:rPr>
            </w:pPr>
            <w:r>
              <w:rPr>
                <w:rFonts w:hint="eastAsia" w:ascii="楷体" w:hAnsi="楷体" w:eastAsia="楷体" w:cs="楷体"/>
                <w:kern w:val="0"/>
                <w:szCs w:val="20"/>
              </w:rPr>
              <w:t>1.输入为空：提交时提示“评论内容不能为空”，阻止提交</w:t>
            </w:r>
          </w:p>
          <w:p w14:paraId="22EF33E4">
            <w:pPr>
              <w:spacing w:line="360" w:lineRule="auto"/>
              <w:rPr>
                <w:rFonts w:hint="eastAsia" w:ascii="楷体" w:hAnsi="楷体" w:eastAsia="楷体" w:cs="楷体"/>
                <w:kern w:val="0"/>
                <w:szCs w:val="20"/>
              </w:rPr>
            </w:pPr>
            <w:r>
              <w:rPr>
                <w:rFonts w:hint="eastAsia" w:ascii="楷体" w:hAnsi="楷体" w:eastAsia="楷体" w:cs="楷体"/>
                <w:kern w:val="0"/>
                <w:szCs w:val="20"/>
              </w:rPr>
              <w:t>2.网络中断：显示“提交失败，请检查网络”</w:t>
            </w:r>
          </w:p>
        </w:tc>
      </w:tr>
      <w:tr w14:paraId="0A056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B7288FF">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BC1E6EA">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6808E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5FF6BB68">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1424E93C">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73631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CBFF78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702D729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599E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35AD778">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6E0C060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5F13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A5A9FA4">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4D1E2EA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4033CFA">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4-3-1-5-1</w:t>
      </w:r>
      <w:r>
        <w:rPr>
          <w:rFonts w:hint="eastAsia" w:ascii="楷体" w:hAnsi="楷体" w:eastAsia="楷体" w:cs="楷体"/>
          <w:sz w:val="21"/>
          <w:szCs w:val="21"/>
          <w:lang w:eastAsia="zh-Hans"/>
        </w:rPr>
        <w:t xml:space="preserve">用例表 </w:t>
      </w:r>
      <w:r>
        <w:rPr>
          <w:rFonts w:hint="eastAsia" w:ascii="楷体" w:hAnsi="楷体" w:eastAsia="楷体" w:cs="楷体"/>
          <w:sz w:val="21"/>
          <w:szCs w:val="22"/>
          <w:lang w:eastAsia="zh-Hans"/>
        </w:rPr>
        <w:t>发表评论</w:t>
      </w:r>
    </w:p>
    <w:p w14:paraId="2E3B8CC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9C409E0">
      <w:pPr>
        <w:spacing w:line="360" w:lineRule="auto"/>
        <w:jc w:val="center"/>
        <w:rPr>
          <w:rFonts w:hint="eastAsia" w:ascii="楷体" w:hAnsi="楷体" w:eastAsia="楷体" w:cs="楷体"/>
        </w:rPr>
      </w:pPr>
      <w:r>
        <w:drawing>
          <wp:inline distT="0" distB="0" distL="114300" distR="114300">
            <wp:extent cx="1638300" cy="4761865"/>
            <wp:effectExtent l="0" t="0" r="0" b="63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58"/>
                    <a:stretch>
                      <a:fillRect/>
                    </a:stretch>
                  </pic:blipFill>
                  <pic:spPr>
                    <a:xfrm>
                      <a:off x="0" y="0"/>
                      <a:ext cx="1638300" cy="4761865"/>
                    </a:xfrm>
                    <a:prstGeom prst="rect">
                      <a:avLst/>
                    </a:prstGeom>
                    <a:noFill/>
                    <a:ln>
                      <a:noFill/>
                    </a:ln>
                  </pic:spPr>
                </pic:pic>
              </a:graphicData>
            </a:graphic>
          </wp:inline>
        </w:drawing>
      </w:r>
    </w:p>
    <w:p w14:paraId="35E8DE37">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4-3-1-5-1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2"/>
          <w:lang w:eastAsia="zh-Hans"/>
        </w:rPr>
        <w:t>发表评论</w:t>
      </w:r>
    </w:p>
    <w:p w14:paraId="43D498D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FAFB6CC">
      <w:pPr>
        <w:jc w:val="center"/>
        <w:rPr>
          <w:rFonts w:hint="eastAsia" w:ascii="楷体" w:hAnsi="楷体" w:eastAsia="楷体"/>
        </w:rPr>
      </w:pPr>
      <w:r>
        <w:drawing>
          <wp:inline distT="0" distB="0" distL="114300" distR="114300">
            <wp:extent cx="2373630" cy="3886835"/>
            <wp:effectExtent l="0" t="0" r="7620" b="889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16695315">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w:t>
      </w:r>
      <w:r>
        <w:rPr>
          <w:rFonts w:hint="eastAsia" w:ascii="楷体" w:hAnsi="楷体" w:eastAsia="楷体" w:cs="楷体"/>
          <w:sz w:val="21"/>
          <w:szCs w:val="21"/>
          <w:lang w:val="en-US" w:eastAsia="zh-CN"/>
        </w:rPr>
        <w:t>4-3-1-5-1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2"/>
          <w:lang w:eastAsia="zh-Hans"/>
        </w:rPr>
        <w:t>发表评论</w:t>
      </w:r>
    </w:p>
    <w:p w14:paraId="24380FAF">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val="en-US" w:eastAsia="zh-CN"/>
        </w:rPr>
        <w:t>4.3.1.5.2</w:t>
      </w:r>
      <w:r>
        <w:rPr>
          <w:rFonts w:hint="eastAsia" w:ascii="楷体" w:hAnsi="楷体" w:eastAsia="楷体" w:cs="楷体"/>
          <w:b/>
          <w:bCs/>
          <w:sz w:val="24"/>
        </w:rPr>
        <w:t>评论区点赞</w:t>
      </w:r>
    </w:p>
    <w:p w14:paraId="47435027">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2101785A">
      <w:pPr>
        <w:rPr>
          <w:rFonts w:hint="eastAsia" w:ascii="楷体" w:hAnsi="楷体" w:eastAsia="楷体"/>
          <w:lang w:bidi="ar"/>
        </w:rPr>
      </w:pPr>
      <w:r>
        <w:rPr>
          <w:rFonts w:ascii="楷体" w:hAnsi="楷体" w:eastAsia="楷体"/>
          <w14:ligatures w14:val="standardContextual"/>
        </w:rPr>
        <w:drawing>
          <wp:inline distT="0" distB="0" distL="0" distR="0">
            <wp:extent cx="5274310" cy="1899285"/>
            <wp:effectExtent l="0" t="0" r="2540" b="57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3"/>
                    <a:stretch>
                      <a:fillRect/>
                    </a:stretch>
                  </pic:blipFill>
                  <pic:spPr>
                    <a:xfrm>
                      <a:off x="0" y="0"/>
                      <a:ext cx="5274310" cy="1899285"/>
                    </a:xfrm>
                    <a:prstGeom prst="rect">
                      <a:avLst/>
                    </a:prstGeom>
                  </pic:spPr>
                </pic:pic>
              </a:graphicData>
            </a:graphic>
          </wp:inline>
        </w:drawing>
      </w:r>
    </w:p>
    <w:p w14:paraId="2639A783">
      <w:pPr>
        <w:jc w:val="center"/>
        <w:rPr>
          <w:rFonts w:hint="eastAsia" w:ascii="楷体" w:hAnsi="楷体" w:eastAsia="楷体" w:cs="楷体"/>
          <w:szCs w:val="21"/>
        </w:rPr>
      </w:pPr>
      <w:r>
        <w:rPr>
          <w:rFonts w:hint="eastAsia" w:ascii="楷体" w:hAnsi="楷体" w:eastAsia="楷体" w:cs="楷体"/>
          <w:szCs w:val="21"/>
        </w:rPr>
        <w:t>图</w:t>
      </w:r>
      <w:r>
        <w:rPr>
          <w:rFonts w:hint="eastAsia" w:ascii="楷体" w:hAnsi="楷体" w:eastAsia="楷体" w:cs="楷体"/>
          <w:szCs w:val="21"/>
          <w:lang w:val="en-US" w:eastAsia="zh-CN"/>
        </w:rPr>
        <w:t>4-3-1-5-2</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评论区点赞</w:t>
      </w:r>
    </w:p>
    <w:p w14:paraId="7D2B9F9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5E056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335FFB7">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5B5E665B">
            <w:pPr>
              <w:spacing w:line="360" w:lineRule="auto"/>
              <w:rPr>
                <w:rFonts w:hint="eastAsia" w:ascii="楷体" w:hAnsi="楷体" w:eastAsia="楷体" w:cs="楷体"/>
                <w:kern w:val="0"/>
                <w:szCs w:val="20"/>
              </w:rPr>
            </w:pPr>
            <w:r>
              <w:rPr>
                <w:rFonts w:hint="eastAsia" w:ascii="楷体" w:hAnsi="楷体" w:eastAsia="楷体" w:cs="楷体"/>
                <w:kern w:val="0"/>
                <w:szCs w:val="21"/>
                <w:lang w:val="en-US" w:eastAsia="zh-CN"/>
              </w:rPr>
              <w:t xml:space="preserve">UC-13 </w:t>
            </w:r>
            <w:r>
              <w:rPr>
                <w:rFonts w:hint="eastAsia" w:ascii="楷体" w:hAnsi="楷体" w:eastAsia="楷体" w:cs="楷体"/>
                <w:kern w:val="0"/>
                <w:szCs w:val="21"/>
                <w:lang w:eastAsia="zh-Hans"/>
              </w:rPr>
              <w:t>评论区点赞</w:t>
            </w:r>
          </w:p>
        </w:tc>
      </w:tr>
      <w:tr w14:paraId="49A69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246B3A1">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58C7D7FD">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0E0F3DC7">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BD8A7AA">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060D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B6EB235">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3924AB7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05908EB5">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9A7494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DDF3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1AE5F079">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1D69B812">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对评论区的某条评论或</w:t>
            </w:r>
            <w:r>
              <w:rPr>
                <w:rFonts w:hint="eastAsia" w:ascii="楷体" w:hAnsi="楷体" w:eastAsia="楷体" w:cs="楷体"/>
                <w:kern w:val="0"/>
                <w:szCs w:val="20"/>
                <w:lang w:val="en-US" w:eastAsia="zh-CN"/>
              </w:rPr>
              <w:t>帖子</w:t>
            </w:r>
            <w:r>
              <w:rPr>
                <w:rFonts w:hint="eastAsia" w:ascii="楷体" w:hAnsi="楷体" w:eastAsia="楷体" w:cs="楷体"/>
                <w:kern w:val="0"/>
                <w:szCs w:val="20"/>
              </w:rPr>
              <w:t>点赞</w:t>
            </w:r>
          </w:p>
        </w:tc>
      </w:tr>
      <w:tr w14:paraId="1FE95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0C75CA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559F5A0D">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在评论区点击点赞按钮</w:t>
            </w:r>
          </w:p>
        </w:tc>
      </w:tr>
      <w:tr w14:paraId="6F0AE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97AD477">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78B0536F">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60A22844">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帖子详情</w:t>
            </w:r>
            <w:r>
              <w:rPr>
                <w:rFonts w:hint="eastAsia" w:ascii="楷体" w:hAnsi="楷体" w:eastAsia="楷体" w:cs="楷体"/>
                <w:kern w:val="0"/>
                <w:szCs w:val="20"/>
              </w:rPr>
              <w:t>页面</w:t>
            </w:r>
          </w:p>
          <w:p w14:paraId="1B20C5F5">
            <w:pPr>
              <w:spacing w:line="360" w:lineRule="auto"/>
              <w:rPr>
                <w:rFonts w:hint="eastAsia" w:ascii="楷体" w:hAnsi="楷体" w:eastAsia="楷体" w:cs="楷体"/>
                <w:kern w:val="0"/>
                <w:szCs w:val="20"/>
              </w:rPr>
            </w:pPr>
            <w:r>
              <w:rPr>
                <w:rFonts w:hint="eastAsia" w:ascii="楷体" w:hAnsi="楷体" w:eastAsia="楷体" w:cs="楷体"/>
                <w:kern w:val="0"/>
                <w:szCs w:val="20"/>
              </w:rPr>
              <w:t>3.</w:t>
            </w:r>
            <w:r>
              <w:rPr>
                <w:rFonts w:ascii="楷体" w:hAnsi="楷体" w:eastAsia="楷体" w:cs="楷体"/>
                <w:kern w:val="0"/>
                <w:szCs w:val="20"/>
              </w:rPr>
              <w:t>目标</w:t>
            </w:r>
            <w:r>
              <w:rPr>
                <w:rFonts w:hint="eastAsia" w:ascii="楷体" w:hAnsi="楷体" w:eastAsia="楷体" w:cs="楷体"/>
                <w:kern w:val="0"/>
                <w:szCs w:val="20"/>
              </w:rPr>
              <w:t>评论存在</w:t>
            </w:r>
          </w:p>
        </w:tc>
      </w:tr>
      <w:tr w14:paraId="7287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2F92172">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20FCC20D">
            <w:pPr>
              <w:numPr>
                <w:ilvl w:val="0"/>
                <w:numId w:val="18"/>
              </w:numPr>
              <w:spacing w:line="360" w:lineRule="auto"/>
              <w:rPr>
                <w:rFonts w:hint="eastAsia" w:ascii="楷体" w:hAnsi="楷体" w:eastAsia="楷体" w:cs="楷体"/>
                <w:kern w:val="0"/>
                <w:szCs w:val="20"/>
              </w:rPr>
            </w:pPr>
            <w:r>
              <w:rPr>
                <w:rFonts w:hint="eastAsia" w:ascii="楷体" w:hAnsi="楷体" w:eastAsia="楷体" w:cs="楷体"/>
                <w:kern w:val="0"/>
                <w:szCs w:val="20"/>
              </w:rPr>
              <w:t>评论区的点赞按钮状态变为“已赞”</w:t>
            </w:r>
          </w:p>
          <w:p w14:paraId="3329BC29">
            <w:pPr>
              <w:numPr>
                <w:ilvl w:val="0"/>
                <w:numId w:val="18"/>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点赞</w:t>
            </w:r>
            <w:r>
              <w:rPr>
                <w:rFonts w:hint="eastAsia" w:ascii="楷体" w:hAnsi="楷体" w:eastAsia="楷体" w:cs="楷体"/>
                <w:kern w:val="0"/>
                <w:szCs w:val="20"/>
              </w:rPr>
              <w:t>记录存储至用户的</w:t>
            </w:r>
            <w:r>
              <w:rPr>
                <w:rFonts w:hint="eastAsia" w:ascii="楷体" w:hAnsi="楷体" w:eastAsia="楷体" w:cs="楷体"/>
                <w:kern w:val="0"/>
                <w:szCs w:val="20"/>
                <w:lang w:val="en-US" w:eastAsia="zh-CN"/>
              </w:rPr>
              <w:t>我的点赞</w:t>
            </w:r>
          </w:p>
        </w:tc>
      </w:tr>
      <w:tr w14:paraId="3FB2E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0303D56">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54FFEF8B">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35D68C6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7387A90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4A4097A7">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点赞</w:t>
            </w:r>
            <w:r>
              <w:rPr>
                <w:rFonts w:hint="eastAsia" w:ascii="楷体" w:hAnsi="楷体" w:eastAsia="楷体" w:cs="楷体"/>
                <w:kern w:val="0"/>
                <w:szCs w:val="20"/>
              </w:rPr>
              <w:t>按钮</w:t>
            </w:r>
          </w:p>
          <w:p w14:paraId="378CEBDB">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8.点赞图标变为“已赞”状态</w:t>
            </w:r>
          </w:p>
        </w:tc>
      </w:tr>
      <w:tr w14:paraId="26333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3A480B6">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4B834B8">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278A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B4D8F1B">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4D984CD6">
            <w:pPr>
              <w:spacing w:line="360" w:lineRule="auto"/>
              <w:rPr>
                <w:rFonts w:hint="eastAsia" w:ascii="楷体" w:hAnsi="楷体" w:eastAsia="楷体" w:cs="楷体"/>
                <w:kern w:val="0"/>
                <w:szCs w:val="20"/>
              </w:rPr>
            </w:pPr>
            <w:r>
              <w:rPr>
                <w:rFonts w:hint="eastAsia" w:ascii="楷体" w:hAnsi="楷体" w:eastAsia="楷体" w:cs="楷体"/>
                <w:kern w:val="0"/>
                <w:szCs w:val="20"/>
              </w:rPr>
              <w:t>1.网络中断：点赞失败</w:t>
            </w:r>
          </w:p>
          <w:p w14:paraId="2A6C5FAA">
            <w:pPr>
              <w:spacing w:line="360" w:lineRule="auto"/>
              <w:rPr>
                <w:rFonts w:hint="eastAsia" w:ascii="楷体" w:hAnsi="楷体" w:eastAsia="楷体" w:cs="楷体"/>
                <w:kern w:val="0"/>
                <w:szCs w:val="20"/>
              </w:rPr>
            </w:pPr>
            <w:r>
              <w:rPr>
                <w:rFonts w:hint="eastAsia" w:ascii="楷体" w:hAnsi="楷体" w:eastAsia="楷体" w:cs="楷体"/>
                <w:kern w:val="0"/>
                <w:szCs w:val="20"/>
              </w:rPr>
              <w:t>2.重复点赞：检测到用户已点赞，提示“您已赞过该评论”并阻止重复提交</w:t>
            </w:r>
          </w:p>
        </w:tc>
      </w:tr>
      <w:tr w14:paraId="4B934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3950840">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648485C">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32400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54CCB5EE">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55369534">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1F70D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305FFD8">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0D935FC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33DF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6A6303A">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1F2E6C3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B3D8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0CC0E30">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4EC2C61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D2480BE">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4-3-1-5-2</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评论区点赞</w:t>
      </w:r>
    </w:p>
    <w:p w14:paraId="7E01BB79">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2AE4F037">
      <w:pPr>
        <w:spacing w:line="360" w:lineRule="auto"/>
        <w:jc w:val="center"/>
        <w:rPr>
          <w:rFonts w:hint="eastAsia" w:ascii="楷体" w:hAnsi="楷体" w:eastAsia="楷体" w:cs="楷体"/>
        </w:rPr>
      </w:pPr>
      <w:r>
        <w:drawing>
          <wp:inline distT="0" distB="0" distL="114300" distR="114300">
            <wp:extent cx="1749425" cy="3958590"/>
            <wp:effectExtent l="0" t="0" r="3175" b="381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4"/>
                    <a:stretch>
                      <a:fillRect/>
                    </a:stretch>
                  </pic:blipFill>
                  <pic:spPr>
                    <a:xfrm>
                      <a:off x="0" y="0"/>
                      <a:ext cx="1749425" cy="3958590"/>
                    </a:xfrm>
                    <a:prstGeom prst="rect">
                      <a:avLst/>
                    </a:prstGeom>
                    <a:noFill/>
                    <a:ln>
                      <a:noFill/>
                    </a:ln>
                  </pic:spPr>
                </pic:pic>
              </a:graphicData>
            </a:graphic>
          </wp:inline>
        </w:drawing>
      </w:r>
    </w:p>
    <w:p w14:paraId="21F37B9F">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4-3-1-5-2</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评论区点赞</w:t>
      </w:r>
    </w:p>
    <w:p w14:paraId="67C1F92C">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05D60637">
      <w:pPr>
        <w:jc w:val="center"/>
        <w:rPr>
          <w:rFonts w:hint="eastAsia" w:ascii="楷体" w:hAnsi="楷体" w:eastAsia="楷体"/>
        </w:rPr>
      </w:pPr>
      <w:r>
        <w:drawing>
          <wp:inline distT="0" distB="0" distL="114300" distR="114300">
            <wp:extent cx="2373630" cy="3886835"/>
            <wp:effectExtent l="0" t="0" r="7620" b="889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07DB5DAC">
      <w:pPr>
        <w:jc w:val="center"/>
        <w:rPr>
          <w:rFonts w:hint="eastAsia" w:ascii="楷体" w:hAnsi="楷体" w:eastAsia="楷体"/>
        </w:rPr>
      </w:pPr>
    </w:p>
    <w:p w14:paraId="6D215B2B">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w:t>
      </w:r>
      <w:r>
        <w:rPr>
          <w:rFonts w:hint="eastAsia" w:ascii="楷体" w:hAnsi="楷体" w:eastAsia="楷体" w:cs="楷体"/>
          <w:sz w:val="21"/>
          <w:szCs w:val="21"/>
          <w:lang w:val="en-US" w:eastAsia="zh-CN"/>
        </w:rPr>
        <w:t>4-3-1-5-2</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评论区点赞</w:t>
      </w:r>
    </w:p>
    <w:p w14:paraId="127FAE70">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val="en-US" w:eastAsia="zh-CN"/>
        </w:rPr>
        <w:t>4.3.1.5.3</w:t>
      </w:r>
      <w:r>
        <w:rPr>
          <w:rFonts w:hint="eastAsia" w:ascii="楷体" w:hAnsi="楷体" w:eastAsia="楷体" w:cs="楷体"/>
          <w:b/>
          <w:bCs/>
          <w:sz w:val="24"/>
        </w:rPr>
        <w:t>评论区收藏</w:t>
      </w:r>
    </w:p>
    <w:p w14:paraId="7AE7AE40">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3D2D80BF">
      <w:pPr>
        <w:rPr>
          <w:rFonts w:hint="eastAsia" w:ascii="楷体" w:hAnsi="楷体" w:eastAsia="楷体"/>
          <w:lang w:bidi="ar"/>
        </w:rPr>
      </w:pPr>
      <w:r>
        <w:rPr>
          <w:rFonts w:ascii="楷体" w:hAnsi="楷体" w:eastAsia="楷体"/>
          <w14:ligatures w14:val="standardContextual"/>
        </w:rPr>
        <w:drawing>
          <wp:inline distT="0" distB="0" distL="0" distR="0">
            <wp:extent cx="5274310" cy="2057400"/>
            <wp:effectExtent l="0" t="0" r="254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5"/>
                    <a:stretch>
                      <a:fillRect/>
                    </a:stretch>
                  </pic:blipFill>
                  <pic:spPr>
                    <a:xfrm>
                      <a:off x="0" y="0"/>
                      <a:ext cx="5274310" cy="2057400"/>
                    </a:xfrm>
                    <a:prstGeom prst="rect">
                      <a:avLst/>
                    </a:prstGeom>
                  </pic:spPr>
                </pic:pic>
              </a:graphicData>
            </a:graphic>
          </wp:inline>
        </w:drawing>
      </w:r>
    </w:p>
    <w:p w14:paraId="7807CE0D">
      <w:pPr>
        <w:jc w:val="center"/>
        <w:rPr>
          <w:rFonts w:hint="eastAsia" w:ascii="楷体" w:hAnsi="楷体" w:eastAsia="楷体" w:cs="楷体"/>
          <w:szCs w:val="21"/>
        </w:rPr>
      </w:pPr>
      <w:r>
        <w:rPr>
          <w:rFonts w:hint="eastAsia" w:ascii="楷体" w:hAnsi="楷体" w:eastAsia="楷体" w:cs="楷体"/>
          <w:szCs w:val="21"/>
        </w:rPr>
        <w:t>图4-</w:t>
      </w:r>
      <w:r>
        <w:rPr>
          <w:rFonts w:hint="eastAsia" w:ascii="楷体" w:hAnsi="楷体" w:eastAsia="楷体" w:cs="楷体"/>
          <w:szCs w:val="21"/>
          <w:lang w:val="en-US" w:eastAsia="zh-CN"/>
        </w:rPr>
        <w:t>3</w:t>
      </w:r>
      <w:r>
        <w:rPr>
          <w:rFonts w:hint="eastAsia" w:ascii="楷体" w:hAnsi="楷体" w:eastAsia="楷体" w:cs="楷体"/>
          <w:szCs w:val="21"/>
        </w:rPr>
        <w:t>-</w:t>
      </w:r>
      <w:r>
        <w:rPr>
          <w:rFonts w:hint="eastAsia" w:ascii="楷体" w:hAnsi="楷体" w:eastAsia="楷体" w:cs="楷体"/>
          <w:szCs w:val="21"/>
          <w:lang w:val="en-US" w:eastAsia="zh-CN"/>
        </w:rPr>
        <w:t>1-5-3</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评论区收藏</w:t>
      </w:r>
    </w:p>
    <w:p w14:paraId="59ECC43B">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687FF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141C9BC">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9330A94">
            <w:p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AD</w:t>
            </w:r>
            <w:r>
              <w:rPr>
                <w:rFonts w:hint="eastAsia" w:ascii="楷体" w:hAnsi="楷体" w:eastAsia="楷体" w:cs="楷体"/>
                <w:kern w:val="0"/>
                <w:szCs w:val="20"/>
              </w:rPr>
              <w:t>-</w:t>
            </w:r>
            <w:r>
              <w:rPr>
                <w:rFonts w:hint="eastAsia" w:ascii="楷体" w:hAnsi="楷体" w:eastAsia="楷体" w:cs="楷体"/>
                <w:kern w:val="0"/>
                <w:szCs w:val="20"/>
                <w:lang w:val="en-US" w:eastAsia="zh-CN"/>
              </w:rPr>
              <w:t>14</w:t>
            </w:r>
            <w:r>
              <w:rPr>
                <w:rFonts w:hint="eastAsia" w:ascii="楷体" w:hAnsi="楷体" w:eastAsia="楷体" w:cs="楷体"/>
                <w:kern w:val="0"/>
                <w:szCs w:val="21"/>
                <w:lang w:eastAsia="zh-Hans"/>
              </w:rPr>
              <w:t>评论区收藏</w:t>
            </w:r>
          </w:p>
        </w:tc>
      </w:tr>
      <w:tr w14:paraId="538AB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B58ED7B">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6EF7C96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5A13E735">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75EFB66">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17183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0D79BD8">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283AA47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管理员/用户</w:t>
            </w:r>
          </w:p>
        </w:tc>
        <w:tc>
          <w:tcPr>
            <w:tcW w:w="2072" w:type="dxa"/>
            <w:tcBorders>
              <w:top w:val="single" w:color="auto" w:sz="4" w:space="0"/>
              <w:left w:val="single" w:color="auto" w:sz="4" w:space="0"/>
              <w:bottom w:val="single" w:color="auto" w:sz="4" w:space="0"/>
              <w:right w:val="single" w:color="auto" w:sz="4" w:space="0"/>
            </w:tcBorders>
          </w:tcPr>
          <w:p w14:paraId="0D096361">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694C8C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D33C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47544264">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414989FE">
            <w:pPr>
              <w:spacing w:line="360" w:lineRule="auto"/>
              <w:rPr>
                <w:rFonts w:hint="eastAsia"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小程序的评论区</w:t>
            </w:r>
            <w:r>
              <w:rPr>
                <w:rFonts w:ascii="楷体" w:hAnsi="楷体" w:eastAsia="楷体" w:cs="楷体"/>
                <w:kern w:val="0"/>
                <w:szCs w:val="20"/>
              </w:rPr>
              <w:t>收藏</w:t>
            </w:r>
            <w:r>
              <w:rPr>
                <w:rFonts w:hint="eastAsia" w:ascii="楷体" w:hAnsi="楷体" w:eastAsia="楷体" w:cs="楷体"/>
                <w:kern w:val="0"/>
                <w:szCs w:val="20"/>
                <w:lang w:val="en-US" w:eastAsia="zh-CN"/>
              </w:rPr>
              <w:t>帖子</w:t>
            </w:r>
          </w:p>
        </w:tc>
      </w:tr>
      <w:tr w14:paraId="64F7A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02A05BD">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368E369D">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在评论区点击收藏按钮</w:t>
            </w:r>
          </w:p>
        </w:tc>
      </w:tr>
      <w:tr w14:paraId="2BD7B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43E862B">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457C30D1">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4BD65FB3">
            <w:pPr>
              <w:spacing w:line="360" w:lineRule="auto"/>
              <w:rPr>
                <w:rFonts w:hint="eastAsia" w:ascii="楷体" w:hAnsi="楷体" w:eastAsia="楷体" w:cs="楷体"/>
                <w:kern w:val="0"/>
                <w:szCs w:val="20"/>
              </w:rPr>
            </w:pPr>
            <w:r>
              <w:rPr>
                <w:rFonts w:hint="eastAsia" w:ascii="楷体" w:hAnsi="楷体" w:eastAsia="楷体" w:cs="楷体"/>
                <w:kern w:val="0"/>
                <w:szCs w:val="20"/>
              </w:rPr>
              <w:t>2.用户处于评论区页面</w:t>
            </w:r>
          </w:p>
        </w:tc>
      </w:tr>
      <w:tr w14:paraId="692AB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62D5968">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19E0DC61">
            <w:pPr>
              <w:spacing w:line="360" w:lineRule="auto"/>
              <w:rPr>
                <w:rFonts w:hint="eastAsia" w:ascii="楷体" w:hAnsi="楷体" w:eastAsia="楷体" w:cs="楷体"/>
                <w:kern w:val="0"/>
                <w:szCs w:val="20"/>
              </w:rPr>
            </w:pPr>
            <w:r>
              <w:rPr>
                <w:rFonts w:hint="eastAsia" w:ascii="楷体" w:hAnsi="楷体" w:eastAsia="楷体" w:cs="楷体"/>
                <w:kern w:val="0"/>
                <w:szCs w:val="20"/>
              </w:rPr>
              <w:t>1.收藏记录存储至用户的</w:t>
            </w:r>
            <w:r>
              <w:rPr>
                <w:rFonts w:hint="eastAsia" w:ascii="楷体" w:hAnsi="楷体" w:eastAsia="楷体" w:cs="楷体"/>
                <w:kern w:val="0"/>
                <w:szCs w:val="20"/>
                <w:lang w:val="en-US" w:eastAsia="zh-CN"/>
              </w:rPr>
              <w:t>我的</w:t>
            </w:r>
            <w:r>
              <w:rPr>
                <w:rFonts w:hint="eastAsia" w:ascii="楷体" w:hAnsi="楷体" w:eastAsia="楷体" w:cs="楷体"/>
                <w:kern w:val="0"/>
                <w:szCs w:val="20"/>
              </w:rPr>
              <w:t>收藏</w:t>
            </w:r>
          </w:p>
          <w:p w14:paraId="6B98C7D7">
            <w:pPr>
              <w:spacing w:line="360" w:lineRule="auto"/>
              <w:rPr>
                <w:rFonts w:hint="eastAsia" w:ascii="楷体" w:hAnsi="楷体" w:eastAsia="楷体" w:cs="楷体"/>
                <w:kern w:val="0"/>
                <w:szCs w:val="20"/>
              </w:rPr>
            </w:pPr>
            <w:r>
              <w:rPr>
                <w:rFonts w:hint="eastAsia" w:ascii="楷体" w:hAnsi="楷体" w:eastAsia="楷体" w:cs="楷体"/>
                <w:kern w:val="0"/>
                <w:szCs w:val="20"/>
              </w:rPr>
              <w:t>2.收藏按钮状态变为“已收藏”</w:t>
            </w:r>
          </w:p>
        </w:tc>
      </w:tr>
      <w:tr w14:paraId="5D892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FCC96B1">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4B0E8777">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4D884B0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3DAAF50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5546C213">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收藏</w:t>
            </w:r>
            <w:r>
              <w:rPr>
                <w:rFonts w:hint="eastAsia" w:ascii="楷体" w:hAnsi="楷体" w:eastAsia="楷体" w:cs="楷体"/>
                <w:kern w:val="0"/>
                <w:szCs w:val="20"/>
              </w:rPr>
              <w:t>按钮</w:t>
            </w:r>
          </w:p>
          <w:p w14:paraId="5078E0F0">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w:t>
            </w:r>
            <w:r>
              <w:rPr>
                <w:rFonts w:hint="eastAsia" w:ascii="楷体" w:hAnsi="楷体" w:eastAsia="楷体" w:cs="楷体"/>
                <w:kern w:val="0"/>
                <w:szCs w:val="20"/>
                <w:lang w:val="en-US" w:eastAsia="zh-CN"/>
              </w:rPr>
              <w:t>收藏</w:t>
            </w:r>
            <w:r>
              <w:rPr>
                <w:rFonts w:hint="eastAsia" w:ascii="楷体" w:hAnsi="楷体" w:eastAsia="楷体" w:cs="楷体"/>
                <w:kern w:val="0"/>
                <w:szCs w:val="20"/>
              </w:rPr>
              <w:t>”状态</w:t>
            </w:r>
          </w:p>
        </w:tc>
      </w:tr>
      <w:tr w14:paraId="0A3C8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471F0B9">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5964744">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568F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BB4D681">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247D94CC">
            <w:pPr>
              <w:spacing w:line="360" w:lineRule="auto"/>
              <w:rPr>
                <w:rFonts w:hint="eastAsia" w:ascii="楷体" w:hAnsi="楷体" w:eastAsia="楷体" w:cs="楷体"/>
                <w:kern w:val="0"/>
                <w:szCs w:val="20"/>
              </w:rPr>
            </w:pPr>
            <w:r>
              <w:rPr>
                <w:rFonts w:hint="eastAsia" w:ascii="楷体" w:hAnsi="楷体" w:eastAsia="楷体" w:cs="楷体"/>
                <w:kern w:val="0"/>
                <w:szCs w:val="20"/>
              </w:rPr>
              <w:t>1.网络中断：收藏</w:t>
            </w:r>
            <w:r>
              <w:rPr>
                <w:rFonts w:ascii="楷体" w:hAnsi="楷体" w:eastAsia="楷体" w:cs="楷体"/>
                <w:kern w:val="0"/>
                <w:szCs w:val="20"/>
              </w:rPr>
              <w:t>失败</w:t>
            </w:r>
          </w:p>
          <w:p w14:paraId="1F6F42C3">
            <w:pPr>
              <w:spacing w:line="360" w:lineRule="auto"/>
              <w:rPr>
                <w:rFonts w:hint="eastAsia" w:ascii="楷体" w:hAnsi="楷体" w:eastAsia="楷体" w:cs="楷体"/>
                <w:kern w:val="0"/>
                <w:szCs w:val="20"/>
              </w:rPr>
            </w:pPr>
            <w:r>
              <w:rPr>
                <w:rFonts w:hint="eastAsia" w:ascii="楷体" w:hAnsi="楷体" w:eastAsia="楷体" w:cs="楷体"/>
                <w:kern w:val="0"/>
                <w:szCs w:val="20"/>
              </w:rPr>
              <w:t>2.重复收藏：检测到用户已收藏，提示“该评论已加入收藏夹”并阻止重复提交</w:t>
            </w:r>
          </w:p>
        </w:tc>
      </w:tr>
      <w:tr w14:paraId="63071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F86104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0643AD71">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04267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6B6CE358">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50739ED4">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74615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63D3A66">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3E4F860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99C2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6ED6F9C">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0DCBE4E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0B73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A86D2B0">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EBCA21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38B75B49">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4-3-1-5-3</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评论区收藏</w:t>
      </w:r>
    </w:p>
    <w:p w14:paraId="63409D0A">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4FCC8B0E">
      <w:pPr>
        <w:spacing w:line="360" w:lineRule="auto"/>
        <w:jc w:val="center"/>
        <w:rPr>
          <w:rFonts w:hint="eastAsia" w:ascii="楷体" w:hAnsi="楷体" w:eastAsia="楷体" w:cs="楷体"/>
        </w:rPr>
      </w:pPr>
      <w:r>
        <w:drawing>
          <wp:inline distT="0" distB="0" distL="114300" distR="114300">
            <wp:extent cx="1487170" cy="4424680"/>
            <wp:effectExtent l="0" t="0" r="8255" b="444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66"/>
                    <a:stretch>
                      <a:fillRect/>
                    </a:stretch>
                  </pic:blipFill>
                  <pic:spPr>
                    <a:xfrm>
                      <a:off x="0" y="0"/>
                      <a:ext cx="1487170" cy="4424680"/>
                    </a:xfrm>
                    <a:prstGeom prst="rect">
                      <a:avLst/>
                    </a:prstGeom>
                    <a:noFill/>
                    <a:ln>
                      <a:noFill/>
                    </a:ln>
                  </pic:spPr>
                </pic:pic>
              </a:graphicData>
            </a:graphic>
          </wp:inline>
        </w:drawing>
      </w:r>
    </w:p>
    <w:p w14:paraId="68952B63">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4-3-1-5-3</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评论区收藏</w:t>
      </w:r>
    </w:p>
    <w:p w14:paraId="37FF4A9F">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05105A5C">
      <w:pPr>
        <w:jc w:val="center"/>
        <w:rPr>
          <w:rFonts w:hint="eastAsia" w:ascii="楷体" w:hAnsi="楷体" w:eastAsia="楷体"/>
        </w:rPr>
      </w:pPr>
      <w:r>
        <w:drawing>
          <wp:inline distT="0" distB="0" distL="114300" distR="114300">
            <wp:extent cx="2373630" cy="3886835"/>
            <wp:effectExtent l="0" t="0" r="7620" b="889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9"/>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60"/>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61"/>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62"/>
                    <a:stretch>
                      <a:fillRect/>
                    </a:stretch>
                  </pic:blipFill>
                  <pic:spPr>
                    <a:xfrm>
                      <a:off x="0" y="0"/>
                      <a:ext cx="2252980" cy="3872230"/>
                    </a:xfrm>
                    <a:prstGeom prst="rect">
                      <a:avLst/>
                    </a:prstGeom>
                    <a:noFill/>
                    <a:ln>
                      <a:noFill/>
                    </a:ln>
                  </pic:spPr>
                </pic:pic>
              </a:graphicData>
            </a:graphic>
          </wp:inline>
        </w:drawing>
      </w:r>
    </w:p>
    <w:p w14:paraId="00AE1D07">
      <w:pPr>
        <w:numPr>
          <w:ilvl w:val="0"/>
          <w:numId w:val="0"/>
        </w:numPr>
        <w:ind w:left="1680" w:leftChars="0"/>
        <w:rPr>
          <w:rFonts w:hint="eastAsia" w:ascii="楷体" w:hAnsi="楷体" w:eastAsia="楷体" w:cs="楷体"/>
          <w:szCs w:val="21"/>
          <w:lang w:eastAsia="zh-Hans"/>
        </w:rPr>
      </w:pPr>
      <w:r>
        <w:rPr>
          <w:rFonts w:hint="eastAsia" w:ascii="楷体" w:hAnsi="楷体" w:eastAsia="楷体" w:cs="楷体"/>
          <w:sz w:val="21"/>
          <w:szCs w:val="21"/>
        </w:rPr>
        <w:t>图</w:t>
      </w:r>
      <w:r>
        <w:rPr>
          <w:rFonts w:hint="eastAsia" w:ascii="楷体" w:hAnsi="楷体" w:eastAsia="楷体" w:cs="楷体"/>
          <w:sz w:val="21"/>
          <w:szCs w:val="21"/>
          <w:lang w:val="en-US" w:eastAsia="zh-CN"/>
        </w:rPr>
        <w:t>4-3-1-5-3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评论区收藏</w:t>
      </w:r>
    </w:p>
    <w:p w14:paraId="1D8DDD18">
      <w:pPr>
        <w:rPr>
          <w:rFonts w:hint="eastAsia"/>
          <w:lang w:eastAsia="zh-CN"/>
        </w:rPr>
      </w:pPr>
    </w:p>
    <w:p w14:paraId="546409C0"/>
    <w:p w14:paraId="793AD5D5">
      <w:pPr>
        <w:pStyle w:val="4"/>
        <w:numPr>
          <w:ilvl w:val="2"/>
          <w:numId w:val="0"/>
        </w:numPr>
      </w:pPr>
      <w:bookmarkStart w:id="94" w:name="_Toc32511"/>
      <w:bookmarkStart w:id="95" w:name="_Toc4279"/>
      <w:r>
        <w:rPr>
          <w:rFonts w:hint="eastAsia"/>
          <w:lang w:val="en-US" w:eastAsia="zh-CN"/>
        </w:rPr>
        <w:t>4.3.2 我的</w:t>
      </w:r>
      <w:bookmarkEnd w:id="94"/>
      <w:bookmarkEnd w:id="95"/>
    </w:p>
    <w:p w14:paraId="75A35809">
      <w:pPr>
        <w:pStyle w:val="5"/>
        <w:numPr>
          <w:ilvl w:val="3"/>
          <w:numId w:val="0"/>
        </w:numPr>
      </w:pPr>
      <w:r>
        <w:rPr>
          <w:rFonts w:hint="eastAsia"/>
          <w:lang w:val="en-US" w:eastAsia="zh-CN"/>
        </w:rPr>
        <w:t>4.3.2.1账号信息</w:t>
      </w:r>
    </w:p>
    <w:p w14:paraId="206F894B">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004E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F17C323">
            <w:pPr>
              <w:rPr>
                <w:rFonts w:ascii="宋体" w:hAnsi="宋体"/>
                <w:sz w:val="24"/>
              </w:rPr>
            </w:pPr>
            <w:r>
              <w:rPr>
                <w:rFonts w:hint="eastAsia" w:ascii="宋体" w:hAnsi="宋体"/>
                <w:sz w:val="24"/>
              </w:rPr>
              <w:t>ID和名称</w:t>
            </w:r>
          </w:p>
        </w:tc>
        <w:tc>
          <w:tcPr>
            <w:tcW w:w="6225" w:type="dxa"/>
            <w:gridSpan w:val="3"/>
          </w:tcPr>
          <w:p w14:paraId="67B568CE">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15</w:t>
            </w:r>
          </w:p>
        </w:tc>
      </w:tr>
      <w:tr w14:paraId="23AB3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4AC5D8">
            <w:pPr>
              <w:rPr>
                <w:rFonts w:ascii="宋体" w:hAnsi="宋体"/>
                <w:sz w:val="24"/>
              </w:rPr>
            </w:pPr>
            <w:r>
              <w:rPr>
                <w:rFonts w:hint="eastAsia" w:ascii="宋体" w:hAnsi="宋体"/>
                <w:sz w:val="24"/>
              </w:rPr>
              <w:t>创建人</w:t>
            </w:r>
          </w:p>
        </w:tc>
        <w:tc>
          <w:tcPr>
            <w:tcW w:w="2061" w:type="dxa"/>
          </w:tcPr>
          <w:p w14:paraId="6AD59457">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1C022CAC">
            <w:pPr>
              <w:rPr>
                <w:rFonts w:ascii="宋体" w:hAnsi="宋体"/>
                <w:sz w:val="24"/>
              </w:rPr>
            </w:pPr>
            <w:r>
              <w:rPr>
                <w:rFonts w:hint="eastAsia" w:ascii="宋体" w:hAnsi="宋体"/>
                <w:sz w:val="24"/>
              </w:rPr>
              <w:t>创建日期：</w:t>
            </w:r>
          </w:p>
        </w:tc>
        <w:tc>
          <w:tcPr>
            <w:tcW w:w="2092" w:type="dxa"/>
          </w:tcPr>
          <w:p w14:paraId="61539667">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06467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0FDE35C">
            <w:pPr>
              <w:rPr>
                <w:rFonts w:ascii="宋体" w:hAnsi="宋体"/>
                <w:sz w:val="24"/>
              </w:rPr>
            </w:pPr>
            <w:r>
              <w:rPr>
                <w:rFonts w:hint="eastAsia" w:ascii="宋体" w:hAnsi="宋体"/>
                <w:sz w:val="24"/>
              </w:rPr>
              <w:t>主要操作者</w:t>
            </w:r>
          </w:p>
        </w:tc>
        <w:tc>
          <w:tcPr>
            <w:tcW w:w="2061" w:type="dxa"/>
          </w:tcPr>
          <w:p w14:paraId="754A7E84">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615A4EC3">
            <w:pPr>
              <w:rPr>
                <w:rFonts w:ascii="宋体" w:hAnsi="宋体"/>
                <w:sz w:val="24"/>
              </w:rPr>
            </w:pPr>
            <w:r>
              <w:rPr>
                <w:rFonts w:hint="eastAsia" w:ascii="宋体" w:hAnsi="宋体"/>
                <w:sz w:val="24"/>
              </w:rPr>
              <w:t>次要操作者：</w:t>
            </w:r>
          </w:p>
        </w:tc>
        <w:tc>
          <w:tcPr>
            <w:tcW w:w="2092" w:type="dxa"/>
          </w:tcPr>
          <w:p w14:paraId="6C22C8BF">
            <w:pPr>
              <w:rPr>
                <w:rFonts w:ascii="宋体" w:hAnsi="宋体"/>
                <w:sz w:val="24"/>
              </w:rPr>
            </w:pPr>
            <w:r>
              <w:rPr>
                <w:rFonts w:hint="eastAsia" w:ascii="宋体" w:hAnsi="宋体"/>
                <w:sz w:val="24"/>
              </w:rPr>
              <w:t>无</w:t>
            </w:r>
          </w:p>
        </w:tc>
      </w:tr>
      <w:tr w14:paraId="70B5B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EC0FE84">
            <w:pPr>
              <w:rPr>
                <w:rFonts w:ascii="宋体" w:hAnsi="宋体"/>
                <w:sz w:val="24"/>
              </w:rPr>
            </w:pPr>
            <w:r>
              <w:rPr>
                <w:rFonts w:hint="eastAsia" w:ascii="宋体" w:hAnsi="宋体"/>
                <w:sz w:val="24"/>
              </w:rPr>
              <w:t>描述：</w:t>
            </w:r>
          </w:p>
        </w:tc>
        <w:tc>
          <w:tcPr>
            <w:tcW w:w="6225" w:type="dxa"/>
            <w:gridSpan w:val="3"/>
          </w:tcPr>
          <w:p w14:paraId="187A0629">
            <w:pPr>
              <w:rPr>
                <w:rFonts w:hint="default" w:ascii="宋体" w:hAnsi="宋体" w:eastAsia="宋体"/>
                <w:sz w:val="24"/>
                <w:lang w:val="en-US" w:eastAsia="zh-CN"/>
              </w:rPr>
            </w:pPr>
            <w:r>
              <w:rPr>
                <w:rFonts w:hint="eastAsia" w:ascii="宋体" w:hAnsi="宋体"/>
                <w:sz w:val="24"/>
                <w:lang w:val="en-US" w:eastAsia="zh-CN"/>
              </w:rPr>
              <w:t>用户在我的页面查看</w:t>
            </w:r>
          </w:p>
        </w:tc>
      </w:tr>
      <w:tr w14:paraId="0A342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35C06F">
            <w:pPr>
              <w:rPr>
                <w:rFonts w:ascii="宋体" w:hAnsi="宋体"/>
                <w:sz w:val="24"/>
              </w:rPr>
            </w:pPr>
            <w:r>
              <w:rPr>
                <w:rFonts w:hint="eastAsia" w:ascii="宋体" w:hAnsi="宋体"/>
                <w:sz w:val="24"/>
              </w:rPr>
              <w:t>触发器：</w:t>
            </w:r>
          </w:p>
        </w:tc>
        <w:tc>
          <w:tcPr>
            <w:tcW w:w="6225" w:type="dxa"/>
            <w:gridSpan w:val="3"/>
          </w:tcPr>
          <w:p w14:paraId="68A04861">
            <w:pPr>
              <w:rPr>
                <w:rFonts w:hint="eastAsia" w:ascii="宋体" w:hAnsi="宋体" w:eastAsia="宋体"/>
                <w:sz w:val="24"/>
                <w:lang w:val="en-US" w:eastAsia="zh-CN"/>
              </w:rPr>
            </w:pPr>
            <w:r>
              <w:rPr>
                <w:rFonts w:hint="eastAsia" w:ascii="宋体" w:hAnsi="宋体"/>
                <w:sz w:val="24"/>
                <w:lang w:val="en-US" w:eastAsia="zh-CN"/>
              </w:rPr>
              <w:t>无</w:t>
            </w:r>
          </w:p>
        </w:tc>
      </w:tr>
      <w:tr w14:paraId="082C9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7EDB855">
            <w:pPr>
              <w:rPr>
                <w:rFonts w:ascii="宋体" w:hAnsi="宋体"/>
                <w:sz w:val="24"/>
              </w:rPr>
            </w:pPr>
            <w:r>
              <w:rPr>
                <w:rFonts w:hint="eastAsia" w:ascii="宋体" w:hAnsi="宋体"/>
                <w:sz w:val="24"/>
              </w:rPr>
              <w:t>前置条件：</w:t>
            </w:r>
          </w:p>
        </w:tc>
        <w:tc>
          <w:tcPr>
            <w:tcW w:w="6225" w:type="dxa"/>
            <w:gridSpan w:val="3"/>
          </w:tcPr>
          <w:p w14:paraId="72CB26CA">
            <w:pPr>
              <w:rPr>
                <w:rFonts w:hint="default" w:ascii="宋体" w:hAnsi="宋体" w:eastAsia="宋体"/>
                <w:sz w:val="24"/>
                <w:lang w:val="en-US" w:eastAsia="zh-CN"/>
              </w:rPr>
            </w:pPr>
            <w:r>
              <w:rPr>
                <w:rFonts w:hint="eastAsia" w:ascii="宋体" w:hAnsi="宋体"/>
                <w:sz w:val="24"/>
                <w:lang w:val="en-US" w:eastAsia="zh-CN"/>
              </w:rPr>
              <w:t>账号成功登录</w:t>
            </w:r>
          </w:p>
        </w:tc>
      </w:tr>
      <w:tr w14:paraId="60197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0AFADAD">
            <w:pPr>
              <w:rPr>
                <w:rFonts w:ascii="宋体" w:hAnsi="宋体"/>
                <w:sz w:val="24"/>
              </w:rPr>
            </w:pPr>
            <w:r>
              <w:rPr>
                <w:rFonts w:hint="eastAsia" w:ascii="宋体" w:hAnsi="宋体"/>
                <w:sz w:val="24"/>
              </w:rPr>
              <w:t>后置条件：</w:t>
            </w:r>
          </w:p>
        </w:tc>
        <w:tc>
          <w:tcPr>
            <w:tcW w:w="6225" w:type="dxa"/>
            <w:gridSpan w:val="3"/>
          </w:tcPr>
          <w:p w14:paraId="295F3941">
            <w:pPr>
              <w:rPr>
                <w:rFonts w:hint="default" w:ascii="宋体" w:hAnsi="宋体" w:eastAsia="宋体"/>
                <w:sz w:val="24"/>
                <w:lang w:val="en-US" w:eastAsia="zh-CN"/>
              </w:rPr>
            </w:pPr>
            <w:r>
              <w:rPr>
                <w:rFonts w:hint="eastAsia" w:ascii="宋体" w:hAnsi="宋体"/>
                <w:sz w:val="24"/>
                <w:lang w:val="en-US" w:eastAsia="zh-CN"/>
              </w:rPr>
              <w:t>无</w:t>
            </w:r>
          </w:p>
        </w:tc>
      </w:tr>
      <w:tr w14:paraId="59A85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D7E4C96">
            <w:pPr>
              <w:rPr>
                <w:rFonts w:ascii="宋体" w:hAnsi="宋体"/>
                <w:sz w:val="24"/>
              </w:rPr>
            </w:pPr>
            <w:r>
              <w:rPr>
                <w:rFonts w:hint="eastAsia" w:ascii="宋体" w:hAnsi="宋体"/>
                <w:sz w:val="24"/>
              </w:rPr>
              <w:t>一般性流程：</w:t>
            </w:r>
          </w:p>
        </w:tc>
        <w:tc>
          <w:tcPr>
            <w:tcW w:w="6225" w:type="dxa"/>
            <w:gridSpan w:val="3"/>
          </w:tcPr>
          <w:p w14:paraId="5333C56E">
            <w:pPr>
              <w:pStyle w:val="17"/>
              <w:ind w:firstLine="0" w:firstLineChars="0"/>
              <w:rPr>
                <w:rFonts w:ascii="宋体" w:hAnsi="宋体"/>
                <w:sz w:val="24"/>
              </w:rPr>
            </w:pPr>
            <w:r>
              <w:rPr>
                <w:rFonts w:hint="eastAsia" w:ascii="宋体" w:hAnsi="宋体"/>
                <w:sz w:val="24"/>
              </w:rPr>
              <w:t>登录</w:t>
            </w:r>
          </w:p>
        </w:tc>
      </w:tr>
      <w:tr w14:paraId="62D4A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4CAA39C">
            <w:pPr>
              <w:rPr>
                <w:rFonts w:ascii="宋体" w:hAnsi="宋体"/>
                <w:sz w:val="24"/>
              </w:rPr>
            </w:pPr>
            <w:r>
              <w:rPr>
                <w:rFonts w:hint="eastAsia" w:ascii="宋体" w:hAnsi="宋体"/>
                <w:sz w:val="24"/>
              </w:rPr>
              <w:t>选择性流程</w:t>
            </w:r>
          </w:p>
        </w:tc>
        <w:tc>
          <w:tcPr>
            <w:tcW w:w="6225" w:type="dxa"/>
            <w:gridSpan w:val="3"/>
          </w:tcPr>
          <w:p w14:paraId="610402F9">
            <w:pPr>
              <w:pStyle w:val="17"/>
              <w:ind w:firstLine="0" w:firstLineChars="0"/>
              <w:rPr>
                <w:rFonts w:ascii="宋体" w:hAnsi="宋体"/>
                <w:sz w:val="24"/>
              </w:rPr>
            </w:pPr>
            <w:r>
              <w:rPr>
                <w:rFonts w:hint="eastAsia" w:ascii="宋体" w:hAnsi="宋体"/>
                <w:sz w:val="24"/>
              </w:rPr>
              <w:t>无</w:t>
            </w:r>
          </w:p>
        </w:tc>
      </w:tr>
      <w:tr w14:paraId="5756A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5C980ED">
            <w:pPr>
              <w:rPr>
                <w:rFonts w:ascii="宋体" w:hAnsi="宋体"/>
                <w:sz w:val="24"/>
              </w:rPr>
            </w:pPr>
            <w:r>
              <w:rPr>
                <w:rFonts w:hint="eastAsia" w:ascii="宋体" w:hAnsi="宋体"/>
                <w:sz w:val="24"/>
              </w:rPr>
              <w:t>异常：</w:t>
            </w:r>
          </w:p>
        </w:tc>
        <w:tc>
          <w:tcPr>
            <w:tcW w:w="6225" w:type="dxa"/>
            <w:gridSpan w:val="3"/>
          </w:tcPr>
          <w:p w14:paraId="2A6C560D">
            <w:pPr>
              <w:pStyle w:val="17"/>
              <w:ind w:firstLine="0" w:firstLineChars="0"/>
              <w:rPr>
                <w:rFonts w:hint="default" w:ascii="宋体" w:hAnsi="宋体" w:eastAsia="宋体"/>
                <w:sz w:val="24"/>
                <w:lang w:val="en-US" w:eastAsia="zh-CN"/>
              </w:rPr>
            </w:pPr>
            <w:r>
              <w:rPr>
                <w:rFonts w:hint="eastAsia" w:ascii="宋体" w:hAnsi="宋体"/>
                <w:sz w:val="24"/>
                <w:lang w:val="en-US" w:eastAsia="zh-CN"/>
              </w:rPr>
              <w:t>信息无法正常显示（包括图片和文字）</w:t>
            </w:r>
          </w:p>
        </w:tc>
      </w:tr>
      <w:tr w14:paraId="3DA07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31693BB">
            <w:pPr>
              <w:rPr>
                <w:rFonts w:ascii="宋体" w:hAnsi="宋体"/>
                <w:sz w:val="24"/>
              </w:rPr>
            </w:pPr>
            <w:r>
              <w:rPr>
                <w:rFonts w:hint="eastAsia" w:ascii="宋体" w:hAnsi="宋体"/>
                <w:sz w:val="24"/>
              </w:rPr>
              <w:t>优先级：</w:t>
            </w:r>
          </w:p>
        </w:tc>
        <w:tc>
          <w:tcPr>
            <w:tcW w:w="6225" w:type="dxa"/>
            <w:gridSpan w:val="3"/>
          </w:tcPr>
          <w:p w14:paraId="7725D86D">
            <w:pPr>
              <w:rPr>
                <w:rFonts w:ascii="宋体" w:hAnsi="宋体"/>
                <w:sz w:val="24"/>
              </w:rPr>
            </w:pPr>
            <w:r>
              <w:rPr>
                <w:rFonts w:hint="eastAsia" w:ascii="宋体" w:hAnsi="宋体"/>
                <w:sz w:val="24"/>
              </w:rPr>
              <w:t>中</w:t>
            </w:r>
          </w:p>
        </w:tc>
      </w:tr>
      <w:tr w14:paraId="33B3E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1E7D656D">
            <w:pPr>
              <w:rPr>
                <w:rFonts w:ascii="宋体" w:hAnsi="宋体"/>
                <w:sz w:val="24"/>
              </w:rPr>
            </w:pPr>
            <w:r>
              <w:rPr>
                <w:rFonts w:hint="eastAsia" w:ascii="宋体" w:hAnsi="宋体"/>
                <w:sz w:val="24"/>
              </w:rPr>
              <w:t>使用频率：</w:t>
            </w:r>
          </w:p>
        </w:tc>
        <w:tc>
          <w:tcPr>
            <w:tcW w:w="6225" w:type="dxa"/>
            <w:gridSpan w:val="3"/>
          </w:tcPr>
          <w:p w14:paraId="1AECBA69">
            <w:pPr>
              <w:rPr>
                <w:rFonts w:ascii="宋体" w:hAnsi="宋体"/>
                <w:sz w:val="24"/>
              </w:rPr>
            </w:pPr>
            <w:r>
              <w:rPr>
                <w:rFonts w:hint="eastAsia" w:ascii="宋体" w:hAnsi="宋体"/>
                <w:sz w:val="24"/>
              </w:rPr>
              <w:t>高</w:t>
            </w:r>
          </w:p>
        </w:tc>
      </w:tr>
      <w:tr w14:paraId="5CB79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F2EDBD8">
            <w:pPr>
              <w:rPr>
                <w:rFonts w:ascii="宋体" w:hAnsi="宋体"/>
                <w:sz w:val="24"/>
              </w:rPr>
            </w:pPr>
            <w:r>
              <w:rPr>
                <w:rFonts w:hint="eastAsia" w:ascii="宋体" w:hAnsi="宋体"/>
                <w:sz w:val="24"/>
              </w:rPr>
              <w:t>业务规则：</w:t>
            </w:r>
          </w:p>
        </w:tc>
        <w:tc>
          <w:tcPr>
            <w:tcW w:w="6225" w:type="dxa"/>
            <w:gridSpan w:val="3"/>
          </w:tcPr>
          <w:p w14:paraId="662FF3AF">
            <w:pPr>
              <w:rPr>
                <w:rFonts w:ascii="宋体" w:hAnsi="宋体"/>
                <w:sz w:val="24"/>
              </w:rPr>
            </w:pPr>
            <w:r>
              <w:rPr>
                <w:rFonts w:hint="eastAsia" w:ascii="宋体" w:hAnsi="宋体"/>
                <w:sz w:val="24"/>
              </w:rPr>
              <w:t>无</w:t>
            </w:r>
          </w:p>
        </w:tc>
      </w:tr>
      <w:tr w14:paraId="4F1AC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7E15EC1">
            <w:pPr>
              <w:rPr>
                <w:rFonts w:ascii="宋体" w:hAnsi="宋体"/>
                <w:sz w:val="24"/>
              </w:rPr>
            </w:pPr>
            <w:r>
              <w:rPr>
                <w:rFonts w:hint="eastAsia" w:ascii="宋体" w:hAnsi="宋体"/>
                <w:sz w:val="24"/>
              </w:rPr>
              <w:t>其他信息：</w:t>
            </w:r>
          </w:p>
        </w:tc>
        <w:tc>
          <w:tcPr>
            <w:tcW w:w="6225" w:type="dxa"/>
            <w:gridSpan w:val="3"/>
          </w:tcPr>
          <w:p w14:paraId="35B51F5C">
            <w:pPr>
              <w:rPr>
                <w:rFonts w:ascii="宋体" w:hAnsi="宋体"/>
                <w:sz w:val="24"/>
              </w:rPr>
            </w:pPr>
            <w:r>
              <w:rPr>
                <w:rFonts w:hint="eastAsia" w:ascii="宋体" w:hAnsi="宋体"/>
                <w:sz w:val="24"/>
              </w:rPr>
              <w:t>无</w:t>
            </w:r>
          </w:p>
        </w:tc>
      </w:tr>
      <w:tr w14:paraId="664D2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8D83B54">
            <w:pPr>
              <w:rPr>
                <w:rFonts w:ascii="宋体" w:hAnsi="宋体"/>
                <w:sz w:val="24"/>
              </w:rPr>
            </w:pPr>
            <w:r>
              <w:rPr>
                <w:rFonts w:hint="eastAsia" w:ascii="宋体" w:hAnsi="宋体"/>
                <w:sz w:val="24"/>
              </w:rPr>
              <w:t>假设：</w:t>
            </w:r>
          </w:p>
        </w:tc>
        <w:tc>
          <w:tcPr>
            <w:tcW w:w="6225" w:type="dxa"/>
            <w:gridSpan w:val="3"/>
          </w:tcPr>
          <w:p w14:paraId="74394B72">
            <w:pPr>
              <w:rPr>
                <w:rFonts w:ascii="宋体" w:hAnsi="宋体"/>
                <w:sz w:val="24"/>
              </w:rPr>
            </w:pPr>
            <w:r>
              <w:rPr>
                <w:rFonts w:hint="eastAsia" w:ascii="宋体" w:hAnsi="宋体"/>
                <w:sz w:val="24"/>
              </w:rPr>
              <w:t>无</w:t>
            </w:r>
          </w:p>
        </w:tc>
      </w:tr>
    </w:tbl>
    <w:p w14:paraId="19A5BA3B">
      <w:pPr>
        <w:numPr>
          <w:numId w:val="0"/>
        </w:numPr>
        <w:rPr>
          <w:rFonts w:hint="eastAsia"/>
        </w:rPr>
      </w:pPr>
    </w:p>
    <w:p w14:paraId="42ABE9BC">
      <w:pPr>
        <w:numPr>
          <w:numId w:val="0"/>
        </w:numPr>
      </w:pPr>
      <w:r>
        <w:rPr>
          <w:rFonts w:hint="eastAsia"/>
        </w:rPr>
        <w:t>用例原型</w:t>
      </w:r>
    </w:p>
    <w:p w14:paraId="48459DFF">
      <w:pPr>
        <w:numPr>
          <w:ilvl w:val="0"/>
          <w:numId w:val="0"/>
        </w:numPr>
      </w:pPr>
      <w:r>
        <w:drawing>
          <wp:inline distT="0" distB="0" distL="114300" distR="114300">
            <wp:extent cx="4695825" cy="1695450"/>
            <wp:effectExtent l="0" t="0" r="0" b="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70"/>
                    <a:stretch>
                      <a:fillRect/>
                    </a:stretch>
                  </pic:blipFill>
                  <pic:spPr>
                    <a:xfrm>
                      <a:off x="0" y="0"/>
                      <a:ext cx="4695825" cy="1695450"/>
                    </a:xfrm>
                    <a:prstGeom prst="rect">
                      <a:avLst/>
                    </a:prstGeom>
                    <a:noFill/>
                    <a:ln>
                      <a:noFill/>
                    </a:ln>
                  </pic:spPr>
                </pic:pic>
              </a:graphicData>
            </a:graphic>
          </wp:inline>
        </w:drawing>
      </w:r>
    </w:p>
    <w:p w14:paraId="5D8604CE"/>
    <w:p w14:paraId="3077EE7A">
      <w:pPr>
        <w:pStyle w:val="5"/>
        <w:numPr>
          <w:ilvl w:val="3"/>
          <w:numId w:val="0"/>
        </w:numPr>
      </w:pPr>
      <w:r>
        <w:rPr>
          <w:rFonts w:hint="eastAsia"/>
          <w:lang w:val="en-US" w:eastAsia="zh-CN"/>
        </w:rPr>
        <w:t>4.3.2.2个人中心</w:t>
      </w:r>
    </w:p>
    <w:p w14:paraId="5EF0710A">
      <w:pPr>
        <w:numPr>
          <w:numId w:val="0"/>
        </w:numPr>
      </w:pPr>
      <w:r>
        <w:rPr>
          <w:rFonts w:hint="eastAsia"/>
        </w:rPr>
        <w:t>用例图</w:t>
      </w:r>
    </w:p>
    <w:p w14:paraId="1262D2B2">
      <w:pPr>
        <w:numPr>
          <w:ilvl w:val="0"/>
          <w:numId w:val="0"/>
        </w:numPr>
      </w:pPr>
      <w:r>
        <w:drawing>
          <wp:inline distT="0" distB="0" distL="114300" distR="114300">
            <wp:extent cx="5269865" cy="1104900"/>
            <wp:effectExtent l="0" t="0" r="6985" b="0"/>
            <wp:docPr id="1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2"/>
                    <pic:cNvPicPr>
                      <a:picLocks noChangeAspect="1"/>
                    </pic:cNvPicPr>
                  </pic:nvPicPr>
                  <pic:blipFill>
                    <a:blip r:embed="rId71"/>
                    <a:stretch>
                      <a:fillRect/>
                    </a:stretch>
                  </pic:blipFill>
                  <pic:spPr>
                    <a:xfrm>
                      <a:off x="0" y="0"/>
                      <a:ext cx="5269865" cy="1104900"/>
                    </a:xfrm>
                    <a:prstGeom prst="rect">
                      <a:avLst/>
                    </a:prstGeom>
                    <a:noFill/>
                    <a:ln>
                      <a:noFill/>
                    </a:ln>
                  </pic:spPr>
                </pic:pic>
              </a:graphicData>
            </a:graphic>
          </wp:inline>
        </w:drawing>
      </w:r>
    </w:p>
    <w:p w14:paraId="675D23D7">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CD91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36D484E">
            <w:pPr>
              <w:rPr>
                <w:rFonts w:ascii="宋体" w:hAnsi="宋体"/>
                <w:sz w:val="24"/>
              </w:rPr>
            </w:pPr>
            <w:r>
              <w:rPr>
                <w:rFonts w:hint="eastAsia" w:ascii="宋体" w:hAnsi="宋体"/>
                <w:sz w:val="24"/>
              </w:rPr>
              <w:t>ID和名称</w:t>
            </w:r>
          </w:p>
        </w:tc>
        <w:tc>
          <w:tcPr>
            <w:tcW w:w="6225" w:type="dxa"/>
            <w:gridSpan w:val="3"/>
          </w:tcPr>
          <w:p w14:paraId="617458DF">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16 个人信息认证</w:t>
            </w:r>
          </w:p>
        </w:tc>
      </w:tr>
      <w:tr w14:paraId="19A61D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0A65319">
            <w:pPr>
              <w:rPr>
                <w:rFonts w:ascii="宋体" w:hAnsi="宋体"/>
                <w:sz w:val="24"/>
              </w:rPr>
            </w:pPr>
            <w:r>
              <w:rPr>
                <w:rFonts w:hint="eastAsia" w:ascii="宋体" w:hAnsi="宋体"/>
                <w:sz w:val="24"/>
              </w:rPr>
              <w:t>创建人</w:t>
            </w:r>
          </w:p>
        </w:tc>
        <w:tc>
          <w:tcPr>
            <w:tcW w:w="2061" w:type="dxa"/>
          </w:tcPr>
          <w:p w14:paraId="7E501244">
            <w:pPr>
              <w:rPr>
                <w:rFonts w:hint="default" w:ascii="宋体" w:hAnsi="宋体" w:eastAsia="宋体"/>
                <w:sz w:val="24"/>
                <w:lang w:val="en-US" w:eastAsia="zh-CN"/>
              </w:rPr>
            </w:pPr>
            <w:r>
              <w:rPr>
                <w:rFonts w:hint="eastAsia" w:ascii="宋体" w:hAnsi="宋体"/>
                <w:sz w:val="24"/>
                <w:lang w:val="en-US" w:eastAsia="zh-CN"/>
              </w:rPr>
              <w:t>白靖妍</w:t>
            </w:r>
          </w:p>
        </w:tc>
        <w:tc>
          <w:tcPr>
            <w:tcW w:w="2072" w:type="dxa"/>
          </w:tcPr>
          <w:p w14:paraId="34056FA9">
            <w:pPr>
              <w:rPr>
                <w:rFonts w:ascii="宋体" w:hAnsi="宋体"/>
                <w:sz w:val="24"/>
              </w:rPr>
            </w:pPr>
            <w:r>
              <w:rPr>
                <w:rFonts w:hint="eastAsia" w:ascii="宋体" w:hAnsi="宋体"/>
                <w:sz w:val="24"/>
              </w:rPr>
              <w:t>创建日期：</w:t>
            </w:r>
          </w:p>
        </w:tc>
        <w:tc>
          <w:tcPr>
            <w:tcW w:w="2092" w:type="dxa"/>
          </w:tcPr>
          <w:p w14:paraId="4FA9DB8E">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66F2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87D2944">
            <w:pPr>
              <w:rPr>
                <w:rFonts w:ascii="宋体" w:hAnsi="宋体"/>
                <w:sz w:val="24"/>
              </w:rPr>
            </w:pPr>
            <w:r>
              <w:rPr>
                <w:rFonts w:hint="eastAsia" w:ascii="宋体" w:hAnsi="宋体"/>
                <w:sz w:val="24"/>
              </w:rPr>
              <w:t>主要操作者</w:t>
            </w:r>
          </w:p>
        </w:tc>
        <w:tc>
          <w:tcPr>
            <w:tcW w:w="2061" w:type="dxa"/>
          </w:tcPr>
          <w:p w14:paraId="601C96A3">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13057F14">
            <w:pPr>
              <w:rPr>
                <w:rFonts w:ascii="宋体" w:hAnsi="宋体"/>
                <w:sz w:val="24"/>
              </w:rPr>
            </w:pPr>
            <w:r>
              <w:rPr>
                <w:rFonts w:hint="eastAsia" w:ascii="宋体" w:hAnsi="宋体"/>
                <w:sz w:val="24"/>
              </w:rPr>
              <w:t>次要操作者：</w:t>
            </w:r>
          </w:p>
        </w:tc>
        <w:tc>
          <w:tcPr>
            <w:tcW w:w="2092" w:type="dxa"/>
          </w:tcPr>
          <w:p w14:paraId="5AAF7DD4">
            <w:pPr>
              <w:rPr>
                <w:rFonts w:ascii="宋体" w:hAnsi="宋体"/>
                <w:sz w:val="24"/>
              </w:rPr>
            </w:pPr>
            <w:r>
              <w:rPr>
                <w:rFonts w:hint="eastAsia" w:ascii="宋体" w:hAnsi="宋体"/>
                <w:sz w:val="24"/>
              </w:rPr>
              <w:t>无</w:t>
            </w:r>
          </w:p>
        </w:tc>
      </w:tr>
      <w:tr w14:paraId="4FC7C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17C6987">
            <w:pPr>
              <w:rPr>
                <w:rFonts w:ascii="宋体" w:hAnsi="宋体"/>
                <w:sz w:val="24"/>
              </w:rPr>
            </w:pPr>
            <w:r>
              <w:rPr>
                <w:rFonts w:hint="eastAsia" w:ascii="宋体" w:hAnsi="宋体"/>
                <w:sz w:val="24"/>
              </w:rPr>
              <w:t>描述：</w:t>
            </w:r>
          </w:p>
        </w:tc>
        <w:tc>
          <w:tcPr>
            <w:tcW w:w="6225" w:type="dxa"/>
            <w:gridSpan w:val="3"/>
          </w:tcPr>
          <w:p w14:paraId="14ADD454">
            <w:pPr>
              <w:bidi w:val="0"/>
              <w:rPr>
                <w:rFonts w:hint="default" w:ascii="宋体" w:hAnsi="宋体" w:eastAsia="宋体"/>
                <w:lang w:val="en-US" w:eastAsia="zh-CN"/>
              </w:rPr>
            </w:pPr>
            <w:r>
              <w:rPr>
                <w:rFonts w:hint="eastAsia"/>
              </w:rPr>
              <w:t>用户</w:t>
            </w:r>
            <w:r>
              <w:rPr>
                <w:rFonts w:hint="eastAsia"/>
                <w:lang w:val="en-US" w:eastAsia="zh-CN"/>
              </w:rPr>
              <w:t>在“我的”页面中个人中心页面</w:t>
            </w:r>
            <w:r>
              <w:rPr>
                <w:rFonts w:hint="eastAsia"/>
              </w:rPr>
              <w:t>修改个人信息进行</w:t>
            </w:r>
          </w:p>
        </w:tc>
      </w:tr>
      <w:tr w14:paraId="7EF30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0E6ACCF">
            <w:pPr>
              <w:rPr>
                <w:rFonts w:ascii="宋体" w:hAnsi="宋体"/>
                <w:sz w:val="24"/>
              </w:rPr>
            </w:pPr>
            <w:r>
              <w:rPr>
                <w:rFonts w:hint="eastAsia" w:ascii="宋体" w:hAnsi="宋体"/>
                <w:sz w:val="24"/>
              </w:rPr>
              <w:t>触发器：</w:t>
            </w:r>
          </w:p>
        </w:tc>
        <w:tc>
          <w:tcPr>
            <w:tcW w:w="6225" w:type="dxa"/>
            <w:gridSpan w:val="3"/>
          </w:tcPr>
          <w:p w14:paraId="4E028B59">
            <w:pPr>
              <w:bidi w:val="0"/>
              <w:rPr>
                <w:rFonts w:ascii="宋体" w:hAnsi="宋体"/>
              </w:rPr>
            </w:pPr>
            <w:r>
              <w:rPr>
                <w:rFonts w:hint="eastAsia"/>
                <w:lang w:val="en-US" w:eastAsia="zh-CN"/>
              </w:rPr>
              <w:t>点击“我的”页面中个人中心页面</w:t>
            </w:r>
          </w:p>
        </w:tc>
      </w:tr>
      <w:tr w14:paraId="0D2FF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6063D27">
            <w:pPr>
              <w:rPr>
                <w:rFonts w:ascii="宋体" w:hAnsi="宋体"/>
                <w:sz w:val="24"/>
              </w:rPr>
            </w:pPr>
            <w:r>
              <w:rPr>
                <w:rFonts w:hint="eastAsia" w:ascii="宋体" w:hAnsi="宋体"/>
                <w:sz w:val="24"/>
              </w:rPr>
              <w:t>前置条件：</w:t>
            </w:r>
          </w:p>
        </w:tc>
        <w:tc>
          <w:tcPr>
            <w:tcW w:w="6225" w:type="dxa"/>
            <w:gridSpan w:val="3"/>
          </w:tcPr>
          <w:p w14:paraId="10C331F8">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13566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8B711AB">
            <w:pPr>
              <w:rPr>
                <w:rFonts w:ascii="宋体" w:hAnsi="宋体"/>
                <w:sz w:val="24"/>
              </w:rPr>
            </w:pPr>
            <w:r>
              <w:rPr>
                <w:rFonts w:hint="eastAsia" w:ascii="宋体" w:hAnsi="宋体"/>
                <w:sz w:val="24"/>
              </w:rPr>
              <w:t>后置条件：</w:t>
            </w:r>
          </w:p>
        </w:tc>
        <w:tc>
          <w:tcPr>
            <w:tcW w:w="6225" w:type="dxa"/>
            <w:gridSpan w:val="3"/>
          </w:tcPr>
          <w:p w14:paraId="4CDBDD6F">
            <w:pPr>
              <w:bidi w:val="0"/>
              <w:rPr>
                <w:rFonts w:hint="default" w:ascii="宋体" w:hAnsi="宋体" w:eastAsia="宋体"/>
                <w:lang w:val="en-US" w:eastAsia="zh-CN"/>
              </w:rPr>
            </w:pPr>
            <w:r>
              <w:rPr>
                <w:rFonts w:hint="eastAsia"/>
              </w:rPr>
              <w:t>数据库接受</w:t>
            </w:r>
            <w:r>
              <w:rPr>
                <w:rFonts w:hint="eastAsia"/>
                <w:lang w:val="en-US" w:eastAsia="zh-CN"/>
              </w:rPr>
              <w:t>修改</w:t>
            </w:r>
            <w:r>
              <w:rPr>
                <w:rFonts w:hint="eastAsia"/>
              </w:rPr>
              <w:t>信息</w:t>
            </w:r>
          </w:p>
        </w:tc>
      </w:tr>
      <w:tr w14:paraId="0889B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842381">
            <w:pPr>
              <w:rPr>
                <w:rFonts w:ascii="宋体" w:hAnsi="宋体"/>
                <w:sz w:val="24"/>
              </w:rPr>
            </w:pPr>
            <w:r>
              <w:rPr>
                <w:rFonts w:hint="eastAsia" w:ascii="宋体" w:hAnsi="宋体"/>
                <w:sz w:val="24"/>
              </w:rPr>
              <w:t>一般性流程：</w:t>
            </w:r>
          </w:p>
        </w:tc>
        <w:tc>
          <w:tcPr>
            <w:tcW w:w="6225" w:type="dxa"/>
            <w:gridSpan w:val="3"/>
          </w:tcPr>
          <w:p w14:paraId="579F854A">
            <w:pPr>
              <w:pStyle w:val="17"/>
              <w:ind w:firstLine="0" w:firstLineChars="0"/>
              <w:rPr>
                <w:rFonts w:ascii="宋体" w:hAnsi="宋体"/>
                <w:sz w:val="24"/>
              </w:rPr>
            </w:pPr>
            <w:r>
              <w:rPr>
                <w:rFonts w:hint="eastAsia" w:ascii="宋体" w:hAnsi="宋体"/>
                <w:sz w:val="24"/>
              </w:rPr>
              <w:t>登录</w:t>
            </w:r>
          </w:p>
        </w:tc>
      </w:tr>
      <w:tr w14:paraId="1A4D7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ED6330">
            <w:pPr>
              <w:rPr>
                <w:rFonts w:ascii="宋体" w:hAnsi="宋体"/>
                <w:sz w:val="24"/>
              </w:rPr>
            </w:pPr>
            <w:r>
              <w:rPr>
                <w:rFonts w:hint="eastAsia" w:ascii="宋体" w:hAnsi="宋体"/>
                <w:sz w:val="24"/>
              </w:rPr>
              <w:t>选择性流程</w:t>
            </w:r>
          </w:p>
        </w:tc>
        <w:tc>
          <w:tcPr>
            <w:tcW w:w="6225" w:type="dxa"/>
            <w:gridSpan w:val="3"/>
          </w:tcPr>
          <w:p w14:paraId="63AC1D62">
            <w:pPr>
              <w:pStyle w:val="17"/>
              <w:ind w:firstLine="0" w:firstLineChars="0"/>
              <w:rPr>
                <w:rFonts w:ascii="宋体" w:hAnsi="宋体"/>
                <w:sz w:val="24"/>
              </w:rPr>
            </w:pPr>
            <w:r>
              <w:rPr>
                <w:rFonts w:hint="eastAsia" w:ascii="宋体" w:hAnsi="宋体"/>
                <w:sz w:val="24"/>
              </w:rPr>
              <w:t>无</w:t>
            </w:r>
          </w:p>
        </w:tc>
      </w:tr>
      <w:tr w14:paraId="324D3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38AD177">
            <w:pPr>
              <w:rPr>
                <w:rFonts w:ascii="宋体" w:hAnsi="宋体"/>
                <w:sz w:val="24"/>
              </w:rPr>
            </w:pPr>
            <w:r>
              <w:rPr>
                <w:rFonts w:hint="eastAsia" w:ascii="宋体" w:hAnsi="宋体"/>
                <w:sz w:val="24"/>
              </w:rPr>
              <w:t>异常：</w:t>
            </w:r>
          </w:p>
        </w:tc>
        <w:tc>
          <w:tcPr>
            <w:tcW w:w="6225" w:type="dxa"/>
            <w:gridSpan w:val="3"/>
          </w:tcPr>
          <w:p w14:paraId="66794180">
            <w:pPr>
              <w:bidi w:val="0"/>
              <w:rPr>
                <w:rFonts w:hint="eastAsia"/>
              </w:rPr>
            </w:pPr>
            <w:r>
              <w:rPr>
                <w:rFonts w:hint="eastAsia"/>
              </w:rPr>
              <w:t>1.输入信息错误</w:t>
            </w:r>
          </w:p>
          <w:p w14:paraId="78C4DA70">
            <w:pPr>
              <w:bidi w:val="0"/>
              <w:rPr>
                <w:rFonts w:hint="eastAsia"/>
              </w:rPr>
            </w:pPr>
            <w:r>
              <w:rPr>
                <w:rFonts w:hint="eastAsia"/>
              </w:rPr>
              <w:t>2.数据库保存失败</w:t>
            </w:r>
          </w:p>
          <w:p w14:paraId="0293D4A0">
            <w:pPr>
              <w:bidi w:val="0"/>
              <w:rPr>
                <w:rFonts w:ascii="宋体" w:hAnsi="宋体"/>
              </w:rPr>
            </w:pPr>
            <w:r>
              <w:rPr>
                <w:rFonts w:hint="eastAsia"/>
              </w:rPr>
              <w:t>3.认证失败</w:t>
            </w:r>
          </w:p>
        </w:tc>
      </w:tr>
      <w:tr w14:paraId="60683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3A605F88">
            <w:pPr>
              <w:rPr>
                <w:rFonts w:ascii="宋体" w:hAnsi="宋体"/>
                <w:sz w:val="24"/>
              </w:rPr>
            </w:pPr>
            <w:r>
              <w:rPr>
                <w:rFonts w:hint="eastAsia" w:ascii="宋体" w:hAnsi="宋体"/>
                <w:sz w:val="24"/>
              </w:rPr>
              <w:t>优先级：</w:t>
            </w:r>
          </w:p>
        </w:tc>
        <w:tc>
          <w:tcPr>
            <w:tcW w:w="6225" w:type="dxa"/>
            <w:gridSpan w:val="3"/>
          </w:tcPr>
          <w:p w14:paraId="2D719DD1">
            <w:pPr>
              <w:rPr>
                <w:rFonts w:hint="eastAsia" w:ascii="宋体" w:hAnsi="宋体" w:eastAsia="宋体"/>
                <w:sz w:val="24"/>
                <w:lang w:val="en-US" w:eastAsia="zh-CN"/>
              </w:rPr>
            </w:pPr>
            <w:r>
              <w:rPr>
                <w:rFonts w:hint="eastAsia" w:ascii="宋体" w:hAnsi="宋体"/>
                <w:sz w:val="24"/>
                <w:lang w:val="en-US" w:eastAsia="zh-CN"/>
              </w:rPr>
              <w:t>高</w:t>
            </w:r>
          </w:p>
        </w:tc>
      </w:tr>
      <w:tr w14:paraId="474E9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BACB4A3">
            <w:pPr>
              <w:rPr>
                <w:rFonts w:ascii="宋体" w:hAnsi="宋体"/>
                <w:sz w:val="24"/>
              </w:rPr>
            </w:pPr>
            <w:r>
              <w:rPr>
                <w:rFonts w:hint="eastAsia" w:ascii="宋体" w:hAnsi="宋体"/>
                <w:sz w:val="24"/>
              </w:rPr>
              <w:t>使用频率：</w:t>
            </w:r>
          </w:p>
        </w:tc>
        <w:tc>
          <w:tcPr>
            <w:tcW w:w="6225" w:type="dxa"/>
            <w:gridSpan w:val="3"/>
          </w:tcPr>
          <w:p w14:paraId="00A7BF6A">
            <w:pPr>
              <w:rPr>
                <w:rFonts w:ascii="宋体" w:hAnsi="宋体"/>
                <w:sz w:val="24"/>
              </w:rPr>
            </w:pPr>
            <w:r>
              <w:rPr>
                <w:rFonts w:hint="eastAsia" w:ascii="宋体" w:hAnsi="宋体"/>
                <w:sz w:val="24"/>
              </w:rPr>
              <w:t>高</w:t>
            </w:r>
          </w:p>
        </w:tc>
      </w:tr>
      <w:tr w14:paraId="6789C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AC9D3FE">
            <w:pPr>
              <w:rPr>
                <w:rFonts w:ascii="宋体" w:hAnsi="宋体"/>
                <w:sz w:val="24"/>
              </w:rPr>
            </w:pPr>
            <w:r>
              <w:rPr>
                <w:rFonts w:hint="eastAsia" w:ascii="宋体" w:hAnsi="宋体"/>
                <w:sz w:val="24"/>
              </w:rPr>
              <w:t>业务规则：</w:t>
            </w:r>
          </w:p>
        </w:tc>
        <w:tc>
          <w:tcPr>
            <w:tcW w:w="6225" w:type="dxa"/>
            <w:gridSpan w:val="3"/>
          </w:tcPr>
          <w:p w14:paraId="76C0F6DF">
            <w:pPr>
              <w:rPr>
                <w:rFonts w:ascii="宋体" w:hAnsi="宋体"/>
                <w:sz w:val="24"/>
              </w:rPr>
            </w:pPr>
            <w:r>
              <w:rPr>
                <w:rFonts w:hint="eastAsia" w:ascii="宋体" w:hAnsi="宋体"/>
                <w:sz w:val="24"/>
              </w:rPr>
              <w:t>无</w:t>
            </w:r>
          </w:p>
        </w:tc>
      </w:tr>
      <w:tr w14:paraId="0D416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32ABE7">
            <w:pPr>
              <w:rPr>
                <w:rFonts w:ascii="宋体" w:hAnsi="宋体"/>
                <w:sz w:val="24"/>
              </w:rPr>
            </w:pPr>
            <w:r>
              <w:rPr>
                <w:rFonts w:hint="eastAsia" w:ascii="宋体" w:hAnsi="宋体"/>
                <w:sz w:val="24"/>
              </w:rPr>
              <w:t>其他信息：</w:t>
            </w:r>
          </w:p>
        </w:tc>
        <w:tc>
          <w:tcPr>
            <w:tcW w:w="6225" w:type="dxa"/>
            <w:gridSpan w:val="3"/>
          </w:tcPr>
          <w:p w14:paraId="67BB3F51">
            <w:pPr>
              <w:rPr>
                <w:rFonts w:ascii="宋体" w:hAnsi="宋体"/>
                <w:sz w:val="24"/>
              </w:rPr>
            </w:pPr>
            <w:r>
              <w:rPr>
                <w:rFonts w:hint="eastAsia" w:ascii="宋体" w:hAnsi="宋体"/>
                <w:sz w:val="24"/>
              </w:rPr>
              <w:t>无</w:t>
            </w:r>
          </w:p>
        </w:tc>
      </w:tr>
      <w:tr w14:paraId="44776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E8EA9E9">
            <w:pPr>
              <w:rPr>
                <w:rFonts w:ascii="宋体" w:hAnsi="宋体"/>
                <w:sz w:val="24"/>
              </w:rPr>
            </w:pPr>
            <w:r>
              <w:rPr>
                <w:rFonts w:hint="eastAsia" w:ascii="宋体" w:hAnsi="宋体"/>
                <w:sz w:val="24"/>
              </w:rPr>
              <w:t>假设：</w:t>
            </w:r>
          </w:p>
        </w:tc>
        <w:tc>
          <w:tcPr>
            <w:tcW w:w="6225" w:type="dxa"/>
            <w:gridSpan w:val="3"/>
          </w:tcPr>
          <w:p w14:paraId="06E8AA4A">
            <w:pPr>
              <w:rPr>
                <w:rFonts w:ascii="宋体" w:hAnsi="宋体"/>
                <w:sz w:val="24"/>
              </w:rPr>
            </w:pPr>
            <w:r>
              <w:rPr>
                <w:rFonts w:hint="eastAsia" w:ascii="宋体" w:hAnsi="宋体"/>
                <w:sz w:val="24"/>
              </w:rPr>
              <w:t>无</w:t>
            </w:r>
          </w:p>
        </w:tc>
      </w:tr>
    </w:tbl>
    <w:p w14:paraId="5917929C">
      <w:pPr>
        <w:spacing w:line="360" w:lineRule="auto"/>
        <w:rPr>
          <w:rFonts w:hint="eastAsia" w:ascii="楷体" w:hAnsi="楷体" w:eastAsia="楷体" w:cs="楷体"/>
          <w:sz w:val="24"/>
          <w:lang w:eastAsia="zh-Hans"/>
        </w:rPr>
      </w:pPr>
    </w:p>
    <w:p w14:paraId="77F4AE8D">
      <w:pPr>
        <w:bidi w:val="0"/>
        <w:rPr>
          <w:rFonts w:hint="eastAsia"/>
          <w:lang w:eastAsia="zh-Hans"/>
        </w:rPr>
      </w:pPr>
      <w:r>
        <w:rPr>
          <w:rFonts w:hint="eastAsia"/>
          <w:lang w:eastAsia="zh-Hans"/>
        </w:rPr>
        <w:t>对话框图</w:t>
      </w:r>
    </w:p>
    <w:p w14:paraId="432C3730">
      <w:pPr>
        <w:numPr>
          <w:ilvl w:val="0"/>
          <w:numId w:val="0"/>
        </w:numPr>
        <w:ind w:left="1680" w:leftChars="0"/>
      </w:pPr>
      <w:r>
        <w:drawing>
          <wp:inline distT="0" distB="0" distL="114300" distR="114300">
            <wp:extent cx="2383155" cy="4730750"/>
            <wp:effectExtent l="0" t="0" r="7620" b="3175"/>
            <wp:docPr id="1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3"/>
                    <pic:cNvPicPr>
                      <a:picLocks noChangeAspect="1"/>
                    </pic:cNvPicPr>
                  </pic:nvPicPr>
                  <pic:blipFill>
                    <a:blip r:embed="rId72"/>
                    <a:stretch>
                      <a:fillRect/>
                    </a:stretch>
                  </pic:blipFill>
                  <pic:spPr>
                    <a:xfrm>
                      <a:off x="0" y="0"/>
                      <a:ext cx="2383155" cy="4730750"/>
                    </a:xfrm>
                    <a:prstGeom prst="rect">
                      <a:avLst/>
                    </a:prstGeom>
                    <a:noFill/>
                    <a:ln>
                      <a:noFill/>
                    </a:ln>
                  </pic:spPr>
                </pic:pic>
              </a:graphicData>
            </a:graphic>
          </wp:inline>
        </w:drawing>
      </w:r>
    </w:p>
    <w:p w14:paraId="3C0DB6FA">
      <w:pPr>
        <w:numPr>
          <w:numId w:val="0"/>
        </w:numPr>
      </w:pPr>
      <w:r>
        <w:rPr>
          <w:rFonts w:hint="eastAsia"/>
        </w:rPr>
        <w:t>用例原型</w:t>
      </w:r>
    </w:p>
    <w:p w14:paraId="685E54AF"/>
    <w:p w14:paraId="5AC8FD02">
      <w:pPr>
        <w:spacing w:line="360" w:lineRule="auto"/>
        <w:jc w:val="both"/>
      </w:pPr>
      <w:r>
        <w:drawing>
          <wp:inline distT="0" distB="0" distL="114300" distR="114300">
            <wp:extent cx="2425065" cy="4058285"/>
            <wp:effectExtent l="0" t="0" r="3810" b="8890"/>
            <wp:docPr id="2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4"/>
                    <pic:cNvPicPr>
                      <a:picLocks noChangeAspect="1"/>
                    </pic:cNvPicPr>
                  </pic:nvPicPr>
                  <pic:blipFill>
                    <a:blip r:embed="rId25"/>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345690" cy="4054475"/>
            <wp:effectExtent l="0" t="0" r="6985" b="3175"/>
            <wp:docPr id="20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5"/>
                    <pic:cNvPicPr>
                      <a:picLocks noChangeAspect="1"/>
                    </pic:cNvPicPr>
                  </pic:nvPicPr>
                  <pic:blipFill>
                    <a:blip r:embed="rId73"/>
                    <a:stretch>
                      <a:fillRect/>
                    </a:stretch>
                  </pic:blipFill>
                  <pic:spPr>
                    <a:xfrm>
                      <a:off x="0" y="0"/>
                      <a:ext cx="2345690" cy="4054475"/>
                    </a:xfrm>
                    <a:prstGeom prst="rect">
                      <a:avLst/>
                    </a:prstGeom>
                    <a:noFill/>
                    <a:ln>
                      <a:noFill/>
                    </a:ln>
                  </pic:spPr>
                </pic:pic>
              </a:graphicData>
            </a:graphic>
          </wp:inline>
        </w:drawing>
      </w:r>
    </w:p>
    <w:p w14:paraId="76EA27D3"/>
    <w:p w14:paraId="04049A56">
      <w:pPr>
        <w:pStyle w:val="5"/>
        <w:numPr>
          <w:ilvl w:val="3"/>
          <w:numId w:val="0"/>
        </w:numPr>
      </w:pPr>
      <w:r>
        <w:rPr>
          <w:rFonts w:hint="eastAsia"/>
          <w:lang w:val="en-US" w:eastAsia="zh-CN"/>
        </w:rPr>
        <w:t>4.3.2.3我的点赞</w:t>
      </w:r>
    </w:p>
    <w:p w14:paraId="15793977">
      <w:pPr>
        <w:numPr>
          <w:numId w:val="0"/>
        </w:numPr>
      </w:pPr>
      <w:r>
        <w:rPr>
          <w:rFonts w:hint="eastAsia"/>
        </w:rPr>
        <w:t>用例图</w:t>
      </w:r>
    </w:p>
    <w:p w14:paraId="3592F5F5">
      <w:pPr>
        <w:numPr>
          <w:ilvl w:val="0"/>
          <w:numId w:val="0"/>
        </w:numPr>
      </w:pPr>
      <w:r>
        <w:drawing>
          <wp:inline distT="0" distB="0" distL="114300" distR="114300">
            <wp:extent cx="5269230" cy="2082165"/>
            <wp:effectExtent l="0" t="0" r="7620" b="38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74"/>
                    <a:stretch>
                      <a:fillRect/>
                    </a:stretch>
                  </pic:blipFill>
                  <pic:spPr>
                    <a:xfrm>
                      <a:off x="0" y="0"/>
                      <a:ext cx="5269230" cy="2082165"/>
                    </a:xfrm>
                    <a:prstGeom prst="rect">
                      <a:avLst/>
                    </a:prstGeom>
                    <a:noFill/>
                    <a:ln>
                      <a:noFill/>
                    </a:ln>
                  </pic:spPr>
                </pic:pic>
              </a:graphicData>
            </a:graphic>
          </wp:inline>
        </w:drawing>
      </w:r>
    </w:p>
    <w:p w14:paraId="5DCB210C">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38FF3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7A35B82">
            <w:pPr>
              <w:rPr>
                <w:rFonts w:ascii="宋体" w:hAnsi="宋体"/>
                <w:sz w:val="24"/>
              </w:rPr>
            </w:pPr>
            <w:r>
              <w:rPr>
                <w:rFonts w:hint="eastAsia" w:ascii="宋体" w:hAnsi="宋体"/>
                <w:sz w:val="24"/>
              </w:rPr>
              <w:t>ID和名称</w:t>
            </w:r>
          </w:p>
        </w:tc>
        <w:tc>
          <w:tcPr>
            <w:tcW w:w="6225" w:type="dxa"/>
            <w:gridSpan w:val="3"/>
          </w:tcPr>
          <w:p w14:paraId="6BE55E5A">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17 我的点赞</w:t>
            </w:r>
          </w:p>
        </w:tc>
      </w:tr>
      <w:tr w14:paraId="24DB5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F59E12D">
            <w:pPr>
              <w:rPr>
                <w:rFonts w:ascii="宋体" w:hAnsi="宋体"/>
                <w:sz w:val="24"/>
              </w:rPr>
            </w:pPr>
            <w:r>
              <w:rPr>
                <w:rFonts w:hint="eastAsia" w:ascii="宋体" w:hAnsi="宋体"/>
                <w:sz w:val="24"/>
              </w:rPr>
              <w:t>创建人</w:t>
            </w:r>
          </w:p>
        </w:tc>
        <w:tc>
          <w:tcPr>
            <w:tcW w:w="2061" w:type="dxa"/>
          </w:tcPr>
          <w:p w14:paraId="39CCC21C">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762DBBE4">
            <w:pPr>
              <w:rPr>
                <w:rFonts w:ascii="宋体" w:hAnsi="宋体"/>
                <w:sz w:val="24"/>
              </w:rPr>
            </w:pPr>
            <w:r>
              <w:rPr>
                <w:rFonts w:hint="eastAsia" w:ascii="宋体" w:hAnsi="宋体"/>
                <w:sz w:val="24"/>
              </w:rPr>
              <w:t>创建日期：</w:t>
            </w:r>
          </w:p>
        </w:tc>
        <w:tc>
          <w:tcPr>
            <w:tcW w:w="2092" w:type="dxa"/>
          </w:tcPr>
          <w:p w14:paraId="66921270">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0CDD8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EEDB3DE">
            <w:pPr>
              <w:rPr>
                <w:rFonts w:ascii="宋体" w:hAnsi="宋体"/>
                <w:sz w:val="24"/>
              </w:rPr>
            </w:pPr>
            <w:r>
              <w:rPr>
                <w:rFonts w:hint="eastAsia" w:ascii="宋体" w:hAnsi="宋体"/>
                <w:sz w:val="24"/>
              </w:rPr>
              <w:t>主要操作者</w:t>
            </w:r>
          </w:p>
        </w:tc>
        <w:tc>
          <w:tcPr>
            <w:tcW w:w="2061" w:type="dxa"/>
          </w:tcPr>
          <w:p w14:paraId="12D3E7D5">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233C1372">
            <w:pPr>
              <w:rPr>
                <w:rFonts w:ascii="宋体" w:hAnsi="宋体"/>
                <w:sz w:val="24"/>
              </w:rPr>
            </w:pPr>
            <w:r>
              <w:rPr>
                <w:rFonts w:hint="eastAsia" w:ascii="宋体" w:hAnsi="宋体"/>
                <w:sz w:val="24"/>
              </w:rPr>
              <w:t>次要操作者：</w:t>
            </w:r>
          </w:p>
        </w:tc>
        <w:tc>
          <w:tcPr>
            <w:tcW w:w="2092" w:type="dxa"/>
          </w:tcPr>
          <w:p w14:paraId="1EE4DD95">
            <w:pPr>
              <w:rPr>
                <w:rFonts w:ascii="宋体" w:hAnsi="宋体"/>
                <w:sz w:val="24"/>
              </w:rPr>
            </w:pPr>
            <w:r>
              <w:rPr>
                <w:rFonts w:hint="eastAsia" w:ascii="宋体" w:hAnsi="宋体"/>
                <w:sz w:val="24"/>
              </w:rPr>
              <w:t>无</w:t>
            </w:r>
          </w:p>
        </w:tc>
      </w:tr>
      <w:tr w14:paraId="60365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1A54948">
            <w:pPr>
              <w:rPr>
                <w:rFonts w:ascii="宋体" w:hAnsi="宋体"/>
                <w:sz w:val="24"/>
              </w:rPr>
            </w:pPr>
            <w:r>
              <w:rPr>
                <w:rFonts w:hint="eastAsia" w:ascii="宋体" w:hAnsi="宋体"/>
                <w:sz w:val="24"/>
              </w:rPr>
              <w:t>描述：</w:t>
            </w:r>
          </w:p>
        </w:tc>
        <w:tc>
          <w:tcPr>
            <w:tcW w:w="6225" w:type="dxa"/>
            <w:gridSpan w:val="3"/>
          </w:tcPr>
          <w:p w14:paraId="64C270BC">
            <w:pPr>
              <w:bidi w:val="0"/>
              <w:rPr>
                <w:rFonts w:hint="default" w:ascii="宋体" w:hAnsi="宋体" w:eastAsia="宋体"/>
                <w:lang w:val="en-US" w:eastAsia="zh-CN"/>
              </w:rPr>
            </w:pPr>
            <w:r>
              <w:rPr>
                <w:rFonts w:hint="eastAsia"/>
              </w:rPr>
              <w:t>用户</w:t>
            </w:r>
            <w:r>
              <w:rPr>
                <w:rFonts w:hint="eastAsia"/>
                <w:lang w:val="en-US" w:eastAsia="zh-CN"/>
              </w:rPr>
              <w:t>点击“我的”页面中“我的点赞”按钮</w:t>
            </w:r>
          </w:p>
        </w:tc>
      </w:tr>
      <w:tr w14:paraId="1D04D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C62DAC7">
            <w:pPr>
              <w:rPr>
                <w:rFonts w:ascii="宋体" w:hAnsi="宋体"/>
                <w:sz w:val="24"/>
              </w:rPr>
            </w:pPr>
            <w:r>
              <w:rPr>
                <w:rFonts w:hint="eastAsia" w:ascii="宋体" w:hAnsi="宋体"/>
                <w:sz w:val="24"/>
              </w:rPr>
              <w:t>触发器：</w:t>
            </w:r>
          </w:p>
        </w:tc>
        <w:tc>
          <w:tcPr>
            <w:tcW w:w="6225" w:type="dxa"/>
            <w:gridSpan w:val="3"/>
          </w:tcPr>
          <w:p w14:paraId="3128EDEC">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我的点赞</w:t>
            </w:r>
            <w:r>
              <w:rPr>
                <w:rFonts w:hint="eastAsia" w:ascii="宋体" w:hAnsi="宋体"/>
                <w:lang w:eastAsia="zh-CN"/>
              </w:rPr>
              <w:t>”</w:t>
            </w:r>
            <w:r>
              <w:rPr>
                <w:rFonts w:hint="eastAsia" w:ascii="宋体" w:hAnsi="宋体"/>
                <w:lang w:val="en-US" w:eastAsia="zh-CN"/>
              </w:rPr>
              <w:t>按钮</w:t>
            </w:r>
          </w:p>
        </w:tc>
      </w:tr>
      <w:tr w14:paraId="6F85E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BF27A5E">
            <w:pPr>
              <w:rPr>
                <w:rFonts w:ascii="宋体" w:hAnsi="宋体"/>
                <w:sz w:val="24"/>
              </w:rPr>
            </w:pPr>
            <w:r>
              <w:rPr>
                <w:rFonts w:hint="eastAsia" w:ascii="宋体" w:hAnsi="宋体"/>
                <w:sz w:val="24"/>
              </w:rPr>
              <w:t>前置条件：</w:t>
            </w:r>
          </w:p>
        </w:tc>
        <w:tc>
          <w:tcPr>
            <w:tcW w:w="6225" w:type="dxa"/>
            <w:gridSpan w:val="3"/>
          </w:tcPr>
          <w:p w14:paraId="31099494">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12150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0C382D2">
            <w:pPr>
              <w:rPr>
                <w:rFonts w:ascii="宋体" w:hAnsi="宋体"/>
                <w:sz w:val="24"/>
              </w:rPr>
            </w:pPr>
            <w:r>
              <w:rPr>
                <w:rFonts w:hint="eastAsia" w:ascii="宋体" w:hAnsi="宋体"/>
                <w:sz w:val="24"/>
              </w:rPr>
              <w:t>后置条件：</w:t>
            </w:r>
          </w:p>
        </w:tc>
        <w:tc>
          <w:tcPr>
            <w:tcW w:w="6225" w:type="dxa"/>
            <w:gridSpan w:val="3"/>
          </w:tcPr>
          <w:p w14:paraId="5ECF21EF">
            <w:pPr>
              <w:bidi w:val="0"/>
              <w:rPr>
                <w:rFonts w:hint="default" w:ascii="宋体" w:hAnsi="宋体" w:eastAsia="宋体"/>
                <w:lang w:val="en-US" w:eastAsia="zh-CN"/>
              </w:rPr>
            </w:pPr>
            <w:r>
              <w:rPr>
                <w:rFonts w:hint="eastAsia" w:ascii="宋体" w:hAnsi="宋体"/>
                <w:lang w:val="en-US" w:eastAsia="zh-CN"/>
              </w:rPr>
              <w:t>显示用户赞过数据</w:t>
            </w:r>
          </w:p>
        </w:tc>
      </w:tr>
      <w:tr w14:paraId="62EBB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05D4A13">
            <w:pPr>
              <w:rPr>
                <w:rFonts w:ascii="宋体" w:hAnsi="宋体"/>
                <w:sz w:val="24"/>
              </w:rPr>
            </w:pPr>
            <w:r>
              <w:rPr>
                <w:rFonts w:hint="eastAsia" w:ascii="宋体" w:hAnsi="宋体"/>
                <w:sz w:val="24"/>
              </w:rPr>
              <w:t>一般性流程：</w:t>
            </w:r>
          </w:p>
        </w:tc>
        <w:tc>
          <w:tcPr>
            <w:tcW w:w="6225" w:type="dxa"/>
            <w:gridSpan w:val="3"/>
          </w:tcPr>
          <w:p w14:paraId="5E46EFEA">
            <w:pPr>
              <w:pStyle w:val="17"/>
              <w:ind w:firstLine="0" w:firstLineChars="0"/>
              <w:rPr>
                <w:rFonts w:ascii="宋体" w:hAnsi="宋体"/>
                <w:sz w:val="24"/>
              </w:rPr>
            </w:pPr>
            <w:r>
              <w:rPr>
                <w:rFonts w:hint="eastAsia" w:ascii="宋体" w:hAnsi="宋体"/>
                <w:sz w:val="24"/>
              </w:rPr>
              <w:t>登录</w:t>
            </w:r>
          </w:p>
        </w:tc>
      </w:tr>
      <w:tr w14:paraId="51A8B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6FAC087">
            <w:pPr>
              <w:rPr>
                <w:rFonts w:ascii="宋体" w:hAnsi="宋体"/>
                <w:sz w:val="24"/>
              </w:rPr>
            </w:pPr>
            <w:r>
              <w:rPr>
                <w:rFonts w:hint="eastAsia" w:ascii="宋体" w:hAnsi="宋体"/>
                <w:sz w:val="24"/>
              </w:rPr>
              <w:t>选择性流程</w:t>
            </w:r>
          </w:p>
        </w:tc>
        <w:tc>
          <w:tcPr>
            <w:tcW w:w="6225" w:type="dxa"/>
            <w:gridSpan w:val="3"/>
          </w:tcPr>
          <w:p w14:paraId="68F33E2F">
            <w:pPr>
              <w:pStyle w:val="17"/>
              <w:ind w:firstLine="0" w:firstLineChars="0"/>
              <w:rPr>
                <w:rFonts w:ascii="宋体" w:hAnsi="宋体"/>
                <w:sz w:val="24"/>
              </w:rPr>
            </w:pPr>
            <w:r>
              <w:rPr>
                <w:rFonts w:hint="eastAsia" w:ascii="宋体" w:hAnsi="宋体"/>
                <w:sz w:val="24"/>
              </w:rPr>
              <w:t>无</w:t>
            </w:r>
          </w:p>
        </w:tc>
      </w:tr>
      <w:tr w14:paraId="76B7A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D6E0F7">
            <w:pPr>
              <w:rPr>
                <w:rFonts w:ascii="宋体" w:hAnsi="宋体"/>
                <w:sz w:val="24"/>
              </w:rPr>
            </w:pPr>
            <w:r>
              <w:rPr>
                <w:rFonts w:hint="eastAsia" w:ascii="宋体" w:hAnsi="宋体"/>
                <w:sz w:val="24"/>
              </w:rPr>
              <w:t>异常：</w:t>
            </w:r>
          </w:p>
        </w:tc>
        <w:tc>
          <w:tcPr>
            <w:tcW w:w="6225" w:type="dxa"/>
            <w:gridSpan w:val="3"/>
          </w:tcPr>
          <w:p w14:paraId="5A0DBF2F">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30CA4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038CC2B">
            <w:pPr>
              <w:rPr>
                <w:rFonts w:ascii="宋体" w:hAnsi="宋体"/>
                <w:sz w:val="24"/>
              </w:rPr>
            </w:pPr>
            <w:r>
              <w:rPr>
                <w:rFonts w:hint="eastAsia" w:ascii="宋体" w:hAnsi="宋体"/>
                <w:sz w:val="24"/>
              </w:rPr>
              <w:t>优先级：</w:t>
            </w:r>
          </w:p>
        </w:tc>
        <w:tc>
          <w:tcPr>
            <w:tcW w:w="6225" w:type="dxa"/>
            <w:gridSpan w:val="3"/>
          </w:tcPr>
          <w:p w14:paraId="01EEE7A1">
            <w:pPr>
              <w:rPr>
                <w:rFonts w:hint="default" w:ascii="宋体" w:hAnsi="宋体" w:eastAsia="宋体"/>
                <w:sz w:val="24"/>
                <w:lang w:val="en-US" w:eastAsia="zh-CN"/>
              </w:rPr>
            </w:pPr>
            <w:r>
              <w:rPr>
                <w:rFonts w:hint="eastAsia" w:ascii="宋体" w:hAnsi="宋体"/>
                <w:sz w:val="24"/>
                <w:lang w:val="en-US" w:eastAsia="zh-CN"/>
              </w:rPr>
              <w:t>中</w:t>
            </w:r>
          </w:p>
        </w:tc>
      </w:tr>
      <w:tr w14:paraId="0C2D2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9CC80C3">
            <w:pPr>
              <w:rPr>
                <w:rFonts w:ascii="宋体" w:hAnsi="宋体"/>
                <w:sz w:val="24"/>
              </w:rPr>
            </w:pPr>
            <w:r>
              <w:rPr>
                <w:rFonts w:hint="eastAsia" w:ascii="宋体" w:hAnsi="宋体"/>
                <w:sz w:val="24"/>
              </w:rPr>
              <w:t>使用频率：</w:t>
            </w:r>
          </w:p>
        </w:tc>
        <w:tc>
          <w:tcPr>
            <w:tcW w:w="6225" w:type="dxa"/>
            <w:gridSpan w:val="3"/>
          </w:tcPr>
          <w:p w14:paraId="1A06EBC9">
            <w:pPr>
              <w:rPr>
                <w:rFonts w:hint="eastAsia" w:ascii="宋体" w:hAnsi="宋体" w:eastAsia="宋体"/>
                <w:sz w:val="24"/>
                <w:lang w:val="en-US" w:eastAsia="zh-CN"/>
              </w:rPr>
            </w:pPr>
            <w:r>
              <w:rPr>
                <w:rFonts w:hint="eastAsia" w:ascii="宋体" w:hAnsi="宋体"/>
                <w:sz w:val="24"/>
                <w:lang w:val="en-US" w:eastAsia="zh-CN"/>
              </w:rPr>
              <w:t>中</w:t>
            </w:r>
          </w:p>
        </w:tc>
      </w:tr>
      <w:tr w14:paraId="66270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6412C1">
            <w:pPr>
              <w:rPr>
                <w:rFonts w:ascii="宋体" w:hAnsi="宋体"/>
                <w:sz w:val="24"/>
              </w:rPr>
            </w:pPr>
            <w:r>
              <w:rPr>
                <w:rFonts w:hint="eastAsia" w:ascii="宋体" w:hAnsi="宋体"/>
                <w:sz w:val="24"/>
              </w:rPr>
              <w:t>业务规则：</w:t>
            </w:r>
          </w:p>
        </w:tc>
        <w:tc>
          <w:tcPr>
            <w:tcW w:w="6225" w:type="dxa"/>
            <w:gridSpan w:val="3"/>
          </w:tcPr>
          <w:p w14:paraId="057846E5">
            <w:pPr>
              <w:rPr>
                <w:rFonts w:ascii="宋体" w:hAnsi="宋体"/>
                <w:sz w:val="24"/>
              </w:rPr>
            </w:pPr>
            <w:r>
              <w:rPr>
                <w:rFonts w:hint="eastAsia" w:ascii="宋体" w:hAnsi="宋体"/>
                <w:sz w:val="24"/>
              </w:rPr>
              <w:t>无</w:t>
            </w:r>
          </w:p>
        </w:tc>
      </w:tr>
      <w:tr w14:paraId="279BC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38554A8">
            <w:pPr>
              <w:rPr>
                <w:rFonts w:ascii="宋体" w:hAnsi="宋体"/>
                <w:sz w:val="24"/>
              </w:rPr>
            </w:pPr>
            <w:r>
              <w:rPr>
                <w:rFonts w:hint="eastAsia" w:ascii="宋体" w:hAnsi="宋体"/>
                <w:sz w:val="24"/>
              </w:rPr>
              <w:t>其他信息：</w:t>
            </w:r>
          </w:p>
        </w:tc>
        <w:tc>
          <w:tcPr>
            <w:tcW w:w="6225" w:type="dxa"/>
            <w:gridSpan w:val="3"/>
          </w:tcPr>
          <w:p w14:paraId="61622466">
            <w:pPr>
              <w:rPr>
                <w:rFonts w:ascii="宋体" w:hAnsi="宋体"/>
                <w:sz w:val="24"/>
              </w:rPr>
            </w:pPr>
            <w:r>
              <w:rPr>
                <w:rFonts w:hint="eastAsia" w:ascii="宋体" w:hAnsi="宋体"/>
                <w:sz w:val="24"/>
              </w:rPr>
              <w:t>无</w:t>
            </w:r>
          </w:p>
        </w:tc>
      </w:tr>
      <w:tr w14:paraId="362BD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436356">
            <w:pPr>
              <w:rPr>
                <w:rFonts w:ascii="宋体" w:hAnsi="宋体"/>
                <w:sz w:val="24"/>
              </w:rPr>
            </w:pPr>
            <w:r>
              <w:rPr>
                <w:rFonts w:hint="eastAsia" w:ascii="宋体" w:hAnsi="宋体"/>
                <w:sz w:val="24"/>
              </w:rPr>
              <w:t>假设：</w:t>
            </w:r>
          </w:p>
        </w:tc>
        <w:tc>
          <w:tcPr>
            <w:tcW w:w="6225" w:type="dxa"/>
            <w:gridSpan w:val="3"/>
          </w:tcPr>
          <w:p w14:paraId="0058EA8D">
            <w:pPr>
              <w:rPr>
                <w:rFonts w:ascii="宋体" w:hAnsi="宋体"/>
                <w:sz w:val="24"/>
              </w:rPr>
            </w:pPr>
            <w:r>
              <w:rPr>
                <w:rFonts w:hint="eastAsia" w:ascii="宋体" w:hAnsi="宋体"/>
                <w:sz w:val="24"/>
              </w:rPr>
              <w:t>无</w:t>
            </w:r>
          </w:p>
        </w:tc>
      </w:tr>
    </w:tbl>
    <w:p w14:paraId="38881010">
      <w:pPr>
        <w:numPr>
          <w:ilvl w:val="0"/>
          <w:numId w:val="0"/>
        </w:numPr>
      </w:pPr>
    </w:p>
    <w:p w14:paraId="3868A5EE">
      <w:pPr>
        <w:numPr>
          <w:numId w:val="0"/>
        </w:numPr>
      </w:pPr>
      <w:r>
        <w:rPr>
          <w:rFonts w:hint="eastAsia"/>
        </w:rPr>
        <w:t>用例原型</w:t>
      </w:r>
    </w:p>
    <w:p w14:paraId="633E9D5D"/>
    <w:p w14:paraId="53A4C511">
      <w:r>
        <w:drawing>
          <wp:inline distT="0" distB="0" distL="114300" distR="114300">
            <wp:extent cx="2425065" cy="4058285"/>
            <wp:effectExtent l="0" t="0" r="3810" b="8890"/>
            <wp:docPr id="2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4"/>
                    <pic:cNvPicPr>
                      <a:picLocks noChangeAspect="1"/>
                    </pic:cNvPicPr>
                  </pic:nvPicPr>
                  <pic:blipFill>
                    <a:blip r:embed="rId25"/>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299970" cy="4024630"/>
            <wp:effectExtent l="0" t="0" r="5080" b="444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8"/>
                    <a:stretch>
                      <a:fillRect/>
                    </a:stretch>
                  </pic:blipFill>
                  <pic:spPr>
                    <a:xfrm>
                      <a:off x="0" y="0"/>
                      <a:ext cx="2299970" cy="4024630"/>
                    </a:xfrm>
                    <a:prstGeom prst="rect">
                      <a:avLst/>
                    </a:prstGeom>
                    <a:noFill/>
                    <a:ln>
                      <a:noFill/>
                    </a:ln>
                  </pic:spPr>
                </pic:pic>
              </a:graphicData>
            </a:graphic>
          </wp:inline>
        </w:drawing>
      </w:r>
    </w:p>
    <w:p w14:paraId="3FA18AD1">
      <w:pPr>
        <w:pStyle w:val="5"/>
        <w:numPr>
          <w:ilvl w:val="3"/>
          <w:numId w:val="0"/>
        </w:numPr>
      </w:pPr>
      <w:r>
        <w:rPr>
          <w:rFonts w:hint="eastAsia"/>
          <w:lang w:val="en-US" w:eastAsia="zh-CN"/>
        </w:rPr>
        <w:t>4.3.2.4我的收藏</w:t>
      </w:r>
    </w:p>
    <w:p w14:paraId="66742410">
      <w:pPr>
        <w:numPr>
          <w:numId w:val="0"/>
        </w:numPr>
      </w:pPr>
      <w:r>
        <w:rPr>
          <w:rFonts w:hint="eastAsia"/>
        </w:rPr>
        <w:t>用例图</w:t>
      </w:r>
    </w:p>
    <w:p w14:paraId="19B265CA">
      <w:pPr>
        <w:numPr>
          <w:ilvl w:val="0"/>
          <w:numId w:val="0"/>
        </w:numPr>
      </w:pPr>
      <w:r>
        <w:drawing>
          <wp:inline distT="0" distB="0" distL="114300" distR="114300">
            <wp:extent cx="5269865" cy="2562225"/>
            <wp:effectExtent l="0" t="0" r="6985"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75"/>
                    <a:stretch>
                      <a:fillRect/>
                    </a:stretch>
                  </pic:blipFill>
                  <pic:spPr>
                    <a:xfrm>
                      <a:off x="0" y="0"/>
                      <a:ext cx="5269865" cy="2562225"/>
                    </a:xfrm>
                    <a:prstGeom prst="rect">
                      <a:avLst/>
                    </a:prstGeom>
                    <a:noFill/>
                    <a:ln>
                      <a:noFill/>
                    </a:ln>
                  </pic:spPr>
                </pic:pic>
              </a:graphicData>
            </a:graphic>
          </wp:inline>
        </w:drawing>
      </w:r>
    </w:p>
    <w:p w14:paraId="01A91F6F">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8126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A0A9025">
            <w:pPr>
              <w:rPr>
                <w:rFonts w:ascii="宋体" w:hAnsi="宋体"/>
                <w:sz w:val="24"/>
              </w:rPr>
            </w:pPr>
            <w:r>
              <w:rPr>
                <w:rFonts w:hint="eastAsia" w:ascii="宋体" w:hAnsi="宋体"/>
                <w:sz w:val="24"/>
              </w:rPr>
              <w:t>ID和名称</w:t>
            </w:r>
          </w:p>
        </w:tc>
        <w:tc>
          <w:tcPr>
            <w:tcW w:w="6225" w:type="dxa"/>
            <w:gridSpan w:val="3"/>
          </w:tcPr>
          <w:p w14:paraId="50BFCB5C">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18 我的收藏</w:t>
            </w:r>
          </w:p>
        </w:tc>
      </w:tr>
      <w:tr w14:paraId="3FB90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19A86FD">
            <w:pPr>
              <w:rPr>
                <w:rFonts w:ascii="宋体" w:hAnsi="宋体"/>
                <w:sz w:val="24"/>
              </w:rPr>
            </w:pPr>
            <w:r>
              <w:rPr>
                <w:rFonts w:hint="eastAsia" w:ascii="宋体" w:hAnsi="宋体"/>
                <w:sz w:val="24"/>
              </w:rPr>
              <w:t>创建人</w:t>
            </w:r>
          </w:p>
        </w:tc>
        <w:tc>
          <w:tcPr>
            <w:tcW w:w="2061" w:type="dxa"/>
          </w:tcPr>
          <w:p w14:paraId="6C4B6FF6">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9B351A5">
            <w:pPr>
              <w:rPr>
                <w:rFonts w:ascii="宋体" w:hAnsi="宋体"/>
                <w:sz w:val="24"/>
              </w:rPr>
            </w:pPr>
            <w:r>
              <w:rPr>
                <w:rFonts w:hint="eastAsia" w:ascii="宋体" w:hAnsi="宋体"/>
                <w:sz w:val="24"/>
              </w:rPr>
              <w:t>创建日期：</w:t>
            </w:r>
          </w:p>
        </w:tc>
        <w:tc>
          <w:tcPr>
            <w:tcW w:w="2092" w:type="dxa"/>
          </w:tcPr>
          <w:p w14:paraId="4FDDFFD5">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1F2E8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33CD3F7">
            <w:pPr>
              <w:rPr>
                <w:rFonts w:ascii="宋体" w:hAnsi="宋体"/>
                <w:sz w:val="24"/>
              </w:rPr>
            </w:pPr>
            <w:r>
              <w:rPr>
                <w:rFonts w:hint="eastAsia" w:ascii="宋体" w:hAnsi="宋体"/>
                <w:sz w:val="24"/>
              </w:rPr>
              <w:t>主要操作者</w:t>
            </w:r>
          </w:p>
        </w:tc>
        <w:tc>
          <w:tcPr>
            <w:tcW w:w="2061" w:type="dxa"/>
          </w:tcPr>
          <w:p w14:paraId="1DEF678A">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4D06994A">
            <w:pPr>
              <w:rPr>
                <w:rFonts w:ascii="宋体" w:hAnsi="宋体"/>
                <w:sz w:val="24"/>
              </w:rPr>
            </w:pPr>
            <w:r>
              <w:rPr>
                <w:rFonts w:hint="eastAsia" w:ascii="宋体" w:hAnsi="宋体"/>
                <w:sz w:val="24"/>
              </w:rPr>
              <w:t>次要操作者：</w:t>
            </w:r>
          </w:p>
        </w:tc>
        <w:tc>
          <w:tcPr>
            <w:tcW w:w="2092" w:type="dxa"/>
          </w:tcPr>
          <w:p w14:paraId="283405FF">
            <w:pPr>
              <w:rPr>
                <w:rFonts w:ascii="宋体" w:hAnsi="宋体"/>
                <w:sz w:val="24"/>
              </w:rPr>
            </w:pPr>
            <w:r>
              <w:rPr>
                <w:rFonts w:hint="eastAsia" w:ascii="宋体" w:hAnsi="宋体"/>
                <w:sz w:val="24"/>
              </w:rPr>
              <w:t>无</w:t>
            </w:r>
          </w:p>
        </w:tc>
      </w:tr>
      <w:tr w14:paraId="3A900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8B39A5E">
            <w:pPr>
              <w:rPr>
                <w:rFonts w:ascii="宋体" w:hAnsi="宋体"/>
                <w:sz w:val="24"/>
              </w:rPr>
            </w:pPr>
            <w:r>
              <w:rPr>
                <w:rFonts w:hint="eastAsia" w:ascii="宋体" w:hAnsi="宋体"/>
                <w:sz w:val="24"/>
              </w:rPr>
              <w:t>描述：</w:t>
            </w:r>
          </w:p>
        </w:tc>
        <w:tc>
          <w:tcPr>
            <w:tcW w:w="6225" w:type="dxa"/>
            <w:gridSpan w:val="3"/>
          </w:tcPr>
          <w:p w14:paraId="0FD28516">
            <w:pPr>
              <w:bidi w:val="0"/>
              <w:rPr>
                <w:rFonts w:hint="default" w:ascii="宋体" w:hAnsi="宋体" w:eastAsia="宋体"/>
                <w:lang w:val="en-US" w:eastAsia="zh-CN"/>
              </w:rPr>
            </w:pPr>
            <w:r>
              <w:rPr>
                <w:rFonts w:hint="eastAsia"/>
              </w:rPr>
              <w:t>用户</w:t>
            </w:r>
            <w:r>
              <w:rPr>
                <w:rFonts w:hint="eastAsia"/>
                <w:lang w:val="en-US" w:eastAsia="zh-CN"/>
              </w:rPr>
              <w:t>点击“我的”页面中“我的收藏”按钮</w:t>
            </w:r>
          </w:p>
        </w:tc>
      </w:tr>
      <w:tr w14:paraId="381DF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D2543B3">
            <w:pPr>
              <w:rPr>
                <w:rFonts w:ascii="宋体" w:hAnsi="宋体"/>
                <w:sz w:val="24"/>
              </w:rPr>
            </w:pPr>
            <w:r>
              <w:rPr>
                <w:rFonts w:hint="eastAsia" w:ascii="宋体" w:hAnsi="宋体"/>
                <w:sz w:val="24"/>
              </w:rPr>
              <w:t>触发器：</w:t>
            </w:r>
          </w:p>
        </w:tc>
        <w:tc>
          <w:tcPr>
            <w:tcW w:w="6225" w:type="dxa"/>
            <w:gridSpan w:val="3"/>
          </w:tcPr>
          <w:p w14:paraId="3FE1FF39">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我的收藏</w:t>
            </w:r>
            <w:r>
              <w:rPr>
                <w:rFonts w:hint="eastAsia" w:ascii="宋体" w:hAnsi="宋体"/>
                <w:lang w:eastAsia="zh-CN"/>
              </w:rPr>
              <w:t>”</w:t>
            </w:r>
            <w:r>
              <w:rPr>
                <w:rFonts w:hint="eastAsia" w:ascii="宋体" w:hAnsi="宋体"/>
                <w:lang w:val="en-US" w:eastAsia="zh-CN"/>
              </w:rPr>
              <w:t>按钮</w:t>
            </w:r>
          </w:p>
        </w:tc>
      </w:tr>
      <w:tr w14:paraId="62CF2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1F54C42">
            <w:pPr>
              <w:rPr>
                <w:rFonts w:ascii="宋体" w:hAnsi="宋体"/>
                <w:sz w:val="24"/>
              </w:rPr>
            </w:pPr>
            <w:r>
              <w:rPr>
                <w:rFonts w:hint="eastAsia" w:ascii="宋体" w:hAnsi="宋体"/>
                <w:sz w:val="24"/>
              </w:rPr>
              <w:t>前置条件：</w:t>
            </w:r>
          </w:p>
        </w:tc>
        <w:tc>
          <w:tcPr>
            <w:tcW w:w="6225" w:type="dxa"/>
            <w:gridSpan w:val="3"/>
          </w:tcPr>
          <w:p w14:paraId="7F8BB8B6">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EF2E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7C9A265">
            <w:pPr>
              <w:rPr>
                <w:rFonts w:ascii="宋体" w:hAnsi="宋体"/>
                <w:sz w:val="24"/>
              </w:rPr>
            </w:pPr>
            <w:r>
              <w:rPr>
                <w:rFonts w:hint="eastAsia" w:ascii="宋体" w:hAnsi="宋体"/>
                <w:sz w:val="24"/>
              </w:rPr>
              <w:t>后置条件：</w:t>
            </w:r>
          </w:p>
        </w:tc>
        <w:tc>
          <w:tcPr>
            <w:tcW w:w="6225" w:type="dxa"/>
            <w:gridSpan w:val="3"/>
          </w:tcPr>
          <w:p w14:paraId="209D3F30">
            <w:pPr>
              <w:bidi w:val="0"/>
              <w:rPr>
                <w:rFonts w:hint="default" w:ascii="宋体" w:hAnsi="宋体" w:eastAsia="宋体"/>
                <w:lang w:val="en-US" w:eastAsia="zh-CN"/>
              </w:rPr>
            </w:pPr>
            <w:r>
              <w:rPr>
                <w:rFonts w:hint="eastAsia" w:ascii="宋体" w:hAnsi="宋体"/>
                <w:lang w:val="en-US" w:eastAsia="zh-CN"/>
              </w:rPr>
              <w:t>显示用户的收藏信息</w:t>
            </w:r>
          </w:p>
        </w:tc>
      </w:tr>
      <w:tr w14:paraId="0ABDB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EC0AFA9">
            <w:pPr>
              <w:rPr>
                <w:rFonts w:ascii="宋体" w:hAnsi="宋体"/>
                <w:sz w:val="24"/>
              </w:rPr>
            </w:pPr>
            <w:r>
              <w:rPr>
                <w:rFonts w:hint="eastAsia" w:ascii="宋体" w:hAnsi="宋体"/>
                <w:sz w:val="24"/>
              </w:rPr>
              <w:t>一般性流程：</w:t>
            </w:r>
          </w:p>
        </w:tc>
        <w:tc>
          <w:tcPr>
            <w:tcW w:w="6225" w:type="dxa"/>
            <w:gridSpan w:val="3"/>
          </w:tcPr>
          <w:p w14:paraId="54558738">
            <w:pPr>
              <w:pStyle w:val="17"/>
              <w:ind w:firstLine="0" w:firstLineChars="0"/>
              <w:rPr>
                <w:rFonts w:ascii="宋体" w:hAnsi="宋体"/>
                <w:sz w:val="24"/>
              </w:rPr>
            </w:pPr>
            <w:r>
              <w:rPr>
                <w:rFonts w:hint="eastAsia" w:ascii="宋体" w:hAnsi="宋体"/>
                <w:sz w:val="24"/>
              </w:rPr>
              <w:t>登录</w:t>
            </w:r>
          </w:p>
        </w:tc>
      </w:tr>
      <w:tr w14:paraId="28198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EC63A4A">
            <w:pPr>
              <w:rPr>
                <w:rFonts w:ascii="宋体" w:hAnsi="宋体"/>
                <w:sz w:val="24"/>
              </w:rPr>
            </w:pPr>
            <w:r>
              <w:rPr>
                <w:rFonts w:hint="eastAsia" w:ascii="宋体" w:hAnsi="宋体"/>
                <w:sz w:val="24"/>
              </w:rPr>
              <w:t>选择性流程</w:t>
            </w:r>
          </w:p>
        </w:tc>
        <w:tc>
          <w:tcPr>
            <w:tcW w:w="6225" w:type="dxa"/>
            <w:gridSpan w:val="3"/>
          </w:tcPr>
          <w:p w14:paraId="061CCDFE">
            <w:pPr>
              <w:pStyle w:val="17"/>
              <w:ind w:firstLine="0" w:firstLineChars="0"/>
              <w:rPr>
                <w:rFonts w:ascii="宋体" w:hAnsi="宋体"/>
                <w:sz w:val="24"/>
              </w:rPr>
            </w:pPr>
            <w:r>
              <w:rPr>
                <w:rFonts w:hint="eastAsia" w:ascii="宋体" w:hAnsi="宋体"/>
                <w:sz w:val="24"/>
              </w:rPr>
              <w:t>无</w:t>
            </w:r>
          </w:p>
        </w:tc>
      </w:tr>
      <w:tr w14:paraId="106C7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4EE7E0F">
            <w:pPr>
              <w:rPr>
                <w:rFonts w:ascii="宋体" w:hAnsi="宋体"/>
                <w:sz w:val="24"/>
              </w:rPr>
            </w:pPr>
            <w:r>
              <w:rPr>
                <w:rFonts w:hint="eastAsia" w:ascii="宋体" w:hAnsi="宋体"/>
                <w:sz w:val="24"/>
              </w:rPr>
              <w:t>异常：</w:t>
            </w:r>
          </w:p>
        </w:tc>
        <w:tc>
          <w:tcPr>
            <w:tcW w:w="6225" w:type="dxa"/>
            <w:gridSpan w:val="3"/>
          </w:tcPr>
          <w:p w14:paraId="389F8CE7">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40F86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D90E614">
            <w:pPr>
              <w:rPr>
                <w:rFonts w:ascii="宋体" w:hAnsi="宋体"/>
                <w:sz w:val="24"/>
              </w:rPr>
            </w:pPr>
            <w:r>
              <w:rPr>
                <w:rFonts w:hint="eastAsia" w:ascii="宋体" w:hAnsi="宋体"/>
                <w:sz w:val="24"/>
              </w:rPr>
              <w:t>优先级：</w:t>
            </w:r>
          </w:p>
        </w:tc>
        <w:tc>
          <w:tcPr>
            <w:tcW w:w="6225" w:type="dxa"/>
            <w:gridSpan w:val="3"/>
          </w:tcPr>
          <w:p w14:paraId="5FBDC9E6">
            <w:pPr>
              <w:rPr>
                <w:rFonts w:hint="default" w:ascii="宋体" w:hAnsi="宋体" w:eastAsia="宋体"/>
                <w:sz w:val="24"/>
                <w:lang w:val="en-US" w:eastAsia="zh-CN"/>
              </w:rPr>
            </w:pPr>
            <w:r>
              <w:rPr>
                <w:rFonts w:hint="eastAsia" w:ascii="宋体" w:hAnsi="宋体"/>
                <w:sz w:val="24"/>
                <w:lang w:val="en-US" w:eastAsia="zh-CN"/>
              </w:rPr>
              <w:t>中</w:t>
            </w:r>
          </w:p>
        </w:tc>
      </w:tr>
      <w:tr w14:paraId="40CF1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FFC051E">
            <w:pPr>
              <w:rPr>
                <w:rFonts w:ascii="宋体" w:hAnsi="宋体"/>
                <w:sz w:val="24"/>
              </w:rPr>
            </w:pPr>
            <w:r>
              <w:rPr>
                <w:rFonts w:hint="eastAsia" w:ascii="宋体" w:hAnsi="宋体"/>
                <w:sz w:val="24"/>
              </w:rPr>
              <w:t>使用频率：</w:t>
            </w:r>
          </w:p>
        </w:tc>
        <w:tc>
          <w:tcPr>
            <w:tcW w:w="6225" w:type="dxa"/>
            <w:gridSpan w:val="3"/>
          </w:tcPr>
          <w:p w14:paraId="01984B6C">
            <w:pPr>
              <w:rPr>
                <w:rFonts w:hint="eastAsia" w:ascii="宋体" w:hAnsi="宋体" w:eastAsia="宋体"/>
                <w:sz w:val="24"/>
                <w:lang w:val="en-US" w:eastAsia="zh-CN"/>
              </w:rPr>
            </w:pPr>
            <w:r>
              <w:rPr>
                <w:rFonts w:hint="eastAsia" w:ascii="宋体" w:hAnsi="宋体"/>
                <w:sz w:val="24"/>
                <w:lang w:val="en-US" w:eastAsia="zh-CN"/>
              </w:rPr>
              <w:t>中</w:t>
            </w:r>
          </w:p>
        </w:tc>
      </w:tr>
      <w:tr w14:paraId="2DBC7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B040965">
            <w:pPr>
              <w:rPr>
                <w:rFonts w:ascii="宋体" w:hAnsi="宋体"/>
                <w:sz w:val="24"/>
              </w:rPr>
            </w:pPr>
            <w:r>
              <w:rPr>
                <w:rFonts w:hint="eastAsia" w:ascii="宋体" w:hAnsi="宋体"/>
                <w:sz w:val="24"/>
              </w:rPr>
              <w:t>业务规则：</w:t>
            </w:r>
          </w:p>
        </w:tc>
        <w:tc>
          <w:tcPr>
            <w:tcW w:w="6225" w:type="dxa"/>
            <w:gridSpan w:val="3"/>
          </w:tcPr>
          <w:p w14:paraId="1F5F991D">
            <w:pPr>
              <w:rPr>
                <w:rFonts w:ascii="宋体" w:hAnsi="宋体"/>
                <w:sz w:val="24"/>
              </w:rPr>
            </w:pPr>
            <w:r>
              <w:rPr>
                <w:rFonts w:hint="eastAsia" w:ascii="宋体" w:hAnsi="宋体"/>
                <w:sz w:val="24"/>
              </w:rPr>
              <w:t>无</w:t>
            </w:r>
          </w:p>
        </w:tc>
      </w:tr>
      <w:tr w14:paraId="3C840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9F1F73">
            <w:pPr>
              <w:rPr>
                <w:rFonts w:ascii="宋体" w:hAnsi="宋体"/>
                <w:sz w:val="24"/>
              </w:rPr>
            </w:pPr>
            <w:r>
              <w:rPr>
                <w:rFonts w:hint="eastAsia" w:ascii="宋体" w:hAnsi="宋体"/>
                <w:sz w:val="24"/>
              </w:rPr>
              <w:t>其他信息：</w:t>
            </w:r>
          </w:p>
        </w:tc>
        <w:tc>
          <w:tcPr>
            <w:tcW w:w="6225" w:type="dxa"/>
            <w:gridSpan w:val="3"/>
          </w:tcPr>
          <w:p w14:paraId="6D12F9EF">
            <w:pPr>
              <w:rPr>
                <w:rFonts w:ascii="宋体" w:hAnsi="宋体"/>
                <w:sz w:val="24"/>
              </w:rPr>
            </w:pPr>
            <w:r>
              <w:rPr>
                <w:rFonts w:hint="eastAsia" w:ascii="宋体" w:hAnsi="宋体"/>
                <w:sz w:val="24"/>
              </w:rPr>
              <w:t>无</w:t>
            </w:r>
          </w:p>
        </w:tc>
      </w:tr>
      <w:tr w14:paraId="23310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8F52F2">
            <w:pPr>
              <w:rPr>
                <w:rFonts w:ascii="宋体" w:hAnsi="宋体"/>
                <w:sz w:val="24"/>
              </w:rPr>
            </w:pPr>
            <w:r>
              <w:rPr>
                <w:rFonts w:hint="eastAsia" w:ascii="宋体" w:hAnsi="宋体"/>
                <w:sz w:val="24"/>
              </w:rPr>
              <w:t>假设：</w:t>
            </w:r>
          </w:p>
        </w:tc>
        <w:tc>
          <w:tcPr>
            <w:tcW w:w="6225" w:type="dxa"/>
            <w:gridSpan w:val="3"/>
          </w:tcPr>
          <w:p w14:paraId="563D43D0">
            <w:pPr>
              <w:rPr>
                <w:rFonts w:ascii="宋体" w:hAnsi="宋体"/>
                <w:sz w:val="24"/>
              </w:rPr>
            </w:pPr>
            <w:r>
              <w:rPr>
                <w:rFonts w:hint="eastAsia" w:ascii="宋体" w:hAnsi="宋体"/>
                <w:sz w:val="24"/>
              </w:rPr>
              <w:t>无</w:t>
            </w:r>
          </w:p>
        </w:tc>
      </w:tr>
    </w:tbl>
    <w:p w14:paraId="1D6DDA50">
      <w:pPr>
        <w:numPr>
          <w:ilvl w:val="0"/>
          <w:numId w:val="0"/>
        </w:numPr>
      </w:pPr>
    </w:p>
    <w:p w14:paraId="24F42DB3">
      <w:pPr>
        <w:numPr>
          <w:numId w:val="0"/>
        </w:numPr>
      </w:pPr>
      <w:r>
        <w:rPr>
          <w:rFonts w:hint="eastAsia"/>
        </w:rPr>
        <w:t>用例原型</w:t>
      </w:r>
    </w:p>
    <w:p w14:paraId="5B01FDDE"/>
    <w:p w14:paraId="3AA38517">
      <w:r>
        <w:drawing>
          <wp:inline distT="0" distB="0" distL="114300" distR="114300">
            <wp:extent cx="2488565" cy="4164330"/>
            <wp:effectExtent l="0" t="0" r="6985" b="7620"/>
            <wp:docPr id="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4"/>
                    <pic:cNvPicPr>
                      <a:picLocks noChangeAspect="1"/>
                    </pic:cNvPicPr>
                  </pic:nvPicPr>
                  <pic:blipFill>
                    <a:blip r:embed="rId25"/>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475230" cy="4274820"/>
            <wp:effectExtent l="0" t="0" r="1270" b="190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0"/>
                    <a:stretch>
                      <a:fillRect/>
                    </a:stretch>
                  </pic:blipFill>
                  <pic:spPr>
                    <a:xfrm>
                      <a:off x="0" y="0"/>
                      <a:ext cx="2475230" cy="4274820"/>
                    </a:xfrm>
                    <a:prstGeom prst="rect">
                      <a:avLst/>
                    </a:prstGeom>
                    <a:noFill/>
                    <a:ln>
                      <a:noFill/>
                    </a:ln>
                  </pic:spPr>
                </pic:pic>
              </a:graphicData>
            </a:graphic>
          </wp:inline>
        </w:drawing>
      </w:r>
    </w:p>
    <w:p w14:paraId="787BECA3"/>
    <w:p w14:paraId="335748E5">
      <w:pPr>
        <w:pStyle w:val="5"/>
        <w:numPr>
          <w:ilvl w:val="3"/>
          <w:numId w:val="0"/>
        </w:numPr>
      </w:pPr>
      <w:r>
        <w:rPr>
          <w:rFonts w:hint="eastAsia"/>
          <w:lang w:val="en-US" w:eastAsia="zh-CN"/>
        </w:rPr>
        <w:t>4.3.2.5我的评论</w:t>
      </w:r>
    </w:p>
    <w:p w14:paraId="3C98D481">
      <w:pPr>
        <w:numPr>
          <w:numId w:val="0"/>
        </w:numPr>
      </w:pPr>
      <w:r>
        <w:rPr>
          <w:rFonts w:hint="eastAsia"/>
        </w:rPr>
        <w:t>用例图</w:t>
      </w:r>
    </w:p>
    <w:p w14:paraId="12F4F803">
      <w:pPr>
        <w:numPr>
          <w:ilvl w:val="0"/>
          <w:numId w:val="0"/>
        </w:numPr>
      </w:pPr>
      <w:r>
        <w:drawing>
          <wp:inline distT="0" distB="0" distL="114300" distR="114300">
            <wp:extent cx="5272405" cy="2165985"/>
            <wp:effectExtent l="0" t="0" r="4445" b="571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76"/>
                    <a:stretch>
                      <a:fillRect/>
                    </a:stretch>
                  </pic:blipFill>
                  <pic:spPr>
                    <a:xfrm>
                      <a:off x="0" y="0"/>
                      <a:ext cx="5272405" cy="2165985"/>
                    </a:xfrm>
                    <a:prstGeom prst="rect">
                      <a:avLst/>
                    </a:prstGeom>
                    <a:noFill/>
                    <a:ln>
                      <a:noFill/>
                    </a:ln>
                  </pic:spPr>
                </pic:pic>
              </a:graphicData>
            </a:graphic>
          </wp:inline>
        </w:drawing>
      </w:r>
    </w:p>
    <w:p w14:paraId="0B02DF57">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64F3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EB514D7">
            <w:pPr>
              <w:rPr>
                <w:rFonts w:ascii="宋体" w:hAnsi="宋体"/>
                <w:sz w:val="24"/>
              </w:rPr>
            </w:pPr>
            <w:r>
              <w:rPr>
                <w:rFonts w:hint="eastAsia" w:ascii="宋体" w:hAnsi="宋体"/>
                <w:sz w:val="24"/>
              </w:rPr>
              <w:t>ID和名称</w:t>
            </w:r>
          </w:p>
        </w:tc>
        <w:tc>
          <w:tcPr>
            <w:tcW w:w="6225" w:type="dxa"/>
            <w:gridSpan w:val="3"/>
          </w:tcPr>
          <w:p w14:paraId="4331D33D">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19 我的评论</w:t>
            </w:r>
          </w:p>
        </w:tc>
      </w:tr>
      <w:tr w14:paraId="113DB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81210A4">
            <w:pPr>
              <w:rPr>
                <w:rFonts w:ascii="宋体" w:hAnsi="宋体"/>
                <w:sz w:val="24"/>
              </w:rPr>
            </w:pPr>
            <w:r>
              <w:rPr>
                <w:rFonts w:hint="eastAsia" w:ascii="宋体" w:hAnsi="宋体"/>
                <w:sz w:val="24"/>
              </w:rPr>
              <w:t>创建人</w:t>
            </w:r>
          </w:p>
        </w:tc>
        <w:tc>
          <w:tcPr>
            <w:tcW w:w="2061" w:type="dxa"/>
          </w:tcPr>
          <w:p w14:paraId="4BBF506D">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494101D0">
            <w:pPr>
              <w:rPr>
                <w:rFonts w:ascii="宋体" w:hAnsi="宋体"/>
                <w:sz w:val="24"/>
              </w:rPr>
            </w:pPr>
            <w:r>
              <w:rPr>
                <w:rFonts w:hint="eastAsia" w:ascii="宋体" w:hAnsi="宋体"/>
                <w:sz w:val="24"/>
              </w:rPr>
              <w:t>创建日期：</w:t>
            </w:r>
          </w:p>
        </w:tc>
        <w:tc>
          <w:tcPr>
            <w:tcW w:w="2092" w:type="dxa"/>
          </w:tcPr>
          <w:p w14:paraId="27A5FE92">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0BC9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E8634E1">
            <w:pPr>
              <w:rPr>
                <w:rFonts w:ascii="宋体" w:hAnsi="宋体"/>
                <w:sz w:val="24"/>
              </w:rPr>
            </w:pPr>
            <w:r>
              <w:rPr>
                <w:rFonts w:hint="eastAsia" w:ascii="宋体" w:hAnsi="宋体"/>
                <w:sz w:val="24"/>
              </w:rPr>
              <w:t>主要操作者</w:t>
            </w:r>
          </w:p>
        </w:tc>
        <w:tc>
          <w:tcPr>
            <w:tcW w:w="2061" w:type="dxa"/>
          </w:tcPr>
          <w:p w14:paraId="73BDF7A3">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3DAB22EE">
            <w:pPr>
              <w:rPr>
                <w:rFonts w:ascii="宋体" w:hAnsi="宋体"/>
                <w:sz w:val="24"/>
              </w:rPr>
            </w:pPr>
            <w:r>
              <w:rPr>
                <w:rFonts w:hint="eastAsia" w:ascii="宋体" w:hAnsi="宋体"/>
                <w:sz w:val="24"/>
              </w:rPr>
              <w:t>次要操作者：</w:t>
            </w:r>
          </w:p>
        </w:tc>
        <w:tc>
          <w:tcPr>
            <w:tcW w:w="2092" w:type="dxa"/>
          </w:tcPr>
          <w:p w14:paraId="70A3B8C9">
            <w:pPr>
              <w:rPr>
                <w:rFonts w:ascii="宋体" w:hAnsi="宋体"/>
                <w:sz w:val="24"/>
              </w:rPr>
            </w:pPr>
            <w:r>
              <w:rPr>
                <w:rFonts w:hint="eastAsia" w:ascii="宋体" w:hAnsi="宋体"/>
                <w:sz w:val="24"/>
              </w:rPr>
              <w:t>无</w:t>
            </w:r>
          </w:p>
        </w:tc>
      </w:tr>
      <w:tr w14:paraId="12FA3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A78176B">
            <w:pPr>
              <w:rPr>
                <w:rFonts w:ascii="宋体" w:hAnsi="宋体"/>
                <w:sz w:val="24"/>
              </w:rPr>
            </w:pPr>
            <w:r>
              <w:rPr>
                <w:rFonts w:hint="eastAsia" w:ascii="宋体" w:hAnsi="宋体"/>
                <w:sz w:val="24"/>
              </w:rPr>
              <w:t>描述：</w:t>
            </w:r>
          </w:p>
        </w:tc>
        <w:tc>
          <w:tcPr>
            <w:tcW w:w="6225" w:type="dxa"/>
            <w:gridSpan w:val="3"/>
          </w:tcPr>
          <w:p w14:paraId="72A9326D">
            <w:pPr>
              <w:bidi w:val="0"/>
              <w:rPr>
                <w:rFonts w:hint="default" w:ascii="宋体" w:hAnsi="宋体" w:eastAsia="宋体"/>
                <w:lang w:val="en-US" w:eastAsia="zh-CN"/>
              </w:rPr>
            </w:pPr>
            <w:r>
              <w:rPr>
                <w:rFonts w:hint="eastAsia"/>
              </w:rPr>
              <w:t>用户</w:t>
            </w:r>
            <w:r>
              <w:rPr>
                <w:rFonts w:hint="eastAsia"/>
                <w:lang w:val="en-US" w:eastAsia="zh-CN"/>
              </w:rPr>
              <w:t>点击“我的”页面中“我的评论”按钮</w:t>
            </w:r>
          </w:p>
        </w:tc>
      </w:tr>
      <w:tr w14:paraId="61C7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0C8829">
            <w:pPr>
              <w:rPr>
                <w:rFonts w:ascii="宋体" w:hAnsi="宋体"/>
                <w:sz w:val="24"/>
              </w:rPr>
            </w:pPr>
            <w:r>
              <w:rPr>
                <w:rFonts w:hint="eastAsia" w:ascii="宋体" w:hAnsi="宋体"/>
                <w:sz w:val="24"/>
              </w:rPr>
              <w:t>触发器：</w:t>
            </w:r>
          </w:p>
        </w:tc>
        <w:tc>
          <w:tcPr>
            <w:tcW w:w="6225" w:type="dxa"/>
            <w:gridSpan w:val="3"/>
          </w:tcPr>
          <w:p w14:paraId="2B62A908">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我的评论</w:t>
            </w:r>
            <w:r>
              <w:rPr>
                <w:rFonts w:hint="eastAsia" w:ascii="宋体" w:hAnsi="宋体"/>
                <w:lang w:eastAsia="zh-CN"/>
              </w:rPr>
              <w:t>”</w:t>
            </w:r>
            <w:r>
              <w:rPr>
                <w:rFonts w:hint="eastAsia" w:ascii="宋体" w:hAnsi="宋体"/>
                <w:lang w:val="en-US" w:eastAsia="zh-CN"/>
              </w:rPr>
              <w:t>按钮</w:t>
            </w:r>
          </w:p>
        </w:tc>
      </w:tr>
      <w:tr w14:paraId="38D4A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A547458">
            <w:pPr>
              <w:rPr>
                <w:rFonts w:ascii="宋体" w:hAnsi="宋体"/>
                <w:sz w:val="24"/>
              </w:rPr>
            </w:pPr>
            <w:r>
              <w:rPr>
                <w:rFonts w:hint="eastAsia" w:ascii="宋体" w:hAnsi="宋体"/>
                <w:sz w:val="24"/>
              </w:rPr>
              <w:t>前置条件：</w:t>
            </w:r>
          </w:p>
        </w:tc>
        <w:tc>
          <w:tcPr>
            <w:tcW w:w="6225" w:type="dxa"/>
            <w:gridSpan w:val="3"/>
          </w:tcPr>
          <w:p w14:paraId="55C1B47E">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7ECDB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0BD9C00">
            <w:pPr>
              <w:rPr>
                <w:rFonts w:ascii="宋体" w:hAnsi="宋体"/>
                <w:sz w:val="24"/>
              </w:rPr>
            </w:pPr>
            <w:r>
              <w:rPr>
                <w:rFonts w:hint="eastAsia" w:ascii="宋体" w:hAnsi="宋体"/>
                <w:sz w:val="24"/>
              </w:rPr>
              <w:t>后置条件：</w:t>
            </w:r>
          </w:p>
        </w:tc>
        <w:tc>
          <w:tcPr>
            <w:tcW w:w="6225" w:type="dxa"/>
            <w:gridSpan w:val="3"/>
          </w:tcPr>
          <w:p w14:paraId="2A9E44C0">
            <w:pPr>
              <w:bidi w:val="0"/>
              <w:rPr>
                <w:rFonts w:hint="default" w:ascii="宋体" w:hAnsi="宋体" w:eastAsia="宋体"/>
                <w:lang w:val="en-US" w:eastAsia="zh-CN"/>
              </w:rPr>
            </w:pPr>
            <w:r>
              <w:rPr>
                <w:rFonts w:hint="eastAsia" w:ascii="宋体" w:hAnsi="宋体"/>
                <w:lang w:val="en-US" w:eastAsia="zh-CN"/>
              </w:rPr>
              <w:t>显示用户的评论</w:t>
            </w:r>
          </w:p>
        </w:tc>
      </w:tr>
      <w:tr w14:paraId="481CA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683486">
            <w:pPr>
              <w:rPr>
                <w:rFonts w:ascii="宋体" w:hAnsi="宋体"/>
                <w:sz w:val="24"/>
              </w:rPr>
            </w:pPr>
            <w:r>
              <w:rPr>
                <w:rFonts w:hint="eastAsia" w:ascii="宋体" w:hAnsi="宋体"/>
                <w:sz w:val="24"/>
              </w:rPr>
              <w:t>一般性流程：</w:t>
            </w:r>
          </w:p>
        </w:tc>
        <w:tc>
          <w:tcPr>
            <w:tcW w:w="6225" w:type="dxa"/>
            <w:gridSpan w:val="3"/>
          </w:tcPr>
          <w:p w14:paraId="1FBC9140">
            <w:pPr>
              <w:pStyle w:val="17"/>
              <w:ind w:firstLine="0" w:firstLineChars="0"/>
              <w:rPr>
                <w:rFonts w:ascii="宋体" w:hAnsi="宋体"/>
                <w:sz w:val="24"/>
              </w:rPr>
            </w:pPr>
            <w:r>
              <w:rPr>
                <w:rFonts w:hint="eastAsia" w:ascii="宋体" w:hAnsi="宋体"/>
                <w:sz w:val="24"/>
              </w:rPr>
              <w:t>登录</w:t>
            </w:r>
          </w:p>
        </w:tc>
      </w:tr>
      <w:tr w14:paraId="7798E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1F22530">
            <w:pPr>
              <w:rPr>
                <w:rFonts w:ascii="宋体" w:hAnsi="宋体"/>
                <w:sz w:val="24"/>
              </w:rPr>
            </w:pPr>
            <w:r>
              <w:rPr>
                <w:rFonts w:hint="eastAsia" w:ascii="宋体" w:hAnsi="宋体"/>
                <w:sz w:val="24"/>
              </w:rPr>
              <w:t>选择性流程</w:t>
            </w:r>
          </w:p>
        </w:tc>
        <w:tc>
          <w:tcPr>
            <w:tcW w:w="6225" w:type="dxa"/>
            <w:gridSpan w:val="3"/>
          </w:tcPr>
          <w:p w14:paraId="22D2C3CA">
            <w:pPr>
              <w:pStyle w:val="17"/>
              <w:ind w:firstLine="0" w:firstLineChars="0"/>
              <w:rPr>
                <w:rFonts w:ascii="宋体" w:hAnsi="宋体"/>
                <w:sz w:val="24"/>
              </w:rPr>
            </w:pPr>
            <w:r>
              <w:rPr>
                <w:rFonts w:hint="eastAsia" w:ascii="宋体" w:hAnsi="宋体"/>
                <w:sz w:val="24"/>
              </w:rPr>
              <w:t>无</w:t>
            </w:r>
          </w:p>
        </w:tc>
      </w:tr>
      <w:tr w14:paraId="4F0E1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8054367">
            <w:pPr>
              <w:rPr>
                <w:rFonts w:ascii="宋体" w:hAnsi="宋体"/>
                <w:sz w:val="24"/>
              </w:rPr>
            </w:pPr>
            <w:r>
              <w:rPr>
                <w:rFonts w:hint="eastAsia" w:ascii="宋体" w:hAnsi="宋体"/>
                <w:sz w:val="24"/>
              </w:rPr>
              <w:t>异常：</w:t>
            </w:r>
          </w:p>
        </w:tc>
        <w:tc>
          <w:tcPr>
            <w:tcW w:w="6225" w:type="dxa"/>
            <w:gridSpan w:val="3"/>
          </w:tcPr>
          <w:p w14:paraId="319983CE">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0F184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0C2229F">
            <w:pPr>
              <w:rPr>
                <w:rFonts w:ascii="宋体" w:hAnsi="宋体"/>
                <w:sz w:val="24"/>
              </w:rPr>
            </w:pPr>
            <w:r>
              <w:rPr>
                <w:rFonts w:hint="eastAsia" w:ascii="宋体" w:hAnsi="宋体"/>
                <w:sz w:val="24"/>
              </w:rPr>
              <w:t>优先级：</w:t>
            </w:r>
          </w:p>
        </w:tc>
        <w:tc>
          <w:tcPr>
            <w:tcW w:w="6225" w:type="dxa"/>
            <w:gridSpan w:val="3"/>
          </w:tcPr>
          <w:p w14:paraId="0CB5350C">
            <w:pPr>
              <w:rPr>
                <w:rFonts w:hint="default" w:ascii="宋体" w:hAnsi="宋体" w:eastAsia="宋体"/>
                <w:sz w:val="24"/>
                <w:lang w:val="en-US" w:eastAsia="zh-CN"/>
              </w:rPr>
            </w:pPr>
            <w:r>
              <w:rPr>
                <w:rFonts w:hint="eastAsia" w:ascii="宋体" w:hAnsi="宋体"/>
                <w:sz w:val="24"/>
                <w:lang w:val="en-US" w:eastAsia="zh-CN"/>
              </w:rPr>
              <w:t>中</w:t>
            </w:r>
          </w:p>
        </w:tc>
      </w:tr>
      <w:tr w14:paraId="0B56A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C5315C6">
            <w:pPr>
              <w:rPr>
                <w:rFonts w:ascii="宋体" w:hAnsi="宋体"/>
                <w:sz w:val="24"/>
              </w:rPr>
            </w:pPr>
            <w:r>
              <w:rPr>
                <w:rFonts w:hint="eastAsia" w:ascii="宋体" w:hAnsi="宋体"/>
                <w:sz w:val="24"/>
              </w:rPr>
              <w:t>使用频率：</w:t>
            </w:r>
          </w:p>
        </w:tc>
        <w:tc>
          <w:tcPr>
            <w:tcW w:w="6225" w:type="dxa"/>
            <w:gridSpan w:val="3"/>
          </w:tcPr>
          <w:p w14:paraId="3236E266">
            <w:pPr>
              <w:rPr>
                <w:rFonts w:hint="eastAsia" w:ascii="宋体" w:hAnsi="宋体" w:eastAsia="宋体"/>
                <w:sz w:val="24"/>
                <w:lang w:val="en-US" w:eastAsia="zh-CN"/>
              </w:rPr>
            </w:pPr>
            <w:r>
              <w:rPr>
                <w:rFonts w:hint="eastAsia" w:ascii="宋体" w:hAnsi="宋体"/>
                <w:sz w:val="24"/>
                <w:lang w:val="en-US" w:eastAsia="zh-CN"/>
              </w:rPr>
              <w:t>中</w:t>
            </w:r>
          </w:p>
        </w:tc>
      </w:tr>
      <w:tr w14:paraId="66B20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67CB8F4">
            <w:pPr>
              <w:rPr>
                <w:rFonts w:ascii="宋体" w:hAnsi="宋体"/>
                <w:sz w:val="24"/>
              </w:rPr>
            </w:pPr>
            <w:r>
              <w:rPr>
                <w:rFonts w:hint="eastAsia" w:ascii="宋体" w:hAnsi="宋体"/>
                <w:sz w:val="24"/>
              </w:rPr>
              <w:t>业务规则：</w:t>
            </w:r>
          </w:p>
        </w:tc>
        <w:tc>
          <w:tcPr>
            <w:tcW w:w="6225" w:type="dxa"/>
            <w:gridSpan w:val="3"/>
          </w:tcPr>
          <w:p w14:paraId="0D684622">
            <w:pPr>
              <w:rPr>
                <w:rFonts w:ascii="宋体" w:hAnsi="宋体"/>
                <w:sz w:val="24"/>
              </w:rPr>
            </w:pPr>
            <w:r>
              <w:rPr>
                <w:rFonts w:hint="eastAsia" w:ascii="宋体" w:hAnsi="宋体"/>
                <w:sz w:val="24"/>
              </w:rPr>
              <w:t>无</w:t>
            </w:r>
          </w:p>
        </w:tc>
      </w:tr>
      <w:tr w14:paraId="314BF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4FBE3F3">
            <w:pPr>
              <w:rPr>
                <w:rFonts w:ascii="宋体" w:hAnsi="宋体"/>
                <w:sz w:val="24"/>
              </w:rPr>
            </w:pPr>
            <w:r>
              <w:rPr>
                <w:rFonts w:hint="eastAsia" w:ascii="宋体" w:hAnsi="宋体"/>
                <w:sz w:val="24"/>
              </w:rPr>
              <w:t>其他信息：</w:t>
            </w:r>
          </w:p>
        </w:tc>
        <w:tc>
          <w:tcPr>
            <w:tcW w:w="6225" w:type="dxa"/>
            <w:gridSpan w:val="3"/>
          </w:tcPr>
          <w:p w14:paraId="039B96E3">
            <w:pPr>
              <w:rPr>
                <w:rFonts w:ascii="宋体" w:hAnsi="宋体"/>
                <w:sz w:val="24"/>
              </w:rPr>
            </w:pPr>
            <w:r>
              <w:rPr>
                <w:rFonts w:hint="eastAsia" w:ascii="宋体" w:hAnsi="宋体"/>
                <w:sz w:val="24"/>
              </w:rPr>
              <w:t>无</w:t>
            </w:r>
          </w:p>
        </w:tc>
      </w:tr>
      <w:tr w14:paraId="45534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34A48A">
            <w:pPr>
              <w:rPr>
                <w:rFonts w:ascii="宋体" w:hAnsi="宋体"/>
                <w:sz w:val="24"/>
              </w:rPr>
            </w:pPr>
            <w:r>
              <w:rPr>
                <w:rFonts w:hint="eastAsia" w:ascii="宋体" w:hAnsi="宋体"/>
                <w:sz w:val="24"/>
              </w:rPr>
              <w:t>假设：</w:t>
            </w:r>
          </w:p>
        </w:tc>
        <w:tc>
          <w:tcPr>
            <w:tcW w:w="6225" w:type="dxa"/>
            <w:gridSpan w:val="3"/>
          </w:tcPr>
          <w:p w14:paraId="762B8115">
            <w:pPr>
              <w:rPr>
                <w:rFonts w:ascii="宋体" w:hAnsi="宋体"/>
                <w:sz w:val="24"/>
              </w:rPr>
            </w:pPr>
            <w:r>
              <w:rPr>
                <w:rFonts w:hint="eastAsia" w:ascii="宋体" w:hAnsi="宋体"/>
                <w:sz w:val="24"/>
              </w:rPr>
              <w:t>无</w:t>
            </w:r>
          </w:p>
        </w:tc>
      </w:tr>
    </w:tbl>
    <w:p w14:paraId="4602A049">
      <w:pPr>
        <w:numPr>
          <w:ilvl w:val="0"/>
          <w:numId w:val="0"/>
        </w:numPr>
      </w:pPr>
    </w:p>
    <w:p w14:paraId="5A95CF8F">
      <w:pPr>
        <w:numPr>
          <w:numId w:val="0"/>
        </w:numPr>
      </w:pPr>
      <w:r>
        <w:rPr>
          <w:rFonts w:hint="eastAsia"/>
        </w:rPr>
        <w:t>用例原型</w:t>
      </w:r>
    </w:p>
    <w:p w14:paraId="51AA2DAF"/>
    <w:p w14:paraId="5966BB10">
      <w:r>
        <w:drawing>
          <wp:inline distT="0" distB="0" distL="114300" distR="114300">
            <wp:extent cx="2488565" cy="4164330"/>
            <wp:effectExtent l="0" t="0" r="6985" b="7620"/>
            <wp:docPr id="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4"/>
                    <pic:cNvPicPr>
                      <a:picLocks noChangeAspect="1"/>
                    </pic:cNvPicPr>
                  </pic:nvPicPr>
                  <pic:blipFill>
                    <a:blip r:embed="rId25"/>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361565" cy="4146550"/>
            <wp:effectExtent l="0" t="0" r="635"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6"/>
                    <a:stretch>
                      <a:fillRect/>
                    </a:stretch>
                  </pic:blipFill>
                  <pic:spPr>
                    <a:xfrm>
                      <a:off x="0" y="0"/>
                      <a:ext cx="2361565" cy="4146550"/>
                    </a:xfrm>
                    <a:prstGeom prst="rect">
                      <a:avLst/>
                    </a:prstGeom>
                    <a:noFill/>
                    <a:ln>
                      <a:noFill/>
                    </a:ln>
                  </pic:spPr>
                </pic:pic>
              </a:graphicData>
            </a:graphic>
          </wp:inline>
        </w:drawing>
      </w:r>
    </w:p>
    <w:p w14:paraId="36945248">
      <w:pPr>
        <w:pStyle w:val="5"/>
        <w:numPr>
          <w:ilvl w:val="3"/>
          <w:numId w:val="0"/>
        </w:numPr>
      </w:pPr>
      <w:r>
        <w:rPr>
          <w:rFonts w:hint="eastAsia"/>
          <w:lang w:val="en-US" w:eastAsia="zh-CN"/>
        </w:rPr>
        <w:t>4.3.2.6新手帮助</w:t>
      </w:r>
    </w:p>
    <w:p w14:paraId="3F7F6424">
      <w:pPr>
        <w:numPr>
          <w:numId w:val="0"/>
        </w:numPr>
      </w:pPr>
      <w:r>
        <w:rPr>
          <w:rFonts w:hint="eastAsia"/>
        </w:rPr>
        <w:t>用例图</w:t>
      </w:r>
    </w:p>
    <w:p w14:paraId="2E5ADA19">
      <w:pPr>
        <w:numPr>
          <w:ilvl w:val="0"/>
          <w:numId w:val="0"/>
        </w:numPr>
      </w:pPr>
      <w:r>
        <w:drawing>
          <wp:inline distT="0" distB="0" distL="114300" distR="114300">
            <wp:extent cx="5267325" cy="2264410"/>
            <wp:effectExtent l="0" t="0" r="0" b="254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7"/>
                    <a:stretch>
                      <a:fillRect/>
                    </a:stretch>
                  </pic:blipFill>
                  <pic:spPr>
                    <a:xfrm>
                      <a:off x="0" y="0"/>
                      <a:ext cx="5267325" cy="2264410"/>
                    </a:xfrm>
                    <a:prstGeom prst="rect">
                      <a:avLst/>
                    </a:prstGeom>
                    <a:noFill/>
                    <a:ln>
                      <a:noFill/>
                    </a:ln>
                  </pic:spPr>
                </pic:pic>
              </a:graphicData>
            </a:graphic>
          </wp:inline>
        </w:drawing>
      </w: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3DB6C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02D5A02">
            <w:pPr>
              <w:rPr>
                <w:rFonts w:ascii="宋体" w:hAnsi="宋体"/>
                <w:sz w:val="24"/>
              </w:rPr>
            </w:pPr>
            <w:r>
              <w:rPr>
                <w:rFonts w:hint="eastAsia" w:ascii="宋体" w:hAnsi="宋体"/>
                <w:sz w:val="24"/>
              </w:rPr>
              <w:t>ID和名称</w:t>
            </w:r>
          </w:p>
        </w:tc>
        <w:tc>
          <w:tcPr>
            <w:tcW w:w="6225" w:type="dxa"/>
            <w:gridSpan w:val="3"/>
          </w:tcPr>
          <w:p w14:paraId="32070DCE">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20 新手帮助</w:t>
            </w:r>
          </w:p>
        </w:tc>
      </w:tr>
      <w:tr w14:paraId="4FE59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D4A4CE1">
            <w:pPr>
              <w:rPr>
                <w:rFonts w:ascii="宋体" w:hAnsi="宋体"/>
                <w:sz w:val="24"/>
              </w:rPr>
            </w:pPr>
            <w:r>
              <w:rPr>
                <w:rFonts w:hint="eastAsia" w:ascii="宋体" w:hAnsi="宋体"/>
                <w:sz w:val="24"/>
              </w:rPr>
              <w:t>创建人</w:t>
            </w:r>
          </w:p>
        </w:tc>
        <w:tc>
          <w:tcPr>
            <w:tcW w:w="2061" w:type="dxa"/>
          </w:tcPr>
          <w:p w14:paraId="37D84C8E">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761D3EB2">
            <w:pPr>
              <w:rPr>
                <w:rFonts w:ascii="宋体" w:hAnsi="宋体"/>
                <w:sz w:val="24"/>
              </w:rPr>
            </w:pPr>
            <w:r>
              <w:rPr>
                <w:rFonts w:hint="eastAsia" w:ascii="宋体" w:hAnsi="宋体"/>
                <w:sz w:val="24"/>
              </w:rPr>
              <w:t>创建日期：</w:t>
            </w:r>
          </w:p>
        </w:tc>
        <w:tc>
          <w:tcPr>
            <w:tcW w:w="2092" w:type="dxa"/>
          </w:tcPr>
          <w:p w14:paraId="07DDD0D4">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60334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99DDB0">
            <w:pPr>
              <w:rPr>
                <w:rFonts w:ascii="宋体" w:hAnsi="宋体"/>
                <w:sz w:val="24"/>
              </w:rPr>
            </w:pPr>
            <w:r>
              <w:rPr>
                <w:rFonts w:hint="eastAsia" w:ascii="宋体" w:hAnsi="宋体"/>
                <w:sz w:val="24"/>
              </w:rPr>
              <w:t>主要操作者</w:t>
            </w:r>
          </w:p>
        </w:tc>
        <w:tc>
          <w:tcPr>
            <w:tcW w:w="2061" w:type="dxa"/>
          </w:tcPr>
          <w:p w14:paraId="298FA628">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2323CC23">
            <w:pPr>
              <w:rPr>
                <w:rFonts w:ascii="宋体" w:hAnsi="宋体"/>
                <w:sz w:val="24"/>
              </w:rPr>
            </w:pPr>
            <w:r>
              <w:rPr>
                <w:rFonts w:hint="eastAsia" w:ascii="宋体" w:hAnsi="宋体"/>
                <w:sz w:val="24"/>
              </w:rPr>
              <w:t>次要操作者：</w:t>
            </w:r>
          </w:p>
        </w:tc>
        <w:tc>
          <w:tcPr>
            <w:tcW w:w="2092" w:type="dxa"/>
          </w:tcPr>
          <w:p w14:paraId="772AB4F1">
            <w:pPr>
              <w:rPr>
                <w:rFonts w:ascii="宋体" w:hAnsi="宋体"/>
                <w:sz w:val="24"/>
              </w:rPr>
            </w:pPr>
            <w:r>
              <w:rPr>
                <w:rFonts w:hint="eastAsia" w:ascii="宋体" w:hAnsi="宋体"/>
                <w:sz w:val="24"/>
              </w:rPr>
              <w:t>无</w:t>
            </w:r>
          </w:p>
        </w:tc>
      </w:tr>
      <w:tr w14:paraId="1ED39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E92FD81">
            <w:pPr>
              <w:rPr>
                <w:rFonts w:ascii="宋体" w:hAnsi="宋体"/>
                <w:sz w:val="24"/>
              </w:rPr>
            </w:pPr>
            <w:r>
              <w:rPr>
                <w:rFonts w:hint="eastAsia" w:ascii="宋体" w:hAnsi="宋体"/>
                <w:sz w:val="24"/>
              </w:rPr>
              <w:t>描述：</w:t>
            </w:r>
          </w:p>
        </w:tc>
        <w:tc>
          <w:tcPr>
            <w:tcW w:w="6225" w:type="dxa"/>
            <w:gridSpan w:val="3"/>
          </w:tcPr>
          <w:p w14:paraId="0BA2452A">
            <w:pPr>
              <w:bidi w:val="0"/>
              <w:rPr>
                <w:rFonts w:hint="default" w:ascii="宋体" w:hAnsi="宋体" w:eastAsia="宋体"/>
                <w:lang w:val="en-US" w:eastAsia="zh-CN"/>
              </w:rPr>
            </w:pPr>
            <w:r>
              <w:rPr>
                <w:rFonts w:hint="eastAsia"/>
              </w:rPr>
              <w:t>用户</w:t>
            </w:r>
            <w:r>
              <w:rPr>
                <w:rFonts w:hint="eastAsia"/>
                <w:lang w:val="en-US" w:eastAsia="zh-CN"/>
              </w:rPr>
              <w:t>点击“我的”页面中“新手帮助”按钮</w:t>
            </w:r>
          </w:p>
        </w:tc>
      </w:tr>
      <w:tr w14:paraId="72D81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98A1F1">
            <w:pPr>
              <w:rPr>
                <w:rFonts w:ascii="宋体" w:hAnsi="宋体"/>
                <w:sz w:val="24"/>
              </w:rPr>
            </w:pPr>
            <w:r>
              <w:rPr>
                <w:rFonts w:hint="eastAsia" w:ascii="宋体" w:hAnsi="宋体"/>
                <w:sz w:val="24"/>
              </w:rPr>
              <w:t>触发器：</w:t>
            </w:r>
          </w:p>
        </w:tc>
        <w:tc>
          <w:tcPr>
            <w:tcW w:w="6225" w:type="dxa"/>
            <w:gridSpan w:val="3"/>
          </w:tcPr>
          <w:p w14:paraId="416CCBFD">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新手帮助</w:t>
            </w:r>
            <w:r>
              <w:rPr>
                <w:rFonts w:hint="eastAsia" w:ascii="宋体" w:hAnsi="宋体"/>
                <w:lang w:eastAsia="zh-CN"/>
              </w:rPr>
              <w:t>”</w:t>
            </w:r>
            <w:r>
              <w:rPr>
                <w:rFonts w:hint="eastAsia" w:ascii="宋体" w:hAnsi="宋体"/>
                <w:lang w:val="en-US" w:eastAsia="zh-CN"/>
              </w:rPr>
              <w:t>按钮</w:t>
            </w:r>
          </w:p>
        </w:tc>
      </w:tr>
      <w:tr w14:paraId="0B4D0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319D356">
            <w:pPr>
              <w:rPr>
                <w:rFonts w:ascii="宋体" w:hAnsi="宋体"/>
                <w:sz w:val="24"/>
              </w:rPr>
            </w:pPr>
            <w:r>
              <w:rPr>
                <w:rFonts w:hint="eastAsia" w:ascii="宋体" w:hAnsi="宋体"/>
                <w:sz w:val="24"/>
              </w:rPr>
              <w:t>前置条件：</w:t>
            </w:r>
          </w:p>
        </w:tc>
        <w:tc>
          <w:tcPr>
            <w:tcW w:w="6225" w:type="dxa"/>
            <w:gridSpan w:val="3"/>
          </w:tcPr>
          <w:p w14:paraId="122A91FF">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435B3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06FCE77">
            <w:pPr>
              <w:rPr>
                <w:rFonts w:ascii="宋体" w:hAnsi="宋体"/>
                <w:sz w:val="24"/>
              </w:rPr>
            </w:pPr>
            <w:r>
              <w:rPr>
                <w:rFonts w:hint="eastAsia" w:ascii="宋体" w:hAnsi="宋体"/>
                <w:sz w:val="24"/>
              </w:rPr>
              <w:t>后置条件：</w:t>
            </w:r>
          </w:p>
        </w:tc>
        <w:tc>
          <w:tcPr>
            <w:tcW w:w="6225" w:type="dxa"/>
            <w:gridSpan w:val="3"/>
          </w:tcPr>
          <w:p w14:paraId="54A1D75A">
            <w:pPr>
              <w:bidi w:val="0"/>
              <w:rPr>
                <w:rFonts w:hint="default" w:ascii="宋体" w:hAnsi="宋体" w:eastAsia="宋体"/>
                <w:lang w:val="en-US" w:eastAsia="zh-CN"/>
              </w:rPr>
            </w:pPr>
            <w:r>
              <w:rPr>
                <w:rFonts w:hint="eastAsia" w:ascii="宋体" w:hAnsi="宋体"/>
                <w:lang w:val="en-US" w:eastAsia="zh-CN"/>
              </w:rPr>
              <w:t>显示小程序功能介绍</w:t>
            </w:r>
          </w:p>
        </w:tc>
      </w:tr>
      <w:tr w14:paraId="3CAF6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6393A7B">
            <w:pPr>
              <w:rPr>
                <w:rFonts w:ascii="宋体" w:hAnsi="宋体"/>
                <w:sz w:val="24"/>
              </w:rPr>
            </w:pPr>
            <w:r>
              <w:rPr>
                <w:rFonts w:hint="eastAsia" w:ascii="宋体" w:hAnsi="宋体"/>
                <w:sz w:val="24"/>
              </w:rPr>
              <w:t>一般性流程：</w:t>
            </w:r>
          </w:p>
        </w:tc>
        <w:tc>
          <w:tcPr>
            <w:tcW w:w="6225" w:type="dxa"/>
            <w:gridSpan w:val="3"/>
          </w:tcPr>
          <w:p w14:paraId="2646E233">
            <w:pPr>
              <w:pStyle w:val="17"/>
              <w:ind w:firstLine="0" w:firstLineChars="0"/>
              <w:rPr>
                <w:rFonts w:ascii="宋体" w:hAnsi="宋体"/>
                <w:sz w:val="24"/>
              </w:rPr>
            </w:pPr>
            <w:r>
              <w:rPr>
                <w:rFonts w:hint="eastAsia" w:ascii="宋体" w:hAnsi="宋体"/>
                <w:sz w:val="24"/>
              </w:rPr>
              <w:t>登录</w:t>
            </w:r>
          </w:p>
        </w:tc>
      </w:tr>
      <w:tr w14:paraId="3D6DC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7A11F75">
            <w:pPr>
              <w:rPr>
                <w:rFonts w:ascii="宋体" w:hAnsi="宋体"/>
                <w:sz w:val="24"/>
              </w:rPr>
            </w:pPr>
            <w:r>
              <w:rPr>
                <w:rFonts w:hint="eastAsia" w:ascii="宋体" w:hAnsi="宋体"/>
                <w:sz w:val="24"/>
              </w:rPr>
              <w:t>选择性流程</w:t>
            </w:r>
          </w:p>
        </w:tc>
        <w:tc>
          <w:tcPr>
            <w:tcW w:w="6225" w:type="dxa"/>
            <w:gridSpan w:val="3"/>
          </w:tcPr>
          <w:p w14:paraId="6F1EB4B3">
            <w:pPr>
              <w:pStyle w:val="17"/>
              <w:ind w:firstLine="0" w:firstLineChars="0"/>
              <w:rPr>
                <w:rFonts w:ascii="宋体" w:hAnsi="宋体"/>
                <w:sz w:val="24"/>
              </w:rPr>
            </w:pPr>
            <w:r>
              <w:rPr>
                <w:rFonts w:hint="eastAsia" w:ascii="宋体" w:hAnsi="宋体"/>
                <w:sz w:val="24"/>
              </w:rPr>
              <w:t>无</w:t>
            </w:r>
          </w:p>
        </w:tc>
      </w:tr>
      <w:tr w14:paraId="4B7B7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D66C0C2">
            <w:pPr>
              <w:rPr>
                <w:rFonts w:ascii="宋体" w:hAnsi="宋体"/>
                <w:sz w:val="24"/>
              </w:rPr>
            </w:pPr>
            <w:r>
              <w:rPr>
                <w:rFonts w:hint="eastAsia" w:ascii="宋体" w:hAnsi="宋体"/>
                <w:sz w:val="24"/>
              </w:rPr>
              <w:t>异常：</w:t>
            </w:r>
          </w:p>
        </w:tc>
        <w:tc>
          <w:tcPr>
            <w:tcW w:w="6225" w:type="dxa"/>
            <w:gridSpan w:val="3"/>
          </w:tcPr>
          <w:p w14:paraId="21D06E92">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5742F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F14B588">
            <w:pPr>
              <w:rPr>
                <w:rFonts w:ascii="宋体" w:hAnsi="宋体"/>
                <w:sz w:val="24"/>
              </w:rPr>
            </w:pPr>
            <w:r>
              <w:rPr>
                <w:rFonts w:hint="eastAsia" w:ascii="宋体" w:hAnsi="宋体"/>
                <w:sz w:val="24"/>
              </w:rPr>
              <w:t>优先级：</w:t>
            </w:r>
          </w:p>
        </w:tc>
        <w:tc>
          <w:tcPr>
            <w:tcW w:w="6225" w:type="dxa"/>
            <w:gridSpan w:val="3"/>
          </w:tcPr>
          <w:p w14:paraId="0EAE0E26">
            <w:pPr>
              <w:rPr>
                <w:rFonts w:hint="default" w:ascii="宋体" w:hAnsi="宋体" w:eastAsia="宋体"/>
                <w:sz w:val="24"/>
                <w:lang w:val="en-US" w:eastAsia="zh-CN"/>
              </w:rPr>
            </w:pPr>
            <w:r>
              <w:rPr>
                <w:rFonts w:hint="eastAsia" w:ascii="宋体" w:hAnsi="宋体"/>
                <w:sz w:val="24"/>
                <w:lang w:val="en-US" w:eastAsia="zh-CN"/>
              </w:rPr>
              <w:t>中</w:t>
            </w:r>
          </w:p>
        </w:tc>
      </w:tr>
      <w:tr w14:paraId="44E1E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9C9728C">
            <w:pPr>
              <w:rPr>
                <w:rFonts w:ascii="宋体" w:hAnsi="宋体"/>
                <w:sz w:val="24"/>
              </w:rPr>
            </w:pPr>
            <w:r>
              <w:rPr>
                <w:rFonts w:hint="eastAsia" w:ascii="宋体" w:hAnsi="宋体"/>
                <w:sz w:val="24"/>
              </w:rPr>
              <w:t>使用频率：</w:t>
            </w:r>
          </w:p>
        </w:tc>
        <w:tc>
          <w:tcPr>
            <w:tcW w:w="6225" w:type="dxa"/>
            <w:gridSpan w:val="3"/>
          </w:tcPr>
          <w:p w14:paraId="0B644804">
            <w:pPr>
              <w:rPr>
                <w:rFonts w:hint="eastAsia" w:ascii="宋体" w:hAnsi="宋体" w:eastAsia="宋体"/>
                <w:sz w:val="24"/>
                <w:lang w:val="en-US" w:eastAsia="zh-CN"/>
              </w:rPr>
            </w:pPr>
            <w:r>
              <w:rPr>
                <w:rFonts w:hint="eastAsia" w:ascii="宋体" w:hAnsi="宋体"/>
                <w:sz w:val="24"/>
                <w:lang w:val="en-US" w:eastAsia="zh-CN"/>
              </w:rPr>
              <w:t>中</w:t>
            </w:r>
          </w:p>
        </w:tc>
      </w:tr>
      <w:tr w14:paraId="60B80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460CDD">
            <w:pPr>
              <w:rPr>
                <w:rFonts w:ascii="宋体" w:hAnsi="宋体"/>
                <w:sz w:val="24"/>
              </w:rPr>
            </w:pPr>
            <w:r>
              <w:rPr>
                <w:rFonts w:hint="eastAsia" w:ascii="宋体" w:hAnsi="宋体"/>
                <w:sz w:val="24"/>
              </w:rPr>
              <w:t>业务规则：</w:t>
            </w:r>
          </w:p>
        </w:tc>
        <w:tc>
          <w:tcPr>
            <w:tcW w:w="6225" w:type="dxa"/>
            <w:gridSpan w:val="3"/>
          </w:tcPr>
          <w:p w14:paraId="173C320C">
            <w:pPr>
              <w:rPr>
                <w:rFonts w:ascii="宋体" w:hAnsi="宋体"/>
                <w:sz w:val="24"/>
              </w:rPr>
            </w:pPr>
            <w:r>
              <w:rPr>
                <w:rFonts w:hint="eastAsia" w:ascii="宋体" w:hAnsi="宋体"/>
                <w:sz w:val="24"/>
              </w:rPr>
              <w:t>无</w:t>
            </w:r>
          </w:p>
        </w:tc>
      </w:tr>
      <w:tr w14:paraId="6D212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4B23379">
            <w:pPr>
              <w:rPr>
                <w:rFonts w:ascii="宋体" w:hAnsi="宋体"/>
                <w:sz w:val="24"/>
              </w:rPr>
            </w:pPr>
            <w:r>
              <w:rPr>
                <w:rFonts w:hint="eastAsia" w:ascii="宋体" w:hAnsi="宋体"/>
                <w:sz w:val="24"/>
              </w:rPr>
              <w:t>其他信息：</w:t>
            </w:r>
          </w:p>
        </w:tc>
        <w:tc>
          <w:tcPr>
            <w:tcW w:w="6225" w:type="dxa"/>
            <w:gridSpan w:val="3"/>
          </w:tcPr>
          <w:p w14:paraId="696DEA51">
            <w:pPr>
              <w:rPr>
                <w:rFonts w:ascii="宋体" w:hAnsi="宋体"/>
                <w:sz w:val="24"/>
              </w:rPr>
            </w:pPr>
            <w:r>
              <w:rPr>
                <w:rFonts w:hint="eastAsia" w:ascii="宋体" w:hAnsi="宋体"/>
                <w:sz w:val="24"/>
              </w:rPr>
              <w:t>无</w:t>
            </w:r>
          </w:p>
        </w:tc>
      </w:tr>
      <w:tr w14:paraId="43727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A7B0D8B">
            <w:pPr>
              <w:rPr>
                <w:rFonts w:ascii="宋体" w:hAnsi="宋体"/>
                <w:sz w:val="24"/>
              </w:rPr>
            </w:pPr>
            <w:r>
              <w:rPr>
                <w:rFonts w:hint="eastAsia" w:ascii="宋体" w:hAnsi="宋体"/>
                <w:sz w:val="24"/>
              </w:rPr>
              <w:t>假设：</w:t>
            </w:r>
          </w:p>
        </w:tc>
        <w:tc>
          <w:tcPr>
            <w:tcW w:w="6225" w:type="dxa"/>
            <w:gridSpan w:val="3"/>
          </w:tcPr>
          <w:p w14:paraId="3AC9FEFC">
            <w:pPr>
              <w:rPr>
                <w:rFonts w:ascii="宋体" w:hAnsi="宋体"/>
                <w:sz w:val="24"/>
              </w:rPr>
            </w:pPr>
            <w:r>
              <w:rPr>
                <w:rFonts w:hint="eastAsia" w:ascii="宋体" w:hAnsi="宋体"/>
                <w:sz w:val="24"/>
              </w:rPr>
              <w:t>无</w:t>
            </w:r>
          </w:p>
        </w:tc>
      </w:tr>
    </w:tbl>
    <w:p w14:paraId="2EDCC1DB">
      <w:pPr>
        <w:numPr>
          <w:numId w:val="0"/>
        </w:numPr>
        <w:rPr>
          <w:rFonts w:hint="eastAsia"/>
        </w:rPr>
      </w:pPr>
    </w:p>
    <w:p w14:paraId="63E87B0A">
      <w:pPr>
        <w:numPr>
          <w:numId w:val="0"/>
        </w:numPr>
      </w:pPr>
      <w:r>
        <w:rPr>
          <w:rFonts w:hint="eastAsia"/>
        </w:rPr>
        <w:t>用例原型</w:t>
      </w:r>
    </w:p>
    <w:p w14:paraId="45C16E68"/>
    <w:p w14:paraId="79CE5690">
      <w:r>
        <w:drawing>
          <wp:inline distT="0" distB="0" distL="114300" distR="114300">
            <wp:extent cx="2433955" cy="4072890"/>
            <wp:effectExtent l="0" t="0" r="4445" b="3810"/>
            <wp:docPr id="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4"/>
                    <pic:cNvPicPr>
                      <a:picLocks noChangeAspect="1"/>
                    </pic:cNvPicPr>
                  </pic:nvPicPr>
                  <pic:blipFill>
                    <a:blip r:embed="rId25"/>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426970" cy="4108450"/>
            <wp:effectExtent l="0" t="0" r="1905" b="635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78"/>
                    <a:stretch>
                      <a:fillRect/>
                    </a:stretch>
                  </pic:blipFill>
                  <pic:spPr>
                    <a:xfrm>
                      <a:off x="0" y="0"/>
                      <a:ext cx="2426970" cy="4108450"/>
                    </a:xfrm>
                    <a:prstGeom prst="rect">
                      <a:avLst/>
                    </a:prstGeom>
                    <a:noFill/>
                    <a:ln>
                      <a:noFill/>
                    </a:ln>
                  </pic:spPr>
                </pic:pic>
              </a:graphicData>
            </a:graphic>
          </wp:inline>
        </w:drawing>
      </w:r>
    </w:p>
    <w:p w14:paraId="1C7F307B">
      <w:r>
        <w:drawing>
          <wp:inline distT="0" distB="0" distL="114300" distR="114300">
            <wp:extent cx="2365375" cy="3955415"/>
            <wp:effectExtent l="0" t="0" r="6350" b="698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79"/>
                    <a:stretch>
                      <a:fillRect/>
                    </a:stretch>
                  </pic:blipFill>
                  <pic:spPr>
                    <a:xfrm>
                      <a:off x="0" y="0"/>
                      <a:ext cx="2365375" cy="3955415"/>
                    </a:xfrm>
                    <a:prstGeom prst="rect">
                      <a:avLst/>
                    </a:prstGeom>
                    <a:noFill/>
                    <a:ln>
                      <a:noFill/>
                    </a:ln>
                  </pic:spPr>
                </pic:pic>
              </a:graphicData>
            </a:graphic>
          </wp:inline>
        </w:drawing>
      </w:r>
    </w:p>
    <w:p w14:paraId="73256CDE">
      <w:pPr>
        <w:pStyle w:val="5"/>
        <w:numPr>
          <w:ilvl w:val="3"/>
          <w:numId w:val="0"/>
        </w:numPr>
      </w:pPr>
      <w:r>
        <w:rPr>
          <w:rFonts w:hint="eastAsia"/>
          <w:lang w:val="en-US" w:eastAsia="zh-CN"/>
        </w:rPr>
        <w:t>4.3.2.7我的反馈</w:t>
      </w:r>
    </w:p>
    <w:p w14:paraId="6C787489">
      <w:pPr>
        <w:numPr>
          <w:numId w:val="0"/>
        </w:numPr>
      </w:pPr>
      <w:r>
        <w:rPr>
          <w:rFonts w:hint="eastAsia"/>
        </w:rPr>
        <w:t>用例图</w:t>
      </w:r>
    </w:p>
    <w:p w14:paraId="38DB1F19">
      <w:pPr>
        <w:numPr>
          <w:ilvl w:val="0"/>
          <w:numId w:val="0"/>
        </w:numPr>
      </w:pPr>
      <w:r>
        <w:drawing>
          <wp:inline distT="0" distB="0" distL="114300" distR="114300">
            <wp:extent cx="5274310" cy="2467610"/>
            <wp:effectExtent l="0" t="0" r="2540"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80"/>
                    <a:stretch>
                      <a:fillRect/>
                    </a:stretch>
                  </pic:blipFill>
                  <pic:spPr>
                    <a:xfrm>
                      <a:off x="0" y="0"/>
                      <a:ext cx="5274310" cy="2467610"/>
                    </a:xfrm>
                    <a:prstGeom prst="rect">
                      <a:avLst/>
                    </a:prstGeom>
                    <a:noFill/>
                    <a:ln>
                      <a:noFill/>
                    </a:ln>
                  </pic:spPr>
                </pic:pic>
              </a:graphicData>
            </a:graphic>
          </wp:inline>
        </w:drawing>
      </w:r>
    </w:p>
    <w:p w14:paraId="1A0DB167">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258A1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2C10103">
            <w:pPr>
              <w:rPr>
                <w:rFonts w:ascii="宋体" w:hAnsi="宋体"/>
                <w:sz w:val="24"/>
              </w:rPr>
            </w:pPr>
            <w:r>
              <w:rPr>
                <w:rFonts w:hint="eastAsia" w:ascii="宋体" w:hAnsi="宋体"/>
                <w:sz w:val="24"/>
              </w:rPr>
              <w:t>ID和名称</w:t>
            </w:r>
          </w:p>
        </w:tc>
        <w:tc>
          <w:tcPr>
            <w:tcW w:w="6225" w:type="dxa"/>
            <w:gridSpan w:val="3"/>
          </w:tcPr>
          <w:p w14:paraId="29F92760">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21 我的反馈</w:t>
            </w:r>
          </w:p>
        </w:tc>
      </w:tr>
      <w:tr w14:paraId="75883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E9D59AF">
            <w:pPr>
              <w:rPr>
                <w:rFonts w:ascii="宋体" w:hAnsi="宋体"/>
                <w:sz w:val="24"/>
              </w:rPr>
            </w:pPr>
            <w:r>
              <w:rPr>
                <w:rFonts w:hint="eastAsia" w:ascii="宋体" w:hAnsi="宋体"/>
                <w:sz w:val="24"/>
              </w:rPr>
              <w:t>创建人</w:t>
            </w:r>
          </w:p>
        </w:tc>
        <w:tc>
          <w:tcPr>
            <w:tcW w:w="2061" w:type="dxa"/>
          </w:tcPr>
          <w:p w14:paraId="2AFCAC79">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1848086">
            <w:pPr>
              <w:rPr>
                <w:rFonts w:ascii="宋体" w:hAnsi="宋体"/>
                <w:sz w:val="24"/>
              </w:rPr>
            </w:pPr>
            <w:r>
              <w:rPr>
                <w:rFonts w:hint="eastAsia" w:ascii="宋体" w:hAnsi="宋体"/>
                <w:sz w:val="24"/>
              </w:rPr>
              <w:t>创建日期：</w:t>
            </w:r>
          </w:p>
        </w:tc>
        <w:tc>
          <w:tcPr>
            <w:tcW w:w="2092" w:type="dxa"/>
          </w:tcPr>
          <w:p w14:paraId="544946E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87ED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08AC966">
            <w:pPr>
              <w:rPr>
                <w:rFonts w:ascii="宋体" w:hAnsi="宋体"/>
                <w:sz w:val="24"/>
              </w:rPr>
            </w:pPr>
            <w:r>
              <w:rPr>
                <w:rFonts w:hint="eastAsia" w:ascii="宋体" w:hAnsi="宋体"/>
                <w:sz w:val="24"/>
              </w:rPr>
              <w:t>主要操作者</w:t>
            </w:r>
          </w:p>
        </w:tc>
        <w:tc>
          <w:tcPr>
            <w:tcW w:w="2061" w:type="dxa"/>
          </w:tcPr>
          <w:p w14:paraId="24A0C6F7">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3DD693BD">
            <w:pPr>
              <w:rPr>
                <w:rFonts w:ascii="宋体" w:hAnsi="宋体"/>
                <w:sz w:val="24"/>
              </w:rPr>
            </w:pPr>
            <w:r>
              <w:rPr>
                <w:rFonts w:hint="eastAsia" w:ascii="宋体" w:hAnsi="宋体"/>
                <w:sz w:val="24"/>
              </w:rPr>
              <w:t>次要操作者：</w:t>
            </w:r>
          </w:p>
        </w:tc>
        <w:tc>
          <w:tcPr>
            <w:tcW w:w="2092" w:type="dxa"/>
          </w:tcPr>
          <w:p w14:paraId="4B9BEBA8">
            <w:pPr>
              <w:rPr>
                <w:rFonts w:ascii="宋体" w:hAnsi="宋体"/>
                <w:sz w:val="24"/>
              </w:rPr>
            </w:pPr>
            <w:r>
              <w:rPr>
                <w:rFonts w:hint="eastAsia" w:ascii="宋体" w:hAnsi="宋体"/>
                <w:sz w:val="24"/>
              </w:rPr>
              <w:t>无</w:t>
            </w:r>
          </w:p>
        </w:tc>
      </w:tr>
      <w:tr w14:paraId="584D8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F229FF9">
            <w:pPr>
              <w:rPr>
                <w:rFonts w:ascii="宋体" w:hAnsi="宋体"/>
                <w:sz w:val="24"/>
              </w:rPr>
            </w:pPr>
            <w:r>
              <w:rPr>
                <w:rFonts w:hint="eastAsia" w:ascii="宋体" w:hAnsi="宋体"/>
                <w:sz w:val="24"/>
              </w:rPr>
              <w:t>描述：</w:t>
            </w:r>
          </w:p>
        </w:tc>
        <w:tc>
          <w:tcPr>
            <w:tcW w:w="6225" w:type="dxa"/>
            <w:gridSpan w:val="3"/>
          </w:tcPr>
          <w:p w14:paraId="6568988A">
            <w:pPr>
              <w:bidi w:val="0"/>
              <w:rPr>
                <w:rFonts w:hint="default" w:ascii="宋体" w:hAnsi="宋体" w:eastAsia="宋体"/>
                <w:lang w:val="en-US" w:eastAsia="zh-CN"/>
              </w:rPr>
            </w:pPr>
            <w:r>
              <w:rPr>
                <w:rFonts w:hint="eastAsia"/>
              </w:rPr>
              <w:t>用户</w:t>
            </w:r>
            <w:r>
              <w:rPr>
                <w:rFonts w:hint="eastAsia"/>
                <w:lang w:val="en-US" w:eastAsia="zh-CN"/>
              </w:rPr>
              <w:t>点击“我的”页面中“我的反馈”按钮</w:t>
            </w:r>
          </w:p>
        </w:tc>
      </w:tr>
      <w:tr w14:paraId="68E62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0D06DB7">
            <w:pPr>
              <w:rPr>
                <w:rFonts w:ascii="宋体" w:hAnsi="宋体"/>
                <w:sz w:val="24"/>
              </w:rPr>
            </w:pPr>
            <w:r>
              <w:rPr>
                <w:rFonts w:hint="eastAsia" w:ascii="宋体" w:hAnsi="宋体"/>
                <w:sz w:val="24"/>
              </w:rPr>
              <w:t>触发器：</w:t>
            </w:r>
          </w:p>
        </w:tc>
        <w:tc>
          <w:tcPr>
            <w:tcW w:w="6225" w:type="dxa"/>
            <w:gridSpan w:val="3"/>
          </w:tcPr>
          <w:p w14:paraId="1E69847A">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我的反馈</w:t>
            </w:r>
            <w:r>
              <w:rPr>
                <w:rFonts w:hint="eastAsia" w:ascii="宋体" w:hAnsi="宋体"/>
                <w:lang w:eastAsia="zh-CN"/>
              </w:rPr>
              <w:t>”</w:t>
            </w:r>
            <w:r>
              <w:rPr>
                <w:rFonts w:hint="eastAsia" w:ascii="宋体" w:hAnsi="宋体"/>
                <w:lang w:val="en-US" w:eastAsia="zh-CN"/>
              </w:rPr>
              <w:t>按钮</w:t>
            </w:r>
          </w:p>
        </w:tc>
      </w:tr>
      <w:tr w14:paraId="23A2B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AC4AE87">
            <w:pPr>
              <w:rPr>
                <w:rFonts w:ascii="宋体" w:hAnsi="宋体"/>
                <w:sz w:val="24"/>
              </w:rPr>
            </w:pPr>
            <w:r>
              <w:rPr>
                <w:rFonts w:hint="eastAsia" w:ascii="宋体" w:hAnsi="宋体"/>
                <w:sz w:val="24"/>
              </w:rPr>
              <w:t>前置条件：</w:t>
            </w:r>
          </w:p>
        </w:tc>
        <w:tc>
          <w:tcPr>
            <w:tcW w:w="6225" w:type="dxa"/>
            <w:gridSpan w:val="3"/>
          </w:tcPr>
          <w:p w14:paraId="38057DCF">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BA9F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3D3386">
            <w:pPr>
              <w:rPr>
                <w:rFonts w:ascii="宋体" w:hAnsi="宋体"/>
                <w:sz w:val="24"/>
              </w:rPr>
            </w:pPr>
            <w:r>
              <w:rPr>
                <w:rFonts w:hint="eastAsia" w:ascii="宋体" w:hAnsi="宋体"/>
                <w:sz w:val="24"/>
              </w:rPr>
              <w:t>后置条件：</w:t>
            </w:r>
          </w:p>
        </w:tc>
        <w:tc>
          <w:tcPr>
            <w:tcW w:w="6225" w:type="dxa"/>
            <w:gridSpan w:val="3"/>
          </w:tcPr>
          <w:p w14:paraId="09496F32">
            <w:pPr>
              <w:bidi w:val="0"/>
              <w:rPr>
                <w:rFonts w:hint="default" w:ascii="宋体" w:hAnsi="宋体" w:eastAsia="宋体"/>
                <w:lang w:val="en-US" w:eastAsia="zh-CN"/>
              </w:rPr>
            </w:pPr>
            <w:r>
              <w:rPr>
                <w:rFonts w:hint="eastAsia" w:ascii="宋体" w:hAnsi="宋体"/>
                <w:lang w:val="en-US" w:eastAsia="zh-CN"/>
              </w:rPr>
              <w:t>进入反馈提交页面</w:t>
            </w:r>
          </w:p>
        </w:tc>
      </w:tr>
      <w:tr w14:paraId="7EC46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5718B3A">
            <w:pPr>
              <w:rPr>
                <w:rFonts w:ascii="宋体" w:hAnsi="宋体"/>
                <w:sz w:val="24"/>
              </w:rPr>
            </w:pPr>
            <w:r>
              <w:rPr>
                <w:rFonts w:hint="eastAsia" w:ascii="宋体" w:hAnsi="宋体"/>
                <w:sz w:val="24"/>
              </w:rPr>
              <w:t>一般性流程：</w:t>
            </w:r>
          </w:p>
        </w:tc>
        <w:tc>
          <w:tcPr>
            <w:tcW w:w="6225" w:type="dxa"/>
            <w:gridSpan w:val="3"/>
          </w:tcPr>
          <w:p w14:paraId="0CEB251E">
            <w:pPr>
              <w:pStyle w:val="17"/>
              <w:ind w:firstLine="0" w:firstLineChars="0"/>
              <w:rPr>
                <w:rFonts w:ascii="宋体" w:hAnsi="宋体"/>
                <w:sz w:val="24"/>
              </w:rPr>
            </w:pPr>
            <w:r>
              <w:rPr>
                <w:rFonts w:hint="eastAsia" w:ascii="宋体" w:hAnsi="宋体"/>
                <w:sz w:val="24"/>
              </w:rPr>
              <w:t>登录</w:t>
            </w:r>
          </w:p>
        </w:tc>
      </w:tr>
      <w:tr w14:paraId="21CAD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09F44DA">
            <w:pPr>
              <w:rPr>
                <w:rFonts w:ascii="宋体" w:hAnsi="宋体"/>
                <w:sz w:val="24"/>
              </w:rPr>
            </w:pPr>
            <w:r>
              <w:rPr>
                <w:rFonts w:hint="eastAsia" w:ascii="宋体" w:hAnsi="宋体"/>
                <w:sz w:val="24"/>
              </w:rPr>
              <w:t>选择性流程</w:t>
            </w:r>
          </w:p>
        </w:tc>
        <w:tc>
          <w:tcPr>
            <w:tcW w:w="6225" w:type="dxa"/>
            <w:gridSpan w:val="3"/>
          </w:tcPr>
          <w:p w14:paraId="0FFC5C93">
            <w:pPr>
              <w:pStyle w:val="17"/>
              <w:ind w:firstLine="0" w:firstLineChars="0"/>
              <w:rPr>
                <w:rFonts w:ascii="宋体" w:hAnsi="宋体"/>
                <w:sz w:val="24"/>
              </w:rPr>
            </w:pPr>
            <w:r>
              <w:rPr>
                <w:rFonts w:hint="eastAsia" w:ascii="宋体" w:hAnsi="宋体"/>
                <w:sz w:val="24"/>
              </w:rPr>
              <w:t>无</w:t>
            </w:r>
          </w:p>
        </w:tc>
      </w:tr>
      <w:tr w14:paraId="318F0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EF1936">
            <w:pPr>
              <w:rPr>
                <w:rFonts w:ascii="宋体" w:hAnsi="宋体"/>
                <w:sz w:val="24"/>
              </w:rPr>
            </w:pPr>
            <w:r>
              <w:rPr>
                <w:rFonts w:hint="eastAsia" w:ascii="宋体" w:hAnsi="宋体"/>
                <w:sz w:val="24"/>
              </w:rPr>
              <w:t>异常：</w:t>
            </w:r>
          </w:p>
        </w:tc>
        <w:tc>
          <w:tcPr>
            <w:tcW w:w="6225" w:type="dxa"/>
            <w:gridSpan w:val="3"/>
          </w:tcPr>
          <w:p w14:paraId="5AA65AC5">
            <w:pPr>
              <w:bidi w:val="0"/>
              <w:rPr>
                <w:rFonts w:hint="default" w:ascii="宋体" w:hAnsi="宋体" w:eastAsia="宋体"/>
                <w:lang w:val="en-US" w:eastAsia="zh-CN"/>
              </w:rPr>
            </w:pPr>
            <w:r>
              <w:rPr>
                <w:rFonts w:hint="eastAsia" w:ascii="宋体" w:hAnsi="宋体"/>
                <w:lang w:val="en-US" w:eastAsia="zh-CN"/>
              </w:rPr>
              <w:t>点击后无响应</w:t>
            </w:r>
          </w:p>
        </w:tc>
      </w:tr>
      <w:tr w14:paraId="43B87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0FE9934">
            <w:pPr>
              <w:rPr>
                <w:rFonts w:ascii="宋体" w:hAnsi="宋体"/>
                <w:sz w:val="24"/>
              </w:rPr>
            </w:pPr>
            <w:r>
              <w:rPr>
                <w:rFonts w:hint="eastAsia" w:ascii="宋体" w:hAnsi="宋体"/>
                <w:sz w:val="24"/>
              </w:rPr>
              <w:t>优先级：</w:t>
            </w:r>
          </w:p>
        </w:tc>
        <w:tc>
          <w:tcPr>
            <w:tcW w:w="6225" w:type="dxa"/>
            <w:gridSpan w:val="3"/>
          </w:tcPr>
          <w:p w14:paraId="42D91031">
            <w:pPr>
              <w:rPr>
                <w:rFonts w:hint="default" w:ascii="宋体" w:hAnsi="宋体" w:eastAsia="宋体"/>
                <w:sz w:val="24"/>
                <w:lang w:val="en-US" w:eastAsia="zh-CN"/>
              </w:rPr>
            </w:pPr>
            <w:r>
              <w:rPr>
                <w:rFonts w:hint="eastAsia" w:ascii="宋体" w:hAnsi="宋体"/>
                <w:sz w:val="24"/>
                <w:lang w:val="en-US" w:eastAsia="zh-CN"/>
              </w:rPr>
              <w:t>高</w:t>
            </w:r>
          </w:p>
        </w:tc>
      </w:tr>
      <w:tr w14:paraId="416FA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59C87260">
            <w:pPr>
              <w:rPr>
                <w:rFonts w:ascii="宋体" w:hAnsi="宋体"/>
                <w:sz w:val="24"/>
              </w:rPr>
            </w:pPr>
            <w:r>
              <w:rPr>
                <w:rFonts w:hint="eastAsia" w:ascii="宋体" w:hAnsi="宋体"/>
                <w:sz w:val="24"/>
              </w:rPr>
              <w:t>使用频率：</w:t>
            </w:r>
          </w:p>
        </w:tc>
        <w:tc>
          <w:tcPr>
            <w:tcW w:w="6225" w:type="dxa"/>
            <w:gridSpan w:val="3"/>
          </w:tcPr>
          <w:p w14:paraId="51E2816C">
            <w:pPr>
              <w:rPr>
                <w:rFonts w:hint="eastAsia" w:ascii="宋体" w:hAnsi="宋体" w:eastAsia="宋体"/>
                <w:sz w:val="24"/>
                <w:lang w:val="en-US" w:eastAsia="zh-CN"/>
              </w:rPr>
            </w:pPr>
            <w:r>
              <w:rPr>
                <w:rFonts w:hint="eastAsia" w:ascii="宋体" w:hAnsi="宋体"/>
                <w:sz w:val="24"/>
                <w:lang w:val="en-US" w:eastAsia="zh-CN"/>
              </w:rPr>
              <w:t>中</w:t>
            </w:r>
          </w:p>
        </w:tc>
      </w:tr>
      <w:tr w14:paraId="0306B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9ADB86">
            <w:pPr>
              <w:rPr>
                <w:rFonts w:ascii="宋体" w:hAnsi="宋体"/>
                <w:sz w:val="24"/>
              </w:rPr>
            </w:pPr>
            <w:r>
              <w:rPr>
                <w:rFonts w:hint="eastAsia" w:ascii="宋体" w:hAnsi="宋体"/>
                <w:sz w:val="24"/>
              </w:rPr>
              <w:t>业务规则：</w:t>
            </w:r>
          </w:p>
        </w:tc>
        <w:tc>
          <w:tcPr>
            <w:tcW w:w="6225" w:type="dxa"/>
            <w:gridSpan w:val="3"/>
          </w:tcPr>
          <w:p w14:paraId="5FE74425">
            <w:pPr>
              <w:rPr>
                <w:rFonts w:ascii="宋体" w:hAnsi="宋体"/>
                <w:sz w:val="24"/>
              </w:rPr>
            </w:pPr>
            <w:r>
              <w:rPr>
                <w:rFonts w:hint="eastAsia" w:ascii="宋体" w:hAnsi="宋体"/>
                <w:sz w:val="24"/>
              </w:rPr>
              <w:t>无</w:t>
            </w:r>
          </w:p>
        </w:tc>
      </w:tr>
      <w:tr w14:paraId="4B960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1DF1479">
            <w:pPr>
              <w:rPr>
                <w:rFonts w:ascii="宋体" w:hAnsi="宋体"/>
                <w:sz w:val="24"/>
              </w:rPr>
            </w:pPr>
            <w:r>
              <w:rPr>
                <w:rFonts w:hint="eastAsia" w:ascii="宋体" w:hAnsi="宋体"/>
                <w:sz w:val="24"/>
              </w:rPr>
              <w:t>其他信息：</w:t>
            </w:r>
          </w:p>
        </w:tc>
        <w:tc>
          <w:tcPr>
            <w:tcW w:w="6225" w:type="dxa"/>
            <w:gridSpan w:val="3"/>
          </w:tcPr>
          <w:p w14:paraId="3C9A3228">
            <w:pPr>
              <w:rPr>
                <w:rFonts w:ascii="宋体" w:hAnsi="宋体"/>
                <w:sz w:val="24"/>
              </w:rPr>
            </w:pPr>
            <w:r>
              <w:rPr>
                <w:rFonts w:hint="eastAsia" w:ascii="宋体" w:hAnsi="宋体"/>
                <w:sz w:val="24"/>
              </w:rPr>
              <w:t>无</w:t>
            </w:r>
          </w:p>
        </w:tc>
      </w:tr>
      <w:tr w14:paraId="084C5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310595">
            <w:pPr>
              <w:rPr>
                <w:rFonts w:ascii="宋体" w:hAnsi="宋体"/>
                <w:sz w:val="24"/>
              </w:rPr>
            </w:pPr>
            <w:r>
              <w:rPr>
                <w:rFonts w:hint="eastAsia" w:ascii="宋体" w:hAnsi="宋体"/>
                <w:sz w:val="24"/>
              </w:rPr>
              <w:t>假设：</w:t>
            </w:r>
          </w:p>
        </w:tc>
        <w:tc>
          <w:tcPr>
            <w:tcW w:w="6225" w:type="dxa"/>
            <w:gridSpan w:val="3"/>
          </w:tcPr>
          <w:p w14:paraId="64C73B94">
            <w:pPr>
              <w:rPr>
                <w:rFonts w:ascii="宋体" w:hAnsi="宋体"/>
                <w:sz w:val="24"/>
              </w:rPr>
            </w:pPr>
            <w:r>
              <w:rPr>
                <w:rFonts w:hint="eastAsia" w:ascii="宋体" w:hAnsi="宋体"/>
                <w:sz w:val="24"/>
              </w:rPr>
              <w:t>无</w:t>
            </w:r>
          </w:p>
        </w:tc>
      </w:tr>
    </w:tbl>
    <w:p w14:paraId="215A3B53">
      <w:pPr>
        <w:numPr>
          <w:ilvl w:val="0"/>
          <w:numId w:val="0"/>
        </w:numPr>
      </w:pPr>
    </w:p>
    <w:p w14:paraId="5973C932">
      <w:pPr>
        <w:numPr>
          <w:numId w:val="0"/>
        </w:numPr>
      </w:pPr>
      <w:r>
        <w:rPr>
          <w:rFonts w:hint="eastAsia"/>
        </w:rPr>
        <w:t>用例原型</w:t>
      </w:r>
    </w:p>
    <w:p w14:paraId="3945D60E"/>
    <w:p w14:paraId="4EA7E741">
      <w:r>
        <w:drawing>
          <wp:inline distT="0" distB="0" distL="114300" distR="114300">
            <wp:extent cx="2433955" cy="4072890"/>
            <wp:effectExtent l="0" t="0" r="4445" b="3810"/>
            <wp:docPr id="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4"/>
                    <pic:cNvPicPr>
                      <a:picLocks noChangeAspect="1"/>
                    </pic:cNvPicPr>
                  </pic:nvPicPr>
                  <pic:blipFill>
                    <a:blip r:embed="rId25"/>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126615" cy="3677285"/>
            <wp:effectExtent l="0" t="0" r="6985" b="889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81"/>
                    <a:stretch>
                      <a:fillRect/>
                    </a:stretch>
                  </pic:blipFill>
                  <pic:spPr>
                    <a:xfrm>
                      <a:off x="0" y="0"/>
                      <a:ext cx="2126615" cy="3677285"/>
                    </a:xfrm>
                    <a:prstGeom prst="rect">
                      <a:avLst/>
                    </a:prstGeom>
                    <a:noFill/>
                    <a:ln>
                      <a:noFill/>
                    </a:ln>
                  </pic:spPr>
                </pic:pic>
              </a:graphicData>
            </a:graphic>
          </wp:inline>
        </w:drawing>
      </w:r>
    </w:p>
    <w:p w14:paraId="5C232D12">
      <w:pPr>
        <w:pStyle w:val="4"/>
        <w:numPr>
          <w:ilvl w:val="2"/>
          <w:numId w:val="0"/>
        </w:numPr>
      </w:pPr>
      <w:bookmarkStart w:id="96" w:name="_Toc797"/>
      <w:bookmarkStart w:id="97" w:name="_Toc26363"/>
      <w:r>
        <w:rPr>
          <w:rFonts w:hint="eastAsia"/>
          <w:lang w:val="en-US" w:eastAsia="zh-CN"/>
        </w:rPr>
        <w:t>4.3.3</w:t>
      </w:r>
      <w:r>
        <w:rPr>
          <w:rFonts w:hint="eastAsia"/>
        </w:rPr>
        <w:t>退出</w:t>
      </w:r>
      <w:bookmarkEnd w:id="96"/>
      <w:bookmarkEnd w:id="97"/>
    </w:p>
    <w:p w14:paraId="4C84F7A9">
      <w:pPr>
        <w:pStyle w:val="5"/>
        <w:numPr>
          <w:ilvl w:val="3"/>
          <w:numId w:val="0"/>
        </w:numPr>
      </w:pPr>
      <w:r>
        <w:rPr>
          <w:rFonts w:hint="eastAsia"/>
          <w:lang w:val="en-US" w:eastAsia="zh-CN"/>
        </w:rPr>
        <w:t>4.3.3.1</w:t>
      </w:r>
      <w:r>
        <w:rPr>
          <w:rFonts w:hint="eastAsia"/>
        </w:rPr>
        <w:t>退出</w:t>
      </w:r>
      <w:r>
        <w:rPr>
          <w:rFonts w:hint="eastAsia"/>
          <w:lang w:val="en-US" w:eastAsia="zh-CN"/>
        </w:rPr>
        <w:t>登录</w:t>
      </w:r>
    </w:p>
    <w:p w14:paraId="20BCBC44">
      <w:pPr>
        <w:numPr>
          <w:numId w:val="0"/>
        </w:numPr>
      </w:pPr>
      <w:r>
        <w:rPr>
          <w:rFonts w:hint="eastAsia"/>
        </w:rPr>
        <w:t>用例图</w:t>
      </w:r>
    </w:p>
    <w:p w14:paraId="6929F425">
      <w:pPr>
        <w:numPr>
          <w:ilvl w:val="0"/>
          <w:numId w:val="0"/>
        </w:numPr>
      </w:pPr>
      <w:r>
        <w:drawing>
          <wp:inline distT="0" distB="0" distL="114300" distR="114300">
            <wp:extent cx="5269865" cy="3079750"/>
            <wp:effectExtent l="0" t="0" r="6985" b="635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82"/>
                    <a:stretch>
                      <a:fillRect/>
                    </a:stretch>
                  </pic:blipFill>
                  <pic:spPr>
                    <a:xfrm>
                      <a:off x="0" y="0"/>
                      <a:ext cx="5269865" cy="3079750"/>
                    </a:xfrm>
                    <a:prstGeom prst="rect">
                      <a:avLst/>
                    </a:prstGeom>
                    <a:noFill/>
                    <a:ln>
                      <a:noFill/>
                    </a:ln>
                  </pic:spPr>
                </pic:pic>
              </a:graphicData>
            </a:graphic>
          </wp:inline>
        </w:drawing>
      </w:r>
    </w:p>
    <w:p w14:paraId="4FE5F146">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FB27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FBCEB97">
            <w:pPr>
              <w:rPr>
                <w:rFonts w:ascii="宋体" w:hAnsi="宋体"/>
                <w:sz w:val="24"/>
              </w:rPr>
            </w:pPr>
            <w:r>
              <w:rPr>
                <w:rFonts w:hint="eastAsia" w:ascii="宋体" w:hAnsi="宋体"/>
                <w:sz w:val="24"/>
              </w:rPr>
              <w:t>ID和名称</w:t>
            </w:r>
          </w:p>
        </w:tc>
        <w:tc>
          <w:tcPr>
            <w:tcW w:w="6225" w:type="dxa"/>
            <w:gridSpan w:val="3"/>
          </w:tcPr>
          <w:p w14:paraId="44C3C959">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22 退出登录</w:t>
            </w:r>
          </w:p>
        </w:tc>
      </w:tr>
      <w:tr w14:paraId="4E2B3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15139B2">
            <w:pPr>
              <w:rPr>
                <w:rFonts w:ascii="宋体" w:hAnsi="宋体"/>
                <w:sz w:val="24"/>
              </w:rPr>
            </w:pPr>
            <w:r>
              <w:rPr>
                <w:rFonts w:hint="eastAsia" w:ascii="宋体" w:hAnsi="宋体"/>
                <w:sz w:val="24"/>
              </w:rPr>
              <w:t>创建人</w:t>
            </w:r>
          </w:p>
        </w:tc>
        <w:tc>
          <w:tcPr>
            <w:tcW w:w="2061" w:type="dxa"/>
          </w:tcPr>
          <w:p w14:paraId="0149FD7B">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00DAE923">
            <w:pPr>
              <w:rPr>
                <w:rFonts w:ascii="宋体" w:hAnsi="宋体"/>
                <w:sz w:val="24"/>
              </w:rPr>
            </w:pPr>
            <w:r>
              <w:rPr>
                <w:rFonts w:hint="eastAsia" w:ascii="宋体" w:hAnsi="宋体"/>
                <w:sz w:val="24"/>
              </w:rPr>
              <w:t>创建日期：</w:t>
            </w:r>
          </w:p>
        </w:tc>
        <w:tc>
          <w:tcPr>
            <w:tcW w:w="2092" w:type="dxa"/>
          </w:tcPr>
          <w:p w14:paraId="58AC81C8">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D92F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84BF275">
            <w:pPr>
              <w:rPr>
                <w:rFonts w:ascii="宋体" w:hAnsi="宋体"/>
                <w:sz w:val="24"/>
              </w:rPr>
            </w:pPr>
            <w:r>
              <w:rPr>
                <w:rFonts w:hint="eastAsia" w:ascii="宋体" w:hAnsi="宋体"/>
                <w:sz w:val="24"/>
              </w:rPr>
              <w:t>主要操作者</w:t>
            </w:r>
          </w:p>
        </w:tc>
        <w:tc>
          <w:tcPr>
            <w:tcW w:w="2061" w:type="dxa"/>
          </w:tcPr>
          <w:p w14:paraId="7EA5D859">
            <w:pPr>
              <w:rPr>
                <w:rFonts w:ascii="宋体" w:hAnsi="宋体"/>
                <w:sz w:val="24"/>
              </w:rPr>
            </w:pPr>
            <w:r>
              <w:rPr>
                <w:rFonts w:hint="eastAsia" w:ascii="宋体" w:hAnsi="宋体"/>
                <w:sz w:val="24"/>
              </w:rPr>
              <w:t>管理员</w:t>
            </w:r>
          </w:p>
        </w:tc>
        <w:tc>
          <w:tcPr>
            <w:tcW w:w="2072" w:type="dxa"/>
          </w:tcPr>
          <w:p w14:paraId="76C955B8">
            <w:pPr>
              <w:rPr>
                <w:rFonts w:ascii="宋体" w:hAnsi="宋体"/>
                <w:sz w:val="24"/>
              </w:rPr>
            </w:pPr>
            <w:r>
              <w:rPr>
                <w:rFonts w:hint="eastAsia" w:ascii="宋体" w:hAnsi="宋体"/>
                <w:sz w:val="24"/>
              </w:rPr>
              <w:t>次要操作者：</w:t>
            </w:r>
          </w:p>
        </w:tc>
        <w:tc>
          <w:tcPr>
            <w:tcW w:w="2092" w:type="dxa"/>
          </w:tcPr>
          <w:p w14:paraId="04618068">
            <w:pPr>
              <w:rPr>
                <w:rFonts w:ascii="宋体" w:hAnsi="宋体"/>
                <w:sz w:val="24"/>
              </w:rPr>
            </w:pPr>
            <w:r>
              <w:rPr>
                <w:rFonts w:hint="eastAsia" w:ascii="宋体" w:hAnsi="宋体"/>
                <w:sz w:val="24"/>
              </w:rPr>
              <w:t>无</w:t>
            </w:r>
          </w:p>
        </w:tc>
      </w:tr>
      <w:tr w14:paraId="5BCD7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D694414">
            <w:pPr>
              <w:rPr>
                <w:rFonts w:ascii="宋体" w:hAnsi="宋体"/>
                <w:sz w:val="24"/>
              </w:rPr>
            </w:pPr>
            <w:r>
              <w:rPr>
                <w:rFonts w:hint="eastAsia" w:ascii="宋体" w:hAnsi="宋体"/>
                <w:sz w:val="24"/>
              </w:rPr>
              <w:t>描述：</w:t>
            </w:r>
          </w:p>
        </w:tc>
        <w:tc>
          <w:tcPr>
            <w:tcW w:w="6225" w:type="dxa"/>
            <w:gridSpan w:val="3"/>
          </w:tcPr>
          <w:p w14:paraId="77B31421">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推出登录按钮</w:t>
            </w:r>
          </w:p>
        </w:tc>
      </w:tr>
      <w:tr w14:paraId="3F0E9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B5D2B18">
            <w:pPr>
              <w:rPr>
                <w:rFonts w:ascii="宋体" w:hAnsi="宋体"/>
                <w:sz w:val="24"/>
              </w:rPr>
            </w:pPr>
            <w:r>
              <w:rPr>
                <w:rFonts w:hint="eastAsia" w:ascii="宋体" w:hAnsi="宋体"/>
                <w:sz w:val="24"/>
              </w:rPr>
              <w:t>触发器：</w:t>
            </w:r>
          </w:p>
        </w:tc>
        <w:tc>
          <w:tcPr>
            <w:tcW w:w="6225" w:type="dxa"/>
            <w:gridSpan w:val="3"/>
          </w:tcPr>
          <w:p w14:paraId="122173D1">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退出登录</w:t>
            </w:r>
            <w:r>
              <w:rPr>
                <w:rFonts w:hint="eastAsia" w:ascii="宋体" w:hAnsi="宋体"/>
                <w:sz w:val="24"/>
              </w:rPr>
              <w:t>按钮</w:t>
            </w:r>
          </w:p>
        </w:tc>
      </w:tr>
      <w:tr w14:paraId="07B73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44C3F36">
            <w:pPr>
              <w:rPr>
                <w:rFonts w:ascii="宋体" w:hAnsi="宋体"/>
                <w:sz w:val="24"/>
              </w:rPr>
            </w:pPr>
            <w:r>
              <w:rPr>
                <w:rFonts w:hint="eastAsia" w:ascii="宋体" w:hAnsi="宋体"/>
                <w:sz w:val="24"/>
              </w:rPr>
              <w:t>前置条件：</w:t>
            </w:r>
          </w:p>
        </w:tc>
        <w:tc>
          <w:tcPr>
            <w:tcW w:w="6225" w:type="dxa"/>
            <w:gridSpan w:val="3"/>
          </w:tcPr>
          <w:p w14:paraId="49F78E77">
            <w:pPr>
              <w:rPr>
                <w:rFonts w:hint="default" w:ascii="宋体" w:hAnsi="宋体" w:eastAsia="宋体"/>
                <w:sz w:val="24"/>
                <w:lang w:val="en-US" w:eastAsia="zh-CN"/>
              </w:rPr>
            </w:pPr>
            <w:r>
              <w:rPr>
                <w:rFonts w:hint="eastAsia" w:ascii="宋体" w:hAnsi="宋体"/>
                <w:sz w:val="24"/>
                <w:lang w:val="en-US" w:eastAsia="zh-CN"/>
              </w:rPr>
              <w:t>账号成功登录</w:t>
            </w:r>
          </w:p>
        </w:tc>
      </w:tr>
      <w:tr w14:paraId="5B526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B762E8C">
            <w:pPr>
              <w:rPr>
                <w:rFonts w:ascii="宋体" w:hAnsi="宋体"/>
                <w:sz w:val="24"/>
              </w:rPr>
            </w:pPr>
            <w:r>
              <w:rPr>
                <w:rFonts w:hint="eastAsia" w:ascii="宋体" w:hAnsi="宋体"/>
                <w:sz w:val="24"/>
              </w:rPr>
              <w:t>后置条件：</w:t>
            </w:r>
          </w:p>
        </w:tc>
        <w:tc>
          <w:tcPr>
            <w:tcW w:w="6225" w:type="dxa"/>
            <w:gridSpan w:val="3"/>
          </w:tcPr>
          <w:p w14:paraId="5B70C1BC">
            <w:pPr>
              <w:rPr>
                <w:rFonts w:hint="default" w:ascii="宋体" w:hAnsi="宋体" w:eastAsia="宋体"/>
                <w:sz w:val="24"/>
                <w:lang w:val="en-US" w:eastAsia="zh-CN"/>
              </w:rPr>
            </w:pPr>
            <w:r>
              <w:rPr>
                <w:rFonts w:hint="eastAsia" w:ascii="宋体" w:hAnsi="宋体"/>
                <w:sz w:val="24"/>
                <w:lang w:val="en-US" w:eastAsia="zh-CN"/>
              </w:rPr>
              <w:t>退出登录，回到登录页面</w:t>
            </w:r>
          </w:p>
        </w:tc>
      </w:tr>
      <w:tr w14:paraId="1302B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022F2C3">
            <w:pPr>
              <w:rPr>
                <w:rFonts w:ascii="宋体" w:hAnsi="宋体"/>
                <w:sz w:val="24"/>
              </w:rPr>
            </w:pPr>
            <w:r>
              <w:rPr>
                <w:rFonts w:hint="eastAsia" w:ascii="宋体" w:hAnsi="宋体"/>
                <w:sz w:val="24"/>
              </w:rPr>
              <w:t>一般性流程：</w:t>
            </w:r>
          </w:p>
        </w:tc>
        <w:tc>
          <w:tcPr>
            <w:tcW w:w="6225" w:type="dxa"/>
            <w:gridSpan w:val="3"/>
          </w:tcPr>
          <w:p w14:paraId="45916E35">
            <w:pPr>
              <w:pStyle w:val="17"/>
              <w:ind w:firstLine="0" w:firstLineChars="0"/>
              <w:rPr>
                <w:rFonts w:ascii="宋体" w:hAnsi="宋体"/>
                <w:sz w:val="24"/>
              </w:rPr>
            </w:pPr>
            <w:r>
              <w:rPr>
                <w:rFonts w:hint="eastAsia" w:ascii="宋体" w:hAnsi="宋体"/>
                <w:sz w:val="24"/>
              </w:rPr>
              <w:t>登录</w:t>
            </w:r>
          </w:p>
        </w:tc>
      </w:tr>
      <w:tr w14:paraId="5BF6E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78D8D0">
            <w:pPr>
              <w:rPr>
                <w:rFonts w:ascii="宋体" w:hAnsi="宋体"/>
                <w:sz w:val="24"/>
              </w:rPr>
            </w:pPr>
            <w:r>
              <w:rPr>
                <w:rFonts w:hint="eastAsia" w:ascii="宋体" w:hAnsi="宋体"/>
                <w:sz w:val="24"/>
              </w:rPr>
              <w:t>选择性流程</w:t>
            </w:r>
          </w:p>
        </w:tc>
        <w:tc>
          <w:tcPr>
            <w:tcW w:w="6225" w:type="dxa"/>
            <w:gridSpan w:val="3"/>
          </w:tcPr>
          <w:p w14:paraId="6CD27194">
            <w:pPr>
              <w:pStyle w:val="17"/>
              <w:ind w:firstLine="0" w:firstLineChars="0"/>
              <w:rPr>
                <w:rFonts w:ascii="宋体" w:hAnsi="宋体"/>
                <w:sz w:val="24"/>
              </w:rPr>
            </w:pPr>
            <w:r>
              <w:rPr>
                <w:rFonts w:hint="eastAsia" w:ascii="宋体" w:hAnsi="宋体"/>
                <w:sz w:val="24"/>
              </w:rPr>
              <w:t>无</w:t>
            </w:r>
          </w:p>
        </w:tc>
      </w:tr>
      <w:tr w14:paraId="121DC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2DD38DC">
            <w:pPr>
              <w:rPr>
                <w:rFonts w:ascii="宋体" w:hAnsi="宋体"/>
                <w:sz w:val="24"/>
              </w:rPr>
            </w:pPr>
            <w:r>
              <w:rPr>
                <w:rFonts w:hint="eastAsia" w:ascii="宋体" w:hAnsi="宋体"/>
                <w:sz w:val="24"/>
              </w:rPr>
              <w:t>异常：</w:t>
            </w:r>
          </w:p>
        </w:tc>
        <w:tc>
          <w:tcPr>
            <w:tcW w:w="6225" w:type="dxa"/>
            <w:gridSpan w:val="3"/>
          </w:tcPr>
          <w:p w14:paraId="1BB440DF">
            <w:pPr>
              <w:pStyle w:val="17"/>
              <w:ind w:firstLine="0" w:firstLineChars="0"/>
              <w:rPr>
                <w:rFonts w:ascii="宋体" w:hAnsi="宋体"/>
                <w:sz w:val="24"/>
              </w:rPr>
            </w:pPr>
            <w:r>
              <w:rPr>
                <w:rFonts w:hint="eastAsia" w:ascii="宋体" w:hAnsi="宋体"/>
                <w:sz w:val="24"/>
              </w:rPr>
              <w:t>点击后无反应</w:t>
            </w:r>
          </w:p>
        </w:tc>
      </w:tr>
      <w:tr w14:paraId="4BF76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444E35B">
            <w:pPr>
              <w:rPr>
                <w:rFonts w:ascii="宋体" w:hAnsi="宋体"/>
                <w:sz w:val="24"/>
              </w:rPr>
            </w:pPr>
            <w:r>
              <w:rPr>
                <w:rFonts w:hint="eastAsia" w:ascii="宋体" w:hAnsi="宋体"/>
                <w:sz w:val="24"/>
              </w:rPr>
              <w:t>优先级：</w:t>
            </w:r>
          </w:p>
        </w:tc>
        <w:tc>
          <w:tcPr>
            <w:tcW w:w="6225" w:type="dxa"/>
            <w:gridSpan w:val="3"/>
          </w:tcPr>
          <w:p w14:paraId="1CB22703">
            <w:pPr>
              <w:rPr>
                <w:rFonts w:ascii="宋体" w:hAnsi="宋体"/>
                <w:sz w:val="24"/>
              </w:rPr>
            </w:pPr>
            <w:r>
              <w:rPr>
                <w:rFonts w:hint="eastAsia" w:ascii="宋体" w:hAnsi="宋体"/>
                <w:sz w:val="24"/>
              </w:rPr>
              <w:t>中</w:t>
            </w:r>
          </w:p>
        </w:tc>
      </w:tr>
      <w:tr w14:paraId="5E56C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10B114A">
            <w:pPr>
              <w:rPr>
                <w:rFonts w:ascii="宋体" w:hAnsi="宋体"/>
                <w:sz w:val="24"/>
              </w:rPr>
            </w:pPr>
            <w:r>
              <w:rPr>
                <w:rFonts w:hint="eastAsia" w:ascii="宋体" w:hAnsi="宋体"/>
                <w:sz w:val="24"/>
              </w:rPr>
              <w:t>使用频率：</w:t>
            </w:r>
          </w:p>
        </w:tc>
        <w:tc>
          <w:tcPr>
            <w:tcW w:w="6225" w:type="dxa"/>
            <w:gridSpan w:val="3"/>
          </w:tcPr>
          <w:p w14:paraId="18C8B4E9">
            <w:pPr>
              <w:rPr>
                <w:rFonts w:ascii="宋体" w:hAnsi="宋体"/>
                <w:sz w:val="24"/>
              </w:rPr>
            </w:pPr>
            <w:r>
              <w:rPr>
                <w:rFonts w:hint="eastAsia" w:ascii="宋体" w:hAnsi="宋体"/>
                <w:sz w:val="24"/>
              </w:rPr>
              <w:t>高</w:t>
            </w:r>
          </w:p>
        </w:tc>
      </w:tr>
      <w:tr w14:paraId="2386C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4DF2A5D">
            <w:pPr>
              <w:rPr>
                <w:rFonts w:ascii="宋体" w:hAnsi="宋体"/>
                <w:sz w:val="24"/>
              </w:rPr>
            </w:pPr>
            <w:r>
              <w:rPr>
                <w:rFonts w:hint="eastAsia" w:ascii="宋体" w:hAnsi="宋体"/>
                <w:sz w:val="24"/>
              </w:rPr>
              <w:t>业务规则：</w:t>
            </w:r>
          </w:p>
        </w:tc>
        <w:tc>
          <w:tcPr>
            <w:tcW w:w="6225" w:type="dxa"/>
            <w:gridSpan w:val="3"/>
          </w:tcPr>
          <w:p w14:paraId="5F02AB3B">
            <w:pPr>
              <w:rPr>
                <w:rFonts w:ascii="宋体" w:hAnsi="宋体"/>
                <w:sz w:val="24"/>
              </w:rPr>
            </w:pPr>
            <w:r>
              <w:rPr>
                <w:rFonts w:hint="eastAsia" w:ascii="宋体" w:hAnsi="宋体"/>
                <w:sz w:val="24"/>
              </w:rPr>
              <w:t>无</w:t>
            </w:r>
          </w:p>
        </w:tc>
      </w:tr>
      <w:tr w14:paraId="391E8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3C8A52">
            <w:pPr>
              <w:rPr>
                <w:rFonts w:ascii="宋体" w:hAnsi="宋体"/>
                <w:sz w:val="24"/>
              </w:rPr>
            </w:pPr>
            <w:r>
              <w:rPr>
                <w:rFonts w:hint="eastAsia" w:ascii="宋体" w:hAnsi="宋体"/>
                <w:sz w:val="24"/>
              </w:rPr>
              <w:t>其他信息：</w:t>
            </w:r>
          </w:p>
        </w:tc>
        <w:tc>
          <w:tcPr>
            <w:tcW w:w="6225" w:type="dxa"/>
            <w:gridSpan w:val="3"/>
          </w:tcPr>
          <w:p w14:paraId="02CF80B3">
            <w:pPr>
              <w:rPr>
                <w:rFonts w:ascii="宋体" w:hAnsi="宋体"/>
                <w:sz w:val="24"/>
              </w:rPr>
            </w:pPr>
            <w:r>
              <w:rPr>
                <w:rFonts w:hint="eastAsia" w:ascii="宋体" w:hAnsi="宋体"/>
                <w:sz w:val="24"/>
              </w:rPr>
              <w:t>无</w:t>
            </w:r>
          </w:p>
        </w:tc>
      </w:tr>
      <w:tr w14:paraId="37B07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6CEC79">
            <w:pPr>
              <w:rPr>
                <w:rFonts w:ascii="宋体" w:hAnsi="宋体"/>
                <w:sz w:val="24"/>
              </w:rPr>
            </w:pPr>
            <w:r>
              <w:rPr>
                <w:rFonts w:hint="eastAsia" w:ascii="宋体" w:hAnsi="宋体"/>
                <w:sz w:val="24"/>
              </w:rPr>
              <w:t>假设：</w:t>
            </w:r>
          </w:p>
        </w:tc>
        <w:tc>
          <w:tcPr>
            <w:tcW w:w="6225" w:type="dxa"/>
            <w:gridSpan w:val="3"/>
          </w:tcPr>
          <w:p w14:paraId="7E496206">
            <w:pPr>
              <w:rPr>
                <w:rFonts w:ascii="宋体" w:hAnsi="宋体"/>
                <w:sz w:val="24"/>
              </w:rPr>
            </w:pPr>
            <w:r>
              <w:rPr>
                <w:rFonts w:hint="eastAsia" w:ascii="宋体" w:hAnsi="宋体"/>
                <w:sz w:val="24"/>
              </w:rPr>
              <w:t>无</w:t>
            </w:r>
          </w:p>
        </w:tc>
      </w:tr>
    </w:tbl>
    <w:p w14:paraId="7A07CEE0">
      <w:pPr>
        <w:numPr>
          <w:numId w:val="0"/>
        </w:numPr>
        <w:rPr>
          <w:rFonts w:hint="eastAsia"/>
        </w:rPr>
      </w:pPr>
    </w:p>
    <w:p w14:paraId="47B38446">
      <w:pPr>
        <w:numPr>
          <w:numId w:val="0"/>
        </w:numPr>
      </w:pPr>
      <w:r>
        <w:rPr>
          <w:rFonts w:hint="eastAsia"/>
        </w:rPr>
        <w:t>用例原型</w:t>
      </w:r>
    </w:p>
    <w:p w14:paraId="284FB435">
      <w:pPr>
        <w:numPr>
          <w:ilvl w:val="0"/>
          <w:numId w:val="0"/>
        </w:numPr>
      </w:pPr>
      <w:r>
        <w:drawing>
          <wp:inline distT="0" distB="0" distL="114300" distR="114300">
            <wp:extent cx="2811145" cy="4761865"/>
            <wp:effectExtent l="0" t="0" r="8255" b="63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83"/>
                    <a:stretch>
                      <a:fillRect/>
                    </a:stretch>
                  </pic:blipFill>
                  <pic:spPr>
                    <a:xfrm>
                      <a:off x="0" y="0"/>
                      <a:ext cx="2811145" cy="4761865"/>
                    </a:xfrm>
                    <a:prstGeom prst="rect">
                      <a:avLst/>
                    </a:prstGeom>
                    <a:noFill/>
                    <a:ln>
                      <a:noFill/>
                    </a:ln>
                  </pic:spPr>
                </pic:pic>
              </a:graphicData>
            </a:graphic>
          </wp:inline>
        </w:drawing>
      </w:r>
    </w:p>
    <w:p w14:paraId="79609B79"/>
    <w:p w14:paraId="1C5013B2">
      <w:pPr>
        <w:pStyle w:val="3"/>
        <w:numPr>
          <w:ilvl w:val="1"/>
          <w:numId w:val="0"/>
        </w:numPr>
        <w:bidi w:val="0"/>
        <w:spacing w:line="360" w:lineRule="auto"/>
        <w:rPr>
          <w:rFonts w:hint="eastAsia" w:ascii="楷体" w:hAnsi="楷体" w:eastAsia="楷体" w:cs="楷体"/>
          <w:color w:val="000000" w:themeColor="text1"/>
          <w:sz w:val="32"/>
          <w:szCs w:val="32"/>
          <w:lang w:val="en-US" w:eastAsia="zh-Hans"/>
          <w14:textFill>
            <w14:solidFill>
              <w14:schemeClr w14:val="tx1"/>
            </w14:solidFill>
          </w14:textFill>
        </w:rPr>
      </w:pPr>
      <w:bookmarkStart w:id="98" w:name="_Toc27845"/>
      <w:r>
        <w:rPr>
          <w:rFonts w:hint="eastAsia" w:ascii="楷体" w:hAnsi="楷体" w:eastAsia="楷体" w:cs="楷体"/>
          <w:sz w:val="32"/>
          <w:szCs w:val="32"/>
          <w:lang w:val="en-US" w:eastAsia="zh-CN"/>
        </w:rPr>
        <w:t xml:space="preserve">4.5 </w:t>
      </w:r>
      <w:r>
        <w:rPr>
          <w:rFonts w:hint="eastAsia" w:ascii="楷体" w:hAnsi="楷体" w:eastAsia="楷体" w:cs="楷体"/>
          <w:color w:val="000000" w:themeColor="text1"/>
          <w:sz w:val="32"/>
          <w:szCs w:val="32"/>
          <w:lang w:val="en-US" w:eastAsia="zh-CN"/>
          <w14:textFill>
            <w14:solidFill>
              <w14:schemeClr w14:val="tx1"/>
            </w14:solidFill>
          </w14:textFill>
        </w:rPr>
        <w:t>需求</w:t>
      </w:r>
      <w:r>
        <w:rPr>
          <w:rFonts w:hint="eastAsia" w:ascii="楷体" w:hAnsi="楷体" w:eastAsia="楷体" w:cs="楷体"/>
          <w:color w:val="000000" w:themeColor="text1"/>
          <w:sz w:val="32"/>
          <w:szCs w:val="32"/>
          <w:lang w:val="en-US" w:eastAsia="zh-Hans"/>
          <w14:textFill>
            <w14:solidFill>
              <w14:schemeClr w14:val="tx1"/>
            </w14:solidFill>
          </w14:textFill>
        </w:rPr>
        <w:t>可行性分析</w:t>
      </w:r>
      <w:bookmarkEnd w:id="98"/>
    </w:p>
    <w:p w14:paraId="04EE2288">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1" w:author="柠栀" w:date="2025-05-07T11:27:55Z">
          <w:pPr>
            <w:pStyle w:val="4"/>
            <w:numPr>
              <w:ilvl w:val="2"/>
              <w:numId w:val="0"/>
            </w:numPr>
            <w:bidi w:val="0"/>
            <w:ind w:left="709" w:leftChars="0" w:hanging="709" w:firstLineChars="0"/>
          </w:pPr>
        </w:pPrChange>
      </w:pPr>
      <w:bookmarkStart w:id="99" w:name="_Toc31818"/>
      <w:bookmarkStart w:id="100" w:name="_Toc32138"/>
      <w:bookmarkStart w:id="101" w:name="_Toc13211"/>
      <w:bookmarkStart w:id="102" w:name="_4.5.1.学生用户追踪矩阵"/>
      <w:r>
        <w:rPr>
          <w:rFonts w:hint="eastAsia" w:eastAsia="宋体" w:cstheme="minorBidi"/>
          <w:b/>
          <w:color w:val="auto"/>
          <w:kern w:val="44"/>
          <w:sz w:val="28"/>
          <w:szCs w:val="24"/>
          <w:lang w:val="en-US" w:eastAsia="zh-CN"/>
          <w14:ligatures w14:val="none"/>
        </w:rPr>
        <w:t>4.5.1学生用户</w:t>
      </w:r>
      <w:r>
        <w:rPr>
          <w:rFonts w:hint="eastAsia" w:eastAsia="宋体" w:cstheme="minorBidi"/>
          <w:b/>
          <w:color w:val="auto"/>
          <w:kern w:val="44"/>
          <w:sz w:val="28"/>
          <w:szCs w:val="24"/>
          <w:lang w:val="en-US" w:eastAsia="zh-Hans"/>
          <w14:ligatures w14:val="none"/>
        </w:rPr>
        <w:t>可行性分析</w:t>
      </w:r>
      <w:bookmarkEnd w:id="99"/>
      <w:bookmarkEnd w:id="100"/>
      <w:bookmarkEnd w:id="101"/>
    </w:p>
    <w:p w14:paraId="3083126F">
      <w:pPr>
        <w:rPr>
          <w:rFonts w:hint="eastAsia"/>
          <w:lang w:val="en-US" w:eastAsia="zh-Hans"/>
        </w:rPr>
      </w:pPr>
      <w:r>
        <w:rPr>
          <w:rFonts w:hint="eastAsia"/>
          <w:lang w:val="en-US" w:eastAsia="zh-Hans"/>
        </w:rPr>
        <w:t>需求分析：</w:t>
      </w:r>
    </w:p>
    <w:p w14:paraId="4FF61B46">
      <w:pPr>
        <w:ind w:firstLine="420" w:firstLineChars="0"/>
        <w:rPr>
          <w:rFonts w:hint="eastAsia"/>
          <w:lang w:val="en-US" w:eastAsia="zh-Hans"/>
        </w:rPr>
      </w:pPr>
      <w:r>
        <w:rPr>
          <w:rFonts w:hint="eastAsia"/>
          <w:lang w:val="en-US" w:eastAsia="zh-Hans"/>
        </w:rPr>
        <w:t>学生用户需要通过AI问答机器人查询课表、成绩、考试信息、图书馆资源和四六级信息等。</w:t>
      </w:r>
    </w:p>
    <w:p w14:paraId="40CDF989">
      <w:pPr>
        <w:ind w:firstLine="420" w:firstLineChars="0"/>
        <w:rPr>
          <w:rFonts w:hint="eastAsia"/>
          <w:lang w:val="en-US" w:eastAsia="zh-Hans"/>
        </w:rPr>
      </w:pPr>
      <w:r>
        <w:rPr>
          <w:rFonts w:hint="eastAsia"/>
          <w:lang w:val="en-US" w:eastAsia="zh-Hans"/>
        </w:rPr>
        <w:t>学生用户需要注册和登录功能，以便个性化服务和数据保护。</w:t>
      </w:r>
    </w:p>
    <w:p w14:paraId="4C46AF81">
      <w:pPr>
        <w:rPr>
          <w:rFonts w:hint="eastAsia"/>
          <w:lang w:val="en-US" w:eastAsia="zh-Hans"/>
        </w:rPr>
      </w:pPr>
      <w:r>
        <w:rPr>
          <w:rFonts w:hint="eastAsia"/>
          <w:lang w:val="en-US" w:eastAsia="zh-Hans"/>
        </w:rPr>
        <w:t>操作流程：</w:t>
      </w:r>
    </w:p>
    <w:p w14:paraId="3F156246">
      <w:pPr>
        <w:ind w:firstLine="420" w:firstLineChars="0"/>
        <w:rPr>
          <w:rFonts w:hint="eastAsia"/>
          <w:lang w:val="en-US" w:eastAsia="zh-Hans"/>
        </w:rPr>
      </w:pPr>
      <w:r>
        <w:rPr>
          <w:rFonts w:hint="eastAsia"/>
          <w:lang w:val="en-US" w:eastAsia="zh-Hans"/>
        </w:rPr>
        <w:t>注册：学生通过手机号注册，接收验证码，设置密码。</w:t>
      </w:r>
    </w:p>
    <w:p w14:paraId="5C64950B">
      <w:pPr>
        <w:ind w:firstLine="420" w:firstLineChars="0"/>
        <w:rPr>
          <w:rFonts w:hint="eastAsia"/>
          <w:lang w:val="en-US" w:eastAsia="zh-Hans"/>
        </w:rPr>
      </w:pPr>
      <w:r>
        <w:rPr>
          <w:rFonts w:hint="eastAsia"/>
          <w:lang w:val="en-US" w:eastAsia="zh-Hans"/>
        </w:rPr>
        <w:t>登录：输入手机号和密码，进行身份验证。</w:t>
      </w:r>
    </w:p>
    <w:p w14:paraId="7E53111B">
      <w:pPr>
        <w:ind w:firstLine="420" w:firstLineChars="0"/>
        <w:rPr>
          <w:rFonts w:hint="eastAsia"/>
          <w:lang w:val="en-US" w:eastAsia="zh-Hans"/>
        </w:rPr>
      </w:pPr>
      <w:r>
        <w:rPr>
          <w:rFonts w:hint="eastAsia"/>
          <w:lang w:val="en-US" w:eastAsia="zh-Hans"/>
        </w:rPr>
        <w:t>查询：登录后，学生可以查询相关信息。</w:t>
      </w:r>
    </w:p>
    <w:p w14:paraId="25CA4B5F">
      <w:pPr>
        <w:rPr>
          <w:rFonts w:hint="eastAsia"/>
          <w:lang w:val="en-US" w:eastAsia="zh-Hans"/>
        </w:rPr>
      </w:pPr>
      <w:r>
        <w:rPr>
          <w:rFonts w:hint="eastAsia"/>
          <w:lang w:val="en-US" w:eastAsia="zh-Hans"/>
        </w:rPr>
        <w:t>潜在问题：</w:t>
      </w:r>
    </w:p>
    <w:p w14:paraId="43FF0A5B">
      <w:pPr>
        <w:ind w:firstLine="420" w:firstLineChars="0"/>
        <w:rPr>
          <w:rFonts w:hint="eastAsia"/>
          <w:lang w:val="en-US" w:eastAsia="zh-Hans"/>
        </w:rPr>
      </w:pPr>
      <w:r>
        <w:rPr>
          <w:rFonts w:hint="eastAsia"/>
          <w:lang w:val="en-US" w:eastAsia="zh-Hans"/>
        </w:rPr>
        <w:t>数据安全：需要确保学生信息和查询数据的安全。</w:t>
      </w:r>
    </w:p>
    <w:p w14:paraId="089EAF78">
      <w:pPr>
        <w:ind w:firstLine="420" w:firstLineChars="0"/>
        <w:rPr>
          <w:rFonts w:hint="eastAsia"/>
          <w:lang w:val="en-US" w:eastAsia="zh-Hans"/>
        </w:rPr>
      </w:pPr>
      <w:r>
        <w:rPr>
          <w:rFonts w:hint="eastAsia"/>
          <w:lang w:val="en-US" w:eastAsia="zh-Hans"/>
        </w:rPr>
        <w:t>系统响应：查询请求需要快速响应，以满足学生的需求。</w:t>
      </w:r>
    </w:p>
    <w:p w14:paraId="7BE60B55">
      <w:pPr>
        <w:rPr>
          <w:rFonts w:hint="eastAsia"/>
          <w:lang w:val="en-US" w:eastAsia="zh-Hans"/>
        </w:rPr>
      </w:pPr>
      <w:r>
        <w:rPr>
          <w:rFonts w:hint="eastAsia"/>
          <w:lang w:val="en-US" w:eastAsia="zh-Hans"/>
        </w:rPr>
        <w:t>解决方案：</w:t>
      </w:r>
    </w:p>
    <w:p w14:paraId="02F16F3E">
      <w:pPr>
        <w:ind w:firstLine="420" w:firstLineChars="0"/>
        <w:rPr>
          <w:rFonts w:hint="eastAsia"/>
          <w:lang w:val="en-US" w:eastAsia="zh-Hans"/>
        </w:rPr>
      </w:pPr>
      <w:r>
        <w:rPr>
          <w:rFonts w:hint="eastAsia"/>
          <w:lang w:val="en-US" w:eastAsia="zh-Hans"/>
        </w:rPr>
        <w:t>使用加密技术保护学生数据。</w:t>
      </w:r>
    </w:p>
    <w:p w14:paraId="6E112645">
      <w:pPr>
        <w:ind w:firstLine="420" w:firstLineChars="0"/>
        <w:rPr>
          <w:rFonts w:hint="eastAsia"/>
          <w:lang w:val="en-US" w:eastAsia="zh-Hans"/>
        </w:rPr>
      </w:pPr>
      <w:r>
        <w:rPr>
          <w:rFonts w:hint="eastAsia"/>
          <w:lang w:val="en-US" w:eastAsia="zh-Hans"/>
        </w:rPr>
        <w:t>优化数据库查询，确保系统响应速度。</w:t>
      </w:r>
    </w:p>
    <w:bookmarkEnd w:id="102"/>
    <w:p w14:paraId="041B33DA">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2" w:author="柠栀" w:date="2025-05-07T11:27:55Z">
          <w:pPr>
            <w:pStyle w:val="4"/>
            <w:numPr>
              <w:ilvl w:val="2"/>
              <w:numId w:val="0"/>
            </w:numPr>
            <w:bidi w:val="0"/>
            <w:ind w:left="709" w:leftChars="0" w:hanging="709" w:firstLineChars="0"/>
          </w:pPr>
        </w:pPrChange>
      </w:pPr>
      <w:bookmarkStart w:id="103" w:name="_Toc19672"/>
      <w:bookmarkStart w:id="104" w:name="_Toc22453"/>
      <w:bookmarkStart w:id="105" w:name="_Toc16553"/>
      <w:bookmarkStart w:id="106" w:name="_4.5.2.教师用户追踪矩阵"/>
      <w:r>
        <w:rPr>
          <w:rFonts w:hint="eastAsia" w:eastAsia="宋体" w:cstheme="minorBidi"/>
          <w:b/>
          <w:color w:val="auto"/>
          <w:kern w:val="44"/>
          <w:sz w:val="28"/>
          <w:szCs w:val="24"/>
          <w:lang w:val="en-US" w:eastAsia="zh-CN"/>
          <w14:ligatures w14:val="none"/>
        </w:rPr>
        <w:t>4.5.2教师</w:t>
      </w:r>
      <w:r>
        <w:rPr>
          <w:rFonts w:hint="eastAsia" w:eastAsia="宋体" w:cstheme="minorBidi"/>
          <w:b/>
          <w:color w:val="auto"/>
          <w:kern w:val="44"/>
          <w:sz w:val="28"/>
          <w:szCs w:val="24"/>
          <w:lang w:val="en-US" w:eastAsia="zh-Hans"/>
          <w14:ligatures w14:val="none"/>
        </w:rPr>
        <w:t>可行性分析</w:t>
      </w:r>
      <w:bookmarkEnd w:id="103"/>
      <w:bookmarkEnd w:id="104"/>
      <w:bookmarkEnd w:id="105"/>
    </w:p>
    <w:p w14:paraId="16A0DEB3">
      <w:pPr>
        <w:rPr>
          <w:rFonts w:hint="eastAsia"/>
          <w:lang w:val="en-US" w:eastAsia="zh-Hans"/>
        </w:rPr>
      </w:pPr>
      <w:r>
        <w:rPr>
          <w:rFonts w:hint="eastAsia"/>
          <w:lang w:val="en-US" w:eastAsia="zh-Hans"/>
        </w:rPr>
        <w:t>需求分析：</w:t>
      </w:r>
    </w:p>
    <w:p w14:paraId="6BB2015F">
      <w:pPr>
        <w:ind w:firstLine="420" w:firstLineChars="0"/>
        <w:rPr>
          <w:rFonts w:hint="eastAsia"/>
          <w:lang w:val="en-US" w:eastAsia="zh-Hans"/>
        </w:rPr>
      </w:pPr>
      <w:r>
        <w:rPr>
          <w:rFonts w:hint="eastAsia"/>
          <w:lang w:val="en-US" w:eastAsia="zh-Hans"/>
        </w:rPr>
        <w:t>教师可能需要通过AI问答机器人发布通知、查询学生成绩、管理课程信息等。</w:t>
      </w:r>
    </w:p>
    <w:p w14:paraId="1F2688CE">
      <w:pPr>
        <w:rPr>
          <w:rFonts w:hint="eastAsia"/>
          <w:lang w:val="en-US" w:eastAsia="zh-Hans"/>
        </w:rPr>
      </w:pPr>
      <w:r>
        <w:rPr>
          <w:rFonts w:hint="eastAsia"/>
          <w:lang w:val="en-US" w:eastAsia="zh-Hans"/>
        </w:rPr>
        <w:t>操作流程：</w:t>
      </w:r>
    </w:p>
    <w:p w14:paraId="6D3ABCDA">
      <w:pPr>
        <w:ind w:firstLine="420" w:firstLineChars="0"/>
        <w:rPr>
          <w:rFonts w:hint="eastAsia"/>
          <w:lang w:val="en-US" w:eastAsia="zh-Hans"/>
        </w:rPr>
      </w:pPr>
      <w:r>
        <w:rPr>
          <w:rFonts w:hint="eastAsia"/>
          <w:lang w:val="en-US" w:eastAsia="zh-Hans"/>
        </w:rPr>
        <w:t>登录：输入账号和密码，进行身份验证。</w:t>
      </w:r>
    </w:p>
    <w:p w14:paraId="79B27715">
      <w:pPr>
        <w:rPr>
          <w:rFonts w:hint="eastAsia"/>
          <w:lang w:val="en-US" w:eastAsia="zh-Hans"/>
        </w:rPr>
      </w:pPr>
      <w:r>
        <w:rPr>
          <w:rFonts w:hint="eastAsia"/>
          <w:lang w:val="en-US" w:eastAsia="zh-Hans"/>
        </w:rPr>
        <w:t>潜在问题：</w:t>
      </w:r>
    </w:p>
    <w:p w14:paraId="21C2FC2B">
      <w:pPr>
        <w:ind w:firstLine="420" w:firstLineChars="0"/>
        <w:rPr>
          <w:rFonts w:hint="eastAsia"/>
          <w:lang w:val="en-US" w:eastAsia="zh-Hans"/>
        </w:rPr>
      </w:pPr>
      <w:r>
        <w:rPr>
          <w:rFonts w:hint="eastAsia"/>
          <w:lang w:val="en-US" w:eastAsia="zh-Hans"/>
        </w:rPr>
        <w:t>权限管理：需要确保教师只能访问和修改其负责的课程和学生信息。</w:t>
      </w:r>
    </w:p>
    <w:p w14:paraId="08FE134D">
      <w:pPr>
        <w:ind w:firstLine="420" w:firstLineChars="0"/>
        <w:rPr>
          <w:rFonts w:hint="eastAsia"/>
          <w:lang w:val="en-US" w:eastAsia="zh-Hans"/>
        </w:rPr>
      </w:pPr>
      <w:r>
        <w:rPr>
          <w:rFonts w:hint="eastAsia"/>
          <w:lang w:val="en-US" w:eastAsia="zh-Hans"/>
        </w:rPr>
        <w:t>数据准确性：教师发布的信息需要准确无误。</w:t>
      </w:r>
    </w:p>
    <w:p w14:paraId="43CF5808">
      <w:pPr>
        <w:rPr>
          <w:rFonts w:hint="eastAsia"/>
          <w:lang w:val="en-US" w:eastAsia="zh-Hans"/>
        </w:rPr>
      </w:pPr>
      <w:r>
        <w:rPr>
          <w:rFonts w:hint="eastAsia"/>
          <w:lang w:val="en-US" w:eastAsia="zh-Hans"/>
        </w:rPr>
        <w:t>解决方案：</w:t>
      </w:r>
    </w:p>
    <w:p w14:paraId="4B7E2493">
      <w:pPr>
        <w:ind w:firstLine="420" w:firstLineChars="0"/>
        <w:rPr>
          <w:rFonts w:hint="eastAsia"/>
          <w:lang w:val="en-US" w:eastAsia="zh-Hans"/>
        </w:rPr>
      </w:pPr>
      <w:r>
        <w:rPr>
          <w:rFonts w:hint="eastAsia"/>
          <w:lang w:val="en-US" w:eastAsia="zh-Hans"/>
        </w:rPr>
        <w:t>实现基于角色的访问控制（RBAC）。</w:t>
      </w:r>
    </w:p>
    <w:p w14:paraId="4A881E03">
      <w:pPr>
        <w:ind w:firstLine="420" w:firstLineChars="0"/>
        <w:rPr>
          <w:rFonts w:hint="eastAsia"/>
          <w:lang w:val="en-US" w:eastAsia="zh-Hans"/>
        </w:rPr>
      </w:pPr>
      <w:r>
        <w:rPr>
          <w:rFonts w:hint="eastAsia"/>
          <w:lang w:val="en-US" w:eastAsia="zh-Hans"/>
        </w:rPr>
        <w:t>提供信息发布前的审核机制。</w:t>
      </w:r>
    </w:p>
    <w:bookmarkEnd w:id="106"/>
    <w:p w14:paraId="2552229F">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3" w:author="柠栀" w:date="2025-05-07T11:27:55Z">
          <w:pPr>
            <w:pStyle w:val="4"/>
            <w:numPr>
              <w:ilvl w:val="2"/>
              <w:numId w:val="0"/>
            </w:numPr>
            <w:bidi w:val="0"/>
            <w:ind w:left="709" w:leftChars="0" w:hanging="709" w:firstLineChars="0"/>
          </w:pPr>
        </w:pPrChange>
      </w:pPr>
      <w:bookmarkStart w:id="107" w:name="_Toc30267"/>
      <w:r>
        <w:rPr>
          <w:rFonts w:hint="eastAsia" w:eastAsia="宋体" w:cstheme="minorBidi"/>
          <w:b/>
          <w:color w:val="auto"/>
          <w:kern w:val="44"/>
          <w:sz w:val="28"/>
          <w:szCs w:val="24"/>
          <w:lang w:val="en-US" w:eastAsia="zh-CN"/>
          <w14:ligatures w14:val="none"/>
        </w:rPr>
        <w:t>4.5.3管理员用户</w:t>
      </w:r>
      <w:r>
        <w:rPr>
          <w:rFonts w:hint="eastAsia" w:eastAsia="宋体" w:cstheme="minorBidi"/>
          <w:b/>
          <w:color w:val="auto"/>
          <w:kern w:val="44"/>
          <w:sz w:val="28"/>
          <w:szCs w:val="24"/>
          <w:lang w:val="en-US" w:eastAsia="zh-Hans"/>
          <w14:ligatures w14:val="none"/>
        </w:rPr>
        <w:t>可行性分析</w:t>
      </w:r>
      <w:bookmarkEnd w:id="107"/>
    </w:p>
    <w:p w14:paraId="41A8145D">
      <w:pPr>
        <w:ind w:firstLine="420" w:firstLineChars="0"/>
        <w:rPr>
          <w:rFonts w:hint="eastAsia"/>
          <w:lang w:val="en-US" w:eastAsia="zh-Hans"/>
        </w:rPr>
      </w:pPr>
      <w:r>
        <w:rPr>
          <w:rFonts w:hint="eastAsia"/>
          <w:lang w:val="en-US" w:eastAsia="zh-Hans"/>
        </w:rPr>
        <w:t>需求分析：</w:t>
      </w:r>
    </w:p>
    <w:p w14:paraId="427D2A21">
      <w:pPr>
        <w:ind w:left="420" w:leftChars="0" w:firstLine="420" w:firstLineChars="0"/>
        <w:rPr>
          <w:rFonts w:hint="eastAsia"/>
          <w:lang w:val="en-US" w:eastAsia="zh-Hans"/>
        </w:rPr>
      </w:pPr>
      <w:r>
        <w:rPr>
          <w:rFonts w:hint="eastAsia"/>
          <w:lang w:val="en-US" w:eastAsia="zh-Hans"/>
        </w:rPr>
        <w:t>管理员需要管理审核内容、处理反馈等。</w:t>
      </w:r>
    </w:p>
    <w:p w14:paraId="5DEBAD22">
      <w:pPr>
        <w:ind w:left="420" w:leftChars="0" w:firstLine="420" w:firstLineChars="0"/>
        <w:rPr>
          <w:rFonts w:hint="eastAsia"/>
          <w:lang w:val="en-US" w:eastAsia="zh-Hans"/>
        </w:rPr>
      </w:pPr>
      <w:r>
        <w:rPr>
          <w:rFonts w:hint="eastAsia"/>
          <w:lang w:val="en-US" w:eastAsia="zh-Hans"/>
        </w:rPr>
        <w:t>管理员需要高级权限来维护系统的正常运行。</w:t>
      </w:r>
    </w:p>
    <w:p w14:paraId="1EA86E46">
      <w:pPr>
        <w:ind w:firstLine="420" w:firstLineChars="0"/>
        <w:rPr>
          <w:rFonts w:hint="eastAsia"/>
          <w:lang w:val="en-US" w:eastAsia="zh-Hans"/>
        </w:rPr>
      </w:pPr>
      <w:r>
        <w:rPr>
          <w:rFonts w:hint="eastAsia"/>
          <w:lang w:val="en-US" w:eastAsia="zh-Hans"/>
        </w:rPr>
        <w:t>操作流程：</w:t>
      </w:r>
    </w:p>
    <w:p w14:paraId="1809B41B">
      <w:pPr>
        <w:ind w:left="420" w:leftChars="0" w:firstLine="420" w:firstLineChars="0"/>
        <w:rPr>
          <w:rFonts w:hint="eastAsia"/>
          <w:lang w:val="en-US" w:eastAsia="zh-Hans"/>
        </w:rPr>
      </w:pPr>
      <w:r>
        <w:rPr>
          <w:rFonts w:hint="eastAsia"/>
          <w:lang w:val="en-US" w:eastAsia="zh-Hans"/>
        </w:rPr>
        <w:t>登录：输入管理员账号和密码，进行身份验证。</w:t>
      </w:r>
    </w:p>
    <w:p w14:paraId="09C518AA">
      <w:pPr>
        <w:ind w:left="420" w:leftChars="0" w:firstLine="420" w:firstLineChars="0"/>
        <w:rPr>
          <w:rFonts w:hint="eastAsia"/>
          <w:lang w:val="en-US" w:eastAsia="zh-Hans"/>
        </w:rPr>
      </w:pPr>
      <w:r>
        <w:rPr>
          <w:rFonts w:hint="eastAsia"/>
          <w:lang w:val="en-US" w:eastAsia="zh-Hans"/>
        </w:rPr>
        <w:t>管理：登录后，管理员可以处理用户反馈、</w:t>
      </w:r>
      <w:r>
        <w:rPr>
          <w:rFonts w:hint="eastAsia"/>
          <w:lang w:val="en-US" w:eastAsia="zh-CN"/>
        </w:rPr>
        <w:t>知识库管理</w:t>
      </w:r>
      <w:r>
        <w:rPr>
          <w:rFonts w:hint="eastAsia"/>
          <w:lang w:val="en-US" w:eastAsia="zh-Hans"/>
        </w:rPr>
        <w:t>等。</w:t>
      </w:r>
    </w:p>
    <w:p w14:paraId="38223FA8">
      <w:pPr>
        <w:ind w:firstLine="420" w:firstLineChars="0"/>
        <w:rPr>
          <w:rFonts w:hint="eastAsia"/>
          <w:lang w:val="en-US" w:eastAsia="zh-Hans"/>
        </w:rPr>
      </w:pPr>
      <w:r>
        <w:rPr>
          <w:rFonts w:hint="eastAsia"/>
          <w:lang w:val="en-US" w:eastAsia="zh-Hans"/>
        </w:rPr>
        <w:t>潜在问题：</w:t>
      </w:r>
    </w:p>
    <w:p w14:paraId="5E4336CC">
      <w:pPr>
        <w:ind w:left="420" w:leftChars="0" w:firstLine="420" w:firstLineChars="0"/>
        <w:rPr>
          <w:rFonts w:hint="eastAsia"/>
          <w:lang w:val="en-US" w:eastAsia="zh-Hans"/>
        </w:rPr>
      </w:pPr>
      <w:r>
        <w:rPr>
          <w:rFonts w:hint="eastAsia"/>
          <w:lang w:val="en-US" w:eastAsia="zh-Hans"/>
        </w:rPr>
        <w:t>系统安全性：管理员账户需要高度安全，防止未授权访问。</w:t>
      </w:r>
    </w:p>
    <w:p w14:paraId="42D4C1B5">
      <w:pPr>
        <w:ind w:left="420" w:leftChars="0" w:firstLine="420" w:firstLineChars="0"/>
        <w:rPr>
          <w:rFonts w:hint="eastAsia"/>
          <w:lang w:val="en-US" w:eastAsia="zh-Hans"/>
        </w:rPr>
      </w:pPr>
      <w:r>
        <w:rPr>
          <w:rFonts w:hint="eastAsia"/>
          <w:lang w:val="en-US" w:eastAsia="zh-Hans"/>
        </w:rPr>
        <w:t>内容审核：需要有效机制来处理大量用户反馈和内容审核请求。</w:t>
      </w:r>
    </w:p>
    <w:p w14:paraId="4AB242BB">
      <w:pPr>
        <w:ind w:firstLine="420" w:firstLineChars="0"/>
        <w:rPr>
          <w:rFonts w:hint="eastAsia"/>
          <w:lang w:val="en-US" w:eastAsia="zh-Hans"/>
        </w:rPr>
      </w:pPr>
      <w:r>
        <w:rPr>
          <w:rFonts w:hint="eastAsia"/>
          <w:lang w:val="en-US" w:eastAsia="zh-Hans"/>
        </w:rPr>
        <w:t>解决方案：</w:t>
      </w:r>
    </w:p>
    <w:p w14:paraId="72D55CCB">
      <w:pPr>
        <w:ind w:left="420" w:leftChars="0" w:firstLine="420" w:firstLineChars="0"/>
        <w:rPr>
          <w:rFonts w:hint="eastAsia"/>
          <w:lang w:val="en-US" w:eastAsia="zh-Hans"/>
        </w:rPr>
      </w:pPr>
      <w:r>
        <w:rPr>
          <w:rFonts w:hint="eastAsia"/>
          <w:lang w:val="en-US" w:eastAsia="zh-Hans"/>
        </w:rPr>
        <w:t>实施强密码策略和多因素认证。</w:t>
      </w:r>
    </w:p>
    <w:p w14:paraId="446D52C0">
      <w:pPr>
        <w:ind w:left="420" w:leftChars="0" w:firstLine="420" w:firstLineChars="0"/>
        <w:rPr>
          <w:rFonts w:hint="eastAsia"/>
          <w:lang w:val="en-US" w:eastAsia="zh-Hans"/>
        </w:rPr>
      </w:pPr>
      <w:r>
        <w:rPr>
          <w:rFonts w:hint="eastAsia"/>
          <w:lang w:val="en-US" w:eastAsia="zh-Hans"/>
        </w:rPr>
        <w:t>开发自动化工具辅助内容审核。</w:t>
      </w:r>
    </w:p>
    <w:p w14:paraId="4198C35C">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bookmarkStart w:id="108" w:name="_Toc197552203"/>
      <w:bookmarkStart w:id="109" w:name="_Toc197552331"/>
      <w:bookmarkStart w:id="110" w:name="_Toc31492"/>
      <w:r>
        <w:rPr>
          <w:rFonts w:hint="eastAsia" w:eastAsia="宋体" w:cstheme="minorBidi"/>
          <w:b/>
          <w:color w:val="auto"/>
          <w:kern w:val="44"/>
          <w:sz w:val="28"/>
          <w:szCs w:val="24"/>
          <w:lang w:val="en-US" w:eastAsia="zh-CN"/>
          <w14:ligatures w14:val="none"/>
        </w:rPr>
        <w:t>4.5.4</w:t>
      </w:r>
      <w:r>
        <w:rPr>
          <w:rFonts w:hint="eastAsia" w:eastAsia="宋体" w:asciiTheme="minorHAnsi" w:hAnsiTheme="minorHAnsi" w:cstheme="minorBidi"/>
          <w:b/>
          <w:color w:val="auto"/>
          <w:kern w:val="44"/>
          <w:sz w:val="28"/>
          <w:szCs w:val="24"/>
          <w14:ligatures w14:val="none"/>
        </w:rPr>
        <w:t>可选方案</w:t>
      </w:r>
      <w:bookmarkEnd w:id="108"/>
      <w:bookmarkEnd w:id="109"/>
      <w:bookmarkEnd w:id="110"/>
    </w:p>
    <w:p w14:paraId="5A789BD5">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4.5.4.1</w:t>
      </w:r>
      <w:r>
        <w:rPr>
          <w:rFonts w:hint="eastAsia" w:eastAsia="宋体"/>
          <w:b/>
          <w:bCs/>
          <w:sz w:val="24"/>
          <w:szCs w:val="24"/>
          <w14:ligatures w14:val="none"/>
        </w:rPr>
        <w:t>可选择方案：</w:t>
      </w:r>
    </w:p>
    <w:p w14:paraId="1315DEF8">
      <w:pPr>
        <w:pStyle w:val="17"/>
        <w:numPr>
          <w:ilvl w:val="0"/>
          <w:numId w:val="19"/>
        </w:numPr>
        <w:spacing w:line="360" w:lineRule="auto"/>
        <w:ind w:left="860" w:leftChars="0" w:hanging="440" w:firstLineChars="0"/>
        <w:jc w:val="left"/>
        <w:outlineLvl w:val="4"/>
        <w:rPr>
          <w:rFonts w:hint="eastAsia" w:eastAsia="宋体"/>
          <w:sz w:val="24"/>
          <w:szCs w:val="24"/>
          <w14:ligatures w14:val="none"/>
        </w:rPr>
      </w:pPr>
      <w:r>
        <w:rPr>
          <w:rFonts w:eastAsia="宋体"/>
          <w:sz w:val="24"/>
          <w:szCs w:val="24"/>
          <w14:ligatures w14:val="none"/>
        </w:rPr>
        <w:t>团队自行研发校务问答机器人</w:t>
      </w:r>
    </w:p>
    <w:p w14:paraId="410289F4">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19731BDA">
      <w:pPr>
        <w:spacing w:line="360" w:lineRule="auto"/>
        <w:ind w:left="420"/>
        <w:jc w:val="left"/>
        <w:rPr>
          <w:rFonts w:hint="eastAsia" w:eastAsia="宋体"/>
          <w:sz w:val="24"/>
          <w:szCs w:val="24"/>
          <w14:ligatures w14:val="none"/>
        </w:rPr>
      </w:pPr>
      <w:r>
        <w:rPr>
          <w:rFonts w:hint="eastAsia" w:eastAsia="宋体"/>
          <w:sz w:val="24"/>
          <w:szCs w:val="24"/>
          <w14:ligatures w14:val="none"/>
        </w:rPr>
        <w:t>高度定制化：功能完全贴合校园需求如对接教务系统、院系专属流程，支持深度个性化。</w:t>
      </w:r>
    </w:p>
    <w:p w14:paraId="7000353C">
      <w:pPr>
        <w:spacing w:line="360" w:lineRule="auto"/>
        <w:ind w:left="420"/>
        <w:jc w:val="left"/>
        <w:rPr>
          <w:rFonts w:hint="eastAsia" w:eastAsia="宋体"/>
          <w:sz w:val="24"/>
          <w:szCs w:val="24"/>
          <w14:ligatures w14:val="none"/>
        </w:rPr>
      </w:pPr>
      <w:r>
        <w:rPr>
          <w:rFonts w:hint="eastAsia" w:eastAsia="宋体"/>
          <w:sz w:val="24"/>
          <w:szCs w:val="24"/>
          <w14:ligatures w14:val="none"/>
        </w:rPr>
        <w:t>技术自主可控：核心算法、自主研发，数据安全与隐私保护更可控，避免第三方依赖风险。</w:t>
      </w:r>
    </w:p>
    <w:p w14:paraId="53074418">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58CC2BF4">
      <w:pPr>
        <w:spacing w:line="360" w:lineRule="auto"/>
        <w:ind w:left="420"/>
        <w:jc w:val="left"/>
        <w:rPr>
          <w:rFonts w:hint="eastAsia" w:eastAsia="宋体"/>
          <w:sz w:val="24"/>
          <w:szCs w:val="24"/>
          <w14:ligatures w14:val="none"/>
        </w:rPr>
      </w:pPr>
      <w:r>
        <w:rPr>
          <w:rFonts w:hint="eastAsia" w:eastAsia="宋体"/>
          <w:sz w:val="24"/>
          <w:szCs w:val="24"/>
          <w14:ligatures w14:val="none"/>
        </w:rPr>
        <w:t>开发周期长：需从零构建 AI 问答引擎、知识库及校园系统对接模块，耗时 10-16 周，技术门槛高。</w:t>
      </w:r>
    </w:p>
    <w:p w14:paraId="64CD6C62">
      <w:pPr>
        <w:spacing w:line="360" w:lineRule="auto"/>
        <w:ind w:left="420"/>
        <w:jc w:val="left"/>
        <w:rPr>
          <w:rFonts w:hint="eastAsia" w:eastAsia="宋体"/>
          <w:sz w:val="24"/>
          <w:szCs w:val="24"/>
          <w14:ligatures w14:val="none"/>
        </w:rPr>
      </w:pPr>
      <w:r>
        <w:rPr>
          <w:rFonts w:hint="eastAsia" w:eastAsia="宋体"/>
          <w:sz w:val="24"/>
          <w:szCs w:val="24"/>
          <w14:ligatures w14:val="none"/>
        </w:rPr>
        <w:t>成本较高：需投入大量人力，6 人团队需分配 2-3 人专职开发，且后续维护知识库更新、算法优化需持续投入。</w:t>
      </w:r>
    </w:p>
    <w:p w14:paraId="60FD2A71">
      <w:pPr>
        <w:pStyle w:val="17"/>
        <w:numPr>
          <w:ilvl w:val="0"/>
          <w:numId w:val="19"/>
        </w:numPr>
        <w:spacing w:line="360" w:lineRule="auto"/>
        <w:jc w:val="left"/>
        <w:rPr>
          <w:rFonts w:hint="eastAsia" w:eastAsia="宋体"/>
          <w:sz w:val="24"/>
          <w:szCs w:val="24"/>
          <w14:ligatures w14:val="none"/>
        </w:rPr>
      </w:pPr>
      <w:r>
        <w:rPr>
          <w:rFonts w:hint="eastAsia" w:eastAsia="宋体"/>
          <w:sz w:val="24"/>
          <w:szCs w:val="24"/>
          <w14:ligatures w14:val="none"/>
        </w:rPr>
        <w:t>使用现有平台</w:t>
      </w:r>
    </w:p>
    <w:p w14:paraId="2B7D05A8">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764ED9BE">
      <w:pPr>
        <w:spacing w:line="360" w:lineRule="auto"/>
        <w:ind w:left="420"/>
        <w:jc w:val="left"/>
        <w:rPr>
          <w:rFonts w:hint="eastAsia" w:eastAsia="宋体"/>
          <w:sz w:val="24"/>
          <w:szCs w:val="24"/>
          <w14:ligatures w14:val="none"/>
        </w:rPr>
      </w:pPr>
      <w:r>
        <w:rPr>
          <w:rFonts w:hint="eastAsia" w:eastAsia="宋体"/>
          <w:sz w:val="24"/>
          <w:szCs w:val="24"/>
          <w14:ligatures w14:val="none"/>
        </w:rPr>
        <w:t>快速落地：直接复用平台已有功能（如考勤、通知、轻应用），2-4 周即可上线基础版。</w:t>
      </w:r>
    </w:p>
    <w:p w14:paraId="4A043473">
      <w:pPr>
        <w:spacing w:line="360" w:lineRule="auto"/>
        <w:ind w:left="420"/>
        <w:jc w:val="left"/>
        <w:rPr>
          <w:rFonts w:hint="eastAsia" w:eastAsia="宋体"/>
          <w:sz w:val="24"/>
          <w:szCs w:val="24"/>
          <w14:ligatures w14:val="none"/>
        </w:rPr>
      </w:pPr>
      <w:r>
        <w:rPr>
          <w:rFonts w:hint="eastAsia" w:eastAsia="宋体"/>
          <w:sz w:val="24"/>
          <w:szCs w:val="24"/>
          <w14:ligatures w14:val="none"/>
        </w:rPr>
        <w:t>成熟稳定：依托平台成熟技术架构高并发处理、多端适配，降低技术风险，且有官方技术支持。</w:t>
      </w:r>
    </w:p>
    <w:p w14:paraId="1E5D054F">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71A15FE5">
      <w:pPr>
        <w:spacing w:line="360" w:lineRule="auto"/>
        <w:ind w:left="420"/>
        <w:jc w:val="left"/>
        <w:rPr>
          <w:rFonts w:hint="eastAsia" w:eastAsia="宋体"/>
          <w:sz w:val="24"/>
          <w:szCs w:val="24"/>
          <w14:ligatures w14:val="none"/>
        </w:rPr>
      </w:pPr>
      <w:r>
        <w:rPr>
          <w:rFonts w:hint="eastAsia" w:eastAsia="宋体"/>
          <w:sz w:val="24"/>
          <w:szCs w:val="24"/>
          <w14:ligatures w14:val="none"/>
        </w:rPr>
        <w:t>定制化受限：功能需适配平台框架，无法深度整合校园特色业务流程，可能存在广告植入、数据权限归属问题。</w:t>
      </w:r>
    </w:p>
    <w:p w14:paraId="57CF9B8F">
      <w:pPr>
        <w:spacing w:line="360" w:lineRule="auto"/>
        <w:ind w:left="420"/>
        <w:jc w:val="left"/>
        <w:rPr>
          <w:rFonts w:hint="eastAsia" w:eastAsia="宋体"/>
          <w:sz w:val="24"/>
          <w:szCs w:val="24"/>
          <w14:ligatures w14:val="none"/>
        </w:rPr>
      </w:pPr>
      <w:r>
        <w:rPr>
          <w:rFonts w:hint="eastAsia" w:eastAsia="宋体"/>
          <w:sz w:val="24"/>
          <w:szCs w:val="24"/>
          <w14:ligatures w14:val="none"/>
        </w:rPr>
        <w:t>依赖第三方：核心功能受限于平台更新节奏，长期使用可能产生授权费用如高级 API 调用收费。</w:t>
      </w:r>
    </w:p>
    <w:p w14:paraId="58421985">
      <w:pPr>
        <w:pStyle w:val="17"/>
        <w:numPr>
          <w:ilvl w:val="0"/>
          <w:numId w:val="19"/>
        </w:numPr>
        <w:spacing w:line="360" w:lineRule="auto"/>
        <w:jc w:val="left"/>
        <w:rPr>
          <w:rFonts w:hint="eastAsia" w:eastAsia="宋体"/>
          <w:sz w:val="24"/>
          <w:szCs w:val="24"/>
          <w14:ligatures w14:val="none"/>
        </w:rPr>
      </w:pPr>
      <w:r>
        <w:rPr>
          <w:rFonts w:hint="eastAsia" w:eastAsia="宋体"/>
          <w:sz w:val="24"/>
          <w:szCs w:val="24"/>
          <w14:ligatures w14:val="none"/>
        </w:rPr>
        <w:t>开源解决方案</w:t>
      </w:r>
    </w:p>
    <w:p w14:paraId="62E55025">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12409979">
      <w:pPr>
        <w:spacing w:line="360" w:lineRule="auto"/>
        <w:ind w:left="420"/>
        <w:jc w:val="left"/>
        <w:rPr>
          <w:rFonts w:hint="eastAsia" w:eastAsia="宋体"/>
          <w:sz w:val="24"/>
          <w:szCs w:val="24"/>
          <w14:ligatures w14:val="none"/>
        </w:rPr>
      </w:pPr>
      <w:r>
        <w:rPr>
          <w:rFonts w:hint="eastAsia" w:eastAsia="宋体"/>
          <w:sz w:val="24"/>
          <w:szCs w:val="24"/>
          <w14:ligatures w14:val="none"/>
        </w:rPr>
        <w:t>成本低、灵活性高：复用开源 NLP 框架及校园领域知识库模板，开发周期缩短至 6-8 周，初期投入成本仅为自行研发的30%。</w:t>
      </w:r>
    </w:p>
    <w:p w14:paraId="534C7E5D">
      <w:pPr>
        <w:spacing w:line="360" w:lineRule="auto"/>
        <w:ind w:left="420"/>
        <w:jc w:val="left"/>
        <w:rPr>
          <w:rFonts w:hint="eastAsia" w:eastAsia="宋体"/>
          <w:sz w:val="24"/>
          <w:szCs w:val="24"/>
          <w14:ligatures w14:val="none"/>
        </w:rPr>
      </w:pPr>
      <w:r>
        <w:rPr>
          <w:rFonts w:hint="eastAsia" w:eastAsia="宋体"/>
          <w:sz w:val="24"/>
          <w:szCs w:val="24"/>
          <w14:ligatures w14:val="none"/>
        </w:rPr>
        <w:t>社区支持：依托开源社区解决技术问题，适合技术储备有限的情况。</w:t>
      </w:r>
    </w:p>
    <w:p w14:paraId="38989399">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506317F1">
      <w:pPr>
        <w:spacing w:line="360" w:lineRule="auto"/>
        <w:ind w:left="420"/>
        <w:jc w:val="left"/>
        <w:rPr>
          <w:rFonts w:hint="eastAsia" w:eastAsia="宋体"/>
          <w:sz w:val="24"/>
          <w:szCs w:val="24"/>
          <w14:ligatures w14:val="none"/>
        </w:rPr>
      </w:pPr>
      <w:r>
        <w:rPr>
          <w:rFonts w:hint="eastAsia" w:eastAsia="宋体"/>
          <w:sz w:val="24"/>
          <w:szCs w:val="24"/>
          <w14:ligatures w14:val="none"/>
        </w:rPr>
        <w:t>技术整合难度：需自行对接校园数据，开源组件可能存在兼容性问题。</w:t>
      </w:r>
    </w:p>
    <w:p w14:paraId="0DC320FD">
      <w:pPr>
        <w:spacing w:line="360" w:lineRule="auto"/>
        <w:ind w:left="420"/>
        <w:jc w:val="left"/>
        <w:rPr>
          <w:rFonts w:hint="eastAsia" w:eastAsia="宋体"/>
          <w:sz w:val="24"/>
          <w:szCs w:val="24"/>
          <w14:ligatures w14:val="none"/>
        </w:rPr>
      </w:pPr>
      <w:r>
        <w:rPr>
          <w:rFonts w:hint="eastAsia" w:eastAsia="宋体"/>
          <w:sz w:val="24"/>
          <w:szCs w:val="24"/>
          <w14:ligatures w14:val="none"/>
        </w:rPr>
        <w:t>维护依赖社区：若开源项目停止更新，可能导致后续功能迭代困难。</w:t>
      </w:r>
    </w:p>
    <w:p w14:paraId="22C39802">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4.5.4.2</w:t>
      </w:r>
      <w:r>
        <w:rPr>
          <w:rFonts w:hint="eastAsia" w:eastAsia="宋体"/>
          <w:b/>
          <w:bCs/>
          <w:sz w:val="24"/>
          <w:szCs w:val="24"/>
          <w14:ligatures w14:val="none"/>
        </w:rPr>
        <w:t>方案选择准则：</w:t>
      </w:r>
    </w:p>
    <w:p w14:paraId="4C6049D9">
      <w:pPr>
        <w:spacing w:line="360" w:lineRule="auto"/>
        <w:ind w:left="420"/>
        <w:jc w:val="left"/>
        <w:rPr>
          <w:rFonts w:hint="eastAsia" w:eastAsia="宋体"/>
          <w:sz w:val="24"/>
          <w:szCs w:val="24"/>
          <w14:ligatures w14:val="none"/>
        </w:rPr>
      </w:pPr>
      <w:r>
        <w:rPr>
          <w:rFonts w:hint="eastAsia" w:eastAsia="宋体"/>
          <w:sz w:val="24"/>
          <w:szCs w:val="24"/>
          <w14:ligatures w14:val="none"/>
        </w:rPr>
        <w:t>技术强、周期充裕：选方案1，打造校园专属核心竞争力。</w:t>
      </w:r>
    </w:p>
    <w:p w14:paraId="24FDE7CB">
      <w:pPr>
        <w:spacing w:line="360" w:lineRule="auto"/>
        <w:ind w:left="420"/>
        <w:jc w:val="left"/>
        <w:rPr>
          <w:rFonts w:hint="eastAsia" w:eastAsia="宋体"/>
          <w:sz w:val="24"/>
          <w:szCs w:val="24"/>
          <w14:ligatures w14:val="none"/>
        </w:rPr>
      </w:pPr>
      <w:r>
        <w:rPr>
          <w:rFonts w:hint="eastAsia" w:eastAsia="宋体"/>
          <w:sz w:val="24"/>
          <w:szCs w:val="24"/>
          <w14:ligatures w14:val="none"/>
        </w:rPr>
        <w:t>快速上线、轻量需求：选方案2，借现有平台降低门槛。</w:t>
      </w:r>
    </w:p>
    <w:p w14:paraId="29D1CA7B">
      <w:pPr>
        <w:spacing w:line="360" w:lineRule="auto"/>
        <w:ind w:left="420"/>
        <w:jc w:val="left"/>
        <w:rPr>
          <w:rFonts w:hint="eastAsia" w:eastAsia="宋体"/>
          <w:sz w:val="24"/>
          <w:szCs w:val="24"/>
          <w14:ligatures w14:val="none"/>
        </w:rPr>
      </w:pPr>
      <w:r>
        <w:rPr>
          <w:rFonts w:hint="eastAsia" w:eastAsia="宋体"/>
          <w:sz w:val="24"/>
          <w:szCs w:val="24"/>
          <w14:ligatures w14:val="none"/>
        </w:rPr>
        <w:t>平衡成本与灵活性：选方案3，通过开源组件快速验证可行性。</w:t>
      </w:r>
    </w:p>
    <w:p w14:paraId="32363D3C">
      <w:pPr>
        <w:widowControl/>
        <w:jc w:val="left"/>
        <w:rPr>
          <w:rFonts w:hint="eastAsia" w:eastAsia="宋体"/>
          <w:sz w:val="24"/>
          <w:szCs w:val="24"/>
          <w14:ligatures w14:val="none"/>
        </w:rPr>
      </w:pPr>
      <w:r>
        <w:rPr>
          <w:rFonts w:hint="eastAsia" w:eastAsia="宋体"/>
          <w:sz w:val="24"/>
          <w:szCs w:val="24"/>
          <w14:ligatures w14:val="none"/>
        </w:rPr>
        <w:br w:type="page"/>
      </w:r>
    </w:p>
    <w:p w14:paraId="08A70187">
      <w:pPr>
        <w:pStyle w:val="4"/>
        <w:numPr>
          <w:ilvl w:val="2"/>
          <w:numId w:val="0"/>
        </w:numPr>
        <w:spacing w:before="100" w:after="60" w:line="360" w:lineRule="auto"/>
        <w:ind w:leftChars="0"/>
        <w:jc w:val="both"/>
        <w:rPr>
          <w:rFonts w:hint="eastAsia" w:eastAsia="宋体" w:cstheme="minorBidi"/>
          <w:b/>
          <w:color w:val="auto"/>
          <w:kern w:val="44"/>
          <w:sz w:val="28"/>
          <w:szCs w:val="24"/>
          <w:lang w:val="en-US" w:eastAsia="zh-CN"/>
          <w14:ligatures w14:val="none"/>
        </w:rPr>
      </w:pPr>
      <w:bookmarkStart w:id="111" w:name="_Toc197552204"/>
      <w:bookmarkStart w:id="112" w:name="_Toc197552332"/>
      <w:bookmarkStart w:id="113" w:name="_Toc2334"/>
      <w:r>
        <w:rPr>
          <w:rFonts w:hint="eastAsia" w:eastAsia="宋体" w:cstheme="minorBidi"/>
          <w:b/>
          <w:color w:val="auto"/>
          <w:kern w:val="44"/>
          <w:sz w:val="28"/>
          <w:szCs w:val="24"/>
          <w:lang w:val="en-US" w:eastAsia="zh-CN"/>
          <w14:ligatures w14:val="none"/>
        </w:rPr>
        <w:t>4.5.5系统方案分析</w:t>
      </w:r>
      <w:bookmarkEnd w:id="111"/>
      <w:bookmarkEnd w:id="112"/>
      <w:bookmarkEnd w:id="113"/>
    </w:p>
    <w:p w14:paraId="7CDB000D">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4.5.5.1</w:t>
      </w:r>
      <w:r>
        <w:rPr>
          <w:rFonts w:hint="eastAsia" w:eastAsia="宋体"/>
          <w:b/>
          <w:bCs/>
          <w:sz w:val="24"/>
          <w:szCs w:val="24"/>
          <w14:ligatures w14:val="none"/>
        </w:rPr>
        <w:t>系统说明：</w:t>
      </w:r>
    </w:p>
    <w:p w14:paraId="61ED8265">
      <w:pPr>
        <w:keepNext/>
        <w:spacing w:line="360" w:lineRule="auto"/>
        <w:jc w:val="left"/>
        <w:rPr>
          <w:rFonts w:hint="eastAsia"/>
        </w:rPr>
      </w:pPr>
      <w:r>
        <w:rPr>
          <w:rFonts w:hint="eastAsia"/>
        </w:rPr>
        <w:drawing>
          <wp:inline distT="0" distB="0" distL="114300" distR="114300">
            <wp:extent cx="6169025" cy="3646170"/>
            <wp:effectExtent l="0" t="0" r="317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69025" cy="3646170"/>
                    </a:xfrm>
                    <a:prstGeom prst="rect">
                      <a:avLst/>
                    </a:prstGeom>
                  </pic:spPr>
                </pic:pic>
              </a:graphicData>
            </a:graphic>
          </wp:inline>
        </w:drawing>
      </w:r>
    </w:p>
    <w:p w14:paraId="65FCF032">
      <w:pPr>
        <w:pStyle w:val="7"/>
        <w:jc w:val="center"/>
        <w:rPr>
          <w:rFonts w:hint="eastAsia"/>
        </w:rPr>
      </w:pPr>
      <w:bookmarkStart w:id="114" w:name="_Toc197552701"/>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1</w:t>
      </w:r>
      <w:bookmarkEnd w:id="114"/>
      <w:r>
        <w:rPr>
          <w:rFonts w:hint="eastAsia"/>
        </w:rPr>
        <w:fldChar w:fldCharType="end"/>
      </w:r>
    </w:p>
    <w:p w14:paraId="637FEB8C">
      <w:pPr>
        <w:pStyle w:val="7"/>
        <w:jc w:val="left"/>
        <w:outlineLvl w:val="3"/>
        <w:rPr>
          <w:rFonts w:hint="eastAsia" w:eastAsia="宋体" w:asciiTheme="minorHAnsi" w:hAnsiTheme="minorHAnsi" w:cstheme="minorBidi"/>
          <w:b/>
          <w:bCs/>
          <w:kern w:val="2"/>
          <w:sz w:val="24"/>
          <w:szCs w:val="24"/>
          <w:lang w:val="en-US" w:eastAsia="zh-CN" w:bidi="ar-SA"/>
          <w14:ligatures w14:val="none"/>
        </w:rPr>
      </w:pPr>
      <w:r>
        <w:rPr>
          <w:rFonts w:hint="eastAsia" w:eastAsia="宋体" w:asciiTheme="minorHAnsi" w:hAnsiTheme="minorHAnsi" w:cstheme="minorBidi"/>
          <w:b/>
          <w:bCs/>
          <w:kern w:val="2"/>
          <w:sz w:val="24"/>
          <w:szCs w:val="24"/>
          <w:lang w:val="en-US" w:eastAsia="zh-CN" w:bidi="ar-SA"/>
          <w14:ligatures w14:val="none"/>
        </w:rPr>
        <w:t>4.5.5.2数据流程和处理流程：</w:t>
      </w:r>
    </w:p>
    <w:p w14:paraId="2159C384">
      <w:pPr>
        <w:spacing w:line="360" w:lineRule="auto"/>
        <w:jc w:val="left"/>
        <w:rPr>
          <w:rFonts w:hint="eastAsia" w:eastAsia="宋体"/>
          <w:sz w:val="24"/>
          <w:szCs w:val="24"/>
          <w14:ligatures w14:val="none"/>
        </w:rPr>
      </w:pPr>
      <w:r>
        <w:rPr>
          <w:rFonts w:hint="eastAsia" w:eastAsia="宋体"/>
          <w:sz w:val="24"/>
          <w:szCs w:val="24"/>
          <w14:ligatures w14:val="none"/>
        </w:rPr>
        <w:t>用例图</w:t>
      </w:r>
    </w:p>
    <w:p w14:paraId="5017C501">
      <w:pPr>
        <w:keepNext/>
        <w:spacing w:line="360" w:lineRule="auto"/>
        <w:jc w:val="center"/>
        <w:rPr>
          <w:rFonts w:hint="eastAsia"/>
        </w:rPr>
      </w:pPr>
      <w:r>
        <w:rPr>
          <w:rFonts w:hint="eastAsia" w:eastAsia="宋体"/>
          <w:sz w:val="24"/>
          <w:szCs w:val="24"/>
          <w14:ligatures w14:val="none"/>
        </w:rPr>
        <w:drawing>
          <wp:inline distT="0" distB="0" distL="0" distR="0">
            <wp:extent cx="4535170" cy="5658485"/>
            <wp:effectExtent l="0" t="0" r="8255" b="8890"/>
            <wp:docPr id="1548331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1262"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535170" cy="5658485"/>
                    </a:xfrm>
                    <a:prstGeom prst="rect">
                      <a:avLst/>
                    </a:prstGeom>
                    <a:noFill/>
                  </pic:spPr>
                </pic:pic>
              </a:graphicData>
            </a:graphic>
          </wp:inline>
        </w:drawing>
      </w:r>
    </w:p>
    <w:p w14:paraId="2F3BBE30">
      <w:pPr>
        <w:pStyle w:val="7"/>
        <w:jc w:val="center"/>
        <w:rPr>
          <w:rFonts w:hint="eastAsia" w:eastAsia="宋体"/>
          <w:sz w:val="24"/>
          <w:szCs w:val="24"/>
          <w14:ligatures w14:val="none"/>
        </w:rPr>
      </w:pPr>
      <w:bookmarkStart w:id="115" w:name="_Toc197552702"/>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2</w:t>
      </w:r>
      <w:bookmarkEnd w:id="115"/>
      <w:r>
        <w:rPr>
          <w:rFonts w:hint="eastAsia"/>
        </w:rPr>
        <w:fldChar w:fldCharType="end"/>
      </w:r>
    </w:p>
    <w:p w14:paraId="2F1E4D41">
      <w:pPr>
        <w:spacing w:line="360" w:lineRule="auto"/>
        <w:jc w:val="left"/>
        <w:rPr>
          <w:rFonts w:hint="eastAsia" w:eastAsia="宋体"/>
          <w:sz w:val="24"/>
          <w:szCs w:val="24"/>
          <w14:ligatures w14:val="none"/>
        </w:rPr>
      </w:pPr>
      <w:r>
        <w:rPr>
          <w:rFonts w:hint="eastAsia" w:eastAsia="宋体"/>
          <w:sz w:val="24"/>
          <w:szCs w:val="24"/>
          <w14:ligatures w14:val="none"/>
        </w:rPr>
        <w:t>流程图：</w:t>
      </w:r>
    </w:p>
    <w:p w14:paraId="2A9458D2">
      <w:pPr>
        <w:keepNext/>
        <w:spacing w:line="360" w:lineRule="auto"/>
        <w:jc w:val="center"/>
        <w:rPr>
          <w:rFonts w:hint="eastAsia"/>
        </w:rPr>
      </w:pPr>
      <w:r>
        <w:rPr>
          <w:rFonts w:hint="eastAsia"/>
        </w:rPr>
        <w:drawing>
          <wp:inline distT="0" distB="0" distL="114300" distR="114300">
            <wp:extent cx="5230495" cy="2613660"/>
            <wp:effectExtent l="0" t="0" r="8255" b="5715"/>
            <wp:docPr id="1421350857" name="图片 1421350857" descr="23f1a12c0c489d5e2c412f1d6cef1b4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0857" name="图片 1421350857" descr="23f1a12c0c489d5e2c412f1d6cef1b49_"/>
                    <pic:cNvPicPr>
                      <a:picLocks noChangeAspect="1"/>
                    </pic:cNvPicPr>
                  </pic:nvPicPr>
                  <pic:blipFill>
                    <a:blip r:embed="rId86"/>
                    <a:stretch>
                      <a:fillRect/>
                    </a:stretch>
                  </pic:blipFill>
                  <pic:spPr>
                    <a:xfrm>
                      <a:off x="0" y="0"/>
                      <a:ext cx="5230495" cy="2613660"/>
                    </a:xfrm>
                    <a:prstGeom prst="rect">
                      <a:avLst/>
                    </a:prstGeom>
                  </pic:spPr>
                </pic:pic>
              </a:graphicData>
            </a:graphic>
          </wp:inline>
        </w:drawing>
      </w:r>
    </w:p>
    <w:p w14:paraId="4B98AA07">
      <w:pPr>
        <w:pStyle w:val="7"/>
        <w:jc w:val="center"/>
        <w:rPr>
          <w:rFonts w:hint="eastAsia" w:eastAsia="宋体"/>
          <w:sz w:val="24"/>
          <w:szCs w:val="24"/>
          <w14:ligatures w14:val="none"/>
        </w:rPr>
      </w:pPr>
      <w:bookmarkStart w:id="116" w:name="_Toc197552703"/>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3</w:t>
      </w:r>
      <w:r>
        <w:rPr>
          <w:rFonts w:hint="eastAsia"/>
        </w:rPr>
        <w:fldChar w:fldCharType="end"/>
      </w:r>
      <w:r>
        <w:rPr>
          <w:rFonts w:hint="eastAsia"/>
        </w:rPr>
        <w:t xml:space="preserve"> </w:t>
      </w:r>
      <w:r>
        <w:t>这张状态图描述了校务问答机器人系统中用户的不同状态及其转换流程</w:t>
      </w:r>
      <w:bookmarkEnd w:id="116"/>
    </w:p>
    <w:p w14:paraId="02090D4F">
      <w:pPr>
        <w:keepNext/>
        <w:spacing w:line="360" w:lineRule="auto"/>
        <w:jc w:val="center"/>
        <w:rPr>
          <w:rFonts w:hint="eastAsia"/>
        </w:rPr>
      </w:pPr>
      <w:r>
        <w:rPr>
          <w:rFonts w:hint="eastAsia"/>
        </w:rPr>
        <w:drawing>
          <wp:inline distT="0" distB="0" distL="114300" distR="114300">
            <wp:extent cx="5435600" cy="3248025"/>
            <wp:effectExtent l="0" t="0" r="3175" b="0"/>
            <wp:docPr id="5" name="图片 5" descr="5b4b3c47e75aa7054a788f29d439d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b4b3c47e75aa7054a788f29d439dce"/>
                    <pic:cNvPicPr>
                      <a:picLocks noChangeAspect="1"/>
                    </pic:cNvPicPr>
                  </pic:nvPicPr>
                  <pic:blipFill>
                    <a:blip r:embed="rId87"/>
                    <a:stretch>
                      <a:fillRect/>
                    </a:stretch>
                  </pic:blipFill>
                  <pic:spPr>
                    <a:xfrm>
                      <a:off x="0" y="0"/>
                      <a:ext cx="5435600" cy="3248025"/>
                    </a:xfrm>
                    <a:prstGeom prst="rect">
                      <a:avLst/>
                    </a:prstGeom>
                  </pic:spPr>
                </pic:pic>
              </a:graphicData>
            </a:graphic>
          </wp:inline>
        </w:drawing>
      </w:r>
    </w:p>
    <w:p w14:paraId="0179521A">
      <w:pPr>
        <w:spacing w:line="360" w:lineRule="auto"/>
        <w:jc w:val="center"/>
        <w:rPr>
          <w:rFonts w:hint="eastAsia" w:eastAsia="宋体"/>
          <w:sz w:val="24"/>
          <w:szCs w:val="24"/>
          <w14:ligatures w14:val="none"/>
        </w:rPr>
      </w:pPr>
      <w:bookmarkStart w:id="117" w:name="_Toc197552704"/>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4</w:t>
      </w:r>
      <w:r>
        <w:rPr>
          <w:rFonts w:hint="eastAsia"/>
        </w:rPr>
        <w:fldChar w:fldCharType="end"/>
      </w:r>
      <w:r>
        <w:rPr>
          <w:rFonts w:hint="eastAsia"/>
        </w:rPr>
        <w:t xml:space="preserve"> 该图清晰展示了智能问答机器人系统的完整交互流程</w:t>
      </w:r>
      <w:bookmarkEnd w:id="117"/>
    </w:p>
    <w:p w14:paraId="50F35A1F">
      <w:pPr>
        <w:keepNext/>
        <w:spacing w:line="360" w:lineRule="auto"/>
        <w:jc w:val="center"/>
        <w:rPr>
          <w:rFonts w:hint="eastAsia"/>
        </w:rPr>
      </w:pPr>
      <w:r>
        <w:rPr>
          <w:rFonts w:hint="eastAsia"/>
        </w:rPr>
        <w:drawing>
          <wp:inline distT="0" distB="0" distL="114300" distR="114300">
            <wp:extent cx="5049520" cy="3475355"/>
            <wp:effectExtent l="0" t="0" r="8255" b="1270"/>
            <wp:docPr id="9" name="图片 9" descr="6dda5c48a204d035fc3bb5bc166c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dda5c48a204d035fc3bb5bc166c193"/>
                    <pic:cNvPicPr>
                      <a:picLocks noChangeAspect="1"/>
                    </pic:cNvPicPr>
                  </pic:nvPicPr>
                  <pic:blipFill>
                    <a:blip r:embed="rId88"/>
                    <a:stretch>
                      <a:fillRect/>
                    </a:stretch>
                  </pic:blipFill>
                  <pic:spPr>
                    <a:xfrm>
                      <a:off x="0" y="0"/>
                      <a:ext cx="5049520" cy="3475355"/>
                    </a:xfrm>
                    <a:prstGeom prst="rect">
                      <a:avLst/>
                    </a:prstGeom>
                  </pic:spPr>
                </pic:pic>
              </a:graphicData>
            </a:graphic>
          </wp:inline>
        </w:drawing>
      </w:r>
    </w:p>
    <w:p w14:paraId="11B4DCCB">
      <w:pPr>
        <w:spacing w:line="360" w:lineRule="auto"/>
        <w:jc w:val="center"/>
        <w:rPr>
          <w:rFonts w:hint="eastAsia" w:eastAsia="宋体"/>
          <w:sz w:val="24"/>
          <w:szCs w:val="24"/>
          <w14:ligatures w14:val="none"/>
        </w:rPr>
      </w:pPr>
      <w:bookmarkStart w:id="118" w:name="_Toc197552705"/>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5</w:t>
      </w:r>
      <w:r>
        <w:rPr>
          <w:rFonts w:hint="eastAsia"/>
        </w:rPr>
        <w:fldChar w:fldCharType="end"/>
      </w:r>
      <w:r>
        <w:rPr>
          <w:rFonts w:hint="eastAsia"/>
        </w:rPr>
        <w:t xml:space="preserve"> 本图展示了智能问答机器人系统的完整闭环交互流程</w:t>
      </w:r>
      <w:bookmarkEnd w:id="118"/>
    </w:p>
    <w:p w14:paraId="674C8421">
      <w:pPr>
        <w:keepNext/>
        <w:spacing w:line="360" w:lineRule="auto"/>
        <w:jc w:val="center"/>
        <w:rPr>
          <w:rFonts w:hint="eastAsia"/>
        </w:rPr>
      </w:pPr>
      <w:r>
        <w:rPr>
          <w:rFonts w:hint="eastAsia"/>
        </w:rPr>
        <w:drawing>
          <wp:inline distT="0" distB="0" distL="114300" distR="114300">
            <wp:extent cx="5335270" cy="2924810"/>
            <wp:effectExtent l="0" t="0" r="8255" b="8890"/>
            <wp:docPr id="10" name="图片 10" descr="9faf1d065978545b0a9df27ab4854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faf1d065978545b0a9df27ab4854db"/>
                    <pic:cNvPicPr>
                      <a:picLocks noChangeAspect="1"/>
                    </pic:cNvPicPr>
                  </pic:nvPicPr>
                  <pic:blipFill>
                    <a:blip r:embed="rId89"/>
                    <a:stretch>
                      <a:fillRect/>
                    </a:stretch>
                  </pic:blipFill>
                  <pic:spPr>
                    <a:xfrm>
                      <a:off x="0" y="0"/>
                      <a:ext cx="5335270" cy="2924810"/>
                    </a:xfrm>
                    <a:prstGeom prst="rect">
                      <a:avLst/>
                    </a:prstGeom>
                  </pic:spPr>
                </pic:pic>
              </a:graphicData>
            </a:graphic>
          </wp:inline>
        </w:drawing>
      </w:r>
    </w:p>
    <w:p w14:paraId="6D2E6716">
      <w:pPr>
        <w:spacing w:line="360" w:lineRule="auto"/>
        <w:jc w:val="center"/>
        <w:rPr>
          <w:rFonts w:hint="eastAsia" w:eastAsia="宋体"/>
          <w:sz w:val="24"/>
          <w:szCs w:val="24"/>
          <w14:ligatures w14:val="none"/>
        </w:rPr>
      </w:pPr>
      <w:bookmarkStart w:id="119" w:name="_Toc197552706"/>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6</w:t>
      </w:r>
      <w:r>
        <w:rPr>
          <w:rFonts w:hint="eastAsia"/>
        </w:rPr>
        <w:fldChar w:fldCharType="end"/>
      </w:r>
      <w:r>
        <w:rPr>
          <w:rFonts w:hint="eastAsia"/>
        </w:rPr>
        <w:t xml:space="preserve"> 本图详细描述了用户查询个人信息的完整系统交互过程，展示了从用户请求到数据返回的端到端处理流程</w:t>
      </w:r>
      <w:bookmarkEnd w:id="119"/>
    </w:p>
    <w:p w14:paraId="47D2C6E8">
      <w:pPr>
        <w:keepNext/>
        <w:spacing w:line="360" w:lineRule="auto"/>
        <w:jc w:val="center"/>
        <w:rPr>
          <w:rFonts w:hint="eastAsia"/>
        </w:rPr>
      </w:pPr>
      <w:r>
        <w:rPr>
          <w:rFonts w:hint="eastAsia"/>
        </w:rPr>
        <w:drawing>
          <wp:inline distT="0" distB="0" distL="114300" distR="114300">
            <wp:extent cx="5542280" cy="2028190"/>
            <wp:effectExtent l="0" t="0" r="1270" b="635"/>
            <wp:docPr id="11" name="图片 11" descr="37300ffe50be8ff470a137095ee6f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7300ffe50be8ff470a137095ee6f01"/>
                    <pic:cNvPicPr>
                      <a:picLocks noChangeAspect="1"/>
                    </pic:cNvPicPr>
                  </pic:nvPicPr>
                  <pic:blipFill>
                    <a:blip r:embed="rId90"/>
                    <a:stretch>
                      <a:fillRect/>
                    </a:stretch>
                  </pic:blipFill>
                  <pic:spPr>
                    <a:xfrm>
                      <a:off x="0" y="0"/>
                      <a:ext cx="5542280" cy="2028190"/>
                    </a:xfrm>
                    <a:prstGeom prst="rect">
                      <a:avLst/>
                    </a:prstGeom>
                  </pic:spPr>
                </pic:pic>
              </a:graphicData>
            </a:graphic>
          </wp:inline>
        </w:drawing>
      </w:r>
    </w:p>
    <w:p w14:paraId="0A20B256">
      <w:pPr>
        <w:spacing w:line="360" w:lineRule="auto"/>
        <w:jc w:val="center"/>
        <w:rPr>
          <w:rFonts w:hint="eastAsia" w:eastAsia="宋体"/>
          <w:sz w:val="24"/>
          <w:szCs w:val="24"/>
          <w14:ligatures w14:val="none"/>
        </w:rPr>
      </w:pPr>
      <w:bookmarkStart w:id="120" w:name="_Toc197552707"/>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7</w:t>
      </w:r>
      <w:r>
        <w:rPr>
          <w:rFonts w:hint="eastAsia"/>
        </w:rPr>
        <w:fldChar w:fldCharType="end"/>
      </w:r>
      <w:r>
        <w:rPr>
          <w:rFonts w:hint="eastAsia"/>
        </w:rPr>
        <w:t xml:space="preserve"> 用户注册及登录验证系统流程图</w:t>
      </w:r>
      <w:bookmarkEnd w:id="120"/>
    </w:p>
    <w:p w14:paraId="636C2178">
      <w:pPr>
        <w:keepNext/>
        <w:spacing w:line="360" w:lineRule="auto"/>
        <w:jc w:val="center"/>
        <w:rPr>
          <w:rFonts w:hint="eastAsia"/>
        </w:rPr>
      </w:pPr>
      <w:r>
        <w:rPr>
          <w:rFonts w:hint="eastAsia"/>
        </w:rPr>
        <w:drawing>
          <wp:inline distT="0" distB="0" distL="114300" distR="114300">
            <wp:extent cx="5473700" cy="3240405"/>
            <wp:effectExtent l="0" t="0" r="3175" b="7620"/>
            <wp:docPr id="12" name="图片 12" descr="e1ea540cd9172f2a928309fdca6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1ea540cd9172f2a928309fdca66771"/>
                    <pic:cNvPicPr>
                      <a:picLocks noChangeAspect="1"/>
                    </pic:cNvPicPr>
                  </pic:nvPicPr>
                  <pic:blipFill>
                    <a:blip r:embed="rId91"/>
                    <a:stretch>
                      <a:fillRect/>
                    </a:stretch>
                  </pic:blipFill>
                  <pic:spPr>
                    <a:xfrm>
                      <a:off x="0" y="0"/>
                      <a:ext cx="5473700" cy="3240405"/>
                    </a:xfrm>
                    <a:prstGeom prst="rect">
                      <a:avLst/>
                    </a:prstGeom>
                  </pic:spPr>
                </pic:pic>
              </a:graphicData>
            </a:graphic>
          </wp:inline>
        </w:drawing>
      </w:r>
    </w:p>
    <w:p w14:paraId="593C68AA">
      <w:pPr>
        <w:spacing w:line="360" w:lineRule="auto"/>
        <w:jc w:val="center"/>
        <w:rPr>
          <w:rFonts w:hint="eastAsia" w:eastAsia="宋体"/>
          <w:sz w:val="24"/>
          <w:szCs w:val="24"/>
          <w14:ligatures w14:val="none"/>
        </w:rPr>
      </w:pPr>
      <w:bookmarkStart w:id="121" w:name="_Toc197552708"/>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8</w:t>
      </w:r>
      <w:r>
        <w:rPr>
          <w:rFonts w:hint="eastAsia"/>
        </w:rPr>
        <w:fldChar w:fldCharType="end"/>
      </w:r>
      <w:r>
        <w:rPr>
          <w:rFonts w:hint="eastAsia"/>
        </w:rPr>
        <w:t xml:space="preserve"> 本图详细描述了应用中典型的用户登录验证流程，展示了从用户输入凭证到成功跳转首页的完整数据交互过程</w:t>
      </w:r>
      <w:bookmarkEnd w:id="121"/>
    </w:p>
    <w:p w14:paraId="0C7A545A">
      <w:pPr>
        <w:keepNext/>
        <w:spacing w:line="360" w:lineRule="auto"/>
        <w:jc w:val="center"/>
        <w:rPr>
          <w:rFonts w:hint="eastAsia"/>
        </w:rPr>
      </w:pPr>
      <w:r>
        <w:rPr>
          <w:rFonts w:hint="eastAsia"/>
        </w:rPr>
        <w:drawing>
          <wp:inline distT="0" distB="0" distL="114300" distR="114300">
            <wp:extent cx="5628005" cy="3759200"/>
            <wp:effectExtent l="0" t="0" r="1270" b="3175"/>
            <wp:docPr id="13" name="图片 13" descr="e45845421ee2738ffa46cb1071108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45845421ee2738ffa46cb10711081c"/>
                    <pic:cNvPicPr>
                      <a:picLocks noChangeAspect="1"/>
                    </pic:cNvPicPr>
                  </pic:nvPicPr>
                  <pic:blipFill>
                    <a:blip r:embed="rId92"/>
                    <a:stretch>
                      <a:fillRect/>
                    </a:stretch>
                  </pic:blipFill>
                  <pic:spPr>
                    <a:xfrm>
                      <a:off x="0" y="0"/>
                      <a:ext cx="5628005" cy="3759200"/>
                    </a:xfrm>
                    <a:prstGeom prst="rect">
                      <a:avLst/>
                    </a:prstGeom>
                  </pic:spPr>
                </pic:pic>
              </a:graphicData>
            </a:graphic>
          </wp:inline>
        </w:drawing>
      </w:r>
    </w:p>
    <w:p w14:paraId="3DDE7F60">
      <w:pPr>
        <w:widowControl/>
        <w:jc w:val="center"/>
        <w:rPr>
          <w:rFonts w:hint="eastAsia" w:eastAsia="宋体"/>
          <w:sz w:val="24"/>
          <w:szCs w:val="24"/>
          <w14:ligatures w14:val="none"/>
        </w:rPr>
      </w:pPr>
      <w:bookmarkStart w:id="122" w:name="_Toc197552709"/>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9</w:t>
      </w:r>
      <w:r>
        <w:rPr>
          <w:rFonts w:hint="eastAsia"/>
        </w:rPr>
        <w:fldChar w:fldCharType="end"/>
      </w:r>
      <w:r>
        <w:rPr>
          <w:rFonts w:hint="eastAsia"/>
        </w:rPr>
        <w:t xml:space="preserve"> 本图清晰展示了用户的典型使用路径，从登录到内容互动的完整操作流程</w:t>
      </w:r>
      <w:bookmarkEnd w:id="122"/>
    </w:p>
    <w:p w14:paraId="37D78BF5">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bookmarkStart w:id="123" w:name="_Toc197552333"/>
      <w:bookmarkStart w:id="124" w:name="_Toc197552205"/>
      <w:bookmarkStart w:id="125" w:name="_Toc8865"/>
      <w:r>
        <w:rPr>
          <w:rFonts w:hint="eastAsia" w:eastAsia="宋体" w:cstheme="minorBidi"/>
          <w:b/>
          <w:color w:val="auto"/>
          <w:kern w:val="44"/>
          <w:sz w:val="28"/>
          <w:szCs w:val="24"/>
          <w:lang w:val="en-US" w:eastAsia="zh-CN"/>
          <w14:ligatures w14:val="none"/>
        </w:rPr>
        <w:t>4.5.6</w:t>
      </w:r>
      <w:r>
        <w:rPr>
          <w:rFonts w:hint="eastAsia" w:eastAsia="宋体" w:asciiTheme="minorHAnsi" w:hAnsiTheme="minorHAnsi" w:cstheme="minorBidi"/>
          <w:b/>
          <w:color w:val="auto"/>
          <w:kern w:val="44"/>
          <w:sz w:val="28"/>
          <w:szCs w:val="24"/>
          <w14:ligatures w14:val="none"/>
        </w:rPr>
        <w:t>技术可行性分析</w:t>
      </w:r>
      <w:bookmarkEnd w:id="123"/>
      <w:bookmarkEnd w:id="124"/>
      <w:bookmarkEnd w:id="125"/>
    </w:p>
    <w:p w14:paraId="5FC6EAF2">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4.5.6.1</w:t>
      </w:r>
      <w:r>
        <w:rPr>
          <w:rFonts w:hint="eastAsia" w:eastAsia="宋体"/>
          <w:b/>
          <w:bCs/>
          <w:sz w:val="24"/>
          <w:szCs w:val="24"/>
          <w14:ligatures w14:val="none"/>
        </w:rPr>
        <w:t>技术需要：</w:t>
      </w:r>
    </w:p>
    <w:p w14:paraId="46EB11B0">
      <w:pPr>
        <w:spacing w:line="360" w:lineRule="auto"/>
        <w:ind w:left="420"/>
        <w:jc w:val="left"/>
        <w:rPr>
          <w:rFonts w:hint="eastAsia" w:eastAsia="宋体"/>
          <w:sz w:val="24"/>
          <w:szCs w:val="24"/>
          <w14:ligatures w14:val="none"/>
        </w:rPr>
      </w:pPr>
      <w:r>
        <w:rPr>
          <w:rFonts w:hint="eastAsia" w:eastAsia="宋体"/>
          <w:sz w:val="24"/>
          <w:szCs w:val="24"/>
          <w14:ligatures w14:val="none"/>
        </w:rPr>
        <w:t xml:space="preserve">操作系统：Windows10 </w:t>
      </w:r>
    </w:p>
    <w:p w14:paraId="4312692D">
      <w:pPr>
        <w:spacing w:line="360" w:lineRule="auto"/>
        <w:ind w:left="420"/>
        <w:jc w:val="left"/>
        <w:rPr>
          <w:rFonts w:hint="eastAsia" w:eastAsia="宋体"/>
          <w:sz w:val="24"/>
          <w:szCs w:val="24"/>
          <w14:ligatures w14:val="none"/>
        </w:rPr>
      </w:pPr>
      <w:r>
        <w:rPr>
          <w:rFonts w:hint="eastAsia" w:eastAsia="宋体"/>
          <w:sz w:val="24"/>
          <w:szCs w:val="24"/>
          <w14:ligatures w14:val="none"/>
        </w:rPr>
        <w:t>开发软件：Visual Studio Code</w:t>
      </w:r>
    </w:p>
    <w:p w14:paraId="3459ADD4">
      <w:pPr>
        <w:spacing w:line="360" w:lineRule="auto"/>
        <w:ind w:left="420"/>
        <w:jc w:val="left"/>
        <w:rPr>
          <w:rFonts w:hint="eastAsia" w:eastAsia="宋体"/>
          <w:sz w:val="24"/>
          <w:szCs w:val="24"/>
          <w14:ligatures w14:val="none"/>
        </w:rPr>
      </w:pPr>
      <w:r>
        <w:rPr>
          <w:rFonts w:hint="eastAsia" w:eastAsia="宋体"/>
          <w:sz w:val="24"/>
          <w:szCs w:val="24"/>
          <w14:ligatures w14:val="none"/>
        </w:rPr>
        <w:t>文档书写软件：Microsoft office系列</w:t>
      </w:r>
    </w:p>
    <w:p w14:paraId="6F6E669E">
      <w:pPr>
        <w:spacing w:line="360" w:lineRule="auto"/>
        <w:ind w:left="420"/>
        <w:jc w:val="left"/>
        <w:rPr>
          <w:rFonts w:hint="eastAsia" w:eastAsia="宋体"/>
          <w:sz w:val="24"/>
          <w:szCs w:val="24"/>
          <w14:ligatures w14:val="none"/>
        </w:rPr>
      </w:pPr>
      <w:r>
        <w:rPr>
          <w:rFonts w:hint="eastAsia" w:eastAsia="宋体"/>
          <w:sz w:val="24"/>
          <w:szCs w:val="24"/>
          <w14:ligatures w14:val="none"/>
        </w:rPr>
        <w:t>画图软件（工具）：Microsoft</w:t>
      </w:r>
      <w:r>
        <w:rPr>
          <w:rFonts w:eastAsia="宋体"/>
          <w:sz w:val="24"/>
          <w:szCs w:val="24"/>
          <w14:ligatures w14:val="none"/>
        </w:rPr>
        <w:t xml:space="preserve"> </w:t>
      </w:r>
      <w:r>
        <w:rPr>
          <w:rFonts w:hint="eastAsia" w:eastAsia="宋体"/>
          <w:sz w:val="24"/>
          <w:szCs w:val="24"/>
          <w14:ligatures w14:val="none"/>
        </w:rPr>
        <w:t>visio</w:t>
      </w:r>
    </w:p>
    <w:p w14:paraId="7963BBF9">
      <w:pPr>
        <w:spacing w:line="360" w:lineRule="auto"/>
        <w:ind w:left="420"/>
        <w:jc w:val="left"/>
        <w:rPr>
          <w:rFonts w:hint="eastAsia" w:eastAsia="宋体"/>
          <w:sz w:val="24"/>
          <w:szCs w:val="24"/>
          <w14:ligatures w14:val="none"/>
        </w:rPr>
      </w:pPr>
      <w:r>
        <w:rPr>
          <w:rFonts w:hint="eastAsia" w:eastAsia="宋体"/>
          <w:sz w:val="24"/>
          <w:szCs w:val="24"/>
          <w14:ligatures w14:val="none"/>
        </w:rPr>
        <w:t>项目进度掌控（甘特图）：project、Microsoft</w:t>
      </w:r>
      <w:r>
        <w:rPr>
          <w:rFonts w:eastAsia="宋体"/>
          <w:sz w:val="24"/>
          <w:szCs w:val="24"/>
          <w14:ligatures w14:val="none"/>
        </w:rPr>
        <w:t xml:space="preserve"> </w:t>
      </w:r>
      <w:r>
        <w:rPr>
          <w:rFonts w:hint="eastAsia" w:eastAsia="宋体"/>
          <w:sz w:val="24"/>
          <w:szCs w:val="24"/>
          <w14:ligatures w14:val="none"/>
        </w:rPr>
        <w:t>visio</w:t>
      </w:r>
    </w:p>
    <w:p w14:paraId="003951E4">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4.5.6.2</w:t>
      </w:r>
      <w:r>
        <w:rPr>
          <w:rFonts w:hint="eastAsia" w:eastAsia="宋体"/>
          <w:b/>
          <w:bCs/>
          <w:sz w:val="24"/>
          <w:szCs w:val="24"/>
          <w14:ligatures w14:val="none"/>
        </w:rPr>
        <w:t>技术风险：</w:t>
      </w:r>
    </w:p>
    <w:p w14:paraId="30CE8D6D">
      <w:pPr>
        <w:pStyle w:val="17"/>
        <w:numPr>
          <w:ilvl w:val="0"/>
          <w:numId w:val="20"/>
        </w:numPr>
        <w:spacing w:line="360" w:lineRule="auto"/>
        <w:jc w:val="left"/>
        <w:rPr>
          <w:rFonts w:hint="eastAsia" w:eastAsia="宋体"/>
          <w:sz w:val="24"/>
          <w:szCs w:val="24"/>
          <w14:ligatures w14:val="none"/>
        </w:rPr>
      </w:pPr>
      <w:r>
        <w:rPr>
          <w:rFonts w:hint="eastAsia" w:eastAsia="宋体"/>
          <w:sz w:val="24"/>
          <w:szCs w:val="24"/>
          <w14:ligatures w14:val="none"/>
        </w:rPr>
        <w:t>机器人可能答非所问，因为学校里的专有名词没训练好。</w:t>
      </w:r>
    </w:p>
    <w:p w14:paraId="0A6F04AF">
      <w:pPr>
        <w:pStyle w:val="17"/>
        <w:numPr>
          <w:ilvl w:val="0"/>
          <w:numId w:val="20"/>
        </w:numPr>
        <w:spacing w:line="360" w:lineRule="auto"/>
        <w:jc w:val="left"/>
        <w:rPr>
          <w:rFonts w:hint="eastAsia" w:eastAsia="宋体"/>
          <w:sz w:val="24"/>
          <w:szCs w:val="24"/>
          <w14:ligatures w14:val="none"/>
        </w:rPr>
      </w:pPr>
      <w:r>
        <w:rPr>
          <w:rFonts w:eastAsia="宋体"/>
          <w:sz w:val="24"/>
          <w:szCs w:val="24"/>
          <w14:ligatures w14:val="none"/>
        </w:rPr>
        <w:t>对接教务系统、图书馆数据时，可能因格式不统一或权限限制，导致查课表、成绩时出错。</w:t>
      </w:r>
    </w:p>
    <w:p w14:paraId="6B7568E5">
      <w:pPr>
        <w:pStyle w:val="17"/>
        <w:numPr>
          <w:ilvl w:val="0"/>
          <w:numId w:val="20"/>
        </w:numPr>
        <w:spacing w:line="360" w:lineRule="auto"/>
        <w:jc w:val="left"/>
        <w:rPr>
          <w:rFonts w:hint="eastAsia" w:eastAsia="宋体"/>
          <w:sz w:val="24"/>
          <w:szCs w:val="24"/>
          <w14:ligatures w14:val="none"/>
        </w:rPr>
      </w:pPr>
      <w:r>
        <w:rPr>
          <w:rFonts w:eastAsia="宋体"/>
          <w:sz w:val="24"/>
          <w:szCs w:val="24"/>
          <w14:ligatures w14:val="none"/>
        </w:rPr>
        <w:t>学校规则变了如选课流程调整，若没及时更新机器人知识库，会给出错误答案；人多的时候，服务器可能撑不住、卡机。</w:t>
      </w:r>
    </w:p>
    <w:p w14:paraId="1492DE9F">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r>
        <w:rPr>
          <w:rFonts w:hint="eastAsia" w:eastAsia="宋体"/>
          <w:sz w:val="24"/>
          <w:szCs w:val="24"/>
          <w14:ligatures w14:val="none"/>
        </w:rPr>
        <w:br w:type="page"/>
      </w:r>
      <w:bookmarkStart w:id="126" w:name="_Toc197552206"/>
      <w:bookmarkStart w:id="127" w:name="_Toc197552334"/>
      <w:bookmarkStart w:id="128" w:name="_Toc32531"/>
      <w:r>
        <w:rPr>
          <w:rFonts w:hint="eastAsia" w:eastAsia="宋体"/>
          <w:sz w:val="24"/>
          <w:szCs w:val="24"/>
          <w:lang w:val="en-US" w:eastAsia="zh-CN"/>
          <w14:ligatures w14:val="none"/>
        </w:rPr>
        <w:t>4.5.7</w:t>
      </w:r>
      <w:r>
        <w:rPr>
          <w:rFonts w:hint="eastAsia" w:eastAsia="宋体" w:asciiTheme="minorHAnsi" w:hAnsiTheme="minorHAnsi" w:cstheme="minorBidi"/>
          <w:b/>
          <w:color w:val="auto"/>
          <w:kern w:val="44"/>
          <w:sz w:val="28"/>
          <w:szCs w:val="24"/>
          <w14:ligatures w14:val="none"/>
        </w:rPr>
        <w:t>成本分析</w:t>
      </w:r>
      <w:bookmarkEnd w:id="126"/>
      <w:bookmarkEnd w:id="127"/>
      <w:bookmarkEnd w:id="128"/>
    </w:p>
    <w:p w14:paraId="458A5112">
      <w:pPr>
        <w:pStyle w:val="17"/>
        <w:numPr>
          <w:ilvl w:val="0"/>
          <w:numId w:val="0"/>
        </w:numPr>
        <w:spacing w:line="360" w:lineRule="auto"/>
        <w:ind w:left="0" w:leftChars="0" w:firstLine="0" w:firstLineChars="0"/>
        <w:jc w:val="left"/>
        <w:outlineLvl w:val="3"/>
        <w:rPr>
          <w:rFonts w:hint="eastAsia" w:eastAsia="宋体"/>
          <w:b/>
          <w:bCs/>
          <w:sz w:val="24"/>
          <w:szCs w:val="24"/>
          <w14:ligatures w14:val="none"/>
        </w:rPr>
      </w:pPr>
      <w:r>
        <w:rPr>
          <w:rFonts w:hint="eastAsia" w:eastAsia="宋体"/>
          <w:b/>
          <w:bCs/>
          <w:sz w:val="24"/>
          <w:szCs w:val="24"/>
          <w:lang w:val="en-US" w:eastAsia="zh-CN"/>
          <w14:ligatures w14:val="none"/>
        </w:rPr>
        <w:t>4.5.7.1</w:t>
      </w:r>
      <w:r>
        <w:rPr>
          <w:rFonts w:hint="eastAsia" w:eastAsia="宋体"/>
          <w:b/>
          <w:bCs/>
          <w:sz w:val="24"/>
          <w:szCs w:val="24"/>
          <w14:ligatures w14:val="none"/>
        </w:rPr>
        <w:t>成本分析：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599"/>
        <w:gridCol w:w="3544"/>
      </w:tblGrid>
      <w:tr w14:paraId="4AB11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386AE399">
            <w:pPr>
              <w:spacing w:line="360" w:lineRule="auto"/>
              <w:jc w:val="left"/>
              <w:rPr>
                <w:rFonts w:hint="eastAsia" w:eastAsia="宋体"/>
                <w:b/>
                <w:bCs/>
                <w:sz w:val="24"/>
                <w:szCs w:val="24"/>
                <w14:ligatures w14:val="none"/>
              </w:rPr>
            </w:pPr>
            <w:r>
              <w:rPr>
                <w:rStyle w:val="15"/>
                <w:rFonts w:ascii="Segoe UI" w:hAnsi="Segoe UI" w:cs="Segoe UI"/>
                <w:color w:val="000000"/>
              </w:rPr>
              <w:t>成本类型</w:t>
            </w:r>
          </w:p>
        </w:tc>
        <w:tc>
          <w:tcPr>
            <w:tcW w:w="2599" w:type="dxa"/>
            <w:vAlign w:val="center"/>
          </w:tcPr>
          <w:p w14:paraId="77AA3F04">
            <w:pPr>
              <w:spacing w:line="360" w:lineRule="auto"/>
              <w:jc w:val="left"/>
              <w:rPr>
                <w:rFonts w:hint="eastAsia" w:eastAsia="宋体"/>
                <w:b/>
                <w:bCs/>
                <w:sz w:val="24"/>
                <w:szCs w:val="24"/>
                <w14:ligatures w14:val="none"/>
              </w:rPr>
            </w:pPr>
            <w:r>
              <w:rPr>
                <w:rStyle w:val="15"/>
                <w:rFonts w:ascii="Segoe UI" w:hAnsi="Segoe UI" w:cs="Segoe UI"/>
                <w:color w:val="000000"/>
              </w:rPr>
              <w:t>主要花费项目</w:t>
            </w:r>
          </w:p>
        </w:tc>
        <w:tc>
          <w:tcPr>
            <w:tcW w:w="3544" w:type="dxa"/>
            <w:vAlign w:val="center"/>
          </w:tcPr>
          <w:p w14:paraId="594085DF">
            <w:pPr>
              <w:spacing w:line="360" w:lineRule="auto"/>
              <w:jc w:val="left"/>
              <w:rPr>
                <w:rFonts w:hint="eastAsia" w:eastAsia="宋体"/>
                <w:b/>
                <w:bCs/>
                <w:sz w:val="24"/>
                <w:szCs w:val="24"/>
                <w14:ligatures w14:val="none"/>
              </w:rPr>
            </w:pPr>
            <w:r>
              <w:rPr>
                <w:rStyle w:val="15"/>
                <w:rFonts w:ascii="Segoe UI" w:hAnsi="Segoe UI" w:cs="Segoe UI"/>
                <w:color w:val="000000"/>
              </w:rPr>
              <w:t>估算金额（人民币）</w:t>
            </w:r>
          </w:p>
        </w:tc>
      </w:tr>
      <w:tr w14:paraId="5563D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682479B">
            <w:pPr>
              <w:spacing w:line="360" w:lineRule="auto"/>
              <w:jc w:val="left"/>
              <w:rPr>
                <w:rFonts w:hint="eastAsia" w:eastAsia="宋体"/>
                <w:b/>
                <w:bCs/>
                <w:sz w:val="24"/>
                <w:szCs w:val="24"/>
                <w14:ligatures w14:val="none"/>
              </w:rPr>
            </w:pPr>
            <w:r>
              <w:rPr>
                <w:rStyle w:val="15"/>
                <w:rFonts w:ascii="Segoe UI" w:hAnsi="Segoe UI" w:cs="Segoe UI"/>
                <w:color w:val="000000"/>
              </w:rPr>
              <w:t>开发成本</w:t>
            </w:r>
          </w:p>
        </w:tc>
        <w:tc>
          <w:tcPr>
            <w:tcW w:w="2599" w:type="dxa"/>
            <w:vAlign w:val="center"/>
          </w:tcPr>
          <w:p w14:paraId="4F01C6A5">
            <w:pPr>
              <w:spacing w:line="360" w:lineRule="auto"/>
              <w:jc w:val="left"/>
              <w:rPr>
                <w:rFonts w:hint="eastAsia" w:eastAsia="宋体"/>
                <w:b/>
                <w:bCs/>
                <w:sz w:val="24"/>
                <w:szCs w:val="24"/>
                <w14:ligatures w14:val="none"/>
              </w:rPr>
            </w:pPr>
            <w:r>
              <w:rPr>
                <w:rFonts w:ascii="Segoe UI" w:hAnsi="Segoe UI" w:cs="Segoe UI"/>
                <w:color w:val="000000"/>
              </w:rPr>
              <w:t>云服务器租赁、域名注册、开发工具（含 AI 框架）</w:t>
            </w:r>
          </w:p>
        </w:tc>
        <w:tc>
          <w:tcPr>
            <w:tcW w:w="3544" w:type="dxa"/>
            <w:vAlign w:val="center"/>
          </w:tcPr>
          <w:p w14:paraId="122E90C5">
            <w:pPr>
              <w:spacing w:line="360" w:lineRule="auto"/>
              <w:jc w:val="left"/>
              <w:rPr>
                <w:rFonts w:hint="eastAsia" w:eastAsia="宋体"/>
                <w:b/>
                <w:bCs/>
                <w:sz w:val="24"/>
                <w:szCs w:val="24"/>
                <w14:ligatures w14:val="none"/>
              </w:rPr>
            </w:pPr>
            <w:r>
              <w:rPr>
                <w:rFonts w:ascii="Segoe UI" w:hAnsi="Segoe UI" w:cs="Segoe UI"/>
                <w:color w:val="000000"/>
              </w:rPr>
              <w:t>2000-4000 元（6 个月）</w:t>
            </w:r>
          </w:p>
        </w:tc>
      </w:tr>
      <w:tr w14:paraId="3053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71F0AD0F">
            <w:pPr>
              <w:spacing w:line="360" w:lineRule="auto"/>
              <w:jc w:val="left"/>
              <w:rPr>
                <w:rFonts w:hint="eastAsia" w:eastAsia="宋体"/>
                <w:b/>
                <w:bCs/>
                <w:sz w:val="24"/>
                <w:szCs w:val="24"/>
                <w14:ligatures w14:val="none"/>
              </w:rPr>
            </w:pPr>
            <w:r>
              <w:rPr>
                <w:rStyle w:val="15"/>
                <w:rFonts w:ascii="Segoe UI" w:hAnsi="Segoe UI" w:cs="Segoe UI"/>
                <w:color w:val="000000"/>
              </w:rPr>
              <w:t>第三方服务</w:t>
            </w:r>
          </w:p>
        </w:tc>
        <w:tc>
          <w:tcPr>
            <w:tcW w:w="2599" w:type="dxa"/>
            <w:vAlign w:val="center"/>
          </w:tcPr>
          <w:p w14:paraId="392BFCC7">
            <w:pPr>
              <w:spacing w:line="360" w:lineRule="auto"/>
              <w:jc w:val="left"/>
              <w:rPr>
                <w:rFonts w:hint="eastAsia" w:eastAsia="宋体"/>
                <w:b/>
                <w:bCs/>
                <w:sz w:val="24"/>
                <w:szCs w:val="24"/>
                <w14:ligatures w14:val="none"/>
              </w:rPr>
            </w:pPr>
            <w:r>
              <w:rPr>
                <w:rFonts w:ascii="Segoe UI" w:hAnsi="Segoe UI" w:cs="Segoe UI"/>
                <w:color w:val="000000"/>
              </w:rPr>
              <w:t>AI 模型 API 调用、短信接口、云存储</w:t>
            </w:r>
          </w:p>
        </w:tc>
        <w:tc>
          <w:tcPr>
            <w:tcW w:w="3544" w:type="dxa"/>
            <w:vAlign w:val="center"/>
          </w:tcPr>
          <w:p w14:paraId="678D4086">
            <w:pPr>
              <w:spacing w:line="360" w:lineRule="auto"/>
              <w:jc w:val="left"/>
              <w:rPr>
                <w:rFonts w:hint="eastAsia" w:eastAsia="宋体"/>
                <w:b/>
                <w:bCs/>
                <w:sz w:val="24"/>
                <w:szCs w:val="24"/>
                <w14:ligatures w14:val="none"/>
              </w:rPr>
            </w:pPr>
            <w:r>
              <w:rPr>
                <w:rFonts w:ascii="Segoe UI" w:hAnsi="Segoe UI" w:cs="Segoe UI"/>
                <w:color w:val="000000"/>
              </w:rPr>
              <w:t>500-1500 元 / 年</w:t>
            </w:r>
          </w:p>
        </w:tc>
      </w:tr>
      <w:tr w14:paraId="34FA5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7D32FAF8">
            <w:pPr>
              <w:spacing w:line="360" w:lineRule="auto"/>
              <w:jc w:val="left"/>
              <w:rPr>
                <w:rFonts w:hint="eastAsia" w:eastAsia="宋体"/>
                <w:b/>
                <w:bCs/>
                <w:sz w:val="24"/>
                <w:szCs w:val="24"/>
                <w14:ligatures w14:val="none"/>
              </w:rPr>
            </w:pPr>
            <w:r>
              <w:rPr>
                <w:rStyle w:val="15"/>
                <w:rFonts w:ascii="Segoe UI" w:hAnsi="Segoe UI" w:cs="Segoe UI"/>
                <w:color w:val="000000"/>
              </w:rPr>
              <w:t>运营与维护</w:t>
            </w:r>
          </w:p>
        </w:tc>
        <w:tc>
          <w:tcPr>
            <w:tcW w:w="2599" w:type="dxa"/>
            <w:vAlign w:val="center"/>
          </w:tcPr>
          <w:p w14:paraId="27D309C9">
            <w:pPr>
              <w:spacing w:line="360" w:lineRule="auto"/>
              <w:jc w:val="left"/>
              <w:rPr>
                <w:rFonts w:hint="eastAsia" w:eastAsia="宋体"/>
                <w:b/>
                <w:bCs/>
                <w:sz w:val="24"/>
                <w:szCs w:val="24"/>
                <w14:ligatures w14:val="none"/>
              </w:rPr>
            </w:pPr>
            <w:r>
              <w:rPr>
                <w:rFonts w:ascii="Segoe UI" w:hAnsi="Segoe UI" w:cs="Segoe UI"/>
                <w:color w:val="000000"/>
              </w:rPr>
              <w:t>服务器续费、带宽扩容、数据备份</w:t>
            </w:r>
          </w:p>
        </w:tc>
        <w:tc>
          <w:tcPr>
            <w:tcW w:w="3544" w:type="dxa"/>
            <w:vAlign w:val="center"/>
          </w:tcPr>
          <w:p w14:paraId="662B2A13">
            <w:pPr>
              <w:spacing w:line="360" w:lineRule="auto"/>
              <w:jc w:val="left"/>
              <w:rPr>
                <w:rFonts w:hint="eastAsia" w:eastAsia="宋体"/>
                <w:b/>
                <w:bCs/>
                <w:sz w:val="24"/>
                <w:szCs w:val="24"/>
                <w14:ligatures w14:val="none"/>
              </w:rPr>
            </w:pPr>
            <w:r>
              <w:rPr>
                <w:rFonts w:ascii="Segoe UI" w:hAnsi="Segoe UI" w:cs="Segoe UI"/>
                <w:color w:val="000000"/>
              </w:rPr>
              <w:t>1000-3000 元 / 年</w:t>
            </w:r>
          </w:p>
        </w:tc>
      </w:tr>
      <w:tr w14:paraId="58DB4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2FA9B5F">
            <w:pPr>
              <w:spacing w:line="360" w:lineRule="auto"/>
              <w:jc w:val="left"/>
              <w:rPr>
                <w:rFonts w:hint="eastAsia" w:eastAsia="宋体"/>
                <w:b/>
                <w:bCs/>
                <w:sz w:val="24"/>
                <w:szCs w:val="24"/>
                <w14:ligatures w14:val="none"/>
              </w:rPr>
            </w:pPr>
            <w:r>
              <w:rPr>
                <w:rStyle w:val="15"/>
                <w:rFonts w:ascii="Segoe UI" w:hAnsi="Segoe UI" w:cs="Segoe UI"/>
                <w:color w:val="000000"/>
              </w:rPr>
              <w:t>人力与协作</w:t>
            </w:r>
          </w:p>
        </w:tc>
        <w:tc>
          <w:tcPr>
            <w:tcW w:w="2599" w:type="dxa"/>
            <w:vAlign w:val="center"/>
          </w:tcPr>
          <w:p w14:paraId="632739E4">
            <w:pPr>
              <w:spacing w:line="360" w:lineRule="auto"/>
              <w:jc w:val="left"/>
              <w:rPr>
                <w:rFonts w:hint="eastAsia" w:eastAsia="宋体"/>
                <w:b/>
                <w:bCs/>
                <w:sz w:val="24"/>
                <w:szCs w:val="24"/>
                <w14:ligatures w14:val="none"/>
              </w:rPr>
            </w:pPr>
            <w:r>
              <w:rPr>
                <w:rFonts w:ascii="Segoe UI" w:hAnsi="Segoe UI" w:cs="Segoe UI"/>
                <w:color w:val="000000"/>
              </w:rPr>
              <w:t>团队聚餐、技术培训、远程协作工具</w:t>
            </w:r>
          </w:p>
        </w:tc>
        <w:tc>
          <w:tcPr>
            <w:tcW w:w="3544" w:type="dxa"/>
            <w:vAlign w:val="center"/>
          </w:tcPr>
          <w:p w14:paraId="72E4CA60">
            <w:pPr>
              <w:spacing w:line="360" w:lineRule="auto"/>
              <w:jc w:val="left"/>
              <w:rPr>
                <w:rFonts w:hint="eastAsia" w:eastAsia="宋体"/>
                <w:b/>
                <w:bCs/>
                <w:sz w:val="24"/>
                <w:szCs w:val="24"/>
                <w14:ligatures w14:val="none"/>
              </w:rPr>
            </w:pPr>
            <w:r>
              <w:rPr>
                <w:rFonts w:ascii="Segoe UI" w:hAnsi="Segoe UI" w:cs="Segoe UI"/>
                <w:color w:val="000000"/>
              </w:rPr>
              <w:t>500-1000 元</w:t>
            </w:r>
          </w:p>
        </w:tc>
      </w:tr>
      <w:tr w14:paraId="7F4F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6F8E4D97">
            <w:pPr>
              <w:spacing w:line="360" w:lineRule="auto"/>
              <w:jc w:val="left"/>
              <w:rPr>
                <w:rFonts w:hint="eastAsia" w:eastAsia="宋体"/>
                <w:b/>
                <w:bCs/>
                <w:sz w:val="24"/>
                <w:szCs w:val="24"/>
                <w14:ligatures w14:val="none"/>
              </w:rPr>
            </w:pPr>
            <w:r>
              <w:rPr>
                <w:rStyle w:val="15"/>
                <w:rFonts w:ascii="Segoe UI" w:hAnsi="Segoe UI" w:cs="Segoe UI"/>
                <w:color w:val="000000"/>
              </w:rPr>
              <w:t>其他杂项</w:t>
            </w:r>
          </w:p>
        </w:tc>
        <w:tc>
          <w:tcPr>
            <w:tcW w:w="2599" w:type="dxa"/>
            <w:vAlign w:val="center"/>
          </w:tcPr>
          <w:p w14:paraId="414379D7">
            <w:pPr>
              <w:spacing w:line="360" w:lineRule="auto"/>
              <w:jc w:val="left"/>
              <w:rPr>
                <w:rFonts w:hint="eastAsia" w:eastAsia="宋体"/>
                <w:b/>
                <w:bCs/>
                <w:sz w:val="24"/>
                <w:szCs w:val="24"/>
                <w14:ligatures w14:val="none"/>
              </w:rPr>
            </w:pPr>
            <w:r>
              <w:rPr>
                <w:rFonts w:ascii="Segoe UI" w:hAnsi="Segoe UI" w:cs="Segoe UI"/>
                <w:color w:val="000000"/>
              </w:rPr>
              <w:t>推广物料、合规审查（如需）</w:t>
            </w:r>
          </w:p>
        </w:tc>
        <w:tc>
          <w:tcPr>
            <w:tcW w:w="3544" w:type="dxa"/>
            <w:vAlign w:val="center"/>
          </w:tcPr>
          <w:p w14:paraId="54A5FACE">
            <w:pPr>
              <w:spacing w:line="360" w:lineRule="auto"/>
              <w:jc w:val="left"/>
              <w:rPr>
                <w:rFonts w:hint="eastAsia" w:eastAsia="宋体"/>
                <w:b/>
                <w:bCs/>
                <w:sz w:val="24"/>
                <w:szCs w:val="24"/>
                <w14:ligatures w14:val="none"/>
              </w:rPr>
            </w:pPr>
            <w:r>
              <w:rPr>
                <w:rFonts w:ascii="Segoe UI" w:hAnsi="Segoe UI" w:cs="Segoe UI"/>
                <w:color w:val="000000"/>
              </w:rPr>
              <w:t>300-1000 元</w:t>
            </w:r>
          </w:p>
        </w:tc>
      </w:tr>
      <w:tr w14:paraId="69F78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BB87B79">
            <w:pPr>
              <w:spacing w:line="360" w:lineRule="auto"/>
              <w:jc w:val="left"/>
              <w:rPr>
                <w:rStyle w:val="15"/>
                <w:rFonts w:ascii="Segoe UI" w:hAnsi="Segoe UI" w:cs="Segoe UI"/>
                <w:color w:val="000000"/>
              </w:rPr>
            </w:pPr>
            <w:r>
              <w:rPr>
                <w:rStyle w:val="15"/>
                <w:rFonts w:hint="eastAsia" w:ascii="Segoe UI" w:hAnsi="Segoe UI" w:cs="Segoe UI"/>
                <w:color w:val="000000"/>
              </w:rPr>
              <w:t>合计</w:t>
            </w:r>
          </w:p>
        </w:tc>
        <w:tc>
          <w:tcPr>
            <w:tcW w:w="2599" w:type="dxa"/>
            <w:vAlign w:val="center"/>
          </w:tcPr>
          <w:p w14:paraId="3F65767F">
            <w:pPr>
              <w:spacing w:line="360" w:lineRule="auto"/>
              <w:jc w:val="left"/>
              <w:rPr>
                <w:rFonts w:ascii="Segoe UI" w:hAnsi="Segoe UI" w:cs="Segoe UI"/>
                <w:color w:val="000000"/>
              </w:rPr>
            </w:pPr>
            <w:r>
              <w:rPr>
                <w:rFonts w:hint="eastAsia" w:ascii="Segoe UI" w:hAnsi="Segoe UI" w:cs="Segoe UI"/>
                <w:color w:val="000000"/>
              </w:rPr>
              <w:t>/</w:t>
            </w:r>
          </w:p>
        </w:tc>
        <w:tc>
          <w:tcPr>
            <w:tcW w:w="3544" w:type="dxa"/>
            <w:vAlign w:val="center"/>
          </w:tcPr>
          <w:p w14:paraId="327FC00D">
            <w:pPr>
              <w:spacing w:line="360" w:lineRule="auto"/>
              <w:jc w:val="left"/>
              <w:rPr>
                <w:rFonts w:ascii="Segoe UI" w:hAnsi="Segoe UI" w:cs="Segoe UI"/>
                <w:color w:val="000000"/>
              </w:rPr>
            </w:pPr>
            <w:r>
              <w:rPr>
                <w:rFonts w:hint="eastAsia" w:ascii="Segoe UI" w:hAnsi="Segoe UI" w:cs="Segoe UI"/>
                <w:color w:val="000000"/>
              </w:rPr>
              <w:t>10000</w:t>
            </w:r>
            <w:r>
              <w:rPr>
                <w:rFonts w:ascii="Segoe UI" w:hAnsi="Segoe UI" w:cs="Segoe UI"/>
                <w:color w:val="000000"/>
              </w:rPr>
              <w:t>元</w:t>
            </w:r>
            <w:r>
              <w:rPr>
                <w:rFonts w:hint="eastAsia" w:ascii="Segoe UI" w:hAnsi="Segoe UI" w:cs="Segoe UI"/>
                <w:color w:val="000000"/>
              </w:rPr>
              <w:t>/</w:t>
            </w:r>
            <w:r>
              <w:rPr>
                <w:rFonts w:ascii="Segoe UI" w:hAnsi="Segoe UI" w:cs="Segoe UI"/>
                <w:color w:val="000000"/>
              </w:rPr>
              <w:t>初年</w:t>
            </w:r>
          </w:p>
        </w:tc>
      </w:tr>
    </w:tbl>
    <w:p w14:paraId="5B5AAB08">
      <w:pPr>
        <w:spacing w:line="360" w:lineRule="auto"/>
        <w:ind w:firstLine="420"/>
        <w:jc w:val="left"/>
        <w:rPr>
          <w:rFonts w:hint="eastAsia" w:eastAsia="宋体"/>
          <w:sz w:val="24"/>
          <w:szCs w:val="24"/>
          <w14:ligatures w14:val="none"/>
        </w:rPr>
      </w:pPr>
      <w:r>
        <w:rPr>
          <w:rFonts w:hint="eastAsia" w:eastAsia="宋体"/>
          <w:sz w:val="24"/>
          <w:szCs w:val="24"/>
          <w14:ligatures w14:val="none"/>
        </w:rPr>
        <w:t>项目预算支出以轻量化、低成本为原则，初期开发及首年运营总预算约 4000- 10000元，核心集中于技术支撑与基础协作，通过复用校园免费资源（如教育版软件、服务器配额）、优先采用开源框架（降低技术授权成本）及线上推广为主（减少物料印刷开支），最大限度控制成本；长期预留弹性空间应对用户增长带来的服务器扩容及合规审查（如需）等潜在支出，确保预算合理可控。</w:t>
      </w:r>
    </w:p>
    <w:p w14:paraId="3465D6D0">
      <w:pPr>
        <w:rPr>
          <w:rFonts w:hint="eastAsia"/>
          <w:lang w:val="en-US" w:eastAsia="zh-Hans"/>
        </w:rPr>
      </w:pPr>
    </w:p>
    <w:p w14:paraId="1BA1AD06">
      <w:pPr>
        <w:pStyle w:val="3"/>
        <w:numPr>
          <w:ilvl w:val="1"/>
          <w:numId w:val="0"/>
        </w:numPr>
        <w:bidi w:val="0"/>
        <w:spacing w:line="360" w:lineRule="auto"/>
        <w:ind w:left="567" w:leftChars="0" w:hanging="567" w:firstLineChars="0"/>
        <w:rPr>
          <w:ins w:id="444" w:author="柠栀" w:date="2025-05-07T11:26:01Z"/>
          <w:rFonts w:hint="eastAsia" w:ascii="楷体" w:hAnsi="楷体" w:eastAsia="楷体" w:cs="楷体"/>
          <w:sz w:val="32"/>
          <w:szCs w:val="32"/>
          <w:lang w:val="en-US" w:eastAsia="zh-CN"/>
        </w:rPr>
      </w:pPr>
      <w:bookmarkStart w:id="129" w:name="_Toc20865"/>
      <w:r>
        <w:rPr>
          <w:rFonts w:hint="eastAsia" w:ascii="楷体" w:hAnsi="楷体" w:eastAsia="楷体" w:cs="楷体"/>
          <w:b/>
          <w:bCs/>
          <w:kern w:val="2"/>
          <w:sz w:val="32"/>
          <w:szCs w:val="32"/>
          <w:lang w:val="en-US" w:eastAsia="zh-CN" w:bidi="ar-SA"/>
        </w:rPr>
        <w:t>4.6.</w:t>
      </w:r>
      <w:r>
        <w:rPr>
          <w:rFonts w:hint="eastAsia" w:ascii="楷体" w:hAnsi="楷体" w:eastAsia="楷体" w:cs="楷体"/>
          <w:sz w:val="32"/>
          <w:szCs w:val="32"/>
          <w:lang w:val="en-US" w:eastAsia="zh-CN"/>
        </w:rPr>
        <w:t>需求优先级评定</w:t>
      </w:r>
      <w:bookmarkEnd w:id="129"/>
    </w:p>
    <w:p w14:paraId="635005D1">
      <w:pPr>
        <w:jc w:val="both"/>
        <w:outlineLvl w:val="2"/>
        <w:rPr>
          <w:rFonts w:hint="eastAsia" w:ascii="楷体" w:hAnsi="楷体" w:eastAsia="楷体" w:cs="楷体"/>
          <w:b/>
          <w:bCs/>
          <w:kern w:val="2"/>
          <w:sz w:val="32"/>
          <w:szCs w:val="32"/>
          <w:lang w:val="en-US" w:eastAsia="zh-CN" w:bidi="ar-SA"/>
        </w:rPr>
      </w:pPr>
      <w:bookmarkStart w:id="130" w:name="_Toc15063"/>
      <w:r>
        <w:rPr>
          <w:rFonts w:hint="eastAsia" w:ascii="楷体" w:hAnsi="楷体" w:eastAsia="楷体" w:cs="楷体"/>
          <w:b/>
          <w:bCs/>
          <w:kern w:val="2"/>
          <w:sz w:val="32"/>
          <w:szCs w:val="32"/>
          <w:lang w:val="en-US" w:eastAsia="zh-CN" w:bidi="ar-SA"/>
        </w:rPr>
        <w:t>4.6.1功能性需求：</w:t>
      </w:r>
      <w:bookmarkEnd w:id="130"/>
    </w:p>
    <w:p w14:paraId="506843C5">
      <w:pPr>
        <w:jc w:val="both"/>
        <w:outlineLvl w:val="3"/>
        <w:rPr>
          <w:rFonts w:hint="eastAsia" w:ascii="楷体" w:hAnsi="楷体" w:eastAsia="楷体" w:cs="楷体"/>
          <w:b/>
          <w:bCs/>
          <w:kern w:val="2"/>
          <w:sz w:val="32"/>
          <w:szCs w:val="32"/>
          <w:lang w:val="en-US" w:eastAsia="zh-CN" w:bidi="ar-SA"/>
        </w:rPr>
      </w:pPr>
      <w:r>
        <w:rPr>
          <w:rFonts w:hint="eastAsia" w:ascii="楷体" w:hAnsi="楷体" w:eastAsia="楷体" w:cs="楷体"/>
          <w:b/>
          <w:bCs/>
          <w:kern w:val="2"/>
          <w:sz w:val="32"/>
          <w:szCs w:val="32"/>
          <w:lang w:val="en-US" w:eastAsia="zh-CN" w:bidi="ar-SA"/>
        </w:rPr>
        <w:t>4.6.1.1用户页面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65"/>
        <w:gridCol w:w="740"/>
        <w:gridCol w:w="1093"/>
        <w:gridCol w:w="1182"/>
        <w:gridCol w:w="1022"/>
        <w:gridCol w:w="521"/>
        <w:gridCol w:w="768"/>
        <w:gridCol w:w="1077"/>
        <w:gridCol w:w="760"/>
        <w:gridCol w:w="838"/>
      </w:tblGrid>
      <w:tr w14:paraId="4FE2A2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7049357">
            <w:pPr>
              <w:keepNext w:val="0"/>
              <w:keepLines w:val="0"/>
              <w:widowControl/>
              <w:suppressLineNumbers w:val="0"/>
              <w:jc w:val="left"/>
              <w:rPr>
                <w:rFonts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0EF32E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问答，聊天记录显示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AA8FE5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用户问题（以文字形式输入的文本内容，或通过语音输入的音频信息）、文档（系统内置的知识库文档、外部导入的政策文件、操作指南等相关资料）</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973A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对用户输入的问题进行语义分析、意图识别，调用知识库或外部服务获取答案，生成语音或文本形式的回答，并记录聊天记录</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2D9B977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问答结果（清晰准确的文本回答、生动的语音回答）、聊天记录列表（包含提问时间、问题内容、回答内容）</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A88A5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F5F7D0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C3D9E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用户访谈（与学生、教师、行政人员等交流，了解他们对问答功能的期望）、问卷调查（收集大量用户对问答响应速度、回答准确性的需求）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1B0A07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用户已成功登录并进入问答页面</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08E8E2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成功：响应用户</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失败：返回并提示错误信息</w:t>
            </w:r>
          </w:p>
        </w:tc>
      </w:tr>
      <w:tr w14:paraId="70D15A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79E765A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4C4F4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语音以及语音转文字</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89C5DA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用户语音输入（音频信号）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642AB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采用先进语音识别技术（如基于深度学习的端到端语音识别模型），将音频信号转换为文本内容</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7BBD15E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转换后的文本内容</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FBA37D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26AF22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793EF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用户调研（发现用户在不方便打字场景下对语音交互需求高）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F59230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用户进入 AI 问答页面，且设备具备录音功能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4826D6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成功：在聊天框显示转换后的文本；失败：提示语音识别失败，可重新尝试</w:t>
            </w:r>
          </w:p>
        </w:tc>
      </w:tr>
      <w:tr w14:paraId="760ED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9E4545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26015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聊天框上传文件</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E22610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用户选择并上传的文件（格式如 pdf、doc、txt 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79DB45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对上传文件进行格式校验和安全性扫描，调用文档解析技术提取文本内容，以便 AI 结合文件内容进行问答</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407A12C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文件成功上传提示，文件文本内容提取结果（若提取成功）</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3F6BF4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FE4C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有相关资料分享或需要基于文件咨询需求的用户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CDF3E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用户反馈（希望能通过上传文件获取更针对性解答）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B1995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 AI 问答页面，且设备允许文件选择和上传</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6FBDFE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成功：文件显示在聊天记录中，AI 可依据文件内容作答；失败：提示文件格式错误或上传失败</w:t>
            </w:r>
          </w:p>
        </w:tc>
      </w:tr>
      <w:tr w14:paraId="3268CB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83095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E6E87A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91C7BC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无（系统后台根据搜索频率、用户行为数据等统计生成）</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9D481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系统定期统计用户搜索关键词的频率、浏览深度、停留时间等数据，按照热度算法对关键词进行排序</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7CB52B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热门搜索关键词列表，按热度从高到低展示</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62FD38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93158E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C9EF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数据分析（发现用户有参考热门问题的习惯）</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2E401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83E2AD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用户可点击热门搜索关键词，快速发起相关提问</w:t>
            </w:r>
          </w:p>
        </w:tc>
      </w:tr>
      <w:tr w14:paraId="767BE5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A78B3F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F51CDA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重新生成 AI 的问答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02AD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 “重新生成” 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CEDCAA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基于原问题，重新进行语义分析、意图识别，调用知识库或外部服务获取新答案</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0185A2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新的清晰准确的文本回答、生动的语音回答（若用户开启语音功能）</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010F6B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1CD3D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 AI 回答不满意的用户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5DB5A9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用户反馈（部分回答未满足期望）</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C9FB8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用户已向 AI 提问并获得初始回答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16BE17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成功：在聊天记录中更新回答内容；失败：提示重新生成失败，可再次尝试</w:t>
            </w:r>
          </w:p>
        </w:tc>
      </w:tr>
      <w:tr w14:paraId="1E038F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65D6F0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B19B6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语音朗读 AI 生成的回答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710674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用户点击语音播放按钮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0D7762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将 AI 生成的文本回答，通过文本转语音技术（如 TTS 引擎）转换为语音信号并播放</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58C38C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语音形式的回答</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0EAA69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01C05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希望解放双眼、在不方便看屏幕场景下获取答案的用户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DFADA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用户调研（部分用户提出语音收听需求）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60C87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已生成文本回答，且设备具备音频播放功能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6FA74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成功：播放语音回答；失败：提示语音播放失败</w:t>
            </w:r>
          </w:p>
        </w:tc>
      </w:tr>
      <w:tr w14:paraId="75C15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1F6570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282946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点赞收藏 AI 的问答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52B5B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用户点击点赞、收藏按钮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9A7D0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点赞操作增加回答的点赞计数，收藏操作将回答保存至用户个人收藏列表</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11E5204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点赞计数更新提示，回答已收藏提示</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7E56C6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3D4279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对优质回答认可、有知识储备需求的用户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ED2554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竞品分析（同类产品有此功能受用户欢迎）</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7D65C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用户已查看 AI 回答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660C7D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成功：显示点赞成功、收藏成功；失败：提示操作失败</w:t>
            </w:r>
          </w:p>
        </w:tc>
      </w:tr>
      <w:tr w14:paraId="07909B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7C5410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D74237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评论区点赞收藏转发，评论区发表评论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78D46B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用户在评论区输入的文字内容、用户点击点赞、收藏、转发按钮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64F1F8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对用户输入的评论内容进行合规性检查（如过滤敏感词、广告等），点赞操作增加评论的点赞计数，收藏操作将评论保存至用户个人收藏列表，转发操作生成分享链接；发表评论则将内容展示在评论区</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6B1361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评论成功发布提示，点赞计数更新提示，评论已收藏提示，转发链接</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31F659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A7884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有互动交流、内容分享需求的用户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A9EC04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用户反馈（希望能在评论区互动）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86C06A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用户已登录，且进入评论区页面</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FAEF69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成功：相应操作成功提示，评论区内容更新；失败：提示操作失败原因</w:t>
            </w:r>
          </w:p>
        </w:tc>
      </w:tr>
      <w:tr w14:paraId="261C1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6160D8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CC5C14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用户登录</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C37A23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手机号（用户注册的有效手机号码）、密码（用户设置的登录密码）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66B181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验证用户身份，将输入的手机号和密码与数据库中存储的加密密码进行比对，记录登录日志，生成用户会话信息</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3BFF53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登录成功 / 失败的消息、用户会话信息</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678271E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70658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F8691E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用户访谈（用户希望快速安全地进入系统）、问卷调查（了解用户对登录便捷性和安全性的需求）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1BC77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 用户已注册账号</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2. 系统运行正常</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900836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成功：用户进入系统主页</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失败：返回登录页并显示错误信息</w:t>
            </w:r>
          </w:p>
        </w:tc>
      </w:tr>
      <w:tr w14:paraId="2D14E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428E39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692319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89AF93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手机号（未注册过的有效号码）、密码（符合强度要求的设置）、验证码（图片或短信形式的动态码）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09A9F6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验证输入信息有效性，加密密码，发送验证邮件或短信，存储用户信息</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60FF233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注册成功 / 失败的消息、用户账户信息</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708C70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03F160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A1F707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用户访谈（新用户希望便捷注册进入系统）、问卷调查（收集用户对注册流程体验的需求）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FDBD0E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用户未拥有可用账号</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9FE7E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成功：提示并跳转登录页面</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失败：返回并显示错误信息</w:t>
            </w:r>
          </w:p>
        </w:tc>
      </w:tr>
      <w:tr w14:paraId="328A0B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0E59D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497FFC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忘记密码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9A259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手机号、密码、验证码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BBFFB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验证用户身份，生成具有时效性且加密的重置密码链接，通过邮件或短信发送给用户，并附带操作指引</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0529A3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重置密码链接、操作指引</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4F3A0E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773502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5F7A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用户访谈（用户反馈忘记密码时希望便捷找回）、问卷调查（收集用户对密码找回流程的期望）</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7E7CC1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用户已输入可用账户名</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67A7D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修改密码</w:t>
            </w:r>
          </w:p>
        </w:tc>
      </w:tr>
      <w:tr w14:paraId="491BE2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321F66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BA3F47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个人中心</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15E3F0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ID、请求的操作（查看个人信息、修改设置等）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29113E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根据用户 ID 加载用户数据，提供编辑界面（修改设置时），处理修改请求并验证数据</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3ABD8BA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操作结果（更新后的个人信息、修改后的设置）</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3D90D1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101680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047D1E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用户访谈（用户希望集中管理个人信息与设置）、问卷调查（了解用户对个人中心功能便捷性的需求）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6D3BBC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E68CD9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个人信息更新和显示</w:t>
            </w:r>
          </w:p>
        </w:tc>
      </w:tr>
      <w:tr w14:paraId="571836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36ADC8A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04AF5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我的反馈</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BF7D52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ID、反馈内容（文字描述、问题细节等）、联系方式（可选，如邮箱、电话）</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936536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对输入的反馈内容进行格式化处理，存储反馈记录，发送确认邮件或短信给用户（若提供联系方式）</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3EDDFCF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反馈提交成功的消息、可能的后续联系方式</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64C37D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8C427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87BB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用户访谈（用户希望跟踪反馈处理进度）、问卷调查（收集用户对反馈功能易用性的需求）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35E58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DEF181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显示所有反馈记录</w:t>
            </w:r>
          </w:p>
        </w:tc>
      </w:tr>
      <w:tr w14:paraId="24A2EE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460F46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969243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新手帮助</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A29D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ID、帮助主题（如 “如何发帖”“怎样搜索内容”）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4D886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根据用户 ID 和选择的帮助主题，从知识库加载对应的帮助文档或指南，优化排版（图文指南）或提供播放界面与操作指导（视频）</w:t>
            </w:r>
          </w:p>
        </w:tc>
        <w:tc>
          <w:tcPr>
            <w:tcW w:w="1021" w:type="dxa"/>
            <w:tcBorders>
              <w:top w:val="nil"/>
              <w:left w:val="nil"/>
              <w:bottom w:val="nil"/>
            </w:tcBorders>
            <w:shd w:val="clear" w:color="auto" w:fill="FFFFFF"/>
            <w:tcMar>
              <w:top w:w="120" w:type="dxa"/>
              <w:left w:w="180" w:type="dxa"/>
              <w:bottom w:w="120" w:type="dxa"/>
              <w:right w:w="180" w:type="dxa"/>
            </w:tcMar>
            <w:vAlign w:val="center"/>
          </w:tcPr>
          <w:p w14:paraId="461B74B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丰富的帮助内容（包括步骤清晰的视频、图文教程）</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4838BE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低</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E29290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292F1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用户访谈（新用户希望快速熟悉系统操作）</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9D3D5E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078EE7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可查看所有帮助内容</w:t>
            </w:r>
          </w:p>
        </w:tc>
      </w:tr>
    </w:tbl>
    <w:p w14:paraId="0DD30CBC">
      <w:pPr>
        <w:jc w:val="both"/>
        <w:rPr>
          <w:rFonts w:hint="eastAsia"/>
          <w:b/>
          <w:bCs/>
          <w:i w:val="0"/>
          <w:iCs w:val="0"/>
          <w:sz w:val="52"/>
          <w:szCs w:val="52"/>
          <w:lang w:val="en-US" w:eastAsia="zh-CN"/>
        </w:rPr>
      </w:pPr>
    </w:p>
    <w:p w14:paraId="74975994">
      <w:pPr>
        <w:jc w:val="both"/>
        <w:rPr>
          <w:rFonts w:hint="default"/>
          <w:b/>
          <w:bCs/>
          <w:i w:val="0"/>
          <w:iCs w:val="0"/>
          <w:sz w:val="52"/>
          <w:szCs w:val="52"/>
          <w:lang w:val="en-US" w:eastAsia="zh-CN"/>
        </w:rPr>
      </w:pPr>
      <w:r>
        <w:rPr>
          <w:rFonts w:hint="eastAsia"/>
          <w:b/>
          <w:bCs/>
          <w:i w:val="0"/>
          <w:iCs w:val="0"/>
          <w:sz w:val="52"/>
          <w:szCs w:val="52"/>
          <w:lang w:val="en-US" w:eastAsia="zh-CN"/>
        </w:rPr>
        <w:t>KLD评分：</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5"/>
        <w:gridCol w:w="1529"/>
        <w:gridCol w:w="926"/>
        <w:gridCol w:w="926"/>
        <w:gridCol w:w="943"/>
        <w:gridCol w:w="2839"/>
        <w:gridCol w:w="628"/>
      </w:tblGrid>
      <w:tr w14:paraId="116D17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875" w:type="dxa"/>
            <w:tcBorders>
              <w:top w:val="nil"/>
              <w:left w:val="nil"/>
              <w:bottom w:val="nil"/>
            </w:tcBorders>
            <w:shd w:val="clear" w:color="auto" w:fill="FFFFFF"/>
            <w:tcMar>
              <w:top w:w="120" w:type="dxa"/>
              <w:left w:w="180" w:type="dxa"/>
              <w:bottom w:w="120" w:type="dxa"/>
              <w:right w:w="180" w:type="dxa"/>
            </w:tcMar>
            <w:vAlign w:val="center"/>
          </w:tcPr>
          <w:p w14:paraId="3E2F32FD">
            <w:pPr>
              <w:keepNext w:val="0"/>
              <w:keepLines w:val="0"/>
              <w:widowControl/>
              <w:suppressLineNumbers w:val="0"/>
              <w:jc w:val="center"/>
              <w:rPr>
                <w:rFonts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功能编号</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0D3FAF57">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功能名称</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46422CF3">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重要性得分（0 - 5）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30C0802C">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复杂性得分（0 - 3）</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00661E63">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开发难度得分（0 - 2）</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3FE9275A">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总分（0 - 10）</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3C162206">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排序</w:t>
            </w:r>
          </w:p>
        </w:tc>
      </w:tr>
      <w:tr w14:paraId="023994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7C35BB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- 01</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7794C12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问答，聊天记录显示</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765289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B989D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1BE835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1CD997B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9.7</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229FBA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w:t>
            </w:r>
          </w:p>
        </w:tc>
      </w:tr>
      <w:tr w14:paraId="7A3F0A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73D16C4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- 02</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4B9866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语音以及语音转文字</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688437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4.2</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2D4F61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0D910C4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245C59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8.6</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40335F8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w:t>
            </w:r>
          </w:p>
        </w:tc>
      </w:tr>
      <w:tr w14:paraId="6DAF1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5A76D7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- 03</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1FE16C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聊天框上传文件</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3B230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0F0402B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58BF069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2637120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7.6</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050EBAC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w:t>
            </w:r>
          </w:p>
        </w:tc>
      </w:tr>
      <w:tr w14:paraId="3B96E9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4438322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- 04</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461248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0A50ABF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3.0</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3454E8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1622A25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0E8745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6.0</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792A9D0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w:t>
            </w:r>
          </w:p>
        </w:tc>
      </w:tr>
      <w:tr w14:paraId="1AD38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0142BB0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- 05</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2181B73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重新生成 AI 的问答</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08F114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486EE6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778D373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273A99D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5.6</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1C38D6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w:t>
            </w:r>
          </w:p>
        </w:tc>
      </w:tr>
      <w:tr w14:paraId="7DB3C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5A969A2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- 06</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208855E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语音朗读 AI 生成的回答</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C101DF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2.7</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3C333F7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70C7CD4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4A76FDC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5.4</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5E837F7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w:t>
            </w:r>
          </w:p>
        </w:tc>
      </w:tr>
      <w:tr w14:paraId="120571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549FDE0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- 07</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7E344F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点赞收藏 AI 的问答</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2832D0F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0472F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7AF6BD4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361314D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386F0FF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r>
      <w:tr w14:paraId="35EBFC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74B7339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- 08</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5927C55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评论区点赞收藏转发，评论区发表评论</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21C9789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306BBE1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06C0F3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04D8B5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028A54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r>
      <w:tr w14:paraId="2A503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46DA0DB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- 09</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459B3B4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用户登录</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40DE2F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0B79D3E1">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1.</w:t>
            </w:r>
            <w:r>
              <w:rPr>
                <w:rFonts w:hint="eastAsia" w:ascii="Segoe UI" w:hAnsi="Segoe UI" w:eastAsia="Segoe UI" w:cs="Segoe UI"/>
                <w:i w:val="0"/>
                <w:iCs w:val="0"/>
                <w:caps w:val="0"/>
                <w:color w:val="000000"/>
                <w:spacing w:val="0"/>
                <w:kern w:val="0"/>
                <w:sz w:val="16"/>
                <w:szCs w:val="16"/>
                <w:lang w:val="en-US" w:eastAsia="zh-CN" w:bidi="ar"/>
              </w:rPr>
              <w:t>4</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6FB11E3F">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0.9</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00A96B10">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4.9</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4763495D">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9</w:t>
            </w:r>
          </w:p>
        </w:tc>
      </w:tr>
      <w:tr w14:paraId="024DFC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61E78A4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- 10</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2C5C64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02B5D0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A8AC3A1">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1.</w:t>
            </w:r>
            <w:r>
              <w:rPr>
                <w:rFonts w:hint="eastAsia" w:ascii="Segoe UI" w:hAnsi="Segoe UI" w:eastAsia="Segoe UI" w:cs="Segoe UI"/>
                <w:i w:val="0"/>
                <w:iCs w:val="0"/>
                <w:caps w:val="0"/>
                <w:color w:val="000000"/>
                <w:spacing w:val="0"/>
                <w:kern w:val="0"/>
                <w:sz w:val="16"/>
                <w:szCs w:val="16"/>
                <w:lang w:val="en-US" w:eastAsia="zh-CN" w:bidi="ar"/>
              </w:rPr>
              <w:t>5</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466F516D">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0.9</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0336F600">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4.9</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2582CE95">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9</w:t>
            </w:r>
          </w:p>
        </w:tc>
      </w:tr>
      <w:tr w14:paraId="00764D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4911214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- 11</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5C0EF85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忘记密码</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F7F87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65054B51">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1.</w:t>
            </w:r>
            <w:r>
              <w:rPr>
                <w:rFonts w:hint="eastAsia" w:ascii="Segoe UI" w:hAnsi="Segoe UI" w:eastAsia="Segoe UI" w:cs="Segoe UI"/>
                <w:i w:val="0"/>
                <w:iCs w:val="0"/>
                <w:caps w:val="0"/>
                <w:color w:val="000000"/>
                <w:spacing w:val="0"/>
                <w:kern w:val="0"/>
                <w:sz w:val="16"/>
                <w:szCs w:val="16"/>
                <w:lang w:val="en-US" w:eastAsia="zh-CN" w:bidi="ar"/>
              </w:rPr>
              <w:t>4</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1B0A8D46">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0.9</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40C5F92A">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4.8</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019F44BD">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11</w:t>
            </w:r>
          </w:p>
        </w:tc>
      </w:tr>
      <w:tr w14:paraId="1DD041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1141B3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- 12</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4B1AB1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个人中心</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9E763F4">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2.</w:t>
            </w:r>
            <w:r>
              <w:rPr>
                <w:rFonts w:hint="eastAsia" w:ascii="Segoe UI" w:hAnsi="Segoe UI" w:eastAsia="Segoe UI" w:cs="Segoe UI"/>
                <w:i w:val="0"/>
                <w:iCs w:val="0"/>
                <w:caps w:val="0"/>
                <w:color w:val="000000"/>
                <w:spacing w:val="0"/>
                <w:kern w:val="0"/>
                <w:sz w:val="16"/>
                <w:szCs w:val="16"/>
                <w:lang w:val="en-US" w:eastAsia="zh-CN" w:bidi="ar"/>
              </w:rPr>
              <w:t>4</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454E8F3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424BC566">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0.8</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5736C90F">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4.7</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690694BD">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12</w:t>
            </w:r>
          </w:p>
        </w:tc>
      </w:tr>
      <w:tr w14:paraId="6327EF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115A540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- 13</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081E3A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我的反馈</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7CF75D4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146764E8">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1.</w:t>
            </w:r>
            <w:r>
              <w:rPr>
                <w:rFonts w:hint="eastAsia" w:ascii="Segoe UI" w:hAnsi="Segoe UI" w:eastAsia="Segoe UI" w:cs="Segoe UI"/>
                <w:i w:val="0"/>
                <w:iCs w:val="0"/>
                <w:caps w:val="0"/>
                <w:color w:val="000000"/>
                <w:spacing w:val="0"/>
                <w:kern w:val="0"/>
                <w:sz w:val="16"/>
                <w:szCs w:val="16"/>
                <w:lang w:val="en-US" w:eastAsia="zh-CN" w:bidi="ar"/>
              </w:rPr>
              <w:t>4</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6C9AE9FE">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0.8</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5A015FEE">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4.</w:t>
            </w:r>
            <w:r>
              <w:rPr>
                <w:rFonts w:hint="eastAsia" w:ascii="Segoe UI" w:hAnsi="Segoe UI" w:eastAsia="Segoe UI" w:cs="Segoe UI"/>
                <w:i w:val="0"/>
                <w:iCs w:val="0"/>
                <w:caps w:val="0"/>
                <w:color w:val="000000"/>
                <w:spacing w:val="0"/>
                <w:kern w:val="0"/>
                <w:sz w:val="16"/>
                <w:szCs w:val="16"/>
                <w:lang w:val="en-US" w:eastAsia="zh-CN" w:bidi="ar"/>
              </w:rPr>
              <w:t>6</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40265BC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r>
      <w:tr w14:paraId="75D969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5" w:type="dxa"/>
            <w:tcBorders>
              <w:top w:val="nil"/>
              <w:left w:val="nil"/>
              <w:bottom w:val="nil"/>
            </w:tcBorders>
            <w:shd w:val="clear" w:color="auto" w:fill="FFFFFF"/>
            <w:tcMar>
              <w:top w:w="120" w:type="dxa"/>
              <w:left w:w="180" w:type="dxa"/>
              <w:bottom w:w="120" w:type="dxa"/>
              <w:right w:w="180" w:type="dxa"/>
            </w:tcMar>
            <w:vAlign w:val="center"/>
          </w:tcPr>
          <w:p w14:paraId="4BF9BDF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- 14</w:t>
            </w:r>
          </w:p>
        </w:tc>
        <w:tc>
          <w:tcPr>
            <w:tcW w:w="1529" w:type="dxa"/>
            <w:tcBorders>
              <w:top w:val="nil"/>
              <w:left w:val="nil"/>
              <w:bottom w:val="nil"/>
            </w:tcBorders>
            <w:shd w:val="clear" w:color="auto" w:fill="FFFFFF"/>
            <w:tcMar>
              <w:top w:w="120" w:type="dxa"/>
              <w:left w:w="180" w:type="dxa"/>
              <w:bottom w:w="120" w:type="dxa"/>
              <w:right w:w="180" w:type="dxa"/>
            </w:tcMar>
            <w:vAlign w:val="center"/>
          </w:tcPr>
          <w:p w14:paraId="3756A54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新手帮助</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549337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926" w:type="dxa"/>
            <w:tcBorders>
              <w:top w:val="nil"/>
              <w:left w:val="nil"/>
              <w:bottom w:val="nil"/>
            </w:tcBorders>
            <w:shd w:val="clear" w:color="auto" w:fill="FFFFFF"/>
            <w:tcMar>
              <w:top w:w="120" w:type="dxa"/>
              <w:left w:w="180" w:type="dxa"/>
              <w:bottom w:w="120" w:type="dxa"/>
              <w:right w:w="180" w:type="dxa"/>
            </w:tcMar>
            <w:vAlign w:val="center"/>
          </w:tcPr>
          <w:p w14:paraId="3865BA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943" w:type="dxa"/>
            <w:tcBorders>
              <w:top w:val="nil"/>
              <w:left w:val="nil"/>
              <w:bottom w:val="nil"/>
            </w:tcBorders>
            <w:shd w:val="clear" w:color="auto" w:fill="FFFFFF"/>
            <w:tcMar>
              <w:top w:w="120" w:type="dxa"/>
              <w:left w:w="180" w:type="dxa"/>
              <w:bottom w:w="120" w:type="dxa"/>
              <w:right w:w="180" w:type="dxa"/>
            </w:tcMar>
            <w:vAlign w:val="center"/>
          </w:tcPr>
          <w:p w14:paraId="260359F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2839" w:type="dxa"/>
            <w:tcBorders>
              <w:top w:val="nil"/>
              <w:left w:val="nil"/>
              <w:bottom w:val="nil"/>
            </w:tcBorders>
            <w:shd w:val="clear" w:color="auto" w:fill="FFFFFF"/>
            <w:tcMar>
              <w:top w:w="120" w:type="dxa"/>
              <w:left w:w="180" w:type="dxa"/>
              <w:bottom w:w="120" w:type="dxa"/>
              <w:right w:w="180" w:type="dxa"/>
            </w:tcMar>
            <w:vAlign w:val="center"/>
          </w:tcPr>
          <w:p w14:paraId="720D28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4.1</w:t>
            </w:r>
          </w:p>
        </w:tc>
        <w:tc>
          <w:tcPr>
            <w:tcW w:w="628" w:type="dxa"/>
            <w:tcBorders>
              <w:top w:val="nil"/>
              <w:left w:val="nil"/>
              <w:bottom w:val="nil"/>
              <w:right w:val="nil"/>
            </w:tcBorders>
            <w:shd w:val="clear" w:color="auto" w:fill="FFFFFF"/>
            <w:tcMar>
              <w:top w:w="120" w:type="dxa"/>
              <w:left w:w="180" w:type="dxa"/>
              <w:bottom w:w="120" w:type="dxa"/>
              <w:right w:w="180" w:type="dxa"/>
            </w:tcMar>
            <w:vAlign w:val="center"/>
          </w:tcPr>
          <w:p w14:paraId="599E06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r>
    </w:tbl>
    <w:p w14:paraId="02411198">
      <w:pPr>
        <w:jc w:val="both"/>
        <w:outlineLvl w:val="3"/>
        <w:rPr>
          <w:rFonts w:hint="default"/>
          <w:b/>
          <w:bCs/>
          <w:i w:val="0"/>
          <w:iCs w:val="0"/>
          <w:sz w:val="52"/>
          <w:szCs w:val="52"/>
          <w:lang w:val="en-US" w:eastAsia="zh-CN"/>
        </w:rPr>
      </w:pPr>
      <w:r>
        <w:rPr>
          <w:rFonts w:hint="eastAsia"/>
          <w:b/>
          <w:bCs/>
          <w:i w:val="0"/>
          <w:iCs w:val="0"/>
          <w:sz w:val="36"/>
          <w:szCs w:val="36"/>
          <w:lang w:val="en-US" w:eastAsia="zh-CN"/>
        </w:rPr>
        <w:t>4.6.1.2管理员页面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41"/>
        <w:gridCol w:w="724"/>
        <w:gridCol w:w="1016"/>
        <w:gridCol w:w="1114"/>
        <w:gridCol w:w="985"/>
        <w:gridCol w:w="840"/>
        <w:gridCol w:w="724"/>
        <w:gridCol w:w="1002"/>
        <w:gridCol w:w="840"/>
        <w:gridCol w:w="780"/>
      </w:tblGrid>
      <w:tr w14:paraId="0CAAEF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A7E7850">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序号</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68FF82C6">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功能编号</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6E68DA6B">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功能名称</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00EF4A0C">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输入内容</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36BDFB6D">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处理过程</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210BA5E5">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输出内容</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50E93393">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优先级</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75294799">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用户角色</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295D6F0D">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需求来源</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2123AD75">
            <w:pPr>
              <w:keepNext w:val="0"/>
              <w:keepLines w:val="0"/>
              <w:widowControl/>
              <w:suppressLineNumbers w:val="0"/>
              <w:jc w:val="center"/>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b/>
                <w:bCs/>
                <w:i w:val="0"/>
                <w:iCs w:val="0"/>
                <w:caps w:val="0"/>
                <w:color w:val="000000"/>
                <w:spacing w:val="0"/>
                <w:kern w:val="0"/>
                <w:sz w:val="16"/>
                <w:szCs w:val="16"/>
                <w:lang w:val="en-US" w:eastAsia="zh-CN" w:bidi="ar"/>
              </w:rPr>
              <w:t>前置条件</w:t>
            </w:r>
          </w:p>
        </w:tc>
      </w:tr>
      <w:tr w14:paraId="0CAF37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094CA89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68B49C2B">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FNC - 01</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57F64A06">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用户管理</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009E104C">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用户信息（包括用户名、密码、联系方式、身份信息等）、权限设置（不同角色对应的操作权限）</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397CB618">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验证用户信息的完整性与准确性，与数据库比对后更新用户权限，并记录操作日志</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BA3C62F">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更新后的用户信息（如修改后的联系方式、身份状态）、权限（明确可访问功能模块和操作类型）</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149CD834">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2A4B51B9">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7A7832DF">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系统设计（从整体架构角度规划用户管理模块的功能）、用户需求收集（不同岗位用户对权限管理的需求）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6BB963EC">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用户已登录管理员账号，普通用户权限变更</w:t>
            </w:r>
          </w:p>
        </w:tc>
      </w:tr>
      <w:tr w14:paraId="5A3EA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2C265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3BB40D3D">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FNC - 02</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33D5E11C">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内容审核</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3E8F45A4">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帖子内容审核（包含文字、图片、链接等所有用户提交的元素）</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46BEBA31">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管理员依据预设的审核规则对用户提交的内容进行全面审核，判断内容是否合规，拒绝违规内容</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8F9023A">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明确的审核结果（合规或不合规及原因）</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70A16ECE">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6248170D">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21DE051A">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系统设计（从后台管理角度规划审核功能）、用户访谈（收集用户对健康社区环境的期望，希望严格审核违规内容）</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2C57AFD0">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用户已登录管理员账号</w:t>
            </w:r>
          </w:p>
        </w:tc>
      </w:tr>
      <w:tr w14:paraId="0A82BC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50D9F0E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67347706">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FNC - 03</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3C02B723">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反馈处理</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191399FA">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用户反馈的内容（文字描述问题、建议，可能附带的截图等）</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1BE61313">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管理员审核用户反馈内容的真实性和合理性，针对反馈内容进行处理，将更新内容应用到小程序端</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0C791B99">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更新后的小程序</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56FC9403">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3E8B6194">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09AC8B19">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系统设计（考虑系统持续优化的需求）、用户访谈（了解用户希望反馈问题得到及时处理的诉求）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3BE959B5">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用户已登录管理员账号</w:t>
            </w:r>
          </w:p>
        </w:tc>
      </w:tr>
      <w:tr w14:paraId="2CC6B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7005066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14343EDC">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- 04</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6489B95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管理员知识库管理新建知识库</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6888D5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管理员输入的知识库名称、描述、生效状态选择、分类信息，上传的知识库内容文件</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3F14298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对输入信息进行格式校验和完整性检查，将知识库相关信息存储至数据库，对上传文件进行存储和索引建立</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655A9E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新建知识库成功提示，新的知识库信息展示</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44BC693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3F0BABB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4B14E42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业务需求（需要对知识库进行有效管理和扩充）</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09C59D2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管理员登录系统，具备知识库管理权限</w:t>
            </w:r>
          </w:p>
        </w:tc>
      </w:tr>
      <w:tr w14:paraId="4A184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0323839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06862251">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- 05</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6A9168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在已有知识库中添加文件丰富知识库</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3D646A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管理员选择并上传的文件（格式如 pdf、doc、txt 等），选择的已有知识库</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75DB0F7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对上传文件进行格式校验和安全性扫描，将文件内容添加至所选知识库，更新知识库索引</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F09E9A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文件成功添加提示，知识库内容更新提示</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66D52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2A138D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5C984A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业务需求（持续丰富知识库内容）</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7F16907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管理员登录系统，具备知识库管理权限，已选择目标知识库</w:t>
            </w:r>
          </w:p>
        </w:tc>
      </w:tr>
      <w:tr w14:paraId="14DA3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BBF36A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14CDE90F">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- 06</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31B52F9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问答，聊天记录显示</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11E85AD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用户问题（以文字形式输入的文本内容，或通过语音输入的音频信息）、文档（系统内置的知识库文档、外部导入的政策文件、操作指南等相关资料）</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4840556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对用户输入的问题进行语义分析、意图识别，调用知识库或外部服务获取答案，生成语音或文本形式的回答，并记录聊天记录</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A09143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问答结果（清晰准确的文本回答、生动的语音回答）、聊天记录列表（包含提问时间、问题内容、回答内容）</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0E93E8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1819321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77C3E5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用户访谈（与学生、教师、行政人员等交流，了解他们对问答功能的期望）、问卷调查（收集大量用户对问答响应速度、回答准确性的需求）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0BB7EE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用户已成功登录并进入问答页面</w:t>
            </w:r>
          </w:p>
        </w:tc>
      </w:tr>
      <w:tr w14:paraId="6B5898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0C31CE7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24A56A8D">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- 07</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45A7E5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语音以及语音转文字</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20F1069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用户语音输入（音频信号）</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02624F2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采用先进语音识别技术（如基于深度学习的端到端语音识别模型），将音频信号转换为文本内容</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33F47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转换后的文本内容</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293C44B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7650D0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72BDCB1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用户调研（发现用户在不方便打字场景下对语音交互需求高）</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20D7B0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用户进入 AI 问答页面，且设备具备录音功能</w:t>
            </w:r>
          </w:p>
        </w:tc>
      </w:tr>
      <w:tr w14:paraId="2C3B7D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FA5C74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47EDC867">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- 08</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75BE2CF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聊天框上传文件</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5B54E6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用户选择并上传的文件（格式如 pdf、doc、txt 等）</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61F5BA2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对上传文件进行格式校验和安全性扫描，调用文档解析技术提取文本内容，以便 AI 结合文件内容进行问答</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3531F6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文件成功上传提示，文件文本内容提取结果（若提取成功）</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B9AAF5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1A3C6B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有相关资料分享或需要基于文件咨询需求的用户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47F1F2E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 AI 问答页面，且设备允许文件选择和上传</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56E715E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成功：文件显示在聊天记录中，AI 可依据文件内容作答；失败：提示文件格式错误或上传失败</w:t>
            </w:r>
          </w:p>
        </w:tc>
      </w:tr>
      <w:tr w14:paraId="7F302D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A44B1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2A8DF839">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- 09</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65BE80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11B7AFA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无（系统后台根据搜索频率、用户行为数据等统计生成）</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07D8C55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系统定期统计用户搜索关键词的频率、浏览深度、停留时间等数据，按照热度算法对关键词进行排序</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63A9336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热门搜索关键词列表，按热度从高到低展示</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472C6E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176021F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1887934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数据分析（发现用户有参考热门问题的习惯）</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34CAD0F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w:t>
            </w:r>
          </w:p>
        </w:tc>
      </w:tr>
      <w:tr w14:paraId="55A85F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48ADEA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7D65C269">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- 10</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7871AA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重新生成 AI 的问答</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5720570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 “重新生成” 按钮</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4445A0F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基于原问题，重新进行语义分析、意图识别，调用知识库或外部服务获取新答案</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9D259B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新的清晰准确的文本回答、生动的语音回答（若用户开启语音功能）</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30A029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3F3EA11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 AI 回答不满意的用户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4A091C3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用户反馈（部分回答未满足期望）</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7E628F8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用户已向 AI 提问并获得初始回答</w:t>
            </w:r>
          </w:p>
        </w:tc>
      </w:tr>
      <w:tr w14:paraId="3E2711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4F1D96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52E80FAA">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- 11</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451273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语音朗读 AI 生成的回答</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5BED34A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用户点击语音播放按钮</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4AD57D8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将 AI 生成的文本回答，通过文本转语音技术（如 TTS 引擎）转换为语音信号并播放</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1E365F5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语音形式的回答</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134852B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2C603C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希望解放双眼、在不方便看屏幕场景下获取答案的用户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7D16751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用户调研（部分用户提出语音收听需求）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2F5865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已生成文本回答，且设备具备音频播放功能</w:t>
            </w:r>
          </w:p>
        </w:tc>
      </w:tr>
      <w:tr w14:paraId="3A63E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3B26353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78BF3822">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- 12</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50F9CC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点赞收藏 AI 的问答</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11B258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用户点击点赞、收藏按钮</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20C7C7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点赞操作增加回答的点赞计数，收藏操作将回答保存至用户个人收藏列表</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096AB98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点赞计数更新提示，回答已收藏提示</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E7C625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3065E4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对优质回答认可、有知识储备需求的用户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4B0029D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竞品分析（同类产品有此功能受用户欢迎）</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7C5A82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用户已查看 AI 回答</w:t>
            </w:r>
          </w:p>
        </w:tc>
      </w:tr>
      <w:tr w14:paraId="166CB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71230FD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52B917FE">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- 13</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01D326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评论区点赞收藏转发，评论区发表评论</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3646E3B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用户在评论区输入的文字内容、用户点击点赞、收藏、转发按钮</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7D8DF9F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对用户输入的评论内容进行合规性检查（如过滤敏感词、广告等），点赞操作增加评论的点赞计数，收藏操作将评论保存至用户个人收藏列表，转发操作生成分享链接；发表评论则将内容展示在评论区</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605A5C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评论成功发布提示，点赞计数更新提示，评论已收藏提示，转发链接</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B061DA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1FA4682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有互动交流、内容分享需求的用户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5310F9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用户反馈（希望能在评论区互动）</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2641B28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用户已登录，且进入评论区页面</w:t>
            </w:r>
          </w:p>
        </w:tc>
      </w:tr>
      <w:tr w14:paraId="079A40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6F94A9D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4CDEB749">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- 14</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2B8F6D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用户登录</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7A1300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手机号（用户注册的有效手机号码）、密码（用户设置的登录密码）</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7B96B52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验证用户身份，将输入的手机号和密码与数据库中存储的加密密码进行比对，记录登录日志，生成用户会话信息</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BA86D0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登录成功 / 失败的消息、用户会话信息</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4BC52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6BF6A1E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729B047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用户访谈（用户希望快速安全地进入系统）、问卷调查（了解用户对登录便捷性和安全性的需求）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17D9091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 用户已注册账号；2. 系统运行正常</w:t>
            </w:r>
          </w:p>
        </w:tc>
      </w:tr>
      <w:tr w14:paraId="7B3062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4C5B714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1B06DF88">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- 15</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547B45E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244E88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手机号（未注册过的有效号码）、密码（符合强度要求的设置）、验证码（图片或短信形式的动态码）</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10BAF61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验证输入信息有效性，加密密码，发送验证邮件或短信，存储用户信息</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E2CAB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注册成功 / 失败的消息、用户账户信息</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7BBE4FD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67B58C2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6343DB6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用户访谈（新用户希望便捷注册进入系统）、问卷调查（收集用户对注册流程体验的需求）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5ADF0F1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用户未拥有可用账号</w:t>
            </w:r>
          </w:p>
        </w:tc>
      </w:tr>
      <w:tr w14:paraId="37EF61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6E79572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0DC65128">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- 16</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2A01287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忘记密码</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6A31E69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手机号、密码、验证码</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23E3496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验证用户身份，生成具有时效性且加密的重置密码链接，通过邮件或短信发送给用户，并附带操作指引</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79DFA66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重置密码链接、操作指引</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4AD7B78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6D9E303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412A38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用户访谈（用户反馈忘记密码时希望便捷找回）、问卷调查（收集用户对密码找回流程的期望）</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4397CE2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用户已输入可用账户名</w:t>
            </w:r>
          </w:p>
        </w:tc>
      </w:tr>
      <w:tr w14:paraId="0B057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66CB152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0B4CD550">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- 17</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07E87CB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个人中心</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2815C07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ID、请求的操作（查看个人信息、修改设置等）</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773D5B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根据用户 ID 加载用户数据，提供编辑界面（修改设置时），处理修改请求并验证数据</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23FE845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操作结果（更新后的个人信息、修改后的设置）</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31F0A6B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5E18F3D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237DD0C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用户访谈（用户希望集中管理个人信息与设置）、问卷调查（了解用户对个人中心功能便捷性的需求）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06CB469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r>
      <w:tr w14:paraId="469A33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4CC417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2CA05D38">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FNC - 18</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7878383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我的反馈</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3C922C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ID、反馈内容（文字描述、问题细节等）、联系方式（可选，如邮箱、电话）</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5D3E91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对输入的反馈内容进行格式化处理，存储反馈记录，发送确认邮件或短信给用户（若提供联系方式）</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5C47E93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反馈提交成功的消息、可能的后续联系方式</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088D70F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2FE0D07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6E488E9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用户访谈（用户希望跟踪反馈处理进度）、问卷调查（收集用户对反馈功能易用性的需求）</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5BF11C8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r>
      <w:tr w14:paraId="7AE77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5" w:type="dxa"/>
            <w:tcBorders>
              <w:top w:val="nil"/>
              <w:left w:val="nil"/>
              <w:bottom w:val="nil"/>
            </w:tcBorders>
            <w:shd w:val="clear" w:color="auto" w:fill="FFFFFF"/>
            <w:tcMar>
              <w:top w:w="120" w:type="dxa"/>
              <w:left w:w="180" w:type="dxa"/>
              <w:bottom w:w="120" w:type="dxa"/>
              <w:right w:w="180" w:type="dxa"/>
            </w:tcMar>
            <w:vAlign w:val="center"/>
          </w:tcPr>
          <w:p w14:paraId="22D46C43">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19</w:t>
            </w:r>
          </w:p>
        </w:tc>
        <w:tc>
          <w:tcPr>
            <w:tcW w:w="738" w:type="dxa"/>
            <w:tcBorders>
              <w:top w:val="nil"/>
              <w:left w:val="nil"/>
              <w:bottom w:val="nil"/>
            </w:tcBorders>
            <w:shd w:val="clear" w:color="auto" w:fill="FFFFFF"/>
            <w:tcMar>
              <w:top w:w="120" w:type="dxa"/>
              <w:left w:w="180" w:type="dxa"/>
              <w:bottom w:w="120" w:type="dxa"/>
              <w:right w:w="180" w:type="dxa"/>
            </w:tcMar>
            <w:vAlign w:val="center"/>
          </w:tcPr>
          <w:p w14:paraId="6421F2E5">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FNC - 19</w:t>
            </w:r>
          </w:p>
        </w:tc>
        <w:tc>
          <w:tcPr>
            <w:tcW w:w="1086" w:type="dxa"/>
            <w:tcBorders>
              <w:top w:val="nil"/>
              <w:left w:val="nil"/>
              <w:bottom w:val="nil"/>
            </w:tcBorders>
            <w:shd w:val="clear" w:color="auto" w:fill="FFFFFF"/>
            <w:tcMar>
              <w:top w:w="120" w:type="dxa"/>
              <w:left w:w="180" w:type="dxa"/>
              <w:bottom w:w="120" w:type="dxa"/>
              <w:right w:w="180" w:type="dxa"/>
            </w:tcMar>
            <w:vAlign w:val="center"/>
          </w:tcPr>
          <w:p w14:paraId="6288BFEA">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新手帮助</w:t>
            </w:r>
          </w:p>
        </w:tc>
        <w:tc>
          <w:tcPr>
            <w:tcW w:w="1171" w:type="dxa"/>
            <w:tcBorders>
              <w:top w:val="nil"/>
              <w:left w:val="nil"/>
              <w:bottom w:val="nil"/>
            </w:tcBorders>
            <w:shd w:val="clear" w:color="auto" w:fill="FFFFFF"/>
            <w:tcMar>
              <w:top w:w="120" w:type="dxa"/>
              <w:left w:w="180" w:type="dxa"/>
              <w:bottom w:w="120" w:type="dxa"/>
              <w:right w:w="180" w:type="dxa"/>
            </w:tcMar>
            <w:vAlign w:val="center"/>
          </w:tcPr>
          <w:p w14:paraId="4E1DE3B2">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 ID、帮助主题（如 “如何发帖”“怎样搜索内容”）</w:t>
            </w:r>
          </w:p>
        </w:tc>
        <w:tc>
          <w:tcPr>
            <w:tcW w:w="1015" w:type="dxa"/>
            <w:tcBorders>
              <w:top w:val="nil"/>
              <w:left w:val="nil"/>
              <w:bottom w:val="nil"/>
            </w:tcBorders>
            <w:shd w:val="clear" w:color="auto" w:fill="FFFFFF"/>
            <w:tcMar>
              <w:top w:w="120" w:type="dxa"/>
              <w:left w:w="180" w:type="dxa"/>
              <w:bottom w:w="120" w:type="dxa"/>
              <w:right w:w="180" w:type="dxa"/>
            </w:tcMar>
            <w:vAlign w:val="center"/>
          </w:tcPr>
          <w:p w14:paraId="08DD7023">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根据用户 ID 和选择的帮助主题，从知识库加载对应的帮助文档或指南，优化排版（图文指南）或提供播放界面与操作指导（视频）</w:t>
            </w:r>
          </w:p>
        </w:tc>
        <w:tc>
          <w:tcPr>
            <w:tcW w:w="520" w:type="dxa"/>
            <w:tcBorders>
              <w:top w:val="nil"/>
              <w:left w:val="nil"/>
              <w:bottom w:val="nil"/>
            </w:tcBorders>
            <w:shd w:val="clear" w:color="auto" w:fill="FFFFFF"/>
            <w:tcMar>
              <w:top w:w="120" w:type="dxa"/>
              <w:left w:w="180" w:type="dxa"/>
              <w:bottom w:w="120" w:type="dxa"/>
              <w:right w:w="180" w:type="dxa"/>
            </w:tcMar>
            <w:vAlign w:val="center"/>
          </w:tcPr>
          <w:p w14:paraId="05FC301E">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丰富的帮助内容（包括步骤清晰的视频、图文教程）</w:t>
            </w:r>
          </w:p>
        </w:tc>
        <w:tc>
          <w:tcPr>
            <w:tcW w:w="766" w:type="dxa"/>
            <w:tcBorders>
              <w:top w:val="nil"/>
              <w:left w:val="nil"/>
              <w:bottom w:val="nil"/>
            </w:tcBorders>
            <w:shd w:val="clear" w:color="auto" w:fill="FFFFFF"/>
            <w:tcMar>
              <w:top w:w="120" w:type="dxa"/>
              <w:left w:w="180" w:type="dxa"/>
              <w:bottom w:w="120" w:type="dxa"/>
              <w:right w:w="180" w:type="dxa"/>
            </w:tcMar>
            <w:vAlign w:val="center"/>
          </w:tcPr>
          <w:p w14:paraId="2A52C8DF">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低</w:t>
            </w:r>
          </w:p>
        </w:tc>
        <w:tc>
          <w:tcPr>
            <w:tcW w:w="1070" w:type="dxa"/>
            <w:tcBorders>
              <w:top w:val="nil"/>
              <w:left w:val="nil"/>
              <w:bottom w:val="nil"/>
            </w:tcBorders>
            <w:shd w:val="clear" w:color="auto" w:fill="FFFFFF"/>
            <w:tcMar>
              <w:top w:w="120" w:type="dxa"/>
              <w:left w:w="180" w:type="dxa"/>
              <w:bottom w:w="120" w:type="dxa"/>
              <w:right w:w="180" w:type="dxa"/>
            </w:tcMar>
            <w:vAlign w:val="center"/>
          </w:tcPr>
          <w:p w14:paraId="2C2CB936">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834" w:type="dxa"/>
            <w:tcBorders>
              <w:top w:val="nil"/>
              <w:left w:val="nil"/>
              <w:bottom w:val="nil"/>
            </w:tcBorders>
            <w:shd w:val="clear" w:color="auto" w:fill="FFFFFF"/>
            <w:tcMar>
              <w:top w:w="120" w:type="dxa"/>
              <w:left w:w="180" w:type="dxa"/>
              <w:bottom w:w="120" w:type="dxa"/>
              <w:right w:w="180" w:type="dxa"/>
            </w:tcMar>
            <w:vAlign w:val="center"/>
          </w:tcPr>
          <w:p w14:paraId="381A2E92">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用户访谈（新用户希望快速熟悉系统操作）</w:t>
            </w:r>
          </w:p>
        </w:tc>
        <w:tc>
          <w:tcPr>
            <w:tcW w:w="801" w:type="dxa"/>
            <w:tcBorders>
              <w:top w:val="nil"/>
              <w:left w:val="nil"/>
              <w:bottom w:val="nil"/>
              <w:right w:val="nil"/>
            </w:tcBorders>
            <w:shd w:val="clear" w:color="auto" w:fill="FFFFFF"/>
            <w:tcMar>
              <w:top w:w="120" w:type="dxa"/>
              <w:left w:w="180" w:type="dxa"/>
              <w:bottom w:w="120" w:type="dxa"/>
              <w:right w:w="180" w:type="dxa"/>
            </w:tcMar>
            <w:vAlign w:val="center"/>
          </w:tcPr>
          <w:p w14:paraId="4DD2CBDE">
            <w:pPr>
              <w:keepNext w:val="0"/>
              <w:keepLines w:val="0"/>
              <w:widowControl/>
              <w:suppressLineNumbers w:val="0"/>
              <w:jc w:val="left"/>
              <w:rPr>
                <w:rFonts w:hint="default" w:ascii="Segoe UI" w:hAnsi="Segoe UI" w:eastAsia="Segoe UI" w:cs="Segoe UI"/>
                <w:i w:val="0"/>
                <w:iCs w:val="0"/>
                <w:caps w:val="0"/>
                <w:color w:val="000000"/>
                <w:spacing w:val="0"/>
                <w:kern w:val="0"/>
                <w:sz w:val="16"/>
                <w:szCs w:val="16"/>
                <w:lang w:val="en-US" w:eastAsia="zh-CN" w:bidi="ar"/>
              </w:rPr>
            </w:pPr>
            <w:r>
              <w:rPr>
                <w:rFonts w:hint="default" w:ascii="Segoe UI" w:hAnsi="Segoe UI" w:eastAsia="Segoe UI" w:cs="Segoe UI"/>
                <w:i w:val="0"/>
                <w:iCs w:val="0"/>
                <w:caps w:val="0"/>
                <w:color w:val="000000"/>
                <w:spacing w:val="0"/>
                <w:kern w:val="0"/>
                <w:sz w:val="16"/>
                <w:szCs w:val="16"/>
                <w:lang w:val="en-US" w:eastAsia="zh-CN" w:bidi="ar"/>
              </w:rPr>
              <w:t>用户已成功登录系统</w:t>
            </w:r>
          </w:p>
        </w:tc>
      </w:tr>
    </w:tbl>
    <w:p w14:paraId="0991B132">
      <w:pPr>
        <w:jc w:val="both"/>
        <w:rPr>
          <w:rFonts w:hint="default"/>
          <w:b/>
          <w:bCs/>
          <w:i w:val="0"/>
          <w:iCs w:val="0"/>
          <w:sz w:val="52"/>
          <w:szCs w:val="52"/>
          <w:lang w:val="en-US" w:eastAsia="zh-CN"/>
        </w:rPr>
      </w:pPr>
    </w:p>
    <w:p w14:paraId="030A83ED">
      <w:pPr>
        <w:jc w:val="both"/>
        <w:rPr>
          <w:rFonts w:hint="default"/>
          <w:b/>
          <w:bCs/>
          <w:i w:val="0"/>
          <w:iCs w:val="0"/>
          <w:sz w:val="52"/>
          <w:szCs w:val="52"/>
          <w:lang w:val="en-US" w:eastAsia="zh-CN"/>
        </w:rPr>
      </w:pPr>
    </w:p>
    <w:p w14:paraId="12A20945">
      <w:pPr>
        <w:jc w:val="both"/>
        <w:rPr>
          <w:rFonts w:hint="eastAsia"/>
          <w:b/>
          <w:bCs/>
          <w:i w:val="0"/>
          <w:iCs w:val="0"/>
          <w:sz w:val="52"/>
          <w:szCs w:val="52"/>
          <w:lang w:val="en-US" w:eastAsia="zh-CN"/>
        </w:rPr>
      </w:pPr>
      <w:r>
        <w:rPr>
          <w:rFonts w:hint="eastAsia"/>
          <w:b/>
          <w:bCs/>
          <w:i w:val="0"/>
          <w:iCs w:val="0"/>
          <w:sz w:val="52"/>
          <w:szCs w:val="52"/>
          <w:lang w:val="en-US" w:eastAsia="zh-CN"/>
        </w:rPr>
        <w:t>KLD评分：</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34"/>
        <w:gridCol w:w="1234"/>
        <w:gridCol w:w="1234"/>
        <w:gridCol w:w="1234"/>
        <w:gridCol w:w="1234"/>
        <w:gridCol w:w="1234"/>
        <w:gridCol w:w="1234"/>
      </w:tblGrid>
      <w:tr w14:paraId="179B41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1234" w:type="dxa"/>
            <w:tcBorders>
              <w:top w:val="nil"/>
              <w:left w:val="nil"/>
              <w:bottom w:val="nil"/>
            </w:tcBorders>
            <w:shd w:val="clear" w:color="auto" w:fill="FFFFFF"/>
            <w:tcMar>
              <w:top w:w="120" w:type="dxa"/>
              <w:left w:w="180" w:type="dxa"/>
              <w:bottom w:w="120" w:type="dxa"/>
              <w:right w:w="180" w:type="dxa"/>
            </w:tcMar>
            <w:vAlign w:val="center"/>
          </w:tcPr>
          <w:p w14:paraId="57FD0F3F">
            <w:pPr>
              <w:keepNext w:val="0"/>
              <w:keepLines w:val="0"/>
              <w:widowControl/>
              <w:suppressLineNumbers w:val="0"/>
              <w:jc w:val="center"/>
              <w:rPr>
                <w:rFonts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功能编号</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05BB735">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功能名称</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ED5B8E7">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重要性得分（0 - 5）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42E9E04">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复杂性得分（0 - 3）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7E8A689">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开发难度得分（0 - 2）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213B044">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总分（0 - 10）</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7F9B961C">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排序</w:t>
            </w:r>
          </w:p>
        </w:tc>
      </w:tr>
      <w:tr w14:paraId="2BC3B8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288C806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D61CA4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用户管理</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F0C9A3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D509E6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9D990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F8823B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8.8</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0500C4A5">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2</w:t>
            </w:r>
          </w:p>
        </w:tc>
      </w:tr>
      <w:tr w14:paraId="6AA12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4898F07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97321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内容审核</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A4AE70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2970D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E76977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638AEF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8.5</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309EC2C3">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3</w:t>
            </w:r>
          </w:p>
        </w:tc>
      </w:tr>
      <w:tr w14:paraId="0FBAA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534EAF1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7604DA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反馈处理</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65C857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90EE86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C12AAD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4BD6CF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8.4</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35523F22">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4</w:t>
            </w:r>
          </w:p>
        </w:tc>
      </w:tr>
      <w:tr w14:paraId="0B1B99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43211C3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D8610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管理员知识库管理新建知识库</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0C72B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8F0136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C13423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3D9FCC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8.2</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3C2B9605">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5</w:t>
            </w:r>
          </w:p>
        </w:tc>
      </w:tr>
      <w:tr w14:paraId="562091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5C946D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D5011E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在已有知识库中添加文件丰富知识库</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C47ACA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352E3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90141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2E1CB8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7.9</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66F7B8CF">
            <w:pPr>
              <w:keepNext w:val="0"/>
              <w:keepLines w:val="0"/>
              <w:widowControl/>
              <w:suppressLineNumbers w:val="0"/>
              <w:jc w:val="left"/>
              <w:rPr>
                <w:rFonts w:hint="eastAsia"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6</w:t>
            </w:r>
          </w:p>
        </w:tc>
      </w:tr>
      <w:tr w14:paraId="7E4424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55BE820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- 06</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30D884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问答，聊天记录显示</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DCDD22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DFB3A3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13619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44C5A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9.7</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4CBE01BE">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1</w:t>
            </w:r>
          </w:p>
        </w:tc>
      </w:tr>
      <w:tr w14:paraId="2847B3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2FB3B99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622E5F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语音以及语音转文字</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EAABF38">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3.3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3F3DCA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6D199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62F6630">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eastAsia" w:ascii="Segoe UI" w:hAnsi="Segoe UI" w:eastAsia="Segoe UI" w:cs="Segoe UI"/>
                <w:i w:val="0"/>
                <w:iCs w:val="0"/>
                <w:caps w:val="0"/>
                <w:color w:val="000000"/>
                <w:spacing w:val="0"/>
                <w:kern w:val="0"/>
                <w:sz w:val="16"/>
                <w:szCs w:val="16"/>
                <w:lang w:val="en-US" w:eastAsia="zh-CN" w:bidi="ar"/>
              </w:rPr>
              <w:t>7</w:t>
            </w:r>
            <w:r>
              <w:rPr>
                <w:rFonts w:hint="default" w:ascii="Segoe UI" w:hAnsi="Segoe UI" w:eastAsia="Segoe UI" w:cs="Segoe UI"/>
                <w:i w:val="0"/>
                <w:iCs w:val="0"/>
                <w:caps w:val="0"/>
                <w:color w:val="000000"/>
                <w:spacing w:val="0"/>
                <w:kern w:val="0"/>
                <w:sz w:val="16"/>
                <w:szCs w:val="16"/>
                <w:lang w:val="en-US" w:eastAsia="zh-CN" w:bidi="ar"/>
              </w:rPr>
              <w:t>.</w:t>
            </w:r>
            <w:r>
              <w:rPr>
                <w:rFonts w:hint="eastAsia" w:ascii="Segoe UI" w:hAnsi="Segoe UI" w:eastAsia="Segoe UI" w:cs="Segoe UI"/>
                <w:i w:val="0"/>
                <w:iCs w:val="0"/>
                <w:caps w:val="0"/>
                <w:color w:val="000000"/>
                <w:spacing w:val="0"/>
                <w:kern w:val="0"/>
                <w:sz w:val="16"/>
                <w:szCs w:val="16"/>
                <w:lang w:val="en-US" w:eastAsia="zh-CN" w:bidi="ar"/>
              </w:rPr>
              <w:t>7</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70C84D5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r>
      <w:tr w14:paraId="36A282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3F3E67D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BCBC2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聊天框上传文件</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D56A45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460AD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080C8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9D550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7.6</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1523803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w:t>
            </w:r>
          </w:p>
        </w:tc>
      </w:tr>
      <w:tr w14:paraId="2BA65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3EE224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- 09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3AC7F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BB90D4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2AED6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F5484F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564596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6.0</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00A195E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w:t>
            </w:r>
          </w:p>
        </w:tc>
      </w:tr>
      <w:tr w14:paraId="2A60E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1BC6E70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8FC801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重新生成 AI 的问答</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168DAE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31187E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866F8C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37E19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5.6</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542959B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r>
      <w:tr w14:paraId="2814C9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09DFE6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16A0E6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语音朗读 AI 生成的回答</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0966B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F7FBBC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7A4000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9A20CA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5.4</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4428F4C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r>
      <w:tr w14:paraId="58334C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4B54182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9608D1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点赞收藏 AI 的问答</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0CAD7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0D1D4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A69E1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0545F1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395D402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r>
      <w:tr w14:paraId="3A6F6E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2624CAA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- 13</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6D7DF0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评论区点赞收藏转发，评论区发表评论</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F1522A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D5805C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52819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6F0165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5.0</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14E18C41">
            <w:pPr>
              <w:keepNext w:val="0"/>
              <w:keepLines w:val="0"/>
              <w:widowControl/>
              <w:suppressLineNumbers w:val="0"/>
              <w:jc w:val="left"/>
              <w:rPr>
                <w:rFonts w:hint="default" w:ascii="Segoe UI" w:hAnsi="Segoe UI" w:eastAsia="宋体" w:cs="Segoe UI"/>
                <w:i w:val="0"/>
                <w:iCs w:val="0"/>
                <w:caps w:val="0"/>
                <w:color w:val="000000"/>
                <w:spacing w:val="0"/>
                <w:sz w:val="16"/>
                <w:szCs w:val="16"/>
                <w:lang w:val="en-US" w:eastAsia="zh-CN"/>
              </w:rPr>
            </w:pPr>
            <w:r>
              <w:rPr>
                <w:rFonts w:hint="eastAsia" w:ascii="Segoe UI" w:hAnsi="Segoe UI" w:eastAsia="宋体" w:cs="Segoe UI"/>
                <w:i w:val="0"/>
                <w:iCs w:val="0"/>
                <w:caps w:val="0"/>
                <w:color w:val="000000"/>
                <w:spacing w:val="0"/>
                <w:sz w:val="16"/>
                <w:szCs w:val="16"/>
                <w:lang w:val="en-US" w:eastAsia="zh-CN"/>
              </w:rPr>
              <w:t>12</w:t>
            </w:r>
          </w:p>
        </w:tc>
      </w:tr>
      <w:tr w14:paraId="0AFB41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64DA687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81718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用户登录</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B5108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0B391D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101AB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D20387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4.9</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2500936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r>
      <w:tr w14:paraId="044F6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198A381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490FA7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EC9C76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EF591C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BE5631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601388D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4.9</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3C4CCB3A">
            <w:pPr>
              <w:keepNext w:val="0"/>
              <w:keepLines w:val="0"/>
              <w:widowControl/>
              <w:suppressLineNumbers w:val="0"/>
              <w:jc w:val="left"/>
              <w:rPr>
                <w:rFonts w:hint="default" w:ascii="Segoe UI" w:hAnsi="Segoe UI" w:eastAsia="Segoe UI" w:cs="Segoe UI"/>
                <w:i w:val="0"/>
                <w:iCs w:val="0"/>
                <w:caps w:val="0"/>
                <w:color w:val="000000"/>
                <w:spacing w:val="0"/>
                <w:sz w:val="16"/>
                <w:szCs w:val="16"/>
                <w:lang w:val="en-US"/>
              </w:rPr>
            </w:pPr>
            <w:r>
              <w:rPr>
                <w:rFonts w:hint="default" w:ascii="Segoe UI" w:hAnsi="Segoe UI" w:eastAsia="Segoe UI" w:cs="Segoe UI"/>
                <w:i w:val="0"/>
                <w:iCs w:val="0"/>
                <w:caps w:val="0"/>
                <w:color w:val="000000"/>
                <w:spacing w:val="0"/>
                <w:kern w:val="0"/>
                <w:sz w:val="16"/>
                <w:szCs w:val="16"/>
                <w:lang w:val="en-US" w:eastAsia="zh-CN" w:bidi="ar"/>
              </w:rPr>
              <w:t>1</w:t>
            </w:r>
            <w:r>
              <w:rPr>
                <w:rFonts w:hint="eastAsia" w:ascii="Segoe UI" w:hAnsi="Segoe UI" w:eastAsia="Segoe UI" w:cs="Segoe UI"/>
                <w:i w:val="0"/>
                <w:iCs w:val="0"/>
                <w:caps w:val="0"/>
                <w:color w:val="000000"/>
                <w:spacing w:val="0"/>
                <w:kern w:val="0"/>
                <w:sz w:val="16"/>
                <w:szCs w:val="16"/>
                <w:lang w:val="en-US" w:eastAsia="zh-CN" w:bidi="ar"/>
              </w:rPr>
              <w:t>4</w:t>
            </w:r>
          </w:p>
        </w:tc>
      </w:tr>
      <w:tr w14:paraId="5E4991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5085AA9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- 16</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67AE20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忘记密码</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9DA01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B6B9F5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8713AA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B837EA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4.8</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50AD373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r>
      <w:tr w14:paraId="04F2F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639E2FB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- 17</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DC0B75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个人中心</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32B9FD0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7D9E61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63344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6E20F2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4.7</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616CA37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r>
      <w:tr w14:paraId="2EF8EA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3CCB8E3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04A86C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我的反馈</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7923B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61CC7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4B4BDD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D20E0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4.6</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5B960BE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r>
      <w:tr w14:paraId="2F480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234" w:type="dxa"/>
            <w:tcBorders>
              <w:top w:val="nil"/>
              <w:left w:val="nil"/>
              <w:bottom w:val="nil"/>
            </w:tcBorders>
            <w:shd w:val="clear" w:color="auto" w:fill="FFFFFF"/>
            <w:tcMar>
              <w:top w:w="120" w:type="dxa"/>
              <w:left w:w="180" w:type="dxa"/>
              <w:bottom w:w="120" w:type="dxa"/>
              <w:right w:w="180" w:type="dxa"/>
            </w:tcMar>
            <w:vAlign w:val="center"/>
          </w:tcPr>
          <w:p w14:paraId="4462BAE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FNC - 19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22E57A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新手帮助</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77DD2F4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0EA5462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1EEF609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1234" w:type="dxa"/>
            <w:tcBorders>
              <w:top w:val="nil"/>
              <w:left w:val="nil"/>
              <w:bottom w:val="nil"/>
            </w:tcBorders>
            <w:shd w:val="clear" w:color="auto" w:fill="FFFFFF"/>
            <w:tcMar>
              <w:top w:w="120" w:type="dxa"/>
              <w:left w:w="180" w:type="dxa"/>
              <w:bottom w:w="120" w:type="dxa"/>
              <w:right w:w="180" w:type="dxa"/>
            </w:tcMar>
            <w:vAlign w:val="center"/>
          </w:tcPr>
          <w:p w14:paraId="589928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4.1</w:t>
            </w:r>
          </w:p>
        </w:tc>
        <w:tc>
          <w:tcPr>
            <w:tcW w:w="1234" w:type="dxa"/>
            <w:tcBorders>
              <w:top w:val="nil"/>
              <w:left w:val="nil"/>
              <w:bottom w:val="nil"/>
              <w:right w:val="nil"/>
            </w:tcBorders>
            <w:shd w:val="clear" w:color="auto" w:fill="FFFFFF"/>
            <w:tcMar>
              <w:top w:w="120" w:type="dxa"/>
              <w:left w:w="180" w:type="dxa"/>
              <w:bottom w:w="120" w:type="dxa"/>
              <w:right w:w="180" w:type="dxa"/>
            </w:tcMar>
            <w:vAlign w:val="center"/>
          </w:tcPr>
          <w:p w14:paraId="12D6CA5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r>
    </w:tbl>
    <w:p w14:paraId="434F7225">
      <w:pPr>
        <w:jc w:val="both"/>
        <w:rPr>
          <w:rFonts w:hint="default"/>
          <w:b/>
          <w:bCs/>
          <w:i w:val="0"/>
          <w:iCs w:val="0"/>
          <w:sz w:val="52"/>
          <w:szCs w:val="52"/>
          <w:lang w:val="en-US" w:eastAsia="zh-CN"/>
        </w:rPr>
      </w:pPr>
    </w:p>
    <w:p w14:paraId="2A885C07">
      <w:pPr>
        <w:jc w:val="both"/>
        <w:rPr>
          <w:rFonts w:hint="default"/>
          <w:b/>
          <w:bCs/>
          <w:i w:val="0"/>
          <w:iCs w:val="0"/>
          <w:sz w:val="52"/>
          <w:szCs w:val="52"/>
          <w:lang w:val="en-US" w:eastAsia="zh-CN"/>
        </w:rPr>
      </w:pPr>
    </w:p>
    <w:p w14:paraId="586FEB75">
      <w:pPr>
        <w:jc w:val="both"/>
        <w:rPr>
          <w:rFonts w:hint="default"/>
          <w:b/>
          <w:bCs/>
          <w:i w:val="0"/>
          <w:iCs w:val="0"/>
          <w:sz w:val="52"/>
          <w:szCs w:val="52"/>
          <w:lang w:val="en-US" w:eastAsia="zh-CN"/>
        </w:rPr>
      </w:pPr>
    </w:p>
    <w:p w14:paraId="070427C3">
      <w:pPr>
        <w:jc w:val="both"/>
        <w:rPr>
          <w:rFonts w:hint="default"/>
          <w:b/>
          <w:bCs/>
          <w:i w:val="0"/>
          <w:iCs w:val="0"/>
          <w:sz w:val="52"/>
          <w:szCs w:val="52"/>
          <w:lang w:val="en-US" w:eastAsia="zh-CN"/>
        </w:rPr>
      </w:pPr>
    </w:p>
    <w:p w14:paraId="40EFB892">
      <w:pPr>
        <w:jc w:val="both"/>
        <w:outlineLvl w:val="2"/>
        <w:rPr>
          <w:rFonts w:hint="default"/>
          <w:b/>
          <w:bCs/>
          <w:i w:val="0"/>
          <w:iCs w:val="0"/>
          <w:sz w:val="52"/>
          <w:szCs w:val="52"/>
          <w:lang w:val="en-US" w:eastAsia="zh-CN"/>
        </w:rPr>
      </w:pPr>
      <w:bookmarkStart w:id="131" w:name="_Toc21797"/>
      <w:r>
        <w:rPr>
          <w:rFonts w:hint="eastAsia"/>
          <w:b/>
          <w:bCs/>
          <w:i w:val="0"/>
          <w:iCs w:val="0"/>
          <w:sz w:val="52"/>
          <w:szCs w:val="52"/>
          <w:lang w:val="en-US" w:eastAsia="zh-CN"/>
        </w:rPr>
        <w:t>4.6.2非功能性需求：</w:t>
      </w:r>
      <w:bookmarkEnd w:id="131"/>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40"/>
        <w:gridCol w:w="1210"/>
        <w:gridCol w:w="1107"/>
        <w:gridCol w:w="1508"/>
        <w:gridCol w:w="1052"/>
        <w:gridCol w:w="537"/>
        <w:gridCol w:w="853"/>
        <w:gridCol w:w="869"/>
        <w:gridCol w:w="990"/>
      </w:tblGrid>
      <w:tr w14:paraId="42223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nil"/>
              <w:bottom w:val="nil"/>
            </w:tcBorders>
            <w:shd w:val="clear" w:color="auto" w:fill="FFFFFF"/>
            <w:tcMar>
              <w:top w:w="120" w:type="dxa"/>
              <w:left w:w="180" w:type="dxa"/>
              <w:bottom w:w="120" w:type="dxa"/>
              <w:right w:w="180" w:type="dxa"/>
            </w:tcMar>
            <w:vAlign w:val="center"/>
          </w:tcPr>
          <w:p w14:paraId="5A912710">
            <w:pPr>
              <w:keepNext w:val="0"/>
              <w:keepLines w:val="0"/>
              <w:widowControl/>
              <w:suppressLineNumbers w:val="0"/>
              <w:jc w:val="center"/>
              <w:rPr>
                <w:rFonts w:hint="eastAsia" w:ascii="Segoe UI" w:hAnsi="Segoe UI" w:eastAsia="宋体" w:cs="Segoe UI"/>
                <w:b/>
                <w:bCs/>
                <w:i w:val="0"/>
                <w:iCs w:val="0"/>
                <w:caps w:val="0"/>
                <w:color w:val="000000"/>
                <w:spacing w:val="0"/>
                <w:sz w:val="16"/>
                <w:szCs w:val="16"/>
                <w:lang w:val="en-US" w:eastAsia="zh-CN"/>
              </w:rPr>
            </w:pPr>
            <w:r>
              <w:rPr>
                <w:rFonts w:hint="eastAsia" w:ascii="Segoe UI" w:hAnsi="Segoe UI" w:eastAsia="宋体" w:cs="Segoe UI"/>
                <w:b/>
                <w:bCs/>
                <w:i w:val="0"/>
                <w:iCs w:val="0"/>
                <w:caps w:val="0"/>
                <w:color w:val="000000"/>
                <w:spacing w:val="0"/>
                <w:sz w:val="16"/>
                <w:szCs w:val="16"/>
                <w:lang w:val="en-US" w:eastAsia="zh-CN"/>
              </w:rPr>
              <w:t>序号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09D69ED">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非功能性需求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1DDEC14">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输入量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E80086">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处理过程</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A4EF59B">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输出量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251C00E">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优先级</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74A70C6">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用户群分类</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202146B">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前置条件</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14FFC4C">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后置条件</w:t>
            </w:r>
          </w:p>
        </w:tc>
      </w:tr>
      <w:tr w14:paraId="288BD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CCBD6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D28FA6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安全性（防止信息泄露、抵御恶意攻击）、可用性（高响应速度、稳定服务）、性能（高效处理大量请求）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9C2ABE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用户问题（文字或语音），文档</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83F93F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语义分析，意图识别，调用知识库或外部服务获取答案，生成语音 / 文本回答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677FD1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问答结果（文本 / 语音），聊天记录列表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AFD987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EFB27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3A4383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用户已成功登录并进入问答页面</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B57ADA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成功：响应用户</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失败：返回并提示错误信息</w:t>
            </w:r>
          </w:p>
        </w:tc>
      </w:tr>
      <w:tr w14:paraId="247ECA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0DECF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F0154E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安全性（防止信息泄露、保障数据安全）、可用性（操作流程简便）、性能（快速处理语音信号）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159FE2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用户语音输入（音频信号）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01E46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采用先进语音识别技术（如基于深度学习的端到端语音识别模型），将音频信号转换为文本内容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74FAC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转换后的文本内容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AAD9B9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BE90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3E53D2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用户进入 AI 问答页面，且设备具备录音功能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4E7A4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可在聊天框显示转换后的文本；若失败，提示语音识别失败，可重新尝试</w:t>
            </w:r>
          </w:p>
        </w:tc>
      </w:tr>
      <w:tr w14:paraId="6C1D74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CE1155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5C9D56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可用性（界面友好、操作便捷）、性能（高效处理文件上传）、安全性（文件安全扫描）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B7663F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用户选择并上传的文件（格式如 pdf、doc、txt 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FD4E6F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对上传文件进行格式校验和安全性扫描，调用文档解析技术提取文本内容，以便 AI 结合文件内容进行问答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6010B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文件成功上传提示，文件文本内容提取结果（若提取成功）</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6A6CC4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B443B1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有相关资料分享或需要基于文件咨询需求的用户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82EDCA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 AI 问答页面，且设备允许文件选择和上传</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ABC19D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成功：文件显示在聊天记录中，AI 可依据文件内容作答；失败：提示文件格式错误或上传失败</w:t>
            </w:r>
          </w:p>
        </w:tc>
      </w:tr>
      <w:tr w14:paraId="297BB2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B7F62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71727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可用性（实时更新、精准展示）、性能（高效数据统计与排序）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4FC09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无（系统后台根据搜索频率、用户行为数据等统计生成）</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FA60D0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系统定期统计用户搜索关键词的频率、浏览深度、停留时间等数据，按照热度算法对关键词进行排序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B3A259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热门搜索关键词列表，按热度从高到低展示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2DB58B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7A69E3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C62CB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DF554E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用户可点击热门搜索关键词，快速发起相关提问</w:t>
            </w:r>
          </w:p>
        </w:tc>
      </w:tr>
      <w:tr w14:paraId="14BBE3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359E06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991DFE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可用性（快速响应、精准生成）、性能（高效调用知识库及外部服务）</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40197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 “重新生成” 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576C8E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基于原问题，重新进行语义分析、意图识别，调用知识库或外部服务获取新答案</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0559A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新的清晰准确的文本回答、生动的语音回答（若用户开启语音功能）</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3DFE4A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1049E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 AI 回答不满意的用户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59E0F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用户已向 AI 提问并获得初始回答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BD87B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成功：在聊天记录中更新回答内容；失败：提示重新生成失败，可再次尝试</w:t>
            </w:r>
          </w:p>
        </w:tc>
      </w:tr>
      <w:tr w14:paraId="09F6C1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9FEEB6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75D239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可用性（流畅播放、清晰语音）、性能（快速文本转语音转换）</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7F1F94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用户点击语音播放按钮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F8AEA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将 AI 生成的文本回答，通过文本转语音技术（如 TTS 引擎）转换为语音信号并播放</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1289A7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语音形式的回答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5ED49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74B48E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希望解放双眼、在不方便看屏幕场景下获取答案的用户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CD39FB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AI 已生成文本回答，且设备具备音频播放功能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9F1536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成功：播放语音回答；失败：提示语音播放失败</w:t>
            </w:r>
          </w:p>
        </w:tc>
      </w:tr>
      <w:tr w14:paraId="368C4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4CF0E0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67E14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可用性（操作简便、实时反馈）、性能（快速更新点赞收藏计数）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F62DC9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用户点击点赞、收藏按钮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BC9BD3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点赞操作增加回答的点赞计数，收藏操作将回答保存至用户个人收藏列表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3E5EA3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点赞计数更新提示，回答已收藏提示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E4E98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5DAAC0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对优质回答认可、有知识储备需求的用户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539466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用户已查看 AI 回答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DDCF5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成功：显示点赞成功、收藏成功；失败：提示操作失败</w:t>
            </w:r>
          </w:p>
        </w:tc>
      </w:tr>
      <w:tr w14:paraId="5123D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F0A98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AC500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可用性（互动流畅、功能齐全）、性能（高效处理评论及点赞收藏转发操作）</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99DD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用户在评论区输入的文字内容、用户点击点赞、收藏、转发按钮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E89583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对用户输入的评论内容进行合规性检查（如过滤敏感词、广告等），点赞操作增加评论的点赞计数，收藏操作将评论保存至用户个人收藏列表，转发操作生成分享链接；发表评论则将内容展示在评论区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86A423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评论成功发布提示，点赞计数更新提示，评论已收藏提示，转发链接</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FCFA4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B9E5F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有互动交流、内容分享需求的用户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C411E2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用户已登录，且进入评论区页面</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79A5F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成功：相应操作成功提示，评论区内容更新；失败：提示操作失败原因</w:t>
            </w:r>
          </w:p>
        </w:tc>
      </w:tr>
      <w:tr w14:paraId="12D98D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0119A3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CBEC3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安全性（严格权限管控、数据安全存储）、可用性（操作流程规范）、性能（高效信息校验与存储）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F18C8F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管理员输入的知识库名称、描述、生效状态选择、分类信息，上传的知识库内容文件</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D100AD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对输入信息进行格式校验和完整性检查，将知识库相关信息存储至数据库，对上传文件进行存储和索引建立</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04C5C7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新建知识库成功提示，新的知识库信息展示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1F0B1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AAE05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FDB6D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管理员登录系统，具备知识库管理权限</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AE720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成功：新建知识库在系统中可被调用和查询；失败：提示新建失败原因</w:t>
            </w:r>
          </w:p>
        </w:tc>
      </w:tr>
      <w:tr w14:paraId="08531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67A46A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054AD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安全性（文件安全扫描、数据安全更新）、可用性（操作便捷、功能明确）、性能（高效文件处理与知识库更新）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A0A2C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管理员选择并上传的文件（格式如 pdf、doc、txt 等），选择的已有知识库</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CDFBE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对上传文件进行格式校验和安全性扫描，将文件内容添加至所选知识库，更新知识库索引</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DD488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文件成功添加提示，知识库内容更新提示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D8F6B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CD26E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B8974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管理员登录系统，具备知识库管理权限，已选择目标知识库</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45BDDE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成功：知识库内容更新，可用于 AI 问答；失败：提示文件添加失败原因</w:t>
            </w:r>
          </w:p>
        </w:tc>
      </w:tr>
      <w:tr w14:paraId="688136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DA0242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8671A2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可用性（界面友好、操作便捷）、性能（快速数据处理与展示）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905B87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时间范围、用户偏好，排序参数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62A9E9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收集板块数据，根据热度、时间、用户偏好及排序参数进行排序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F213AF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热门板块列表，包括板块名称、热度、最新动态等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476B2F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57E01A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A55662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用户已成功登录并进入首页</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DA6AFF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查看热门板块</w:t>
            </w:r>
          </w:p>
        </w:tc>
      </w:tr>
      <w:tr w14:paraId="6F131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29380C7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72F43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可用性（精准搜索、快速反馈）、性能（高效索引与检索）</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17E039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关键词、搜索范围（笔记、用户等）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91817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索引搜索，过滤结果，排序，高亮显示关键词</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6208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搜索结果列表，包括标题、摘要、发布者等信息</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B6C48B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0E0A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FDD19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用户已成功登录并进入首页</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D32857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根据用户搜索显示内容</w:t>
            </w:r>
          </w:p>
        </w:tc>
      </w:tr>
      <w:tr w14:paraId="047C72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B34DC3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22406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可用性（流畅发布体验）、性能（高效存储与处理）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3DF838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笔记内容、图片等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253127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内容审核，格式化文本，存储笔记数据，更新话题和用户动态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62CF0D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发布成功 / 失败的消息，笔记预览链接</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10A1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0E282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449984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用户已成功登录并进入发帖页面</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8F46B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成功：提示发帖成功</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失败：返回并提示错误信息</w:t>
            </w:r>
          </w:p>
        </w:tc>
      </w:tr>
      <w:tr w14:paraId="046A7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ED121B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1EA20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安全性（严格权限管控、数据安全）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7608C8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用户信息、权限设置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AB794C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验证用户信息，更新用户权限</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0047F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更新后的用户信息和权限列表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350AF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F650B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9BC5D8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用户已登录管理员账号，普通用户权限变更</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CA0E22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w:t>
            </w:r>
          </w:p>
        </w:tc>
      </w:tr>
      <w:tr w14:paraId="3E5B6E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9893B0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334615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安全性（身份验证安全、防暴力破解）、可用性（便捷登录流程）、性能（快速验证响应）</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C41C8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手机号，密码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A20EBE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验证用户身份，比对数据库中的加密密码，记录登录日志</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30E803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登录成功 / 失败的消息，用户会话信息</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CA9D22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63A3FA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540778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 用户已注册账号</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2. 系统运行正常</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3675BD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成功：用户进入系统主页</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失败：返回登录页并显示错误信息</w:t>
            </w:r>
          </w:p>
        </w:tc>
      </w:tr>
      <w:tr w14:paraId="1EFEE4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6CD820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AAD502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安全性（信息加密、防止恶意注册）、可用性（简洁注册流程）、性能（高效数据存储）</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AABA1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手机号，密码，验证码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7E66DC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验证输入信息的有效性，加密密码，发送验证邮件或短信，存储用户信息</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80ABBA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注册成功 / 失败的消息，用户账户信息</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51053D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CF908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D966F2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用户未拥有可用账号</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15205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成功：提示并跳转登录页面</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失败：返回并显示错误信息</w:t>
            </w:r>
          </w:p>
        </w:tc>
      </w:tr>
      <w:tr w14:paraId="1CB78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3233FA0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93B31E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安全性（安全的密码重置机制）、可用性（便捷密码找回）、性能（快速生成与发送链接）</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205D4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手机号，密码，验证码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55BE8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验证用户身份，生成重置密码链接，发送邮件或短信</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6C4A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重置密码链接、操作指引</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F28B37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A818F3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96AFA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用户已输入可用账户名</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31636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修改密码</w:t>
            </w:r>
          </w:p>
        </w:tc>
      </w:tr>
      <w:tr w14:paraId="33665A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278ED7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47CF33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安全性（个人信息保护）、可用性（便捷的个人信息管理）、性能（快速数据加载与更新）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781081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ID、请求的操作（查看个人信息、修改设置等）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3AF5A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加载用户数据，提供编辑界面，处理修改请求</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960F05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操作结果，包括更新后的个人信息、设置等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DB3BBE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30A23D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63FEA9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ADA5B5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个人信息更新和显示</w:t>
            </w:r>
          </w:p>
        </w:tc>
      </w:tr>
      <w:tr w14:paraId="79639F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8530DD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10EB66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可用性（及时准确的内容审核）</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93927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用户提交的内容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CA5625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审核内容是否合规，拒绝不合规内容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CA589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明确的审核结果（合规或不合规及原因）</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05AEF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F5E99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51E40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用户已登录管理员账号</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8A9261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通过：帖子正常发布</w:t>
            </w:r>
            <w:r>
              <w:rPr>
                <w:rFonts w:hint="default" w:ascii="Segoe UI" w:hAnsi="Segoe UI" w:eastAsia="Segoe UI" w:cs="Segoe UI"/>
                <w:i w:val="0"/>
                <w:iCs w:val="0"/>
                <w:caps w:val="0"/>
                <w:color w:val="000000"/>
                <w:spacing w:val="0"/>
                <w:kern w:val="0"/>
                <w:sz w:val="16"/>
                <w:szCs w:val="16"/>
                <w:lang w:val="en-US" w:eastAsia="zh-CN" w:bidi="ar"/>
              </w:rPr>
              <w:br w:type="textWrapping"/>
            </w:r>
            <w:r>
              <w:rPr>
                <w:rFonts w:hint="default" w:ascii="Segoe UI" w:hAnsi="Segoe UI" w:eastAsia="Segoe UI" w:cs="Segoe UI"/>
                <w:i w:val="0"/>
                <w:iCs w:val="0"/>
                <w:caps w:val="0"/>
                <w:color w:val="000000"/>
                <w:spacing w:val="0"/>
                <w:kern w:val="0"/>
                <w:sz w:val="16"/>
                <w:szCs w:val="16"/>
                <w:lang w:val="en-US" w:eastAsia="zh-CN" w:bidi="ar"/>
              </w:rPr>
              <w:t>失败：删除帖子并提示发布者</w:t>
            </w:r>
          </w:p>
        </w:tc>
      </w:tr>
      <w:tr w14:paraId="7C915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BF4709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98198D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可用性（快速响应反馈）、性能（高效处理反馈数据）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EF01F8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用户反馈的内容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B19168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审核内容，处理内容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EF0AC7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更新小程序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78D3A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595072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管理员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347663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用户已登录管理员账号</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A82DC1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向用户返回处理结果</w:t>
            </w:r>
          </w:p>
        </w:tc>
      </w:tr>
      <w:tr w14:paraId="4B1127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896398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9C70E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可用性（流畅的点赞体验）、性能（实时更新点赞数据）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4FAA7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A78B01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更新帖子点赞数，记录用户点赞行为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49D1D1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点赞成功 / 失败的消息，更新后的点赞数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EA7E20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6629B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9839D6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用户已正常登录</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69350E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提示用户操作结果</w:t>
            </w:r>
          </w:p>
        </w:tc>
      </w:tr>
      <w:tr w14:paraId="285329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465711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3DA9CF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可用性（便捷的收藏功能）、性能（快速存储收藏数据）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28EA60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89296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更新帖子收藏状态，记录用户收藏行为</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6B3604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收藏成功 / 失败的消息，更新后的收藏状态</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0861EF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EA0DB0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83C5B0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用户已正常登录</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663FBB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提示用户操作结果</w:t>
            </w:r>
          </w:p>
        </w:tc>
      </w:tr>
      <w:tr w14:paraId="08F6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74266AF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92B5BE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可用性（友好的评论交互）、性能（高效处理评论数据）</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6E5F82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ID、评论内容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09106A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内容审核，存储评论数据，更新帖子评论数</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380DE0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评论成功 / 失败的消息，评论预览链接</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72154F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78A64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177540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用户已正常登录</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42E58F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提示用户操作结果</w:t>
            </w:r>
          </w:p>
        </w:tc>
      </w:tr>
      <w:tr w14:paraId="143E5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179926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52C23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可用性（易用的反馈功能）、性能（有序存储反馈记录）</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120E2A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ID、反馈内容、联系方式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ABA2E1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格式化反馈内容，存储反馈记录，发送确认邮件或短信</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C764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反馈提交成功的消息，可能的后续联系方式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7BC94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中</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F6DF1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CCE4F8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E45FB8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显示所有反馈记录</w:t>
            </w:r>
          </w:p>
        </w:tc>
      </w:tr>
      <w:tr w14:paraId="4D4D6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D9236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886B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可用性（清晰易懂的帮助指引）、性能（快速加载帮助内容）</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48454A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 ID、帮助主题</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5A5543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加载帮助文档或指南，提供相关操作指导</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4DBF41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帮助内容，可能包括视频、图文教程等</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9C756D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低</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636509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所有用户</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C4EC08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用户已成功登录系统</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6F5C51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可查看所有帮助内容</w:t>
            </w:r>
          </w:p>
        </w:tc>
      </w:tr>
    </w:tbl>
    <w:p w14:paraId="5B223E65">
      <w:pPr>
        <w:jc w:val="both"/>
        <w:rPr>
          <w:rFonts w:hint="default"/>
          <w:b/>
          <w:bCs/>
          <w:i w:val="0"/>
          <w:iCs w:val="0"/>
          <w:sz w:val="52"/>
          <w:szCs w:val="52"/>
          <w:lang w:val="en-US" w:eastAsia="zh-CN"/>
        </w:rPr>
      </w:pPr>
      <w:r>
        <w:rPr>
          <w:rFonts w:hint="eastAsia"/>
          <w:b/>
          <w:bCs/>
          <w:i w:val="0"/>
          <w:iCs w:val="0"/>
          <w:sz w:val="52"/>
          <w:szCs w:val="52"/>
          <w:lang w:val="en-US" w:eastAsia="zh-CN"/>
        </w:rPr>
        <w:t>KLD评分:</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72"/>
        <w:gridCol w:w="726"/>
        <w:gridCol w:w="726"/>
        <w:gridCol w:w="768"/>
        <w:gridCol w:w="598"/>
        <w:gridCol w:w="4438"/>
        <w:gridCol w:w="838"/>
      </w:tblGrid>
      <w:tr w14:paraId="79674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nil"/>
              <w:left w:val="nil"/>
              <w:bottom w:val="nil"/>
            </w:tcBorders>
            <w:shd w:val="clear" w:color="auto" w:fill="FFFFFF"/>
            <w:tcMar>
              <w:top w:w="120" w:type="dxa"/>
              <w:left w:w="180" w:type="dxa"/>
              <w:bottom w:w="120" w:type="dxa"/>
              <w:right w:w="180" w:type="dxa"/>
            </w:tcMar>
            <w:vAlign w:val="center"/>
          </w:tcPr>
          <w:p w14:paraId="5AA3E3BB">
            <w:pPr>
              <w:keepNext w:val="0"/>
              <w:keepLines w:val="0"/>
              <w:widowControl/>
              <w:suppressLineNumbers w:val="0"/>
              <w:jc w:val="center"/>
              <w:rPr>
                <w:rFonts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排序</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26D818A">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重要性得分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2350E11">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复杂性得分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2F70033">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开发难度得分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AC833A">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总分</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25AB291">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功能描述</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FE6B269">
            <w:pPr>
              <w:keepNext w:val="0"/>
              <w:keepLines w:val="0"/>
              <w:widowControl/>
              <w:suppressLineNumbers w:val="0"/>
              <w:jc w:val="center"/>
              <w:rPr>
                <w:rFonts w:hint="default" w:ascii="Segoe UI" w:hAnsi="Segoe UI" w:eastAsia="Segoe UI" w:cs="Segoe UI"/>
                <w:b/>
                <w:bCs/>
                <w:i w:val="0"/>
                <w:iCs w:val="0"/>
                <w:caps w:val="0"/>
                <w:color w:val="000000"/>
                <w:spacing w:val="0"/>
                <w:sz w:val="16"/>
                <w:szCs w:val="16"/>
              </w:rPr>
            </w:pPr>
            <w:r>
              <w:rPr>
                <w:rFonts w:hint="default" w:ascii="Segoe UI" w:hAnsi="Segoe UI" w:eastAsia="Segoe UI" w:cs="Segoe UI"/>
                <w:b/>
                <w:bCs/>
                <w:i w:val="0"/>
                <w:iCs w:val="0"/>
                <w:caps w:val="0"/>
                <w:color w:val="000000"/>
                <w:spacing w:val="0"/>
                <w:kern w:val="0"/>
                <w:sz w:val="16"/>
                <w:szCs w:val="16"/>
                <w:lang w:val="en-US" w:eastAsia="zh-CN" w:bidi="ar"/>
              </w:rPr>
              <w:t>KLD 分类</w:t>
            </w:r>
          </w:p>
        </w:tc>
      </w:tr>
      <w:tr w14:paraId="0F489B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8DE526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49C2EB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EEE385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5D6824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6E0744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B924A5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安全性（防止信息泄露、抵御恶意攻击）、可用性（高响应速度、稳定服务）、性能（高效处理大量请求）：处理用户问题（文字或语音），调用知识库或外部服务获取答案并生成回答，记录聊天记录</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FE6F29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58291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319D6F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27D46E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D07D27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CF1E26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A1793C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2EAD6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安全性（严格权限管控、数据安全）：验证用户信息并更新用户权限</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220B8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32FCE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3496FD5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4D86C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25238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4BC47D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709098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BCE088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安全性（严格权限管控、数据安全存储）、可用性（操作流程规范）、性能（高效信息校验与存储）：新建知识库相关操作</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757BD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70F2D1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2C6B98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EDE8DA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6006D5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0DD0FD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ACCE7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F2E8DD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安全性（文件安全扫描、数据安全更新）、可用性（操作便捷、功能明确）、性能（高效文件处理与知识库更新）：在已有知识库添加文件</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D91A85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637A19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3E0D2F1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319C4F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912E06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E4C9D5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8D8571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8954DF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可用性（及时准确的内容审核）：审核用户提交内容</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BE3FC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71B016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0CF97B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EADE05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6BF1F0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EFD73A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52DE0A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EAACBC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安全性（防止信息泄露、保障数据安全）、可用性（操作流程简便）、性能（快速处理语音信号）：语音转文字</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9E48B2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1BBA4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769682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5347B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ECC9A2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76113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5E9AAF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26071A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可用性（界面友好、操作便捷）、性能（高效处理文件上传）、安全性（文件安全扫描）：聊天框上传文件</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3E318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4A6D3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F224D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5C4809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BFA342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EC44AF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DED225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7.1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FEA31B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可用性（实时更新、精准展示）、性能（高效数据统计与排序）：热门搜索功能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7EA455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418E5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85655B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EE62F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97AC2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58F310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EDDF19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6.5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390356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可用性（快速响应、精准生成）、性能（高效调用知识库及外部服务）：重新生成 AI 问答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7E2889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0DC42E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D09E7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08C10F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4D2445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31FF6A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2EE93B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55582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可用性（流畅播放、清晰语音）、性能（快速文本转语音转换）：语音朗读 AI 回答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3960DB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49C2AB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6629D14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ED6AEC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9477B2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E23A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741E84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D08D0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可用性（操作简便、实时反馈）、性能（快速更新点赞收藏计数）：点赞收藏 AI 问答</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BE1247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117534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4A697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B6FCAA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2CB15E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C9A1DA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01DF2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C10D80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可用性（互动流畅、功能齐全）、性能（高效处理评论及点赞收藏转发操作）：评论区相关操作</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3749E3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6055F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711E74A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C7A8E9F">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82E967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FB3974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4C5BA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5.3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EAA7B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可用性（快速响应反馈）、性能（高效处理反馈数据）：处理用户反馈内容</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48595C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52C3E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6C3A9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977042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C601DE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51570A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216B6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3D1F37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可用性（流畅的点赞体验）、性能（实时更新点赞数据）：帖子点赞操作</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4F6043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3830EB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1CB5E4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EC1584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E8CE0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52F436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0278A6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88A731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可用性（便捷的收藏功能）、性能（快速存储收藏数据）：帖子收藏操作</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E414CCD">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7BFE9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98620C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B0B779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8AA721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7E589D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C06A0C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5D860D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可用性（友好的评论交互）、性能（高效处理评论数据）：帖子评论操作</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C5707E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72C5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E82418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09239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A8F479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EBAA57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FCA17B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04CA4C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可用性（易用的反馈功能）、性能（有序存储反馈记录）：处理用户反馈记录</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65323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6D61FC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16E13D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0BB0D9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34D6E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0C919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B576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4.1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FBC19C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可用性（清晰易懂的帮助指引）、性能（快速加载帮助内容）：提供新手帮助</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0AEF76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无差异型需求</w:t>
            </w:r>
          </w:p>
        </w:tc>
      </w:tr>
      <w:tr w14:paraId="6AB9A8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01226BC">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4F29F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83A417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D21586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ECC26D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6841DBA">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安全性（身份验证安全、防暴力破解）、可用性（便捷登录流程）、性能（快速验证响应）：用户登录功能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AA894F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2B8466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77F1F57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C3F32E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3135B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F3C274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1AC668B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F3EBB8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安全性（信息加密、防止恶意注册）、可用性（简洁注册流程）、性能（高效数据存储）：用户注册功能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3A9750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2AC223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EACBEF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AFEFE6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BF9DB94">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DDFD73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30AD98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76E6A2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安全性（安全的密码重置机制）、可用性（便捷密码找回）、性能（快速生成与发送链接）：忘记密码功能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C6BE493">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基本型需求</w:t>
            </w:r>
          </w:p>
        </w:tc>
      </w:tr>
      <w:tr w14:paraId="700BF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19F9B1E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76B4490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2.0</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079407A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EB1E7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8AB666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3.3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D45664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安全性（个人信息保护）、可用性（便捷的个人信息管理）、性能（快速数据加载与更新）：个人中心功能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E7A1900">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6E4A5A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4BF5FF2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41FD53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AB2A00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0.8</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2B4C3D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0.3</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31B957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2.9</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ECC57C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可用性（界面友好、操作便捷）、性能（快速数据处理与展示）：展示热门板块</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05CC99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48B4A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0618DDA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93A27D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3B346B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0.7</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4AB2A1C9">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0.2</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50F3123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B2E7C2B">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可用性（精准搜索、快速反馈）、性能（高效索引与检索）：搜索功能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3CC8C1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r w14:paraId="51E78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20" w:type="dxa"/>
              <w:left w:w="180" w:type="dxa"/>
              <w:bottom w:w="120" w:type="dxa"/>
              <w:right w:w="180" w:type="dxa"/>
            </w:tcMar>
            <w:vAlign w:val="center"/>
          </w:tcPr>
          <w:p w14:paraId="57B2FA58">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25</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2C8CD86">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1.4</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63D9814E">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0.6</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2F9C0CD5">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0.1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A361841">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2.1</w:t>
            </w:r>
          </w:p>
        </w:tc>
        <w:tc>
          <w:tcPr>
            <w:tcW w:w="0" w:type="auto"/>
            <w:tcBorders>
              <w:top w:val="nil"/>
              <w:left w:val="nil"/>
              <w:bottom w:val="nil"/>
            </w:tcBorders>
            <w:shd w:val="clear" w:color="auto" w:fill="FFFFFF"/>
            <w:tcMar>
              <w:top w:w="120" w:type="dxa"/>
              <w:left w:w="180" w:type="dxa"/>
              <w:bottom w:w="120" w:type="dxa"/>
              <w:right w:w="180" w:type="dxa"/>
            </w:tcMar>
            <w:vAlign w:val="center"/>
          </w:tcPr>
          <w:p w14:paraId="3E54A9C2">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可用性（流畅发布体验）、性能（高效存储与处理）：发布笔记功能</w:t>
            </w:r>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AC01847">
            <w:pPr>
              <w:keepNext w:val="0"/>
              <w:keepLines w:val="0"/>
              <w:widowControl/>
              <w:suppressLineNumbers w:val="0"/>
              <w:jc w:val="left"/>
              <w:rPr>
                <w:rFonts w:hint="default" w:ascii="Segoe UI" w:hAnsi="Segoe UI" w:eastAsia="Segoe UI" w:cs="Segoe UI"/>
                <w:i w:val="0"/>
                <w:iCs w:val="0"/>
                <w:caps w:val="0"/>
                <w:color w:val="000000"/>
                <w:spacing w:val="0"/>
                <w:sz w:val="16"/>
                <w:szCs w:val="16"/>
              </w:rPr>
            </w:pPr>
            <w:r>
              <w:rPr>
                <w:rFonts w:hint="default" w:ascii="Segoe UI" w:hAnsi="Segoe UI" w:eastAsia="Segoe UI" w:cs="Segoe UI"/>
                <w:i w:val="0"/>
                <w:iCs w:val="0"/>
                <w:caps w:val="0"/>
                <w:color w:val="000000"/>
                <w:spacing w:val="0"/>
                <w:kern w:val="0"/>
                <w:sz w:val="16"/>
                <w:szCs w:val="16"/>
                <w:lang w:val="en-US" w:eastAsia="zh-CN" w:bidi="ar"/>
              </w:rPr>
              <w:t>期望型需求</w:t>
            </w:r>
          </w:p>
        </w:tc>
      </w:tr>
    </w:tbl>
    <w:p w14:paraId="70CA6689">
      <w:pPr>
        <w:jc w:val="both"/>
        <w:rPr>
          <w:rFonts w:hint="default"/>
          <w:b/>
          <w:bCs/>
          <w:i w:val="0"/>
          <w:iCs w:val="0"/>
          <w:sz w:val="52"/>
          <w:szCs w:val="52"/>
          <w:lang w:val="en-US" w:eastAsia="zh-CN"/>
        </w:rPr>
      </w:pPr>
    </w:p>
    <w:p w14:paraId="50224704">
      <w:pPr>
        <w:ind w:firstLine="0"/>
        <w:outlineLvl w:val="9"/>
        <w:rPr>
          <w:del w:id="446" w:author="柠栀" w:date="2025-05-07T11:29:47Z"/>
          <w:rFonts w:hint="eastAsia" w:ascii="楷体" w:hAnsi="楷体" w:eastAsia="楷体" w:cs="楷体"/>
          <w:b/>
          <w:bCs/>
          <w:sz w:val="30"/>
          <w:szCs w:val="30"/>
          <w:lang w:val="en-US" w:eastAsia="zh-CN"/>
          <w:rPrChange w:id="447" w:author="柠栀" w:date="2025-05-07T11:28:39Z">
            <w:rPr>
              <w:del w:id="448" w:author="柠栀" w:date="2025-05-07T11:29:47Z"/>
              <w:rFonts w:hint="default" w:eastAsiaTheme="minorEastAsia"/>
              <w:lang w:val="en-US" w:eastAsia="zh-CN"/>
            </w:rPr>
          </w:rPrChange>
        </w:rPr>
        <w:pPrChange w:id="445" w:author="柠栀" w:date="2025-05-07T11:29:32Z">
          <w:pPr/>
        </w:pPrChange>
      </w:pPr>
    </w:p>
    <w:p w14:paraId="41B41C25">
      <w:pPr>
        <w:pStyle w:val="2"/>
        <w:numPr>
          <w:ilvl w:val="0"/>
          <w:numId w:val="0"/>
        </w:numPr>
        <w:spacing w:line="360" w:lineRule="auto"/>
        <w:ind w:left="0" w:leftChars="0" w:firstLine="0" w:firstLineChars="0"/>
        <w:rPr>
          <w:rFonts w:hint="eastAsia" w:ascii="楷体" w:hAnsi="楷体" w:eastAsia="楷体" w:cs="楷体"/>
          <w:sz w:val="44"/>
          <w:szCs w:val="44"/>
        </w:rPr>
        <w:pPrChange w:id="449" w:author="柠栀" w:date="2025-05-07T11:29:46Z">
          <w:pPr>
            <w:pStyle w:val="2"/>
            <w:numPr>
              <w:ilvl w:val="0"/>
              <w:numId w:val="0"/>
            </w:numPr>
            <w:spacing w:line="360" w:lineRule="auto"/>
            <w:ind w:left="425" w:leftChars="0" w:hanging="425" w:firstLineChars="0"/>
          </w:pPr>
        </w:pPrChange>
      </w:pPr>
      <w:bookmarkStart w:id="132" w:name="_Toc2100578042"/>
      <w:bookmarkStart w:id="133" w:name="_Toc23229"/>
      <w:r>
        <w:rPr>
          <w:rFonts w:hint="default" w:ascii="楷体" w:hAnsi="楷体" w:eastAsia="楷体" w:cs="楷体"/>
          <w:b/>
          <w:bCs/>
          <w:kern w:val="44"/>
          <w:sz w:val="44"/>
          <w:szCs w:val="44"/>
          <w:lang w:val="en-US" w:eastAsia="zh-CN" w:bidi="ar-SA"/>
        </w:rPr>
        <w:t>5.</w:t>
      </w:r>
      <w:r>
        <w:rPr>
          <w:rFonts w:hint="eastAsia" w:ascii="楷体" w:hAnsi="楷体" w:eastAsia="楷体" w:cs="楷体"/>
          <w:sz w:val="44"/>
          <w:szCs w:val="44"/>
        </w:rPr>
        <w:t>内部数据需求</w:t>
      </w:r>
      <w:bookmarkEnd w:id="132"/>
      <w:bookmarkEnd w:id="133"/>
    </w:p>
    <w:p w14:paraId="0B91796B">
      <w:pPr>
        <w:pStyle w:val="3"/>
        <w:numPr>
          <w:ilvl w:val="1"/>
          <w:numId w:val="0"/>
        </w:numPr>
        <w:spacing w:line="360" w:lineRule="auto"/>
        <w:ind w:left="567" w:leftChars="0" w:hanging="567" w:firstLineChars="0"/>
        <w:rPr>
          <w:rFonts w:hint="eastAsia" w:ascii="楷体" w:hAnsi="楷体" w:eastAsia="楷体" w:cs="楷体"/>
          <w:sz w:val="30"/>
          <w:szCs w:val="30"/>
          <w:lang w:val="en-US" w:eastAsia="zh-CN"/>
        </w:rPr>
      </w:pPr>
      <w:bookmarkStart w:id="134" w:name="_Toc1931478861"/>
      <w:bookmarkStart w:id="135" w:name="_Toc1564"/>
      <w:r>
        <w:rPr>
          <w:rFonts w:hint="default" w:ascii="楷体" w:hAnsi="楷体" w:eastAsia="楷体" w:cs="楷体"/>
          <w:b/>
          <w:bCs/>
          <w:kern w:val="2"/>
          <w:sz w:val="30"/>
          <w:szCs w:val="30"/>
          <w:lang w:val="en-US" w:eastAsia="zh-CN" w:bidi="ar-SA"/>
        </w:rPr>
        <w:t>5.1.</w:t>
      </w:r>
      <w:r>
        <w:rPr>
          <w:rFonts w:hint="eastAsia" w:ascii="楷体" w:hAnsi="楷体" w:eastAsia="楷体" w:cs="楷体"/>
          <w:sz w:val="30"/>
          <w:szCs w:val="30"/>
          <w:lang w:val="en-US" w:eastAsia="zh-CN"/>
        </w:rPr>
        <w:t>逻辑数据模型</w:t>
      </w:r>
      <w:bookmarkEnd w:id="134"/>
      <w:bookmarkEnd w:id="135"/>
    </w:p>
    <w:p w14:paraId="442340DA">
      <w:pPr>
        <w:rPr>
          <w:rFonts w:hint="eastAsia" w:ascii="楷体" w:hAnsi="楷体" w:eastAsia="楷体" w:cs="楷体"/>
          <w:sz w:val="30"/>
          <w:szCs w:val="30"/>
          <w:lang w:val="en-US" w:eastAsia="zh-CN"/>
        </w:rPr>
      </w:pPr>
      <w:r>
        <w:drawing>
          <wp:inline distT="0" distB="0" distL="114300" distR="114300">
            <wp:extent cx="5899150" cy="1607185"/>
            <wp:effectExtent l="0" t="0" r="6350" b="254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93"/>
                    <a:stretch>
                      <a:fillRect/>
                    </a:stretch>
                  </pic:blipFill>
                  <pic:spPr>
                    <a:xfrm>
                      <a:off x="0" y="0"/>
                      <a:ext cx="5899150" cy="1607185"/>
                    </a:xfrm>
                    <a:prstGeom prst="rect">
                      <a:avLst/>
                    </a:prstGeom>
                    <a:noFill/>
                    <a:ln>
                      <a:noFill/>
                    </a:ln>
                  </pic:spPr>
                </pic:pic>
              </a:graphicData>
            </a:graphic>
          </wp:inline>
        </w:drawing>
      </w:r>
    </w:p>
    <w:p w14:paraId="37181BBA">
      <w:pPr>
        <w:pStyle w:val="4"/>
        <w:numPr>
          <w:ilvl w:val="1"/>
          <w:numId w:val="0"/>
        </w:numPr>
        <w:bidi w:val="0"/>
        <w:spacing w:line="360" w:lineRule="auto"/>
        <w:ind w:left="567" w:leftChars="0" w:hanging="567" w:firstLineChars="0"/>
        <w:outlineLvl w:val="1"/>
        <w:rPr>
          <w:rFonts w:hint="eastAsia" w:ascii="楷体" w:hAnsi="楷体" w:eastAsia="楷体" w:cs="楷体"/>
          <w:sz w:val="32"/>
          <w:szCs w:val="32"/>
          <w:lang w:val="en-US" w:eastAsia="zh-CN"/>
        </w:rPr>
      </w:pPr>
      <w:bookmarkStart w:id="136" w:name="_Toc1002408775"/>
      <w:bookmarkStart w:id="137" w:name="_Toc25209"/>
      <w:r>
        <w:rPr>
          <w:rFonts w:hint="default" w:ascii="楷体" w:hAnsi="楷体" w:eastAsia="楷体" w:cs="楷体"/>
          <w:b/>
          <w:bCs/>
          <w:kern w:val="2"/>
          <w:sz w:val="32"/>
          <w:szCs w:val="32"/>
          <w:lang w:val="en-US" w:eastAsia="zh-CN" w:bidi="ar-SA"/>
        </w:rPr>
        <w:t>5.2.</w:t>
      </w:r>
      <w:r>
        <w:rPr>
          <w:rFonts w:hint="eastAsia" w:ascii="楷体" w:hAnsi="楷体" w:eastAsia="楷体" w:cs="楷体"/>
          <w:sz w:val="32"/>
          <w:szCs w:val="32"/>
          <w:lang w:val="en-US" w:eastAsia="zh-CN"/>
        </w:rPr>
        <w:t>数据字典</w:t>
      </w:r>
      <w:bookmarkEnd w:id="136"/>
      <w:bookmarkEnd w:id="137"/>
    </w:p>
    <w:p w14:paraId="243D9071">
      <w:pPr>
        <w:pStyle w:val="2"/>
        <w:numPr>
          <w:numId w:val="0"/>
        </w:numPr>
        <w:spacing w:before="100" w:after="60" w:line="576" w:lineRule="auto"/>
        <w:ind w:left="0" w:leftChars="0" w:firstLine="0" w:firstLineChars="0"/>
        <w:outlineLvl w:val="2"/>
        <w:rPr>
          <w:rFonts w:hint="eastAsia" w:eastAsia="宋体" w:asciiTheme="minorHAnsi" w:hAnsiTheme="minorHAnsi" w:cstheme="minorBidi"/>
          <w:b/>
          <w:color w:val="auto"/>
          <w:kern w:val="44"/>
        </w:rPr>
      </w:pPr>
      <w:bookmarkStart w:id="138" w:name="_Toc197876105"/>
      <w:bookmarkStart w:id="139" w:name="_Toc14633"/>
      <w:bookmarkStart w:id="140" w:name="_Toc1749053959"/>
      <w:r>
        <w:rPr>
          <w:rFonts w:hint="eastAsia" w:eastAsia="宋体" w:cstheme="minorBidi"/>
          <w:b/>
          <w:color w:val="auto"/>
          <w:kern w:val="44"/>
          <w:lang w:val="en-US" w:eastAsia="zh-CN"/>
        </w:rPr>
        <w:t>5.2.1</w:t>
      </w:r>
      <w:r>
        <w:rPr>
          <w:rFonts w:hint="eastAsia" w:eastAsia="宋体" w:asciiTheme="minorHAnsi" w:hAnsiTheme="minorHAnsi" w:cstheme="minorBidi"/>
          <w:b/>
          <w:color w:val="auto"/>
          <w:kern w:val="44"/>
        </w:rPr>
        <w:t>用户相关</w:t>
      </w:r>
      <w:bookmarkEnd w:id="138"/>
      <w:bookmarkEnd w:id="139"/>
    </w:p>
    <w:p w14:paraId="38ACC352">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bookmarkStart w:id="141" w:name="_Toc197876106"/>
      <w:r>
        <w:rPr>
          <w:rFonts w:hint="eastAsia" w:ascii="Arial" w:hAnsi="Arial" w:eastAsia="宋体" w:cstheme="minorBidi"/>
          <w:b/>
          <w:color w:val="auto"/>
          <w:sz w:val="28"/>
          <w:szCs w:val="24"/>
          <w:lang w:val="en-US" w:eastAsia="zh-CN"/>
        </w:rPr>
        <w:t>5.2.1.1</w:t>
      </w:r>
      <w:r>
        <w:rPr>
          <w:rFonts w:hint="eastAsia" w:ascii="Arial" w:hAnsi="Arial" w:eastAsia="宋体" w:cstheme="minorBidi"/>
          <w:b/>
          <w:color w:val="auto"/>
          <w:sz w:val="28"/>
          <w:szCs w:val="24"/>
        </w:rPr>
        <w:t>用户</w:t>
      </w:r>
      <w:bookmarkEnd w:id="141"/>
    </w:p>
    <w:tbl>
      <w:tblPr>
        <w:tblStyle w:val="13"/>
        <w:tblW w:w="10491"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
        <w:gridCol w:w="2055"/>
        <w:gridCol w:w="1290"/>
        <w:gridCol w:w="606"/>
        <w:gridCol w:w="458"/>
        <w:gridCol w:w="1495"/>
        <w:gridCol w:w="4111"/>
      </w:tblGrid>
      <w:tr w14:paraId="6A272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04AD88EE">
            <w:pPr>
              <w:rPr>
                <w:rFonts w:hint="eastAsia"/>
              </w:rPr>
            </w:pPr>
            <w:r>
              <w:rPr>
                <w:rStyle w:val="15"/>
                <w:rFonts w:ascii="Segoe UI" w:hAnsi="Segoe UI" w:cs="Segoe UI"/>
                <w:color w:val="000000"/>
              </w:rPr>
              <w:t>序号</w:t>
            </w:r>
          </w:p>
        </w:tc>
        <w:tc>
          <w:tcPr>
            <w:tcW w:w="2055" w:type="dxa"/>
            <w:vAlign w:val="center"/>
          </w:tcPr>
          <w:p w14:paraId="769E5BC0">
            <w:pPr>
              <w:rPr>
                <w:rFonts w:hint="eastAsia"/>
              </w:rPr>
            </w:pPr>
            <w:r>
              <w:rPr>
                <w:rStyle w:val="15"/>
                <w:rFonts w:ascii="Segoe UI" w:hAnsi="Segoe UI" w:cs="Segoe UI"/>
                <w:color w:val="000000"/>
              </w:rPr>
              <w:t>字段名</w:t>
            </w:r>
          </w:p>
        </w:tc>
        <w:tc>
          <w:tcPr>
            <w:tcW w:w="1290" w:type="dxa"/>
            <w:vAlign w:val="center"/>
          </w:tcPr>
          <w:p w14:paraId="359D0DF5">
            <w:pPr>
              <w:rPr>
                <w:rFonts w:hint="eastAsia"/>
              </w:rPr>
            </w:pPr>
            <w:r>
              <w:rPr>
                <w:rStyle w:val="15"/>
                <w:rFonts w:ascii="Segoe UI" w:hAnsi="Segoe UI" w:cs="Segoe UI"/>
                <w:color w:val="000000"/>
              </w:rPr>
              <w:t>字段类型</w:t>
            </w:r>
          </w:p>
        </w:tc>
        <w:tc>
          <w:tcPr>
            <w:tcW w:w="606" w:type="dxa"/>
            <w:vAlign w:val="center"/>
          </w:tcPr>
          <w:p w14:paraId="1D1D1E21">
            <w:pPr>
              <w:rPr>
                <w:rFonts w:hint="eastAsia"/>
              </w:rPr>
            </w:pPr>
            <w:r>
              <w:rPr>
                <w:rStyle w:val="15"/>
                <w:rFonts w:ascii="Segoe UI" w:hAnsi="Segoe UI" w:cs="Segoe UI"/>
                <w:color w:val="000000"/>
              </w:rPr>
              <w:t>宽度</w:t>
            </w:r>
          </w:p>
        </w:tc>
        <w:tc>
          <w:tcPr>
            <w:tcW w:w="458" w:type="dxa"/>
            <w:vAlign w:val="center"/>
          </w:tcPr>
          <w:p w14:paraId="5657F508">
            <w:pPr>
              <w:rPr>
                <w:rFonts w:hint="eastAsia"/>
              </w:rPr>
            </w:pPr>
            <w:r>
              <w:rPr>
                <w:rStyle w:val="15"/>
                <w:rFonts w:ascii="Segoe UI" w:hAnsi="Segoe UI" w:cs="Segoe UI"/>
                <w:color w:val="000000"/>
              </w:rPr>
              <w:t>能否为空</w:t>
            </w:r>
          </w:p>
        </w:tc>
        <w:tc>
          <w:tcPr>
            <w:tcW w:w="1495" w:type="dxa"/>
            <w:vAlign w:val="center"/>
          </w:tcPr>
          <w:p w14:paraId="57368C8A">
            <w:pPr>
              <w:rPr>
                <w:rFonts w:hint="eastAsia"/>
              </w:rPr>
            </w:pPr>
            <w:r>
              <w:rPr>
                <w:rStyle w:val="15"/>
                <w:rFonts w:ascii="Segoe UI" w:hAnsi="Segoe UI" w:cs="Segoe UI"/>
                <w:color w:val="000000"/>
              </w:rPr>
              <w:t>字段描述</w:t>
            </w:r>
          </w:p>
        </w:tc>
        <w:tc>
          <w:tcPr>
            <w:tcW w:w="4111" w:type="dxa"/>
            <w:vAlign w:val="center"/>
          </w:tcPr>
          <w:p w14:paraId="3B167E81">
            <w:pPr>
              <w:rPr>
                <w:rFonts w:hint="eastAsia"/>
              </w:rPr>
            </w:pPr>
            <w:r>
              <w:rPr>
                <w:rStyle w:val="15"/>
                <w:rFonts w:ascii="Segoe UI" w:hAnsi="Segoe UI" w:cs="Segoe UI"/>
                <w:color w:val="000000"/>
              </w:rPr>
              <w:t>约束规则</w:t>
            </w:r>
          </w:p>
        </w:tc>
      </w:tr>
      <w:tr w14:paraId="28B2C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61CBD8FE">
            <w:pPr>
              <w:rPr>
                <w:rFonts w:hint="eastAsia"/>
              </w:rPr>
            </w:pPr>
            <w:r>
              <w:rPr>
                <w:rFonts w:ascii="Segoe UI" w:hAnsi="Segoe UI" w:cs="Segoe UI"/>
                <w:color w:val="000000"/>
              </w:rPr>
              <w:t>1</w:t>
            </w:r>
          </w:p>
        </w:tc>
        <w:tc>
          <w:tcPr>
            <w:tcW w:w="2055" w:type="dxa"/>
            <w:vAlign w:val="center"/>
          </w:tcPr>
          <w:p w14:paraId="5523F91D">
            <w:pPr>
              <w:rPr>
                <w:rFonts w:hint="eastAsia"/>
              </w:rPr>
            </w:pPr>
            <w:r>
              <w:rPr>
                <w:rFonts w:ascii="Segoe UI" w:hAnsi="Segoe UI" w:cs="Segoe UI"/>
                <w:color w:val="000000"/>
              </w:rPr>
              <w:t>user_id</w:t>
            </w:r>
          </w:p>
        </w:tc>
        <w:tc>
          <w:tcPr>
            <w:tcW w:w="1290" w:type="dxa"/>
            <w:vAlign w:val="center"/>
          </w:tcPr>
          <w:p w14:paraId="4C9575F4">
            <w:pPr>
              <w:rPr>
                <w:rFonts w:hint="eastAsia"/>
              </w:rPr>
            </w:pPr>
            <w:r>
              <w:rPr>
                <w:rFonts w:ascii="Segoe UI" w:hAnsi="Segoe UI" w:cs="Segoe UI"/>
                <w:color w:val="000000"/>
              </w:rPr>
              <w:t>VARCHAR</w:t>
            </w:r>
          </w:p>
        </w:tc>
        <w:tc>
          <w:tcPr>
            <w:tcW w:w="606" w:type="dxa"/>
            <w:vAlign w:val="center"/>
          </w:tcPr>
          <w:p w14:paraId="272853C6">
            <w:pPr>
              <w:rPr>
                <w:rFonts w:hint="eastAsia"/>
              </w:rPr>
            </w:pPr>
            <w:r>
              <w:rPr>
                <w:rFonts w:ascii="Segoe UI" w:hAnsi="Segoe UI" w:cs="Segoe UI"/>
                <w:color w:val="000000"/>
              </w:rPr>
              <w:t>20</w:t>
            </w:r>
          </w:p>
        </w:tc>
        <w:tc>
          <w:tcPr>
            <w:tcW w:w="458" w:type="dxa"/>
            <w:vAlign w:val="center"/>
          </w:tcPr>
          <w:p w14:paraId="60ABCC29">
            <w:pPr>
              <w:rPr>
                <w:rFonts w:hint="eastAsia"/>
              </w:rPr>
            </w:pPr>
            <w:r>
              <w:rPr>
                <w:rFonts w:ascii="Segoe UI" w:hAnsi="Segoe UI" w:cs="Segoe UI"/>
                <w:color w:val="000000"/>
              </w:rPr>
              <w:t>否</w:t>
            </w:r>
          </w:p>
        </w:tc>
        <w:tc>
          <w:tcPr>
            <w:tcW w:w="1495" w:type="dxa"/>
            <w:vAlign w:val="center"/>
          </w:tcPr>
          <w:p w14:paraId="22CFB3AE">
            <w:pPr>
              <w:rPr>
                <w:rFonts w:hint="eastAsia"/>
              </w:rPr>
            </w:pPr>
            <w:r>
              <w:rPr>
                <w:rFonts w:ascii="Segoe UI" w:hAnsi="Segoe UI" w:cs="Segoe UI"/>
                <w:color w:val="000000"/>
              </w:rPr>
              <w:t>用户唯一标识（主键）</w:t>
            </w:r>
          </w:p>
        </w:tc>
        <w:tc>
          <w:tcPr>
            <w:tcW w:w="4111" w:type="dxa"/>
            <w:vAlign w:val="center"/>
          </w:tcPr>
          <w:p w14:paraId="0351861D">
            <w:pPr>
              <w:rPr>
                <w:rFonts w:hint="eastAsia"/>
              </w:rPr>
            </w:pPr>
            <w:r>
              <w:rPr>
                <w:rFonts w:ascii="Segoe UI" w:hAnsi="Segoe UI" w:cs="Segoe UI"/>
                <w:color w:val="000000"/>
              </w:rPr>
              <w:t>自增编码：USR_20240001（年份 + 流水号），全局唯一，用于关联帖子、反馈等数据</w:t>
            </w:r>
          </w:p>
        </w:tc>
      </w:tr>
      <w:tr w14:paraId="69826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6669989B">
            <w:pPr>
              <w:rPr>
                <w:rFonts w:hint="eastAsia"/>
              </w:rPr>
            </w:pPr>
            <w:r>
              <w:rPr>
                <w:rFonts w:ascii="Segoe UI" w:hAnsi="Segoe UI" w:cs="Segoe UI"/>
                <w:color w:val="000000"/>
              </w:rPr>
              <w:t>2</w:t>
            </w:r>
          </w:p>
        </w:tc>
        <w:tc>
          <w:tcPr>
            <w:tcW w:w="2055" w:type="dxa"/>
            <w:vAlign w:val="center"/>
          </w:tcPr>
          <w:p w14:paraId="7EC30D57">
            <w:pPr>
              <w:rPr>
                <w:rFonts w:hint="eastAsia"/>
              </w:rPr>
            </w:pPr>
            <w:r>
              <w:rPr>
                <w:rFonts w:ascii="Segoe UI" w:hAnsi="Segoe UI" w:cs="Segoe UI"/>
                <w:color w:val="000000"/>
              </w:rPr>
              <w:t>username</w:t>
            </w:r>
          </w:p>
        </w:tc>
        <w:tc>
          <w:tcPr>
            <w:tcW w:w="1290" w:type="dxa"/>
            <w:vAlign w:val="center"/>
          </w:tcPr>
          <w:p w14:paraId="21411535">
            <w:pPr>
              <w:rPr>
                <w:rFonts w:hint="eastAsia"/>
              </w:rPr>
            </w:pPr>
            <w:r>
              <w:rPr>
                <w:rFonts w:ascii="Segoe UI" w:hAnsi="Segoe UI" w:cs="Segoe UI"/>
                <w:color w:val="000000"/>
              </w:rPr>
              <w:t>VARCHAR</w:t>
            </w:r>
          </w:p>
        </w:tc>
        <w:tc>
          <w:tcPr>
            <w:tcW w:w="606" w:type="dxa"/>
            <w:vAlign w:val="center"/>
          </w:tcPr>
          <w:p w14:paraId="2438DDF9">
            <w:pPr>
              <w:rPr>
                <w:rFonts w:hint="eastAsia"/>
              </w:rPr>
            </w:pPr>
            <w:r>
              <w:rPr>
                <w:rFonts w:ascii="Segoe UI" w:hAnsi="Segoe UI" w:cs="Segoe UI"/>
                <w:color w:val="000000"/>
              </w:rPr>
              <w:t>20</w:t>
            </w:r>
          </w:p>
        </w:tc>
        <w:tc>
          <w:tcPr>
            <w:tcW w:w="458" w:type="dxa"/>
            <w:vAlign w:val="center"/>
          </w:tcPr>
          <w:p w14:paraId="10CFB8C1">
            <w:pPr>
              <w:rPr>
                <w:rFonts w:hint="eastAsia"/>
              </w:rPr>
            </w:pPr>
            <w:r>
              <w:rPr>
                <w:rFonts w:ascii="Segoe UI" w:hAnsi="Segoe UI" w:cs="Segoe UI"/>
                <w:color w:val="000000"/>
              </w:rPr>
              <w:t>否</w:t>
            </w:r>
          </w:p>
        </w:tc>
        <w:tc>
          <w:tcPr>
            <w:tcW w:w="1495" w:type="dxa"/>
            <w:vAlign w:val="center"/>
          </w:tcPr>
          <w:p w14:paraId="271F617B">
            <w:pPr>
              <w:rPr>
                <w:rFonts w:hint="eastAsia"/>
              </w:rPr>
            </w:pPr>
            <w:r>
              <w:rPr>
                <w:rFonts w:ascii="Segoe UI" w:hAnsi="Segoe UI" w:cs="Segoe UI"/>
                <w:color w:val="000000"/>
              </w:rPr>
              <w:t>用户名（登录账号）</w:t>
            </w:r>
          </w:p>
        </w:tc>
        <w:tc>
          <w:tcPr>
            <w:tcW w:w="4111" w:type="dxa"/>
            <w:vAlign w:val="center"/>
          </w:tcPr>
          <w:p w14:paraId="30F965C1">
            <w:pPr>
              <w:rPr>
                <w:rFonts w:hint="eastAsia"/>
              </w:rPr>
            </w:pPr>
            <w:r>
              <w:rPr>
                <w:rFonts w:ascii="Segoe UI" w:hAnsi="Segoe UI" w:cs="Segoe UI"/>
                <w:color w:val="000000"/>
              </w:rPr>
              <w:t>6-20 字符，支持字母 + 数字 + 下划线如 “user_2024”，唯一约束不可重复</w:t>
            </w:r>
          </w:p>
        </w:tc>
      </w:tr>
      <w:tr w14:paraId="3E856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4B84B04C">
            <w:pPr>
              <w:rPr>
                <w:rFonts w:hint="eastAsia"/>
              </w:rPr>
            </w:pPr>
            <w:r>
              <w:rPr>
                <w:rFonts w:ascii="Segoe UI" w:hAnsi="Segoe UI" w:cs="Segoe UI"/>
                <w:color w:val="000000"/>
              </w:rPr>
              <w:t>3</w:t>
            </w:r>
          </w:p>
        </w:tc>
        <w:tc>
          <w:tcPr>
            <w:tcW w:w="2055" w:type="dxa"/>
            <w:vAlign w:val="center"/>
          </w:tcPr>
          <w:p w14:paraId="047980E9">
            <w:pPr>
              <w:rPr>
                <w:rFonts w:hint="eastAsia"/>
              </w:rPr>
            </w:pPr>
            <w:r>
              <w:rPr>
                <w:rFonts w:ascii="Segoe UI" w:hAnsi="Segoe UI" w:cs="Segoe UI"/>
                <w:color w:val="000000"/>
              </w:rPr>
              <w:t>password</w:t>
            </w:r>
          </w:p>
        </w:tc>
        <w:tc>
          <w:tcPr>
            <w:tcW w:w="1290" w:type="dxa"/>
            <w:vAlign w:val="center"/>
          </w:tcPr>
          <w:p w14:paraId="043B02CE">
            <w:pPr>
              <w:rPr>
                <w:rFonts w:hint="eastAsia"/>
              </w:rPr>
            </w:pPr>
            <w:r>
              <w:rPr>
                <w:rFonts w:ascii="Segoe UI" w:hAnsi="Segoe UI" w:cs="Segoe UI"/>
                <w:color w:val="000000"/>
              </w:rPr>
              <w:t>VARCHAR</w:t>
            </w:r>
          </w:p>
        </w:tc>
        <w:tc>
          <w:tcPr>
            <w:tcW w:w="606" w:type="dxa"/>
            <w:vAlign w:val="center"/>
          </w:tcPr>
          <w:p w14:paraId="291E1FCE">
            <w:pPr>
              <w:rPr>
                <w:rFonts w:hint="eastAsia"/>
              </w:rPr>
            </w:pPr>
            <w:r>
              <w:rPr>
                <w:rFonts w:ascii="Segoe UI" w:hAnsi="Segoe UI" w:cs="Segoe UI"/>
                <w:color w:val="000000"/>
              </w:rPr>
              <w:t>64</w:t>
            </w:r>
          </w:p>
        </w:tc>
        <w:tc>
          <w:tcPr>
            <w:tcW w:w="458" w:type="dxa"/>
            <w:vAlign w:val="center"/>
          </w:tcPr>
          <w:p w14:paraId="7551E673">
            <w:pPr>
              <w:rPr>
                <w:rFonts w:hint="eastAsia"/>
              </w:rPr>
            </w:pPr>
            <w:r>
              <w:rPr>
                <w:rFonts w:ascii="Segoe UI" w:hAnsi="Segoe UI" w:cs="Segoe UI"/>
                <w:color w:val="000000"/>
              </w:rPr>
              <w:t>否</w:t>
            </w:r>
          </w:p>
        </w:tc>
        <w:tc>
          <w:tcPr>
            <w:tcW w:w="1495" w:type="dxa"/>
            <w:vAlign w:val="center"/>
          </w:tcPr>
          <w:p w14:paraId="2CA9B2AD">
            <w:pPr>
              <w:rPr>
                <w:rFonts w:hint="eastAsia"/>
              </w:rPr>
            </w:pPr>
            <w:r>
              <w:rPr>
                <w:rFonts w:ascii="Segoe UI" w:hAnsi="Segoe UI" w:cs="Segoe UI"/>
                <w:color w:val="000000"/>
              </w:rPr>
              <w:t>登录密码（加密存储）</w:t>
            </w:r>
          </w:p>
        </w:tc>
        <w:tc>
          <w:tcPr>
            <w:tcW w:w="4111" w:type="dxa"/>
            <w:vAlign w:val="center"/>
          </w:tcPr>
          <w:p w14:paraId="47D76578">
            <w:pPr>
              <w:rPr>
                <w:rFonts w:hint="eastAsia"/>
              </w:rPr>
            </w:pPr>
            <w:r>
              <w:rPr>
                <w:rFonts w:ascii="Segoe UI" w:hAnsi="Segoe UI" w:cs="Segoe UI"/>
                <w:color w:val="000000"/>
              </w:rPr>
              <w:t>SHA-256 哈希值，64 位字符串，需满足复杂度（8-20 字符，含字母 + 数字 + 符号）</w:t>
            </w:r>
          </w:p>
        </w:tc>
      </w:tr>
      <w:tr w14:paraId="71083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58E2A77D">
            <w:pPr>
              <w:rPr>
                <w:rFonts w:hint="eastAsia"/>
              </w:rPr>
            </w:pPr>
            <w:r>
              <w:rPr>
                <w:rFonts w:ascii="Segoe UI" w:hAnsi="Segoe UI" w:cs="Segoe UI"/>
                <w:color w:val="000000"/>
              </w:rPr>
              <w:t>4</w:t>
            </w:r>
          </w:p>
        </w:tc>
        <w:tc>
          <w:tcPr>
            <w:tcW w:w="2055" w:type="dxa"/>
            <w:vAlign w:val="center"/>
          </w:tcPr>
          <w:p w14:paraId="6D8FD1DD">
            <w:pPr>
              <w:rPr>
                <w:rFonts w:hint="eastAsia"/>
              </w:rPr>
            </w:pPr>
            <w:r>
              <w:rPr>
                <w:rFonts w:ascii="Segoe UI" w:hAnsi="Segoe UI" w:cs="Segoe UI"/>
                <w:color w:val="000000"/>
              </w:rPr>
              <w:t>phone_number</w:t>
            </w:r>
          </w:p>
        </w:tc>
        <w:tc>
          <w:tcPr>
            <w:tcW w:w="1290" w:type="dxa"/>
            <w:vAlign w:val="center"/>
          </w:tcPr>
          <w:p w14:paraId="2F89D46C">
            <w:pPr>
              <w:rPr>
                <w:rFonts w:hint="eastAsia"/>
              </w:rPr>
            </w:pPr>
            <w:r>
              <w:rPr>
                <w:rFonts w:ascii="Segoe UI" w:hAnsi="Segoe UI" w:cs="Segoe UI"/>
                <w:color w:val="000000"/>
              </w:rPr>
              <w:t>CHAR</w:t>
            </w:r>
          </w:p>
        </w:tc>
        <w:tc>
          <w:tcPr>
            <w:tcW w:w="606" w:type="dxa"/>
            <w:vAlign w:val="center"/>
          </w:tcPr>
          <w:p w14:paraId="1C3B1EE5">
            <w:pPr>
              <w:rPr>
                <w:rFonts w:hint="eastAsia"/>
              </w:rPr>
            </w:pPr>
            <w:r>
              <w:rPr>
                <w:rFonts w:ascii="Segoe UI" w:hAnsi="Segoe UI" w:cs="Segoe UI"/>
                <w:color w:val="000000"/>
              </w:rPr>
              <w:t>11</w:t>
            </w:r>
          </w:p>
        </w:tc>
        <w:tc>
          <w:tcPr>
            <w:tcW w:w="458" w:type="dxa"/>
            <w:vAlign w:val="center"/>
          </w:tcPr>
          <w:p w14:paraId="22DC7D01">
            <w:pPr>
              <w:rPr>
                <w:rFonts w:hint="eastAsia"/>
              </w:rPr>
            </w:pPr>
            <w:r>
              <w:rPr>
                <w:rFonts w:ascii="Segoe UI" w:hAnsi="Segoe UI" w:cs="Segoe UI"/>
                <w:color w:val="000000"/>
              </w:rPr>
              <w:t>否</w:t>
            </w:r>
          </w:p>
        </w:tc>
        <w:tc>
          <w:tcPr>
            <w:tcW w:w="1495" w:type="dxa"/>
            <w:vAlign w:val="center"/>
          </w:tcPr>
          <w:p w14:paraId="0E89724E">
            <w:pPr>
              <w:rPr>
                <w:rFonts w:hint="eastAsia"/>
              </w:rPr>
            </w:pPr>
            <w:r>
              <w:rPr>
                <w:rFonts w:ascii="Segoe UI" w:hAnsi="Segoe UI" w:cs="Segoe UI"/>
                <w:color w:val="000000"/>
              </w:rPr>
              <w:t>注册手机号</w:t>
            </w:r>
          </w:p>
        </w:tc>
        <w:tc>
          <w:tcPr>
            <w:tcW w:w="4111" w:type="dxa"/>
            <w:vAlign w:val="center"/>
          </w:tcPr>
          <w:p w14:paraId="22126480">
            <w:pPr>
              <w:rPr>
                <w:rFonts w:hint="eastAsia"/>
              </w:rPr>
            </w:pPr>
            <w:r>
              <w:rPr>
                <w:rFonts w:ascii="Segoe UI" w:hAnsi="Segoe UI" w:cs="Segoe UI"/>
                <w:color w:val="000000"/>
              </w:rPr>
              <w:t>中国大陆 11 位数字，唯一约束（每个手机号仅能注册 1 个账户），必填</w:t>
            </w:r>
          </w:p>
        </w:tc>
      </w:tr>
      <w:tr w14:paraId="5F2C8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495234E3">
            <w:pPr>
              <w:rPr>
                <w:rFonts w:hint="eastAsia"/>
              </w:rPr>
            </w:pPr>
            <w:r>
              <w:rPr>
                <w:rFonts w:hint="eastAsia"/>
              </w:rPr>
              <w:t>5</w:t>
            </w:r>
          </w:p>
        </w:tc>
        <w:tc>
          <w:tcPr>
            <w:tcW w:w="2055" w:type="dxa"/>
            <w:vAlign w:val="center"/>
          </w:tcPr>
          <w:p w14:paraId="2CBA8088">
            <w:pPr>
              <w:rPr>
                <w:rFonts w:hint="eastAsia"/>
              </w:rPr>
            </w:pPr>
            <w:r>
              <w:rPr>
                <w:rFonts w:ascii="Segoe UI" w:hAnsi="Segoe UI" w:cs="Segoe UI"/>
                <w:color w:val="000000"/>
              </w:rPr>
              <w:t>nickname</w:t>
            </w:r>
          </w:p>
        </w:tc>
        <w:tc>
          <w:tcPr>
            <w:tcW w:w="1290" w:type="dxa"/>
            <w:vAlign w:val="center"/>
          </w:tcPr>
          <w:p w14:paraId="472B94A0">
            <w:pPr>
              <w:rPr>
                <w:rFonts w:hint="eastAsia"/>
              </w:rPr>
            </w:pPr>
            <w:r>
              <w:rPr>
                <w:rFonts w:ascii="Segoe UI" w:hAnsi="Segoe UI" w:cs="Segoe UI"/>
                <w:color w:val="000000"/>
              </w:rPr>
              <w:t>VARCHAR</w:t>
            </w:r>
          </w:p>
        </w:tc>
        <w:tc>
          <w:tcPr>
            <w:tcW w:w="606" w:type="dxa"/>
            <w:vAlign w:val="center"/>
          </w:tcPr>
          <w:p w14:paraId="4FBE22BD">
            <w:pPr>
              <w:rPr>
                <w:rFonts w:hint="eastAsia"/>
              </w:rPr>
            </w:pPr>
            <w:r>
              <w:rPr>
                <w:rFonts w:ascii="Segoe UI" w:hAnsi="Segoe UI" w:cs="Segoe UI"/>
                <w:color w:val="000000"/>
              </w:rPr>
              <w:t>20</w:t>
            </w:r>
          </w:p>
        </w:tc>
        <w:tc>
          <w:tcPr>
            <w:tcW w:w="458" w:type="dxa"/>
            <w:vAlign w:val="center"/>
          </w:tcPr>
          <w:p w14:paraId="535A615E">
            <w:pPr>
              <w:rPr>
                <w:rFonts w:hint="eastAsia"/>
              </w:rPr>
            </w:pPr>
            <w:r>
              <w:rPr>
                <w:rFonts w:ascii="Segoe UI" w:hAnsi="Segoe UI" w:cs="Segoe UI"/>
                <w:color w:val="000000"/>
              </w:rPr>
              <w:t>是</w:t>
            </w:r>
          </w:p>
        </w:tc>
        <w:tc>
          <w:tcPr>
            <w:tcW w:w="1495" w:type="dxa"/>
            <w:vAlign w:val="center"/>
          </w:tcPr>
          <w:p w14:paraId="5D80F972">
            <w:pPr>
              <w:rPr>
                <w:rFonts w:hint="eastAsia"/>
              </w:rPr>
            </w:pPr>
            <w:r>
              <w:rPr>
                <w:rFonts w:ascii="Segoe UI" w:hAnsi="Segoe UI" w:cs="Segoe UI"/>
                <w:color w:val="000000"/>
              </w:rPr>
              <w:t>昵称</w:t>
            </w:r>
          </w:p>
        </w:tc>
        <w:tc>
          <w:tcPr>
            <w:tcW w:w="4111" w:type="dxa"/>
            <w:vAlign w:val="center"/>
          </w:tcPr>
          <w:p w14:paraId="1CCFCDF6">
            <w:pPr>
              <w:rPr>
                <w:rFonts w:hint="eastAsia"/>
              </w:rPr>
            </w:pPr>
            <w:r>
              <w:rPr>
                <w:rFonts w:ascii="Segoe UI" w:hAnsi="Segoe UI" w:cs="Segoe UI"/>
                <w:color w:val="000000"/>
              </w:rPr>
              <w:t>2-20 字符，允许重复，默认与</w:t>
            </w:r>
            <w:r>
              <w:rPr>
                <w:rStyle w:val="16"/>
                <w:rFonts w:ascii="Consolas" w:hAnsi="Consolas"/>
                <w:color w:val="000000"/>
                <w:sz w:val="21"/>
                <w:szCs w:val="21"/>
              </w:rPr>
              <w:t>username</w:t>
            </w:r>
            <w:r>
              <w:rPr>
                <w:rFonts w:ascii="Segoe UI" w:hAnsi="Segoe UI" w:cs="Segoe UI"/>
                <w:color w:val="000000"/>
              </w:rPr>
              <w:t>一致，用户可自定义</w:t>
            </w:r>
          </w:p>
        </w:tc>
      </w:tr>
      <w:tr w14:paraId="66137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7D4CE62E">
            <w:pPr>
              <w:rPr>
                <w:rFonts w:hint="eastAsia"/>
              </w:rPr>
            </w:pPr>
            <w:r>
              <w:rPr>
                <w:rFonts w:hint="eastAsia"/>
              </w:rPr>
              <w:t>6</w:t>
            </w:r>
          </w:p>
        </w:tc>
        <w:tc>
          <w:tcPr>
            <w:tcW w:w="2055" w:type="dxa"/>
            <w:vAlign w:val="center"/>
          </w:tcPr>
          <w:p w14:paraId="0077DED3">
            <w:pPr>
              <w:rPr>
                <w:rFonts w:hint="eastAsia"/>
              </w:rPr>
            </w:pPr>
            <w:r>
              <w:rPr>
                <w:rFonts w:ascii="Segoe UI" w:hAnsi="Segoe UI" w:cs="Segoe UI"/>
                <w:color w:val="000000"/>
              </w:rPr>
              <w:t>gender</w:t>
            </w:r>
          </w:p>
        </w:tc>
        <w:tc>
          <w:tcPr>
            <w:tcW w:w="1290" w:type="dxa"/>
            <w:vAlign w:val="center"/>
          </w:tcPr>
          <w:p w14:paraId="3C03CF6A">
            <w:pPr>
              <w:rPr>
                <w:rFonts w:hint="eastAsia"/>
              </w:rPr>
            </w:pPr>
            <w:r>
              <w:rPr>
                <w:rFonts w:ascii="Segoe UI" w:hAnsi="Segoe UI" w:cs="Segoe UI"/>
                <w:color w:val="000000"/>
              </w:rPr>
              <w:t>TINYINT</w:t>
            </w:r>
          </w:p>
        </w:tc>
        <w:tc>
          <w:tcPr>
            <w:tcW w:w="606" w:type="dxa"/>
            <w:vAlign w:val="center"/>
          </w:tcPr>
          <w:p w14:paraId="3332F8BD">
            <w:pPr>
              <w:rPr>
                <w:rFonts w:hint="eastAsia"/>
              </w:rPr>
            </w:pPr>
            <w:r>
              <w:rPr>
                <w:rFonts w:ascii="Segoe UI" w:hAnsi="Segoe UI" w:cs="Segoe UI"/>
                <w:color w:val="000000"/>
              </w:rPr>
              <w:t>1</w:t>
            </w:r>
          </w:p>
        </w:tc>
        <w:tc>
          <w:tcPr>
            <w:tcW w:w="458" w:type="dxa"/>
            <w:vAlign w:val="center"/>
          </w:tcPr>
          <w:p w14:paraId="559339B8">
            <w:pPr>
              <w:rPr>
                <w:rFonts w:hint="eastAsia"/>
              </w:rPr>
            </w:pPr>
            <w:r>
              <w:rPr>
                <w:rFonts w:ascii="Segoe UI" w:hAnsi="Segoe UI" w:cs="Segoe UI"/>
                <w:color w:val="000000"/>
              </w:rPr>
              <w:t>是</w:t>
            </w:r>
          </w:p>
        </w:tc>
        <w:tc>
          <w:tcPr>
            <w:tcW w:w="1495" w:type="dxa"/>
            <w:vAlign w:val="center"/>
          </w:tcPr>
          <w:p w14:paraId="5217DA18">
            <w:pPr>
              <w:rPr>
                <w:rFonts w:hint="eastAsia"/>
              </w:rPr>
            </w:pPr>
            <w:r>
              <w:rPr>
                <w:rFonts w:ascii="Segoe UI" w:hAnsi="Segoe UI" w:cs="Segoe UI"/>
                <w:color w:val="000000"/>
              </w:rPr>
              <w:t>性别</w:t>
            </w:r>
          </w:p>
        </w:tc>
        <w:tc>
          <w:tcPr>
            <w:tcW w:w="4111" w:type="dxa"/>
            <w:vAlign w:val="center"/>
          </w:tcPr>
          <w:p w14:paraId="74C586B5">
            <w:pPr>
              <w:rPr>
                <w:rFonts w:hint="eastAsia"/>
              </w:rPr>
            </w:pPr>
            <w:r>
              <w:rPr>
                <w:rFonts w:ascii="Segoe UI" w:hAnsi="Segoe UI" w:cs="Segoe UI"/>
                <w:color w:val="000000"/>
              </w:rPr>
              <w:t>0 = 未知，1 = 男，2 = 女，，默认 0，个人中心可选择</w:t>
            </w:r>
          </w:p>
        </w:tc>
      </w:tr>
      <w:tr w14:paraId="5825F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3B5294C9">
            <w:pPr>
              <w:rPr>
                <w:rFonts w:hint="eastAsia"/>
              </w:rPr>
            </w:pPr>
            <w:r>
              <w:rPr>
                <w:rFonts w:hint="eastAsia"/>
              </w:rPr>
              <w:t>7</w:t>
            </w:r>
          </w:p>
        </w:tc>
        <w:tc>
          <w:tcPr>
            <w:tcW w:w="2055" w:type="dxa"/>
            <w:vAlign w:val="center"/>
          </w:tcPr>
          <w:p w14:paraId="45759DB3">
            <w:pPr>
              <w:rPr>
                <w:rFonts w:hint="eastAsia"/>
              </w:rPr>
            </w:pPr>
            <w:r>
              <w:rPr>
                <w:rFonts w:ascii="Segoe UI" w:hAnsi="Segoe UI" w:cs="Segoe UI"/>
                <w:color w:val="000000"/>
              </w:rPr>
              <w:t>birthday</w:t>
            </w:r>
          </w:p>
        </w:tc>
        <w:tc>
          <w:tcPr>
            <w:tcW w:w="1290" w:type="dxa"/>
            <w:vAlign w:val="center"/>
          </w:tcPr>
          <w:p w14:paraId="14ECFCF3">
            <w:pPr>
              <w:rPr>
                <w:rFonts w:hint="eastAsia"/>
              </w:rPr>
            </w:pPr>
            <w:r>
              <w:rPr>
                <w:rFonts w:ascii="Segoe UI" w:hAnsi="Segoe UI" w:cs="Segoe UI"/>
                <w:color w:val="000000"/>
              </w:rPr>
              <w:t>DATE</w:t>
            </w:r>
          </w:p>
        </w:tc>
        <w:tc>
          <w:tcPr>
            <w:tcW w:w="606" w:type="dxa"/>
            <w:vAlign w:val="center"/>
          </w:tcPr>
          <w:p w14:paraId="129EE0C9">
            <w:pPr>
              <w:rPr>
                <w:rFonts w:hint="eastAsia"/>
              </w:rPr>
            </w:pPr>
            <w:r>
              <w:rPr>
                <w:rFonts w:ascii="Segoe UI" w:hAnsi="Segoe UI" w:cs="Segoe UI"/>
                <w:color w:val="000000"/>
              </w:rPr>
              <w:t>-</w:t>
            </w:r>
          </w:p>
        </w:tc>
        <w:tc>
          <w:tcPr>
            <w:tcW w:w="458" w:type="dxa"/>
            <w:vAlign w:val="center"/>
          </w:tcPr>
          <w:p w14:paraId="086D8EEC">
            <w:pPr>
              <w:rPr>
                <w:rFonts w:hint="eastAsia"/>
              </w:rPr>
            </w:pPr>
            <w:r>
              <w:rPr>
                <w:rFonts w:ascii="Segoe UI" w:hAnsi="Segoe UI" w:cs="Segoe UI"/>
                <w:color w:val="000000"/>
              </w:rPr>
              <w:t>是</w:t>
            </w:r>
          </w:p>
        </w:tc>
        <w:tc>
          <w:tcPr>
            <w:tcW w:w="1495" w:type="dxa"/>
            <w:vAlign w:val="center"/>
          </w:tcPr>
          <w:p w14:paraId="58A8B9A2">
            <w:pPr>
              <w:rPr>
                <w:rFonts w:hint="eastAsia"/>
              </w:rPr>
            </w:pPr>
            <w:r>
              <w:rPr>
                <w:rFonts w:ascii="Segoe UI" w:hAnsi="Segoe UI" w:cs="Segoe UI"/>
                <w:color w:val="000000"/>
              </w:rPr>
              <w:t>生日</w:t>
            </w:r>
          </w:p>
        </w:tc>
        <w:tc>
          <w:tcPr>
            <w:tcW w:w="4111" w:type="dxa"/>
            <w:vAlign w:val="center"/>
          </w:tcPr>
          <w:p w14:paraId="2B58379E">
            <w:pPr>
              <w:rPr>
                <w:rFonts w:hint="eastAsia"/>
              </w:rPr>
            </w:pPr>
            <w:r>
              <w:rPr>
                <w:rFonts w:ascii="Segoe UI" w:hAnsi="Segoe UI" w:cs="Segoe UI"/>
                <w:color w:val="000000"/>
              </w:rPr>
              <w:t>格式：yyyy-MM-dd，个人中心可填写，用于个性化服务</w:t>
            </w:r>
          </w:p>
        </w:tc>
      </w:tr>
      <w:tr w14:paraId="40685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0E9240F0">
            <w:pPr>
              <w:rPr>
                <w:rFonts w:hint="eastAsia"/>
              </w:rPr>
            </w:pPr>
            <w:r>
              <w:rPr>
                <w:rFonts w:hint="eastAsia"/>
              </w:rPr>
              <w:t>8</w:t>
            </w:r>
          </w:p>
        </w:tc>
        <w:tc>
          <w:tcPr>
            <w:tcW w:w="2055" w:type="dxa"/>
            <w:vAlign w:val="center"/>
          </w:tcPr>
          <w:p w14:paraId="75763F88">
            <w:pPr>
              <w:rPr>
                <w:rFonts w:hint="eastAsia"/>
              </w:rPr>
            </w:pPr>
            <w:r>
              <w:rPr>
                <w:rFonts w:ascii="Segoe UI" w:hAnsi="Segoe UI" w:cs="Segoe UI"/>
                <w:color w:val="000000"/>
              </w:rPr>
              <w:t>region</w:t>
            </w:r>
          </w:p>
        </w:tc>
        <w:tc>
          <w:tcPr>
            <w:tcW w:w="1290" w:type="dxa"/>
            <w:vAlign w:val="center"/>
          </w:tcPr>
          <w:p w14:paraId="4A6B0049">
            <w:pPr>
              <w:rPr>
                <w:rFonts w:hint="eastAsia"/>
              </w:rPr>
            </w:pPr>
            <w:r>
              <w:rPr>
                <w:rFonts w:ascii="Segoe UI" w:hAnsi="Segoe UI" w:cs="Segoe UI"/>
                <w:color w:val="000000"/>
              </w:rPr>
              <w:t>VARCHAR</w:t>
            </w:r>
          </w:p>
        </w:tc>
        <w:tc>
          <w:tcPr>
            <w:tcW w:w="606" w:type="dxa"/>
            <w:vAlign w:val="center"/>
          </w:tcPr>
          <w:p w14:paraId="02D68B65">
            <w:pPr>
              <w:rPr>
                <w:rFonts w:hint="eastAsia"/>
              </w:rPr>
            </w:pPr>
            <w:r>
              <w:rPr>
                <w:rFonts w:ascii="Segoe UI" w:hAnsi="Segoe UI" w:cs="Segoe UI"/>
                <w:color w:val="000000"/>
              </w:rPr>
              <w:t>50</w:t>
            </w:r>
          </w:p>
        </w:tc>
        <w:tc>
          <w:tcPr>
            <w:tcW w:w="458" w:type="dxa"/>
            <w:vAlign w:val="center"/>
          </w:tcPr>
          <w:p w14:paraId="6BB14418">
            <w:pPr>
              <w:rPr>
                <w:rFonts w:hint="eastAsia"/>
              </w:rPr>
            </w:pPr>
            <w:r>
              <w:rPr>
                <w:rFonts w:ascii="Segoe UI" w:hAnsi="Segoe UI" w:cs="Segoe UI"/>
                <w:color w:val="000000"/>
              </w:rPr>
              <w:t>是</w:t>
            </w:r>
          </w:p>
        </w:tc>
        <w:tc>
          <w:tcPr>
            <w:tcW w:w="1495" w:type="dxa"/>
            <w:vAlign w:val="center"/>
          </w:tcPr>
          <w:p w14:paraId="78C94B2E">
            <w:pPr>
              <w:rPr>
                <w:rFonts w:hint="eastAsia"/>
              </w:rPr>
            </w:pPr>
            <w:r>
              <w:rPr>
                <w:rFonts w:ascii="Segoe UI" w:hAnsi="Segoe UI" w:cs="Segoe UI"/>
                <w:color w:val="000000"/>
              </w:rPr>
              <w:t>地区</w:t>
            </w:r>
          </w:p>
        </w:tc>
        <w:tc>
          <w:tcPr>
            <w:tcW w:w="4111" w:type="dxa"/>
            <w:vAlign w:val="center"/>
          </w:tcPr>
          <w:p w14:paraId="79BA88B9">
            <w:pPr>
              <w:rPr>
                <w:rFonts w:hint="eastAsia"/>
              </w:rPr>
            </w:pPr>
            <w:r>
              <w:rPr>
                <w:rFonts w:ascii="Segoe UI" w:hAnsi="Segoe UI" w:cs="Segoe UI"/>
                <w:color w:val="000000"/>
              </w:rPr>
              <w:t>最大 50 字符，支持 “国家 - 省 - 市 - 区” 格式，个人中心可编辑</w:t>
            </w:r>
          </w:p>
        </w:tc>
      </w:tr>
      <w:tr w14:paraId="47237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3457F0A0">
            <w:pPr>
              <w:rPr>
                <w:rFonts w:hint="eastAsia"/>
              </w:rPr>
            </w:pPr>
            <w:r>
              <w:rPr>
                <w:rFonts w:hint="eastAsia"/>
              </w:rPr>
              <w:t>9</w:t>
            </w:r>
          </w:p>
        </w:tc>
        <w:tc>
          <w:tcPr>
            <w:tcW w:w="2055" w:type="dxa"/>
            <w:vAlign w:val="center"/>
          </w:tcPr>
          <w:p w14:paraId="1F1043D2">
            <w:pPr>
              <w:rPr>
                <w:rFonts w:hint="eastAsia"/>
              </w:rPr>
            </w:pPr>
            <w:r>
              <w:rPr>
                <w:rFonts w:ascii="Segoe UI" w:hAnsi="Segoe UI" w:cs="Segoe UI"/>
                <w:color w:val="000000"/>
              </w:rPr>
              <w:t>avatar_url</w:t>
            </w:r>
          </w:p>
        </w:tc>
        <w:tc>
          <w:tcPr>
            <w:tcW w:w="1290" w:type="dxa"/>
            <w:vAlign w:val="center"/>
          </w:tcPr>
          <w:p w14:paraId="455F42D6">
            <w:pPr>
              <w:rPr>
                <w:rFonts w:hint="eastAsia"/>
              </w:rPr>
            </w:pPr>
            <w:r>
              <w:rPr>
                <w:rFonts w:ascii="Segoe UI" w:hAnsi="Segoe UI" w:cs="Segoe UI"/>
                <w:color w:val="000000"/>
              </w:rPr>
              <w:t>VARCHAR</w:t>
            </w:r>
          </w:p>
        </w:tc>
        <w:tc>
          <w:tcPr>
            <w:tcW w:w="606" w:type="dxa"/>
            <w:vAlign w:val="center"/>
          </w:tcPr>
          <w:p w14:paraId="13315CB7">
            <w:pPr>
              <w:rPr>
                <w:rFonts w:hint="eastAsia"/>
              </w:rPr>
            </w:pPr>
            <w:r>
              <w:rPr>
                <w:rFonts w:ascii="Segoe UI" w:hAnsi="Segoe UI" w:cs="Segoe UI"/>
                <w:color w:val="000000"/>
              </w:rPr>
              <w:t>200</w:t>
            </w:r>
          </w:p>
        </w:tc>
        <w:tc>
          <w:tcPr>
            <w:tcW w:w="458" w:type="dxa"/>
            <w:vAlign w:val="center"/>
          </w:tcPr>
          <w:p w14:paraId="20B77FA7">
            <w:pPr>
              <w:rPr>
                <w:rFonts w:hint="eastAsia"/>
              </w:rPr>
            </w:pPr>
            <w:r>
              <w:rPr>
                <w:rFonts w:ascii="Segoe UI" w:hAnsi="Segoe UI" w:cs="Segoe UI"/>
                <w:color w:val="000000"/>
              </w:rPr>
              <w:t>是</w:t>
            </w:r>
          </w:p>
        </w:tc>
        <w:tc>
          <w:tcPr>
            <w:tcW w:w="1495" w:type="dxa"/>
            <w:vAlign w:val="center"/>
          </w:tcPr>
          <w:p w14:paraId="619117DB">
            <w:pPr>
              <w:rPr>
                <w:rFonts w:hint="eastAsia"/>
              </w:rPr>
            </w:pPr>
            <w:r>
              <w:rPr>
                <w:rFonts w:ascii="Segoe UI" w:hAnsi="Segoe UI" w:cs="Segoe UI"/>
                <w:color w:val="000000"/>
              </w:rPr>
              <w:t>头像图片地址</w:t>
            </w:r>
          </w:p>
        </w:tc>
        <w:tc>
          <w:tcPr>
            <w:tcW w:w="4111" w:type="dxa"/>
            <w:vAlign w:val="center"/>
          </w:tcPr>
          <w:p w14:paraId="04B4E685">
            <w:pPr>
              <w:rPr>
                <w:rFonts w:hint="eastAsia"/>
              </w:rPr>
            </w:pPr>
            <w:r>
              <w:rPr>
                <w:rFonts w:ascii="Segoe UI" w:hAnsi="Segoe UI" w:cs="Segoe UI"/>
                <w:color w:val="000000"/>
              </w:rPr>
              <w:t>存储图片 URL如</w:t>
            </w:r>
            <w:r>
              <w:rPr>
                <w:rStyle w:val="16"/>
                <w:rFonts w:ascii="Consolas" w:hAnsi="Consolas"/>
                <w:color w:val="000000"/>
                <w:sz w:val="21"/>
                <w:szCs w:val="21"/>
              </w:rPr>
              <w:t>/upload/2024/05/avatar_123.png</w:t>
            </w:r>
            <w:r>
              <w:rPr>
                <w:rFonts w:ascii="Segoe UI" w:hAnsi="Segoe UI" w:cs="Segoe UI"/>
                <w:color w:val="000000"/>
              </w:rPr>
              <w:t>，默认使用系统默认头像</w:t>
            </w:r>
          </w:p>
        </w:tc>
      </w:tr>
      <w:tr w14:paraId="5F7CB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7ECAB81B">
            <w:pPr>
              <w:rPr>
                <w:rFonts w:hint="eastAsia"/>
              </w:rPr>
            </w:pPr>
            <w:r>
              <w:rPr>
                <w:rFonts w:ascii="Segoe UI" w:hAnsi="Segoe UI" w:cs="Segoe UI"/>
                <w:color w:val="000000"/>
              </w:rPr>
              <w:t>1</w:t>
            </w:r>
            <w:r>
              <w:rPr>
                <w:rFonts w:hint="eastAsia" w:ascii="Segoe UI" w:hAnsi="Segoe UI" w:cs="Segoe UI"/>
                <w:color w:val="000000"/>
              </w:rPr>
              <w:t>0</w:t>
            </w:r>
          </w:p>
        </w:tc>
        <w:tc>
          <w:tcPr>
            <w:tcW w:w="2055" w:type="dxa"/>
            <w:vAlign w:val="center"/>
          </w:tcPr>
          <w:p w14:paraId="4EB27219">
            <w:pPr>
              <w:rPr>
                <w:rFonts w:hint="eastAsia"/>
              </w:rPr>
            </w:pPr>
            <w:r>
              <w:rPr>
                <w:rFonts w:ascii="Segoe UI" w:hAnsi="Segoe UI" w:cs="Segoe UI"/>
                <w:color w:val="000000"/>
              </w:rPr>
              <w:t>bio</w:t>
            </w:r>
          </w:p>
        </w:tc>
        <w:tc>
          <w:tcPr>
            <w:tcW w:w="1290" w:type="dxa"/>
            <w:vAlign w:val="center"/>
          </w:tcPr>
          <w:p w14:paraId="786396D7">
            <w:pPr>
              <w:rPr>
                <w:rFonts w:hint="eastAsia"/>
              </w:rPr>
            </w:pPr>
            <w:r>
              <w:rPr>
                <w:rFonts w:ascii="Segoe UI" w:hAnsi="Segoe UI" w:cs="Segoe UI"/>
                <w:color w:val="000000"/>
              </w:rPr>
              <w:t>TEXT</w:t>
            </w:r>
          </w:p>
        </w:tc>
        <w:tc>
          <w:tcPr>
            <w:tcW w:w="606" w:type="dxa"/>
            <w:vAlign w:val="center"/>
          </w:tcPr>
          <w:p w14:paraId="3A613DDE">
            <w:pPr>
              <w:rPr>
                <w:rFonts w:hint="eastAsia"/>
              </w:rPr>
            </w:pPr>
            <w:r>
              <w:rPr>
                <w:rFonts w:ascii="Segoe UI" w:hAnsi="Segoe UI" w:cs="Segoe UI"/>
                <w:color w:val="000000"/>
              </w:rPr>
              <w:t>-</w:t>
            </w:r>
          </w:p>
        </w:tc>
        <w:tc>
          <w:tcPr>
            <w:tcW w:w="458" w:type="dxa"/>
            <w:vAlign w:val="center"/>
          </w:tcPr>
          <w:p w14:paraId="764D07D8">
            <w:pPr>
              <w:rPr>
                <w:rFonts w:hint="eastAsia"/>
              </w:rPr>
            </w:pPr>
            <w:r>
              <w:rPr>
                <w:rFonts w:ascii="Segoe UI" w:hAnsi="Segoe UI" w:cs="Segoe UI"/>
                <w:color w:val="000000"/>
              </w:rPr>
              <w:t>是</w:t>
            </w:r>
          </w:p>
        </w:tc>
        <w:tc>
          <w:tcPr>
            <w:tcW w:w="1495" w:type="dxa"/>
            <w:vAlign w:val="center"/>
          </w:tcPr>
          <w:p w14:paraId="17F2808A">
            <w:pPr>
              <w:rPr>
                <w:rFonts w:hint="eastAsia"/>
              </w:rPr>
            </w:pPr>
            <w:r>
              <w:rPr>
                <w:rFonts w:ascii="Segoe UI" w:hAnsi="Segoe UI" w:cs="Segoe UI"/>
                <w:color w:val="000000"/>
              </w:rPr>
              <w:t>个人简介</w:t>
            </w:r>
          </w:p>
        </w:tc>
        <w:tc>
          <w:tcPr>
            <w:tcW w:w="4111" w:type="dxa"/>
            <w:vAlign w:val="center"/>
          </w:tcPr>
          <w:p w14:paraId="57AD44CD">
            <w:pPr>
              <w:rPr>
                <w:rFonts w:hint="eastAsia"/>
              </w:rPr>
            </w:pPr>
            <w:r>
              <w:rPr>
                <w:rFonts w:ascii="Segoe UI" w:hAnsi="Segoe UI" w:cs="Segoe UI"/>
                <w:color w:val="000000"/>
              </w:rPr>
              <w:t>最多 500 字符，支持富文本或纯文本，个人中心可输入 “兴趣爱好”“联系方式” 等内容</w:t>
            </w:r>
          </w:p>
        </w:tc>
      </w:tr>
      <w:tr w14:paraId="4D255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14ABCAFF">
            <w:pPr>
              <w:rPr>
                <w:rFonts w:hint="eastAsia"/>
              </w:rPr>
            </w:pPr>
            <w:r>
              <w:rPr>
                <w:rFonts w:ascii="Segoe UI" w:hAnsi="Segoe UI" w:cs="Segoe UI"/>
                <w:color w:val="000000"/>
              </w:rPr>
              <w:t>1</w:t>
            </w:r>
            <w:r>
              <w:rPr>
                <w:rFonts w:hint="eastAsia" w:ascii="Segoe UI" w:hAnsi="Segoe UI" w:cs="Segoe UI"/>
                <w:color w:val="000000"/>
              </w:rPr>
              <w:t>1</w:t>
            </w:r>
          </w:p>
        </w:tc>
        <w:tc>
          <w:tcPr>
            <w:tcW w:w="2055" w:type="dxa"/>
            <w:vAlign w:val="center"/>
          </w:tcPr>
          <w:p w14:paraId="0B935B88">
            <w:pPr>
              <w:rPr>
                <w:rFonts w:hint="eastAsia"/>
              </w:rPr>
            </w:pPr>
            <w:r>
              <w:rPr>
                <w:rFonts w:ascii="Segoe UI" w:hAnsi="Segoe UI" w:cs="Segoe UI"/>
                <w:color w:val="000000"/>
              </w:rPr>
              <w:t>total_likes</w:t>
            </w:r>
          </w:p>
        </w:tc>
        <w:tc>
          <w:tcPr>
            <w:tcW w:w="1290" w:type="dxa"/>
            <w:vAlign w:val="center"/>
          </w:tcPr>
          <w:p w14:paraId="707C1A6E">
            <w:pPr>
              <w:rPr>
                <w:rFonts w:hint="eastAsia"/>
              </w:rPr>
            </w:pPr>
            <w:r>
              <w:rPr>
                <w:rFonts w:ascii="Segoe UI" w:hAnsi="Segoe UI" w:cs="Segoe UI"/>
                <w:color w:val="000000"/>
              </w:rPr>
              <w:t>INT</w:t>
            </w:r>
          </w:p>
        </w:tc>
        <w:tc>
          <w:tcPr>
            <w:tcW w:w="606" w:type="dxa"/>
            <w:vAlign w:val="center"/>
          </w:tcPr>
          <w:p w14:paraId="31FC37AE">
            <w:pPr>
              <w:rPr>
                <w:rFonts w:hint="eastAsia"/>
              </w:rPr>
            </w:pPr>
            <w:r>
              <w:rPr>
                <w:rFonts w:ascii="Segoe UI" w:hAnsi="Segoe UI" w:cs="Segoe UI"/>
                <w:color w:val="000000"/>
              </w:rPr>
              <w:t>11</w:t>
            </w:r>
          </w:p>
        </w:tc>
        <w:tc>
          <w:tcPr>
            <w:tcW w:w="458" w:type="dxa"/>
            <w:vAlign w:val="center"/>
          </w:tcPr>
          <w:p w14:paraId="5CA38BA1">
            <w:pPr>
              <w:rPr>
                <w:rFonts w:hint="eastAsia"/>
              </w:rPr>
            </w:pPr>
            <w:r>
              <w:rPr>
                <w:rFonts w:ascii="Segoe UI" w:hAnsi="Segoe UI" w:cs="Segoe UI"/>
                <w:color w:val="000000"/>
              </w:rPr>
              <w:t>否</w:t>
            </w:r>
          </w:p>
        </w:tc>
        <w:tc>
          <w:tcPr>
            <w:tcW w:w="1495" w:type="dxa"/>
            <w:vAlign w:val="center"/>
          </w:tcPr>
          <w:p w14:paraId="35490746">
            <w:pPr>
              <w:rPr>
                <w:rFonts w:hint="eastAsia"/>
              </w:rPr>
            </w:pPr>
            <w:r>
              <w:rPr>
                <w:rFonts w:ascii="Segoe UI" w:hAnsi="Segoe UI" w:cs="Segoe UI"/>
                <w:color w:val="000000"/>
              </w:rPr>
              <w:t>总点赞数</w:t>
            </w:r>
          </w:p>
        </w:tc>
        <w:tc>
          <w:tcPr>
            <w:tcW w:w="4111" w:type="dxa"/>
            <w:vAlign w:val="center"/>
          </w:tcPr>
          <w:p w14:paraId="55BF457E">
            <w:pPr>
              <w:rPr>
                <w:rFonts w:hint="eastAsia"/>
              </w:rPr>
            </w:pPr>
            <w:r>
              <w:rPr>
                <w:rFonts w:ascii="Segoe UI" w:hAnsi="Segoe UI" w:cs="Segoe UI"/>
                <w:color w:val="000000"/>
              </w:rPr>
              <w:t>默认0，每次点赞后 + 1，个人中心显示</w:t>
            </w:r>
          </w:p>
        </w:tc>
      </w:tr>
      <w:tr w14:paraId="1CFD4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5378B8B2">
            <w:pPr>
              <w:rPr>
                <w:rFonts w:hint="eastAsia"/>
              </w:rPr>
            </w:pPr>
            <w:r>
              <w:rPr>
                <w:rFonts w:ascii="Segoe UI" w:hAnsi="Segoe UI" w:cs="Segoe UI"/>
                <w:color w:val="000000"/>
              </w:rPr>
              <w:t>1</w:t>
            </w:r>
            <w:r>
              <w:rPr>
                <w:rFonts w:hint="eastAsia" w:ascii="Segoe UI" w:hAnsi="Segoe UI" w:cs="Segoe UI"/>
                <w:color w:val="000000"/>
              </w:rPr>
              <w:t>2</w:t>
            </w:r>
          </w:p>
        </w:tc>
        <w:tc>
          <w:tcPr>
            <w:tcW w:w="2055" w:type="dxa"/>
            <w:vAlign w:val="center"/>
          </w:tcPr>
          <w:p w14:paraId="6DDE9E7F">
            <w:pPr>
              <w:rPr>
                <w:rFonts w:hint="eastAsia"/>
              </w:rPr>
            </w:pPr>
            <w:r>
              <w:rPr>
                <w:rFonts w:ascii="Segoe UI" w:hAnsi="Segoe UI" w:cs="Segoe UI"/>
                <w:color w:val="000000"/>
              </w:rPr>
              <w:t>total_comments</w:t>
            </w:r>
          </w:p>
        </w:tc>
        <w:tc>
          <w:tcPr>
            <w:tcW w:w="1290" w:type="dxa"/>
            <w:vAlign w:val="center"/>
          </w:tcPr>
          <w:p w14:paraId="7762DC19">
            <w:pPr>
              <w:rPr>
                <w:rFonts w:hint="eastAsia"/>
              </w:rPr>
            </w:pPr>
            <w:r>
              <w:rPr>
                <w:rFonts w:ascii="Segoe UI" w:hAnsi="Segoe UI" w:cs="Segoe UI"/>
                <w:color w:val="000000"/>
              </w:rPr>
              <w:t>INT</w:t>
            </w:r>
          </w:p>
        </w:tc>
        <w:tc>
          <w:tcPr>
            <w:tcW w:w="606" w:type="dxa"/>
            <w:vAlign w:val="center"/>
          </w:tcPr>
          <w:p w14:paraId="085CF4AE">
            <w:pPr>
              <w:rPr>
                <w:rFonts w:hint="eastAsia"/>
              </w:rPr>
            </w:pPr>
            <w:r>
              <w:rPr>
                <w:rFonts w:ascii="Segoe UI" w:hAnsi="Segoe UI" w:cs="Segoe UI"/>
                <w:color w:val="000000"/>
              </w:rPr>
              <w:t>11</w:t>
            </w:r>
          </w:p>
        </w:tc>
        <w:tc>
          <w:tcPr>
            <w:tcW w:w="458" w:type="dxa"/>
            <w:vAlign w:val="center"/>
          </w:tcPr>
          <w:p w14:paraId="13EC069E">
            <w:pPr>
              <w:rPr>
                <w:rFonts w:hint="eastAsia"/>
              </w:rPr>
            </w:pPr>
            <w:r>
              <w:rPr>
                <w:rFonts w:ascii="Segoe UI" w:hAnsi="Segoe UI" w:cs="Segoe UI"/>
                <w:color w:val="000000"/>
              </w:rPr>
              <w:t>否</w:t>
            </w:r>
          </w:p>
        </w:tc>
        <w:tc>
          <w:tcPr>
            <w:tcW w:w="1495" w:type="dxa"/>
            <w:vAlign w:val="center"/>
          </w:tcPr>
          <w:p w14:paraId="4044CE7B">
            <w:pPr>
              <w:rPr>
                <w:rFonts w:hint="eastAsia"/>
              </w:rPr>
            </w:pPr>
            <w:r>
              <w:rPr>
                <w:rFonts w:ascii="Segoe UI" w:hAnsi="Segoe UI" w:cs="Segoe UI"/>
                <w:color w:val="000000"/>
              </w:rPr>
              <w:t>总评论数</w:t>
            </w:r>
          </w:p>
        </w:tc>
        <w:tc>
          <w:tcPr>
            <w:tcW w:w="4111" w:type="dxa"/>
            <w:vAlign w:val="center"/>
          </w:tcPr>
          <w:p w14:paraId="753D031B">
            <w:pPr>
              <w:rPr>
                <w:rFonts w:hint="eastAsia"/>
              </w:rPr>
            </w:pPr>
            <w:r>
              <w:rPr>
                <w:rFonts w:ascii="Segoe UI" w:hAnsi="Segoe UI" w:cs="Segoe UI"/>
                <w:color w:val="000000"/>
              </w:rPr>
              <w:t>默认0，每次发布评论后 + 1，个人中心显示</w:t>
            </w:r>
          </w:p>
        </w:tc>
      </w:tr>
      <w:tr w14:paraId="78C5C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5D7F2A9C">
            <w:pPr>
              <w:rPr>
                <w:rFonts w:hint="eastAsia"/>
              </w:rPr>
            </w:pPr>
            <w:r>
              <w:rPr>
                <w:rFonts w:ascii="Segoe UI" w:hAnsi="Segoe UI" w:cs="Segoe UI"/>
                <w:color w:val="000000"/>
              </w:rPr>
              <w:t>1</w:t>
            </w:r>
            <w:r>
              <w:rPr>
                <w:rFonts w:hint="eastAsia" w:ascii="Segoe UI" w:hAnsi="Segoe UI" w:cs="Segoe UI"/>
                <w:color w:val="000000"/>
              </w:rPr>
              <w:t>3</w:t>
            </w:r>
          </w:p>
        </w:tc>
        <w:tc>
          <w:tcPr>
            <w:tcW w:w="2055" w:type="dxa"/>
            <w:vAlign w:val="center"/>
          </w:tcPr>
          <w:p w14:paraId="0CB1B3C8">
            <w:pPr>
              <w:rPr>
                <w:rFonts w:hint="eastAsia"/>
              </w:rPr>
            </w:pPr>
            <w:r>
              <w:rPr>
                <w:rFonts w:ascii="Segoe UI" w:hAnsi="Segoe UI" w:cs="Segoe UI"/>
                <w:color w:val="000000"/>
              </w:rPr>
              <w:t>total_collects</w:t>
            </w:r>
          </w:p>
        </w:tc>
        <w:tc>
          <w:tcPr>
            <w:tcW w:w="1290" w:type="dxa"/>
            <w:vAlign w:val="center"/>
          </w:tcPr>
          <w:p w14:paraId="53BF97B4">
            <w:pPr>
              <w:rPr>
                <w:rFonts w:hint="eastAsia"/>
              </w:rPr>
            </w:pPr>
            <w:r>
              <w:rPr>
                <w:rFonts w:ascii="Segoe UI" w:hAnsi="Segoe UI" w:cs="Segoe UI"/>
                <w:color w:val="000000"/>
              </w:rPr>
              <w:t>INT</w:t>
            </w:r>
          </w:p>
        </w:tc>
        <w:tc>
          <w:tcPr>
            <w:tcW w:w="606" w:type="dxa"/>
            <w:vAlign w:val="center"/>
          </w:tcPr>
          <w:p w14:paraId="1B3B7021">
            <w:pPr>
              <w:rPr>
                <w:rFonts w:hint="eastAsia"/>
              </w:rPr>
            </w:pPr>
            <w:r>
              <w:rPr>
                <w:rFonts w:ascii="Segoe UI" w:hAnsi="Segoe UI" w:cs="Segoe UI"/>
                <w:color w:val="000000"/>
              </w:rPr>
              <w:t>11</w:t>
            </w:r>
          </w:p>
        </w:tc>
        <w:tc>
          <w:tcPr>
            <w:tcW w:w="458" w:type="dxa"/>
            <w:vAlign w:val="center"/>
          </w:tcPr>
          <w:p w14:paraId="0E33B721">
            <w:pPr>
              <w:rPr>
                <w:rFonts w:hint="eastAsia"/>
              </w:rPr>
            </w:pPr>
            <w:r>
              <w:rPr>
                <w:rFonts w:ascii="Segoe UI" w:hAnsi="Segoe UI" w:cs="Segoe UI"/>
                <w:color w:val="000000"/>
              </w:rPr>
              <w:t>否</w:t>
            </w:r>
          </w:p>
        </w:tc>
        <w:tc>
          <w:tcPr>
            <w:tcW w:w="1495" w:type="dxa"/>
            <w:vAlign w:val="center"/>
          </w:tcPr>
          <w:p w14:paraId="1BFA7F56">
            <w:pPr>
              <w:rPr>
                <w:rFonts w:hint="eastAsia"/>
              </w:rPr>
            </w:pPr>
            <w:r>
              <w:rPr>
                <w:rFonts w:ascii="Segoe UI" w:hAnsi="Segoe UI" w:cs="Segoe UI"/>
                <w:color w:val="000000"/>
              </w:rPr>
              <w:t>总收藏数</w:t>
            </w:r>
          </w:p>
        </w:tc>
        <w:tc>
          <w:tcPr>
            <w:tcW w:w="4111" w:type="dxa"/>
            <w:vAlign w:val="center"/>
          </w:tcPr>
          <w:p w14:paraId="559DB077">
            <w:pPr>
              <w:rPr>
                <w:rFonts w:hint="eastAsia"/>
              </w:rPr>
            </w:pPr>
            <w:r>
              <w:rPr>
                <w:rFonts w:ascii="Segoe UI" w:hAnsi="Segoe UI" w:cs="Segoe UI"/>
                <w:color w:val="000000"/>
              </w:rPr>
              <w:t>默认0，每次收藏后 + 1，个人中心显示</w:t>
            </w:r>
          </w:p>
        </w:tc>
      </w:tr>
      <w:tr w14:paraId="46F58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59704051">
            <w:pPr>
              <w:rPr>
                <w:rFonts w:ascii="Segoe UI" w:hAnsi="Segoe UI" w:cs="Segoe UI"/>
                <w:color w:val="000000"/>
              </w:rPr>
            </w:pPr>
            <w:r>
              <w:rPr>
                <w:rFonts w:ascii="Segoe UI" w:hAnsi="Segoe UI" w:cs="Segoe UI"/>
                <w:color w:val="000000"/>
              </w:rPr>
              <w:t>1</w:t>
            </w:r>
            <w:r>
              <w:rPr>
                <w:rFonts w:hint="eastAsia" w:ascii="Segoe UI" w:hAnsi="Segoe UI" w:cs="Segoe UI"/>
                <w:color w:val="000000"/>
              </w:rPr>
              <w:t>4</w:t>
            </w:r>
          </w:p>
        </w:tc>
        <w:tc>
          <w:tcPr>
            <w:tcW w:w="2055" w:type="dxa"/>
            <w:vAlign w:val="center"/>
          </w:tcPr>
          <w:p w14:paraId="62F76E17">
            <w:pPr>
              <w:rPr>
                <w:rFonts w:ascii="Segoe UI" w:hAnsi="Segoe UI" w:cs="Segoe UI"/>
                <w:color w:val="000000"/>
              </w:rPr>
            </w:pPr>
            <w:r>
              <w:rPr>
                <w:rFonts w:ascii="Segoe UI" w:hAnsi="Segoe UI" w:cs="Segoe UI"/>
                <w:color w:val="000000"/>
              </w:rPr>
              <w:t>total_feedbacks</w:t>
            </w:r>
          </w:p>
        </w:tc>
        <w:tc>
          <w:tcPr>
            <w:tcW w:w="1290" w:type="dxa"/>
            <w:vAlign w:val="center"/>
          </w:tcPr>
          <w:p w14:paraId="08D662CC">
            <w:pPr>
              <w:rPr>
                <w:rFonts w:ascii="Segoe UI" w:hAnsi="Segoe UI" w:cs="Segoe UI"/>
                <w:color w:val="000000"/>
              </w:rPr>
            </w:pPr>
            <w:r>
              <w:rPr>
                <w:rFonts w:ascii="Segoe UI" w:hAnsi="Segoe UI" w:cs="Segoe UI"/>
                <w:color w:val="000000"/>
              </w:rPr>
              <w:t>INT</w:t>
            </w:r>
          </w:p>
        </w:tc>
        <w:tc>
          <w:tcPr>
            <w:tcW w:w="606" w:type="dxa"/>
            <w:vAlign w:val="center"/>
          </w:tcPr>
          <w:p w14:paraId="658CAF6C">
            <w:pPr>
              <w:rPr>
                <w:rFonts w:ascii="Segoe UI" w:hAnsi="Segoe UI" w:cs="Segoe UI"/>
                <w:color w:val="000000"/>
              </w:rPr>
            </w:pPr>
            <w:r>
              <w:rPr>
                <w:rFonts w:ascii="Segoe UI" w:hAnsi="Segoe UI" w:cs="Segoe UI"/>
                <w:color w:val="000000"/>
              </w:rPr>
              <w:t>11</w:t>
            </w:r>
          </w:p>
        </w:tc>
        <w:tc>
          <w:tcPr>
            <w:tcW w:w="458" w:type="dxa"/>
            <w:vAlign w:val="center"/>
          </w:tcPr>
          <w:p w14:paraId="2F1B8BC8">
            <w:pPr>
              <w:rPr>
                <w:rFonts w:ascii="Segoe UI" w:hAnsi="Segoe UI" w:cs="Segoe UI"/>
                <w:color w:val="000000"/>
              </w:rPr>
            </w:pPr>
            <w:r>
              <w:rPr>
                <w:rFonts w:ascii="Segoe UI" w:hAnsi="Segoe UI" w:cs="Segoe UI"/>
                <w:color w:val="000000"/>
              </w:rPr>
              <w:t>否</w:t>
            </w:r>
          </w:p>
        </w:tc>
        <w:tc>
          <w:tcPr>
            <w:tcW w:w="1495" w:type="dxa"/>
            <w:vAlign w:val="center"/>
          </w:tcPr>
          <w:p w14:paraId="1058EA32">
            <w:pPr>
              <w:rPr>
                <w:rFonts w:ascii="Segoe UI" w:hAnsi="Segoe UI" w:cs="Segoe UI"/>
                <w:color w:val="000000"/>
              </w:rPr>
            </w:pPr>
            <w:r>
              <w:rPr>
                <w:rFonts w:ascii="Segoe UI" w:hAnsi="Segoe UI" w:cs="Segoe UI"/>
                <w:color w:val="000000"/>
              </w:rPr>
              <w:t>反馈总数</w:t>
            </w:r>
          </w:p>
        </w:tc>
        <w:tc>
          <w:tcPr>
            <w:tcW w:w="4111" w:type="dxa"/>
            <w:vAlign w:val="center"/>
          </w:tcPr>
          <w:p w14:paraId="390908BE">
            <w:pPr>
              <w:rPr>
                <w:rFonts w:ascii="Segoe UI" w:hAnsi="Segoe UI" w:cs="Segoe UI"/>
                <w:color w:val="000000"/>
              </w:rPr>
            </w:pPr>
            <w:r>
              <w:rPr>
                <w:rFonts w:ascii="Segoe UI" w:hAnsi="Segoe UI" w:cs="Segoe UI"/>
                <w:color w:val="000000"/>
              </w:rPr>
              <w:t>默认</w:t>
            </w:r>
            <w:r>
              <w:rPr>
                <w:rStyle w:val="16"/>
                <w:rFonts w:ascii="Consolas" w:hAnsi="Consolas"/>
                <w:color w:val="000000"/>
                <w:sz w:val="21"/>
                <w:szCs w:val="21"/>
              </w:rPr>
              <w:t>0</w:t>
            </w:r>
            <w:r>
              <w:rPr>
                <w:rFonts w:ascii="Segoe UI" w:hAnsi="Segoe UI" w:cs="Segoe UI"/>
                <w:color w:val="000000"/>
              </w:rPr>
              <w:t>，每次提交反馈后</w:t>
            </w:r>
            <w:r>
              <w:rPr>
                <w:rStyle w:val="16"/>
                <w:rFonts w:ascii="Consolas" w:hAnsi="Consolas"/>
                <w:color w:val="000000"/>
                <w:sz w:val="21"/>
                <w:szCs w:val="21"/>
              </w:rPr>
              <w:t>+1</w:t>
            </w:r>
            <w:r>
              <w:rPr>
                <w:rFonts w:ascii="Segoe UI" w:hAnsi="Segoe UI" w:cs="Segoe UI"/>
                <w:color w:val="000000"/>
              </w:rPr>
              <w:t>，个人中心显示</w:t>
            </w:r>
          </w:p>
        </w:tc>
      </w:tr>
    </w:tbl>
    <w:p w14:paraId="6A41C3F8">
      <w:pPr>
        <w:pStyle w:val="3"/>
        <w:numPr>
          <w:numId w:val="0"/>
        </w:numPr>
        <w:spacing w:before="60" w:after="60" w:line="120" w:lineRule="auto"/>
        <w:ind w:left="0" w:leftChars="0" w:firstLine="0" w:firstLineChars="0"/>
        <w:outlineLvl w:val="9"/>
        <w:rPr>
          <w:rFonts w:hint="eastAsia" w:ascii="Arial" w:hAnsi="Arial" w:eastAsia="宋体" w:cstheme="minorBidi"/>
          <w:b/>
          <w:color w:val="auto"/>
          <w:sz w:val="28"/>
          <w:szCs w:val="24"/>
          <w:lang w:val="en-US" w:eastAsia="zh-CN"/>
        </w:rPr>
      </w:pPr>
      <w:bookmarkStart w:id="142" w:name="_Toc197876107"/>
      <w:r>
        <w:drawing>
          <wp:inline distT="0" distB="0" distL="114300" distR="114300">
            <wp:extent cx="5270500" cy="1360805"/>
            <wp:effectExtent l="0" t="0" r="6350" b="127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94"/>
                    <a:stretch>
                      <a:fillRect/>
                    </a:stretch>
                  </pic:blipFill>
                  <pic:spPr>
                    <a:xfrm>
                      <a:off x="0" y="0"/>
                      <a:ext cx="5270500" cy="1360805"/>
                    </a:xfrm>
                    <a:prstGeom prst="rect">
                      <a:avLst/>
                    </a:prstGeom>
                    <a:noFill/>
                    <a:ln>
                      <a:noFill/>
                    </a:ln>
                  </pic:spPr>
                </pic:pic>
              </a:graphicData>
            </a:graphic>
          </wp:inline>
        </w:drawing>
      </w:r>
    </w:p>
    <w:p w14:paraId="72490B38">
      <w:pPr>
        <w:pStyle w:val="3"/>
        <w:numPr>
          <w:numId w:val="0"/>
        </w:numPr>
        <w:spacing w:before="60" w:after="60" w:line="120" w:lineRule="auto"/>
        <w:ind w:left="0"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5.2.1.2</w:t>
      </w:r>
      <w:r>
        <w:rPr>
          <w:rFonts w:hint="eastAsia" w:ascii="Arial" w:hAnsi="Arial" w:eastAsia="宋体" w:cstheme="minorBidi"/>
          <w:b/>
          <w:color w:val="auto"/>
          <w:sz w:val="28"/>
          <w:szCs w:val="24"/>
        </w:rPr>
        <w:t>管理员</w:t>
      </w:r>
      <w:bookmarkEnd w:id="142"/>
    </w:p>
    <w:tbl>
      <w:tblPr>
        <w:tblStyle w:val="13"/>
        <w:tblW w:w="10589"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
        <w:gridCol w:w="2088"/>
        <w:gridCol w:w="1290"/>
        <w:gridCol w:w="605"/>
        <w:gridCol w:w="457"/>
        <w:gridCol w:w="1523"/>
        <w:gridCol w:w="4151"/>
      </w:tblGrid>
      <w:tr w14:paraId="4271A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4E588B25">
            <w:pPr>
              <w:rPr>
                <w:rFonts w:hint="eastAsia"/>
              </w:rPr>
            </w:pPr>
            <w:r>
              <w:rPr>
                <w:rStyle w:val="15"/>
                <w:rFonts w:ascii="Segoe UI" w:hAnsi="Segoe UI" w:cs="Segoe UI"/>
                <w:color w:val="000000"/>
              </w:rPr>
              <w:t>序号</w:t>
            </w:r>
          </w:p>
        </w:tc>
        <w:tc>
          <w:tcPr>
            <w:tcW w:w="2088" w:type="dxa"/>
            <w:vAlign w:val="center"/>
          </w:tcPr>
          <w:p w14:paraId="5522B1DB">
            <w:pPr>
              <w:rPr>
                <w:rFonts w:hint="eastAsia"/>
              </w:rPr>
            </w:pPr>
            <w:r>
              <w:rPr>
                <w:rStyle w:val="15"/>
                <w:rFonts w:ascii="Segoe UI" w:hAnsi="Segoe UI" w:cs="Segoe UI"/>
                <w:color w:val="000000"/>
              </w:rPr>
              <w:t>字段名</w:t>
            </w:r>
          </w:p>
        </w:tc>
        <w:tc>
          <w:tcPr>
            <w:tcW w:w="1290" w:type="dxa"/>
            <w:vAlign w:val="center"/>
          </w:tcPr>
          <w:p w14:paraId="2D9D66D0">
            <w:pPr>
              <w:rPr>
                <w:rFonts w:hint="eastAsia"/>
              </w:rPr>
            </w:pPr>
            <w:r>
              <w:rPr>
                <w:rStyle w:val="15"/>
                <w:rFonts w:ascii="Segoe UI" w:hAnsi="Segoe UI" w:cs="Segoe UI"/>
                <w:color w:val="000000"/>
              </w:rPr>
              <w:t>字段类型</w:t>
            </w:r>
          </w:p>
        </w:tc>
        <w:tc>
          <w:tcPr>
            <w:tcW w:w="605" w:type="dxa"/>
            <w:vAlign w:val="center"/>
          </w:tcPr>
          <w:p w14:paraId="451885FC">
            <w:pPr>
              <w:rPr>
                <w:rFonts w:hint="eastAsia"/>
              </w:rPr>
            </w:pPr>
            <w:r>
              <w:rPr>
                <w:rStyle w:val="15"/>
                <w:rFonts w:ascii="Segoe UI" w:hAnsi="Segoe UI" w:cs="Segoe UI"/>
                <w:color w:val="000000"/>
              </w:rPr>
              <w:t>宽度</w:t>
            </w:r>
          </w:p>
        </w:tc>
        <w:tc>
          <w:tcPr>
            <w:tcW w:w="457" w:type="dxa"/>
            <w:vAlign w:val="center"/>
          </w:tcPr>
          <w:p w14:paraId="5DCDA183">
            <w:pPr>
              <w:rPr>
                <w:rFonts w:hint="eastAsia"/>
              </w:rPr>
            </w:pPr>
            <w:r>
              <w:rPr>
                <w:rStyle w:val="15"/>
                <w:rFonts w:ascii="Segoe UI" w:hAnsi="Segoe UI" w:cs="Segoe UI"/>
                <w:color w:val="000000"/>
              </w:rPr>
              <w:t>能否为空</w:t>
            </w:r>
          </w:p>
        </w:tc>
        <w:tc>
          <w:tcPr>
            <w:tcW w:w="1523" w:type="dxa"/>
            <w:vAlign w:val="center"/>
          </w:tcPr>
          <w:p w14:paraId="1F25AE6A">
            <w:pPr>
              <w:rPr>
                <w:rFonts w:hint="eastAsia"/>
              </w:rPr>
            </w:pPr>
            <w:r>
              <w:rPr>
                <w:rStyle w:val="15"/>
                <w:rFonts w:ascii="Segoe UI" w:hAnsi="Segoe UI" w:cs="Segoe UI"/>
                <w:color w:val="000000"/>
              </w:rPr>
              <w:t>字段描述</w:t>
            </w:r>
          </w:p>
        </w:tc>
        <w:tc>
          <w:tcPr>
            <w:tcW w:w="4151" w:type="dxa"/>
            <w:vAlign w:val="center"/>
          </w:tcPr>
          <w:p w14:paraId="6648D16C">
            <w:pPr>
              <w:rPr>
                <w:rFonts w:hint="eastAsia"/>
              </w:rPr>
            </w:pPr>
            <w:r>
              <w:rPr>
                <w:rStyle w:val="15"/>
                <w:rFonts w:ascii="Segoe UI" w:hAnsi="Segoe UI" w:cs="Segoe UI"/>
                <w:color w:val="000000"/>
              </w:rPr>
              <w:t>约束规则</w:t>
            </w:r>
          </w:p>
        </w:tc>
      </w:tr>
      <w:tr w14:paraId="2C359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5AF1DF6A">
            <w:pPr>
              <w:rPr>
                <w:rFonts w:hint="eastAsia"/>
              </w:rPr>
            </w:pPr>
            <w:r>
              <w:rPr>
                <w:rFonts w:ascii="Segoe UI" w:hAnsi="Segoe UI" w:cs="Segoe UI"/>
                <w:color w:val="000000"/>
              </w:rPr>
              <w:t>1</w:t>
            </w:r>
          </w:p>
        </w:tc>
        <w:tc>
          <w:tcPr>
            <w:tcW w:w="2088" w:type="dxa"/>
            <w:vAlign w:val="center"/>
          </w:tcPr>
          <w:p w14:paraId="2FB43711">
            <w:pPr>
              <w:rPr>
                <w:rFonts w:hint="eastAsia"/>
              </w:rPr>
            </w:pPr>
            <w:r>
              <w:rPr>
                <w:rFonts w:ascii="Segoe UI" w:hAnsi="Segoe UI" w:cs="Segoe UI"/>
                <w:color w:val="000000"/>
              </w:rPr>
              <w:t>admin_id</w:t>
            </w:r>
          </w:p>
        </w:tc>
        <w:tc>
          <w:tcPr>
            <w:tcW w:w="1290" w:type="dxa"/>
            <w:vAlign w:val="center"/>
          </w:tcPr>
          <w:p w14:paraId="1ABE049C">
            <w:pPr>
              <w:rPr>
                <w:rFonts w:hint="eastAsia"/>
              </w:rPr>
            </w:pPr>
            <w:r>
              <w:rPr>
                <w:rFonts w:ascii="Segoe UI" w:hAnsi="Segoe UI" w:cs="Segoe UI"/>
                <w:color w:val="000000"/>
              </w:rPr>
              <w:t>VARCHAR</w:t>
            </w:r>
          </w:p>
        </w:tc>
        <w:tc>
          <w:tcPr>
            <w:tcW w:w="605" w:type="dxa"/>
            <w:vAlign w:val="center"/>
          </w:tcPr>
          <w:p w14:paraId="25AA9903">
            <w:pPr>
              <w:rPr>
                <w:rFonts w:hint="eastAsia"/>
              </w:rPr>
            </w:pPr>
            <w:r>
              <w:rPr>
                <w:rFonts w:ascii="Segoe UI" w:hAnsi="Segoe UI" w:cs="Segoe UI"/>
                <w:color w:val="000000"/>
              </w:rPr>
              <w:t>20</w:t>
            </w:r>
          </w:p>
        </w:tc>
        <w:tc>
          <w:tcPr>
            <w:tcW w:w="457" w:type="dxa"/>
            <w:vAlign w:val="center"/>
          </w:tcPr>
          <w:p w14:paraId="7892D7BE">
            <w:pPr>
              <w:rPr>
                <w:rFonts w:hint="eastAsia"/>
              </w:rPr>
            </w:pPr>
            <w:r>
              <w:rPr>
                <w:rFonts w:ascii="Segoe UI" w:hAnsi="Segoe UI" w:cs="Segoe UI"/>
                <w:color w:val="000000"/>
              </w:rPr>
              <w:t>否</w:t>
            </w:r>
          </w:p>
        </w:tc>
        <w:tc>
          <w:tcPr>
            <w:tcW w:w="1523" w:type="dxa"/>
            <w:vAlign w:val="center"/>
          </w:tcPr>
          <w:p w14:paraId="6126FC3F">
            <w:pPr>
              <w:rPr>
                <w:rFonts w:hint="eastAsia"/>
              </w:rPr>
            </w:pPr>
            <w:r>
              <w:rPr>
                <w:rFonts w:ascii="Segoe UI" w:hAnsi="Segoe UI" w:cs="Segoe UI"/>
                <w:color w:val="000000"/>
              </w:rPr>
              <w:t>管理员唯一标识（主键）</w:t>
            </w:r>
          </w:p>
        </w:tc>
        <w:tc>
          <w:tcPr>
            <w:tcW w:w="4151" w:type="dxa"/>
            <w:vAlign w:val="center"/>
          </w:tcPr>
          <w:p w14:paraId="079C8CFB">
            <w:pPr>
              <w:rPr>
                <w:rFonts w:hint="eastAsia"/>
              </w:rPr>
            </w:pPr>
            <w:r>
              <w:rPr>
                <w:rFonts w:ascii="Segoe UI" w:hAnsi="Segoe UI" w:cs="Segoe UI"/>
                <w:color w:val="000000"/>
              </w:rPr>
              <w:t>自增编码：ADM_20240001（年份 + 流水号），全局唯一</w:t>
            </w:r>
          </w:p>
        </w:tc>
      </w:tr>
      <w:tr w14:paraId="59CFD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39E02CB4">
            <w:pPr>
              <w:rPr>
                <w:rFonts w:hint="eastAsia"/>
              </w:rPr>
            </w:pPr>
            <w:r>
              <w:rPr>
                <w:rFonts w:hint="eastAsia"/>
              </w:rPr>
              <w:t>2</w:t>
            </w:r>
          </w:p>
        </w:tc>
        <w:tc>
          <w:tcPr>
            <w:tcW w:w="2088" w:type="dxa"/>
            <w:vAlign w:val="center"/>
          </w:tcPr>
          <w:p w14:paraId="5D5540CB">
            <w:pPr>
              <w:rPr>
                <w:rFonts w:hint="eastAsia"/>
              </w:rPr>
            </w:pPr>
            <w:r>
              <w:rPr>
                <w:rFonts w:ascii="Segoe UI" w:hAnsi="Segoe UI" w:cs="Segoe UI"/>
                <w:color w:val="000000"/>
              </w:rPr>
              <w:t>admin_password</w:t>
            </w:r>
          </w:p>
        </w:tc>
        <w:tc>
          <w:tcPr>
            <w:tcW w:w="1290" w:type="dxa"/>
            <w:vAlign w:val="center"/>
          </w:tcPr>
          <w:p w14:paraId="27076BD8">
            <w:pPr>
              <w:rPr>
                <w:rFonts w:hint="eastAsia"/>
              </w:rPr>
            </w:pPr>
            <w:r>
              <w:rPr>
                <w:rFonts w:ascii="Segoe UI" w:hAnsi="Segoe UI" w:cs="Segoe UI"/>
                <w:color w:val="000000"/>
              </w:rPr>
              <w:t>VARCHAR</w:t>
            </w:r>
          </w:p>
        </w:tc>
        <w:tc>
          <w:tcPr>
            <w:tcW w:w="605" w:type="dxa"/>
            <w:vAlign w:val="center"/>
          </w:tcPr>
          <w:p w14:paraId="230ECB2B">
            <w:pPr>
              <w:rPr>
                <w:rFonts w:hint="eastAsia"/>
              </w:rPr>
            </w:pPr>
            <w:r>
              <w:rPr>
                <w:rFonts w:ascii="Segoe UI" w:hAnsi="Segoe UI" w:cs="Segoe UI"/>
                <w:color w:val="000000"/>
              </w:rPr>
              <w:t>64</w:t>
            </w:r>
          </w:p>
        </w:tc>
        <w:tc>
          <w:tcPr>
            <w:tcW w:w="457" w:type="dxa"/>
            <w:vAlign w:val="center"/>
          </w:tcPr>
          <w:p w14:paraId="6B6299E8">
            <w:pPr>
              <w:rPr>
                <w:rFonts w:hint="eastAsia"/>
              </w:rPr>
            </w:pPr>
            <w:r>
              <w:rPr>
                <w:rFonts w:ascii="Segoe UI" w:hAnsi="Segoe UI" w:cs="Segoe UI"/>
                <w:color w:val="000000"/>
              </w:rPr>
              <w:t>否</w:t>
            </w:r>
          </w:p>
        </w:tc>
        <w:tc>
          <w:tcPr>
            <w:tcW w:w="1523" w:type="dxa"/>
            <w:vAlign w:val="center"/>
          </w:tcPr>
          <w:p w14:paraId="3C15C1BB">
            <w:pPr>
              <w:rPr>
                <w:rFonts w:hint="eastAsia"/>
              </w:rPr>
            </w:pPr>
            <w:r>
              <w:rPr>
                <w:rFonts w:ascii="Segoe UI" w:hAnsi="Segoe UI" w:cs="Segoe UI"/>
                <w:color w:val="000000"/>
              </w:rPr>
              <w:t>登录密码（加密存储）</w:t>
            </w:r>
          </w:p>
        </w:tc>
        <w:tc>
          <w:tcPr>
            <w:tcW w:w="4151" w:type="dxa"/>
            <w:vAlign w:val="center"/>
          </w:tcPr>
          <w:p w14:paraId="008365C8">
            <w:pPr>
              <w:rPr>
                <w:rFonts w:hint="eastAsia"/>
              </w:rPr>
            </w:pPr>
            <w:r>
              <w:rPr>
                <w:rFonts w:ascii="Segoe UI" w:hAnsi="Segoe UI" w:cs="Segoe UI"/>
                <w:color w:val="000000"/>
              </w:rPr>
              <w:t>SHA-256 哈希值，8-20 字符，含字母 + 数字 + 符号，不可明文存储</w:t>
            </w:r>
          </w:p>
        </w:tc>
      </w:tr>
      <w:tr w14:paraId="0BFE9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2EB543B">
            <w:pPr>
              <w:rPr>
                <w:rFonts w:hint="eastAsia"/>
              </w:rPr>
            </w:pPr>
            <w:r>
              <w:rPr>
                <w:rFonts w:hint="eastAsia"/>
              </w:rPr>
              <w:t>3</w:t>
            </w:r>
          </w:p>
        </w:tc>
        <w:tc>
          <w:tcPr>
            <w:tcW w:w="2088" w:type="dxa"/>
            <w:vAlign w:val="center"/>
          </w:tcPr>
          <w:p w14:paraId="12920E7B">
            <w:pPr>
              <w:rPr>
                <w:rFonts w:hint="eastAsia"/>
              </w:rPr>
            </w:pPr>
            <w:r>
              <w:rPr>
                <w:rFonts w:ascii="Segoe UI" w:hAnsi="Segoe UI" w:cs="Segoe UI"/>
                <w:color w:val="000000"/>
              </w:rPr>
              <w:t>admin_nickname</w:t>
            </w:r>
          </w:p>
        </w:tc>
        <w:tc>
          <w:tcPr>
            <w:tcW w:w="1290" w:type="dxa"/>
            <w:vAlign w:val="center"/>
          </w:tcPr>
          <w:p w14:paraId="36858191">
            <w:pPr>
              <w:rPr>
                <w:rFonts w:hint="eastAsia"/>
              </w:rPr>
            </w:pPr>
            <w:r>
              <w:rPr>
                <w:rFonts w:ascii="Segoe UI" w:hAnsi="Segoe UI" w:cs="Segoe UI"/>
                <w:color w:val="000000"/>
              </w:rPr>
              <w:t>VARCHAR</w:t>
            </w:r>
          </w:p>
        </w:tc>
        <w:tc>
          <w:tcPr>
            <w:tcW w:w="605" w:type="dxa"/>
            <w:vAlign w:val="center"/>
          </w:tcPr>
          <w:p w14:paraId="4EC5E54F">
            <w:pPr>
              <w:rPr>
                <w:rFonts w:hint="eastAsia"/>
              </w:rPr>
            </w:pPr>
            <w:r>
              <w:rPr>
                <w:rFonts w:ascii="Segoe UI" w:hAnsi="Segoe UI" w:cs="Segoe UI"/>
                <w:color w:val="000000"/>
              </w:rPr>
              <w:t>20</w:t>
            </w:r>
          </w:p>
        </w:tc>
        <w:tc>
          <w:tcPr>
            <w:tcW w:w="457" w:type="dxa"/>
            <w:vAlign w:val="center"/>
          </w:tcPr>
          <w:p w14:paraId="7AA54BDB">
            <w:pPr>
              <w:rPr>
                <w:rFonts w:hint="eastAsia"/>
              </w:rPr>
            </w:pPr>
            <w:r>
              <w:rPr>
                <w:rFonts w:ascii="Segoe UI" w:hAnsi="Segoe UI" w:cs="Segoe UI"/>
                <w:color w:val="000000"/>
              </w:rPr>
              <w:t>是</w:t>
            </w:r>
          </w:p>
        </w:tc>
        <w:tc>
          <w:tcPr>
            <w:tcW w:w="1523" w:type="dxa"/>
            <w:vAlign w:val="center"/>
          </w:tcPr>
          <w:p w14:paraId="7FA65858">
            <w:pPr>
              <w:rPr>
                <w:rFonts w:hint="eastAsia"/>
              </w:rPr>
            </w:pPr>
            <w:r>
              <w:rPr>
                <w:rFonts w:ascii="Segoe UI" w:hAnsi="Segoe UI" w:cs="Segoe UI"/>
                <w:color w:val="000000"/>
              </w:rPr>
              <w:t>昵称（展示用，可修改）</w:t>
            </w:r>
          </w:p>
        </w:tc>
        <w:tc>
          <w:tcPr>
            <w:tcW w:w="4151" w:type="dxa"/>
            <w:vAlign w:val="center"/>
          </w:tcPr>
          <w:p w14:paraId="619CA630">
            <w:pPr>
              <w:rPr>
                <w:rFonts w:hint="eastAsia"/>
              </w:rPr>
            </w:pPr>
            <w:r>
              <w:rPr>
                <w:rFonts w:ascii="Segoe UI" w:hAnsi="Segoe UI" w:cs="Segoe UI"/>
                <w:color w:val="000000"/>
              </w:rPr>
              <w:t>2-20 字符，允许重复，默认与</w:t>
            </w:r>
            <w:r>
              <w:rPr>
                <w:rStyle w:val="16"/>
                <w:rFonts w:ascii="Consolas" w:hAnsi="Consolas"/>
                <w:color w:val="000000"/>
                <w:sz w:val="21"/>
                <w:szCs w:val="21"/>
              </w:rPr>
              <w:t>admin_username</w:t>
            </w:r>
            <w:r>
              <w:rPr>
                <w:rFonts w:ascii="Segoe UI" w:hAnsi="Segoe UI" w:cs="Segoe UI"/>
                <w:color w:val="000000"/>
              </w:rPr>
              <w:t>一致</w:t>
            </w:r>
          </w:p>
        </w:tc>
      </w:tr>
      <w:tr w14:paraId="09F1D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D23F728">
            <w:pPr>
              <w:rPr>
                <w:rFonts w:hint="eastAsia"/>
              </w:rPr>
            </w:pPr>
            <w:r>
              <w:rPr>
                <w:rFonts w:hint="eastAsia"/>
              </w:rPr>
              <w:t>4</w:t>
            </w:r>
          </w:p>
        </w:tc>
        <w:tc>
          <w:tcPr>
            <w:tcW w:w="2088" w:type="dxa"/>
            <w:vAlign w:val="center"/>
          </w:tcPr>
          <w:p w14:paraId="13C34EA0">
            <w:pPr>
              <w:rPr>
                <w:rFonts w:hint="eastAsia"/>
              </w:rPr>
            </w:pPr>
            <w:r>
              <w:rPr>
                <w:rFonts w:ascii="Segoe UI" w:hAnsi="Segoe UI" w:cs="Segoe UI"/>
                <w:color w:val="000000"/>
              </w:rPr>
              <w:t>Gender</w:t>
            </w:r>
          </w:p>
        </w:tc>
        <w:tc>
          <w:tcPr>
            <w:tcW w:w="1290" w:type="dxa"/>
            <w:vAlign w:val="center"/>
          </w:tcPr>
          <w:p w14:paraId="52280AD3">
            <w:pPr>
              <w:rPr>
                <w:rFonts w:hint="eastAsia"/>
              </w:rPr>
            </w:pPr>
            <w:r>
              <w:rPr>
                <w:rFonts w:ascii="Segoe UI" w:hAnsi="Segoe UI" w:cs="Segoe UI"/>
                <w:color w:val="000000"/>
              </w:rPr>
              <w:t>TINYINT</w:t>
            </w:r>
          </w:p>
        </w:tc>
        <w:tc>
          <w:tcPr>
            <w:tcW w:w="605" w:type="dxa"/>
            <w:vAlign w:val="center"/>
          </w:tcPr>
          <w:p w14:paraId="169D2AA2">
            <w:pPr>
              <w:rPr>
                <w:rFonts w:hint="eastAsia"/>
              </w:rPr>
            </w:pPr>
            <w:r>
              <w:rPr>
                <w:rFonts w:ascii="Segoe UI" w:hAnsi="Segoe UI" w:cs="Segoe UI"/>
                <w:color w:val="000000"/>
              </w:rPr>
              <w:t>1</w:t>
            </w:r>
          </w:p>
        </w:tc>
        <w:tc>
          <w:tcPr>
            <w:tcW w:w="457" w:type="dxa"/>
            <w:vAlign w:val="center"/>
          </w:tcPr>
          <w:p w14:paraId="041DD55A">
            <w:pPr>
              <w:rPr>
                <w:rFonts w:hint="eastAsia"/>
              </w:rPr>
            </w:pPr>
            <w:r>
              <w:rPr>
                <w:rFonts w:ascii="Segoe UI" w:hAnsi="Segoe UI" w:cs="Segoe UI"/>
                <w:color w:val="000000"/>
              </w:rPr>
              <w:t>是</w:t>
            </w:r>
          </w:p>
        </w:tc>
        <w:tc>
          <w:tcPr>
            <w:tcW w:w="1523" w:type="dxa"/>
            <w:vAlign w:val="center"/>
          </w:tcPr>
          <w:p w14:paraId="6AAAEC11">
            <w:pPr>
              <w:rPr>
                <w:rFonts w:hint="eastAsia"/>
              </w:rPr>
            </w:pPr>
            <w:r>
              <w:rPr>
                <w:rFonts w:ascii="Segoe UI" w:hAnsi="Segoe UI" w:cs="Segoe UI"/>
                <w:color w:val="000000"/>
              </w:rPr>
              <w:t>性别</w:t>
            </w:r>
          </w:p>
        </w:tc>
        <w:tc>
          <w:tcPr>
            <w:tcW w:w="4151" w:type="dxa"/>
            <w:vAlign w:val="center"/>
          </w:tcPr>
          <w:p w14:paraId="31B86C0F">
            <w:pPr>
              <w:rPr>
                <w:rFonts w:hint="eastAsia"/>
              </w:rPr>
            </w:pPr>
            <w:r>
              <w:rPr>
                <w:rFonts w:ascii="Segoe UI" w:hAnsi="Segoe UI" w:cs="Segoe UI"/>
                <w:color w:val="000000"/>
              </w:rPr>
              <w:t>0 = 未知，1 = 男，2 = 女，3 = 其他，默认 0，个人中心可选择</w:t>
            </w:r>
          </w:p>
        </w:tc>
      </w:tr>
      <w:tr w14:paraId="37E1E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048D2478">
            <w:pPr>
              <w:rPr>
                <w:rFonts w:hint="eastAsia"/>
              </w:rPr>
            </w:pPr>
            <w:r>
              <w:rPr>
                <w:rFonts w:hint="eastAsia"/>
              </w:rPr>
              <w:t>5</w:t>
            </w:r>
          </w:p>
        </w:tc>
        <w:tc>
          <w:tcPr>
            <w:tcW w:w="2088" w:type="dxa"/>
            <w:vAlign w:val="center"/>
          </w:tcPr>
          <w:p w14:paraId="79678BB9">
            <w:pPr>
              <w:rPr>
                <w:rFonts w:hint="eastAsia"/>
              </w:rPr>
            </w:pPr>
            <w:r>
              <w:rPr>
                <w:rFonts w:ascii="Segoe UI" w:hAnsi="Segoe UI" w:cs="Segoe UI"/>
                <w:color w:val="000000"/>
              </w:rPr>
              <w:t>birthday</w:t>
            </w:r>
          </w:p>
        </w:tc>
        <w:tc>
          <w:tcPr>
            <w:tcW w:w="1290" w:type="dxa"/>
            <w:vAlign w:val="center"/>
          </w:tcPr>
          <w:p w14:paraId="32F17958">
            <w:pPr>
              <w:rPr>
                <w:rFonts w:hint="eastAsia"/>
              </w:rPr>
            </w:pPr>
            <w:r>
              <w:rPr>
                <w:rFonts w:ascii="Segoe UI" w:hAnsi="Segoe UI" w:cs="Segoe UI"/>
                <w:color w:val="000000"/>
              </w:rPr>
              <w:t>DATE</w:t>
            </w:r>
          </w:p>
        </w:tc>
        <w:tc>
          <w:tcPr>
            <w:tcW w:w="605" w:type="dxa"/>
            <w:vAlign w:val="center"/>
          </w:tcPr>
          <w:p w14:paraId="56B4F45A">
            <w:pPr>
              <w:rPr>
                <w:rFonts w:hint="eastAsia"/>
              </w:rPr>
            </w:pPr>
            <w:r>
              <w:rPr>
                <w:rFonts w:ascii="Segoe UI" w:hAnsi="Segoe UI" w:cs="Segoe UI"/>
                <w:color w:val="000000"/>
              </w:rPr>
              <w:t>-</w:t>
            </w:r>
          </w:p>
        </w:tc>
        <w:tc>
          <w:tcPr>
            <w:tcW w:w="457" w:type="dxa"/>
            <w:vAlign w:val="center"/>
          </w:tcPr>
          <w:p w14:paraId="558DE770">
            <w:pPr>
              <w:rPr>
                <w:rFonts w:hint="eastAsia"/>
              </w:rPr>
            </w:pPr>
            <w:r>
              <w:rPr>
                <w:rFonts w:ascii="Segoe UI" w:hAnsi="Segoe UI" w:cs="Segoe UI"/>
                <w:color w:val="000000"/>
              </w:rPr>
              <w:t>是</w:t>
            </w:r>
          </w:p>
        </w:tc>
        <w:tc>
          <w:tcPr>
            <w:tcW w:w="1523" w:type="dxa"/>
            <w:vAlign w:val="center"/>
          </w:tcPr>
          <w:p w14:paraId="719C7670">
            <w:pPr>
              <w:rPr>
                <w:rFonts w:hint="eastAsia"/>
              </w:rPr>
            </w:pPr>
            <w:r>
              <w:rPr>
                <w:rFonts w:ascii="Segoe UI" w:hAnsi="Segoe UI" w:cs="Segoe UI"/>
                <w:color w:val="000000"/>
              </w:rPr>
              <w:t>生日</w:t>
            </w:r>
          </w:p>
        </w:tc>
        <w:tc>
          <w:tcPr>
            <w:tcW w:w="4151" w:type="dxa"/>
            <w:vAlign w:val="center"/>
          </w:tcPr>
          <w:p w14:paraId="393D7BA9">
            <w:pPr>
              <w:rPr>
                <w:rFonts w:hint="eastAsia"/>
              </w:rPr>
            </w:pPr>
            <w:r>
              <w:rPr>
                <w:rFonts w:ascii="Segoe UI" w:hAnsi="Segoe UI" w:cs="Segoe UI"/>
                <w:color w:val="000000"/>
              </w:rPr>
              <w:t>格式：yyyy-MM-dd，选填</w:t>
            </w:r>
            <w:r>
              <w:rPr>
                <w:rFonts w:hint="eastAsia"/>
              </w:rPr>
              <w:t xml:space="preserve"> </w:t>
            </w:r>
          </w:p>
        </w:tc>
      </w:tr>
      <w:tr w14:paraId="70C26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04F66DFC">
            <w:pPr>
              <w:rPr>
                <w:rFonts w:hint="eastAsia"/>
              </w:rPr>
            </w:pPr>
            <w:r>
              <w:rPr>
                <w:rFonts w:hint="eastAsia"/>
              </w:rPr>
              <w:t>6</w:t>
            </w:r>
          </w:p>
        </w:tc>
        <w:tc>
          <w:tcPr>
            <w:tcW w:w="2088" w:type="dxa"/>
            <w:vAlign w:val="center"/>
          </w:tcPr>
          <w:p w14:paraId="24C82250">
            <w:pPr>
              <w:rPr>
                <w:rFonts w:hint="eastAsia"/>
              </w:rPr>
            </w:pPr>
            <w:r>
              <w:rPr>
                <w:rFonts w:ascii="Segoe UI" w:hAnsi="Segoe UI" w:cs="Segoe UI"/>
                <w:color w:val="000000"/>
              </w:rPr>
              <w:t>region</w:t>
            </w:r>
          </w:p>
        </w:tc>
        <w:tc>
          <w:tcPr>
            <w:tcW w:w="1290" w:type="dxa"/>
            <w:vAlign w:val="center"/>
          </w:tcPr>
          <w:p w14:paraId="13D19F05">
            <w:pPr>
              <w:rPr>
                <w:rFonts w:hint="eastAsia"/>
              </w:rPr>
            </w:pPr>
            <w:r>
              <w:rPr>
                <w:rFonts w:ascii="Segoe UI" w:hAnsi="Segoe UI" w:cs="Segoe UI"/>
                <w:color w:val="000000"/>
              </w:rPr>
              <w:t>VARCHAR</w:t>
            </w:r>
          </w:p>
        </w:tc>
        <w:tc>
          <w:tcPr>
            <w:tcW w:w="605" w:type="dxa"/>
            <w:vAlign w:val="center"/>
          </w:tcPr>
          <w:p w14:paraId="3CA3BD66">
            <w:pPr>
              <w:rPr>
                <w:rFonts w:hint="eastAsia"/>
              </w:rPr>
            </w:pPr>
            <w:r>
              <w:rPr>
                <w:rFonts w:ascii="Segoe UI" w:hAnsi="Segoe UI" w:cs="Segoe UI"/>
                <w:color w:val="000000"/>
              </w:rPr>
              <w:t>50</w:t>
            </w:r>
          </w:p>
        </w:tc>
        <w:tc>
          <w:tcPr>
            <w:tcW w:w="457" w:type="dxa"/>
            <w:vAlign w:val="center"/>
          </w:tcPr>
          <w:p w14:paraId="73566394">
            <w:pPr>
              <w:rPr>
                <w:rFonts w:hint="eastAsia"/>
              </w:rPr>
            </w:pPr>
            <w:r>
              <w:rPr>
                <w:rFonts w:ascii="Segoe UI" w:hAnsi="Segoe UI" w:cs="Segoe UI"/>
                <w:color w:val="000000"/>
              </w:rPr>
              <w:t>是</w:t>
            </w:r>
          </w:p>
        </w:tc>
        <w:tc>
          <w:tcPr>
            <w:tcW w:w="1523" w:type="dxa"/>
            <w:vAlign w:val="center"/>
          </w:tcPr>
          <w:p w14:paraId="69F2CB90">
            <w:pPr>
              <w:rPr>
                <w:rFonts w:hint="eastAsia"/>
              </w:rPr>
            </w:pPr>
            <w:r>
              <w:rPr>
                <w:rFonts w:ascii="Segoe UI" w:hAnsi="Segoe UI" w:cs="Segoe UI"/>
                <w:color w:val="000000"/>
              </w:rPr>
              <w:t>地区（</w:t>
            </w:r>
          </w:p>
        </w:tc>
        <w:tc>
          <w:tcPr>
            <w:tcW w:w="4151" w:type="dxa"/>
            <w:vAlign w:val="center"/>
          </w:tcPr>
          <w:p w14:paraId="632FD023">
            <w:pPr>
              <w:rPr>
                <w:rFonts w:hint="eastAsia"/>
              </w:rPr>
            </w:pPr>
            <w:r>
              <w:rPr>
                <w:rFonts w:ascii="Segoe UI" w:hAnsi="Segoe UI" w:cs="Segoe UI"/>
                <w:color w:val="000000"/>
              </w:rPr>
              <w:t>最大 50 字符，支持 “国家 - 省 - 市 - 区” 格式，选填，用于显示管理员所属区域</w:t>
            </w:r>
          </w:p>
        </w:tc>
      </w:tr>
      <w:tr w14:paraId="27C78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3FCC073E">
            <w:pPr>
              <w:rPr>
                <w:rFonts w:hint="eastAsia"/>
              </w:rPr>
            </w:pPr>
            <w:r>
              <w:rPr>
                <w:rFonts w:hint="eastAsia"/>
              </w:rPr>
              <w:t>7</w:t>
            </w:r>
          </w:p>
        </w:tc>
        <w:tc>
          <w:tcPr>
            <w:tcW w:w="2088" w:type="dxa"/>
            <w:vAlign w:val="center"/>
          </w:tcPr>
          <w:p w14:paraId="1D5D22A2">
            <w:pPr>
              <w:rPr>
                <w:rFonts w:hint="eastAsia"/>
              </w:rPr>
            </w:pPr>
            <w:r>
              <w:rPr>
                <w:rFonts w:ascii="Segoe UI" w:hAnsi="Segoe UI" w:cs="Segoe UI"/>
                <w:color w:val="000000"/>
              </w:rPr>
              <w:t>avatar_url</w:t>
            </w:r>
          </w:p>
        </w:tc>
        <w:tc>
          <w:tcPr>
            <w:tcW w:w="1290" w:type="dxa"/>
            <w:vAlign w:val="center"/>
          </w:tcPr>
          <w:p w14:paraId="669657CA">
            <w:pPr>
              <w:rPr>
                <w:rFonts w:hint="eastAsia"/>
              </w:rPr>
            </w:pPr>
            <w:r>
              <w:rPr>
                <w:rFonts w:ascii="Segoe UI" w:hAnsi="Segoe UI" w:cs="Segoe UI"/>
                <w:color w:val="000000"/>
              </w:rPr>
              <w:t>VARCHAR</w:t>
            </w:r>
          </w:p>
        </w:tc>
        <w:tc>
          <w:tcPr>
            <w:tcW w:w="605" w:type="dxa"/>
            <w:vAlign w:val="center"/>
          </w:tcPr>
          <w:p w14:paraId="0DDDA683">
            <w:pPr>
              <w:rPr>
                <w:rFonts w:hint="eastAsia"/>
              </w:rPr>
            </w:pPr>
            <w:r>
              <w:rPr>
                <w:rFonts w:ascii="Segoe UI" w:hAnsi="Segoe UI" w:cs="Segoe UI"/>
                <w:color w:val="000000"/>
              </w:rPr>
              <w:t>200</w:t>
            </w:r>
          </w:p>
        </w:tc>
        <w:tc>
          <w:tcPr>
            <w:tcW w:w="457" w:type="dxa"/>
            <w:vAlign w:val="center"/>
          </w:tcPr>
          <w:p w14:paraId="67865803">
            <w:pPr>
              <w:rPr>
                <w:rFonts w:hint="eastAsia"/>
              </w:rPr>
            </w:pPr>
            <w:r>
              <w:rPr>
                <w:rFonts w:ascii="Segoe UI" w:hAnsi="Segoe UI" w:cs="Segoe UI"/>
                <w:color w:val="000000"/>
              </w:rPr>
              <w:t>是</w:t>
            </w:r>
          </w:p>
        </w:tc>
        <w:tc>
          <w:tcPr>
            <w:tcW w:w="1523" w:type="dxa"/>
            <w:vAlign w:val="center"/>
          </w:tcPr>
          <w:p w14:paraId="70C59895">
            <w:pPr>
              <w:rPr>
                <w:rFonts w:hint="eastAsia"/>
              </w:rPr>
            </w:pPr>
            <w:r>
              <w:rPr>
                <w:rFonts w:ascii="Segoe UI" w:hAnsi="Segoe UI" w:cs="Segoe UI"/>
                <w:color w:val="000000"/>
              </w:rPr>
              <w:t>头像图片地址</w:t>
            </w:r>
          </w:p>
        </w:tc>
        <w:tc>
          <w:tcPr>
            <w:tcW w:w="4151" w:type="dxa"/>
            <w:vAlign w:val="center"/>
          </w:tcPr>
          <w:p w14:paraId="456C1B05">
            <w:pPr>
              <w:rPr>
                <w:rFonts w:hint="eastAsia"/>
              </w:rPr>
            </w:pPr>
            <w:r>
              <w:rPr>
                <w:rFonts w:ascii="Segoe UI" w:hAnsi="Segoe UI" w:cs="Segoe UI"/>
                <w:color w:val="000000"/>
              </w:rPr>
              <w:t>存储图片 URL如</w:t>
            </w:r>
            <w:r>
              <w:rPr>
                <w:rStyle w:val="16"/>
                <w:rFonts w:ascii="Consolas" w:hAnsi="Consolas"/>
                <w:color w:val="000000"/>
                <w:sz w:val="21"/>
                <w:szCs w:val="21"/>
              </w:rPr>
              <w:t>/upload/admin/2024/05/avatar.png</w:t>
            </w:r>
            <w:r>
              <w:rPr>
                <w:rFonts w:ascii="Segoe UI" w:hAnsi="Segoe UI" w:cs="Segoe UI"/>
                <w:color w:val="000000"/>
              </w:rPr>
              <w:t>，默认使用系统默认头像</w:t>
            </w:r>
          </w:p>
        </w:tc>
      </w:tr>
      <w:tr w14:paraId="659C5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43D52B4">
            <w:pPr>
              <w:rPr>
                <w:rFonts w:hint="eastAsia"/>
              </w:rPr>
            </w:pPr>
            <w:r>
              <w:rPr>
                <w:rFonts w:hint="eastAsia"/>
              </w:rPr>
              <w:t>8</w:t>
            </w:r>
          </w:p>
        </w:tc>
        <w:tc>
          <w:tcPr>
            <w:tcW w:w="2088" w:type="dxa"/>
            <w:vAlign w:val="center"/>
          </w:tcPr>
          <w:p w14:paraId="0193E149">
            <w:pPr>
              <w:rPr>
                <w:rFonts w:hint="eastAsia"/>
              </w:rPr>
            </w:pPr>
            <w:r>
              <w:rPr>
                <w:rFonts w:ascii="Segoe UI" w:hAnsi="Segoe UI" w:cs="Segoe UI"/>
                <w:color w:val="000000"/>
              </w:rPr>
              <w:t>bio</w:t>
            </w:r>
          </w:p>
        </w:tc>
        <w:tc>
          <w:tcPr>
            <w:tcW w:w="1290" w:type="dxa"/>
            <w:vAlign w:val="center"/>
          </w:tcPr>
          <w:p w14:paraId="214E9F7B">
            <w:pPr>
              <w:rPr>
                <w:rFonts w:hint="eastAsia"/>
              </w:rPr>
            </w:pPr>
            <w:r>
              <w:rPr>
                <w:rFonts w:ascii="Segoe UI" w:hAnsi="Segoe UI" w:cs="Segoe UI"/>
                <w:color w:val="000000"/>
              </w:rPr>
              <w:t>TEXT</w:t>
            </w:r>
          </w:p>
        </w:tc>
        <w:tc>
          <w:tcPr>
            <w:tcW w:w="605" w:type="dxa"/>
            <w:vAlign w:val="center"/>
          </w:tcPr>
          <w:p w14:paraId="5B76B282">
            <w:pPr>
              <w:rPr>
                <w:rFonts w:hint="eastAsia"/>
              </w:rPr>
            </w:pPr>
            <w:r>
              <w:rPr>
                <w:rFonts w:ascii="Segoe UI" w:hAnsi="Segoe UI" w:cs="Segoe UI"/>
                <w:color w:val="000000"/>
              </w:rPr>
              <w:t>-</w:t>
            </w:r>
          </w:p>
        </w:tc>
        <w:tc>
          <w:tcPr>
            <w:tcW w:w="457" w:type="dxa"/>
            <w:vAlign w:val="center"/>
          </w:tcPr>
          <w:p w14:paraId="693992C1">
            <w:pPr>
              <w:rPr>
                <w:rFonts w:hint="eastAsia"/>
              </w:rPr>
            </w:pPr>
            <w:r>
              <w:rPr>
                <w:rFonts w:ascii="Segoe UI" w:hAnsi="Segoe UI" w:cs="Segoe UI"/>
                <w:color w:val="000000"/>
              </w:rPr>
              <w:t>是</w:t>
            </w:r>
          </w:p>
        </w:tc>
        <w:tc>
          <w:tcPr>
            <w:tcW w:w="1523" w:type="dxa"/>
            <w:vAlign w:val="center"/>
          </w:tcPr>
          <w:p w14:paraId="472F61B7">
            <w:pPr>
              <w:rPr>
                <w:rFonts w:hint="eastAsia"/>
              </w:rPr>
            </w:pPr>
            <w:r>
              <w:rPr>
                <w:rFonts w:ascii="Segoe UI" w:hAnsi="Segoe UI" w:cs="Segoe UI"/>
                <w:color w:val="000000"/>
              </w:rPr>
              <w:t>个人简介</w:t>
            </w:r>
          </w:p>
        </w:tc>
        <w:tc>
          <w:tcPr>
            <w:tcW w:w="4151" w:type="dxa"/>
            <w:vAlign w:val="center"/>
          </w:tcPr>
          <w:p w14:paraId="29379F7F">
            <w:pPr>
              <w:rPr>
                <w:rFonts w:hint="eastAsia"/>
              </w:rPr>
            </w:pPr>
            <w:r>
              <w:rPr>
                <w:rFonts w:ascii="Segoe UI" w:hAnsi="Segoe UI" w:cs="Segoe UI"/>
                <w:color w:val="000000"/>
              </w:rPr>
              <w:t>最多 500 字符，</w:t>
            </w:r>
            <w:r>
              <w:rPr>
                <w:rFonts w:hint="eastAsia"/>
              </w:rPr>
              <w:t xml:space="preserve"> </w:t>
            </w:r>
          </w:p>
        </w:tc>
      </w:tr>
      <w:tr w14:paraId="08B00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4158AC5A">
            <w:pPr>
              <w:rPr>
                <w:rFonts w:hint="eastAsia"/>
              </w:rPr>
            </w:pPr>
            <w:r>
              <w:rPr>
                <w:rFonts w:hint="eastAsia"/>
              </w:rPr>
              <w:t>9</w:t>
            </w:r>
          </w:p>
        </w:tc>
        <w:tc>
          <w:tcPr>
            <w:tcW w:w="2088" w:type="dxa"/>
            <w:vAlign w:val="center"/>
          </w:tcPr>
          <w:p w14:paraId="3C79097A">
            <w:pPr>
              <w:rPr>
                <w:rFonts w:hint="eastAsia"/>
              </w:rPr>
            </w:pPr>
            <w:r>
              <w:rPr>
                <w:rFonts w:ascii="Segoe UI" w:hAnsi="Segoe UI" w:cs="Segoe UI"/>
                <w:color w:val="000000"/>
              </w:rPr>
              <w:t>update_time</w:t>
            </w:r>
          </w:p>
        </w:tc>
        <w:tc>
          <w:tcPr>
            <w:tcW w:w="1290" w:type="dxa"/>
            <w:vAlign w:val="center"/>
          </w:tcPr>
          <w:p w14:paraId="05E5182C">
            <w:pPr>
              <w:rPr>
                <w:rFonts w:hint="eastAsia"/>
              </w:rPr>
            </w:pPr>
            <w:r>
              <w:rPr>
                <w:rFonts w:ascii="Segoe UI" w:hAnsi="Segoe UI" w:cs="Segoe UI"/>
                <w:color w:val="000000"/>
              </w:rPr>
              <w:t>DATETIME</w:t>
            </w:r>
          </w:p>
        </w:tc>
        <w:tc>
          <w:tcPr>
            <w:tcW w:w="605" w:type="dxa"/>
            <w:vAlign w:val="center"/>
          </w:tcPr>
          <w:p w14:paraId="0E23EE8C">
            <w:pPr>
              <w:rPr>
                <w:rFonts w:hint="eastAsia"/>
              </w:rPr>
            </w:pPr>
            <w:r>
              <w:rPr>
                <w:rFonts w:ascii="Segoe UI" w:hAnsi="Segoe UI" w:cs="Segoe UI"/>
                <w:color w:val="000000"/>
              </w:rPr>
              <w:t>-</w:t>
            </w:r>
          </w:p>
        </w:tc>
        <w:tc>
          <w:tcPr>
            <w:tcW w:w="457" w:type="dxa"/>
            <w:vAlign w:val="center"/>
          </w:tcPr>
          <w:p w14:paraId="7775E14A">
            <w:pPr>
              <w:rPr>
                <w:rFonts w:hint="eastAsia"/>
              </w:rPr>
            </w:pPr>
            <w:r>
              <w:rPr>
                <w:rFonts w:ascii="Segoe UI" w:hAnsi="Segoe UI" w:cs="Segoe UI"/>
                <w:color w:val="000000"/>
              </w:rPr>
              <w:t>否</w:t>
            </w:r>
          </w:p>
        </w:tc>
        <w:tc>
          <w:tcPr>
            <w:tcW w:w="1523" w:type="dxa"/>
            <w:vAlign w:val="center"/>
          </w:tcPr>
          <w:p w14:paraId="38FBA278">
            <w:pPr>
              <w:rPr>
                <w:rFonts w:hint="eastAsia"/>
              </w:rPr>
            </w:pPr>
            <w:r>
              <w:rPr>
                <w:rFonts w:ascii="Segoe UI" w:hAnsi="Segoe UI" w:cs="Segoe UI"/>
                <w:color w:val="000000"/>
              </w:rPr>
              <w:t>资料更新时间</w:t>
            </w:r>
          </w:p>
        </w:tc>
        <w:tc>
          <w:tcPr>
            <w:tcW w:w="4151" w:type="dxa"/>
            <w:vAlign w:val="center"/>
          </w:tcPr>
          <w:p w14:paraId="30C7251E">
            <w:pPr>
              <w:rPr>
                <w:rFonts w:hint="eastAsia"/>
              </w:rPr>
            </w:pPr>
            <w:r>
              <w:rPr>
                <w:rFonts w:ascii="Segoe UI" w:hAnsi="Segoe UI" w:cs="Segoe UI"/>
                <w:color w:val="000000"/>
              </w:rPr>
              <w:t>每次修改个人中心信息后自动更新，记录最新修改时间</w:t>
            </w:r>
          </w:p>
        </w:tc>
      </w:tr>
      <w:tr w14:paraId="28915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6BEDC49E">
            <w:pPr>
              <w:rPr>
                <w:rFonts w:hint="eastAsia"/>
              </w:rPr>
            </w:pPr>
            <w:r>
              <w:rPr>
                <w:rFonts w:hint="eastAsia"/>
              </w:rPr>
              <w:t>10</w:t>
            </w:r>
          </w:p>
        </w:tc>
        <w:tc>
          <w:tcPr>
            <w:tcW w:w="2088" w:type="dxa"/>
            <w:vAlign w:val="center"/>
          </w:tcPr>
          <w:p w14:paraId="4145738C">
            <w:pPr>
              <w:rPr>
                <w:rFonts w:hint="eastAsia"/>
              </w:rPr>
            </w:pPr>
            <w:r>
              <w:rPr>
                <w:rFonts w:ascii="Segoe UI" w:hAnsi="Segoe UI" w:cs="Segoe UI"/>
                <w:color w:val="000000"/>
              </w:rPr>
              <w:t>total_likes</w:t>
            </w:r>
          </w:p>
        </w:tc>
        <w:tc>
          <w:tcPr>
            <w:tcW w:w="1290" w:type="dxa"/>
            <w:vAlign w:val="center"/>
          </w:tcPr>
          <w:p w14:paraId="5C65531D">
            <w:pPr>
              <w:rPr>
                <w:rFonts w:hint="eastAsia"/>
              </w:rPr>
            </w:pPr>
            <w:r>
              <w:rPr>
                <w:rFonts w:ascii="Segoe UI" w:hAnsi="Segoe UI" w:cs="Segoe UI"/>
                <w:color w:val="000000"/>
              </w:rPr>
              <w:t>INT</w:t>
            </w:r>
          </w:p>
        </w:tc>
        <w:tc>
          <w:tcPr>
            <w:tcW w:w="605" w:type="dxa"/>
            <w:vAlign w:val="center"/>
          </w:tcPr>
          <w:p w14:paraId="51E69C26">
            <w:pPr>
              <w:rPr>
                <w:rFonts w:hint="eastAsia"/>
              </w:rPr>
            </w:pPr>
            <w:r>
              <w:rPr>
                <w:rFonts w:ascii="Segoe UI" w:hAnsi="Segoe UI" w:cs="Segoe UI"/>
                <w:color w:val="000000"/>
              </w:rPr>
              <w:t>11</w:t>
            </w:r>
          </w:p>
        </w:tc>
        <w:tc>
          <w:tcPr>
            <w:tcW w:w="457" w:type="dxa"/>
            <w:vAlign w:val="center"/>
          </w:tcPr>
          <w:p w14:paraId="69DD4410">
            <w:pPr>
              <w:rPr>
                <w:rFonts w:hint="eastAsia"/>
              </w:rPr>
            </w:pPr>
            <w:r>
              <w:rPr>
                <w:rFonts w:ascii="Segoe UI" w:hAnsi="Segoe UI" w:cs="Segoe UI"/>
                <w:color w:val="000000"/>
              </w:rPr>
              <w:t>否</w:t>
            </w:r>
          </w:p>
        </w:tc>
        <w:tc>
          <w:tcPr>
            <w:tcW w:w="1523" w:type="dxa"/>
            <w:vAlign w:val="center"/>
          </w:tcPr>
          <w:p w14:paraId="3723A4ED">
            <w:pPr>
              <w:rPr>
                <w:rFonts w:hint="eastAsia"/>
              </w:rPr>
            </w:pPr>
            <w:r>
              <w:rPr>
                <w:rFonts w:ascii="Segoe UI" w:hAnsi="Segoe UI" w:cs="Segoe UI"/>
                <w:color w:val="000000"/>
              </w:rPr>
              <w:t>总点赞数</w:t>
            </w:r>
          </w:p>
        </w:tc>
        <w:tc>
          <w:tcPr>
            <w:tcW w:w="4151" w:type="dxa"/>
            <w:vAlign w:val="center"/>
          </w:tcPr>
          <w:p w14:paraId="2037DDD8">
            <w:pPr>
              <w:rPr>
                <w:rFonts w:hint="eastAsia"/>
              </w:rPr>
            </w:pPr>
            <w:r>
              <w:rPr>
                <w:rFonts w:ascii="Segoe UI" w:hAnsi="Segoe UI" w:cs="Segoe UI"/>
                <w:color w:val="000000"/>
              </w:rPr>
              <w:t>默认 0，管理员点赞内容后 + 1，个人中心显示 “点赞总数：12”</w:t>
            </w:r>
            <w:r>
              <w:rPr>
                <w:rFonts w:hint="eastAsia"/>
              </w:rPr>
              <w:t xml:space="preserve"> </w:t>
            </w:r>
          </w:p>
        </w:tc>
      </w:tr>
      <w:tr w14:paraId="7E0C0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0997D4CB">
            <w:pPr>
              <w:rPr>
                <w:rFonts w:hint="eastAsia"/>
              </w:rPr>
            </w:pPr>
            <w:r>
              <w:rPr>
                <w:rFonts w:ascii="Segoe UI" w:hAnsi="Segoe UI" w:cs="Segoe UI"/>
                <w:color w:val="000000"/>
              </w:rPr>
              <w:t>1</w:t>
            </w:r>
            <w:r>
              <w:rPr>
                <w:rFonts w:hint="eastAsia" w:ascii="Segoe UI" w:hAnsi="Segoe UI" w:cs="Segoe UI"/>
                <w:color w:val="000000"/>
              </w:rPr>
              <w:t>1</w:t>
            </w:r>
          </w:p>
        </w:tc>
        <w:tc>
          <w:tcPr>
            <w:tcW w:w="2088" w:type="dxa"/>
            <w:vAlign w:val="center"/>
          </w:tcPr>
          <w:p w14:paraId="7EBAC3A8">
            <w:pPr>
              <w:rPr>
                <w:rFonts w:hint="eastAsia"/>
              </w:rPr>
            </w:pPr>
            <w:r>
              <w:rPr>
                <w:rFonts w:ascii="Segoe UI" w:hAnsi="Segoe UI" w:cs="Segoe UI"/>
                <w:color w:val="000000"/>
              </w:rPr>
              <w:t>total_comments</w:t>
            </w:r>
          </w:p>
        </w:tc>
        <w:tc>
          <w:tcPr>
            <w:tcW w:w="1290" w:type="dxa"/>
            <w:vAlign w:val="center"/>
          </w:tcPr>
          <w:p w14:paraId="13D7DDDF">
            <w:pPr>
              <w:rPr>
                <w:rFonts w:hint="eastAsia"/>
              </w:rPr>
            </w:pPr>
            <w:r>
              <w:rPr>
                <w:rFonts w:ascii="Segoe UI" w:hAnsi="Segoe UI" w:cs="Segoe UI"/>
                <w:color w:val="000000"/>
              </w:rPr>
              <w:t>INT</w:t>
            </w:r>
          </w:p>
        </w:tc>
        <w:tc>
          <w:tcPr>
            <w:tcW w:w="605" w:type="dxa"/>
            <w:vAlign w:val="center"/>
          </w:tcPr>
          <w:p w14:paraId="47F0168C">
            <w:pPr>
              <w:rPr>
                <w:rFonts w:hint="eastAsia"/>
              </w:rPr>
            </w:pPr>
            <w:r>
              <w:rPr>
                <w:rFonts w:ascii="Segoe UI" w:hAnsi="Segoe UI" w:cs="Segoe UI"/>
                <w:color w:val="000000"/>
              </w:rPr>
              <w:t>11</w:t>
            </w:r>
          </w:p>
        </w:tc>
        <w:tc>
          <w:tcPr>
            <w:tcW w:w="457" w:type="dxa"/>
            <w:vAlign w:val="center"/>
          </w:tcPr>
          <w:p w14:paraId="399DF013">
            <w:pPr>
              <w:rPr>
                <w:rFonts w:hint="eastAsia"/>
              </w:rPr>
            </w:pPr>
            <w:r>
              <w:rPr>
                <w:rFonts w:ascii="Segoe UI" w:hAnsi="Segoe UI" w:cs="Segoe UI"/>
                <w:color w:val="000000"/>
              </w:rPr>
              <w:t>否</w:t>
            </w:r>
          </w:p>
        </w:tc>
        <w:tc>
          <w:tcPr>
            <w:tcW w:w="1523" w:type="dxa"/>
            <w:vAlign w:val="center"/>
          </w:tcPr>
          <w:p w14:paraId="7356EFF7">
            <w:pPr>
              <w:rPr>
                <w:rFonts w:hint="eastAsia"/>
              </w:rPr>
            </w:pPr>
            <w:r>
              <w:rPr>
                <w:rFonts w:ascii="Segoe UI" w:hAnsi="Segoe UI" w:cs="Segoe UI"/>
                <w:color w:val="000000"/>
              </w:rPr>
              <w:t>总评论数</w:t>
            </w:r>
          </w:p>
        </w:tc>
        <w:tc>
          <w:tcPr>
            <w:tcW w:w="4151" w:type="dxa"/>
            <w:vAlign w:val="center"/>
          </w:tcPr>
          <w:p w14:paraId="1211AEAC">
            <w:pPr>
              <w:rPr>
                <w:rFonts w:hint="eastAsia"/>
              </w:rPr>
            </w:pPr>
            <w:r>
              <w:rPr>
                <w:rFonts w:ascii="Segoe UI" w:hAnsi="Segoe UI" w:cs="Segoe UI"/>
                <w:color w:val="000000"/>
              </w:rPr>
              <w:t>默认 0，管理员回复用户评论后 + 1，显示 “评论总数：8”</w:t>
            </w:r>
            <w:r>
              <w:rPr>
                <w:rFonts w:hint="eastAsia"/>
              </w:rPr>
              <w:t xml:space="preserve"> </w:t>
            </w:r>
          </w:p>
        </w:tc>
      </w:tr>
      <w:tr w14:paraId="7BEFF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19B2E28D">
            <w:pPr>
              <w:rPr>
                <w:rFonts w:hint="eastAsia"/>
              </w:rPr>
            </w:pPr>
            <w:r>
              <w:rPr>
                <w:rFonts w:ascii="Segoe UI" w:hAnsi="Segoe UI" w:cs="Segoe UI"/>
                <w:color w:val="000000"/>
              </w:rPr>
              <w:t>1</w:t>
            </w:r>
            <w:r>
              <w:rPr>
                <w:rFonts w:hint="eastAsia" w:ascii="Segoe UI" w:hAnsi="Segoe UI" w:cs="Segoe UI"/>
                <w:color w:val="000000"/>
              </w:rPr>
              <w:t>2</w:t>
            </w:r>
          </w:p>
        </w:tc>
        <w:tc>
          <w:tcPr>
            <w:tcW w:w="2088" w:type="dxa"/>
            <w:vAlign w:val="center"/>
          </w:tcPr>
          <w:p w14:paraId="2A1B11C6">
            <w:pPr>
              <w:rPr>
                <w:rFonts w:hint="eastAsia"/>
              </w:rPr>
            </w:pPr>
            <w:r>
              <w:rPr>
                <w:rFonts w:ascii="Segoe UI" w:hAnsi="Segoe UI" w:cs="Segoe UI"/>
                <w:color w:val="000000"/>
              </w:rPr>
              <w:t>total_collects</w:t>
            </w:r>
          </w:p>
        </w:tc>
        <w:tc>
          <w:tcPr>
            <w:tcW w:w="1290" w:type="dxa"/>
            <w:vAlign w:val="center"/>
          </w:tcPr>
          <w:p w14:paraId="57B8A0D0">
            <w:pPr>
              <w:rPr>
                <w:rFonts w:hint="eastAsia"/>
              </w:rPr>
            </w:pPr>
            <w:r>
              <w:rPr>
                <w:rFonts w:ascii="Segoe UI" w:hAnsi="Segoe UI" w:cs="Segoe UI"/>
                <w:color w:val="000000"/>
              </w:rPr>
              <w:t>INT</w:t>
            </w:r>
          </w:p>
        </w:tc>
        <w:tc>
          <w:tcPr>
            <w:tcW w:w="605" w:type="dxa"/>
            <w:vAlign w:val="center"/>
          </w:tcPr>
          <w:p w14:paraId="00994388">
            <w:pPr>
              <w:rPr>
                <w:rFonts w:hint="eastAsia"/>
              </w:rPr>
            </w:pPr>
            <w:r>
              <w:rPr>
                <w:rFonts w:ascii="Segoe UI" w:hAnsi="Segoe UI" w:cs="Segoe UI"/>
                <w:color w:val="000000"/>
              </w:rPr>
              <w:t>11</w:t>
            </w:r>
          </w:p>
        </w:tc>
        <w:tc>
          <w:tcPr>
            <w:tcW w:w="457" w:type="dxa"/>
            <w:vAlign w:val="center"/>
          </w:tcPr>
          <w:p w14:paraId="4AA31319">
            <w:pPr>
              <w:rPr>
                <w:rFonts w:hint="eastAsia"/>
              </w:rPr>
            </w:pPr>
            <w:r>
              <w:rPr>
                <w:rFonts w:ascii="Segoe UI" w:hAnsi="Segoe UI" w:cs="Segoe UI"/>
                <w:color w:val="000000"/>
              </w:rPr>
              <w:t>否</w:t>
            </w:r>
          </w:p>
        </w:tc>
        <w:tc>
          <w:tcPr>
            <w:tcW w:w="1523" w:type="dxa"/>
            <w:vAlign w:val="center"/>
          </w:tcPr>
          <w:p w14:paraId="2B70CB33">
            <w:pPr>
              <w:rPr>
                <w:rFonts w:hint="eastAsia"/>
              </w:rPr>
            </w:pPr>
            <w:r>
              <w:rPr>
                <w:rFonts w:ascii="Segoe UI" w:hAnsi="Segoe UI" w:cs="Segoe UI"/>
                <w:color w:val="000000"/>
              </w:rPr>
              <w:t>总收藏数</w:t>
            </w:r>
          </w:p>
        </w:tc>
        <w:tc>
          <w:tcPr>
            <w:tcW w:w="4151" w:type="dxa"/>
            <w:vAlign w:val="center"/>
          </w:tcPr>
          <w:p w14:paraId="19B4228F">
            <w:pPr>
              <w:rPr>
                <w:rFonts w:hint="eastAsia"/>
              </w:rPr>
            </w:pPr>
            <w:r>
              <w:rPr>
                <w:rFonts w:ascii="Segoe UI" w:hAnsi="Segoe UI" w:cs="Segoe UI"/>
                <w:color w:val="000000"/>
              </w:rPr>
              <w:t>默认 0，收藏重要政策文件后 + 1，显示 “收藏总数：5”</w:t>
            </w:r>
            <w:r>
              <w:rPr>
                <w:rFonts w:hint="eastAsia"/>
              </w:rPr>
              <w:t xml:space="preserve"> </w:t>
            </w:r>
          </w:p>
        </w:tc>
      </w:tr>
      <w:tr w14:paraId="7ED88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3BC6ABEF">
            <w:pPr>
              <w:rPr>
                <w:rFonts w:ascii="Segoe UI" w:hAnsi="Segoe UI" w:cs="Segoe UI"/>
                <w:color w:val="000000"/>
              </w:rPr>
            </w:pPr>
            <w:r>
              <w:rPr>
                <w:rFonts w:ascii="Segoe UI" w:hAnsi="Segoe UI" w:cs="Segoe UI"/>
                <w:color w:val="000000"/>
              </w:rPr>
              <w:t>1</w:t>
            </w:r>
            <w:r>
              <w:rPr>
                <w:rFonts w:hint="eastAsia" w:ascii="Segoe UI" w:hAnsi="Segoe UI" w:cs="Segoe UI"/>
                <w:color w:val="000000"/>
              </w:rPr>
              <w:t>3</w:t>
            </w:r>
          </w:p>
        </w:tc>
        <w:tc>
          <w:tcPr>
            <w:tcW w:w="2088" w:type="dxa"/>
            <w:vAlign w:val="center"/>
          </w:tcPr>
          <w:p w14:paraId="56687350">
            <w:pPr>
              <w:rPr>
                <w:rFonts w:ascii="Segoe UI" w:hAnsi="Segoe UI" w:cs="Segoe UI"/>
                <w:color w:val="000000"/>
              </w:rPr>
            </w:pPr>
            <w:r>
              <w:rPr>
                <w:rFonts w:ascii="Segoe UI" w:hAnsi="Segoe UI" w:cs="Segoe UI"/>
                <w:color w:val="000000"/>
              </w:rPr>
              <w:t>handle_id</w:t>
            </w:r>
          </w:p>
        </w:tc>
        <w:tc>
          <w:tcPr>
            <w:tcW w:w="1290" w:type="dxa"/>
            <w:vAlign w:val="center"/>
          </w:tcPr>
          <w:p w14:paraId="765F782B">
            <w:pPr>
              <w:rPr>
                <w:rFonts w:ascii="Segoe UI" w:hAnsi="Segoe UI" w:cs="Segoe UI"/>
                <w:color w:val="000000"/>
              </w:rPr>
            </w:pPr>
            <w:r>
              <w:rPr>
                <w:rFonts w:ascii="Segoe UI" w:hAnsi="Segoe UI" w:cs="Segoe UI"/>
                <w:color w:val="000000"/>
              </w:rPr>
              <w:t>VARCHAR</w:t>
            </w:r>
          </w:p>
        </w:tc>
        <w:tc>
          <w:tcPr>
            <w:tcW w:w="605" w:type="dxa"/>
            <w:vAlign w:val="center"/>
          </w:tcPr>
          <w:p w14:paraId="08623681">
            <w:pPr>
              <w:rPr>
                <w:rFonts w:ascii="Segoe UI" w:hAnsi="Segoe UI" w:cs="Segoe UI"/>
                <w:color w:val="000000"/>
              </w:rPr>
            </w:pPr>
            <w:r>
              <w:rPr>
                <w:rFonts w:ascii="Segoe UI" w:hAnsi="Segoe UI" w:cs="Segoe UI"/>
                <w:color w:val="000000"/>
              </w:rPr>
              <w:t>32</w:t>
            </w:r>
          </w:p>
        </w:tc>
        <w:tc>
          <w:tcPr>
            <w:tcW w:w="457" w:type="dxa"/>
            <w:vAlign w:val="center"/>
          </w:tcPr>
          <w:p w14:paraId="4CA2B442">
            <w:pPr>
              <w:rPr>
                <w:rFonts w:ascii="Segoe UI" w:hAnsi="Segoe UI" w:cs="Segoe UI"/>
                <w:color w:val="000000"/>
              </w:rPr>
            </w:pPr>
            <w:r>
              <w:rPr>
                <w:rFonts w:ascii="Segoe UI" w:hAnsi="Segoe UI" w:cs="Segoe UI"/>
                <w:color w:val="000000"/>
              </w:rPr>
              <w:t>否</w:t>
            </w:r>
          </w:p>
        </w:tc>
        <w:tc>
          <w:tcPr>
            <w:tcW w:w="1523" w:type="dxa"/>
            <w:vAlign w:val="center"/>
          </w:tcPr>
          <w:p w14:paraId="092AB612">
            <w:pPr>
              <w:rPr>
                <w:rFonts w:ascii="Segoe UI" w:hAnsi="Segoe UI" w:cs="Segoe UI"/>
                <w:color w:val="000000"/>
              </w:rPr>
            </w:pPr>
            <w:r>
              <w:rPr>
                <w:rFonts w:ascii="Segoe UI" w:hAnsi="Segoe UI" w:cs="Segoe UI"/>
                <w:color w:val="000000"/>
              </w:rPr>
              <w:t>处理</w:t>
            </w:r>
            <w:r>
              <w:rPr>
                <w:rFonts w:hint="eastAsia" w:ascii="Segoe UI" w:hAnsi="Segoe UI" w:cs="Segoe UI"/>
                <w:color w:val="000000"/>
              </w:rPr>
              <w:t>反馈</w:t>
            </w:r>
            <w:r>
              <w:rPr>
                <w:rFonts w:ascii="Segoe UI" w:hAnsi="Segoe UI" w:cs="Segoe UI"/>
                <w:color w:val="000000"/>
              </w:rPr>
              <w:t>记录唯一标识</w:t>
            </w:r>
          </w:p>
        </w:tc>
        <w:tc>
          <w:tcPr>
            <w:tcW w:w="4151" w:type="dxa"/>
            <w:vAlign w:val="center"/>
          </w:tcPr>
          <w:p w14:paraId="700E7543">
            <w:pPr>
              <w:rPr>
                <w:rFonts w:ascii="Segoe UI" w:hAnsi="Segoe UI" w:cs="Segoe UI"/>
                <w:color w:val="000000"/>
              </w:rPr>
            </w:pPr>
            <w:r>
              <w:rPr>
                <w:rFonts w:ascii="Segoe UI" w:hAnsi="Segoe UI" w:cs="Segoe UI"/>
                <w:color w:val="000000"/>
              </w:rPr>
              <w:t>UUID 生成</w:t>
            </w:r>
          </w:p>
        </w:tc>
      </w:tr>
      <w:tr w14:paraId="7E766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1BF14A42">
            <w:pPr>
              <w:rPr>
                <w:rFonts w:ascii="Segoe UI" w:hAnsi="Segoe UI" w:cs="Segoe UI"/>
                <w:color w:val="000000"/>
              </w:rPr>
            </w:pPr>
            <w:r>
              <w:rPr>
                <w:rFonts w:ascii="Segoe UI" w:hAnsi="Segoe UI" w:cs="Segoe UI"/>
                <w:color w:val="000000"/>
              </w:rPr>
              <w:t>1</w:t>
            </w:r>
            <w:r>
              <w:rPr>
                <w:rFonts w:hint="eastAsia" w:ascii="Segoe UI" w:hAnsi="Segoe UI" w:cs="Segoe UI"/>
                <w:color w:val="000000"/>
              </w:rPr>
              <w:t>4</w:t>
            </w:r>
          </w:p>
        </w:tc>
        <w:tc>
          <w:tcPr>
            <w:tcW w:w="2088" w:type="dxa"/>
            <w:vAlign w:val="center"/>
          </w:tcPr>
          <w:p w14:paraId="3D746885">
            <w:pPr>
              <w:rPr>
                <w:rFonts w:ascii="Segoe UI" w:hAnsi="Segoe UI" w:cs="Segoe UI"/>
                <w:color w:val="000000"/>
              </w:rPr>
            </w:pPr>
            <w:r>
              <w:rPr>
                <w:rFonts w:ascii="Segoe UI" w:hAnsi="Segoe UI" w:cs="Segoe UI"/>
                <w:color w:val="000000"/>
              </w:rPr>
              <w:t>review_id</w:t>
            </w:r>
          </w:p>
        </w:tc>
        <w:tc>
          <w:tcPr>
            <w:tcW w:w="1290" w:type="dxa"/>
            <w:vAlign w:val="center"/>
          </w:tcPr>
          <w:p w14:paraId="439BE294">
            <w:pPr>
              <w:rPr>
                <w:rFonts w:ascii="Segoe UI" w:hAnsi="Segoe UI" w:cs="Segoe UI"/>
                <w:color w:val="000000"/>
              </w:rPr>
            </w:pPr>
            <w:r>
              <w:rPr>
                <w:rFonts w:ascii="Segoe UI" w:hAnsi="Segoe UI" w:cs="Segoe UI"/>
                <w:color w:val="000000"/>
              </w:rPr>
              <w:t>VARCHAR</w:t>
            </w:r>
          </w:p>
        </w:tc>
        <w:tc>
          <w:tcPr>
            <w:tcW w:w="605" w:type="dxa"/>
            <w:vAlign w:val="center"/>
          </w:tcPr>
          <w:p w14:paraId="1816001E">
            <w:pPr>
              <w:rPr>
                <w:rFonts w:ascii="Segoe UI" w:hAnsi="Segoe UI" w:cs="Segoe UI"/>
                <w:color w:val="000000"/>
              </w:rPr>
            </w:pPr>
            <w:r>
              <w:rPr>
                <w:rFonts w:ascii="Segoe UI" w:hAnsi="Segoe UI" w:cs="Segoe UI"/>
                <w:color w:val="000000"/>
              </w:rPr>
              <w:t>32</w:t>
            </w:r>
          </w:p>
        </w:tc>
        <w:tc>
          <w:tcPr>
            <w:tcW w:w="457" w:type="dxa"/>
            <w:vAlign w:val="center"/>
          </w:tcPr>
          <w:p w14:paraId="58F9968F">
            <w:pPr>
              <w:rPr>
                <w:rFonts w:ascii="Segoe UI" w:hAnsi="Segoe UI" w:cs="Segoe UI"/>
                <w:color w:val="000000"/>
              </w:rPr>
            </w:pPr>
            <w:r>
              <w:rPr>
                <w:rFonts w:ascii="Segoe UI" w:hAnsi="Segoe UI" w:cs="Segoe UI"/>
                <w:color w:val="000000"/>
              </w:rPr>
              <w:t>否</w:t>
            </w:r>
          </w:p>
        </w:tc>
        <w:tc>
          <w:tcPr>
            <w:tcW w:w="1523" w:type="dxa"/>
            <w:vAlign w:val="center"/>
          </w:tcPr>
          <w:p w14:paraId="29BF9D4F">
            <w:pPr>
              <w:rPr>
                <w:rFonts w:ascii="Segoe UI" w:hAnsi="Segoe UI" w:cs="Segoe UI"/>
                <w:color w:val="000000"/>
              </w:rPr>
            </w:pPr>
            <w:r>
              <w:rPr>
                <w:rFonts w:ascii="Segoe UI" w:hAnsi="Segoe UI" w:cs="Segoe UI"/>
                <w:color w:val="000000"/>
              </w:rPr>
              <w:t>审核记录唯一标识</w:t>
            </w:r>
          </w:p>
        </w:tc>
        <w:tc>
          <w:tcPr>
            <w:tcW w:w="4151" w:type="dxa"/>
            <w:vAlign w:val="center"/>
          </w:tcPr>
          <w:p w14:paraId="3B9F6593">
            <w:pPr>
              <w:rPr>
                <w:rFonts w:ascii="Segoe UI" w:hAnsi="Segoe UI" w:cs="Segoe UI"/>
                <w:color w:val="000000"/>
              </w:rPr>
            </w:pPr>
            <w:r>
              <w:rPr>
                <w:rFonts w:ascii="Segoe UI" w:hAnsi="Segoe UI" w:cs="Segoe UI"/>
                <w:color w:val="000000"/>
              </w:rPr>
              <w:t>UUID 生成</w:t>
            </w:r>
          </w:p>
        </w:tc>
      </w:tr>
    </w:tbl>
    <w:p w14:paraId="3FEDB750">
      <w:pPr>
        <w:widowControl/>
        <w:rPr>
          <w:rFonts w:hint="eastAsia"/>
        </w:rPr>
      </w:pPr>
      <w:r>
        <w:drawing>
          <wp:inline distT="0" distB="0" distL="114300" distR="114300">
            <wp:extent cx="5271770" cy="1326515"/>
            <wp:effectExtent l="0" t="0" r="5080" b="6985"/>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95"/>
                    <a:stretch>
                      <a:fillRect/>
                    </a:stretch>
                  </pic:blipFill>
                  <pic:spPr>
                    <a:xfrm>
                      <a:off x="0" y="0"/>
                      <a:ext cx="5271770" cy="1326515"/>
                    </a:xfrm>
                    <a:prstGeom prst="rect">
                      <a:avLst/>
                    </a:prstGeom>
                    <a:noFill/>
                    <a:ln>
                      <a:noFill/>
                    </a:ln>
                  </pic:spPr>
                </pic:pic>
              </a:graphicData>
            </a:graphic>
          </wp:inline>
        </w:drawing>
      </w:r>
      <w:r>
        <w:rPr>
          <w:rFonts w:hint="eastAsia"/>
        </w:rPr>
        <w:br w:type="page"/>
      </w:r>
    </w:p>
    <w:p w14:paraId="64EA6324">
      <w:pPr>
        <w:pStyle w:val="2"/>
        <w:numPr>
          <w:numId w:val="0"/>
        </w:numPr>
        <w:spacing w:before="100" w:after="60" w:line="576" w:lineRule="auto"/>
        <w:ind w:left="0" w:leftChars="0" w:firstLine="0" w:firstLineChars="0"/>
        <w:outlineLvl w:val="2"/>
        <w:rPr>
          <w:rFonts w:hint="eastAsia" w:eastAsia="宋体" w:asciiTheme="minorHAnsi" w:hAnsiTheme="minorHAnsi" w:cstheme="minorBidi"/>
          <w:b/>
          <w:color w:val="auto"/>
          <w:kern w:val="44"/>
        </w:rPr>
      </w:pPr>
      <w:bookmarkStart w:id="143" w:name="_Toc197876108"/>
      <w:bookmarkStart w:id="144" w:name="_Toc7217"/>
      <w:r>
        <w:rPr>
          <w:rFonts w:hint="eastAsia" w:eastAsia="宋体" w:cstheme="minorBidi"/>
          <w:b/>
          <w:color w:val="auto"/>
          <w:kern w:val="44"/>
          <w:lang w:val="en-US" w:eastAsia="zh-CN"/>
        </w:rPr>
        <w:t>5.2.2</w:t>
      </w:r>
      <w:r>
        <w:rPr>
          <w:rFonts w:hint="eastAsia" w:eastAsia="宋体" w:asciiTheme="minorHAnsi" w:hAnsiTheme="minorHAnsi" w:cstheme="minorBidi"/>
          <w:b/>
          <w:color w:val="auto"/>
          <w:kern w:val="44"/>
        </w:rPr>
        <w:t>AI问答相关</w:t>
      </w:r>
      <w:bookmarkEnd w:id="143"/>
      <w:bookmarkEnd w:id="144"/>
    </w:p>
    <w:p w14:paraId="1420BD58">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bookmarkStart w:id="145" w:name="_Toc197876109"/>
      <w:r>
        <w:rPr>
          <w:rFonts w:hint="eastAsia" w:ascii="Arial" w:hAnsi="Arial" w:eastAsia="宋体" w:cstheme="minorBidi"/>
          <w:b/>
          <w:color w:val="auto"/>
          <w:sz w:val="28"/>
          <w:szCs w:val="24"/>
          <w:lang w:val="en-US" w:eastAsia="zh-CN"/>
        </w:rPr>
        <w:t>5.2.2.1</w:t>
      </w:r>
      <w:r>
        <w:rPr>
          <w:rFonts w:hint="eastAsia" w:ascii="Arial" w:hAnsi="Arial" w:eastAsia="宋体" w:cstheme="minorBidi"/>
          <w:b/>
          <w:color w:val="auto"/>
          <w:sz w:val="28"/>
          <w:szCs w:val="24"/>
        </w:rPr>
        <w:t>知识库</w:t>
      </w:r>
      <w:bookmarkEnd w:id="145"/>
    </w:p>
    <w:tbl>
      <w:tblPr>
        <w:tblStyle w:val="13"/>
        <w:tblW w:w="105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
        <w:gridCol w:w="2668"/>
        <w:gridCol w:w="1290"/>
        <w:gridCol w:w="605"/>
        <w:gridCol w:w="457"/>
        <w:gridCol w:w="1637"/>
        <w:gridCol w:w="3433"/>
      </w:tblGrid>
      <w:tr w14:paraId="27EAD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0E3A5ED0">
            <w:pPr>
              <w:rPr>
                <w:rFonts w:hint="eastAsia"/>
              </w:rPr>
            </w:pPr>
            <w:r>
              <w:rPr>
                <w:rStyle w:val="15"/>
                <w:rFonts w:ascii="Segoe UI" w:hAnsi="Segoe UI" w:cs="Segoe UI"/>
                <w:color w:val="000000"/>
              </w:rPr>
              <w:t>序号</w:t>
            </w:r>
          </w:p>
        </w:tc>
        <w:tc>
          <w:tcPr>
            <w:tcW w:w="2668" w:type="dxa"/>
            <w:vAlign w:val="center"/>
          </w:tcPr>
          <w:p w14:paraId="70540E40">
            <w:pPr>
              <w:rPr>
                <w:rFonts w:hint="eastAsia"/>
              </w:rPr>
            </w:pPr>
            <w:r>
              <w:rPr>
                <w:rStyle w:val="15"/>
                <w:rFonts w:ascii="Segoe UI" w:hAnsi="Segoe UI" w:cs="Segoe UI"/>
                <w:color w:val="000000"/>
              </w:rPr>
              <w:t>字段名</w:t>
            </w:r>
          </w:p>
        </w:tc>
        <w:tc>
          <w:tcPr>
            <w:tcW w:w="1290" w:type="dxa"/>
            <w:vAlign w:val="center"/>
          </w:tcPr>
          <w:p w14:paraId="63B3B265">
            <w:pPr>
              <w:rPr>
                <w:rFonts w:hint="eastAsia"/>
              </w:rPr>
            </w:pPr>
            <w:r>
              <w:rPr>
                <w:rStyle w:val="15"/>
                <w:rFonts w:ascii="Segoe UI" w:hAnsi="Segoe UI" w:cs="Segoe UI"/>
                <w:color w:val="000000"/>
              </w:rPr>
              <w:t>字段类型</w:t>
            </w:r>
          </w:p>
        </w:tc>
        <w:tc>
          <w:tcPr>
            <w:tcW w:w="605" w:type="dxa"/>
            <w:vAlign w:val="center"/>
          </w:tcPr>
          <w:p w14:paraId="7FCFC459">
            <w:pPr>
              <w:rPr>
                <w:rFonts w:hint="eastAsia"/>
              </w:rPr>
            </w:pPr>
            <w:r>
              <w:rPr>
                <w:rStyle w:val="15"/>
                <w:rFonts w:ascii="Segoe UI" w:hAnsi="Segoe UI" w:cs="Segoe UI"/>
                <w:color w:val="000000"/>
              </w:rPr>
              <w:t>宽度</w:t>
            </w:r>
          </w:p>
        </w:tc>
        <w:tc>
          <w:tcPr>
            <w:tcW w:w="457" w:type="dxa"/>
            <w:vAlign w:val="center"/>
          </w:tcPr>
          <w:p w14:paraId="60AC8D9B">
            <w:pPr>
              <w:rPr>
                <w:rFonts w:hint="eastAsia"/>
              </w:rPr>
            </w:pPr>
            <w:r>
              <w:rPr>
                <w:rStyle w:val="15"/>
                <w:rFonts w:ascii="Segoe UI" w:hAnsi="Segoe UI" w:cs="Segoe UI"/>
                <w:color w:val="000000"/>
              </w:rPr>
              <w:t>能否为空</w:t>
            </w:r>
          </w:p>
        </w:tc>
        <w:tc>
          <w:tcPr>
            <w:tcW w:w="1637" w:type="dxa"/>
            <w:vAlign w:val="center"/>
          </w:tcPr>
          <w:p w14:paraId="56C15623">
            <w:pPr>
              <w:rPr>
                <w:rFonts w:hint="eastAsia"/>
              </w:rPr>
            </w:pPr>
            <w:r>
              <w:rPr>
                <w:rStyle w:val="15"/>
                <w:rFonts w:ascii="Segoe UI" w:hAnsi="Segoe UI" w:cs="Segoe UI"/>
                <w:color w:val="000000"/>
              </w:rPr>
              <w:t>字段描述</w:t>
            </w:r>
          </w:p>
        </w:tc>
        <w:tc>
          <w:tcPr>
            <w:tcW w:w="3433" w:type="dxa"/>
            <w:vAlign w:val="center"/>
          </w:tcPr>
          <w:p w14:paraId="52126CF5">
            <w:pPr>
              <w:rPr>
                <w:rFonts w:hint="eastAsia"/>
              </w:rPr>
            </w:pPr>
            <w:r>
              <w:rPr>
                <w:rStyle w:val="15"/>
                <w:rFonts w:ascii="Segoe UI" w:hAnsi="Segoe UI" w:cs="Segoe UI"/>
                <w:color w:val="000000"/>
              </w:rPr>
              <w:t>约束规则</w:t>
            </w:r>
          </w:p>
        </w:tc>
      </w:tr>
      <w:tr w14:paraId="0F2EF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765105AC">
            <w:pPr>
              <w:rPr>
                <w:rFonts w:hint="eastAsia"/>
              </w:rPr>
            </w:pPr>
            <w:r>
              <w:rPr>
                <w:rFonts w:ascii="Segoe UI" w:hAnsi="Segoe UI" w:cs="Segoe UI"/>
                <w:color w:val="000000"/>
              </w:rPr>
              <w:t>1</w:t>
            </w:r>
          </w:p>
        </w:tc>
        <w:tc>
          <w:tcPr>
            <w:tcW w:w="2668" w:type="dxa"/>
            <w:vAlign w:val="center"/>
          </w:tcPr>
          <w:p w14:paraId="1D538901">
            <w:pPr>
              <w:rPr>
                <w:rFonts w:hint="eastAsia"/>
              </w:rPr>
            </w:pPr>
            <w:r>
              <w:rPr>
                <w:rFonts w:ascii="Segoe UI" w:hAnsi="Segoe UI" w:cs="Segoe UI"/>
                <w:color w:val="000000"/>
              </w:rPr>
              <w:t>knowledge_id</w:t>
            </w:r>
          </w:p>
        </w:tc>
        <w:tc>
          <w:tcPr>
            <w:tcW w:w="1290" w:type="dxa"/>
            <w:vAlign w:val="center"/>
          </w:tcPr>
          <w:p w14:paraId="28BBA609">
            <w:pPr>
              <w:rPr>
                <w:rFonts w:hint="eastAsia"/>
              </w:rPr>
            </w:pPr>
            <w:r>
              <w:rPr>
                <w:rFonts w:ascii="Segoe UI" w:hAnsi="Segoe UI" w:cs="Segoe UI"/>
                <w:color w:val="000000"/>
              </w:rPr>
              <w:t>VARCHAR</w:t>
            </w:r>
          </w:p>
        </w:tc>
        <w:tc>
          <w:tcPr>
            <w:tcW w:w="605" w:type="dxa"/>
            <w:vAlign w:val="center"/>
          </w:tcPr>
          <w:p w14:paraId="41DD635D">
            <w:pPr>
              <w:rPr>
                <w:rFonts w:hint="eastAsia"/>
              </w:rPr>
            </w:pPr>
            <w:r>
              <w:rPr>
                <w:rFonts w:ascii="Segoe UI" w:hAnsi="Segoe UI" w:cs="Segoe UI"/>
                <w:color w:val="000000"/>
              </w:rPr>
              <w:t>32</w:t>
            </w:r>
          </w:p>
        </w:tc>
        <w:tc>
          <w:tcPr>
            <w:tcW w:w="457" w:type="dxa"/>
            <w:vAlign w:val="center"/>
          </w:tcPr>
          <w:p w14:paraId="6539B42F">
            <w:pPr>
              <w:rPr>
                <w:rFonts w:hint="eastAsia"/>
              </w:rPr>
            </w:pPr>
            <w:r>
              <w:rPr>
                <w:rFonts w:ascii="Segoe UI" w:hAnsi="Segoe UI" w:cs="Segoe UI"/>
                <w:color w:val="000000"/>
              </w:rPr>
              <w:t>否</w:t>
            </w:r>
          </w:p>
        </w:tc>
        <w:tc>
          <w:tcPr>
            <w:tcW w:w="1637" w:type="dxa"/>
            <w:vAlign w:val="center"/>
          </w:tcPr>
          <w:p w14:paraId="71C26143">
            <w:pPr>
              <w:rPr>
                <w:rFonts w:hint="eastAsia"/>
              </w:rPr>
            </w:pPr>
            <w:r>
              <w:rPr>
                <w:rFonts w:ascii="Segoe UI" w:hAnsi="Segoe UI" w:cs="Segoe UI"/>
                <w:color w:val="000000"/>
              </w:rPr>
              <w:t>知识库</w:t>
            </w:r>
            <w:bookmarkStart w:id="146" w:name="OLE_LINK1"/>
            <w:r>
              <w:rPr>
                <w:rFonts w:ascii="Segoe UI" w:hAnsi="Segoe UI" w:cs="Segoe UI"/>
                <w:color w:val="000000"/>
              </w:rPr>
              <w:t>唯一标识（主键）</w:t>
            </w:r>
            <w:bookmarkEnd w:id="146"/>
          </w:p>
        </w:tc>
        <w:tc>
          <w:tcPr>
            <w:tcW w:w="3433" w:type="dxa"/>
            <w:vAlign w:val="center"/>
          </w:tcPr>
          <w:p w14:paraId="491A40A6">
            <w:pPr>
              <w:rPr>
                <w:rFonts w:hint="eastAsia"/>
              </w:rPr>
            </w:pPr>
            <w:r>
              <w:rPr>
                <w:rFonts w:ascii="Segoe UI" w:hAnsi="Segoe UI" w:cs="Segoe UI"/>
                <w:color w:val="000000"/>
              </w:rPr>
              <w:t>UUID 生成规则如 KB_20240511_ABC123，全局唯一，业务主键，禁止重复</w:t>
            </w:r>
          </w:p>
        </w:tc>
      </w:tr>
      <w:tr w14:paraId="5E06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18B229F1">
            <w:pPr>
              <w:rPr>
                <w:rFonts w:hint="eastAsia"/>
              </w:rPr>
            </w:pPr>
            <w:r>
              <w:rPr>
                <w:rFonts w:ascii="Segoe UI" w:hAnsi="Segoe UI" w:cs="Segoe UI"/>
                <w:color w:val="000000"/>
              </w:rPr>
              <w:t>2</w:t>
            </w:r>
          </w:p>
        </w:tc>
        <w:tc>
          <w:tcPr>
            <w:tcW w:w="2668" w:type="dxa"/>
            <w:vAlign w:val="center"/>
          </w:tcPr>
          <w:p w14:paraId="05FFD08E">
            <w:pPr>
              <w:rPr>
                <w:rFonts w:hint="eastAsia"/>
              </w:rPr>
            </w:pPr>
            <w:r>
              <w:rPr>
                <w:rFonts w:ascii="Segoe UI" w:hAnsi="Segoe UI" w:cs="Segoe UI"/>
                <w:color w:val="000000"/>
              </w:rPr>
              <w:t>user_id</w:t>
            </w:r>
          </w:p>
        </w:tc>
        <w:tc>
          <w:tcPr>
            <w:tcW w:w="1290" w:type="dxa"/>
            <w:vAlign w:val="center"/>
          </w:tcPr>
          <w:p w14:paraId="41F08E6F">
            <w:pPr>
              <w:rPr>
                <w:rFonts w:hint="eastAsia"/>
              </w:rPr>
            </w:pPr>
            <w:r>
              <w:rPr>
                <w:rFonts w:ascii="Segoe UI" w:hAnsi="Segoe UI" w:cs="Segoe UI"/>
                <w:color w:val="000000"/>
              </w:rPr>
              <w:t>VARCHAR</w:t>
            </w:r>
          </w:p>
        </w:tc>
        <w:tc>
          <w:tcPr>
            <w:tcW w:w="605" w:type="dxa"/>
            <w:vAlign w:val="center"/>
          </w:tcPr>
          <w:p w14:paraId="449510AA">
            <w:pPr>
              <w:rPr>
                <w:rFonts w:hint="eastAsia"/>
              </w:rPr>
            </w:pPr>
            <w:r>
              <w:rPr>
                <w:rFonts w:ascii="Segoe UI" w:hAnsi="Segoe UI" w:cs="Segoe UI"/>
                <w:color w:val="000000"/>
              </w:rPr>
              <w:t>20</w:t>
            </w:r>
          </w:p>
        </w:tc>
        <w:tc>
          <w:tcPr>
            <w:tcW w:w="457" w:type="dxa"/>
            <w:vAlign w:val="center"/>
          </w:tcPr>
          <w:p w14:paraId="25AD2985">
            <w:pPr>
              <w:rPr>
                <w:rFonts w:hint="eastAsia"/>
              </w:rPr>
            </w:pPr>
            <w:r>
              <w:rPr>
                <w:rFonts w:ascii="Segoe UI" w:hAnsi="Segoe UI" w:cs="Segoe UI"/>
                <w:color w:val="000000"/>
              </w:rPr>
              <w:t>否</w:t>
            </w:r>
          </w:p>
        </w:tc>
        <w:tc>
          <w:tcPr>
            <w:tcW w:w="1637" w:type="dxa"/>
            <w:vAlign w:val="center"/>
          </w:tcPr>
          <w:p w14:paraId="7F1E8C09">
            <w:pPr>
              <w:rPr>
                <w:rFonts w:hint="eastAsia"/>
              </w:rPr>
            </w:pPr>
            <w:r>
              <w:rPr>
                <w:rFonts w:ascii="Segoe UI" w:hAnsi="Segoe UI" w:cs="Segoe UI"/>
                <w:color w:val="000000"/>
              </w:rPr>
              <w:t>创建用户 ID（外键，关联 User 表 user_id）</w:t>
            </w:r>
          </w:p>
        </w:tc>
        <w:tc>
          <w:tcPr>
            <w:tcW w:w="3433" w:type="dxa"/>
            <w:vAlign w:val="center"/>
          </w:tcPr>
          <w:p w14:paraId="51EF225D">
            <w:pPr>
              <w:rPr>
                <w:rFonts w:hint="eastAsia"/>
              </w:rPr>
            </w:pPr>
            <w:r>
              <w:rPr>
                <w:rFonts w:ascii="Segoe UI" w:hAnsi="Segoe UI" w:cs="Segoe UI"/>
                <w:color w:val="000000"/>
              </w:rPr>
              <w:t>非空，参照 User 表 user_id，级联删除（用户删除则知识库条目同步删除）</w:t>
            </w:r>
          </w:p>
        </w:tc>
      </w:tr>
      <w:tr w14:paraId="5AF9E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2F4363C3">
            <w:pPr>
              <w:rPr>
                <w:rFonts w:hint="eastAsia"/>
              </w:rPr>
            </w:pPr>
            <w:r>
              <w:rPr>
                <w:rFonts w:ascii="Segoe UI" w:hAnsi="Segoe UI" w:cs="Segoe UI"/>
                <w:color w:val="000000"/>
              </w:rPr>
              <w:t>3</w:t>
            </w:r>
          </w:p>
        </w:tc>
        <w:tc>
          <w:tcPr>
            <w:tcW w:w="2668" w:type="dxa"/>
            <w:vAlign w:val="center"/>
          </w:tcPr>
          <w:p w14:paraId="4756EB42">
            <w:pPr>
              <w:rPr>
                <w:rFonts w:hint="eastAsia"/>
              </w:rPr>
            </w:pPr>
            <w:r>
              <w:rPr>
                <w:rFonts w:ascii="Segoe UI" w:hAnsi="Segoe UI" w:cs="Segoe UI"/>
                <w:color w:val="000000"/>
              </w:rPr>
              <w:t>category</w:t>
            </w:r>
          </w:p>
        </w:tc>
        <w:tc>
          <w:tcPr>
            <w:tcW w:w="1290" w:type="dxa"/>
            <w:vAlign w:val="center"/>
          </w:tcPr>
          <w:p w14:paraId="6C8C1E63">
            <w:pPr>
              <w:rPr>
                <w:rFonts w:hint="eastAsia"/>
              </w:rPr>
            </w:pPr>
            <w:r>
              <w:rPr>
                <w:rFonts w:ascii="Segoe UI" w:hAnsi="Segoe UI" w:cs="Segoe UI"/>
                <w:color w:val="000000"/>
              </w:rPr>
              <w:t>VARCHAR</w:t>
            </w:r>
          </w:p>
        </w:tc>
        <w:tc>
          <w:tcPr>
            <w:tcW w:w="605" w:type="dxa"/>
            <w:vAlign w:val="center"/>
          </w:tcPr>
          <w:p w14:paraId="5676ACE1">
            <w:pPr>
              <w:rPr>
                <w:rFonts w:hint="eastAsia"/>
              </w:rPr>
            </w:pPr>
            <w:r>
              <w:rPr>
                <w:rFonts w:ascii="Segoe UI" w:hAnsi="Segoe UI" w:cs="Segoe UI"/>
                <w:color w:val="000000"/>
              </w:rPr>
              <w:t>50</w:t>
            </w:r>
          </w:p>
        </w:tc>
        <w:tc>
          <w:tcPr>
            <w:tcW w:w="457" w:type="dxa"/>
            <w:vAlign w:val="center"/>
          </w:tcPr>
          <w:p w14:paraId="21D329C1">
            <w:pPr>
              <w:rPr>
                <w:rFonts w:hint="eastAsia"/>
              </w:rPr>
            </w:pPr>
            <w:r>
              <w:rPr>
                <w:rFonts w:ascii="Segoe UI" w:hAnsi="Segoe UI" w:cs="Segoe UI"/>
                <w:color w:val="000000"/>
              </w:rPr>
              <w:t>否</w:t>
            </w:r>
          </w:p>
        </w:tc>
        <w:tc>
          <w:tcPr>
            <w:tcW w:w="1637" w:type="dxa"/>
            <w:vAlign w:val="center"/>
          </w:tcPr>
          <w:p w14:paraId="3CF587D0">
            <w:pPr>
              <w:rPr>
                <w:rFonts w:hint="eastAsia"/>
              </w:rPr>
            </w:pPr>
            <w:r>
              <w:rPr>
                <w:rFonts w:ascii="Segoe UI" w:hAnsi="Segoe UI" w:cs="Segoe UI"/>
                <w:color w:val="000000"/>
              </w:rPr>
              <w:t>知识库分类</w:t>
            </w:r>
          </w:p>
        </w:tc>
        <w:tc>
          <w:tcPr>
            <w:tcW w:w="3433" w:type="dxa"/>
            <w:vAlign w:val="center"/>
          </w:tcPr>
          <w:p w14:paraId="326800F8">
            <w:pPr>
              <w:rPr>
                <w:rFonts w:hint="eastAsia"/>
              </w:rPr>
            </w:pPr>
            <w:r>
              <w:rPr>
                <w:rFonts w:ascii="Segoe UI" w:hAnsi="Segoe UI" w:cs="Segoe UI"/>
                <w:color w:val="000000"/>
              </w:rPr>
              <w:t>枚举值（</w:t>
            </w:r>
            <w:r>
              <w:rPr>
                <w:rStyle w:val="16"/>
                <w:rFonts w:ascii="Consolas" w:hAnsi="Consolas"/>
                <w:color w:val="000000"/>
                <w:sz w:val="21"/>
                <w:szCs w:val="21"/>
              </w:rPr>
              <w:t>学校地图</w:t>
            </w:r>
            <w:r>
              <w:rPr>
                <w:rFonts w:ascii="Segoe UI" w:hAnsi="Segoe UI" w:cs="Segoe UI"/>
                <w:color w:val="000000"/>
              </w:rPr>
              <w:t>、</w:t>
            </w:r>
            <w:r>
              <w:rPr>
                <w:rStyle w:val="16"/>
                <w:rFonts w:ascii="Consolas" w:hAnsi="Consolas"/>
                <w:color w:val="000000"/>
                <w:sz w:val="21"/>
                <w:szCs w:val="21"/>
              </w:rPr>
              <w:t>学校荣誉</w:t>
            </w:r>
            <w:r>
              <w:rPr>
                <w:rFonts w:ascii="Segoe UI" w:hAnsi="Segoe UI" w:cs="Segoe UI"/>
                <w:color w:val="000000"/>
              </w:rPr>
              <w:t>、</w:t>
            </w:r>
            <w:r>
              <w:rPr>
                <w:rStyle w:val="16"/>
                <w:rFonts w:ascii="Consolas" w:hAnsi="Consolas"/>
                <w:color w:val="000000"/>
                <w:sz w:val="21"/>
                <w:szCs w:val="21"/>
              </w:rPr>
              <w:t>学校政策</w:t>
            </w:r>
            <w:r>
              <w:rPr>
                <w:rFonts w:ascii="Segoe UI" w:hAnsi="Segoe UI" w:cs="Segoe UI"/>
                <w:color w:val="000000"/>
              </w:rPr>
              <w:t>、</w:t>
            </w:r>
            <w:r>
              <w:rPr>
                <w:rStyle w:val="16"/>
                <w:rFonts w:ascii="Consolas" w:hAnsi="Consolas"/>
                <w:color w:val="000000"/>
                <w:sz w:val="21"/>
                <w:szCs w:val="21"/>
              </w:rPr>
              <w:t>学校美食</w:t>
            </w:r>
            <w:r>
              <w:rPr>
                <w:rStyle w:val="16"/>
                <w:rFonts w:hint="eastAsia" w:ascii="Consolas" w:hAnsi="Consolas"/>
                <w:color w:val="000000"/>
                <w:sz w:val="21"/>
                <w:szCs w:val="21"/>
              </w:rPr>
              <w:t>等</w:t>
            </w:r>
            <w:r>
              <w:rPr>
                <w:rFonts w:ascii="Segoe UI" w:hAnsi="Segoe UI" w:cs="Segoe UI"/>
                <w:color w:val="000000"/>
              </w:rPr>
              <w:t>），通过下拉菜单必选</w:t>
            </w:r>
          </w:p>
        </w:tc>
      </w:tr>
      <w:tr w14:paraId="18C05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40D54345">
            <w:pPr>
              <w:rPr>
                <w:rFonts w:hint="eastAsia"/>
              </w:rPr>
            </w:pPr>
            <w:r>
              <w:rPr>
                <w:rFonts w:ascii="Segoe UI" w:hAnsi="Segoe UI" w:cs="Segoe UI"/>
                <w:color w:val="000000"/>
              </w:rPr>
              <w:t>4</w:t>
            </w:r>
          </w:p>
        </w:tc>
        <w:tc>
          <w:tcPr>
            <w:tcW w:w="2668" w:type="dxa"/>
            <w:vAlign w:val="center"/>
          </w:tcPr>
          <w:p w14:paraId="50827BD7">
            <w:pPr>
              <w:rPr>
                <w:rFonts w:hint="eastAsia"/>
              </w:rPr>
            </w:pPr>
            <w:r>
              <w:rPr>
                <w:rFonts w:ascii="Segoe UI" w:hAnsi="Segoe UI" w:cs="Segoe UI"/>
                <w:color w:val="000000"/>
              </w:rPr>
              <w:t>title</w:t>
            </w:r>
          </w:p>
        </w:tc>
        <w:tc>
          <w:tcPr>
            <w:tcW w:w="1290" w:type="dxa"/>
            <w:vAlign w:val="center"/>
          </w:tcPr>
          <w:p w14:paraId="38D5D5C6">
            <w:pPr>
              <w:rPr>
                <w:rFonts w:hint="eastAsia"/>
              </w:rPr>
            </w:pPr>
            <w:r>
              <w:rPr>
                <w:rFonts w:ascii="Segoe UI" w:hAnsi="Segoe UI" w:cs="Segoe UI"/>
                <w:color w:val="000000"/>
              </w:rPr>
              <w:t>VARCHAR</w:t>
            </w:r>
          </w:p>
        </w:tc>
        <w:tc>
          <w:tcPr>
            <w:tcW w:w="605" w:type="dxa"/>
            <w:vAlign w:val="center"/>
          </w:tcPr>
          <w:p w14:paraId="7E76F1A1">
            <w:pPr>
              <w:rPr>
                <w:rFonts w:hint="eastAsia"/>
              </w:rPr>
            </w:pPr>
            <w:r>
              <w:rPr>
                <w:rFonts w:ascii="Segoe UI" w:hAnsi="Segoe UI" w:cs="Segoe UI"/>
                <w:color w:val="000000"/>
              </w:rPr>
              <w:t>100</w:t>
            </w:r>
          </w:p>
        </w:tc>
        <w:tc>
          <w:tcPr>
            <w:tcW w:w="457" w:type="dxa"/>
            <w:vAlign w:val="center"/>
          </w:tcPr>
          <w:p w14:paraId="3420B27D">
            <w:pPr>
              <w:rPr>
                <w:rFonts w:hint="eastAsia"/>
              </w:rPr>
            </w:pPr>
            <w:r>
              <w:rPr>
                <w:rFonts w:ascii="Segoe UI" w:hAnsi="Segoe UI" w:cs="Segoe UI"/>
                <w:color w:val="000000"/>
              </w:rPr>
              <w:t>否</w:t>
            </w:r>
          </w:p>
        </w:tc>
        <w:tc>
          <w:tcPr>
            <w:tcW w:w="1637" w:type="dxa"/>
            <w:vAlign w:val="center"/>
          </w:tcPr>
          <w:p w14:paraId="656C28C5">
            <w:pPr>
              <w:rPr>
                <w:rFonts w:hint="eastAsia"/>
              </w:rPr>
            </w:pPr>
            <w:r>
              <w:rPr>
                <w:rFonts w:ascii="Segoe UI" w:hAnsi="Segoe UI" w:cs="Segoe UI"/>
                <w:color w:val="000000"/>
              </w:rPr>
              <w:t>知识条目标题</w:t>
            </w:r>
          </w:p>
        </w:tc>
        <w:tc>
          <w:tcPr>
            <w:tcW w:w="3433" w:type="dxa"/>
            <w:vAlign w:val="center"/>
          </w:tcPr>
          <w:p w14:paraId="0164F2B9">
            <w:pPr>
              <w:rPr>
                <w:rFonts w:hint="eastAsia"/>
              </w:rPr>
            </w:pPr>
            <w:r>
              <w:rPr>
                <w:rFonts w:ascii="Segoe UI" w:hAnsi="Segoe UI" w:cs="Segoe UI"/>
                <w:color w:val="000000"/>
              </w:rPr>
              <w:t>2-100 字符，禁止敏感词，用于搜索和分类展示</w:t>
            </w:r>
          </w:p>
        </w:tc>
      </w:tr>
      <w:tr w14:paraId="5D877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27067B06">
            <w:pPr>
              <w:rPr>
                <w:rFonts w:hint="eastAsia"/>
              </w:rPr>
            </w:pPr>
            <w:r>
              <w:rPr>
                <w:rFonts w:ascii="Segoe UI" w:hAnsi="Segoe UI" w:cs="Segoe UI"/>
                <w:color w:val="000000"/>
              </w:rPr>
              <w:t>5</w:t>
            </w:r>
          </w:p>
        </w:tc>
        <w:tc>
          <w:tcPr>
            <w:tcW w:w="2668" w:type="dxa"/>
            <w:vAlign w:val="center"/>
          </w:tcPr>
          <w:p w14:paraId="3EAA5AC0">
            <w:pPr>
              <w:rPr>
                <w:rFonts w:hint="eastAsia"/>
              </w:rPr>
            </w:pPr>
            <w:r>
              <w:rPr>
                <w:rFonts w:ascii="Segoe UI" w:hAnsi="Segoe UI" w:cs="Segoe UI"/>
                <w:color w:val="000000"/>
              </w:rPr>
              <w:t>content</w:t>
            </w:r>
          </w:p>
        </w:tc>
        <w:tc>
          <w:tcPr>
            <w:tcW w:w="1290" w:type="dxa"/>
            <w:vAlign w:val="center"/>
          </w:tcPr>
          <w:p w14:paraId="28685779">
            <w:pPr>
              <w:rPr>
                <w:rFonts w:hint="eastAsia"/>
              </w:rPr>
            </w:pPr>
            <w:r>
              <w:rPr>
                <w:rFonts w:ascii="Segoe UI" w:hAnsi="Segoe UI" w:cs="Segoe UI"/>
                <w:color w:val="000000"/>
              </w:rPr>
              <w:t>TEXT</w:t>
            </w:r>
          </w:p>
        </w:tc>
        <w:tc>
          <w:tcPr>
            <w:tcW w:w="605" w:type="dxa"/>
            <w:vAlign w:val="center"/>
          </w:tcPr>
          <w:p w14:paraId="45F08556">
            <w:pPr>
              <w:rPr>
                <w:rFonts w:hint="eastAsia"/>
              </w:rPr>
            </w:pPr>
            <w:r>
              <w:rPr>
                <w:rFonts w:ascii="Segoe UI" w:hAnsi="Segoe UI" w:cs="Segoe UI"/>
                <w:color w:val="000000"/>
              </w:rPr>
              <w:t>-</w:t>
            </w:r>
          </w:p>
        </w:tc>
        <w:tc>
          <w:tcPr>
            <w:tcW w:w="457" w:type="dxa"/>
            <w:vAlign w:val="center"/>
          </w:tcPr>
          <w:p w14:paraId="37381FEA">
            <w:pPr>
              <w:rPr>
                <w:rFonts w:hint="eastAsia"/>
              </w:rPr>
            </w:pPr>
            <w:r>
              <w:rPr>
                <w:rFonts w:ascii="Segoe UI" w:hAnsi="Segoe UI" w:cs="Segoe UI"/>
                <w:color w:val="000000"/>
              </w:rPr>
              <w:t>否</w:t>
            </w:r>
          </w:p>
        </w:tc>
        <w:tc>
          <w:tcPr>
            <w:tcW w:w="1637" w:type="dxa"/>
            <w:vAlign w:val="center"/>
          </w:tcPr>
          <w:p w14:paraId="7F2D2E85">
            <w:pPr>
              <w:rPr>
                <w:rFonts w:hint="eastAsia"/>
              </w:rPr>
            </w:pPr>
            <w:r>
              <w:rPr>
                <w:rFonts w:ascii="Segoe UI" w:hAnsi="Segoe UI" w:cs="Segoe UI"/>
                <w:color w:val="000000"/>
              </w:rPr>
              <w:t>知识条目正文</w:t>
            </w:r>
          </w:p>
        </w:tc>
        <w:tc>
          <w:tcPr>
            <w:tcW w:w="3433" w:type="dxa"/>
            <w:vAlign w:val="center"/>
          </w:tcPr>
          <w:p w14:paraId="035E8E58">
            <w:pPr>
              <w:rPr>
                <w:rFonts w:hint="eastAsia"/>
              </w:rPr>
            </w:pPr>
            <w:r>
              <w:rPr>
                <w:rFonts w:ascii="Segoe UI" w:hAnsi="Segoe UI" w:cs="Segoe UI"/>
                <w:color w:val="000000"/>
              </w:rPr>
              <w:t>不少于 100 字符，支持富文本（图文 / 链接），禁止广告 / 违禁内容</w:t>
            </w:r>
          </w:p>
        </w:tc>
      </w:tr>
      <w:tr w14:paraId="39B31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316D5A89">
            <w:pPr>
              <w:rPr>
                <w:rFonts w:ascii="Segoe UI" w:hAnsi="Segoe UI" w:cs="Segoe UI"/>
                <w:color w:val="000000"/>
              </w:rPr>
            </w:pPr>
            <w:r>
              <w:t>6</w:t>
            </w:r>
          </w:p>
        </w:tc>
        <w:tc>
          <w:tcPr>
            <w:tcW w:w="2668" w:type="dxa"/>
            <w:vAlign w:val="center"/>
          </w:tcPr>
          <w:p w14:paraId="4B370812">
            <w:pPr>
              <w:rPr>
                <w:rFonts w:ascii="Segoe UI" w:hAnsi="Segoe UI" w:cs="Segoe UI"/>
                <w:color w:val="000000"/>
              </w:rPr>
            </w:pPr>
            <w:r>
              <w:t>shop_name</w:t>
            </w:r>
          </w:p>
        </w:tc>
        <w:tc>
          <w:tcPr>
            <w:tcW w:w="1290" w:type="dxa"/>
            <w:vAlign w:val="center"/>
          </w:tcPr>
          <w:p w14:paraId="193D6D43">
            <w:pPr>
              <w:rPr>
                <w:rFonts w:ascii="Segoe UI" w:hAnsi="Segoe UI" w:cs="Segoe UI"/>
                <w:color w:val="000000"/>
              </w:rPr>
            </w:pPr>
            <w:r>
              <w:rPr>
                <w:rFonts w:ascii="Segoe UI" w:hAnsi="Segoe UI" w:cs="Segoe UI"/>
                <w:color w:val="000000"/>
              </w:rPr>
              <w:t>VARCHAR</w:t>
            </w:r>
          </w:p>
        </w:tc>
        <w:tc>
          <w:tcPr>
            <w:tcW w:w="605" w:type="dxa"/>
            <w:vAlign w:val="center"/>
          </w:tcPr>
          <w:p w14:paraId="64956B32">
            <w:pPr>
              <w:rPr>
                <w:rFonts w:ascii="Segoe UI" w:hAnsi="Segoe UI" w:cs="Segoe UI"/>
                <w:color w:val="000000"/>
              </w:rPr>
            </w:pPr>
            <w:r>
              <w:rPr>
                <w:rFonts w:ascii="Segoe UI" w:hAnsi="Segoe UI" w:cs="Segoe UI"/>
                <w:color w:val="000000"/>
              </w:rPr>
              <w:t>100</w:t>
            </w:r>
          </w:p>
        </w:tc>
        <w:tc>
          <w:tcPr>
            <w:tcW w:w="457" w:type="dxa"/>
            <w:vAlign w:val="center"/>
          </w:tcPr>
          <w:p w14:paraId="533E3E6C">
            <w:pPr>
              <w:rPr>
                <w:rFonts w:ascii="Segoe UI" w:hAnsi="Segoe UI" w:cs="Segoe UI"/>
                <w:color w:val="000000"/>
              </w:rPr>
            </w:pPr>
            <w:r>
              <w:rPr>
                <w:rFonts w:ascii="Segoe UI" w:hAnsi="Segoe UI" w:cs="Segoe UI"/>
                <w:color w:val="000000"/>
              </w:rPr>
              <w:t>否</w:t>
            </w:r>
          </w:p>
        </w:tc>
        <w:tc>
          <w:tcPr>
            <w:tcW w:w="1637" w:type="dxa"/>
            <w:vAlign w:val="center"/>
          </w:tcPr>
          <w:p w14:paraId="15ED863C">
            <w:pPr>
              <w:rPr>
                <w:rFonts w:ascii="Segoe UI" w:hAnsi="Segoe UI" w:cs="Segoe UI"/>
                <w:color w:val="000000"/>
              </w:rPr>
            </w:pPr>
            <w:r>
              <w:t>学校美食专属字段</w:t>
            </w:r>
          </w:p>
        </w:tc>
        <w:tc>
          <w:tcPr>
            <w:tcW w:w="3433" w:type="dxa"/>
            <w:vAlign w:val="center"/>
          </w:tcPr>
          <w:p w14:paraId="54436CD5">
            <w:pPr>
              <w:rPr>
                <w:rFonts w:ascii="Segoe UI" w:hAnsi="Segoe UI" w:cs="Segoe UI"/>
                <w:color w:val="000000"/>
              </w:rPr>
            </w:pPr>
            <w:r>
              <w:rPr>
                <w:rFonts w:ascii="Segoe UI" w:hAnsi="Segoe UI" w:cs="Segoe UI"/>
                <w:color w:val="000000"/>
              </w:rPr>
              <w:t>1-100 字符，禁止敏感词，需与实际店铺名称一致，用于搜索和推荐展示</w:t>
            </w:r>
          </w:p>
        </w:tc>
      </w:tr>
      <w:tr w14:paraId="5081D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2713E70C">
            <w:pPr>
              <w:rPr>
                <w:rFonts w:ascii="Segoe UI" w:hAnsi="Segoe UI" w:cs="Segoe UI"/>
                <w:color w:val="000000"/>
              </w:rPr>
            </w:pPr>
            <w:r>
              <w:t>7</w:t>
            </w:r>
          </w:p>
        </w:tc>
        <w:tc>
          <w:tcPr>
            <w:tcW w:w="2668" w:type="dxa"/>
            <w:vAlign w:val="center"/>
          </w:tcPr>
          <w:p w14:paraId="41937CAB">
            <w:pPr>
              <w:rPr>
                <w:rFonts w:ascii="Segoe UI" w:hAnsi="Segoe UI" w:cs="Segoe UI"/>
                <w:color w:val="000000"/>
              </w:rPr>
            </w:pPr>
            <w:r>
              <w:t>recommended_dishes</w:t>
            </w:r>
          </w:p>
        </w:tc>
        <w:tc>
          <w:tcPr>
            <w:tcW w:w="1290" w:type="dxa"/>
            <w:vAlign w:val="center"/>
          </w:tcPr>
          <w:p w14:paraId="522286A2">
            <w:pPr>
              <w:rPr>
                <w:rFonts w:ascii="Segoe UI" w:hAnsi="Segoe UI" w:cs="Segoe UI"/>
                <w:color w:val="000000"/>
              </w:rPr>
            </w:pPr>
            <w:r>
              <w:rPr>
                <w:rFonts w:ascii="Segoe UI" w:hAnsi="Segoe UI" w:cs="Segoe UI"/>
                <w:color w:val="000000"/>
              </w:rPr>
              <w:t>TEXT</w:t>
            </w:r>
          </w:p>
        </w:tc>
        <w:tc>
          <w:tcPr>
            <w:tcW w:w="605" w:type="dxa"/>
            <w:vAlign w:val="center"/>
          </w:tcPr>
          <w:p w14:paraId="1193DEE1">
            <w:pPr>
              <w:rPr>
                <w:rFonts w:ascii="Segoe UI" w:hAnsi="Segoe UI" w:cs="Segoe UI"/>
                <w:color w:val="000000"/>
              </w:rPr>
            </w:pPr>
            <w:r>
              <w:rPr>
                <w:rFonts w:ascii="Segoe UI" w:hAnsi="Segoe UI" w:cs="Segoe UI"/>
                <w:color w:val="000000"/>
              </w:rPr>
              <w:t>-</w:t>
            </w:r>
          </w:p>
        </w:tc>
        <w:tc>
          <w:tcPr>
            <w:tcW w:w="457" w:type="dxa"/>
            <w:vAlign w:val="center"/>
          </w:tcPr>
          <w:p w14:paraId="70DA1209">
            <w:pPr>
              <w:rPr>
                <w:rFonts w:ascii="Segoe UI" w:hAnsi="Segoe UI" w:cs="Segoe UI"/>
                <w:color w:val="000000"/>
              </w:rPr>
            </w:pPr>
            <w:r>
              <w:rPr>
                <w:rFonts w:ascii="Segoe UI" w:hAnsi="Segoe UI" w:cs="Segoe UI"/>
                <w:color w:val="000000"/>
              </w:rPr>
              <w:t>是</w:t>
            </w:r>
          </w:p>
        </w:tc>
        <w:tc>
          <w:tcPr>
            <w:tcW w:w="1637" w:type="dxa"/>
            <w:vAlign w:val="center"/>
          </w:tcPr>
          <w:p w14:paraId="78F2DB3A">
            <w:pPr>
              <w:rPr>
                <w:rFonts w:ascii="Segoe UI" w:hAnsi="Segoe UI" w:cs="Segoe UI"/>
                <w:color w:val="000000"/>
              </w:rPr>
            </w:pPr>
            <w:r>
              <w:t>学校美食专属字段</w:t>
            </w:r>
            <w:r>
              <w:rPr>
                <w:rFonts w:ascii="Segoe UI" w:hAnsi="Segoe UI" w:cs="Segoe UI"/>
                <w:color w:val="000000"/>
              </w:rPr>
              <w:t>：推荐菜品列表</w:t>
            </w:r>
          </w:p>
        </w:tc>
        <w:tc>
          <w:tcPr>
            <w:tcW w:w="3433" w:type="dxa"/>
            <w:vAlign w:val="center"/>
          </w:tcPr>
          <w:p w14:paraId="17D138EF">
            <w:pPr>
              <w:rPr>
                <w:rFonts w:ascii="Segoe UI" w:hAnsi="Segoe UI" w:cs="Segoe UI"/>
                <w:color w:val="000000"/>
              </w:rPr>
            </w:pPr>
            <w:r>
              <w:rPr>
                <w:rFonts w:ascii="Segoe UI" w:hAnsi="Segoe UI" w:cs="Segoe UI"/>
                <w:color w:val="000000"/>
              </w:rPr>
              <w:t>JSON 数组格式，非美食分类时为空</w:t>
            </w:r>
          </w:p>
        </w:tc>
      </w:tr>
      <w:tr w14:paraId="7C7B3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20DC086C">
            <w:pPr>
              <w:rPr>
                <w:rFonts w:hint="eastAsia"/>
              </w:rPr>
            </w:pPr>
            <w:r>
              <w:rPr>
                <w:rFonts w:ascii="Segoe UI" w:hAnsi="Segoe UI" w:cs="Segoe UI"/>
                <w:color w:val="000000"/>
              </w:rPr>
              <w:t>13</w:t>
            </w:r>
          </w:p>
        </w:tc>
        <w:tc>
          <w:tcPr>
            <w:tcW w:w="2668" w:type="dxa"/>
            <w:vAlign w:val="center"/>
          </w:tcPr>
          <w:p w14:paraId="343BE2FD">
            <w:pPr>
              <w:rPr>
                <w:rFonts w:hint="eastAsia"/>
              </w:rPr>
            </w:pPr>
            <w:r>
              <w:rPr>
                <w:rFonts w:ascii="Segoe UI" w:hAnsi="Segoe UI" w:cs="Segoe UI"/>
                <w:color w:val="000000"/>
              </w:rPr>
              <w:t>map_file_url</w:t>
            </w:r>
          </w:p>
        </w:tc>
        <w:tc>
          <w:tcPr>
            <w:tcW w:w="1290" w:type="dxa"/>
            <w:vAlign w:val="center"/>
          </w:tcPr>
          <w:p w14:paraId="787FCFE2">
            <w:pPr>
              <w:rPr>
                <w:rFonts w:hint="eastAsia"/>
              </w:rPr>
            </w:pPr>
            <w:r>
              <w:rPr>
                <w:rFonts w:ascii="Segoe UI" w:hAnsi="Segoe UI" w:cs="Segoe UI"/>
                <w:color w:val="000000"/>
              </w:rPr>
              <w:t>VARCHAR</w:t>
            </w:r>
          </w:p>
        </w:tc>
        <w:tc>
          <w:tcPr>
            <w:tcW w:w="605" w:type="dxa"/>
            <w:vAlign w:val="center"/>
          </w:tcPr>
          <w:p w14:paraId="5A571859">
            <w:pPr>
              <w:rPr>
                <w:rFonts w:hint="eastAsia"/>
              </w:rPr>
            </w:pPr>
            <w:r>
              <w:rPr>
                <w:rFonts w:ascii="Segoe UI" w:hAnsi="Segoe UI" w:cs="Segoe UI"/>
                <w:color w:val="000000"/>
              </w:rPr>
              <w:t>200</w:t>
            </w:r>
          </w:p>
        </w:tc>
        <w:tc>
          <w:tcPr>
            <w:tcW w:w="457" w:type="dxa"/>
            <w:vAlign w:val="center"/>
          </w:tcPr>
          <w:p w14:paraId="5A4DE2ED">
            <w:pPr>
              <w:rPr>
                <w:rFonts w:hint="eastAsia"/>
              </w:rPr>
            </w:pPr>
            <w:r>
              <w:rPr>
                <w:rFonts w:ascii="Segoe UI" w:hAnsi="Segoe UI" w:cs="Segoe UI"/>
                <w:color w:val="000000"/>
              </w:rPr>
              <w:t>是</w:t>
            </w:r>
          </w:p>
        </w:tc>
        <w:tc>
          <w:tcPr>
            <w:tcW w:w="1637" w:type="dxa"/>
            <w:vAlign w:val="center"/>
          </w:tcPr>
          <w:p w14:paraId="79077AB5">
            <w:pPr>
              <w:rPr>
                <w:rFonts w:hint="eastAsia"/>
              </w:rPr>
            </w:pPr>
            <w:r>
              <w:rPr>
                <w:rFonts w:ascii="Segoe UI" w:hAnsi="Segoe UI" w:cs="Segoe UI"/>
                <w:color w:val="000000"/>
              </w:rPr>
              <w:t>学校地图专属字段：地图文件 / 图片链接</w:t>
            </w:r>
          </w:p>
        </w:tc>
        <w:tc>
          <w:tcPr>
            <w:tcW w:w="3433" w:type="dxa"/>
            <w:vAlign w:val="center"/>
          </w:tcPr>
          <w:p w14:paraId="2EFB5F13">
            <w:pPr>
              <w:rPr>
                <w:rFonts w:hint="eastAsia"/>
              </w:rPr>
            </w:pPr>
            <w:r>
              <w:rPr>
                <w:rFonts w:ascii="Segoe UI" w:hAnsi="Segoe UI" w:cs="Segoe UI"/>
                <w:color w:val="000000"/>
              </w:rPr>
              <w:t>格式为文件存储路径或 URL，非地图分类时为空</w:t>
            </w:r>
          </w:p>
        </w:tc>
      </w:tr>
      <w:tr w14:paraId="16FE8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1DE08AAA">
            <w:pPr>
              <w:rPr>
                <w:rFonts w:hint="eastAsia"/>
              </w:rPr>
            </w:pPr>
            <w:r>
              <w:rPr>
                <w:rFonts w:ascii="Segoe UI" w:hAnsi="Segoe UI" w:cs="Segoe UI"/>
                <w:color w:val="000000"/>
              </w:rPr>
              <w:t>14</w:t>
            </w:r>
          </w:p>
        </w:tc>
        <w:tc>
          <w:tcPr>
            <w:tcW w:w="2668" w:type="dxa"/>
            <w:vAlign w:val="center"/>
          </w:tcPr>
          <w:p w14:paraId="4A345454">
            <w:pPr>
              <w:rPr>
                <w:rFonts w:hint="eastAsia"/>
              </w:rPr>
            </w:pPr>
            <w:r>
              <w:rPr>
                <w:rFonts w:ascii="Segoe UI" w:hAnsi="Segoe UI" w:cs="Segoe UI"/>
                <w:color w:val="000000"/>
              </w:rPr>
              <w:t>map_description</w:t>
            </w:r>
          </w:p>
        </w:tc>
        <w:tc>
          <w:tcPr>
            <w:tcW w:w="1290" w:type="dxa"/>
            <w:vAlign w:val="center"/>
          </w:tcPr>
          <w:p w14:paraId="5493F9AC">
            <w:pPr>
              <w:rPr>
                <w:rFonts w:hint="eastAsia"/>
              </w:rPr>
            </w:pPr>
            <w:r>
              <w:rPr>
                <w:rFonts w:ascii="Segoe UI" w:hAnsi="Segoe UI" w:cs="Segoe UI"/>
                <w:color w:val="000000"/>
              </w:rPr>
              <w:t>VARCHAR</w:t>
            </w:r>
          </w:p>
        </w:tc>
        <w:tc>
          <w:tcPr>
            <w:tcW w:w="605" w:type="dxa"/>
            <w:vAlign w:val="center"/>
          </w:tcPr>
          <w:p w14:paraId="4BDE2F8C">
            <w:pPr>
              <w:rPr>
                <w:rFonts w:hint="eastAsia"/>
              </w:rPr>
            </w:pPr>
            <w:r>
              <w:rPr>
                <w:rFonts w:ascii="Segoe UI" w:hAnsi="Segoe UI" w:cs="Segoe UI"/>
                <w:color w:val="000000"/>
              </w:rPr>
              <w:t>200</w:t>
            </w:r>
          </w:p>
        </w:tc>
        <w:tc>
          <w:tcPr>
            <w:tcW w:w="457" w:type="dxa"/>
            <w:vAlign w:val="center"/>
          </w:tcPr>
          <w:p w14:paraId="25D2F590">
            <w:pPr>
              <w:rPr>
                <w:rFonts w:hint="eastAsia"/>
              </w:rPr>
            </w:pPr>
            <w:r>
              <w:rPr>
                <w:rFonts w:ascii="Segoe UI" w:hAnsi="Segoe UI" w:cs="Segoe UI"/>
                <w:color w:val="000000"/>
              </w:rPr>
              <w:t>是</w:t>
            </w:r>
          </w:p>
        </w:tc>
        <w:tc>
          <w:tcPr>
            <w:tcW w:w="1637" w:type="dxa"/>
            <w:vAlign w:val="center"/>
          </w:tcPr>
          <w:p w14:paraId="292357C7">
            <w:pPr>
              <w:rPr>
                <w:rFonts w:hint="eastAsia"/>
              </w:rPr>
            </w:pPr>
            <w:r>
              <w:rPr>
                <w:rFonts w:ascii="Segoe UI" w:hAnsi="Segoe UI" w:cs="Segoe UI"/>
                <w:color w:val="000000"/>
              </w:rPr>
              <w:t>学校地图专属字段：地图补充说明</w:t>
            </w:r>
          </w:p>
        </w:tc>
        <w:tc>
          <w:tcPr>
            <w:tcW w:w="3433" w:type="dxa"/>
            <w:vAlign w:val="center"/>
          </w:tcPr>
          <w:p w14:paraId="4BEB2530">
            <w:pPr>
              <w:rPr>
                <w:rFonts w:hint="eastAsia"/>
              </w:rPr>
            </w:pPr>
            <w:r>
              <w:rPr>
                <w:rFonts w:ascii="Segoe UI" w:hAnsi="Segoe UI" w:cs="Segoe UI"/>
                <w:color w:val="000000"/>
              </w:rPr>
              <w:t>非地图分类时为空，长度限制 200 字符</w:t>
            </w:r>
          </w:p>
        </w:tc>
      </w:tr>
      <w:tr w14:paraId="78417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3ED82019">
            <w:pPr>
              <w:rPr>
                <w:rFonts w:hint="eastAsia"/>
              </w:rPr>
            </w:pPr>
            <w:r>
              <w:rPr>
                <w:rFonts w:ascii="Segoe UI" w:hAnsi="Segoe UI" w:cs="Segoe UI"/>
                <w:color w:val="000000"/>
              </w:rPr>
              <w:t>15</w:t>
            </w:r>
          </w:p>
        </w:tc>
        <w:tc>
          <w:tcPr>
            <w:tcW w:w="2668" w:type="dxa"/>
            <w:vAlign w:val="center"/>
          </w:tcPr>
          <w:p w14:paraId="0454436A">
            <w:pPr>
              <w:rPr>
                <w:rFonts w:hint="eastAsia"/>
              </w:rPr>
            </w:pPr>
            <w:r>
              <w:rPr>
                <w:rFonts w:ascii="Segoe UI" w:hAnsi="Segoe UI" w:cs="Segoe UI"/>
                <w:color w:val="000000"/>
              </w:rPr>
              <w:t>honor_acquisition_time</w:t>
            </w:r>
          </w:p>
        </w:tc>
        <w:tc>
          <w:tcPr>
            <w:tcW w:w="1290" w:type="dxa"/>
            <w:vAlign w:val="center"/>
          </w:tcPr>
          <w:p w14:paraId="2FAAF54D">
            <w:pPr>
              <w:rPr>
                <w:rFonts w:hint="eastAsia"/>
              </w:rPr>
            </w:pPr>
            <w:r>
              <w:rPr>
                <w:rFonts w:ascii="Segoe UI" w:hAnsi="Segoe UI" w:cs="Segoe UI"/>
                <w:color w:val="000000"/>
              </w:rPr>
              <w:t>DATE</w:t>
            </w:r>
          </w:p>
        </w:tc>
        <w:tc>
          <w:tcPr>
            <w:tcW w:w="605" w:type="dxa"/>
            <w:vAlign w:val="center"/>
          </w:tcPr>
          <w:p w14:paraId="4C9162DD">
            <w:pPr>
              <w:rPr>
                <w:rFonts w:hint="eastAsia"/>
              </w:rPr>
            </w:pPr>
            <w:r>
              <w:rPr>
                <w:rFonts w:ascii="Segoe UI" w:hAnsi="Segoe UI" w:cs="Segoe UI"/>
                <w:color w:val="000000"/>
              </w:rPr>
              <w:t>-</w:t>
            </w:r>
          </w:p>
        </w:tc>
        <w:tc>
          <w:tcPr>
            <w:tcW w:w="457" w:type="dxa"/>
            <w:vAlign w:val="center"/>
          </w:tcPr>
          <w:p w14:paraId="008A949A">
            <w:pPr>
              <w:rPr>
                <w:rFonts w:hint="eastAsia"/>
              </w:rPr>
            </w:pPr>
            <w:r>
              <w:rPr>
                <w:rFonts w:ascii="Segoe UI" w:hAnsi="Segoe UI" w:cs="Segoe UI"/>
                <w:color w:val="000000"/>
              </w:rPr>
              <w:t>是</w:t>
            </w:r>
          </w:p>
        </w:tc>
        <w:tc>
          <w:tcPr>
            <w:tcW w:w="1637" w:type="dxa"/>
            <w:vAlign w:val="center"/>
          </w:tcPr>
          <w:p w14:paraId="5F738307">
            <w:pPr>
              <w:rPr>
                <w:rFonts w:hint="eastAsia"/>
              </w:rPr>
            </w:pPr>
            <w:r>
              <w:rPr>
                <w:rFonts w:ascii="Segoe UI" w:hAnsi="Segoe UI" w:cs="Segoe UI"/>
                <w:color w:val="000000"/>
              </w:rPr>
              <w:t>学校荣誉专属字段：荣誉获得时间</w:t>
            </w:r>
          </w:p>
        </w:tc>
        <w:tc>
          <w:tcPr>
            <w:tcW w:w="3433" w:type="dxa"/>
            <w:vAlign w:val="center"/>
          </w:tcPr>
          <w:p w14:paraId="6D768E64">
            <w:pPr>
              <w:rPr>
                <w:rFonts w:hint="eastAsia"/>
              </w:rPr>
            </w:pPr>
            <w:r>
              <w:rPr>
                <w:rFonts w:ascii="Segoe UI" w:hAnsi="Segoe UI" w:cs="Segoe UI"/>
                <w:color w:val="000000"/>
              </w:rPr>
              <w:t>格式 YYYY-MM-DD，非荣誉分类时为空</w:t>
            </w:r>
          </w:p>
        </w:tc>
      </w:tr>
      <w:tr w14:paraId="07EA2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02B40A5E">
            <w:pPr>
              <w:rPr>
                <w:rFonts w:ascii="Segoe UI" w:hAnsi="Segoe UI" w:cs="Segoe UI"/>
                <w:color w:val="000000"/>
              </w:rPr>
            </w:pPr>
            <w:r>
              <w:rPr>
                <w:rFonts w:ascii="Segoe UI" w:hAnsi="Segoe UI" w:cs="Segoe UI"/>
                <w:color w:val="000000"/>
              </w:rPr>
              <w:t>16</w:t>
            </w:r>
          </w:p>
        </w:tc>
        <w:tc>
          <w:tcPr>
            <w:tcW w:w="2668" w:type="dxa"/>
            <w:vAlign w:val="center"/>
          </w:tcPr>
          <w:p w14:paraId="4FFE65A1">
            <w:pPr>
              <w:rPr>
                <w:rFonts w:ascii="Segoe UI" w:hAnsi="Segoe UI" w:cs="Segoe UI"/>
                <w:color w:val="000000"/>
              </w:rPr>
            </w:pPr>
            <w:r>
              <w:rPr>
                <w:rFonts w:ascii="Segoe UI" w:hAnsi="Segoe UI" w:cs="Segoe UI"/>
                <w:color w:val="000000"/>
              </w:rPr>
              <w:t>policy_publish_time</w:t>
            </w:r>
          </w:p>
        </w:tc>
        <w:tc>
          <w:tcPr>
            <w:tcW w:w="1290" w:type="dxa"/>
            <w:vAlign w:val="center"/>
          </w:tcPr>
          <w:p w14:paraId="6D8DB525">
            <w:pPr>
              <w:rPr>
                <w:rFonts w:ascii="Segoe UI" w:hAnsi="Segoe UI" w:cs="Segoe UI"/>
                <w:color w:val="000000"/>
              </w:rPr>
            </w:pPr>
            <w:r>
              <w:rPr>
                <w:rFonts w:ascii="Segoe UI" w:hAnsi="Segoe UI" w:cs="Segoe UI"/>
                <w:color w:val="000000"/>
              </w:rPr>
              <w:t>DATETIME</w:t>
            </w:r>
          </w:p>
        </w:tc>
        <w:tc>
          <w:tcPr>
            <w:tcW w:w="605" w:type="dxa"/>
            <w:vAlign w:val="center"/>
          </w:tcPr>
          <w:p w14:paraId="706B2D3F">
            <w:pPr>
              <w:rPr>
                <w:rFonts w:ascii="Segoe UI" w:hAnsi="Segoe UI" w:cs="Segoe UI"/>
                <w:color w:val="000000"/>
              </w:rPr>
            </w:pPr>
            <w:r>
              <w:rPr>
                <w:rFonts w:ascii="Segoe UI" w:hAnsi="Segoe UI" w:cs="Segoe UI"/>
                <w:color w:val="000000"/>
              </w:rPr>
              <w:t>-</w:t>
            </w:r>
          </w:p>
        </w:tc>
        <w:tc>
          <w:tcPr>
            <w:tcW w:w="457" w:type="dxa"/>
            <w:vAlign w:val="center"/>
          </w:tcPr>
          <w:p w14:paraId="5AB3BDCD">
            <w:pPr>
              <w:rPr>
                <w:rFonts w:ascii="Segoe UI" w:hAnsi="Segoe UI" w:cs="Segoe UI"/>
                <w:color w:val="000000"/>
              </w:rPr>
            </w:pPr>
            <w:r>
              <w:rPr>
                <w:rFonts w:ascii="Segoe UI" w:hAnsi="Segoe UI" w:cs="Segoe UI"/>
                <w:color w:val="000000"/>
              </w:rPr>
              <w:t>是</w:t>
            </w:r>
          </w:p>
        </w:tc>
        <w:tc>
          <w:tcPr>
            <w:tcW w:w="1637" w:type="dxa"/>
            <w:vAlign w:val="center"/>
          </w:tcPr>
          <w:p w14:paraId="3C853B50">
            <w:pPr>
              <w:rPr>
                <w:rFonts w:ascii="Segoe UI" w:hAnsi="Segoe UI" w:cs="Segoe UI"/>
                <w:color w:val="000000"/>
              </w:rPr>
            </w:pPr>
            <w:r>
              <w:rPr>
                <w:rFonts w:ascii="Segoe UI" w:hAnsi="Segoe UI" w:cs="Segoe UI"/>
                <w:color w:val="000000"/>
              </w:rPr>
              <w:t>学校政策专属字段：政策发布时间</w:t>
            </w:r>
          </w:p>
        </w:tc>
        <w:tc>
          <w:tcPr>
            <w:tcW w:w="3433" w:type="dxa"/>
            <w:vAlign w:val="center"/>
          </w:tcPr>
          <w:p w14:paraId="5E413DBC">
            <w:pPr>
              <w:rPr>
                <w:rStyle w:val="16"/>
                <w:rFonts w:ascii="Consolas" w:hAnsi="Consolas"/>
                <w:color w:val="000000"/>
                <w:sz w:val="21"/>
                <w:szCs w:val="21"/>
              </w:rPr>
            </w:pPr>
            <w:r>
              <w:rPr>
                <w:rFonts w:ascii="Segoe UI" w:hAnsi="Segoe UI" w:cs="Segoe UI"/>
                <w:color w:val="000000"/>
              </w:rPr>
              <w:t>格式 YYYY-MM-DD HH:MM:SS，非政策分类时为空</w:t>
            </w:r>
          </w:p>
        </w:tc>
      </w:tr>
      <w:tr w14:paraId="0F8CD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3FDF3523">
            <w:pPr>
              <w:rPr>
                <w:rFonts w:ascii="Segoe UI" w:hAnsi="Segoe UI" w:cs="Segoe UI"/>
                <w:color w:val="000000"/>
              </w:rPr>
            </w:pPr>
            <w:r>
              <w:rPr>
                <w:rFonts w:ascii="Segoe UI" w:hAnsi="Segoe UI" w:cs="Segoe UI"/>
                <w:color w:val="000000"/>
              </w:rPr>
              <w:t>17</w:t>
            </w:r>
          </w:p>
        </w:tc>
        <w:tc>
          <w:tcPr>
            <w:tcW w:w="2668" w:type="dxa"/>
            <w:vAlign w:val="center"/>
          </w:tcPr>
          <w:p w14:paraId="71066936">
            <w:pPr>
              <w:rPr>
                <w:rFonts w:ascii="Segoe UI" w:hAnsi="Segoe UI" w:cs="Segoe UI"/>
                <w:color w:val="000000"/>
              </w:rPr>
            </w:pPr>
            <w:r>
              <w:rPr>
                <w:rFonts w:ascii="Segoe UI" w:hAnsi="Segoe UI" w:cs="Segoe UI"/>
                <w:color w:val="000000"/>
              </w:rPr>
              <w:t>policy_valid_period</w:t>
            </w:r>
          </w:p>
        </w:tc>
        <w:tc>
          <w:tcPr>
            <w:tcW w:w="1290" w:type="dxa"/>
            <w:vAlign w:val="center"/>
          </w:tcPr>
          <w:p w14:paraId="1DFF333B">
            <w:pPr>
              <w:rPr>
                <w:rFonts w:ascii="Segoe UI" w:hAnsi="Segoe UI" w:cs="Segoe UI"/>
                <w:color w:val="000000"/>
              </w:rPr>
            </w:pPr>
            <w:r>
              <w:rPr>
                <w:rFonts w:ascii="Segoe UI" w:hAnsi="Segoe UI" w:cs="Segoe UI"/>
                <w:color w:val="000000"/>
              </w:rPr>
              <w:t>VARCHAR</w:t>
            </w:r>
          </w:p>
        </w:tc>
        <w:tc>
          <w:tcPr>
            <w:tcW w:w="605" w:type="dxa"/>
            <w:vAlign w:val="center"/>
          </w:tcPr>
          <w:p w14:paraId="625D2696">
            <w:pPr>
              <w:rPr>
                <w:rFonts w:ascii="Segoe UI" w:hAnsi="Segoe UI" w:cs="Segoe UI"/>
                <w:color w:val="000000"/>
              </w:rPr>
            </w:pPr>
            <w:r>
              <w:rPr>
                <w:rFonts w:ascii="Segoe UI" w:hAnsi="Segoe UI" w:cs="Segoe UI"/>
                <w:color w:val="000000"/>
              </w:rPr>
              <w:t>50</w:t>
            </w:r>
          </w:p>
        </w:tc>
        <w:tc>
          <w:tcPr>
            <w:tcW w:w="457" w:type="dxa"/>
            <w:vAlign w:val="center"/>
          </w:tcPr>
          <w:p w14:paraId="2A9E45A0">
            <w:pPr>
              <w:rPr>
                <w:rFonts w:ascii="Segoe UI" w:hAnsi="Segoe UI" w:cs="Segoe UI"/>
                <w:color w:val="000000"/>
              </w:rPr>
            </w:pPr>
            <w:r>
              <w:rPr>
                <w:rFonts w:ascii="Segoe UI" w:hAnsi="Segoe UI" w:cs="Segoe UI"/>
                <w:color w:val="000000"/>
              </w:rPr>
              <w:t>是</w:t>
            </w:r>
          </w:p>
        </w:tc>
        <w:tc>
          <w:tcPr>
            <w:tcW w:w="1637" w:type="dxa"/>
            <w:vAlign w:val="center"/>
          </w:tcPr>
          <w:p w14:paraId="14E1CBA4">
            <w:pPr>
              <w:rPr>
                <w:rFonts w:ascii="Segoe UI" w:hAnsi="Segoe UI" w:cs="Segoe UI"/>
                <w:color w:val="000000"/>
              </w:rPr>
            </w:pPr>
            <w:r>
              <w:rPr>
                <w:rFonts w:ascii="Segoe UI" w:hAnsi="Segoe UI" w:cs="Segoe UI"/>
                <w:color w:val="000000"/>
              </w:rPr>
              <w:t>学校政策专属字段：政策有效期</w:t>
            </w:r>
          </w:p>
        </w:tc>
        <w:tc>
          <w:tcPr>
            <w:tcW w:w="3433" w:type="dxa"/>
            <w:vAlign w:val="center"/>
          </w:tcPr>
          <w:p w14:paraId="354E151E">
            <w:pPr>
              <w:rPr>
                <w:rFonts w:ascii="Segoe UI" w:hAnsi="Segoe UI" w:cs="Segoe UI"/>
                <w:color w:val="000000"/>
              </w:rPr>
            </w:pPr>
            <w:r>
              <w:rPr>
                <w:rFonts w:ascii="Segoe UI" w:hAnsi="Segoe UI" w:cs="Segoe UI"/>
                <w:color w:val="000000"/>
              </w:rPr>
              <w:t>格式 “开始时间至结束时间”，非政策分类时为空</w:t>
            </w:r>
          </w:p>
        </w:tc>
      </w:tr>
      <w:tr w14:paraId="51739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 w:type="dxa"/>
            <w:vAlign w:val="center"/>
          </w:tcPr>
          <w:p w14:paraId="1B7D2513">
            <w:pPr>
              <w:rPr>
                <w:rFonts w:ascii="Segoe UI" w:hAnsi="Segoe UI" w:cs="Segoe UI"/>
                <w:color w:val="000000"/>
              </w:rPr>
            </w:pPr>
            <w:r>
              <w:rPr>
                <w:rFonts w:ascii="Segoe UI" w:hAnsi="Segoe UI" w:cs="Segoe UI"/>
                <w:color w:val="000000"/>
              </w:rPr>
              <w:t>18</w:t>
            </w:r>
          </w:p>
        </w:tc>
        <w:tc>
          <w:tcPr>
            <w:tcW w:w="2668" w:type="dxa"/>
            <w:vAlign w:val="center"/>
          </w:tcPr>
          <w:p w14:paraId="2B03FE47">
            <w:pPr>
              <w:rPr>
                <w:rFonts w:ascii="Segoe UI" w:hAnsi="Segoe UI" w:cs="Segoe UI"/>
                <w:color w:val="000000"/>
              </w:rPr>
            </w:pPr>
            <w:r>
              <w:rPr>
                <w:rFonts w:ascii="Segoe UI" w:hAnsi="Segoe UI" w:cs="Segoe UI"/>
                <w:color w:val="000000"/>
              </w:rPr>
              <w:t>create_time</w:t>
            </w:r>
          </w:p>
        </w:tc>
        <w:tc>
          <w:tcPr>
            <w:tcW w:w="1290" w:type="dxa"/>
            <w:vAlign w:val="center"/>
          </w:tcPr>
          <w:p w14:paraId="533EC25B">
            <w:pPr>
              <w:rPr>
                <w:rFonts w:ascii="Segoe UI" w:hAnsi="Segoe UI" w:cs="Segoe UI"/>
                <w:color w:val="000000"/>
              </w:rPr>
            </w:pPr>
            <w:r>
              <w:rPr>
                <w:rFonts w:ascii="Segoe UI" w:hAnsi="Segoe UI" w:cs="Segoe UI"/>
                <w:color w:val="000000"/>
              </w:rPr>
              <w:t>DATETIME</w:t>
            </w:r>
          </w:p>
        </w:tc>
        <w:tc>
          <w:tcPr>
            <w:tcW w:w="605" w:type="dxa"/>
            <w:vAlign w:val="center"/>
          </w:tcPr>
          <w:p w14:paraId="29B311B9">
            <w:pPr>
              <w:rPr>
                <w:rFonts w:ascii="Segoe UI" w:hAnsi="Segoe UI" w:cs="Segoe UI"/>
                <w:color w:val="000000"/>
              </w:rPr>
            </w:pPr>
            <w:r>
              <w:rPr>
                <w:rFonts w:ascii="Segoe UI" w:hAnsi="Segoe UI" w:cs="Segoe UI"/>
                <w:color w:val="000000"/>
              </w:rPr>
              <w:t>-</w:t>
            </w:r>
          </w:p>
        </w:tc>
        <w:tc>
          <w:tcPr>
            <w:tcW w:w="457" w:type="dxa"/>
            <w:vAlign w:val="center"/>
          </w:tcPr>
          <w:p w14:paraId="55BBB8ED">
            <w:pPr>
              <w:rPr>
                <w:rFonts w:ascii="Segoe UI" w:hAnsi="Segoe UI" w:cs="Segoe UI"/>
                <w:color w:val="000000"/>
              </w:rPr>
            </w:pPr>
            <w:r>
              <w:rPr>
                <w:rFonts w:ascii="Segoe UI" w:hAnsi="Segoe UI" w:cs="Segoe UI"/>
                <w:color w:val="000000"/>
              </w:rPr>
              <w:t>否</w:t>
            </w:r>
          </w:p>
        </w:tc>
        <w:tc>
          <w:tcPr>
            <w:tcW w:w="1637" w:type="dxa"/>
            <w:vAlign w:val="center"/>
          </w:tcPr>
          <w:p w14:paraId="1DB24A52">
            <w:pPr>
              <w:rPr>
                <w:rFonts w:ascii="Segoe UI" w:hAnsi="Segoe UI" w:cs="Segoe UI"/>
                <w:color w:val="000000"/>
              </w:rPr>
            </w:pPr>
            <w:r>
              <w:rPr>
                <w:rFonts w:ascii="Segoe UI" w:hAnsi="Segoe UI" w:cs="Segoe UI"/>
                <w:color w:val="000000"/>
              </w:rPr>
              <w:t>条目创建时间</w:t>
            </w:r>
          </w:p>
        </w:tc>
        <w:tc>
          <w:tcPr>
            <w:tcW w:w="3433" w:type="dxa"/>
            <w:vAlign w:val="center"/>
          </w:tcPr>
          <w:p w14:paraId="5BD9E6AE">
            <w:pPr>
              <w:rPr>
                <w:rFonts w:ascii="Segoe UI" w:hAnsi="Segoe UI" w:cs="Segoe UI"/>
                <w:color w:val="000000"/>
              </w:rPr>
            </w:pPr>
            <w:r>
              <w:rPr>
                <w:rFonts w:ascii="Segoe UI" w:hAnsi="Segoe UI" w:cs="Segoe UI"/>
                <w:color w:val="000000"/>
              </w:rPr>
              <w:t>系统自动填充当前时间，格式 YYYY-MM-DD HH:MM:SS，非空约束</w:t>
            </w:r>
          </w:p>
        </w:tc>
      </w:tr>
    </w:tbl>
    <w:p w14:paraId="13AB147C">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47" w:name="_Toc197876110"/>
      <w:r>
        <w:drawing>
          <wp:inline distT="0" distB="0" distL="114300" distR="114300">
            <wp:extent cx="4676775" cy="1762125"/>
            <wp:effectExtent l="0" t="0" r="0" b="0"/>
            <wp:docPr id="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pic:cNvPicPr>
                      <a:picLocks noChangeAspect="1"/>
                    </pic:cNvPicPr>
                  </pic:nvPicPr>
                  <pic:blipFill>
                    <a:blip r:embed="rId96"/>
                    <a:stretch>
                      <a:fillRect/>
                    </a:stretch>
                  </pic:blipFill>
                  <pic:spPr>
                    <a:xfrm>
                      <a:off x="0" y="0"/>
                      <a:ext cx="4676775" cy="1762125"/>
                    </a:xfrm>
                    <a:prstGeom prst="rect">
                      <a:avLst/>
                    </a:prstGeom>
                    <a:noFill/>
                    <a:ln>
                      <a:noFill/>
                    </a:ln>
                  </pic:spPr>
                </pic:pic>
              </a:graphicData>
            </a:graphic>
          </wp:inline>
        </w:drawing>
      </w:r>
    </w:p>
    <w:p w14:paraId="1C11114F">
      <w:pPr>
        <w:pStyle w:val="3"/>
        <w:numPr>
          <w:numId w:val="0"/>
        </w:numPr>
        <w:spacing w:before="60" w:after="60" w:line="120" w:lineRule="auto"/>
        <w:ind w:left="0"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5.2.2.2</w:t>
      </w:r>
      <w:r>
        <w:rPr>
          <w:rFonts w:hint="eastAsia" w:ascii="Arial" w:hAnsi="Arial" w:eastAsia="宋体" w:cstheme="minorBidi"/>
          <w:b/>
          <w:color w:val="auto"/>
          <w:sz w:val="28"/>
          <w:szCs w:val="24"/>
        </w:rPr>
        <w:t>评论区发布</w:t>
      </w:r>
      <w:bookmarkEnd w:id="147"/>
    </w:p>
    <w:tbl>
      <w:tblPr>
        <w:tblStyle w:val="13"/>
        <w:tblW w:w="105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
        <w:gridCol w:w="1909"/>
        <w:gridCol w:w="1290"/>
        <w:gridCol w:w="475"/>
        <w:gridCol w:w="457"/>
        <w:gridCol w:w="2061"/>
        <w:gridCol w:w="3899"/>
      </w:tblGrid>
      <w:tr w14:paraId="3F173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40ABA721">
            <w:pPr>
              <w:rPr>
                <w:rFonts w:hint="eastAsia"/>
              </w:rPr>
            </w:pPr>
            <w:r>
              <w:rPr>
                <w:rStyle w:val="15"/>
                <w:rFonts w:ascii="Segoe UI" w:hAnsi="Segoe UI" w:cs="Segoe UI"/>
                <w:color w:val="000000"/>
              </w:rPr>
              <w:t>序号</w:t>
            </w:r>
          </w:p>
        </w:tc>
        <w:tc>
          <w:tcPr>
            <w:tcW w:w="1909" w:type="dxa"/>
            <w:vAlign w:val="center"/>
          </w:tcPr>
          <w:p w14:paraId="11226E4C">
            <w:pPr>
              <w:rPr>
                <w:rFonts w:hint="eastAsia"/>
              </w:rPr>
            </w:pPr>
            <w:r>
              <w:rPr>
                <w:rStyle w:val="15"/>
                <w:rFonts w:ascii="Segoe UI" w:hAnsi="Segoe UI" w:cs="Segoe UI"/>
                <w:color w:val="000000"/>
              </w:rPr>
              <w:t>字段名</w:t>
            </w:r>
          </w:p>
        </w:tc>
        <w:tc>
          <w:tcPr>
            <w:tcW w:w="1290" w:type="dxa"/>
            <w:vAlign w:val="center"/>
          </w:tcPr>
          <w:p w14:paraId="3DCB7E29">
            <w:pPr>
              <w:rPr>
                <w:rFonts w:hint="eastAsia"/>
              </w:rPr>
            </w:pPr>
            <w:r>
              <w:rPr>
                <w:rStyle w:val="15"/>
                <w:rFonts w:ascii="Segoe UI" w:hAnsi="Segoe UI" w:cs="Segoe UI"/>
                <w:color w:val="000000"/>
              </w:rPr>
              <w:t>字段类型</w:t>
            </w:r>
          </w:p>
        </w:tc>
        <w:tc>
          <w:tcPr>
            <w:tcW w:w="475" w:type="dxa"/>
            <w:vAlign w:val="center"/>
          </w:tcPr>
          <w:p w14:paraId="02846345">
            <w:pPr>
              <w:rPr>
                <w:rFonts w:hint="eastAsia"/>
              </w:rPr>
            </w:pPr>
            <w:r>
              <w:rPr>
                <w:rStyle w:val="15"/>
                <w:rFonts w:ascii="Segoe UI" w:hAnsi="Segoe UI" w:cs="Segoe UI"/>
                <w:color w:val="000000"/>
              </w:rPr>
              <w:t>宽度</w:t>
            </w:r>
          </w:p>
        </w:tc>
        <w:tc>
          <w:tcPr>
            <w:tcW w:w="457" w:type="dxa"/>
            <w:vAlign w:val="center"/>
          </w:tcPr>
          <w:p w14:paraId="678DD348">
            <w:pPr>
              <w:rPr>
                <w:rFonts w:hint="eastAsia"/>
              </w:rPr>
            </w:pPr>
            <w:r>
              <w:rPr>
                <w:rStyle w:val="15"/>
                <w:rFonts w:ascii="Segoe UI" w:hAnsi="Segoe UI" w:cs="Segoe UI"/>
                <w:color w:val="000000"/>
              </w:rPr>
              <w:t>能否为空</w:t>
            </w:r>
          </w:p>
        </w:tc>
        <w:tc>
          <w:tcPr>
            <w:tcW w:w="2061" w:type="dxa"/>
            <w:vAlign w:val="center"/>
          </w:tcPr>
          <w:p w14:paraId="49F62D85">
            <w:pPr>
              <w:rPr>
                <w:rFonts w:hint="eastAsia"/>
              </w:rPr>
            </w:pPr>
            <w:r>
              <w:rPr>
                <w:rStyle w:val="15"/>
                <w:rFonts w:ascii="Segoe UI" w:hAnsi="Segoe UI" w:cs="Segoe UI"/>
                <w:color w:val="000000"/>
              </w:rPr>
              <w:t>字段描述</w:t>
            </w:r>
          </w:p>
        </w:tc>
        <w:tc>
          <w:tcPr>
            <w:tcW w:w="3899" w:type="dxa"/>
            <w:vAlign w:val="center"/>
          </w:tcPr>
          <w:p w14:paraId="79FAC0A9">
            <w:pPr>
              <w:rPr>
                <w:rFonts w:hint="eastAsia"/>
              </w:rPr>
            </w:pPr>
            <w:r>
              <w:rPr>
                <w:rStyle w:val="15"/>
                <w:rFonts w:ascii="Segoe UI" w:hAnsi="Segoe UI" w:cs="Segoe UI"/>
                <w:color w:val="000000"/>
              </w:rPr>
              <w:t>约束规则</w:t>
            </w:r>
          </w:p>
        </w:tc>
      </w:tr>
      <w:tr w14:paraId="3F899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64849464">
            <w:pPr>
              <w:rPr>
                <w:rFonts w:hint="eastAsia"/>
              </w:rPr>
            </w:pPr>
            <w:r>
              <w:rPr>
                <w:rFonts w:ascii="Segoe UI" w:hAnsi="Segoe UI" w:cs="Segoe UI"/>
                <w:color w:val="000000"/>
              </w:rPr>
              <w:t>1</w:t>
            </w:r>
          </w:p>
        </w:tc>
        <w:tc>
          <w:tcPr>
            <w:tcW w:w="1909" w:type="dxa"/>
            <w:vAlign w:val="center"/>
          </w:tcPr>
          <w:p w14:paraId="52F03694">
            <w:pPr>
              <w:rPr>
                <w:rFonts w:hint="eastAsia"/>
              </w:rPr>
            </w:pPr>
            <w:r>
              <w:rPr>
                <w:rFonts w:ascii="Segoe UI" w:hAnsi="Segoe UI" w:cs="Segoe UI"/>
                <w:color w:val="000000"/>
              </w:rPr>
              <w:t>note_id</w:t>
            </w:r>
          </w:p>
        </w:tc>
        <w:tc>
          <w:tcPr>
            <w:tcW w:w="1290" w:type="dxa"/>
            <w:vAlign w:val="center"/>
          </w:tcPr>
          <w:p w14:paraId="1E58F127">
            <w:pPr>
              <w:rPr>
                <w:rFonts w:hint="eastAsia"/>
              </w:rPr>
            </w:pPr>
            <w:r>
              <w:rPr>
                <w:rFonts w:ascii="Segoe UI" w:hAnsi="Segoe UI" w:cs="Segoe UI"/>
                <w:color w:val="000000"/>
              </w:rPr>
              <w:t>VARCHAR</w:t>
            </w:r>
          </w:p>
        </w:tc>
        <w:tc>
          <w:tcPr>
            <w:tcW w:w="475" w:type="dxa"/>
            <w:vAlign w:val="center"/>
          </w:tcPr>
          <w:p w14:paraId="53EBABF5">
            <w:pPr>
              <w:rPr>
                <w:rFonts w:hint="eastAsia"/>
              </w:rPr>
            </w:pPr>
            <w:r>
              <w:rPr>
                <w:rFonts w:ascii="Segoe UI" w:hAnsi="Segoe UI" w:cs="Segoe UI"/>
                <w:color w:val="000000"/>
              </w:rPr>
              <w:t>32</w:t>
            </w:r>
          </w:p>
        </w:tc>
        <w:tc>
          <w:tcPr>
            <w:tcW w:w="457" w:type="dxa"/>
            <w:vAlign w:val="center"/>
          </w:tcPr>
          <w:p w14:paraId="6BE37B42">
            <w:pPr>
              <w:rPr>
                <w:rFonts w:hint="eastAsia"/>
              </w:rPr>
            </w:pPr>
            <w:r>
              <w:rPr>
                <w:rFonts w:ascii="Segoe UI" w:hAnsi="Segoe UI" w:cs="Segoe UI"/>
                <w:color w:val="000000"/>
              </w:rPr>
              <w:t>否</w:t>
            </w:r>
          </w:p>
        </w:tc>
        <w:tc>
          <w:tcPr>
            <w:tcW w:w="2061" w:type="dxa"/>
            <w:vAlign w:val="center"/>
          </w:tcPr>
          <w:p w14:paraId="043D8ACF">
            <w:pPr>
              <w:rPr>
                <w:rFonts w:hint="eastAsia"/>
              </w:rPr>
            </w:pPr>
            <w:r>
              <w:rPr>
                <w:rFonts w:hint="eastAsia" w:ascii="Segoe UI" w:hAnsi="Segoe UI" w:cs="Segoe UI"/>
                <w:color w:val="000000"/>
              </w:rPr>
              <w:t>笔记</w:t>
            </w:r>
            <w:r>
              <w:rPr>
                <w:rFonts w:ascii="Segoe UI" w:hAnsi="Segoe UI" w:cs="Segoe UI"/>
                <w:color w:val="000000"/>
              </w:rPr>
              <w:t>唯一标识（主键）</w:t>
            </w:r>
          </w:p>
        </w:tc>
        <w:tc>
          <w:tcPr>
            <w:tcW w:w="3899" w:type="dxa"/>
            <w:vAlign w:val="center"/>
          </w:tcPr>
          <w:p w14:paraId="00B858AA">
            <w:pPr>
              <w:rPr>
                <w:rFonts w:hint="eastAsia"/>
              </w:rPr>
            </w:pPr>
            <w:r>
              <w:rPr>
                <w:rFonts w:ascii="Segoe UI" w:hAnsi="Segoe UI" w:cs="Segoe UI"/>
                <w:color w:val="000000"/>
              </w:rPr>
              <w:t>UUID 生成如</w:t>
            </w:r>
            <w:r>
              <w:rPr>
                <w:rStyle w:val="16"/>
                <w:rFonts w:ascii="Consolas" w:hAnsi="Consolas"/>
                <w:color w:val="000000"/>
                <w:sz w:val="21"/>
                <w:szCs w:val="21"/>
              </w:rPr>
              <w:t>POST_20240507_ABC123</w:t>
            </w:r>
            <w:r>
              <w:rPr>
                <w:rFonts w:ascii="Segoe UI" w:hAnsi="Segoe UI" w:cs="Segoe UI"/>
                <w:color w:val="000000"/>
              </w:rPr>
              <w:t>，全局唯一</w:t>
            </w:r>
          </w:p>
        </w:tc>
      </w:tr>
      <w:tr w14:paraId="106158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15B32E01">
            <w:pPr>
              <w:rPr>
                <w:rFonts w:hint="eastAsia"/>
              </w:rPr>
            </w:pPr>
            <w:r>
              <w:rPr>
                <w:rFonts w:ascii="Segoe UI" w:hAnsi="Segoe UI" w:cs="Segoe UI"/>
                <w:color w:val="000000"/>
              </w:rPr>
              <w:t>2</w:t>
            </w:r>
          </w:p>
        </w:tc>
        <w:tc>
          <w:tcPr>
            <w:tcW w:w="1909" w:type="dxa"/>
            <w:vAlign w:val="center"/>
          </w:tcPr>
          <w:p w14:paraId="0F84D713">
            <w:pPr>
              <w:rPr>
                <w:rFonts w:hint="eastAsia"/>
              </w:rPr>
            </w:pPr>
            <w:r>
              <w:rPr>
                <w:rFonts w:ascii="Segoe UI" w:hAnsi="Segoe UI" w:cs="Segoe UI"/>
                <w:color w:val="000000"/>
              </w:rPr>
              <w:t>user_id</w:t>
            </w:r>
          </w:p>
        </w:tc>
        <w:tc>
          <w:tcPr>
            <w:tcW w:w="1290" w:type="dxa"/>
            <w:vAlign w:val="center"/>
          </w:tcPr>
          <w:p w14:paraId="1DBD0B5A">
            <w:pPr>
              <w:rPr>
                <w:rFonts w:hint="eastAsia"/>
              </w:rPr>
            </w:pPr>
            <w:r>
              <w:rPr>
                <w:rFonts w:ascii="Segoe UI" w:hAnsi="Segoe UI" w:cs="Segoe UI"/>
                <w:color w:val="000000"/>
              </w:rPr>
              <w:t>VARCHAR</w:t>
            </w:r>
          </w:p>
        </w:tc>
        <w:tc>
          <w:tcPr>
            <w:tcW w:w="475" w:type="dxa"/>
            <w:vAlign w:val="center"/>
          </w:tcPr>
          <w:p w14:paraId="19B9C407">
            <w:pPr>
              <w:rPr>
                <w:rFonts w:hint="eastAsia"/>
              </w:rPr>
            </w:pPr>
            <w:r>
              <w:rPr>
                <w:rFonts w:ascii="Segoe UI" w:hAnsi="Segoe UI" w:cs="Segoe UI"/>
                <w:color w:val="000000"/>
              </w:rPr>
              <w:t>20</w:t>
            </w:r>
          </w:p>
        </w:tc>
        <w:tc>
          <w:tcPr>
            <w:tcW w:w="457" w:type="dxa"/>
            <w:vAlign w:val="center"/>
          </w:tcPr>
          <w:p w14:paraId="5ED99ECF">
            <w:pPr>
              <w:rPr>
                <w:rFonts w:hint="eastAsia"/>
              </w:rPr>
            </w:pPr>
            <w:r>
              <w:rPr>
                <w:rFonts w:ascii="Segoe UI" w:hAnsi="Segoe UI" w:cs="Segoe UI"/>
                <w:color w:val="000000"/>
              </w:rPr>
              <w:t>否</w:t>
            </w:r>
          </w:p>
        </w:tc>
        <w:tc>
          <w:tcPr>
            <w:tcW w:w="2061" w:type="dxa"/>
            <w:vAlign w:val="center"/>
          </w:tcPr>
          <w:p w14:paraId="79B097AA">
            <w:pPr>
              <w:rPr>
                <w:rFonts w:hint="eastAsia"/>
              </w:rPr>
            </w:pPr>
            <w:r>
              <w:rPr>
                <w:rFonts w:hint="eastAsia" w:ascii="Segoe UI" w:hAnsi="Segoe UI" w:cs="Segoe UI"/>
                <w:color w:val="000000"/>
              </w:rPr>
              <w:t>发布笔记</w:t>
            </w:r>
            <w:r>
              <w:rPr>
                <w:rFonts w:ascii="Segoe UI" w:hAnsi="Segoe UI" w:cs="Segoe UI"/>
                <w:color w:val="000000"/>
              </w:rPr>
              <w:t>用户 ID（外键，关联 User 表 user_id）</w:t>
            </w:r>
          </w:p>
        </w:tc>
        <w:tc>
          <w:tcPr>
            <w:tcW w:w="3899" w:type="dxa"/>
            <w:vAlign w:val="center"/>
          </w:tcPr>
          <w:p w14:paraId="4D285C59">
            <w:pPr>
              <w:rPr>
                <w:rFonts w:hint="eastAsia"/>
              </w:rPr>
            </w:pPr>
            <w:r>
              <w:rPr>
                <w:rFonts w:ascii="Segoe UI" w:hAnsi="Segoe UI" w:cs="Segoe UI"/>
                <w:color w:val="000000"/>
              </w:rPr>
              <w:t>非空，参照 User 表 user_id，级联删除</w:t>
            </w:r>
            <w:r>
              <w:rPr>
                <w:rFonts w:hint="eastAsia" w:ascii="Segoe UI" w:hAnsi="Segoe UI" w:cs="Segoe UI"/>
                <w:color w:val="000000"/>
              </w:rPr>
              <w:t>，</w:t>
            </w:r>
            <w:r>
              <w:rPr>
                <w:rFonts w:ascii="Segoe UI" w:hAnsi="Segoe UI" w:cs="Segoe UI"/>
                <w:color w:val="000000"/>
              </w:rPr>
              <w:t>用户删除则</w:t>
            </w:r>
            <w:r>
              <w:rPr>
                <w:rFonts w:hint="eastAsia" w:ascii="Segoe UI" w:hAnsi="Segoe UI" w:cs="Segoe UI"/>
                <w:color w:val="000000"/>
              </w:rPr>
              <w:t>笔记</w:t>
            </w:r>
            <w:r>
              <w:rPr>
                <w:rFonts w:ascii="Segoe UI" w:hAnsi="Segoe UI" w:cs="Segoe UI"/>
                <w:color w:val="000000"/>
              </w:rPr>
              <w:t>同步删除</w:t>
            </w:r>
          </w:p>
        </w:tc>
      </w:tr>
      <w:tr w14:paraId="5F8DE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7A769358">
            <w:pPr>
              <w:rPr>
                <w:rFonts w:hint="eastAsia"/>
              </w:rPr>
            </w:pPr>
            <w:r>
              <w:rPr>
                <w:rFonts w:ascii="Segoe UI" w:hAnsi="Segoe UI" w:cs="Segoe UI"/>
                <w:color w:val="000000"/>
              </w:rPr>
              <w:t>3</w:t>
            </w:r>
          </w:p>
        </w:tc>
        <w:tc>
          <w:tcPr>
            <w:tcW w:w="1909" w:type="dxa"/>
            <w:vAlign w:val="center"/>
          </w:tcPr>
          <w:p w14:paraId="2D155E7D">
            <w:pPr>
              <w:rPr>
                <w:rFonts w:hint="eastAsia"/>
              </w:rPr>
            </w:pPr>
            <w:r>
              <w:rPr>
                <w:rFonts w:ascii="Segoe UI" w:hAnsi="Segoe UI" w:cs="Segoe UI"/>
                <w:color w:val="000000"/>
              </w:rPr>
              <w:t>board_id</w:t>
            </w:r>
          </w:p>
        </w:tc>
        <w:tc>
          <w:tcPr>
            <w:tcW w:w="1290" w:type="dxa"/>
            <w:vAlign w:val="center"/>
          </w:tcPr>
          <w:p w14:paraId="22D08D45">
            <w:pPr>
              <w:rPr>
                <w:rFonts w:hint="eastAsia"/>
              </w:rPr>
            </w:pPr>
            <w:r>
              <w:rPr>
                <w:rFonts w:ascii="Segoe UI" w:hAnsi="Segoe UI" w:cs="Segoe UI"/>
                <w:color w:val="000000"/>
              </w:rPr>
              <w:t>VARCHAR</w:t>
            </w:r>
          </w:p>
        </w:tc>
        <w:tc>
          <w:tcPr>
            <w:tcW w:w="475" w:type="dxa"/>
            <w:vAlign w:val="center"/>
          </w:tcPr>
          <w:p w14:paraId="29C1F423">
            <w:pPr>
              <w:rPr>
                <w:rFonts w:hint="eastAsia"/>
              </w:rPr>
            </w:pPr>
            <w:r>
              <w:rPr>
                <w:rFonts w:ascii="Segoe UI" w:hAnsi="Segoe UI" w:cs="Segoe UI"/>
                <w:color w:val="000000"/>
              </w:rPr>
              <w:t>20</w:t>
            </w:r>
          </w:p>
        </w:tc>
        <w:tc>
          <w:tcPr>
            <w:tcW w:w="457" w:type="dxa"/>
            <w:vAlign w:val="center"/>
          </w:tcPr>
          <w:p w14:paraId="14ED2AD1">
            <w:pPr>
              <w:rPr>
                <w:rFonts w:hint="eastAsia"/>
              </w:rPr>
            </w:pPr>
            <w:r>
              <w:rPr>
                <w:rFonts w:ascii="Segoe UI" w:hAnsi="Segoe UI" w:cs="Segoe UI"/>
                <w:color w:val="000000"/>
              </w:rPr>
              <w:t>否</w:t>
            </w:r>
          </w:p>
        </w:tc>
        <w:tc>
          <w:tcPr>
            <w:tcW w:w="2061" w:type="dxa"/>
            <w:vAlign w:val="center"/>
          </w:tcPr>
          <w:p w14:paraId="05E17C0D">
            <w:pPr>
              <w:rPr>
                <w:rFonts w:hint="eastAsia"/>
              </w:rPr>
            </w:pPr>
            <w:r>
              <w:rPr>
                <w:rFonts w:ascii="Segoe UI" w:hAnsi="Segoe UI" w:cs="Segoe UI"/>
                <w:color w:val="000000"/>
              </w:rPr>
              <w:t>发布板块 ID（外键，关联板块表 Board.board_id）</w:t>
            </w:r>
          </w:p>
        </w:tc>
        <w:tc>
          <w:tcPr>
            <w:tcW w:w="3899" w:type="dxa"/>
            <w:vAlign w:val="center"/>
          </w:tcPr>
          <w:p w14:paraId="22784191">
            <w:pPr>
              <w:rPr>
                <w:rFonts w:hint="eastAsia"/>
              </w:rPr>
            </w:pPr>
            <w:r>
              <w:rPr>
                <w:rFonts w:ascii="Segoe UI" w:hAnsi="Segoe UI" w:cs="Segoe UI"/>
                <w:color w:val="000000"/>
              </w:rPr>
              <w:t>非空，通过下拉菜单选择板块，必填</w:t>
            </w:r>
          </w:p>
        </w:tc>
      </w:tr>
      <w:tr w14:paraId="1DF96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707E76B0">
            <w:pPr>
              <w:rPr>
                <w:rFonts w:hint="eastAsia"/>
              </w:rPr>
            </w:pPr>
            <w:r>
              <w:rPr>
                <w:rFonts w:ascii="Segoe UI" w:hAnsi="Segoe UI" w:cs="Segoe UI"/>
                <w:color w:val="000000"/>
              </w:rPr>
              <w:t>4</w:t>
            </w:r>
          </w:p>
        </w:tc>
        <w:tc>
          <w:tcPr>
            <w:tcW w:w="1909" w:type="dxa"/>
            <w:vAlign w:val="center"/>
          </w:tcPr>
          <w:p w14:paraId="1A3952B7">
            <w:pPr>
              <w:rPr>
                <w:rFonts w:hint="eastAsia"/>
              </w:rPr>
            </w:pPr>
            <w:r>
              <w:rPr>
                <w:rFonts w:ascii="Segoe UI" w:hAnsi="Segoe UI" w:cs="Segoe UI"/>
                <w:color w:val="000000"/>
              </w:rPr>
              <w:t>note_title</w:t>
            </w:r>
          </w:p>
        </w:tc>
        <w:tc>
          <w:tcPr>
            <w:tcW w:w="1290" w:type="dxa"/>
            <w:vAlign w:val="center"/>
          </w:tcPr>
          <w:p w14:paraId="0230471B">
            <w:pPr>
              <w:rPr>
                <w:rFonts w:hint="eastAsia"/>
              </w:rPr>
            </w:pPr>
            <w:r>
              <w:rPr>
                <w:rFonts w:ascii="Segoe UI" w:hAnsi="Segoe UI" w:cs="Segoe UI"/>
                <w:color w:val="000000"/>
              </w:rPr>
              <w:t>VARCHAR</w:t>
            </w:r>
          </w:p>
        </w:tc>
        <w:tc>
          <w:tcPr>
            <w:tcW w:w="475" w:type="dxa"/>
            <w:vAlign w:val="center"/>
          </w:tcPr>
          <w:p w14:paraId="6C629CB5">
            <w:pPr>
              <w:rPr>
                <w:rFonts w:hint="eastAsia"/>
              </w:rPr>
            </w:pPr>
            <w:r>
              <w:rPr>
                <w:rFonts w:ascii="Segoe UI" w:hAnsi="Segoe UI" w:cs="Segoe UI"/>
                <w:color w:val="000000"/>
              </w:rPr>
              <w:t>50</w:t>
            </w:r>
          </w:p>
        </w:tc>
        <w:tc>
          <w:tcPr>
            <w:tcW w:w="457" w:type="dxa"/>
            <w:vAlign w:val="center"/>
          </w:tcPr>
          <w:p w14:paraId="20845FBB">
            <w:pPr>
              <w:rPr>
                <w:rFonts w:hint="eastAsia"/>
              </w:rPr>
            </w:pPr>
            <w:r>
              <w:rPr>
                <w:rFonts w:ascii="Segoe UI" w:hAnsi="Segoe UI" w:cs="Segoe UI"/>
                <w:color w:val="000000"/>
              </w:rPr>
              <w:t>否</w:t>
            </w:r>
          </w:p>
        </w:tc>
        <w:tc>
          <w:tcPr>
            <w:tcW w:w="2061" w:type="dxa"/>
            <w:vAlign w:val="center"/>
          </w:tcPr>
          <w:p w14:paraId="04CC67A5">
            <w:pPr>
              <w:rPr>
                <w:rFonts w:hint="eastAsia"/>
              </w:rPr>
            </w:pPr>
            <w:r>
              <w:rPr>
                <w:rFonts w:hint="eastAsia" w:ascii="Segoe UI" w:hAnsi="Segoe UI" w:cs="Segoe UI"/>
                <w:color w:val="000000"/>
              </w:rPr>
              <w:t>笔记</w:t>
            </w:r>
            <w:r>
              <w:rPr>
                <w:rFonts w:ascii="Segoe UI" w:hAnsi="Segoe UI" w:cs="Segoe UI"/>
                <w:color w:val="000000"/>
              </w:rPr>
              <w:t>标题</w:t>
            </w:r>
          </w:p>
        </w:tc>
        <w:tc>
          <w:tcPr>
            <w:tcW w:w="3899" w:type="dxa"/>
            <w:vAlign w:val="center"/>
          </w:tcPr>
          <w:p w14:paraId="5A78A2B8">
            <w:pPr>
              <w:rPr>
                <w:rFonts w:hint="eastAsia"/>
              </w:rPr>
            </w:pPr>
            <w:r>
              <w:rPr>
                <w:rFonts w:ascii="Segoe UI" w:hAnsi="Segoe UI" w:cs="Segoe UI"/>
                <w:color w:val="000000"/>
              </w:rPr>
              <w:t>2-50 字符，禁止敏感词，用于搜索和展示</w:t>
            </w:r>
          </w:p>
        </w:tc>
      </w:tr>
      <w:tr w14:paraId="40161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5C205636">
            <w:pPr>
              <w:rPr>
                <w:rFonts w:hint="eastAsia"/>
              </w:rPr>
            </w:pPr>
            <w:r>
              <w:rPr>
                <w:rFonts w:ascii="Segoe UI" w:hAnsi="Segoe UI" w:cs="Segoe UI"/>
                <w:color w:val="000000"/>
              </w:rPr>
              <w:t>5</w:t>
            </w:r>
          </w:p>
        </w:tc>
        <w:tc>
          <w:tcPr>
            <w:tcW w:w="1909" w:type="dxa"/>
            <w:vAlign w:val="center"/>
          </w:tcPr>
          <w:p w14:paraId="652673CC">
            <w:pPr>
              <w:rPr>
                <w:rFonts w:hint="eastAsia"/>
              </w:rPr>
            </w:pPr>
            <w:r>
              <w:rPr>
                <w:rFonts w:ascii="Segoe UI" w:hAnsi="Segoe UI" w:cs="Segoe UI"/>
                <w:color w:val="000000"/>
              </w:rPr>
              <w:t>note_content</w:t>
            </w:r>
          </w:p>
        </w:tc>
        <w:tc>
          <w:tcPr>
            <w:tcW w:w="1290" w:type="dxa"/>
            <w:vAlign w:val="center"/>
          </w:tcPr>
          <w:p w14:paraId="1CE90DFA">
            <w:pPr>
              <w:rPr>
                <w:rFonts w:hint="eastAsia"/>
              </w:rPr>
            </w:pPr>
            <w:r>
              <w:rPr>
                <w:rFonts w:ascii="Segoe UI" w:hAnsi="Segoe UI" w:cs="Segoe UI"/>
                <w:color w:val="000000"/>
              </w:rPr>
              <w:t>TEXT</w:t>
            </w:r>
          </w:p>
        </w:tc>
        <w:tc>
          <w:tcPr>
            <w:tcW w:w="475" w:type="dxa"/>
            <w:vAlign w:val="center"/>
          </w:tcPr>
          <w:p w14:paraId="0761B305">
            <w:pPr>
              <w:rPr>
                <w:rFonts w:hint="eastAsia"/>
              </w:rPr>
            </w:pPr>
            <w:r>
              <w:rPr>
                <w:rFonts w:ascii="Segoe UI" w:hAnsi="Segoe UI" w:cs="Segoe UI"/>
                <w:color w:val="000000"/>
              </w:rPr>
              <w:t>-</w:t>
            </w:r>
          </w:p>
        </w:tc>
        <w:tc>
          <w:tcPr>
            <w:tcW w:w="457" w:type="dxa"/>
            <w:vAlign w:val="center"/>
          </w:tcPr>
          <w:p w14:paraId="31D3F272">
            <w:pPr>
              <w:rPr>
                <w:rFonts w:hint="eastAsia"/>
              </w:rPr>
            </w:pPr>
            <w:r>
              <w:rPr>
                <w:rFonts w:ascii="Segoe UI" w:hAnsi="Segoe UI" w:cs="Segoe UI"/>
                <w:color w:val="000000"/>
              </w:rPr>
              <w:t>否</w:t>
            </w:r>
          </w:p>
        </w:tc>
        <w:tc>
          <w:tcPr>
            <w:tcW w:w="2061" w:type="dxa"/>
            <w:vAlign w:val="center"/>
          </w:tcPr>
          <w:p w14:paraId="2F7266B3">
            <w:pPr>
              <w:rPr>
                <w:rFonts w:hint="eastAsia"/>
              </w:rPr>
            </w:pPr>
            <w:r>
              <w:rPr>
                <w:rFonts w:hint="eastAsia" w:ascii="Segoe UI" w:hAnsi="Segoe UI" w:cs="Segoe UI"/>
                <w:color w:val="000000"/>
              </w:rPr>
              <w:t>笔记</w:t>
            </w:r>
            <w:r>
              <w:rPr>
                <w:rFonts w:ascii="Segoe UI" w:hAnsi="Segoe UI" w:cs="Segoe UI"/>
                <w:color w:val="000000"/>
              </w:rPr>
              <w:t>正文</w:t>
            </w:r>
          </w:p>
        </w:tc>
        <w:tc>
          <w:tcPr>
            <w:tcW w:w="3899" w:type="dxa"/>
            <w:vAlign w:val="center"/>
          </w:tcPr>
          <w:p w14:paraId="48B609C7">
            <w:pPr>
              <w:rPr>
                <w:rFonts w:hint="eastAsia"/>
              </w:rPr>
            </w:pPr>
            <w:r>
              <w:rPr>
                <w:rFonts w:ascii="Segoe UI" w:hAnsi="Segoe UI" w:cs="Segoe UI"/>
                <w:color w:val="000000"/>
              </w:rPr>
              <w:t>不少于 50 字符，支持富文本（图文混排），禁止广告 / 违禁内容</w:t>
            </w:r>
          </w:p>
        </w:tc>
      </w:tr>
      <w:tr w14:paraId="6E9A9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29CE6C1">
            <w:pPr>
              <w:rPr>
                <w:rFonts w:hint="eastAsia"/>
              </w:rPr>
            </w:pPr>
            <w:r>
              <w:rPr>
                <w:rFonts w:ascii="Segoe UI" w:hAnsi="Segoe UI" w:cs="Segoe UI"/>
                <w:color w:val="000000"/>
              </w:rPr>
              <w:t>6</w:t>
            </w:r>
          </w:p>
        </w:tc>
        <w:tc>
          <w:tcPr>
            <w:tcW w:w="1909" w:type="dxa"/>
            <w:vAlign w:val="center"/>
          </w:tcPr>
          <w:p w14:paraId="1C58DFA5">
            <w:pPr>
              <w:rPr>
                <w:rFonts w:hint="eastAsia"/>
              </w:rPr>
            </w:pPr>
            <w:r>
              <w:rPr>
                <w:rFonts w:ascii="Segoe UI" w:hAnsi="Segoe UI" w:cs="Segoe UI"/>
                <w:color w:val="000000"/>
              </w:rPr>
              <w:t>images_url</w:t>
            </w:r>
          </w:p>
        </w:tc>
        <w:tc>
          <w:tcPr>
            <w:tcW w:w="1290" w:type="dxa"/>
            <w:vAlign w:val="center"/>
          </w:tcPr>
          <w:p w14:paraId="795BB760">
            <w:pPr>
              <w:rPr>
                <w:rFonts w:hint="eastAsia"/>
              </w:rPr>
            </w:pPr>
            <w:r>
              <w:rPr>
                <w:rFonts w:ascii="Segoe UI" w:hAnsi="Segoe UI" w:cs="Segoe UI"/>
                <w:color w:val="000000"/>
              </w:rPr>
              <w:t>TEXT</w:t>
            </w:r>
          </w:p>
        </w:tc>
        <w:tc>
          <w:tcPr>
            <w:tcW w:w="475" w:type="dxa"/>
            <w:vAlign w:val="center"/>
          </w:tcPr>
          <w:p w14:paraId="04B935E4">
            <w:pPr>
              <w:rPr>
                <w:rFonts w:hint="eastAsia"/>
              </w:rPr>
            </w:pPr>
            <w:r>
              <w:rPr>
                <w:rFonts w:ascii="Segoe UI" w:hAnsi="Segoe UI" w:cs="Segoe UI"/>
                <w:color w:val="000000"/>
              </w:rPr>
              <w:t>-</w:t>
            </w:r>
          </w:p>
        </w:tc>
        <w:tc>
          <w:tcPr>
            <w:tcW w:w="457" w:type="dxa"/>
            <w:vAlign w:val="center"/>
          </w:tcPr>
          <w:p w14:paraId="3F124825">
            <w:pPr>
              <w:rPr>
                <w:rFonts w:hint="eastAsia"/>
              </w:rPr>
            </w:pPr>
            <w:r>
              <w:rPr>
                <w:rFonts w:ascii="Segoe UI" w:hAnsi="Segoe UI" w:cs="Segoe UI"/>
                <w:color w:val="000000"/>
              </w:rPr>
              <w:t>是</w:t>
            </w:r>
          </w:p>
        </w:tc>
        <w:tc>
          <w:tcPr>
            <w:tcW w:w="2061" w:type="dxa"/>
            <w:vAlign w:val="center"/>
          </w:tcPr>
          <w:p w14:paraId="5BFB2F8C">
            <w:pPr>
              <w:rPr>
                <w:rFonts w:hint="eastAsia"/>
              </w:rPr>
            </w:pPr>
            <w:r>
              <w:rPr>
                <w:rFonts w:ascii="Segoe UI" w:hAnsi="Segoe UI" w:cs="Segoe UI"/>
                <w:color w:val="000000"/>
              </w:rPr>
              <w:t>附带照片 URL 列表</w:t>
            </w:r>
          </w:p>
        </w:tc>
        <w:tc>
          <w:tcPr>
            <w:tcW w:w="3899" w:type="dxa"/>
            <w:vAlign w:val="center"/>
          </w:tcPr>
          <w:p w14:paraId="14D9084B">
            <w:pPr>
              <w:rPr>
                <w:rFonts w:hint="eastAsia"/>
              </w:rPr>
            </w:pPr>
            <w:r>
              <w:rPr>
                <w:rFonts w:ascii="Segoe UI" w:hAnsi="Segoe UI" w:cs="Segoe UI"/>
                <w:color w:val="000000"/>
              </w:rPr>
              <w:t>JSON 数组格式如</w:t>
            </w:r>
            <w:r>
              <w:rPr>
                <w:rStyle w:val="16"/>
                <w:rFonts w:ascii="Consolas" w:hAnsi="Consolas"/>
                <w:color w:val="000000"/>
                <w:sz w:val="21"/>
                <w:szCs w:val="21"/>
              </w:rPr>
              <w:t>["/upload/2024/05/note_1.jpg", "/upload/2024/05/note_2.png"]</w:t>
            </w:r>
            <w:r>
              <w:rPr>
                <w:rFonts w:ascii="Segoe UI" w:hAnsi="Segoe UI" w:cs="Segoe UI"/>
                <w:color w:val="000000"/>
              </w:rPr>
              <w:t>，最多支持 9 张图</w:t>
            </w:r>
          </w:p>
        </w:tc>
      </w:tr>
      <w:tr w14:paraId="018AE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717463B3">
            <w:pPr>
              <w:rPr>
                <w:rFonts w:hint="eastAsia"/>
              </w:rPr>
            </w:pPr>
            <w:r>
              <w:rPr>
                <w:rFonts w:ascii="Segoe UI" w:hAnsi="Segoe UI" w:cs="Segoe UI"/>
                <w:color w:val="000000"/>
              </w:rPr>
              <w:t>7</w:t>
            </w:r>
          </w:p>
        </w:tc>
        <w:tc>
          <w:tcPr>
            <w:tcW w:w="1909" w:type="dxa"/>
            <w:vAlign w:val="center"/>
          </w:tcPr>
          <w:p w14:paraId="74206A2D">
            <w:pPr>
              <w:rPr>
                <w:rFonts w:hint="eastAsia"/>
              </w:rPr>
            </w:pPr>
            <w:r>
              <w:rPr>
                <w:rFonts w:ascii="Segoe UI" w:hAnsi="Segoe UI" w:cs="Segoe UI"/>
                <w:color w:val="000000"/>
              </w:rPr>
              <w:t>total_likes</w:t>
            </w:r>
          </w:p>
        </w:tc>
        <w:tc>
          <w:tcPr>
            <w:tcW w:w="1290" w:type="dxa"/>
            <w:vAlign w:val="center"/>
          </w:tcPr>
          <w:p w14:paraId="51CA9BDF">
            <w:pPr>
              <w:rPr>
                <w:rFonts w:hint="eastAsia"/>
              </w:rPr>
            </w:pPr>
            <w:r>
              <w:rPr>
                <w:rFonts w:ascii="Segoe UI" w:hAnsi="Segoe UI" w:cs="Segoe UI"/>
                <w:color w:val="000000"/>
              </w:rPr>
              <w:t>INT</w:t>
            </w:r>
          </w:p>
        </w:tc>
        <w:tc>
          <w:tcPr>
            <w:tcW w:w="475" w:type="dxa"/>
            <w:vAlign w:val="center"/>
          </w:tcPr>
          <w:p w14:paraId="40DE422A">
            <w:pPr>
              <w:rPr>
                <w:rFonts w:hint="eastAsia"/>
              </w:rPr>
            </w:pPr>
            <w:r>
              <w:rPr>
                <w:rFonts w:ascii="Segoe UI" w:hAnsi="Segoe UI" w:cs="Segoe UI"/>
                <w:color w:val="000000"/>
              </w:rPr>
              <w:t>11</w:t>
            </w:r>
          </w:p>
        </w:tc>
        <w:tc>
          <w:tcPr>
            <w:tcW w:w="457" w:type="dxa"/>
            <w:vAlign w:val="center"/>
          </w:tcPr>
          <w:p w14:paraId="25512E27">
            <w:pPr>
              <w:rPr>
                <w:rFonts w:hint="eastAsia"/>
              </w:rPr>
            </w:pPr>
            <w:r>
              <w:rPr>
                <w:rFonts w:ascii="Segoe UI" w:hAnsi="Segoe UI" w:cs="Segoe UI"/>
                <w:color w:val="000000"/>
              </w:rPr>
              <w:t>否</w:t>
            </w:r>
          </w:p>
        </w:tc>
        <w:tc>
          <w:tcPr>
            <w:tcW w:w="2061" w:type="dxa"/>
            <w:vAlign w:val="center"/>
          </w:tcPr>
          <w:p w14:paraId="011CEA29">
            <w:pPr>
              <w:rPr>
                <w:rFonts w:hint="eastAsia"/>
              </w:rPr>
            </w:pPr>
            <w:r>
              <w:rPr>
                <w:rFonts w:ascii="Segoe UI" w:hAnsi="Segoe UI" w:cs="Segoe UI"/>
                <w:color w:val="000000"/>
              </w:rPr>
              <w:t>点赞总数</w:t>
            </w:r>
          </w:p>
        </w:tc>
        <w:tc>
          <w:tcPr>
            <w:tcW w:w="3899" w:type="dxa"/>
            <w:vAlign w:val="center"/>
          </w:tcPr>
          <w:p w14:paraId="0D69E00C">
            <w:pPr>
              <w:rPr>
                <w:rFonts w:hint="eastAsia"/>
              </w:rPr>
            </w:pPr>
            <w:r>
              <w:rPr>
                <w:rFonts w:ascii="Segoe UI" w:hAnsi="Segoe UI" w:cs="Segoe UI"/>
                <w:color w:val="000000"/>
              </w:rPr>
              <w:t>默认 0，每次用户点赞后 + 1，帖子详情页显示</w:t>
            </w:r>
          </w:p>
        </w:tc>
      </w:tr>
      <w:tr w14:paraId="7B058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5DD6DC89">
            <w:pPr>
              <w:rPr>
                <w:rFonts w:hint="eastAsia"/>
              </w:rPr>
            </w:pPr>
            <w:r>
              <w:rPr>
                <w:rFonts w:ascii="Segoe UI" w:hAnsi="Segoe UI" w:cs="Segoe UI"/>
                <w:color w:val="000000"/>
              </w:rPr>
              <w:t>8</w:t>
            </w:r>
          </w:p>
        </w:tc>
        <w:tc>
          <w:tcPr>
            <w:tcW w:w="1909" w:type="dxa"/>
            <w:vAlign w:val="center"/>
          </w:tcPr>
          <w:p w14:paraId="2434721F">
            <w:pPr>
              <w:rPr>
                <w:rFonts w:hint="eastAsia"/>
              </w:rPr>
            </w:pPr>
            <w:r>
              <w:rPr>
                <w:rFonts w:ascii="Segoe UI" w:hAnsi="Segoe UI" w:cs="Segoe UI"/>
                <w:color w:val="000000"/>
              </w:rPr>
              <w:t>total_collects</w:t>
            </w:r>
          </w:p>
        </w:tc>
        <w:tc>
          <w:tcPr>
            <w:tcW w:w="1290" w:type="dxa"/>
            <w:vAlign w:val="center"/>
          </w:tcPr>
          <w:p w14:paraId="12AC1A5C">
            <w:pPr>
              <w:rPr>
                <w:rFonts w:hint="eastAsia"/>
              </w:rPr>
            </w:pPr>
            <w:r>
              <w:rPr>
                <w:rFonts w:ascii="Segoe UI" w:hAnsi="Segoe UI" w:cs="Segoe UI"/>
                <w:color w:val="000000"/>
              </w:rPr>
              <w:t>INT</w:t>
            </w:r>
          </w:p>
        </w:tc>
        <w:tc>
          <w:tcPr>
            <w:tcW w:w="475" w:type="dxa"/>
            <w:vAlign w:val="center"/>
          </w:tcPr>
          <w:p w14:paraId="2F6617FB">
            <w:pPr>
              <w:rPr>
                <w:rFonts w:hint="eastAsia"/>
              </w:rPr>
            </w:pPr>
            <w:r>
              <w:rPr>
                <w:rFonts w:ascii="Segoe UI" w:hAnsi="Segoe UI" w:cs="Segoe UI"/>
                <w:color w:val="000000"/>
              </w:rPr>
              <w:t>11</w:t>
            </w:r>
          </w:p>
        </w:tc>
        <w:tc>
          <w:tcPr>
            <w:tcW w:w="457" w:type="dxa"/>
            <w:vAlign w:val="center"/>
          </w:tcPr>
          <w:p w14:paraId="58FAAD0E">
            <w:pPr>
              <w:rPr>
                <w:rFonts w:hint="eastAsia"/>
              </w:rPr>
            </w:pPr>
            <w:r>
              <w:rPr>
                <w:rFonts w:ascii="Segoe UI" w:hAnsi="Segoe UI" w:cs="Segoe UI"/>
                <w:color w:val="000000"/>
              </w:rPr>
              <w:t>否</w:t>
            </w:r>
          </w:p>
        </w:tc>
        <w:tc>
          <w:tcPr>
            <w:tcW w:w="2061" w:type="dxa"/>
            <w:vAlign w:val="center"/>
          </w:tcPr>
          <w:p w14:paraId="221476F7">
            <w:pPr>
              <w:rPr>
                <w:rFonts w:hint="eastAsia"/>
              </w:rPr>
            </w:pPr>
            <w:r>
              <w:rPr>
                <w:rFonts w:ascii="Segoe UI" w:hAnsi="Segoe UI" w:cs="Segoe UI"/>
                <w:color w:val="000000"/>
              </w:rPr>
              <w:t>收藏总数</w:t>
            </w:r>
          </w:p>
        </w:tc>
        <w:tc>
          <w:tcPr>
            <w:tcW w:w="3899" w:type="dxa"/>
            <w:vAlign w:val="center"/>
          </w:tcPr>
          <w:p w14:paraId="26C4C0E1">
            <w:pPr>
              <w:rPr>
                <w:rFonts w:hint="eastAsia"/>
              </w:rPr>
            </w:pPr>
            <w:r>
              <w:rPr>
                <w:rFonts w:ascii="Segoe UI" w:hAnsi="Segoe UI" w:cs="Segoe UI"/>
                <w:color w:val="000000"/>
              </w:rPr>
              <w:t>默认 0，每次用户收藏后 + 1，帖子详情页显示</w:t>
            </w:r>
          </w:p>
        </w:tc>
      </w:tr>
      <w:tr w14:paraId="3419C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08D58487">
            <w:pPr>
              <w:rPr>
                <w:rFonts w:hint="eastAsia"/>
              </w:rPr>
            </w:pPr>
            <w:r>
              <w:rPr>
                <w:rFonts w:ascii="Segoe UI" w:hAnsi="Segoe UI" w:cs="Segoe UI"/>
                <w:color w:val="000000"/>
              </w:rPr>
              <w:t>9</w:t>
            </w:r>
          </w:p>
        </w:tc>
        <w:tc>
          <w:tcPr>
            <w:tcW w:w="1909" w:type="dxa"/>
            <w:vAlign w:val="center"/>
          </w:tcPr>
          <w:p w14:paraId="5BB4979F">
            <w:pPr>
              <w:rPr>
                <w:rFonts w:hint="eastAsia"/>
              </w:rPr>
            </w:pPr>
            <w:r>
              <w:rPr>
                <w:rFonts w:ascii="Segoe UI" w:hAnsi="Segoe UI" w:cs="Segoe UI"/>
                <w:color w:val="000000"/>
              </w:rPr>
              <w:t>total_shares</w:t>
            </w:r>
          </w:p>
        </w:tc>
        <w:tc>
          <w:tcPr>
            <w:tcW w:w="1290" w:type="dxa"/>
            <w:vAlign w:val="center"/>
          </w:tcPr>
          <w:p w14:paraId="3CFD4875">
            <w:pPr>
              <w:rPr>
                <w:rFonts w:hint="eastAsia"/>
              </w:rPr>
            </w:pPr>
            <w:r>
              <w:rPr>
                <w:rFonts w:ascii="Segoe UI" w:hAnsi="Segoe UI" w:cs="Segoe UI"/>
                <w:color w:val="000000"/>
              </w:rPr>
              <w:t>INT</w:t>
            </w:r>
          </w:p>
        </w:tc>
        <w:tc>
          <w:tcPr>
            <w:tcW w:w="475" w:type="dxa"/>
            <w:vAlign w:val="center"/>
          </w:tcPr>
          <w:p w14:paraId="1F7F0D30">
            <w:pPr>
              <w:rPr>
                <w:rFonts w:hint="eastAsia"/>
              </w:rPr>
            </w:pPr>
            <w:r>
              <w:rPr>
                <w:rFonts w:ascii="Segoe UI" w:hAnsi="Segoe UI" w:cs="Segoe UI"/>
                <w:color w:val="000000"/>
              </w:rPr>
              <w:t>11</w:t>
            </w:r>
          </w:p>
        </w:tc>
        <w:tc>
          <w:tcPr>
            <w:tcW w:w="457" w:type="dxa"/>
            <w:vAlign w:val="center"/>
          </w:tcPr>
          <w:p w14:paraId="60D1F7AB">
            <w:pPr>
              <w:rPr>
                <w:rFonts w:hint="eastAsia"/>
              </w:rPr>
            </w:pPr>
            <w:r>
              <w:rPr>
                <w:rFonts w:ascii="Segoe UI" w:hAnsi="Segoe UI" w:cs="Segoe UI"/>
                <w:color w:val="000000"/>
              </w:rPr>
              <w:t>否</w:t>
            </w:r>
          </w:p>
        </w:tc>
        <w:tc>
          <w:tcPr>
            <w:tcW w:w="2061" w:type="dxa"/>
            <w:vAlign w:val="center"/>
          </w:tcPr>
          <w:p w14:paraId="666D9282">
            <w:pPr>
              <w:rPr>
                <w:rFonts w:hint="eastAsia"/>
              </w:rPr>
            </w:pPr>
            <w:r>
              <w:rPr>
                <w:rFonts w:ascii="Segoe UI" w:hAnsi="Segoe UI" w:cs="Segoe UI"/>
                <w:color w:val="000000"/>
              </w:rPr>
              <w:t>分享总数</w:t>
            </w:r>
          </w:p>
        </w:tc>
        <w:tc>
          <w:tcPr>
            <w:tcW w:w="3899" w:type="dxa"/>
            <w:vAlign w:val="center"/>
          </w:tcPr>
          <w:p w14:paraId="5D7F5EDE">
            <w:pPr>
              <w:rPr>
                <w:rFonts w:hint="eastAsia"/>
              </w:rPr>
            </w:pPr>
            <w:r>
              <w:rPr>
                <w:rFonts w:ascii="Segoe UI" w:hAnsi="Segoe UI" w:cs="Segoe UI"/>
                <w:color w:val="000000"/>
              </w:rPr>
              <w:t>默认 0，每次用户分享到微信 / QQ 后 + 1，帖子详情页显示</w:t>
            </w:r>
          </w:p>
        </w:tc>
      </w:tr>
      <w:tr w14:paraId="65BB5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773FD41">
            <w:pPr>
              <w:rPr>
                <w:rFonts w:hint="eastAsia"/>
              </w:rPr>
            </w:pPr>
            <w:r>
              <w:rPr>
                <w:rFonts w:ascii="Segoe UI" w:hAnsi="Segoe UI" w:cs="Segoe UI"/>
                <w:color w:val="000000"/>
              </w:rPr>
              <w:t>10</w:t>
            </w:r>
          </w:p>
        </w:tc>
        <w:tc>
          <w:tcPr>
            <w:tcW w:w="1909" w:type="dxa"/>
            <w:vAlign w:val="center"/>
          </w:tcPr>
          <w:p w14:paraId="2CBB4136">
            <w:pPr>
              <w:rPr>
                <w:rFonts w:hint="eastAsia"/>
              </w:rPr>
            </w:pPr>
            <w:r>
              <w:rPr>
                <w:rFonts w:ascii="Segoe UI" w:hAnsi="Segoe UI" w:cs="Segoe UI"/>
                <w:color w:val="000000"/>
              </w:rPr>
              <w:t>total_comments</w:t>
            </w:r>
          </w:p>
        </w:tc>
        <w:tc>
          <w:tcPr>
            <w:tcW w:w="1290" w:type="dxa"/>
            <w:vAlign w:val="center"/>
          </w:tcPr>
          <w:p w14:paraId="1F29D876">
            <w:pPr>
              <w:rPr>
                <w:rFonts w:hint="eastAsia"/>
              </w:rPr>
            </w:pPr>
            <w:r>
              <w:rPr>
                <w:rFonts w:ascii="Segoe UI" w:hAnsi="Segoe UI" w:cs="Segoe UI"/>
                <w:color w:val="000000"/>
              </w:rPr>
              <w:t>INT</w:t>
            </w:r>
          </w:p>
        </w:tc>
        <w:tc>
          <w:tcPr>
            <w:tcW w:w="475" w:type="dxa"/>
            <w:vAlign w:val="center"/>
          </w:tcPr>
          <w:p w14:paraId="656B9F1F">
            <w:pPr>
              <w:rPr>
                <w:rFonts w:hint="eastAsia"/>
              </w:rPr>
            </w:pPr>
            <w:r>
              <w:rPr>
                <w:rFonts w:ascii="Segoe UI" w:hAnsi="Segoe UI" w:cs="Segoe UI"/>
                <w:color w:val="000000"/>
              </w:rPr>
              <w:t>11</w:t>
            </w:r>
          </w:p>
        </w:tc>
        <w:tc>
          <w:tcPr>
            <w:tcW w:w="457" w:type="dxa"/>
            <w:vAlign w:val="center"/>
          </w:tcPr>
          <w:p w14:paraId="6B5A6A83">
            <w:pPr>
              <w:rPr>
                <w:rFonts w:hint="eastAsia"/>
              </w:rPr>
            </w:pPr>
            <w:r>
              <w:rPr>
                <w:rFonts w:ascii="Segoe UI" w:hAnsi="Segoe UI" w:cs="Segoe UI"/>
                <w:color w:val="000000"/>
              </w:rPr>
              <w:t>否</w:t>
            </w:r>
          </w:p>
        </w:tc>
        <w:tc>
          <w:tcPr>
            <w:tcW w:w="2061" w:type="dxa"/>
            <w:vAlign w:val="center"/>
          </w:tcPr>
          <w:p w14:paraId="61C09C8B">
            <w:pPr>
              <w:rPr>
                <w:rFonts w:hint="eastAsia"/>
              </w:rPr>
            </w:pPr>
            <w:r>
              <w:rPr>
                <w:rFonts w:ascii="Segoe UI" w:hAnsi="Segoe UI" w:cs="Segoe UI"/>
                <w:color w:val="000000"/>
              </w:rPr>
              <w:t>评论总数</w:t>
            </w:r>
          </w:p>
        </w:tc>
        <w:tc>
          <w:tcPr>
            <w:tcW w:w="3899" w:type="dxa"/>
            <w:vAlign w:val="center"/>
          </w:tcPr>
          <w:p w14:paraId="17EFF8A6">
            <w:pPr>
              <w:rPr>
                <w:rFonts w:hint="eastAsia"/>
              </w:rPr>
            </w:pPr>
            <w:r>
              <w:rPr>
                <w:rFonts w:ascii="Segoe UI" w:hAnsi="Segoe UI" w:cs="Segoe UI"/>
                <w:color w:val="000000"/>
              </w:rPr>
              <w:t>默认 0，每次新增评论后 + 1，帖子详情页显示</w:t>
            </w:r>
          </w:p>
        </w:tc>
      </w:tr>
      <w:tr w14:paraId="55D1D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 w:type="dxa"/>
            <w:vAlign w:val="center"/>
          </w:tcPr>
          <w:p w14:paraId="230E0436">
            <w:pPr>
              <w:rPr>
                <w:rFonts w:ascii="Segoe UI" w:hAnsi="Segoe UI" w:cs="Segoe UI"/>
                <w:color w:val="000000"/>
              </w:rPr>
            </w:pPr>
            <w:r>
              <w:rPr>
                <w:rFonts w:ascii="Segoe UI" w:hAnsi="Segoe UI" w:cs="Segoe UI"/>
                <w:color w:val="000000"/>
              </w:rPr>
              <w:t>11</w:t>
            </w:r>
          </w:p>
        </w:tc>
        <w:tc>
          <w:tcPr>
            <w:tcW w:w="1909" w:type="dxa"/>
            <w:vAlign w:val="center"/>
          </w:tcPr>
          <w:p w14:paraId="65FD3D8F">
            <w:pPr>
              <w:rPr>
                <w:rFonts w:ascii="Segoe UI" w:hAnsi="Segoe UI" w:cs="Segoe UI"/>
                <w:color w:val="000000"/>
              </w:rPr>
            </w:pPr>
            <w:r>
              <w:rPr>
                <w:rFonts w:ascii="Segoe UI" w:hAnsi="Segoe UI" w:cs="Segoe UI"/>
                <w:color w:val="000000"/>
              </w:rPr>
              <w:t>review_status</w:t>
            </w:r>
          </w:p>
        </w:tc>
        <w:tc>
          <w:tcPr>
            <w:tcW w:w="1290" w:type="dxa"/>
            <w:vAlign w:val="center"/>
          </w:tcPr>
          <w:p w14:paraId="7CC01EA7">
            <w:pPr>
              <w:rPr>
                <w:rFonts w:ascii="Segoe UI" w:hAnsi="Segoe UI" w:cs="Segoe UI"/>
                <w:color w:val="000000"/>
              </w:rPr>
            </w:pPr>
            <w:r>
              <w:rPr>
                <w:rFonts w:ascii="Segoe UI" w:hAnsi="Segoe UI" w:cs="Segoe UI"/>
                <w:color w:val="000000"/>
              </w:rPr>
              <w:t>TINYINT</w:t>
            </w:r>
          </w:p>
        </w:tc>
        <w:tc>
          <w:tcPr>
            <w:tcW w:w="475" w:type="dxa"/>
            <w:vAlign w:val="center"/>
          </w:tcPr>
          <w:p w14:paraId="1870E177">
            <w:pPr>
              <w:rPr>
                <w:rFonts w:ascii="Segoe UI" w:hAnsi="Segoe UI" w:cs="Segoe UI"/>
                <w:color w:val="000000"/>
              </w:rPr>
            </w:pPr>
            <w:r>
              <w:rPr>
                <w:rFonts w:ascii="Segoe UI" w:hAnsi="Segoe UI" w:cs="Segoe UI"/>
                <w:color w:val="000000"/>
              </w:rPr>
              <w:t>1</w:t>
            </w:r>
          </w:p>
        </w:tc>
        <w:tc>
          <w:tcPr>
            <w:tcW w:w="457" w:type="dxa"/>
            <w:vAlign w:val="center"/>
          </w:tcPr>
          <w:p w14:paraId="660D680A">
            <w:pPr>
              <w:rPr>
                <w:rFonts w:ascii="Segoe UI" w:hAnsi="Segoe UI" w:cs="Segoe UI"/>
                <w:color w:val="000000"/>
              </w:rPr>
            </w:pPr>
            <w:r>
              <w:rPr>
                <w:rFonts w:ascii="Segoe UI" w:hAnsi="Segoe UI" w:cs="Segoe UI"/>
                <w:color w:val="000000"/>
              </w:rPr>
              <w:t>否</w:t>
            </w:r>
          </w:p>
        </w:tc>
        <w:tc>
          <w:tcPr>
            <w:tcW w:w="2061" w:type="dxa"/>
            <w:vAlign w:val="center"/>
          </w:tcPr>
          <w:p w14:paraId="0DCFC477">
            <w:pPr>
              <w:rPr>
                <w:rFonts w:ascii="Segoe UI" w:hAnsi="Segoe UI" w:cs="Segoe UI"/>
                <w:color w:val="000000"/>
              </w:rPr>
            </w:pPr>
            <w:r>
              <w:rPr>
                <w:rFonts w:ascii="Segoe UI" w:hAnsi="Segoe UI" w:cs="Segoe UI"/>
                <w:color w:val="000000"/>
              </w:rPr>
              <w:t>审核状态</w:t>
            </w:r>
          </w:p>
        </w:tc>
        <w:tc>
          <w:tcPr>
            <w:tcW w:w="3899" w:type="dxa"/>
            <w:vAlign w:val="center"/>
          </w:tcPr>
          <w:p w14:paraId="59FF30E3">
            <w:pPr>
              <w:rPr>
                <w:rStyle w:val="16"/>
                <w:rFonts w:ascii="Consolas" w:hAnsi="Consolas"/>
                <w:color w:val="000000"/>
                <w:sz w:val="21"/>
                <w:szCs w:val="21"/>
              </w:rPr>
            </w:pPr>
            <w:r>
              <w:rPr>
                <w:rFonts w:ascii="Segoe UI" w:hAnsi="Segoe UI" w:cs="Segoe UI"/>
                <w:color w:val="000000"/>
              </w:rPr>
              <w:t>1 = 待审核，2 = 审核通过，3 = 审核不通过，默认 1（提交后自动进入审核）</w:t>
            </w:r>
          </w:p>
        </w:tc>
      </w:tr>
    </w:tbl>
    <w:p w14:paraId="53B95A67">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48" w:name="_Toc197876111"/>
      <w:r>
        <w:drawing>
          <wp:inline distT="0" distB="0" distL="114300" distR="114300">
            <wp:extent cx="5271770" cy="2534285"/>
            <wp:effectExtent l="0" t="0" r="5080" b="8890"/>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97"/>
                    <a:stretch>
                      <a:fillRect/>
                    </a:stretch>
                  </pic:blipFill>
                  <pic:spPr>
                    <a:xfrm>
                      <a:off x="0" y="0"/>
                      <a:ext cx="5271770" cy="2534285"/>
                    </a:xfrm>
                    <a:prstGeom prst="rect">
                      <a:avLst/>
                    </a:prstGeom>
                    <a:noFill/>
                    <a:ln>
                      <a:noFill/>
                    </a:ln>
                  </pic:spPr>
                </pic:pic>
              </a:graphicData>
            </a:graphic>
          </wp:inline>
        </w:drawing>
      </w:r>
    </w:p>
    <w:p w14:paraId="164C7641">
      <w:pPr>
        <w:pStyle w:val="3"/>
        <w:numPr>
          <w:numId w:val="0"/>
        </w:numPr>
        <w:spacing w:before="60" w:after="60" w:line="120" w:lineRule="auto"/>
        <w:ind w:left="0"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5.2.2.3</w:t>
      </w:r>
      <w:r>
        <w:rPr>
          <w:rFonts w:hint="eastAsia" w:ascii="Arial" w:hAnsi="Arial" w:eastAsia="宋体" w:cstheme="minorBidi"/>
          <w:b/>
          <w:color w:val="auto"/>
          <w:sz w:val="28"/>
          <w:szCs w:val="24"/>
        </w:rPr>
        <w:t>帖子的评论</w:t>
      </w:r>
      <w:bookmarkEnd w:id="148"/>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
        <w:gridCol w:w="2469"/>
        <w:gridCol w:w="1300"/>
        <w:gridCol w:w="624"/>
        <w:gridCol w:w="491"/>
        <w:gridCol w:w="1239"/>
        <w:gridCol w:w="4019"/>
      </w:tblGrid>
      <w:tr w14:paraId="7189E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2944D4FD">
            <w:pPr>
              <w:rPr>
                <w:rFonts w:hint="eastAsia"/>
              </w:rPr>
            </w:pPr>
            <w:r>
              <w:rPr>
                <w:rStyle w:val="15"/>
                <w:rFonts w:ascii="Segoe UI" w:hAnsi="Segoe UI" w:cs="Segoe UI"/>
                <w:color w:val="000000"/>
              </w:rPr>
              <w:t>序号</w:t>
            </w:r>
          </w:p>
        </w:tc>
        <w:tc>
          <w:tcPr>
            <w:tcW w:w="2469" w:type="dxa"/>
            <w:vAlign w:val="center"/>
          </w:tcPr>
          <w:p w14:paraId="71EDEDAD">
            <w:pPr>
              <w:rPr>
                <w:rFonts w:hint="eastAsia"/>
              </w:rPr>
            </w:pPr>
            <w:r>
              <w:rPr>
                <w:rStyle w:val="15"/>
                <w:rFonts w:ascii="Segoe UI" w:hAnsi="Segoe UI" w:cs="Segoe UI"/>
                <w:color w:val="000000"/>
              </w:rPr>
              <w:t>字段名</w:t>
            </w:r>
          </w:p>
        </w:tc>
        <w:tc>
          <w:tcPr>
            <w:tcW w:w="1300" w:type="dxa"/>
            <w:vAlign w:val="center"/>
          </w:tcPr>
          <w:p w14:paraId="2E75A632">
            <w:pPr>
              <w:rPr>
                <w:rFonts w:hint="eastAsia"/>
              </w:rPr>
            </w:pPr>
            <w:r>
              <w:rPr>
                <w:rStyle w:val="15"/>
                <w:rFonts w:ascii="Segoe UI" w:hAnsi="Segoe UI" w:cs="Segoe UI"/>
                <w:color w:val="000000"/>
              </w:rPr>
              <w:t>字段类型</w:t>
            </w:r>
          </w:p>
        </w:tc>
        <w:tc>
          <w:tcPr>
            <w:tcW w:w="624" w:type="dxa"/>
            <w:vAlign w:val="center"/>
          </w:tcPr>
          <w:p w14:paraId="53746B9E">
            <w:pPr>
              <w:rPr>
                <w:rFonts w:hint="eastAsia"/>
              </w:rPr>
            </w:pPr>
            <w:r>
              <w:rPr>
                <w:rStyle w:val="15"/>
                <w:rFonts w:ascii="Segoe UI" w:hAnsi="Segoe UI" w:cs="Segoe UI"/>
                <w:color w:val="000000"/>
              </w:rPr>
              <w:t>宽度</w:t>
            </w:r>
          </w:p>
        </w:tc>
        <w:tc>
          <w:tcPr>
            <w:tcW w:w="491" w:type="dxa"/>
            <w:vAlign w:val="center"/>
          </w:tcPr>
          <w:p w14:paraId="0864EBC3">
            <w:pPr>
              <w:rPr>
                <w:rFonts w:hint="eastAsia"/>
              </w:rPr>
            </w:pPr>
            <w:r>
              <w:rPr>
                <w:rStyle w:val="15"/>
                <w:rFonts w:ascii="Segoe UI" w:hAnsi="Segoe UI" w:cs="Segoe UI"/>
                <w:color w:val="000000"/>
              </w:rPr>
              <w:t>能否为空</w:t>
            </w:r>
          </w:p>
        </w:tc>
        <w:tc>
          <w:tcPr>
            <w:tcW w:w="1239" w:type="dxa"/>
            <w:vAlign w:val="center"/>
          </w:tcPr>
          <w:p w14:paraId="4E585104">
            <w:pPr>
              <w:rPr>
                <w:rFonts w:hint="eastAsia"/>
              </w:rPr>
            </w:pPr>
            <w:r>
              <w:rPr>
                <w:rStyle w:val="15"/>
                <w:rFonts w:ascii="Segoe UI" w:hAnsi="Segoe UI" w:cs="Segoe UI"/>
                <w:color w:val="000000"/>
              </w:rPr>
              <w:t>字段描述</w:t>
            </w:r>
          </w:p>
        </w:tc>
        <w:tc>
          <w:tcPr>
            <w:tcW w:w="4019" w:type="dxa"/>
            <w:vAlign w:val="center"/>
          </w:tcPr>
          <w:p w14:paraId="4B922092">
            <w:pPr>
              <w:rPr>
                <w:rFonts w:hint="eastAsia"/>
              </w:rPr>
            </w:pPr>
            <w:r>
              <w:rPr>
                <w:rStyle w:val="15"/>
                <w:rFonts w:ascii="Segoe UI" w:hAnsi="Segoe UI" w:cs="Segoe UI"/>
                <w:color w:val="000000"/>
              </w:rPr>
              <w:t>约束规则</w:t>
            </w:r>
          </w:p>
        </w:tc>
      </w:tr>
      <w:tr w14:paraId="4F75E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4BF1A9AD">
            <w:pPr>
              <w:rPr>
                <w:rFonts w:hint="eastAsia"/>
              </w:rPr>
            </w:pPr>
            <w:r>
              <w:rPr>
                <w:rFonts w:ascii="Segoe UI" w:hAnsi="Segoe UI" w:cs="Segoe UI"/>
                <w:color w:val="000000"/>
              </w:rPr>
              <w:t>1</w:t>
            </w:r>
          </w:p>
        </w:tc>
        <w:tc>
          <w:tcPr>
            <w:tcW w:w="2469" w:type="dxa"/>
            <w:vAlign w:val="center"/>
          </w:tcPr>
          <w:p w14:paraId="5C34A18A">
            <w:pPr>
              <w:rPr>
                <w:rFonts w:hint="eastAsia"/>
              </w:rPr>
            </w:pPr>
            <w:r>
              <w:rPr>
                <w:rFonts w:ascii="Segoe UI" w:hAnsi="Segoe UI" w:cs="Segoe UI"/>
                <w:color w:val="000000"/>
              </w:rPr>
              <w:t>comment_id</w:t>
            </w:r>
          </w:p>
        </w:tc>
        <w:tc>
          <w:tcPr>
            <w:tcW w:w="1300" w:type="dxa"/>
            <w:vAlign w:val="center"/>
          </w:tcPr>
          <w:p w14:paraId="44EF77C9">
            <w:pPr>
              <w:rPr>
                <w:rFonts w:hint="eastAsia"/>
              </w:rPr>
            </w:pPr>
            <w:r>
              <w:rPr>
                <w:rFonts w:ascii="Segoe UI" w:hAnsi="Segoe UI" w:cs="Segoe UI"/>
                <w:color w:val="000000"/>
              </w:rPr>
              <w:t>VARCHAR</w:t>
            </w:r>
          </w:p>
        </w:tc>
        <w:tc>
          <w:tcPr>
            <w:tcW w:w="624" w:type="dxa"/>
            <w:vAlign w:val="center"/>
          </w:tcPr>
          <w:p w14:paraId="56119863">
            <w:pPr>
              <w:rPr>
                <w:rFonts w:hint="eastAsia"/>
              </w:rPr>
            </w:pPr>
            <w:r>
              <w:rPr>
                <w:rFonts w:ascii="Segoe UI" w:hAnsi="Segoe UI" w:cs="Segoe UI"/>
                <w:color w:val="000000"/>
              </w:rPr>
              <w:t>32</w:t>
            </w:r>
          </w:p>
        </w:tc>
        <w:tc>
          <w:tcPr>
            <w:tcW w:w="491" w:type="dxa"/>
            <w:vAlign w:val="center"/>
          </w:tcPr>
          <w:p w14:paraId="21DD227D">
            <w:pPr>
              <w:rPr>
                <w:rFonts w:hint="eastAsia"/>
              </w:rPr>
            </w:pPr>
            <w:r>
              <w:rPr>
                <w:rFonts w:ascii="Segoe UI" w:hAnsi="Segoe UI" w:cs="Segoe UI"/>
                <w:color w:val="000000"/>
              </w:rPr>
              <w:t>否</w:t>
            </w:r>
          </w:p>
        </w:tc>
        <w:tc>
          <w:tcPr>
            <w:tcW w:w="1239" w:type="dxa"/>
            <w:vAlign w:val="center"/>
          </w:tcPr>
          <w:p w14:paraId="1400CFB5">
            <w:pPr>
              <w:rPr>
                <w:rFonts w:hint="eastAsia"/>
              </w:rPr>
            </w:pPr>
            <w:r>
              <w:rPr>
                <w:rFonts w:ascii="Segoe UI" w:hAnsi="Segoe UI" w:cs="Segoe UI"/>
                <w:color w:val="000000"/>
              </w:rPr>
              <w:t>评论唯一标识（主键）</w:t>
            </w:r>
          </w:p>
        </w:tc>
        <w:tc>
          <w:tcPr>
            <w:tcW w:w="4019" w:type="dxa"/>
            <w:vAlign w:val="center"/>
          </w:tcPr>
          <w:p w14:paraId="00CE6566">
            <w:pPr>
              <w:rPr>
                <w:rFonts w:hint="eastAsia"/>
              </w:rPr>
            </w:pPr>
            <w:r>
              <w:rPr>
                <w:rFonts w:ascii="Segoe UI" w:hAnsi="Segoe UI" w:cs="Segoe UI"/>
                <w:color w:val="000000"/>
              </w:rPr>
              <w:t>UUID 生成如</w:t>
            </w:r>
            <w:r>
              <w:rPr>
                <w:rStyle w:val="16"/>
                <w:rFonts w:ascii="Consolas" w:hAnsi="Consolas"/>
                <w:color w:val="000000"/>
                <w:sz w:val="21"/>
                <w:szCs w:val="21"/>
              </w:rPr>
              <w:t>COMMENT_20240507_1234</w:t>
            </w:r>
            <w:r>
              <w:rPr>
                <w:rFonts w:ascii="Segoe UI" w:hAnsi="Segoe UI" w:cs="Segoe UI"/>
                <w:color w:val="000000"/>
              </w:rPr>
              <w:t>，全局唯一</w:t>
            </w:r>
          </w:p>
        </w:tc>
      </w:tr>
      <w:tr w14:paraId="662B7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028A2864">
            <w:pPr>
              <w:rPr>
                <w:rFonts w:hint="eastAsia"/>
              </w:rPr>
            </w:pPr>
            <w:r>
              <w:rPr>
                <w:rFonts w:ascii="Segoe UI" w:hAnsi="Segoe UI" w:cs="Segoe UI"/>
                <w:color w:val="000000"/>
              </w:rPr>
              <w:t>2</w:t>
            </w:r>
          </w:p>
        </w:tc>
        <w:tc>
          <w:tcPr>
            <w:tcW w:w="2469" w:type="dxa"/>
            <w:vAlign w:val="center"/>
          </w:tcPr>
          <w:p w14:paraId="453862AC">
            <w:pPr>
              <w:rPr>
                <w:rFonts w:hint="eastAsia"/>
              </w:rPr>
            </w:pPr>
            <w:r>
              <w:rPr>
                <w:rFonts w:ascii="Segoe UI" w:hAnsi="Segoe UI" w:cs="Segoe UI"/>
                <w:color w:val="000000"/>
              </w:rPr>
              <w:t>user_id</w:t>
            </w:r>
          </w:p>
        </w:tc>
        <w:tc>
          <w:tcPr>
            <w:tcW w:w="1300" w:type="dxa"/>
            <w:vAlign w:val="center"/>
          </w:tcPr>
          <w:p w14:paraId="7C85AAE4">
            <w:pPr>
              <w:rPr>
                <w:rFonts w:hint="eastAsia"/>
              </w:rPr>
            </w:pPr>
            <w:r>
              <w:rPr>
                <w:rFonts w:ascii="Segoe UI" w:hAnsi="Segoe UI" w:cs="Segoe UI"/>
                <w:color w:val="000000"/>
              </w:rPr>
              <w:t>VARCHAR</w:t>
            </w:r>
          </w:p>
        </w:tc>
        <w:tc>
          <w:tcPr>
            <w:tcW w:w="624" w:type="dxa"/>
            <w:vAlign w:val="center"/>
          </w:tcPr>
          <w:p w14:paraId="7A1CDD0F">
            <w:pPr>
              <w:rPr>
                <w:rFonts w:hint="eastAsia"/>
              </w:rPr>
            </w:pPr>
            <w:r>
              <w:rPr>
                <w:rFonts w:ascii="Segoe UI" w:hAnsi="Segoe UI" w:cs="Segoe UI"/>
                <w:color w:val="000000"/>
              </w:rPr>
              <w:t>20</w:t>
            </w:r>
          </w:p>
        </w:tc>
        <w:tc>
          <w:tcPr>
            <w:tcW w:w="491" w:type="dxa"/>
            <w:vAlign w:val="center"/>
          </w:tcPr>
          <w:p w14:paraId="6F8DECAD">
            <w:pPr>
              <w:rPr>
                <w:rFonts w:hint="eastAsia"/>
              </w:rPr>
            </w:pPr>
            <w:r>
              <w:rPr>
                <w:rFonts w:ascii="Segoe UI" w:hAnsi="Segoe UI" w:cs="Segoe UI"/>
                <w:color w:val="000000"/>
              </w:rPr>
              <w:t>否</w:t>
            </w:r>
          </w:p>
        </w:tc>
        <w:tc>
          <w:tcPr>
            <w:tcW w:w="1239" w:type="dxa"/>
            <w:vAlign w:val="center"/>
          </w:tcPr>
          <w:p w14:paraId="5359C30E">
            <w:pPr>
              <w:rPr>
                <w:rFonts w:hint="eastAsia"/>
              </w:rPr>
            </w:pPr>
            <w:r>
              <w:rPr>
                <w:rFonts w:ascii="Segoe UI" w:hAnsi="Segoe UI" w:cs="Segoe UI"/>
                <w:color w:val="000000"/>
              </w:rPr>
              <w:t>评论用户ID（外键，关联 User 表 user_id）</w:t>
            </w:r>
          </w:p>
        </w:tc>
        <w:tc>
          <w:tcPr>
            <w:tcW w:w="4019" w:type="dxa"/>
            <w:vAlign w:val="center"/>
          </w:tcPr>
          <w:p w14:paraId="5201A30D">
            <w:pPr>
              <w:rPr>
                <w:rFonts w:hint="eastAsia"/>
              </w:rPr>
            </w:pPr>
            <w:r>
              <w:rPr>
                <w:rFonts w:ascii="Segoe UI" w:hAnsi="Segoe UI" w:cs="Segoe UI"/>
                <w:color w:val="000000"/>
              </w:rPr>
              <w:t>非空，参照 User 表 user_id，级联删除（用户删除则评论同步删除）</w:t>
            </w:r>
          </w:p>
        </w:tc>
      </w:tr>
      <w:tr w14:paraId="6C20D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7D9D1447">
            <w:pPr>
              <w:rPr>
                <w:rFonts w:hint="eastAsia"/>
              </w:rPr>
            </w:pPr>
            <w:r>
              <w:rPr>
                <w:rFonts w:ascii="Segoe UI" w:hAnsi="Segoe UI" w:cs="Segoe UI"/>
                <w:color w:val="000000"/>
              </w:rPr>
              <w:t>3</w:t>
            </w:r>
          </w:p>
        </w:tc>
        <w:tc>
          <w:tcPr>
            <w:tcW w:w="2469" w:type="dxa"/>
            <w:vAlign w:val="center"/>
          </w:tcPr>
          <w:p w14:paraId="53DC8979">
            <w:pPr>
              <w:rPr>
                <w:rFonts w:hint="eastAsia"/>
              </w:rPr>
            </w:pPr>
            <w:r>
              <w:rPr>
                <w:rFonts w:ascii="Segoe UI" w:hAnsi="Segoe UI" w:cs="Segoe UI"/>
                <w:color w:val="000000"/>
              </w:rPr>
              <w:t>note_id</w:t>
            </w:r>
          </w:p>
        </w:tc>
        <w:tc>
          <w:tcPr>
            <w:tcW w:w="1300" w:type="dxa"/>
            <w:vAlign w:val="center"/>
          </w:tcPr>
          <w:p w14:paraId="2AE385CE">
            <w:pPr>
              <w:rPr>
                <w:rFonts w:hint="eastAsia"/>
              </w:rPr>
            </w:pPr>
            <w:r>
              <w:rPr>
                <w:rFonts w:ascii="Segoe UI" w:hAnsi="Segoe UI" w:cs="Segoe UI"/>
                <w:color w:val="000000"/>
              </w:rPr>
              <w:t>VARCHAR</w:t>
            </w:r>
          </w:p>
        </w:tc>
        <w:tc>
          <w:tcPr>
            <w:tcW w:w="624" w:type="dxa"/>
            <w:vAlign w:val="center"/>
          </w:tcPr>
          <w:p w14:paraId="1E9A37F9">
            <w:pPr>
              <w:rPr>
                <w:rFonts w:hint="eastAsia"/>
              </w:rPr>
            </w:pPr>
            <w:r>
              <w:rPr>
                <w:rFonts w:ascii="Segoe UI" w:hAnsi="Segoe UI" w:cs="Segoe UI"/>
                <w:color w:val="000000"/>
              </w:rPr>
              <w:t>32</w:t>
            </w:r>
          </w:p>
        </w:tc>
        <w:tc>
          <w:tcPr>
            <w:tcW w:w="491" w:type="dxa"/>
            <w:vAlign w:val="center"/>
          </w:tcPr>
          <w:p w14:paraId="2DD30EB0">
            <w:pPr>
              <w:rPr>
                <w:rFonts w:hint="eastAsia"/>
              </w:rPr>
            </w:pPr>
            <w:r>
              <w:rPr>
                <w:rFonts w:ascii="Segoe UI" w:hAnsi="Segoe UI" w:cs="Segoe UI"/>
                <w:color w:val="000000"/>
              </w:rPr>
              <w:t>否</w:t>
            </w:r>
          </w:p>
        </w:tc>
        <w:tc>
          <w:tcPr>
            <w:tcW w:w="1239" w:type="dxa"/>
            <w:vAlign w:val="center"/>
          </w:tcPr>
          <w:p w14:paraId="4D0A225F">
            <w:pPr>
              <w:rPr>
                <w:rFonts w:hint="eastAsia"/>
              </w:rPr>
            </w:pPr>
            <w:r>
              <w:rPr>
                <w:rFonts w:ascii="Segoe UI" w:hAnsi="Segoe UI" w:cs="Segoe UI"/>
                <w:color w:val="000000"/>
              </w:rPr>
              <w:t>关联帖子 ID（外键，关联 Note 表 note_id）</w:t>
            </w:r>
          </w:p>
        </w:tc>
        <w:tc>
          <w:tcPr>
            <w:tcW w:w="4019" w:type="dxa"/>
            <w:vAlign w:val="center"/>
          </w:tcPr>
          <w:p w14:paraId="08708DF4">
            <w:pPr>
              <w:rPr>
                <w:rFonts w:hint="eastAsia"/>
              </w:rPr>
            </w:pPr>
            <w:r>
              <w:rPr>
                <w:rFonts w:ascii="Segoe UI" w:hAnsi="Segoe UI" w:cs="Segoe UI"/>
                <w:color w:val="000000"/>
              </w:rPr>
              <w:t>非空，评论属于某条具体帖子，删除帖子时级联删除评论</w:t>
            </w:r>
          </w:p>
        </w:tc>
      </w:tr>
      <w:tr w14:paraId="5E6F4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7FA2FD30">
            <w:pPr>
              <w:rPr>
                <w:rFonts w:hint="eastAsia"/>
              </w:rPr>
            </w:pPr>
            <w:r>
              <w:rPr>
                <w:rFonts w:ascii="Segoe UI" w:hAnsi="Segoe UI" w:cs="Segoe UI"/>
                <w:color w:val="000000"/>
              </w:rPr>
              <w:t>4</w:t>
            </w:r>
          </w:p>
        </w:tc>
        <w:tc>
          <w:tcPr>
            <w:tcW w:w="2469" w:type="dxa"/>
            <w:vAlign w:val="center"/>
          </w:tcPr>
          <w:p w14:paraId="0B41B90A">
            <w:pPr>
              <w:rPr>
                <w:rFonts w:hint="eastAsia"/>
              </w:rPr>
            </w:pPr>
            <w:r>
              <w:rPr>
                <w:rFonts w:ascii="Segoe UI" w:hAnsi="Segoe UI" w:cs="Segoe UI"/>
                <w:color w:val="000000"/>
              </w:rPr>
              <w:t>reply_to_comment_id</w:t>
            </w:r>
          </w:p>
        </w:tc>
        <w:tc>
          <w:tcPr>
            <w:tcW w:w="1300" w:type="dxa"/>
            <w:vAlign w:val="center"/>
          </w:tcPr>
          <w:p w14:paraId="10A2D157">
            <w:pPr>
              <w:rPr>
                <w:rFonts w:hint="eastAsia"/>
              </w:rPr>
            </w:pPr>
            <w:r>
              <w:rPr>
                <w:rFonts w:ascii="Segoe UI" w:hAnsi="Segoe UI" w:cs="Segoe UI"/>
                <w:color w:val="000000"/>
              </w:rPr>
              <w:t>VARCHAR</w:t>
            </w:r>
          </w:p>
        </w:tc>
        <w:tc>
          <w:tcPr>
            <w:tcW w:w="624" w:type="dxa"/>
            <w:vAlign w:val="center"/>
          </w:tcPr>
          <w:p w14:paraId="4400B3B7">
            <w:pPr>
              <w:rPr>
                <w:rFonts w:hint="eastAsia"/>
              </w:rPr>
            </w:pPr>
            <w:r>
              <w:rPr>
                <w:rFonts w:ascii="Segoe UI" w:hAnsi="Segoe UI" w:cs="Segoe UI"/>
                <w:color w:val="000000"/>
              </w:rPr>
              <w:t>32</w:t>
            </w:r>
          </w:p>
        </w:tc>
        <w:tc>
          <w:tcPr>
            <w:tcW w:w="491" w:type="dxa"/>
            <w:vAlign w:val="center"/>
          </w:tcPr>
          <w:p w14:paraId="2A6F5C11">
            <w:pPr>
              <w:rPr>
                <w:rFonts w:hint="eastAsia"/>
              </w:rPr>
            </w:pPr>
            <w:r>
              <w:rPr>
                <w:rFonts w:ascii="Segoe UI" w:hAnsi="Segoe UI" w:cs="Segoe UI"/>
                <w:color w:val="000000"/>
              </w:rPr>
              <w:t>是</w:t>
            </w:r>
          </w:p>
        </w:tc>
        <w:tc>
          <w:tcPr>
            <w:tcW w:w="1239" w:type="dxa"/>
            <w:vAlign w:val="center"/>
          </w:tcPr>
          <w:p w14:paraId="2D709445">
            <w:pPr>
              <w:rPr>
                <w:rFonts w:hint="eastAsia"/>
              </w:rPr>
            </w:pPr>
            <w:r>
              <w:rPr>
                <w:rFonts w:ascii="Segoe UI" w:hAnsi="Segoe UI" w:cs="Segoe UI"/>
                <w:color w:val="000000"/>
              </w:rPr>
              <w:t>回复的目标评论 ID（自关联）</w:t>
            </w:r>
          </w:p>
        </w:tc>
        <w:tc>
          <w:tcPr>
            <w:tcW w:w="4019" w:type="dxa"/>
            <w:vAlign w:val="center"/>
          </w:tcPr>
          <w:p w14:paraId="78CFBF6A">
            <w:pPr>
              <w:rPr>
                <w:rFonts w:hint="eastAsia"/>
              </w:rPr>
            </w:pPr>
            <w:r>
              <w:rPr>
                <w:rFonts w:ascii="Segoe UI" w:hAnsi="Segoe UI" w:cs="Segoe UI"/>
                <w:color w:val="000000"/>
              </w:rPr>
              <w:t>可空，默认</w:t>
            </w:r>
            <w:r>
              <w:rPr>
                <w:rStyle w:val="16"/>
                <w:rFonts w:ascii="Consolas" w:hAnsi="Consolas"/>
                <w:color w:val="000000"/>
                <w:sz w:val="21"/>
                <w:szCs w:val="21"/>
              </w:rPr>
              <w:t>NULL</w:t>
            </w:r>
            <w:r>
              <w:rPr>
                <w:rFonts w:ascii="Segoe UI" w:hAnsi="Segoe UI" w:cs="Segoe UI"/>
                <w:color w:val="000000"/>
              </w:rPr>
              <w:t>表示一级评论；非空时指向被回复的评论 ID</w:t>
            </w:r>
            <w:r>
              <w:rPr>
                <w:rFonts w:hint="eastAsia" w:ascii="Segoe UI" w:hAnsi="Segoe UI" w:cs="Segoe UI"/>
                <w:color w:val="000000"/>
              </w:rPr>
              <w:t>，</w:t>
            </w:r>
            <w:r>
              <w:rPr>
                <w:rFonts w:ascii="Segoe UI" w:hAnsi="Segoe UI" w:cs="Segoe UI"/>
                <w:color w:val="000000"/>
              </w:rPr>
              <w:t>形成楼中楼结构</w:t>
            </w:r>
          </w:p>
        </w:tc>
      </w:tr>
      <w:tr w14:paraId="49A0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650AA996">
            <w:pPr>
              <w:rPr>
                <w:rFonts w:hint="eastAsia"/>
              </w:rPr>
            </w:pPr>
            <w:r>
              <w:rPr>
                <w:rFonts w:ascii="Segoe UI" w:hAnsi="Segoe UI" w:cs="Segoe UI"/>
                <w:color w:val="000000"/>
              </w:rPr>
              <w:t>5</w:t>
            </w:r>
          </w:p>
        </w:tc>
        <w:tc>
          <w:tcPr>
            <w:tcW w:w="2469" w:type="dxa"/>
            <w:vAlign w:val="center"/>
          </w:tcPr>
          <w:p w14:paraId="79F0091C">
            <w:pPr>
              <w:rPr>
                <w:rFonts w:hint="eastAsia"/>
              </w:rPr>
            </w:pPr>
            <w:r>
              <w:rPr>
                <w:rFonts w:ascii="Segoe UI" w:hAnsi="Segoe UI" w:cs="Segoe UI"/>
                <w:color w:val="000000"/>
              </w:rPr>
              <w:t>comment_content</w:t>
            </w:r>
          </w:p>
        </w:tc>
        <w:tc>
          <w:tcPr>
            <w:tcW w:w="1300" w:type="dxa"/>
            <w:vAlign w:val="center"/>
          </w:tcPr>
          <w:p w14:paraId="5470D71A">
            <w:pPr>
              <w:rPr>
                <w:rFonts w:hint="eastAsia"/>
              </w:rPr>
            </w:pPr>
            <w:r>
              <w:rPr>
                <w:rFonts w:ascii="Segoe UI" w:hAnsi="Segoe UI" w:cs="Segoe UI"/>
                <w:color w:val="000000"/>
              </w:rPr>
              <w:t>VARCHAR</w:t>
            </w:r>
          </w:p>
        </w:tc>
        <w:tc>
          <w:tcPr>
            <w:tcW w:w="624" w:type="dxa"/>
            <w:vAlign w:val="center"/>
          </w:tcPr>
          <w:p w14:paraId="3647BC80">
            <w:pPr>
              <w:rPr>
                <w:rFonts w:hint="eastAsia"/>
              </w:rPr>
            </w:pPr>
            <w:r>
              <w:rPr>
                <w:rFonts w:ascii="Segoe UI" w:hAnsi="Segoe UI" w:cs="Segoe UI"/>
                <w:color w:val="000000"/>
              </w:rPr>
              <w:t>200</w:t>
            </w:r>
          </w:p>
        </w:tc>
        <w:tc>
          <w:tcPr>
            <w:tcW w:w="491" w:type="dxa"/>
            <w:vAlign w:val="center"/>
          </w:tcPr>
          <w:p w14:paraId="01F0D162">
            <w:pPr>
              <w:rPr>
                <w:rFonts w:hint="eastAsia"/>
              </w:rPr>
            </w:pPr>
            <w:r>
              <w:rPr>
                <w:rFonts w:ascii="Segoe UI" w:hAnsi="Segoe UI" w:cs="Segoe UI"/>
                <w:color w:val="000000"/>
              </w:rPr>
              <w:t>否</w:t>
            </w:r>
          </w:p>
        </w:tc>
        <w:tc>
          <w:tcPr>
            <w:tcW w:w="1239" w:type="dxa"/>
            <w:vAlign w:val="center"/>
          </w:tcPr>
          <w:p w14:paraId="730C67EB">
            <w:pPr>
              <w:rPr>
                <w:rFonts w:hint="eastAsia"/>
              </w:rPr>
            </w:pPr>
            <w:r>
              <w:rPr>
                <w:rFonts w:ascii="Segoe UI" w:hAnsi="Segoe UI" w:cs="Segoe UI"/>
                <w:color w:val="000000"/>
              </w:rPr>
              <w:t>评论内容</w:t>
            </w:r>
          </w:p>
        </w:tc>
        <w:tc>
          <w:tcPr>
            <w:tcW w:w="4019" w:type="dxa"/>
            <w:vAlign w:val="center"/>
          </w:tcPr>
          <w:p w14:paraId="62FA1F91">
            <w:pPr>
              <w:rPr>
                <w:rFonts w:hint="eastAsia"/>
              </w:rPr>
            </w:pPr>
            <w:r>
              <w:rPr>
                <w:rFonts w:ascii="Segoe UI" w:hAnsi="Segoe UI" w:cs="Segoe UI"/>
                <w:color w:val="000000"/>
              </w:rPr>
              <w:t>2-200 字符，禁止敏感词，支持文字回复</w:t>
            </w:r>
          </w:p>
        </w:tc>
      </w:tr>
      <w:tr w14:paraId="73942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dxa"/>
            <w:vAlign w:val="center"/>
          </w:tcPr>
          <w:p w14:paraId="06C1B52A">
            <w:pPr>
              <w:rPr>
                <w:rFonts w:hint="eastAsia"/>
              </w:rPr>
            </w:pPr>
            <w:r>
              <w:rPr>
                <w:rFonts w:ascii="Segoe UI" w:hAnsi="Segoe UI" w:cs="Segoe UI"/>
                <w:color w:val="000000"/>
              </w:rPr>
              <w:t>6</w:t>
            </w:r>
          </w:p>
        </w:tc>
        <w:tc>
          <w:tcPr>
            <w:tcW w:w="2469" w:type="dxa"/>
            <w:vAlign w:val="center"/>
          </w:tcPr>
          <w:p w14:paraId="7669CBC5">
            <w:pPr>
              <w:rPr>
                <w:rFonts w:hint="eastAsia"/>
              </w:rPr>
            </w:pPr>
            <w:r>
              <w:rPr>
                <w:rFonts w:ascii="Segoe UI" w:hAnsi="Segoe UI" w:cs="Segoe UI"/>
                <w:color w:val="000000"/>
              </w:rPr>
              <w:t>total_likes</w:t>
            </w:r>
          </w:p>
        </w:tc>
        <w:tc>
          <w:tcPr>
            <w:tcW w:w="1300" w:type="dxa"/>
            <w:vAlign w:val="center"/>
          </w:tcPr>
          <w:p w14:paraId="2B6E7EC4">
            <w:pPr>
              <w:rPr>
                <w:rFonts w:hint="eastAsia"/>
              </w:rPr>
            </w:pPr>
            <w:r>
              <w:rPr>
                <w:rFonts w:ascii="Segoe UI" w:hAnsi="Segoe UI" w:cs="Segoe UI"/>
                <w:color w:val="000000"/>
              </w:rPr>
              <w:t>INT</w:t>
            </w:r>
          </w:p>
        </w:tc>
        <w:tc>
          <w:tcPr>
            <w:tcW w:w="624" w:type="dxa"/>
            <w:vAlign w:val="center"/>
          </w:tcPr>
          <w:p w14:paraId="0A77EBBA">
            <w:pPr>
              <w:rPr>
                <w:rFonts w:hint="eastAsia"/>
              </w:rPr>
            </w:pPr>
            <w:r>
              <w:rPr>
                <w:rFonts w:ascii="Segoe UI" w:hAnsi="Segoe UI" w:cs="Segoe UI"/>
                <w:color w:val="000000"/>
              </w:rPr>
              <w:t>11</w:t>
            </w:r>
          </w:p>
        </w:tc>
        <w:tc>
          <w:tcPr>
            <w:tcW w:w="491" w:type="dxa"/>
            <w:vAlign w:val="center"/>
          </w:tcPr>
          <w:p w14:paraId="41A9209D">
            <w:pPr>
              <w:rPr>
                <w:rFonts w:hint="eastAsia"/>
              </w:rPr>
            </w:pPr>
            <w:r>
              <w:rPr>
                <w:rFonts w:ascii="Segoe UI" w:hAnsi="Segoe UI" w:cs="Segoe UI"/>
                <w:color w:val="000000"/>
              </w:rPr>
              <w:t>否</w:t>
            </w:r>
          </w:p>
        </w:tc>
        <w:tc>
          <w:tcPr>
            <w:tcW w:w="1239" w:type="dxa"/>
            <w:vAlign w:val="center"/>
          </w:tcPr>
          <w:p w14:paraId="6BC4162C">
            <w:pPr>
              <w:rPr>
                <w:rFonts w:hint="eastAsia"/>
              </w:rPr>
            </w:pPr>
            <w:r>
              <w:rPr>
                <w:rFonts w:ascii="Segoe UI" w:hAnsi="Segoe UI" w:cs="Segoe UI"/>
                <w:color w:val="000000"/>
              </w:rPr>
              <w:t>评论点赞总数</w:t>
            </w:r>
          </w:p>
        </w:tc>
        <w:tc>
          <w:tcPr>
            <w:tcW w:w="4019" w:type="dxa"/>
            <w:vAlign w:val="center"/>
          </w:tcPr>
          <w:p w14:paraId="227E631E">
            <w:pPr>
              <w:rPr>
                <w:rFonts w:hint="eastAsia"/>
              </w:rPr>
            </w:pPr>
            <w:r>
              <w:rPr>
                <w:rFonts w:ascii="Segoe UI" w:hAnsi="Segoe UI" w:cs="Segoe UI"/>
                <w:color w:val="000000"/>
              </w:rPr>
              <w:t>默认 0，每次用户点赞后 + 1，评论显示</w:t>
            </w:r>
          </w:p>
        </w:tc>
      </w:tr>
    </w:tbl>
    <w:p w14:paraId="3DF62BCD">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49" w:name="_Toc197876112"/>
      <w:r>
        <w:drawing>
          <wp:inline distT="0" distB="0" distL="114300" distR="114300">
            <wp:extent cx="5272405" cy="2386330"/>
            <wp:effectExtent l="0" t="0" r="4445" b="4445"/>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98"/>
                    <a:stretch>
                      <a:fillRect/>
                    </a:stretch>
                  </pic:blipFill>
                  <pic:spPr>
                    <a:xfrm>
                      <a:off x="0" y="0"/>
                      <a:ext cx="5272405" cy="2386330"/>
                    </a:xfrm>
                    <a:prstGeom prst="rect">
                      <a:avLst/>
                    </a:prstGeom>
                    <a:noFill/>
                    <a:ln>
                      <a:noFill/>
                    </a:ln>
                  </pic:spPr>
                </pic:pic>
              </a:graphicData>
            </a:graphic>
          </wp:inline>
        </w:drawing>
      </w:r>
    </w:p>
    <w:p w14:paraId="380250EB">
      <w:pPr>
        <w:pStyle w:val="3"/>
        <w:numPr>
          <w:numId w:val="0"/>
        </w:numPr>
        <w:spacing w:before="60" w:after="60" w:line="120" w:lineRule="auto"/>
        <w:ind w:left="0"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5.2.2.4</w:t>
      </w:r>
      <w:r>
        <w:rPr>
          <w:rFonts w:hint="eastAsia" w:ascii="Arial" w:hAnsi="Arial" w:eastAsia="宋体" w:cstheme="minorBidi"/>
          <w:b/>
          <w:color w:val="auto"/>
          <w:sz w:val="28"/>
          <w:szCs w:val="24"/>
        </w:rPr>
        <w:t>帖子的点赞</w:t>
      </w:r>
      <w:bookmarkEnd w:id="149"/>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
        <w:gridCol w:w="2300"/>
        <w:gridCol w:w="1296"/>
        <w:gridCol w:w="607"/>
        <w:gridCol w:w="491"/>
        <w:gridCol w:w="1218"/>
        <w:gridCol w:w="4229"/>
      </w:tblGrid>
      <w:tr w14:paraId="275A7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15343CB8">
            <w:pPr>
              <w:rPr>
                <w:rFonts w:hint="eastAsia"/>
              </w:rPr>
            </w:pPr>
            <w:r>
              <w:rPr>
                <w:rStyle w:val="15"/>
                <w:rFonts w:ascii="Segoe UI" w:hAnsi="Segoe UI" w:cs="Segoe UI"/>
                <w:color w:val="000000"/>
              </w:rPr>
              <w:t>序号</w:t>
            </w:r>
          </w:p>
        </w:tc>
        <w:tc>
          <w:tcPr>
            <w:tcW w:w="2300" w:type="dxa"/>
            <w:vAlign w:val="center"/>
          </w:tcPr>
          <w:p w14:paraId="031DBB4F">
            <w:pPr>
              <w:rPr>
                <w:rFonts w:hint="eastAsia"/>
              </w:rPr>
            </w:pPr>
            <w:r>
              <w:rPr>
                <w:rStyle w:val="15"/>
                <w:rFonts w:ascii="Segoe UI" w:hAnsi="Segoe UI" w:cs="Segoe UI"/>
                <w:color w:val="000000"/>
              </w:rPr>
              <w:t>字段名</w:t>
            </w:r>
          </w:p>
        </w:tc>
        <w:tc>
          <w:tcPr>
            <w:tcW w:w="1296" w:type="dxa"/>
            <w:vAlign w:val="center"/>
          </w:tcPr>
          <w:p w14:paraId="72C77D1E">
            <w:pPr>
              <w:rPr>
                <w:rFonts w:hint="eastAsia"/>
              </w:rPr>
            </w:pPr>
            <w:r>
              <w:rPr>
                <w:rStyle w:val="15"/>
                <w:rFonts w:ascii="Segoe UI" w:hAnsi="Segoe UI" w:cs="Segoe UI"/>
                <w:color w:val="000000"/>
              </w:rPr>
              <w:t>字段类型</w:t>
            </w:r>
          </w:p>
        </w:tc>
        <w:tc>
          <w:tcPr>
            <w:tcW w:w="607" w:type="dxa"/>
            <w:vAlign w:val="center"/>
          </w:tcPr>
          <w:p w14:paraId="332896E8">
            <w:pPr>
              <w:rPr>
                <w:rFonts w:hint="eastAsia"/>
              </w:rPr>
            </w:pPr>
            <w:r>
              <w:rPr>
                <w:rStyle w:val="15"/>
                <w:rFonts w:ascii="Segoe UI" w:hAnsi="Segoe UI" w:cs="Segoe UI"/>
                <w:color w:val="000000"/>
              </w:rPr>
              <w:t>宽度</w:t>
            </w:r>
          </w:p>
        </w:tc>
        <w:tc>
          <w:tcPr>
            <w:tcW w:w="491" w:type="dxa"/>
            <w:vAlign w:val="center"/>
          </w:tcPr>
          <w:p w14:paraId="64161295">
            <w:pPr>
              <w:rPr>
                <w:rFonts w:hint="eastAsia"/>
              </w:rPr>
            </w:pPr>
            <w:r>
              <w:rPr>
                <w:rStyle w:val="15"/>
                <w:rFonts w:ascii="Segoe UI" w:hAnsi="Segoe UI" w:cs="Segoe UI"/>
                <w:color w:val="000000"/>
              </w:rPr>
              <w:t>能否为空</w:t>
            </w:r>
          </w:p>
        </w:tc>
        <w:tc>
          <w:tcPr>
            <w:tcW w:w="1218" w:type="dxa"/>
            <w:vAlign w:val="center"/>
          </w:tcPr>
          <w:p w14:paraId="4F808927">
            <w:pPr>
              <w:rPr>
                <w:rFonts w:hint="eastAsia"/>
              </w:rPr>
            </w:pPr>
            <w:r>
              <w:rPr>
                <w:rStyle w:val="15"/>
                <w:rFonts w:ascii="Segoe UI" w:hAnsi="Segoe UI" w:cs="Segoe UI"/>
                <w:color w:val="000000"/>
              </w:rPr>
              <w:t>字段描述</w:t>
            </w:r>
          </w:p>
        </w:tc>
        <w:tc>
          <w:tcPr>
            <w:tcW w:w="4229" w:type="dxa"/>
            <w:vAlign w:val="center"/>
          </w:tcPr>
          <w:p w14:paraId="6273309A">
            <w:pPr>
              <w:rPr>
                <w:rFonts w:hint="eastAsia"/>
              </w:rPr>
            </w:pPr>
            <w:r>
              <w:rPr>
                <w:rStyle w:val="15"/>
                <w:rFonts w:ascii="Segoe UI" w:hAnsi="Segoe UI" w:cs="Segoe UI"/>
                <w:color w:val="000000"/>
              </w:rPr>
              <w:t>约束规则</w:t>
            </w:r>
          </w:p>
        </w:tc>
      </w:tr>
      <w:tr w14:paraId="5E553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30ADD7D8">
            <w:pPr>
              <w:rPr>
                <w:rFonts w:hint="eastAsia"/>
              </w:rPr>
            </w:pPr>
            <w:r>
              <w:rPr>
                <w:rFonts w:ascii="Segoe UI" w:hAnsi="Segoe UI" w:cs="Segoe UI"/>
                <w:color w:val="000000"/>
              </w:rPr>
              <w:t>1</w:t>
            </w:r>
          </w:p>
        </w:tc>
        <w:tc>
          <w:tcPr>
            <w:tcW w:w="2300" w:type="dxa"/>
            <w:vAlign w:val="center"/>
          </w:tcPr>
          <w:p w14:paraId="6F170D42">
            <w:pPr>
              <w:rPr>
                <w:rFonts w:hint="eastAsia"/>
              </w:rPr>
            </w:pPr>
            <w:r>
              <w:rPr>
                <w:rFonts w:ascii="Segoe UI" w:hAnsi="Segoe UI" w:cs="Segoe UI"/>
                <w:color w:val="000000"/>
              </w:rPr>
              <w:t>like_id</w:t>
            </w:r>
          </w:p>
        </w:tc>
        <w:tc>
          <w:tcPr>
            <w:tcW w:w="1296" w:type="dxa"/>
            <w:vAlign w:val="center"/>
          </w:tcPr>
          <w:p w14:paraId="1F1A8936">
            <w:pPr>
              <w:rPr>
                <w:rFonts w:hint="eastAsia"/>
              </w:rPr>
            </w:pPr>
            <w:r>
              <w:rPr>
                <w:rFonts w:ascii="Segoe UI" w:hAnsi="Segoe UI" w:cs="Segoe UI"/>
                <w:color w:val="000000"/>
              </w:rPr>
              <w:t>VARCHAR</w:t>
            </w:r>
          </w:p>
        </w:tc>
        <w:tc>
          <w:tcPr>
            <w:tcW w:w="607" w:type="dxa"/>
            <w:vAlign w:val="center"/>
          </w:tcPr>
          <w:p w14:paraId="0BB4AD72">
            <w:pPr>
              <w:rPr>
                <w:rFonts w:hint="eastAsia"/>
              </w:rPr>
            </w:pPr>
            <w:r>
              <w:rPr>
                <w:rFonts w:ascii="Segoe UI" w:hAnsi="Segoe UI" w:cs="Segoe UI"/>
                <w:color w:val="000000"/>
              </w:rPr>
              <w:t>32</w:t>
            </w:r>
          </w:p>
        </w:tc>
        <w:tc>
          <w:tcPr>
            <w:tcW w:w="491" w:type="dxa"/>
            <w:vAlign w:val="center"/>
          </w:tcPr>
          <w:p w14:paraId="7A80322B">
            <w:pPr>
              <w:rPr>
                <w:rFonts w:hint="eastAsia"/>
              </w:rPr>
            </w:pPr>
            <w:r>
              <w:rPr>
                <w:rFonts w:ascii="Segoe UI" w:hAnsi="Segoe UI" w:cs="Segoe UI"/>
                <w:color w:val="000000"/>
              </w:rPr>
              <w:t>否</w:t>
            </w:r>
          </w:p>
        </w:tc>
        <w:tc>
          <w:tcPr>
            <w:tcW w:w="1218" w:type="dxa"/>
            <w:vAlign w:val="center"/>
          </w:tcPr>
          <w:p w14:paraId="225F1BAA">
            <w:pPr>
              <w:rPr>
                <w:rFonts w:hint="eastAsia"/>
              </w:rPr>
            </w:pPr>
            <w:r>
              <w:rPr>
                <w:rFonts w:ascii="Segoe UI" w:hAnsi="Segoe UI" w:cs="Segoe UI"/>
                <w:color w:val="000000"/>
              </w:rPr>
              <w:t>点赞记录唯一标识</w:t>
            </w:r>
          </w:p>
        </w:tc>
        <w:tc>
          <w:tcPr>
            <w:tcW w:w="4229" w:type="dxa"/>
            <w:vAlign w:val="center"/>
          </w:tcPr>
          <w:p w14:paraId="4CACE0A0">
            <w:pPr>
              <w:rPr>
                <w:rFonts w:hint="eastAsia"/>
              </w:rPr>
            </w:pPr>
            <w:r>
              <w:rPr>
                <w:rFonts w:ascii="Segoe UI" w:hAnsi="Segoe UI" w:cs="Segoe UI"/>
                <w:color w:val="000000"/>
              </w:rPr>
              <w:t>UUID 生成如</w:t>
            </w:r>
            <w:r>
              <w:rPr>
                <w:rStyle w:val="16"/>
                <w:rFonts w:ascii="Consolas" w:hAnsi="Consolas"/>
                <w:color w:val="000000"/>
                <w:sz w:val="21"/>
                <w:szCs w:val="21"/>
              </w:rPr>
              <w:t>LIKE_20240508_NOTE_123</w:t>
            </w:r>
            <w:r>
              <w:rPr>
                <w:rFonts w:ascii="Segoe UI" w:hAnsi="Segoe UI" w:cs="Segoe UI"/>
                <w:color w:val="000000"/>
              </w:rPr>
              <w:t>，全局唯一，支持多内容类型点赞</w:t>
            </w:r>
          </w:p>
        </w:tc>
      </w:tr>
      <w:tr w14:paraId="45AF7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19F58CAB">
            <w:pPr>
              <w:rPr>
                <w:rFonts w:hint="eastAsia"/>
              </w:rPr>
            </w:pPr>
            <w:r>
              <w:rPr>
                <w:rFonts w:ascii="Segoe UI" w:hAnsi="Segoe UI" w:cs="Segoe UI"/>
                <w:color w:val="000000"/>
              </w:rPr>
              <w:t>2</w:t>
            </w:r>
          </w:p>
        </w:tc>
        <w:tc>
          <w:tcPr>
            <w:tcW w:w="2300" w:type="dxa"/>
            <w:vAlign w:val="center"/>
          </w:tcPr>
          <w:p w14:paraId="23B0FCFE">
            <w:pPr>
              <w:rPr>
                <w:rFonts w:hint="eastAsia"/>
              </w:rPr>
            </w:pPr>
            <w:r>
              <w:rPr>
                <w:rFonts w:ascii="Segoe UI" w:hAnsi="Segoe UI" w:cs="Segoe UI"/>
                <w:color w:val="000000"/>
              </w:rPr>
              <w:t>user_id</w:t>
            </w:r>
          </w:p>
        </w:tc>
        <w:tc>
          <w:tcPr>
            <w:tcW w:w="1296" w:type="dxa"/>
            <w:vAlign w:val="center"/>
          </w:tcPr>
          <w:p w14:paraId="53B163E6">
            <w:pPr>
              <w:rPr>
                <w:rFonts w:hint="eastAsia"/>
              </w:rPr>
            </w:pPr>
            <w:r>
              <w:rPr>
                <w:rFonts w:ascii="Segoe UI" w:hAnsi="Segoe UI" w:cs="Segoe UI"/>
                <w:color w:val="000000"/>
              </w:rPr>
              <w:t>VARCHAR</w:t>
            </w:r>
          </w:p>
        </w:tc>
        <w:tc>
          <w:tcPr>
            <w:tcW w:w="607" w:type="dxa"/>
            <w:vAlign w:val="center"/>
          </w:tcPr>
          <w:p w14:paraId="5352090E">
            <w:pPr>
              <w:rPr>
                <w:rFonts w:hint="eastAsia"/>
              </w:rPr>
            </w:pPr>
            <w:r>
              <w:rPr>
                <w:rFonts w:ascii="Segoe UI" w:hAnsi="Segoe UI" w:cs="Segoe UI"/>
                <w:color w:val="000000"/>
              </w:rPr>
              <w:t>20</w:t>
            </w:r>
          </w:p>
        </w:tc>
        <w:tc>
          <w:tcPr>
            <w:tcW w:w="491" w:type="dxa"/>
            <w:vAlign w:val="center"/>
          </w:tcPr>
          <w:p w14:paraId="36EEE5CA">
            <w:pPr>
              <w:rPr>
                <w:rFonts w:hint="eastAsia"/>
              </w:rPr>
            </w:pPr>
            <w:r>
              <w:rPr>
                <w:rFonts w:ascii="Segoe UI" w:hAnsi="Segoe UI" w:cs="Segoe UI"/>
                <w:color w:val="000000"/>
              </w:rPr>
              <w:t>否</w:t>
            </w:r>
          </w:p>
        </w:tc>
        <w:tc>
          <w:tcPr>
            <w:tcW w:w="1218" w:type="dxa"/>
            <w:vAlign w:val="center"/>
          </w:tcPr>
          <w:p w14:paraId="2316363B">
            <w:pPr>
              <w:rPr>
                <w:rFonts w:hint="eastAsia"/>
              </w:rPr>
            </w:pPr>
            <w:r>
              <w:rPr>
                <w:rFonts w:ascii="Segoe UI" w:hAnsi="Segoe UI" w:cs="Segoe UI"/>
                <w:color w:val="000000"/>
              </w:rPr>
              <w:t>点赞用户 ID（外键，关联 User 表 user_id）</w:t>
            </w:r>
          </w:p>
        </w:tc>
        <w:tc>
          <w:tcPr>
            <w:tcW w:w="4229" w:type="dxa"/>
            <w:vAlign w:val="center"/>
          </w:tcPr>
          <w:p w14:paraId="63F0BA7F">
            <w:pPr>
              <w:rPr>
                <w:rFonts w:hint="eastAsia"/>
              </w:rPr>
            </w:pPr>
            <w:r>
              <w:rPr>
                <w:rFonts w:ascii="Segoe UI" w:hAnsi="Segoe UI" w:cs="Segoe UI"/>
                <w:color w:val="000000"/>
              </w:rPr>
              <w:t>非空，参照 User 表 user_id，级联删除（用户删除则点赞记录同步删除）</w:t>
            </w:r>
          </w:p>
        </w:tc>
      </w:tr>
      <w:tr w14:paraId="36F1B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50B2F632">
            <w:pPr>
              <w:rPr>
                <w:rFonts w:hint="eastAsia"/>
              </w:rPr>
            </w:pPr>
            <w:r>
              <w:rPr>
                <w:rFonts w:ascii="Segoe UI" w:hAnsi="Segoe UI" w:cs="Segoe UI"/>
                <w:color w:val="000000"/>
              </w:rPr>
              <w:t>3</w:t>
            </w:r>
          </w:p>
        </w:tc>
        <w:tc>
          <w:tcPr>
            <w:tcW w:w="2300" w:type="dxa"/>
            <w:vAlign w:val="center"/>
          </w:tcPr>
          <w:p w14:paraId="429E9276">
            <w:pPr>
              <w:rPr>
                <w:rFonts w:hint="eastAsia"/>
              </w:rPr>
            </w:pPr>
            <w:r>
              <w:rPr>
                <w:rFonts w:ascii="Segoe UI" w:hAnsi="Segoe UI" w:cs="Segoe UI"/>
                <w:color w:val="000000"/>
              </w:rPr>
              <w:t>target_id</w:t>
            </w:r>
          </w:p>
        </w:tc>
        <w:tc>
          <w:tcPr>
            <w:tcW w:w="1296" w:type="dxa"/>
            <w:vAlign w:val="center"/>
          </w:tcPr>
          <w:p w14:paraId="225B907C">
            <w:pPr>
              <w:rPr>
                <w:rFonts w:hint="eastAsia"/>
              </w:rPr>
            </w:pPr>
            <w:r>
              <w:rPr>
                <w:rFonts w:ascii="Segoe UI" w:hAnsi="Segoe UI" w:cs="Segoe UI"/>
                <w:color w:val="000000"/>
              </w:rPr>
              <w:t>VARCHAR</w:t>
            </w:r>
          </w:p>
        </w:tc>
        <w:tc>
          <w:tcPr>
            <w:tcW w:w="607" w:type="dxa"/>
            <w:vAlign w:val="center"/>
          </w:tcPr>
          <w:p w14:paraId="7A78EE2B">
            <w:pPr>
              <w:rPr>
                <w:rFonts w:hint="eastAsia"/>
              </w:rPr>
            </w:pPr>
            <w:r>
              <w:rPr>
                <w:rFonts w:ascii="Segoe UI" w:hAnsi="Segoe UI" w:cs="Segoe UI"/>
                <w:color w:val="000000"/>
              </w:rPr>
              <w:t>32</w:t>
            </w:r>
          </w:p>
        </w:tc>
        <w:tc>
          <w:tcPr>
            <w:tcW w:w="491" w:type="dxa"/>
            <w:vAlign w:val="center"/>
          </w:tcPr>
          <w:p w14:paraId="7421EF1F">
            <w:pPr>
              <w:rPr>
                <w:rFonts w:hint="eastAsia"/>
              </w:rPr>
            </w:pPr>
            <w:r>
              <w:rPr>
                <w:rFonts w:ascii="Segoe UI" w:hAnsi="Segoe UI" w:cs="Segoe UI"/>
                <w:color w:val="000000"/>
              </w:rPr>
              <w:t>否</w:t>
            </w:r>
          </w:p>
        </w:tc>
        <w:tc>
          <w:tcPr>
            <w:tcW w:w="1218" w:type="dxa"/>
            <w:vAlign w:val="center"/>
          </w:tcPr>
          <w:p w14:paraId="225C5454">
            <w:pPr>
              <w:rPr>
                <w:rFonts w:hint="eastAsia"/>
              </w:rPr>
            </w:pPr>
            <w:r>
              <w:rPr>
                <w:rFonts w:ascii="Segoe UI" w:hAnsi="Segoe UI" w:cs="Segoe UI"/>
                <w:color w:val="000000"/>
              </w:rPr>
              <w:t>被点赞的目标 ID</w:t>
            </w:r>
            <w:r>
              <w:rPr>
                <w:rFonts w:hint="eastAsia" w:ascii="Segoe UI" w:hAnsi="Segoe UI" w:cs="Segoe UI"/>
                <w:color w:val="000000"/>
              </w:rPr>
              <w:t>包括</w:t>
            </w:r>
            <w:r>
              <w:rPr>
                <w:rFonts w:ascii="Segoe UI" w:hAnsi="Segoe UI" w:cs="Segoe UI"/>
                <w:color w:val="000000"/>
              </w:rPr>
              <w:t>评论 / 笔记等</w:t>
            </w:r>
          </w:p>
        </w:tc>
        <w:tc>
          <w:tcPr>
            <w:tcW w:w="4229" w:type="dxa"/>
            <w:vAlign w:val="center"/>
          </w:tcPr>
          <w:p w14:paraId="18036E5C">
            <w:pPr>
              <w:rPr>
                <w:rFonts w:hint="eastAsia"/>
              </w:rPr>
            </w:pPr>
            <w:r>
              <w:rPr>
                <w:rFonts w:ascii="Segoe UI" w:hAnsi="Segoe UI" w:cs="Segoe UI"/>
                <w:color w:val="000000"/>
              </w:rPr>
              <w:t xml:space="preserve">关联具体内容 ID如 </w:t>
            </w:r>
            <w:r>
              <w:rPr>
                <w:rFonts w:hint="eastAsia" w:ascii="Segoe UI" w:hAnsi="Segoe UI" w:cs="Segoe UI"/>
                <w:color w:val="000000"/>
              </w:rPr>
              <w:t>note</w:t>
            </w:r>
            <w:r>
              <w:rPr>
                <w:rFonts w:ascii="Segoe UI" w:hAnsi="Segoe UI" w:cs="Segoe UI"/>
                <w:color w:val="000000"/>
              </w:rPr>
              <w:t>_id、comment_id，根据</w:t>
            </w:r>
            <w:r>
              <w:rPr>
                <w:rStyle w:val="16"/>
                <w:rFonts w:ascii="Consolas" w:hAnsi="Consolas"/>
                <w:color w:val="000000"/>
                <w:sz w:val="21"/>
                <w:szCs w:val="21"/>
              </w:rPr>
              <w:t>target_type</w:t>
            </w:r>
            <w:r>
              <w:rPr>
                <w:rFonts w:ascii="Segoe UI" w:hAnsi="Segoe UI" w:cs="Segoe UI"/>
                <w:color w:val="000000"/>
              </w:rPr>
              <w:t>区分类型</w:t>
            </w:r>
          </w:p>
        </w:tc>
      </w:tr>
      <w:tr w14:paraId="18BC2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23935E79">
            <w:pPr>
              <w:rPr>
                <w:rFonts w:ascii="Segoe UI" w:hAnsi="Segoe UI" w:cs="Segoe UI"/>
                <w:color w:val="000000"/>
              </w:rPr>
            </w:pPr>
            <w:r>
              <w:rPr>
                <w:rFonts w:hint="eastAsia" w:ascii="Segoe UI" w:hAnsi="Segoe UI" w:cs="Segoe UI"/>
                <w:color w:val="000000"/>
              </w:rPr>
              <w:t>4</w:t>
            </w:r>
          </w:p>
        </w:tc>
        <w:tc>
          <w:tcPr>
            <w:tcW w:w="2300" w:type="dxa"/>
            <w:vAlign w:val="center"/>
          </w:tcPr>
          <w:p w14:paraId="09ADB6AE">
            <w:pPr>
              <w:rPr>
                <w:rFonts w:ascii="Segoe UI" w:hAnsi="Segoe UI" w:cs="Segoe UI"/>
                <w:color w:val="000000"/>
              </w:rPr>
            </w:pPr>
            <w:r>
              <w:rPr>
                <w:rFonts w:ascii="Segoe UI" w:hAnsi="Segoe UI" w:cs="Segoe UI"/>
                <w:color w:val="000000"/>
              </w:rPr>
              <w:t>total_</w:t>
            </w:r>
            <w:r>
              <w:rPr>
                <w:rFonts w:hint="eastAsia" w:ascii="Segoe UI" w:hAnsi="Segoe UI" w:cs="Segoe UI"/>
                <w:color w:val="000000"/>
              </w:rPr>
              <w:t>like</w:t>
            </w:r>
            <w:r>
              <w:rPr>
                <w:rFonts w:ascii="Segoe UI" w:hAnsi="Segoe UI" w:cs="Segoe UI"/>
                <w:color w:val="000000"/>
              </w:rPr>
              <w:t>s</w:t>
            </w:r>
          </w:p>
        </w:tc>
        <w:tc>
          <w:tcPr>
            <w:tcW w:w="1296" w:type="dxa"/>
            <w:vAlign w:val="center"/>
          </w:tcPr>
          <w:p w14:paraId="724FC919">
            <w:pPr>
              <w:rPr>
                <w:rFonts w:ascii="Segoe UI" w:hAnsi="Segoe UI" w:cs="Segoe UI"/>
                <w:color w:val="000000"/>
              </w:rPr>
            </w:pPr>
            <w:r>
              <w:rPr>
                <w:rFonts w:ascii="Segoe UI" w:hAnsi="Segoe UI" w:cs="Segoe UI"/>
                <w:color w:val="000000"/>
              </w:rPr>
              <w:t>INT</w:t>
            </w:r>
          </w:p>
        </w:tc>
        <w:tc>
          <w:tcPr>
            <w:tcW w:w="607" w:type="dxa"/>
            <w:vAlign w:val="center"/>
          </w:tcPr>
          <w:p w14:paraId="6BCE1A17">
            <w:pPr>
              <w:rPr>
                <w:rFonts w:ascii="Segoe UI" w:hAnsi="Segoe UI" w:cs="Segoe UI"/>
                <w:color w:val="000000"/>
              </w:rPr>
            </w:pPr>
            <w:r>
              <w:rPr>
                <w:rFonts w:ascii="Segoe UI" w:hAnsi="Segoe UI" w:cs="Segoe UI"/>
                <w:color w:val="000000"/>
              </w:rPr>
              <w:t>11</w:t>
            </w:r>
          </w:p>
        </w:tc>
        <w:tc>
          <w:tcPr>
            <w:tcW w:w="491" w:type="dxa"/>
            <w:vAlign w:val="center"/>
          </w:tcPr>
          <w:p w14:paraId="7E4FDFF6">
            <w:pPr>
              <w:rPr>
                <w:rFonts w:ascii="Segoe UI" w:hAnsi="Segoe UI" w:cs="Segoe UI"/>
                <w:color w:val="000000"/>
              </w:rPr>
            </w:pPr>
            <w:r>
              <w:rPr>
                <w:rFonts w:ascii="Segoe UI" w:hAnsi="Segoe UI" w:cs="Segoe UI"/>
                <w:color w:val="000000"/>
              </w:rPr>
              <w:t>否</w:t>
            </w:r>
          </w:p>
        </w:tc>
        <w:tc>
          <w:tcPr>
            <w:tcW w:w="1218" w:type="dxa"/>
            <w:vAlign w:val="center"/>
          </w:tcPr>
          <w:p w14:paraId="6725F75A">
            <w:pPr>
              <w:rPr>
                <w:rFonts w:ascii="Segoe UI" w:hAnsi="Segoe UI" w:cs="Segoe UI"/>
                <w:color w:val="000000"/>
              </w:rPr>
            </w:pPr>
            <w:r>
              <w:rPr>
                <w:rFonts w:hint="eastAsia" w:ascii="Segoe UI" w:hAnsi="Segoe UI" w:cs="Segoe UI"/>
                <w:color w:val="000000"/>
              </w:rPr>
              <w:t>笔记点赞</w:t>
            </w:r>
            <w:r>
              <w:rPr>
                <w:rFonts w:ascii="Segoe UI" w:hAnsi="Segoe UI" w:cs="Segoe UI"/>
                <w:color w:val="000000"/>
              </w:rPr>
              <w:t>总数</w:t>
            </w:r>
          </w:p>
        </w:tc>
        <w:tc>
          <w:tcPr>
            <w:tcW w:w="4229" w:type="dxa"/>
            <w:vAlign w:val="center"/>
          </w:tcPr>
          <w:p w14:paraId="6114E6FD">
            <w:pPr>
              <w:rPr>
                <w:rFonts w:ascii="Segoe UI" w:hAnsi="Segoe UI" w:cs="Segoe UI"/>
                <w:color w:val="000000"/>
              </w:rPr>
            </w:pPr>
            <w:r>
              <w:rPr>
                <w:rFonts w:ascii="Segoe UI" w:hAnsi="Segoe UI" w:cs="Segoe UI"/>
                <w:color w:val="000000"/>
              </w:rPr>
              <w:t>默认 0，每次用户</w:t>
            </w:r>
            <w:r>
              <w:rPr>
                <w:rFonts w:hint="eastAsia" w:ascii="Segoe UI" w:hAnsi="Segoe UI" w:cs="Segoe UI"/>
                <w:color w:val="000000"/>
              </w:rPr>
              <w:t>点赞</w:t>
            </w:r>
            <w:r>
              <w:rPr>
                <w:rFonts w:ascii="Segoe UI" w:hAnsi="Segoe UI" w:cs="Segoe UI"/>
                <w:color w:val="000000"/>
              </w:rPr>
              <w:t>后 + 1，</w:t>
            </w:r>
            <w:r>
              <w:rPr>
                <w:rFonts w:hint="eastAsia" w:ascii="Segoe UI" w:hAnsi="Segoe UI" w:cs="Segoe UI"/>
                <w:color w:val="000000"/>
              </w:rPr>
              <w:t>笔记</w:t>
            </w:r>
            <w:r>
              <w:rPr>
                <w:rFonts w:ascii="Segoe UI" w:hAnsi="Segoe UI" w:cs="Segoe UI"/>
                <w:color w:val="000000"/>
              </w:rPr>
              <w:t>详情页显示</w:t>
            </w:r>
          </w:p>
        </w:tc>
      </w:tr>
    </w:tbl>
    <w:p w14:paraId="4F4C6FCF">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0" w:name="_Toc197876113"/>
      <w:r>
        <w:drawing>
          <wp:inline distT="0" distB="0" distL="114300" distR="114300">
            <wp:extent cx="4371975" cy="2705100"/>
            <wp:effectExtent l="0" t="0" r="0" b="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
                    <pic:cNvPicPr>
                      <a:picLocks noChangeAspect="1"/>
                    </pic:cNvPicPr>
                  </pic:nvPicPr>
                  <pic:blipFill>
                    <a:blip r:embed="rId99"/>
                    <a:stretch>
                      <a:fillRect/>
                    </a:stretch>
                  </pic:blipFill>
                  <pic:spPr>
                    <a:xfrm>
                      <a:off x="0" y="0"/>
                      <a:ext cx="4371975" cy="2705100"/>
                    </a:xfrm>
                    <a:prstGeom prst="rect">
                      <a:avLst/>
                    </a:prstGeom>
                    <a:noFill/>
                    <a:ln>
                      <a:noFill/>
                    </a:ln>
                  </pic:spPr>
                </pic:pic>
              </a:graphicData>
            </a:graphic>
          </wp:inline>
        </w:drawing>
      </w:r>
    </w:p>
    <w:p w14:paraId="2A25A3AC">
      <w:pPr>
        <w:pStyle w:val="3"/>
        <w:numPr>
          <w:numId w:val="0"/>
        </w:numPr>
        <w:spacing w:before="60" w:after="60" w:line="120" w:lineRule="auto"/>
        <w:ind w:left="0"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5.2.2.5</w:t>
      </w:r>
      <w:r>
        <w:rPr>
          <w:rFonts w:hint="eastAsia" w:ascii="Arial" w:hAnsi="Arial" w:eastAsia="宋体" w:cstheme="minorBidi"/>
          <w:b/>
          <w:color w:val="auto"/>
          <w:sz w:val="28"/>
          <w:szCs w:val="24"/>
        </w:rPr>
        <w:t>帖子的收藏</w:t>
      </w:r>
      <w:bookmarkEnd w:id="150"/>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
        <w:gridCol w:w="2299"/>
        <w:gridCol w:w="1296"/>
        <w:gridCol w:w="607"/>
        <w:gridCol w:w="491"/>
        <w:gridCol w:w="1220"/>
        <w:gridCol w:w="4228"/>
      </w:tblGrid>
      <w:tr w14:paraId="63C52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303CBBAE">
            <w:pPr>
              <w:rPr>
                <w:rFonts w:hint="eastAsia"/>
              </w:rPr>
            </w:pPr>
            <w:r>
              <w:rPr>
                <w:rStyle w:val="15"/>
                <w:rFonts w:ascii="Segoe UI" w:hAnsi="Segoe UI" w:cs="Segoe UI"/>
                <w:color w:val="000000"/>
              </w:rPr>
              <w:t>序号</w:t>
            </w:r>
          </w:p>
        </w:tc>
        <w:tc>
          <w:tcPr>
            <w:tcW w:w="2299" w:type="dxa"/>
            <w:vAlign w:val="center"/>
          </w:tcPr>
          <w:p w14:paraId="2FEC8351">
            <w:pPr>
              <w:rPr>
                <w:rFonts w:hint="eastAsia"/>
              </w:rPr>
            </w:pPr>
            <w:r>
              <w:rPr>
                <w:rStyle w:val="15"/>
                <w:rFonts w:ascii="Segoe UI" w:hAnsi="Segoe UI" w:cs="Segoe UI"/>
                <w:color w:val="000000"/>
              </w:rPr>
              <w:t>字段名</w:t>
            </w:r>
          </w:p>
        </w:tc>
        <w:tc>
          <w:tcPr>
            <w:tcW w:w="1296" w:type="dxa"/>
            <w:vAlign w:val="center"/>
          </w:tcPr>
          <w:p w14:paraId="3C6ACE21">
            <w:pPr>
              <w:rPr>
                <w:rFonts w:hint="eastAsia"/>
              </w:rPr>
            </w:pPr>
            <w:r>
              <w:rPr>
                <w:rStyle w:val="15"/>
                <w:rFonts w:ascii="Segoe UI" w:hAnsi="Segoe UI" w:cs="Segoe UI"/>
                <w:color w:val="000000"/>
              </w:rPr>
              <w:t>字段类型</w:t>
            </w:r>
          </w:p>
        </w:tc>
        <w:tc>
          <w:tcPr>
            <w:tcW w:w="607" w:type="dxa"/>
            <w:vAlign w:val="center"/>
          </w:tcPr>
          <w:p w14:paraId="068B9430">
            <w:pPr>
              <w:rPr>
                <w:rFonts w:hint="eastAsia"/>
              </w:rPr>
            </w:pPr>
            <w:r>
              <w:rPr>
                <w:rStyle w:val="15"/>
                <w:rFonts w:ascii="Segoe UI" w:hAnsi="Segoe UI" w:cs="Segoe UI"/>
                <w:color w:val="000000"/>
              </w:rPr>
              <w:t>宽度</w:t>
            </w:r>
          </w:p>
        </w:tc>
        <w:tc>
          <w:tcPr>
            <w:tcW w:w="491" w:type="dxa"/>
            <w:vAlign w:val="center"/>
          </w:tcPr>
          <w:p w14:paraId="61CEFCEC">
            <w:pPr>
              <w:rPr>
                <w:rFonts w:hint="eastAsia"/>
              </w:rPr>
            </w:pPr>
            <w:r>
              <w:rPr>
                <w:rStyle w:val="15"/>
                <w:rFonts w:ascii="Segoe UI" w:hAnsi="Segoe UI" w:cs="Segoe UI"/>
                <w:color w:val="000000"/>
              </w:rPr>
              <w:t>能否为空</w:t>
            </w:r>
          </w:p>
        </w:tc>
        <w:tc>
          <w:tcPr>
            <w:tcW w:w="1220" w:type="dxa"/>
            <w:vAlign w:val="center"/>
          </w:tcPr>
          <w:p w14:paraId="63304876">
            <w:pPr>
              <w:rPr>
                <w:rFonts w:hint="eastAsia"/>
              </w:rPr>
            </w:pPr>
            <w:r>
              <w:rPr>
                <w:rStyle w:val="15"/>
                <w:rFonts w:ascii="Segoe UI" w:hAnsi="Segoe UI" w:cs="Segoe UI"/>
                <w:color w:val="000000"/>
              </w:rPr>
              <w:t>字段描述</w:t>
            </w:r>
          </w:p>
        </w:tc>
        <w:tc>
          <w:tcPr>
            <w:tcW w:w="4228" w:type="dxa"/>
            <w:vAlign w:val="center"/>
          </w:tcPr>
          <w:p w14:paraId="505E2C97">
            <w:pPr>
              <w:rPr>
                <w:rFonts w:hint="eastAsia"/>
              </w:rPr>
            </w:pPr>
            <w:r>
              <w:rPr>
                <w:rStyle w:val="15"/>
                <w:rFonts w:ascii="Segoe UI" w:hAnsi="Segoe UI" w:cs="Segoe UI"/>
                <w:color w:val="000000"/>
              </w:rPr>
              <w:t>约束规则</w:t>
            </w:r>
          </w:p>
        </w:tc>
      </w:tr>
      <w:tr w14:paraId="576EE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5C5ABC28">
            <w:pPr>
              <w:rPr>
                <w:rFonts w:hint="eastAsia"/>
              </w:rPr>
            </w:pPr>
            <w:r>
              <w:rPr>
                <w:rFonts w:ascii="Segoe UI" w:hAnsi="Segoe UI" w:cs="Segoe UI"/>
                <w:color w:val="000000"/>
              </w:rPr>
              <w:t>1</w:t>
            </w:r>
          </w:p>
        </w:tc>
        <w:tc>
          <w:tcPr>
            <w:tcW w:w="2299" w:type="dxa"/>
            <w:vAlign w:val="center"/>
          </w:tcPr>
          <w:p w14:paraId="7CBAC9DD">
            <w:pPr>
              <w:rPr>
                <w:rFonts w:hint="eastAsia"/>
              </w:rPr>
            </w:pPr>
            <w:r>
              <w:rPr>
                <w:rFonts w:ascii="Segoe UI" w:hAnsi="Segoe UI" w:cs="Segoe UI"/>
                <w:color w:val="000000"/>
              </w:rPr>
              <w:t>collect_id</w:t>
            </w:r>
          </w:p>
        </w:tc>
        <w:tc>
          <w:tcPr>
            <w:tcW w:w="1296" w:type="dxa"/>
            <w:vAlign w:val="center"/>
          </w:tcPr>
          <w:p w14:paraId="5FF9C260">
            <w:pPr>
              <w:rPr>
                <w:rFonts w:hint="eastAsia"/>
              </w:rPr>
            </w:pPr>
            <w:r>
              <w:rPr>
                <w:rFonts w:ascii="Segoe UI" w:hAnsi="Segoe UI" w:cs="Segoe UI"/>
                <w:color w:val="000000"/>
              </w:rPr>
              <w:t>VARCHAR</w:t>
            </w:r>
          </w:p>
        </w:tc>
        <w:tc>
          <w:tcPr>
            <w:tcW w:w="607" w:type="dxa"/>
            <w:vAlign w:val="center"/>
          </w:tcPr>
          <w:p w14:paraId="2E432A36">
            <w:pPr>
              <w:rPr>
                <w:rFonts w:hint="eastAsia"/>
              </w:rPr>
            </w:pPr>
            <w:r>
              <w:rPr>
                <w:rFonts w:ascii="Segoe UI" w:hAnsi="Segoe UI" w:cs="Segoe UI"/>
                <w:color w:val="000000"/>
              </w:rPr>
              <w:t>32</w:t>
            </w:r>
          </w:p>
        </w:tc>
        <w:tc>
          <w:tcPr>
            <w:tcW w:w="491" w:type="dxa"/>
            <w:vAlign w:val="center"/>
          </w:tcPr>
          <w:p w14:paraId="034EBC98">
            <w:pPr>
              <w:rPr>
                <w:rFonts w:hint="eastAsia"/>
              </w:rPr>
            </w:pPr>
            <w:r>
              <w:rPr>
                <w:rFonts w:ascii="Segoe UI" w:hAnsi="Segoe UI" w:cs="Segoe UI"/>
                <w:color w:val="000000"/>
              </w:rPr>
              <w:t>否</w:t>
            </w:r>
          </w:p>
        </w:tc>
        <w:tc>
          <w:tcPr>
            <w:tcW w:w="1220" w:type="dxa"/>
            <w:vAlign w:val="center"/>
          </w:tcPr>
          <w:p w14:paraId="27186CAC">
            <w:pPr>
              <w:rPr>
                <w:rFonts w:hint="eastAsia"/>
              </w:rPr>
            </w:pPr>
            <w:r>
              <w:rPr>
                <w:rFonts w:ascii="Segoe UI" w:hAnsi="Segoe UI" w:cs="Segoe UI"/>
                <w:color w:val="000000"/>
              </w:rPr>
              <w:t>收藏记录唯一标识</w:t>
            </w:r>
          </w:p>
        </w:tc>
        <w:tc>
          <w:tcPr>
            <w:tcW w:w="4228" w:type="dxa"/>
            <w:vAlign w:val="center"/>
          </w:tcPr>
          <w:p w14:paraId="7309732A">
            <w:pPr>
              <w:rPr>
                <w:rFonts w:hint="eastAsia"/>
              </w:rPr>
            </w:pPr>
            <w:r>
              <w:rPr>
                <w:rFonts w:ascii="Segoe UI" w:hAnsi="Segoe UI" w:cs="Segoe UI"/>
                <w:color w:val="000000"/>
              </w:rPr>
              <w:t>UUID 生成如</w:t>
            </w:r>
            <w:r>
              <w:rPr>
                <w:rStyle w:val="16"/>
                <w:rFonts w:ascii="Consolas" w:hAnsi="Consolas"/>
                <w:color w:val="000000"/>
                <w:sz w:val="21"/>
                <w:szCs w:val="21"/>
              </w:rPr>
              <w:t>COLLECT_20240508_POST_123</w:t>
            </w:r>
            <w:r>
              <w:rPr>
                <w:rFonts w:ascii="Segoe UI" w:hAnsi="Segoe UI" w:cs="Segoe UI"/>
                <w:color w:val="000000"/>
              </w:rPr>
              <w:t>，全局唯一</w:t>
            </w:r>
          </w:p>
        </w:tc>
      </w:tr>
      <w:tr w14:paraId="7C0BC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39DC5C1C">
            <w:pPr>
              <w:rPr>
                <w:rFonts w:hint="eastAsia"/>
              </w:rPr>
            </w:pPr>
            <w:r>
              <w:rPr>
                <w:rFonts w:ascii="Segoe UI" w:hAnsi="Segoe UI" w:cs="Segoe UI"/>
                <w:color w:val="000000"/>
              </w:rPr>
              <w:t>2</w:t>
            </w:r>
          </w:p>
        </w:tc>
        <w:tc>
          <w:tcPr>
            <w:tcW w:w="2299" w:type="dxa"/>
            <w:vAlign w:val="center"/>
          </w:tcPr>
          <w:p w14:paraId="46D592B3">
            <w:pPr>
              <w:rPr>
                <w:rFonts w:hint="eastAsia"/>
              </w:rPr>
            </w:pPr>
            <w:r>
              <w:rPr>
                <w:rFonts w:ascii="Segoe UI" w:hAnsi="Segoe UI" w:cs="Segoe UI"/>
                <w:color w:val="000000"/>
              </w:rPr>
              <w:t>user_id</w:t>
            </w:r>
          </w:p>
        </w:tc>
        <w:tc>
          <w:tcPr>
            <w:tcW w:w="1296" w:type="dxa"/>
            <w:vAlign w:val="center"/>
          </w:tcPr>
          <w:p w14:paraId="1B030BED">
            <w:pPr>
              <w:rPr>
                <w:rFonts w:hint="eastAsia"/>
              </w:rPr>
            </w:pPr>
            <w:r>
              <w:rPr>
                <w:rFonts w:ascii="Segoe UI" w:hAnsi="Segoe UI" w:cs="Segoe UI"/>
                <w:color w:val="000000"/>
              </w:rPr>
              <w:t>VARCHAR</w:t>
            </w:r>
          </w:p>
        </w:tc>
        <w:tc>
          <w:tcPr>
            <w:tcW w:w="607" w:type="dxa"/>
            <w:vAlign w:val="center"/>
          </w:tcPr>
          <w:p w14:paraId="1B28A429">
            <w:pPr>
              <w:rPr>
                <w:rFonts w:hint="eastAsia"/>
              </w:rPr>
            </w:pPr>
            <w:r>
              <w:rPr>
                <w:rFonts w:ascii="Segoe UI" w:hAnsi="Segoe UI" w:cs="Segoe UI"/>
                <w:color w:val="000000"/>
              </w:rPr>
              <w:t>20</w:t>
            </w:r>
          </w:p>
        </w:tc>
        <w:tc>
          <w:tcPr>
            <w:tcW w:w="491" w:type="dxa"/>
            <w:vAlign w:val="center"/>
          </w:tcPr>
          <w:p w14:paraId="63982C2B">
            <w:pPr>
              <w:rPr>
                <w:rFonts w:hint="eastAsia"/>
              </w:rPr>
            </w:pPr>
            <w:r>
              <w:rPr>
                <w:rFonts w:ascii="Segoe UI" w:hAnsi="Segoe UI" w:cs="Segoe UI"/>
                <w:color w:val="000000"/>
              </w:rPr>
              <w:t>否</w:t>
            </w:r>
          </w:p>
        </w:tc>
        <w:tc>
          <w:tcPr>
            <w:tcW w:w="1220" w:type="dxa"/>
            <w:vAlign w:val="center"/>
          </w:tcPr>
          <w:p w14:paraId="1B875975">
            <w:pPr>
              <w:rPr>
                <w:rFonts w:hint="eastAsia"/>
              </w:rPr>
            </w:pPr>
            <w:r>
              <w:rPr>
                <w:rFonts w:ascii="Segoe UI" w:hAnsi="Segoe UI" w:cs="Segoe UI"/>
                <w:color w:val="000000"/>
              </w:rPr>
              <w:t>收藏用户 ID（外键，关联 User 表 user_id）</w:t>
            </w:r>
          </w:p>
        </w:tc>
        <w:tc>
          <w:tcPr>
            <w:tcW w:w="4228" w:type="dxa"/>
            <w:vAlign w:val="center"/>
          </w:tcPr>
          <w:p w14:paraId="335831EA">
            <w:pPr>
              <w:rPr>
                <w:rFonts w:hint="eastAsia"/>
              </w:rPr>
            </w:pPr>
            <w:r>
              <w:rPr>
                <w:rFonts w:ascii="Segoe UI" w:hAnsi="Segoe UI" w:cs="Segoe UI"/>
                <w:color w:val="000000"/>
              </w:rPr>
              <w:t>非空，参照 User 表</w:t>
            </w:r>
            <w:r>
              <w:rPr>
                <w:rStyle w:val="16"/>
                <w:rFonts w:ascii="Consolas" w:hAnsi="Consolas"/>
                <w:color w:val="000000"/>
                <w:sz w:val="21"/>
                <w:szCs w:val="21"/>
              </w:rPr>
              <w:t>user_id</w:t>
            </w:r>
            <w:r>
              <w:rPr>
                <w:rFonts w:ascii="Segoe UI" w:hAnsi="Segoe UI" w:cs="Segoe UI"/>
                <w:color w:val="000000"/>
              </w:rPr>
              <w:t>，级联删除（用户删除则收藏记录同步删除）</w:t>
            </w:r>
          </w:p>
        </w:tc>
      </w:tr>
      <w:tr w14:paraId="4FE8A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74FFD6E5">
            <w:pPr>
              <w:rPr>
                <w:rFonts w:hint="eastAsia"/>
              </w:rPr>
            </w:pPr>
            <w:r>
              <w:rPr>
                <w:rFonts w:ascii="Segoe UI" w:hAnsi="Segoe UI" w:cs="Segoe UI"/>
                <w:color w:val="000000"/>
              </w:rPr>
              <w:t>3</w:t>
            </w:r>
          </w:p>
        </w:tc>
        <w:tc>
          <w:tcPr>
            <w:tcW w:w="2299" w:type="dxa"/>
            <w:vAlign w:val="center"/>
          </w:tcPr>
          <w:p w14:paraId="7023926C">
            <w:pPr>
              <w:rPr>
                <w:rFonts w:hint="eastAsia"/>
              </w:rPr>
            </w:pPr>
            <w:r>
              <w:rPr>
                <w:rFonts w:ascii="Segoe UI" w:hAnsi="Segoe UI" w:cs="Segoe UI"/>
                <w:color w:val="000000"/>
              </w:rPr>
              <w:t>post_id</w:t>
            </w:r>
          </w:p>
        </w:tc>
        <w:tc>
          <w:tcPr>
            <w:tcW w:w="1296" w:type="dxa"/>
            <w:vAlign w:val="center"/>
          </w:tcPr>
          <w:p w14:paraId="6B561896">
            <w:pPr>
              <w:rPr>
                <w:rFonts w:hint="eastAsia"/>
              </w:rPr>
            </w:pPr>
            <w:r>
              <w:rPr>
                <w:rFonts w:ascii="Segoe UI" w:hAnsi="Segoe UI" w:cs="Segoe UI"/>
                <w:color w:val="000000"/>
              </w:rPr>
              <w:t>VARCHAR</w:t>
            </w:r>
          </w:p>
        </w:tc>
        <w:tc>
          <w:tcPr>
            <w:tcW w:w="607" w:type="dxa"/>
            <w:vAlign w:val="center"/>
          </w:tcPr>
          <w:p w14:paraId="5D2FEE1C">
            <w:pPr>
              <w:rPr>
                <w:rFonts w:hint="eastAsia"/>
              </w:rPr>
            </w:pPr>
            <w:r>
              <w:rPr>
                <w:rFonts w:ascii="Segoe UI" w:hAnsi="Segoe UI" w:cs="Segoe UI"/>
                <w:color w:val="000000"/>
              </w:rPr>
              <w:t>32</w:t>
            </w:r>
          </w:p>
        </w:tc>
        <w:tc>
          <w:tcPr>
            <w:tcW w:w="491" w:type="dxa"/>
            <w:vAlign w:val="center"/>
          </w:tcPr>
          <w:p w14:paraId="4DEBFB73">
            <w:pPr>
              <w:rPr>
                <w:rFonts w:hint="eastAsia"/>
              </w:rPr>
            </w:pPr>
            <w:r>
              <w:rPr>
                <w:rFonts w:ascii="Segoe UI" w:hAnsi="Segoe UI" w:cs="Segoe UI"/>
                <w:color w:val="000000"/>
              </w:rPr>
              <w:t>否</w:t>
            </w:r>
          </w:p>
        </w:tc>
        <w:tc>
          <w:tcPr>
            <w:tcW w:w="1220" w:type="dxa"/>
            <w:vAlign w:val="center"/>
          </w:tcPr>
          <w:p w14:paraId="6BBAC06D">
            <w:pPr>
              <w:rPr>
                <w:rFonts w:hint="eastAsia"/>
              </w:rPr>
            </w:pPr>
            <w:r>
              <w:rPr>
                <w:rFonts w:ascii="Segoe UI" w:hAnsi="Segoe UI" w:cs="Segoe UI"/>
                <w:color w:val="000000"/>
              </w:rPr>
              <w:t>被收藏的帖子 ID（外键，关联 Post 表 post_id）</w:t>
            </w:r>
          </w:p>
        </w:tc>
        <w:tc>
          <w:tcPr>
            <w:tcW w:w="4228" w:type="dxa"/>
            <w:vAlign w:val="center"/>
          </w:tcPr>
          <w:p w14:paraId="6FAFD022">
            <w:pPr>
              <w:rPr>
                <w:rFonts w:hint="eastAsia"/>
              </w:rPr>
            </w:pPr>
            <w:r>
              <w:rPr>
                <w:rFonts w:ascii="Segoe UI" w:hAnsi="Segoe UI" w:cs="Segoe UI"/>
                <w:color w:val="000000"/>
              </w:rPr>
              <w:t>非空，参照 Post 表</w:t>
            </w:r>
            <w:r>
              <w:rPr>
                <w:rStyle w:val="16"/>
                <w:rFonts w:ascii="Consolas" w:hAnsi="Consolas"/>
                <w:color w:val="000000"/>
                <w:sz w:val="21"/>
                <w:szCs w:val="21"/>
              </w:rPr>
              <w:t>post_id</w:t>
            </w:r>
            <w:r>
              <w:rPr>
                <w:rFonts w:ascii="Segoe UI" w:hAnsi="Segoe UI" w:cs="Segoe UI"/>
                <w:color w:val="000000"/>
              </w:rPr>
              <w:t>，级联删除（</w:t>
            </w:r>
            <w:r>
              <w:rPr>
                <w:rFonts w:hint="eastAsia" w:ascii="Segoe UI" w:hAnsi="Segoe UI" w:cs="Segoe UI"/>
                <w:color w:val="000000"/>
              </w:rPr>
              <w:t>笔记</w:t>
            </w:r>
            <w:r>
              <w:rPr>
                <w:rFonts w:ascii="Segoe UI" w:hAnsi="Segoe UI" w:cs="Segoe UI"/>
                <w:color w:val="000000"/>
              </w:rPr>
              <w:t>删除则收藏记录同步删除）</w:t>
            </w:r>
          </w:p>
        </w:tc>
      </w:tr>
      <w:tr w14:paraId="36CA7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 w:type="dxa"/>
            <w:vAlign w:val="center"/>
          </w:tcPr>
          <w:p w14:paraId="192B5870">
            <w:pPr>
              <w:rPr>
                <w:rFonts w:ascii="Segoe UI" w:hAnsi="Segoe UI" w:cs="Segoe UI"/>
                <w:color w:val="000000"/>
              </w:rPr>
            </w:pPr>
            <w:r>
              <w:rPr>
                <w:rFonts w:hint="eastAsia" w:ascii="Segoe UI" w:hAnsi="Segoe UI" w:cs="Segoe UI"/>
                <w:color w:val="000000"/>
              </w:rPr>
              <w:t>4</w:t>
            </w:r>
          </w:p>
        </w:tc>
        <w:tc>
          <w:tcPr>
            <w:tcW w:w="2299" w:type="dxa"/>
            <w:vAlign w:val="center"/>
          </w:tcPr>
          <w:p w14:paraId="4E6F405B">
            <w:pPr>
              <w:rPr>
                <w:rFonts w:ascii="Segoe UI" w:hAnsi="Segoe UI" w:cs="Segoe UI"/>
                <w:color w:val="000000"/>
              </w:rPr>
            </w:pPr>
            <w:r>
              <w:rPr>
                <w:rFonts w:ascii="Segoe UI" w:hAnsi="Segoe UI" w:cs="Segoe UI"/>
                <w:color w:val="000000"/>
              </w:rPr>
              <w:t>total_collects</w:t>
            </w:r>
          </w:p>
        </w:tc>
        <w:tc>
          <w:tcPr>
            <w:tcW w:w="1296" w:type="dxa"/>
            <w:vAlign w:val="center"/>
          </w:tcPr>
          <w:p w14:paraId="326C6D59">
            <w:pPr>
              <w:rPr>
                <w:rFonts w:ascii="Segoe UI" w:hAnsi="Segoe UI" w:cs="Segoe UI"/>
                <w:color w:val="000000"/>
              </w:rPr>
            </w:pPr>
            <w:r>
              <w:rPr>
                <w:rFonts w:ascii="Segoe UI" w:hAnsi="Segoe UI" w:cs="Segoe UI"/>
                <w:color w:val="000000"/>
              </w:rPr>
              <w:t>INT</w:t>
            </w:r>
          </w:p>
        </w:tc>
        <w:tc>
          <w:tcPr>
            <w:tcW w:w="607" w:type="dxa"/>
            <w:vAlign w:val="center"/>
          </w:tcPr>
          <w:p w14:paraId="74CA56C6">
            <w:pPr>
              <w:rPr>
                <w:rFonts w:ascii="Segoe UI" w:hAnsi="Segoe UI" w:cs="Segoe UI"/>
                <w:color w:val="000000"/>
              </w:rPr>
            </w:pPr>
            <w:r>
              <w:rPr>
                <w:rFonts w:ascii="Segoe UI" w:hAnsi="Segoe UI" w:cs="Segoe UI"/>
                <w:color w:val="000000"/>
              </w:rPr>
              <w:t>11</w:t>
            </w:r>
          </w:p>
        </w:tc>
        <w:tc>
          <w:tcPr>
            <w:tcW w:w="491" w:type="dxa"/>
            <w:vAlign w:val="center"/>
          </w:tcPr>
          <w:p w14:paraId="6EDCCF81">
            <w:pPr>
              <w:rPr>
                <w:rFonts w:ascii="Segoe UI" w:hAnsi="Segoe UI" w:cs="Segoe UI"/>
                <w:color w:val="000000"/>
              </w:rPr>
            </w:pPr>
            <w:r>
              <w:rPr>
                <w:rFonts w:ascii="Segoe UI" w:hAnsi="Segoe UI" w:cs="Segoe UI"/>
                <w:color w:val="000000"/>
              </w:rPr>
              <w:t>否</w:t>
            </w:r>
          </w:p>
        </w:tc>
        <w:tc>
          <w:tcPr>
            <w:tcW w:w="1220" w:type="dxa"/>
            <w:vAlign w:val="center"/>
          </w:tcPr>
          <w:p w14:paraId="09F9222D">
            <w:pPr>
              <w:rPr>
                <w:rFonts w:ascii="Segoe UI" w:hAnsi="Segoe UI" w:cs="Segoe UI"/>
                <w:color w:val="000000"/>
              </w:rPr>
            </w:pPr>
            <w:r>
              <w:rPr>
                <w:rFonts w:hint="eastAsia" w:ascii="Segoe UI" w:hAnsi="Segoe UI" w:cs="Segoe UI"/>
                <w:color w:val="000000"/>
              </w:rPr>
              <w:t>笔记</w:t>
            </w:r>
            <w:r>
              <w:rPr>
                <w:rFonts w:ascii="Segoe UI" w:hAnsi="Segoe UI" w:cs="Segoe UI"/>
                <w:color w:val="000000"/>
              </w:rPr>
              <w:t>收藏总数</w:t>
            </w:r>
          </w:p>
        </w:tc>
        <w:tc>
          <w:tcPr>
            <w:tcW w:w="4228" w:type="dxa"/>
            <w:vAlign w:val="center"/>
          </w:tcPr>
          <w:p w14:paraId="1802953D">
            <w:pPr>
              <w:rPr>
                <w:rFonts w:ascii="Segoe UI" w:hAnsi="Segoe UI" w:cs="Segoe UI"/>
                <w:color w:val="000000"/>
              </w:rPr>
            </w:pPr>
            <w:r>
              <w:rPr>
                <w:rFonts w:ascii="Segoe UI" w:hAnsi="Segoe UI" w:cs="Segoe UI"/>
                <w:color w:val="000000"/>
              </w:rPr>
              <w:t>默认 0，每次用户收藏后 + 1，</w:t>
            </w:r>
            <w:r>
              <w:rPr>
                <w:rFonts w:hint="eastAsia" w:ascii="Segoe UI" w:hAnsi="Segoe UI" w:cs="Segoe UI"/>
                <w:color w:val="000000"/>
              </w:rPr>
              <w:t>笔记</w:t>
            </w:r>
            <w:r>
              <w:rPr>
                <w:rFonts w:ascii="Segoe UI" w:hAnsi="Segoe UI" w:cs="Segoe UI"/>
                <w:color w:val="000000"/>
              </w:rPr>
              <w:t>详情页显示</w:t>
            </w:r>
          </w:p>
        </w:tc>
      </w:tr>
    </w:tbl>
    <w:p w14:paraId="3CA2BC0F">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1" w:name="_Toc197876114"/>
      <w:r>
        <w:drawing>
          <wp:inline distT="0" distB="0" distL="114300" distR="114300">
            <wp:extent cx="3648075" cy="2257425"/>
            <wp:effectExtent l="0" t="0" r="0" b="0"/>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100"/>
                    <a:stretch>
                      <a:fillRect/>
                    </a:stretch>
                  </pic:blipFill>
                  <pic:spPr>
                    <a:xfrm>
                      <a:off x="0" y="0"/>
                      <a:ext cx="3648075" cy="2257425"/>
                    </a:xfrm>
                    <a:prstGeom prst="rect">
                      <a:avLst/>
                    </a:prstGeom>
                    <a:noFill/>
                    <a:ln>
                      <a:noFill/>
                    </a:ln>
                  </pic:spPr>
                </pic:pic>
              </a:graphicData>
            </a:graphic>
          </wp:inline>
        </w:drawing>
      </w:r>
    </w:p>
    <w:p w14:paraId="3E8A3A91">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5.2.2.6</w:t>
      </w:r>
      <w:r>
        <w:rPr>
          <w:rFonts w:hint="eastAsia" w:ascii="Arial" w:hAnsi="Arial" w:eastAsia="宋体" w:cstheme="minorBidi"/>
          <w:b/>
          <w:color w:val="auto"/>
          <w:sz w:val="28"/>
          <w:szCs w:val="24"/>
        </w:rPr>
        <w:t>热门搜索</w:t>
      </w:r>
      <w:bookmarkEnd w:id="151"/>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
        <w:gridCol w:w="2253"/>
        <w:gridCol w:w="1294"/>
        <w:gridCol w:w="606"/>
        <w:gridCol w:w="482"/>
        <w:gridCol w:w="2061"/>
        <w:gridCol w:w="3453"/>
      </w:tblGrid>
      <w:tr w14:paraId="30B01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 w:type="dxa"/>
            <w:vAlign w:val="center"/>
          </w:tcPr>
          <w:p w14:paraId="0CD98BB5">
            <w:pPr>
              <w:rPr>
                <w:rFonts w:hint="eastAsia"/>
              </w:rPr>
            </w:pPr>
            <w:r>
              <w:rPr>
                <w:rStyle w:val="15"/>
                <w:rFonts w:ascii="Segoe UI" w:hAnsi="Segoe UI" w:cs="Segoe UI"/>
                <w:color w:val="000000"/>
              </w:rPr>
              <w:t>序号</w:t>
            </w:r>
          </w:p>
        </w:tc>
        <w:tc>
          <w:tcPr>
            <w:tcW w:w="2253" w:type="dxa"/>
            <w:vAlign w:val="center"/>
          </w:tcPr>
          <w:p w14:paraId="1FBA1242">
            <w:pPr>
              <w:rPr>
                <w:rFonts w:hint="eastAsia"/>
              </w:rPr>
            </w:pPr>
            <w:r>
              <w:rPr>
                <w:rStyle w:val="15"/>
                <w:rFonts w:ascii="Segoe UI" w:hAnsi="Segoe UI" w:cs="Segoe UI"/>
                <w:color w:val="000000"/>
              </w:rPr>
              <w:t>字段名</w:t>
            </w:r>
          </w:p>
        </w:tc>
        <w:tc>
          <w:tcPr>
            <w:tcW w:w="1294" w:type="dxa"/>
            <w:vAlign w:val="center"/>
          </w:tcPr>
          <w:p w14:paraId="05BB5C1D">
            <w:pPr>
              <w:rPr>
                <w:rFonts w:hint="eastAsia"/>
              </w:rPr>
            </w:pPr>
            <w:r>
              <w:rPr>
                <w:rStyle w:val="15"/>
                <w:rFonts w:ascii="Segoe UI" w:hAnsi="Segoe UI" w:cs="Segoe UI"/>
                <w:color w:val="000000"/>
              </w:rPr>
              <w:t>字段类型</w:t>
            </w:r>
          </w:p>
        </w:tc>
        <w:tc>
          <w:tcPr>
            <w:tcW w:w="606" w:type="dxa"/>
            <w:vAlign w:val="center"/>
          </w:tcPr>
          <w:p w14:paraId="75E90BAC">
            <w:pPr>
              <w:rPr>
                <w:rFonts w:hint="eastAsia"/>
              </w:rPr>
            </w:pPr>
            <w:r>
              <w:rPr>
                <w:rStyle w:val="15"/>
                <w:rFonts w:ascii="Segoe UI" w:hAnsi="Segoe UI" w:cs="Segoe UI"/>
                <w:color w:val="000000"/>
              </w:rPr>
              <w:t>宽度</w:t>
            </w:r>
          </w:p>
        </w:tc>
        <w:tc>
          <w:tcPr>
            <w:tcW w:w="482" w:type="dxa"/>
            <w:vAlign w:val="center"/>
          </w:tcPr>
          <w:p w14:paraId="4A362B1E">
            <w:pPr>
              <w:rPr>
                <w:rFonts w:hint="eastAsia"/>
              </w:rPr>
            </w:pPr>
            <w:r>
              <w:rPr>
                <w:rStyle w:val="15"/>
                <w:rFonts w:ascii="Segoe UI" w:hAnsi="Segoe UI" w:cs="Segoe UI"/>
                <w:color w:val="000000"/>
              </w:rPr>
              <w:t>能否为空</w:t>
            </w:r>
          </w:p>
        </w:tc>
        <w:tc>
          <w:tcPr>
            <w:tcW w:w="2061" w:type="dxa"/>
            <w:vAlign w:val="center"/>
          </w:tcPr>
          <w:p w14:paraId="432B64A4">
            <w:pPr>
              <w:rPr>
                <w:rFonts w:hint="eastAsia"/>
              </w:rPr>
            </w:pPr>
            <w:r>
              <w:rPr>
                <w:rStyle w:val="15"/>
                <w:rFonts w:ascii="Segoe UI" w:hAnsi="Segoe UI" w:cs="Segoe UI"/>
                <w:color w:val="000000"/>
              </w:rPr>
              <w:t>字段描述</w:t>
            </w:r>
          </w:p>
        </w:tc>
        <w:tc>
          <w:tcPr>
            <w:tcW w:w="3453" w:type="dxa"/>
            <w:vAlign w:val="center"/>
          </w:tcPr>
          <w:p w14:paraId="5016ADFC">
            <w:pPr>
              <w:rPr>
                <w:rFonts w:hint="eastAsia"/>
              </w:rPr>
            </w:pPr>
            <w:r>
              <w:rPr>
                <w:rStyle w:val="15"/>
                <w:rFonts w:ascii="Segoe UI" w:hAnsi="Segoe UI" w:cs="Segoe UI"/>
                <w:color w:val="000000"/>
              </w:rPr>
              <w:t>约束规则</w:t>
            </w:r>
          </w:p>
        </w:tc>
      </w:tr>
      <w:tr w14:paraId="0F683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 w:type="dxa"/>
            <w:vAlign w:val="center"/>
          </w:tcPr>
          <w:p w14:paraId="307CBE31">
            <w:pPr>
              <w:rPr>
                <w:rFonts w:hint="eastAsia"/>
              </w:rPr>
            </w:pPr>
            <w:r>
              <w:rPr>
                <w:rFonts w:ascii="Segoe UI" w:hAnsi="Segoe UI" w:cs="Segoe UI"/>
                <w:color w:val="000000"/>
              </w:rPr>
              <w:t>1</w:t>
            </w:r>
          </w:p>
        </w:tc>
        <w:tc>
          <w:tcPr>
            <w:tcW w:w="2253" w:type="dxa"/>
            <w:vAlign w:val="center"/>
          </w:tcPr>
          <w:p w14:paraId="4B3FC18C">
            <w:pPr>
              <w:rPr>
                <w:rFonts w:hint="eastAsia"/>
              </w:rPr>
            </w:pPr>
            <w:r>
              <w:rPr>
                <w:rFonts w:ascii="Segoe UI" w:hAnsi="Segoe UI" w:cs="Segoe UI"/>
                <w:color w:val="000000"/>
              </w:rPr>
              <w:t>board_id</w:t>
            </w:r>
          </w:p>
        </w:tc>
        <w:tc>
          <w:tcPr>
            <w:tcW w:w="1294" w:type="dxa"/>
            <w:vAlign w:val="center"/>
          </w:tcPr>
          <w:p w14:paraId="1A7AB462">
            <w:pPr>
              <w:rPr>
                <w:rFonts w:hint="eastAsia"/>
              </w:rPr>
            </w:pPr>
            <w:r>
              <w:rPr>
                <w:rFonts w:ascii="Segoe UI" w:hAnsi="Segoe UI" w:cs="Segoe UI"/>
                <w:color w:val="000000"/>
              </w:rPr>
              <w:t>VARCHAR</w:t>
            </w:r>
          </w:p>
        </w:tc>
        <w:tc>
          <w:tcPr>
            <w:tcW w:w="606" w:type="dxa"/>
            <w:vAlign w:val="center"/>
          </w:tcPr>
          <w:p w14:paraId="099EA0F0">
            <w:pPr>
              <w:rPr>
                <w:rFonts w:hint="eastAsia"/>
              </w:rPr>
            </w:pPr>
            <w:r>
              <w:rPr>
                <w:rFonts w:ascii="Segoe UI" w:hAnsi="Segoe UI" w:cs="Segoe UI"/>
                <w:color w:val="000000"/>
              </w:rPr>
              <w:t>20</w:t>
            </w:r>
          </w:p>
        </w:tc>
        <w:tc>
          <w:tcPr>
            <w:tcW w:w="482" w:type="dxa"/>
            <w:vAlign w:val="center"/>
          </w:tcPr>
          <w:p w14:paraId="1B7E44E5">
            <w:pPr>
              <w:rPr>
                <w:rFonts w:hint="eastAsia"/>
              </w:rPr>
            </w:pPr>
            <w:r>
              <w:rPr>
                <w:rFonts w:ascii="Segoe UI" w:hAnsi="Segoe UI" w:cs="Segoe UI"/>
                <w:color w:val="000000"/>
              </w:rPr>
              <w:t>否</w:t>
            </w:r>
          </w:p>
        </w:tc>
        <w:tc>
          <w:tcPr>
            <w:tcW w:w="2061" w:type="dxa"/>
            <w:vAlign w:val="center"/>
          </w:tcPr>
          <w:p w14:paraId="5D7CB84D">
            <w:pPr>
              <w:rPr>
                <w:rFonts w:hint="eastAsia"/>
              </w:rPr>
            </w:pPr>
            <w:r>
              <w:rPr>
                <w:rFonts w:ascii="Segoe UI" w:hAnsi="Segoe UI" w:cs="Segoe UI"/>
                <w:color w:val="000000"/>
              </w:rPr>
              <w:t>板块唯一标识（主键）</w:t>
            </w:r>
          </w:p>
        </w:tc>
        <w:tc>
          <w:tcPr>
            <w:tcW w:w="3453" w:type="dxa"/>
            <w:vAlign w:val="center"/>
          </w:tcPr>
          <w:p w14:paraId="5179F321">
            <w:pPr>
              <w:rPr>
                <w:rFonts w:hint="eastAsia"/>
              </w:rPr>
            </w:pPr>
            <w:r>
              <w:rPr>
                <w:rFonts w:ascii="Segoe UI" w:hAnsi="Segoe UI" w:cs="Segoe UI"/>
                <w:color w:val="000000"/>
              </w:rPr>
              <w:t>编码规则：</w:t>
            </w:r>
            <w:r>
              <w:rPr>
                <w:rStyle w:val="16"/>
                <w:rFonts w:ascii="Consolas" w:hAnsi="Consolas"/>
                <w:color w:val="000000"/>
                <w:sz w:val="21"/>
                <w:szCs w:val="21"/>
              </w:rPr>
              <w:t>BOARD_001</w:t>
            </w:r>
            <w:r>
              <w:rPr>
                <w:rFonts w:ascii="Segoe UI" w:hAnsi="Segoe UI" w:cs="Segoe UI"/>
                <w:color w:val="000000"/>
              </w:rPr>
              <w:t>（前缀 + 数字递增），全局唯一</w:t>
            </w:r>
          </w:p>
        </w:tc>
      </w:tr>
      <w:tr w14:paraId="7291D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 w:type="dxa"/>
            <w:vAlign w:val="center"/>
          </w:tcPr>
          <w:p w14:paraId="64737722">
            <w:pPr>
              <w:rPr>
                <w:rFonts w:hint="eastAsia"/>
              </w:rPr>
            </w:pPr>
            <w:r>
              <w:rPr>
                <w:rFonts w:ascii="Segoe UI" w:hAnsi="Segoe UI" w:cs="Segoe UI"/>
                <w:color w:val="000000"/>
              </w:rPr>
              <w:t>2</w:t>
            </w:r>
          </w:p>
        </w:tc>
        <w:tc>
          <w:tcPr>
            <w:tcW w:w="2253" w:type="dxa"/>
            <w:vAlign w:val="center"/>
          </w:tcPr>
          <w:p w14:paraId="46F0E067">
            <w:pPr>
              <w:rPr>
                <w:rFonts w:hint="eastAsia"/>
              </w:rPr>
            </w:pPr>
            <w:r>
              <w:rPr>
                <w:rFonts w:ascii="Segoe UI" w:hAnsi="Segoe UI" w:cs="Segoe UI"/>
                <w:color w:val="000000"/>
              </w:rPr>
              <w:t>board_name</w:t>
            </w:r>
          </w:p>
        </w:tc>
        <w:tc>
          <w:tcPr>
            <w:tcW w:w="1294" w:type="dxa"/>
            <w:vAlign w:val="center"/>
          </w:tcPr>
          <w:p w14:paraId="661C001A">
            <w:pPr>
              <w:rPr>
                <w:rFonts w:hint="eastAsia"/>
              </w:rPr>
            </w:pPr>
            <w:r>
              <w:rPr>
                <w:rFonts w:ascii="Segoe UI" w:hAnsi="Segoe UI" w:cs="Segoe UI"/>
                <w:color w:val="000000"/>
              </w:rPr>
              <w:t>VARCHAR</w:t>
            </w:r>
          </w:p>
        </w:tc>
        <w:tc>
          <w:tcPr>
            <w:tcW w:w="606" w:type="dxa"/>
            <w:vAlign w:val="center"/>
          </w:tcPr>
          <w:p w14:paraId="38107979">
            <w:pPr>
              <w:rPr>
                <w:rFonts w:hint="eastAsia"/>
              </w:rPr>
            </w:pPr>
            <w:r>
              <w:rPr>
                <w:rFonts w:ascii="Segoe UI" w:hAnsi="Segoe UI" w:cs="Segoe UI"/>
                <w:color w:val="000000"/>
              </w:rPr>
              <w:t>20</w:t>
            </w:r>
          </w:p>
        </w:tc>
        <w:tc>
          <w:tcPr>
            <w:tcW w:w="482" w:type="dxa"/>
            <w:vAlign w:val="center"/>
          </w:tcPr>
          <w:p w14:paraId="7B4F30DD">
            <w:pPr>
              <w:rPr>
                <w:rFonts w:hint="eastAsia"/>
              </w:rPr>
            </w:pPr>
            <w:r>
              <w:rPr>
                <w:rFonts w:ascii="Segoe UI" w:hAnsi="Segoe UI" w:cs="Segoe UI"/>
                <w:color w:val="000000"/>
              </w:rPr>
              <w:t>否</w:t>
            </w:r>
          </w:p>
        </w:tc>
        <w:tc>
          <w:tcPr>
            <w:tcW w:w="2061" w:type="dxa"/>
            <w:vAlign w:val="center"/>
          </w:tcPr>
          <w:p w14:paraId="6AFCC009">
            <w:pPr>
              <w:rPr>
                <w:rFonts w:hint="eastAsia"/>
              </w:rPr>
            </w:pPr>
            <w:r>
              <w:rPr>
                <w:rFonts w:ascii="Segoe UI" w:hAnsi="Segoe UI" w:cs="Segoe UI"/>
                <w:color w:val="000000"/>
              </w:rPr>
              <w:t>板块名称</w:t>
            </w:r>
          </w:p>
        </w:tc>
        <w:tc>
          <w:tcPr>
            <w:tcW w:w="3453" w:type="dxa"/>
            <w:vAlign w:val="center"/>
          </w:tcPr>
          <w:p w14:paraId="2D80417E">
            <w:pPr>
              <w:rPr>
                <w:rFonts w:hint="eastAsia"/>
              </w:rPr>
            </w:pPr>
            <w:r>
              <w:rPr>
                <w:rFonts w:ascii="Segoe UI" w:hAnsi="Segoe UI" w:cs="Segoe UI"/>
                <w:color w:val="000000"/>
              </w:rPr>
              <w:t>2-20 字符，唯一约束（不可重复），用于前端显示</w:t>
            </w:r>
          </w:p>
        </w:tc>
      </w:tr>
      <w:tr w14:paraId="0EE0EF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 w:type="dxa"/>
            <w:vAlign w:val="center"/>
          </w:tcPr>
          <w:p w14:paraId="03D3AB71">
            <w:pPr>
              <w:rPr>
                <w:rFonts w:ascii="Segoe UI" w:hAnsi="Segoe UI" w:cs="Segoe UI"/>
                <w:color w:val="000000"/>
              </w:rPr>
            </w:pPr>
            <w:r>
              <w:rPr>
                <w:rFonts w:hint="eastAsia" w:ascii="Segoe UI" w:hAnsi="Segoe UI" w:cs="Segoe UI"/>
                <w:color w:val="000000"/>
              </w:rPr>
              <w:t>5</w:t>
            </w:r>
          </w:p>
        </w:tc>
        <w:tc>
          <w:tcPr>
            <w:tcW w:w="2253" w:type="dxa"/>
            <w:vAlign w:val="center"/>
          </w:tcPr>
          <w:p w14:paraId="2902A1BA">
            <w:pPr>
              <w:rPr>
                <w:rFonts w:ascii="Segoe UI" w:hAnsi="Segoe UI" w:cs="Segoe UI"/>
                <w:color w:val="000000"/>
              </w:rPr>
            </w:pPr>
            <w:r>
              <w:rPr>
                <w:rFonts w:ascii="Segoe UI" w:hAnsi="Segoe UI" w:cs="Segoe UI"/>
                <w:color w:val="000000"/>
              </w:rPr>
              <w:t>board_id</w:t>
            </w:r>
          </w:p>
        </w:tc>
        <w:tc>
          <w:tcPr>
            <w:tcW w:w="1294" w:type="dxa"/>
            <w:vAlign w:val="center"/>
          </w:tcPr>
          <w:p w14:paraId="4678DA7D">
            <w:pPr>
              <w:rPr>
                <w:rFonts w:ascii="Segoe UI" w:hAnsi="Segoe UI" w:cs="Segoe UI"/>
                <w:color w:val="000000"/>
              </w:rPr>
            </w:pPr>
            <w:r>
              <w:rPr>
                <w:rFonts w:ascii="Segoe UI" w:hAnsi="Segoe UI" w:cs="Segoe UI"/>
                <w:color w:val="000000"/>
              </w:rPr>
              <w:t>VARCHAR</w:t>
            </w:r>
          </w:p>
        </w:tc>
        <w:tc>
          <w:tcPr>
            <w:tcW w:w="606" w:type="dxa"/>
            <w:vAlign w:val="center"/>
          </w:tcPr>
          <w:p w14:paraId="78DBA4B9">
            <w:pPr>
              <w:rPr>
                <w:rFonts w:ascii="Segoe UI" w:hAnsi="Segoe UI" w:cs="Segoe UI"/>
                <w:color w:val="000000"/>
              </w:rPr>
            </w:pPr>
            <w:r>
              <w:rPr>
                <w:rFonts w:ascii="Segoe UI" w:hAnsi="Segoe UI" w:cs="Segoe UI"/>
                <w:color w:val="000000"/>
              </w:rPr>
              <w:t>20</w:t>
            </w:r>
          </w:p>
        </w:tc>
        <w:tc>
          <w:tcPr>
            <w:tcW w:w="482" w:type="dxa"/>
            <w:vAlign w:val="center"/>
          </w:tcPr>
          <w:p w14:paraId="2A2606D0">
            <w:pPr>
              <w:rPr>
                <w:rFonts w:ascii="Segoe UI" w:hAnsi="Segoe UI" w:cs="Segoe UI"/>
                <w:color w:val="000000"/>
              </w:rPr>
            </w:pPr>
            <w:r>
              <w:rPr>
                <w:rFonts w:ascii="Segoe UI" w:hAnsi="Segoe UI" w:cs="Segoe UI"/>
                <w:color w:val="000000"/>
              </w:rPr>
              <w:t>否</w:t>
            </w:r>
          </w:p>
        </w:tc>
        <w:tc>
          <w:tcPr>
            <w:tcW w:w="2061" w:type="dxa"/>
            <w:vAlign w:val="center"/>
          </w:tcPr>
          <w:p w14:paraId="35718B64">
            <w:pPr>
              <w:rPr>
                <w:rFonts w:ascii="Segoe UI" w:hAnsi="Segoe UI" w:cs="Segoe UI"/>
                <w:color w:val="000000"/>
              </w:rPr>
            </w:pPr>
            <w:r>
              <w:rPr>
                <w:rFonts w:ascii="Segoe UI" w:hAnsi="Segoe UI" w:cs="Segoe UI"/>
                <w:color w:val="000000"/>
              </w:rPr>
              <w:t>发布板块 ID（外键，关联板块表 Board.board_id）</w:t>
            </w:r>
          </w:p>
        </w:tc>
        <w:tc>
          <w:tcPr>
            <w:tcW w:w="3453" w:type="dxa"/>
            <w:vAlign w:val="center"/>
          </w:tcPr>
          <w:p w14:paraId="7F1C3A2A">
            <w:pPr>
              <w:rPr>
                <w:rFonts w:ascii="Segoe UI" w:hAnsi="Segoe UI" w:cs="Segoe UI"/>
                <w:color w:val="000000"/>
              </w:rPr>
            </w:pPr>
            <w:r>
              <w:rPr>
                <w:rFonts w:ascii="Segoe UI" w:hAnsi="Segoe UI" w:cs="Segoe UI"/>
                <w:color w:val="000000"/>
              </w:rPr>
              <w:t>非空，通过下拉菜单选择板块，必填</w:t>
            </w:r>
          </w:p>
        </w:tc>
      </w:tr>
      <w:tr w14:paraId="2F85C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 w:type="dxa"/>
            <w:vAlign w:val="center"/>
          </w:tcPr>
          <w:p w14:paraId="6CF08EDE">
            <w:pPr>
              <w:rPr>
                <w:rFonts w:ascii="Segoe UI" w:hAnsi="Segoe UI" w:cs="Segoe UI"/>
                <w:color w:val="000000"/>
              </w:rPr>
            </w:pPr>
            <w:r>
              <w:rPr>
                <w:rFonts w:ascii="Segoe UI" w:hAnsi="Segoe UI" w:cs="Segoe UI"/>
                <w:color w:val="000000"/>
              </w:rPr>
              <w:t>6</w:t>
            </w:r>
          </w:p>
        </w:tc>
        <w:tc>
          <w:tcPr>
            <w:tcW w:w="2253" w:type="dxa"/>
            <w:vAlign w:val="center"/>
          </w:tcPr>
          <w:p w14:paraId="0FF6393A">
            <w:pPr>
              <w:rPr>
                <w:rFonts w:ascii="Segoe UI" w:hAnsi="Segoe UI" w:cs="Segoe UI"/>
                <w:color w:val="000000"/>
              </w:rPr>
            </w:pPr>
            <w:r>
              <w:rPr>
                <w:rFonts w:ascii="Segoe UI" w:hAnsi="Segoe UI" w:cs="Segoe UI"/>
                <w:color w:val="000000"/>
              </w:rPr>
              <w:t>total_dynamics</w:t>
            </w:r>
          </w:p>
        </w:tc>
        <w:tc>
          <w:tcPr>
            <w:tcW w:w="1294" w:type="dxa"/>
            <w:vAlign w:val="center"/>
          </w:tcPr>
          <w:p w14:paraId="09A3E930">
            <w:pPr>
              <w:rPr>
                <w:rFonts w:ascii="Segoe UI" w:hAnsi="Segoe UI" w:cs="Segoe UI"/>
                <w:color w:val="000000"/>
              </w:rPr>
            </w:pPr>
            <w:r>
              <w:rPr>
                <w:rFonts w:ascii="Segoe UI" w:hAnsi="Segoe UI" w:cs="Segoe UI"/>
                <w:color w:val="000000"/>
              </w:rPr>
              <w:t>INT</w:t>
            </w:r>
          </w:p>
        </w:tc>
        <w:tc>
          <w:tcPr>
            <w:tcW w:w="606" w:type="dxa"/>
            <w:vAlign w:val="center"/>
          </w:tcPr>
          <w:p w14:paraId="3BAD6125">
            <w:pPr>
              <w:rPr>
                <w:rFonts w:ascii="Segoe UI" w:hAnsi="Segoe UI" w:cs="Segoe UI"/>
                <w:color w:val="000000"/>
              </w:rPr>
            </w:pPr>
            <w:r>
              <w:rPr>
                <w:rFonts w:ascii="Segoe UI" w:hAnsi="Segoe UI" w:cs="Segoe UI"/>
                <w:color w:val="000000"/>
              </w:rPr>
              <w:t>11</w:t>
            </w:r>
          </w:p>
        </w:tc>
        <w:tc>
          <w:tcPr>
            <w:tcW w:w="482" w:type="dxa"/>
            <w:vAlign w:val="center"/>
          </w:tcPr>
          <w:p w14:paraId="3B3E625A">
            <w:pPr>
              <w:rPr>
                <w:rFonts w:ascii="Segoe UI" w:hAnsi="Segoe UI" w:cs="Segoe UI"/>
                <w:color w:val="000000"/>
              </w:rPr>
            </w:pPr>
            <w:r>
              <w:rPr>
                <w:rFonts w:ascii="Segoe UI" w:hAnsi="Segoe UI" w:cs="Segoe UI"/>
                <w:color w:val="000000"/>
              </w:rPr>
              <w:t>否</w:t>
            </w:r>
          </w:p>
        </w:tc>
        <w:tc>
          <w:tcPr>
            <w:tcW w:w="2061" w:type="dxa"/>
            <w:vAlign w:val="center"/>
          </w:tcPr>
          <w:p w14:paraId="55E6A1F9">
            <w:pPr>
              <w:rPr>
                <w:rFonts w:ascii="Segoe UI" w:hAnsi="Segoe UI" w:cs="Segoe UI"/>
                <w:color w:val="000000"/>
              </w:rPr>
            </w:pPr>
            <w:r>
              <w:rPr>
                <w:rFonts w:ascii="Segoe UI" w:hAnsi="Segoe UI" w:cs="Segoe UI"/>
                <w:color w:val="000000"/>
              </w:rPr>
              <w:t>板块动态总数</w:t>
            </w:r>
          </w:p>
        </w:tc>
        <w:tc>
          <w:tcPr>
            <w:tcW w:w="3453" w:type="dxa"/>
            <w:vAlign w:val="center"/>
          </w:tcPr>
          <w:p w14:paraId="4E93A240">
            <w:pPr>
              <w:rPr>
                <w:rFonts w:ascii="Segoe UI" w:hAnsi="Segoe UI" w:cs="Segoe UI"/>
                <w:color w:val="000000"/>
              </w:rPr>
            </w:pPr>
            <w:r>
              <w:rPr>
                <w:rFonts w:ascii="Segoe UI" w:hAnsi="Segoe UI" w:cs="Segoe UI"/>
                <w:color w:val="000000"/>
              </w:rPr>
              <w:t>默认</w:t>
            </w:r>
            <w:r>
              <w:rPr>
                <w:rStyle w:val="16"/>
                <w:rFonts w:ascii="Consolas" w:hAnsi="Consolas"/>
                <w:color w:val="000000"/>
                <w:sz w:val="21"/>
                <w:szCs w:val="21"/>
              </w:rPr>
              <w:t>0</w:t>
            </w:r>
            <w:r>
              <w:rPr>
                <w:rFonts w:ascii="Segoe UI" w:hAnsi="Segoe UI" w:cs="Segoe UI"/>
                <w:color w:val="000000"/>
              </w:rPr>
              <w:t>，每次新增/删除笔记时同步更新（新增笔记</w:t>
            </w:r>
            <w:r>
              <w:rPr>
                <w:rStyle w:val="16"/>
                <w:rFonts w:ascii="Consolas" w:hAnsi="Consolas"/>
                <w:color w:val="000000"/>
                <w:sz w:val="21"/>
                <w:szCs w:val="21"/>
              </w:rPr>
              <w:t>+1</w:t>
            </w:r>
            <w:r>
              <w:rPr>
                <w:rFonts w:ascii="Segoe UI" w:hAnsi="Segoe UI" w:cs="Segoe UI"/>
                <w:color w:val="000000"/>
              </w:rPr>
              <w:t>，删除笔记</w:t>
            </w:r>
            <w:r>
              <w:rPr>
                <w:rStyle w:val="16"/>
                <w:rFonts w:ascii="Consolas" w:hAnsi="Consolas"/>
                <w:color w:val="000000"/>
                <w:sz w:val="21"/>
                <w:szCs w:val="21"/>
              </w:rPr>
              <w:t>-1</w:t>
            </w:r>
            <w:r>
              <w:rPr>
                <w:rFonts w:ascii="Segoe UI" w:hAnsi="Segoe UI" w:cs="Segoe UI"/>
                <w:color w:val="000000"/>
              </w:rPr>
              <w:t>），用于首页显示</w:t>
            </w:r>
          </w:p>
        </w:tc>
      </w:tr>
    </w:tbl>
    <w:p w14:paraId="4230AE96">
      <w:pPr>
        <w:pStyle w:val="2"/>
        <w:numPr>
          <w:numId w:val="0"/>
        </w:numPr>
        <w:spacing w:before="100" w:after="60" w:line="576" w:lineRule="auto"/>
        <w:ind w:left="0" w:leftChars="0" w:firstLine="0" w:firstLineChars="0"/>
        <w:outlineLvl w:val="9"/>
        <w:rPr>
          <w:rFonts w:hint="eastAsia" w:eastAsia="宋体" w:asciiTheme="minorHAnsi" w:hAnsiTheme="minorHAnsi" w:cstheme="minorBidi"/>
          <w:b/>
          <w:color w:val="auto"/>
          <w:kern w:val="44"/>
        </w:rPr>
      </w:pPr>
      <w:bookmarkStart w:id="152" w:name="_Toc197876115"/>
      <w:r>
        <w:drawing>
          <wp:inline distT="0" distB="0" distL="114300" distR="114300">
            <wp:extent cx="3829050" cy="1543050"/>
            <wp:effectExtent l="0" t="0" r="0" b="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
                    <pic:cNvPicPr>
                      <a:picLocks noChangeAspect="1"/>
                    </pic:cNvPicPr>
                  </pic:nvPicPr>
                  <pic:blipFill>
                    <a:blip r:embed="rId101"/>
                    <a:stretch>
                      <a:fillRect/>
                    </a:stretch>
                  </pic:blipFill>
                  <pic:spPr>
                    <a:xfrm>
                      <a:off x="0" y="0"/>
                      <a:ext cx="3829050" cy="1543050"/>
                    </a:xfrm>
                    <a:prstGeom prst="rect">
                      <a:avLst/>
                    </a:prstGeom>
                    <a:noFill/>
                    <a:ln>
                      <a:noFill/>
                    </a:ln>
                  </pic:spPr>
                </pic:pic>
              </a:graphicData>
            </a:graphic>
          </wp:inline>
        </w:drawing>
      </w:r>
    </w:p>
    <w:p w14:paraId="163B6CDC">
      <w:pPr>
        <w:pStyle w:val="2"/>
        <w:numPr>
          <w:numId w:val="0"/>
        </w:numPr>
        <w:spacing w:before="100" w:after="60" w:line="576" w:lineRule="auto"/>
        <w:ind w:left="0" w:leftChars="0" w:firstLine="0" w:firstLineChars="0"/>
        <w:outlineLvl w:val="2"/>
        <w:rPr>
          <w:rFonts w:hint="eastAsia" w:eastAsia="宋体" w:asciiTheme="minorHAnsi" w:hAnsiTheme="minorHAnsi" w:cstheme="minorBidi"/>
          <w:b/>
          <w:color w:val="auto"/>
          <w:kern w:val="44"/>
        </w:rPr>
      </w:pPr>
      <w:bookmarkStart w:id="153" w:name="_Toc32384"/>
      <w:r>
        <w:rPr>
          <w:rFonts w:hint="eastAsia" w:eastAsia="宋体" w:cstheme="minorBidi"/>
          <w:b/>
          <w:color w:val="auto"/>
          <w:kern w:val="44"/>
          <w:lang w:val="en-US" w:eastAsia="zh-CN"/>
        </w:rPr>
        <w:t>5.2.3</w:t>
      </w:r>
      <w:r>
        <w:rPr>
          <w:rFonts w:hint="eastAsia" w:eastAsia="宋体" w:asciiTheme="minorHAnsi" w:hAnsiTheme="minorHAnsi" w:cstheme="minorBidi"/>
          <w:b/>
          <w:color w:val="auto"/>
          <w:kern w:val="44"/>
        </w:rPr>
        <w:t>个人相关</w:t>
      </w:r>
      <w:bookmarkEnd w:id="152"/>
      <w:bookmarkEnd w:id="153"/>
    </w:p>
    <w:p w14:paraId="142597DD">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bookmarkStart w:id="154" w:name="_Toc197876116"/>
      <w:r>
        <w:rPr>
          <w:rFonts w:hint="eastAsia" w:ascii="Arial" w:hAnsi="Arial" w:eastAsia="宋体" w:cstheme="minorBidi"/>
          <w:b/>
          <w:color w:val="auto"/>
          <w:sz w:val="28"/>
          <w:szCs w:val="24"/>
          <w:lang w:val="en-US" w:eastAsia="zh-CN"/>
        </w:rPr>
        <w:t>5.2.3.1</w:t>
      </w:r>
      <w:r>
        <w:rPr>
          <w:rFonts w:hint="eastAsia" w:ascii="Arial" w:hAnsi="Arial" w:eastAsia="宋体" w:cstheme="minorBidi"/>
          <w:b/>
          <w:color w:val="auto"/>
          <w:sz w:val="28"/>
          <w:szCs w:val="24"/>
        </w:rPr>
        <w:t>反馈</w:t>
      </w:r>
      <w:bookmarkEnd w:id="154"/>
    </w:p>
    <w:tbl>
      <w:tblPr>
        <w:tblStyle w:val="13"/>
        <w:tblW w:w="9609"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
        <w:gridCol w:w="2088"/>
        <w:gridCol w:w="1296"/>
        <w:gridCol w:w="532"/>
        <w:gridCol w:w="477"/>
        <w:gridCol w:w="1420"/>
        <w:gridCol w:w="3314"/>
      </w:tblGrid>
      <w:tr w14:paraId="4C5F7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vAlign w:val="center"/>
          </w:tcPr>
          <w:p w14:paraId="7590CF6A">
            <w:pPr>
              <w:rPr>
                <w:rFonts w:hint="eastAsia"/>
              </w:rPr>
            </w:pPr>
            <w:r>
              <w:rPr>
                <w:rStyle w:val="15"/>
                <w:rFonts w:ascii="Segoe UI" w:hAnsi="Segoe UI" w:cs="Segoe UI"/>
                <w:color w:val="000000"/>
              </w:rPr>
              <w:t>序号</w:t>
            </w:r>
          </w:p>
        </w:tc>
        <w:tc>
          <w:tcPr>
            <w:tcW w:w="2088" w:type="dxa"/>
            <w:vAlign w:val="center"/>
          </w:tcPr>
          <w:p w14:paraId="070DFBF4">
            <w:pPr>
              <w:rPr>
                <w:rFonts w:hint="eastAsia"/>
              </w:rPr>
            </w:pPr>
            <w:r>
              <w:rPr>
                <w:rStyle w:val="15"/>
                <w:rFonts w:ascii="Segoe UI" w:hAnsi="Segoe UI" w:cs="Segoe UI"/>
                <w:color w:val="000000"/>
              </w:rPr>
              <w:t>字段名</w:t>
            </w:r>
          </w:p>
        </w:tc>
        <w:tc>
          <w:tcPr>
            <w:tcW w:w="1296" w:type="dxa"/>
            <w:vAlign w:val="center"/>
          </w:tcPr>
          <w:p w14:paraId="692609FB">
            <w:pPr>
              <w:rPr>
                <w:rFonts w:hint="eastAsia"/>
              </w:rPr>
            </w:pPr>
            <w:r>
              <w:rPr>
                <w:rStyle w:val="15"/>
                <w:rFonts w:ascii="Segoe UI" w:hAnsi="Segoe UI" w:cs="Segoe UI"/>
                <w:color w:val="000000"/>
              </w:rPr>
              <w:t>字段类型</w:t>
            </w:r>
          </w:p>
        </w:tc>
        <w:tc>
          <w:tcPr>
            <w:tcW w:w="532" w:type="dxa"/>
            <w:vAlign w:val="center"/>
          </w:tcPr>
          <w:p w14:paraId="6F9888ED">
            <w:pPr>
              <w:rPr>
                <w:rFonts w:hint="eastAsia"/>
              </w:rPr>
            </w:pPr>
            <w:r>
              <w:rPr>
                <w:rStyle w:val="15"/>
                <w:rFonts w:ascii="Segoe UI" w:hAnsi="Segoe UI" w:cs="Segoe UI"/>
                <w:color w:val="000000"/>
              </w:rPr>
              <w:t>宽度</w:t>
            </w:r>
          </w:p>
        </w:tc>
        <w:tc>
          <w:tcPr>
            <w:tcW w:w="477" w:type="dxa"/>
            <w:vAlign w:val="center"/>
          </w:tcPr>
          <w:p w14:paraId="0EF98856">
            <w:pPr>
              <w:rPr>
                <w:rFonts w:hint="eastAsia"/>
              </w:rPr>
            </w:pPr>
            <w:r>
              <w:rPr>
                <w:rStyle w:val="15"/>
                <w:rFonts w:ascii="Segoe UI" w:hAnsi="Segoe UI" w:cs="Segoe UI"/>
                <w:color w:val="000000"/>
              </w:rPr>
              <w:t>能否为空</w:t>
            </w:r>
          </w:p>
        </w:tc>
        <w:tc>
          <w:tcPr>
            <w:tcW w:w="1420" w:type="dxa"/>
            <w:vAlign w:val="center"/>
          </w:tcPr>
          <w:p w14:paraId="2A695986">
            <w:pPr>
              <w:rPr>
                <w:rFonts w:hint="eastAsia"/>
              </w:rPr>
            </w:pPr>
            <w:r>
              <w:rPr>
                <w:rStyle w:val="15"/>
                <w:rFonts w:ascii="Segoe UI" w:hAnsi="Segoe UI" w:cs="Segoe UI"/>
                <w:color w:val="000000"/>
              </w:rPr>
              <w:t>字段描述</w:t>
            </w:r>
          </w:p>
        </w:tc>
        <w:tc>
          <w:tcPr>
            <w:tcW w:w="3314" w:type="dxa"/>
            <w:vAlign w:val="center"/>
          </w:tcPr>
          <w:p w14:paraId="5BD28624">
            <w:pPr>
              <w:rPr>
                <w:rFonts w:hint="eastAsia"/>
              </w:rPr>
            </w:pPr>
            <w:r>
              <w:rPr>
                <w:rStyle w:val="15"/>
                <w:rFonts w:ascii="Segoe UI" w:hAnsi="Segoe UI" w:cs="Segoe UI"/>
                <w:color w:val="000000"/>
              </w:rPr>
              <w:t>约束规则</w:t>
            </w:r>
          </w:p>
        </w:tc>
      </w:tr>
      <w:tr w14:paraId="0C068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vAlign w:val="center"/>
          </w:tcPr>
          <w:p w14:paraId="7D360B49">
            <w:pPr>
              <w:rPr>
                <w:rFonts w:hint="eastAsia"/>
              </w:rPr>
            </w:pPr>
            <w:r>
              <w:rPr>
                <w:rFonts w:ascii="Segoe UI" w:hAnsi="Segoe UI" w:cs="Segoe UI"/>
                <w:color w:val="000000"/>
              </w:rPr>
              <w:t>1</w:t>
            </w:r>
          </w:p>
        </w:tc>
        <w:tc>
          <w:tcPr>
            <w:tcW w:w="2088" w:type="dxa"/>
            <w:vAlign w:val="center"/>
          </w:tcPr>
          <w:p w14:paraId="21C1066F">
            <w:pPr>
              <w:rPr>
                <w:rFonts w:hint="eastAsia"/>
              </w:rPr>
            </w:pPr>
            <w:r>
              <w:rPr>
                <w:rFonts w:ascii="Segoe UI" w:hAnsi="Segoe UI" w:cs="Segoe UI"/>
                <w:color w:val="000000"/>
              </w:rPr>
              <w:t>feedback_id</w:t>
            </w:r>
          </w:p>
        </w:tc>
        <w:tc>
          <w:tcPr>
            <w:tcW w:w="1296" w:type="dxa"/>
            <w:vAlign w:val="center"/>
          </w:tcPr>
          <w:p w14:paraId="0A29DCC6">
            <w:pPr>
              <w:rPr>
                <w:rFonts w:hint="eastAsia"/>
              </w:rPr>
            </w:pPr>
            <w:r>
              <w:rPr>
                <w:rFonts w:ascii="Segoe UI" w:hAnsi="Segoe UI" w:cs="Segoe UI"/>
                <w:color w:val="000000"/>
              </w:rPr>
              <w:t>VARCHAR</w:t>
            </w:r>
          </w:p>
        </w:tc>
        <w:tc>
          <w:tcPr>
            <w:tcW w:w="532" w:type="dxa"/>
            <w:vAlign w:val="center"/>
          </w:tcPr>
          <w:p w14:paraId="5B0700A1">
            <w:pPr>
              <w:rPr>
                <w:rFonts w:hint="eastAsia"/>
              </w:rPr>
            </w:pPr>
            <w:r>
              <w:rPr>
                <w:rFonts w:ascii="Segoe UI" w:hAnsi="Segoe UI" w:cs="Segoe UI"/>
                <w:color w:val="000000"/>
              </w:rPr>
              <w:t>32</w:t>
            </w:r>
          </w:p>
        </w:tc>
        <w:tc>
          <w:tcPr>
            <w:tcW w:w="477" w:type="dxa"/>
            <w:vAlign w:val="center"/>
          </w:tcPr>
          <w:p w14:paraId="3F61D944">
            <w:pPr>
              <w:rPr>
                <w:rFonts w:hint="eastAsia"/>
              </w:rPr>
            </w:pPr>
            <w:r>
              <w:rPr>
                <w:rFonts w:ascii="Segoe UI" w:hAnsi="Segoe UI" w:cs="Segoe UI"/>
                <w:color w:val="000000"/>
              </w:rPr>
              <w:t>否</w:t>
            </w:r>
          </w:p>
        </w:tc>
        <w:tc>
          <w:tcPr>
            <w:tcW w:w="1420" w:type="dxa"/>
            <w:vAlign w:val="center"/>
          </w:tcPr>
          <w:p w14:paraId="3CDF572E">
            <w:pPr>
              <w:rPr>
                <w:rFonts w:hint="eastAsia"/>
              </w:rPr>
            </w:pPr>
            <w:r>
              <w:rPr>
                <w:rFonts w:ascii="Segoe UI" w:hAnsi="Segoe UI" w:cs="Segoe UI"/>
                <w:color w:val="000000"/>
              </w:rPr>
              <w:t>反馈唯一标识（主键）</w:t>
            </w:r>
          </w:p>
        </w:tc>
        <w:tc>
          <w:tcPr>
            <w:tcW w:w="3314" w:type="dxa"/>
            <w:vAlign w:val="center"/>
          </w:tcPr>
          <w:p w14:paraId="294F2418">
            <w:pPr>
              <w:rPr>
                <w:rFonts w:hint="eastAsia"/>
              </w:rPr>
            </w:pPr>
            <w:r>
              <w:rPr>
                <w:rFonts w:ascii="Segoe UI" w:hAnsi="Segoe UI" w:cs="Segoe UI"/>
                <w:color w:val="000000"/>
              </w:rPr>
              <w:t>UUID 生成如</w:t>
            </w:r>
            <w:r>
              <w:rPr>
                <w:rStyle w:val="16"/>
                <w:rFonts w:ascii="Consolas" w:hAnsi="Consolas"/>
                <w:color w:val="000000"/>
                <w:sz w:val="21"/>
                <w:szCs w:val="21"/>
              </w:rPr>
              <w:t>FEEDBACK_20240508_1234</w:t>
            </w:r>
            <w:r>
              <w:rPr>
                <w:rFonts w:ascii="Segoe UI" w:hAnsi="Segoe UI" w:cs="Segoe UI"/>
                <w:color w:val="000000"/>
              </w:rPr>
              <w:t>，全局唯一，用于跟踪反馈流程</w:t>
            </w:r>
          </w:p>
        </w:tc>
      </w:tr>
      <w:tr w14:paraId="3B79A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vAlign w:val="center"/>
          </w:tcPr>
          <w:p w14:paraId="56F9D51A">
            <w:pPr>
              <w:rPr>
                <w:rFonts w:hint="eastAsia"/>
              </w:rPr>
            </w:pPr>
            <w:r>
              <w:rPr>
                <w:rFonts w:ascii="Segoe UI" w:hAnsi="Segoe UI" w:cs="Segoe UI"/>
                <w:color w:val="000000"/>
              </w:rPr>
              <w:t>2</w:t>
            </w:r>
          </w:p>
        </w:tc>
        <w:tc>
          <w:tcPr>
            <w:tcW w:w="2088" w:type="dxa"/>
            <w:vAlign w:val="center"/>
          </w:tcPr>
          <w:p w14:paraId="55E46B8A">
            <w:pPr>
              <w:rPr>
                <w:rFonts w:hint="eastAsia"/>
              </w:rPr>
            </w:pPr>
            <w:r>
              <w:rPr>
                <w:rFonts w:ascii="Segoe UI" w:hAnsi="Segoe UI" w:cs="Segoe UI"/>
                <w:color w:val="000000"/>
              </w:rPr>
              <w:t>user_id</w:t>
            </w:r>
          </w:p>
        </w:tc>
        <w:tc>
          <w:tcPr>
            <w:tcW w:w="1296" w:type="dxa"/>
            <w:vAlign w:val="center"/>
          </w:tcPr>
          <w:p w14:paraId="28AEC5BE">
            <w:pPr>
              <w:rPr>
                <w:rFonts w:hint="eastAsia"/>
              </w:rPr>
            </w:pPr>
            <w:r>
              <w:rPr>
                <w:rFonts w:ascii="Segoe UI" w:hAnsi="Segoe UI" w:cs="Segoe UI"/>
                <w:color w:val="000000"/>
              </w:rPr>
              <w:t>VARCHAR</w:t>
            </w:r>
          </w:p>
        </w:tc>
        <w:tc>
          <w:tcPr>
            <w:tcW w:w="532" w:type="dxa"/>
            <w:vAlign w:val="center"/>
          </w:tcPr>
          <w:p w14:paraId="5F421968">
            <w:pPr>
              <w:rPr>
                <w:rFonts w:hint="eastAsia"/>
              </w:rPr>
            </w:pPr>
            <w:r>
              <w:rPr>
                <w:rFonts w:ascii="Segoe UI" w:hAnsi="Segoe UI" w:cs="Segoe UI"/>
                <w:color w:val="000000"/>
              </w:rPr>
              <w:t>20</w:t>
            </w:r>
          </w:p>
        </w:tc>
        <w:tc>
          <w:tcPr>
            <w:tcW w:w="477" w:type="dxa"/>
            <w:vAlign w:val="center"/>
          </w:tcPr>
          <w:p w14:paraId="11F7871C">
            <w:pPr>
              <w:rPr>
                <w:rFonts w:hint="eastAsia"/>
              </w:rPr>
            </w:pPr>
            <w:r>
              <w:rPr>
                <w:rFonts w:ascii="Segoe UI" w:hAnsi="Segoe UI" w:cs="Segoe UI"/>
                <w:color w:val="000000"/>
              </w:rPr>
              <w:t>否</w:t>
            </w:r>
          </w:p>
        </w:tc>
        <w:tc>
          <w:tcPr>
            <w:tcW w:w="1420" w:type="dxa"/>
            <w:vAlign w:val="center"/>
          </w:tcPr>
          <w:p w14:paraId="1D37A016">
            <w:pPr>
              <w:rPr>
                <w:rFonts w:hint="eastAsia"/>
              </w:rPr>
            </w:pPr>
            <w:r>
              <w:rPr>
                <w:rFonts w:ascii="Segoe UI" w:hAnsi="Segoe UI" w:cs="Segoe UI"/>
                <w:color w:val="000000"/>
              </w:rPr>
              <w:t>反馈用户 ID（外键，关联 User 表 user_id）</w:t>
            </w:r>
          </w:p>
        </w:tc>
        <w:tc>
          <w:tcPr>
            <w:tcW w:w="3314" w:type="dxa"/>
            <w:vAlign w:val="center"/>
          </w:tcPr>
          <w:p w14:paraId="34BE6889">
            <w:pPr>
              <w:rPr>
                <w:rFonts w:hint="eastAsia"/>
              </w:rPr>
            </w:pPr>
            <w:r>
              <w:rPr>
                <w:rFonts w:ascii="Segoe UI" w:hAnsi="Segoe UI" w:cs="Segoe UI"/>
                <w:color w:val="000000"/>
              </w:rPr>
              <w:t>非空，参照 User 表</w:t>
            </w:r>
            <w:r>
              <w:rPr>
                <w:rStyle w:val="16"/>
                <w:rFonts w:ascii="Consolas" w:hAnsi="Consolas"/>
                <w:color w:val="000000"/>
                <w:sz w:val="21"/>
                <w:szCs w:val="21"/>
              </w:rPr>
              <w:t>user_id</w:t>
            </w:r>
            <w:r>
              <w:rPr>
                <w:rFonts w:ascii="Segoe UI" w:hAnsi="Segoe UI" w:cs="Segoe UI"/>
                <w:color w:val="000000"/>
              </w:rPr>
              <w:t>，级联删除（用户删除则反馈记录同步删除）</w:t>
            </w:r>
          </w:p>
        </w:tc>
      </w:tr>
      <w:tr w14:paraId="0C1EC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vAlign w:val="center"/>
          </w:tcPr>
          <w:p w14:paraId="597CBFAE">
            <w:pPr>
              <w:rPr>
                <w:rFonts w:hint="eastAsia"/>
              </w:rPr>
            </w:pPr>
            <w:r>
              <w:rPr>
                <w:rFonts w:ascii="Segoe UI" w:hAnsi="Segoe UI" w:cs="Segoe UI"/>
                <w:color w:val="000000"/>
              </w:rPr>
              <w:t>3</w:t>
            </w:r>
          </w:p>
        </w:tc>
        <w:tc>
          <w:tcPr>
            <w:tcW w:w="2088" w:type="dxa"/>
            <w:vAlign w:val="center"/>
          </w:tcPr>
          <w:p w14:paraId="159C2E53">
            <w:pPr>
              <w:rPr>
                <w:rFonts w:hint="eastAsia"/>
              </w:rPr>
            </w:pPr>
            <w:r>
              <w:rPr>
                <w:rFonts w:ascii="Segoe UI" w:hAnsi="Segoe UI" w:cs="Segoe UI"/>
                <w:color w:val="000000"/>
              </w:rPr>
              <w:t>feedback_type</w:t>
            </w:r>
          </w:p>
        </w:tc>
        <w:tc>
          <w:tcPr>
            <w:tcW w:w="1296" w:type="dxa"/>
            <w:vAlign w:val="center"/>
          </w:tcPr>
          <w:p w14:paraId="33C344AE">
            <w:pPr>
              <w:rPr>
                <w:rFonts w:hint="eastAsia"/>
              </w:rPr>
            </w:pPr>
            <w:r>
              <w:rPr>
                <w:rFonts w:ascii="Segoe UI" w:hAnsi="Segoe UI" w:cs="Segoe UI"/>
                <w:color w:val="000000"/>
              </w:rPr>
              <w:t>TINYINT</w:t>
            </w:r>
          </w:p>
        </w:tc>
        <w:tc>
          <w:tcPr>
            <w:tcW w:w="532" w:type="dxa"/>
            <w:vAlign w:val="center"/>
          </w:tcPr>
          <w:p w14:paraId="12FD2863">
            <w:pPr>
              <w:rPr>
                <w:rFonts w:hint="eastAsia"/>
              </w:rPr>
            </w:pPr>
            <w:r>
              <w:rPr>
                <w:rFonts w:ascii="Segoe UI" w:hAnsi="Segoe UI" w:cs="Segoe UI"/>
                <w:color w:val="000000"/>
              </w:rPr>
              <w:t>1</w:t>
            </w:r>
          </w:p>
        </w:tc>
        <w:tc>
          <w:tcPr>
            <w:tcW w:w="477" w:type="dxa"/>
            <w:vAlign w:val="center"/>
          </w:tcPr>
          <w:p w14:paraId="48B71648">
            <w:pPr>
              <w:rPr>
                <w:rFonts w:hint="eastAsia"/>
              </w:rPr>
            </w:pPr>
            <w:r>
              <w:rPr>
                <w:rFonts w:ascii="Segoe UI" w:hAnsi="Segoe UI" w:cs="Segoe UI"/>
                <w:color w:val="000000"/>
              </w:rPr>
              <w:t>否</w:t>
            </w:r>
          </w:p>
        </w:tc>
        <w:tc>
          <w:tcPr>
            <w:tcW w:w="1420" w:type="dxa"/>
            <w:vAlign w:val="center"/>
          </w:tcPr>
          <w:p w14:paraId="3080972C">
            <w:pPr>
              <w:rPr>
                <w:rFonts w:hint="eastAsia"/>
              </w:rPr>
            </w:pPr>
            <w:r>
              <w:rPr>
                <w:rFonts w:ascii="Segoe UI" w:hAnsi="Segoe UI" w:cs="Segoe UI"/>
                <w:color w:val="000000"/>
              </w:rPr>
              <w:t>反馈类型</w:t>
            </w:r>
          </w:p>
        </w:tc>
        <w:tc>
          <w:tcPr>
            <w:tcW w:w="3314" w:type="dxa"/>
            <w:vAlign w:val="center"/>
          </w:tcPr>
          <w:p w14:paraId="153D30A9">
            <w:pPr>
              <w:rPr>
                <w:rFonts w:hint="eastAsia"/>
              </w:rPr>
            </w:pPr>
            <w:r>
              <w:rPr>
                <w:rFonts w:ascii="Segoe UI" w:hAnsi="Segoe UI" w:cs="Segoe UI"/>
                <w:color w:val="000000"/>
              </w:rPr>
              <w:t>1 =</w:t>
            </w:r>
            <w:r>
              <w:rPr>
                <w:rFonts w:hint="eastAsia" w:ascii="Segoe UI" w:hAnsi="Segoe UI" w:cs="Segoe UI"/>
                <w:color w:val="000000"/>
              </w:rPr>
              <w:t>功能异常</w:t>
            </w:r>
            <w:r>
              <w:rPr>
                <w:rFonts w:ascii="Segoe UI" w:hAnsi="Segoe UI" w:cs="Segoe UI"/>
                <w:color w:val="000000"/>
              </w:rPr>
              <w:t xml:space="preserve">，2 = </w:t>
            </w:r>
            <w:r>
              <w:rPr>
                <w:rFonts w:hint="eastAsia" w:ascii="Segoe UI" w:hAnsi="Segoe UI" w:cs="Segoe UI"/>
                <w:color w:val="000000"/>
              </w:rPr>
              <w:t>交互体验不佳</w:t>
            </w:r>
            <w:r>
              <w:rPr>
                <w:rFonts w:ascii="Segoe UI" w:hAnsi="Segoe UI" w:cs="Segoe UI"/>
                <w:color w:val="000000"/>
              </w:rPr>
              <w:t>，3 =</w:t>
            </w:r>
            <w:r>
              <w:rPr>
                <w:rFonts w:hint="eastAsia" w:ascii="Segoe UI" w:hAnsi="Segoe UI" w:cs="Segoe UI"/>
                <w:color w:val="000000"/>
              </w:rPr>
              <w:t>内容不准确</w:t>
            </w:r>
            <w:r>
              <w:rPr>
                <w:rFonts w:ascii="Segoe UI" w:hAnsi="Segoe UI" w:cs="Segoe UI"/>
                <w:color w:val="000000"/>
              </w:rPr>
              <w:t>，</w:t>
            </w:r>
            <w:r>
              <w:rPr>
                <w:rFonts w:hint="eastAsia" w:ascii="Segoe UI" w:hAnsi="Segoe UI" w:cs="Segoe UI"/>
                <w:color w:val="000000"/>
              </w:rPr>
              <w:t>4=安全与隐私，5=其他，</w:t>
            </w:r>
            <w:r>
              <w:rPr>
                <w:rFonts w:ascii="Segoe UI" w:hAnsi="Segoe UI" w:cs="Segoe UI"/>
                <w:color w:val="000000"/>
              </w:rPr>
              <w:t>默认 1</w:t>
            </w:r>
          </w:p>
        </w:tc>
      </w:tr>
      <w:tr w14:paraId="6B70F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vAlign w:val="center"/>
          </w:tcPr>
          <w:p w14:paraId="423F62F5">
            <w:pPr>
              <w:rPr>
                <w:rFonts w:hint="eastAsia"/>
              </w:rPr>
            </w:pPr>
            <w:r>
              <w:rPr>
                <w:rFonts w:ascii="Segoe UI" w:hAnsi="Segoe UI" w:cs="Segoe UI"/>
                <w:color w:val="000000"/>
              </w:rPr>
              <w:t>4</w:t>
            </w:r>
          </w:p>
        </w:tc>
        <w:tc>
          <w:tcPr>
            <w:tcW w:w="2088" w:type="dxa"/>
            <w:vAlign w:val="center"/>
          </w:tcPr>
          <w:p w14:paraId="038FBECA">
            <w:pPr>
              <w:rPr>
                <w:rFonts w:hint="eastAsia"/>
              </w:rPr>
            </w:pPr>
            <w:r>
              <w:rPr>
                <w:rFonts w:ascii="Segoe UI" w:hAnsi="Segoe UI" w:cs="Segoe UI"/>
                <w:color w:val="000000"/>
              </w:rPr>
              <w:t>feedback_content</w:t>
            </w:r>
          </w:p>
        </w:tc>
        <w:tc>
          <w:tcPr>
            <w:tcW w:w="1296" w:type="dxa"/>
            <w:vAlign w:val="center"/>
          </w:tcPr>
          <w:p w14:paraId="116B9617">
            <w:pPr>
              <w:rPr>
                <w:rFonts w:hint="eastAsia"/>
              </w:rPr>
            </w:pPr>
            <w:r>
              <w:rPr>
                <w:rFonts w:ascii="Segoe UI" w:hAnsi="Segoe UI" w:cs="Segoe UI"/>
                <w:color w:val="000000"/>
              </w:rPr>
              <w:t>TEXT</w:t>
            </w:r>
          </w:p>
        </w:tc>
        <w:tc>
          <w:tcPr>
            <w:tcW w:w="532" w:type="dxa"/>
            <w:vAlign w:val="center"/>
          </w:tcPr>
          <w:p w14:paraId="31440B1D">
            <w:pPr>
              <w:rPr>
                <w:rFonts w:hint="eastAsia"/>
              </w:rPr>
            </w:pPr>
            <w:r>
              <w:rPr>
                <w:rFonts w:ascii="Segoe UI" w:hAnsi="Segoe UI" w:cs="Segoe UI"/>
                <w:color w:val="000000"/>
              </w:rPr>
              <w:t>-</w:t>
            </w:r>
          </w:p>
        </w:tc>
        <w:tc>
          <w:tcPr>
            <w:tcW w:w="477" w:type="dxa"/>
            <w:vAlign w:val="center"/>
          </w:tcPr>
          <w:p w14:paraId="43B050FC">
            <w:pPr>
              <w:rPr>
                <w:rFonts w:hint="eastAsia"/>
              </w:rPr>
            </w:pPr>
            <w:r>
              <w:rPr>
                <w:rFonts w:ascii="Segoe UI" w:hAnsi="Segoe UI" w:cs="Segoe UI"/>
                <w:color w:val="000000"/>
              </w:rPr>
              <w:t>否</w:t>
            </w:r>
          </w:p>
        </w:tc>
        <w:tc>
          <w:tcPr>
            <w:tcW w:w="1420" w:type="dxa"/>
            <w:vAlign w:val="center"/>
          </w:tcPr>
          <w:p w14:paraId="0AEC4024">
            <w:pPr>
              <w:rPr>
                <w:rFonts w:hint="eastAsia"/>
              </w:rPr>
            </w:pPr>
            <w:r>
              <w:rPr>
                <w:rFonts w:ascii="Segoe UI" w:hAnsi="Segoe UI" w:cs="Segoe UI"/>
                <w:color w:val="000000"/>
              </w:rPr>
              <w:t>反馈详情</w:t>
            </w:r>
          </w:p>
        </w:tc>
        <w:tc>
          <w:tcPr>
            <w:tcW w:w="3314" w:type="dxa"/>
            <w:vAlign w:val="center"/>
          </w:tcPr>
          <w:p w14:paraId="7680FAE6">
            <w:pPr>
              <w:rPr>
                <w:rFonts w:hint="eastAsia"/>
              </w:rPr>
            </w:pPr>
            <w:r>
              <w:rPr>
                <w:rFonts w:ascii="Segoe UI" w:hAnsi="Segoe UI" w:cs="Segoe UI"/>
                <w:color w:val="000000"/>
              </w:rPr>
              <w:t>不少于 10 字符，</w:t>
            </w:r>
            <w:r>
              <w:rPr>
                <w:rFonts w:hint="eastAsia"/>
              </w:rPr>
              <w:t xml:space="preserve"> </w:t>
            </w:r>
          </w:p>
        </w:tc>
      </w:tr>
    </w:tbl>
    <w:p w14:paraId="27964CCF">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5" w:name="_Toc197876117"/>
      <w:r>
        <w:drawing>
          <wp:inline distT="0" distB="0" distL="114300" distR="114300">
            <wp:extent cx="4648200" cy="2019300"/>
            <wp:effectExtent l="0" t="0" r="0" b="0"/>
            <wp:docPr id="2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
                    <pic:cNvPicPr>
                      <a:picLocks noChangeAspect="1"/>
                    </pic:cNvPicPr>
                  </pic:nvPicPr>
                  <pic:blipFill>
                    <a:blip r:embed="rId102"/>
                    <a:stretch>
                      <a:fillRect/>
                    </a:stretch>
                  </pic:blipFill>
                  <pic:spPr>
                    <a:xfrm>
                      <a:off x="0" y="0"/>
                      <a:ext cx="4648200" cy="2019300"/>
                    </a:xfrm>
                    <a:prstGeom prst="rect">
                      <a:avLst/>
                    </a:prstGeom>
                    <a:noFill/>
                    <a:ln>
                      <a:noFill/>
                    </a:ln>
                  </pic:spPr>
                </pic:pic>
              </a:graphicData>
            </a:graphic>
          </wp:inline>
        </w:drawing>
      </w:r>
    </w:p>
    <w:p w14:paraId="13184873">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5.2.3.2</w:t>
      </w:r>
      <w:r>
        <w:rPr>
          <w:rFonts w:hint="eastAsia" w:ascii="Arial" w:hAnsi="Arial" w:eastAsia="宋体" w:cstheme="minorBidi"/>
          <w:b/>
          <w:color w:val="auto"/>
          <w:sz w:val="28"/>
          <w:szCs w:val="24"/>
        </w:rPr>
        <w:t>AI问答历史记录</w:t>
      </w:r>
      <w:bookmarkEnd w:id="155"/>
    </w:p>
    <w:tbl>
      <w:tblPr>
        <w:tblStyle w:val="13"/>
        <w:tblW w:w="9609"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
        <w:gridCol w:w="2085"/>
        <w:gridCol w:w="1295"/>
        <w:gridCol w:w="605"/>
        <w:gridCol w:w="476"/>
        <w:gridCol w:w="1413"/>
        <w:gridCol w:w="3254"/>
      </w:tblGrid>
      <w:tr w14:paraId="4D650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762D1B74">
            <w:pPr>
              <w:rPr>
                <w:rFonts w:hint="eastAsia"/>
              </w:rPr>
            </w:pPr>
            <w:r>
              <w:rPr>
                <w:rStyle w:val="15"/>
                <w:rFonts w:ascii="Segoe UI" w:hAnsi="Segoe UI" w:cs="Segoe UI"/>
                <w:color w:val="000000"/>
              </w:rPr>
              <w:t>序号</w:t>
            </w:r>
          </w:p>
        </w:tc>
        <w:tc>
          <w:tcPr>
            <w:tcW w:w="2085" w:type="dxa"/>
            <w:vAlign w:val="center"/>
          </w:tcPr>
          <w:p w14:paraId="423D605D">
            <w:pPr>
              <w:rPr>
                <w:rFonts w:hint="eastAsia"/>
              </w:rPr>
            </w:pPr>
            <w:r>
              <w:rPr>
                <w:rStyle w:val="15"/>
                <w:rFonts w:ascii="Segoe UI" w:hAnsi="Segoe UI" w:cs="Segoe UI"/>
                <w:color w:val="000000"/>
              </w:rPr>
              <w:t>字段名</w:t>
            </w:r>
          </w:p>
        </w:tc>
        <w:tc>
          <w:tcPr>
            <w:tcW w:w="1295" w:type="dxa"/>
            <w:vAlign w:val="center"/>
          </w:tcPr>
          <w:p w14:paraId="012CF564">
            <w:pPr>
              <w:rPr>
                <w:rFonts w:hint="eastAsia"/>
              </w:rPr>
            </w:pPr>
            <w:r>
              <w:rPr>
                <w:rStyle w:val="15"/>
                <w:rFonts w:ascii="Segoe UI" w:hAnsi="Segoe UI" w:cs="Segoe UI"/>
                <w:color w:val="000000"/>
              </w:rPr>
              <w:t>字段类型</w:t>
            </w:r>
          </w:p>
        </w:tc>
        <w:tc>
          <w:tcPr>
            <w:tcW w:w="605" w:type="dxa"/>
            <w:vAlign w:val="center"/>
          </w:tcPr>
          <w:p w14:paraId="78A333AA">
            <w:pPr>
              <w:rPr>
                <w:rFonts w:hint="eastAsia"/>
              </w:rPr>
            </w:pPr>
            <w:r>
              <w:rPr>
                <w:rStyle w:val="15"/>
                <w:rFonts w:ascii="Segoe UI" w:hAnsi="Segoe UI" w:cs="Segoe UI"/>
                <w:color w:val="000000"/>
              </w:rPr>
              <w:t>宽度</w:t>
            </w:r>
          </w:p>
        </w:tc>
        <w:tc>
          <w:tcPr>
            <w:tcW w:w="476" w:type="dxa"/>
            <w:vAlign w:val="center"/>
          </w:tcPr>
          <w:p w14:paraId="0794E8D1">
            <w:pPr>
              <w:rPr>
                <w:rFonts w:hint="eastAsia"/>
              </w:rPr>
            </w:pPr>
            <w:r>
              <w:rPr>
                <w:rStyle w:val="15"/>
                <w:rFonts w:ascii="Segoe UI" w:hAnsi="Segoe UI" w:cs="Segoe UI"/>
                <w:color w:val="000000"/>
              </w:rPr>
              <w:t>能否为空</w:t>
            </w:r>
          </w:p>
        </w:tc>
        <w:tc>
          <w:tcPr>
            <w:tcW w:w="1413" w:type="dxa"/>
            <w:vAlign w:val="center"/>
          </w:tcPr>
          <w:p w14:paraId="1A055BA1">
            <w:pPr>
              <w:rPr>
                <w:rFonts w:hint="eastAsia"/>
              </w:rPr>
            </w:pPr>
            <w:r>
              <w:rPr>
                <w:rStyle w:val="15"/>
                <w:rFonts w:ascii="Segoe UI" w:hAnsi="Segoe UI" w:cs="Segoe UI"/>
                <w:color w:val="000000"/>
              </w:rPr>
              <w:t>字段描述</w:t>
            </w:r>
          </w:p>
        </w:tc>
        <w:tc>
          <w:tcPr>
            <w:tcW w:w="3254" w:type="dxa"/>
            <w:vAlign w:val="center"/>
          </w:tcPr>
          <w:p w14:paraId="1F667F6E">
            <w:pPr>
              <w:rPr>
                <w:rFonts w:hint="eastAsia"/>
              </w:rPr>
            </w:pPr>
            <w:r>
              <w:rPr>
                <w:rStyle w:val="15"/>
                <w:rFonts w:ascii="Segoe UI" w:hAnsi="Segoe UI" w:cs="Segoe UI"/>
                <w:color w:val="000000"/>
              </w:rPr>
              <w:t>约束规则</w:t>
            </w:r>
          </w:p>
        </w:tc>
      </w:tr>
      <w:tr w14:paraId="47E6C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4DF93293">
            <w:pPr>
              <w:rPr>
                <w:rFonts w:hint="eastAsia"/>
              </w:rPr>
            </w:pPr>
            <w:r>
              <w:rPr>
                <w:rFonts w:ascii="Segoe UI" w:hAnsi="Segoe UI" w:cs="Segoe UI"/>
                <w:color w:val="000000"/>
              </w:rPr>
              <w:t>1</w:t>
            </w:r>
          </w:p>
        </w:tc>
        <w:tc>
          <w:tcPr>
            <w:tcW w:w="2085" w:type="dxa"/>
            <w:vAlign w:val="center"/>
          </w:tcPr>
          <w:p w14:paraId="3CA53599">
            <w:pPr>
              <w:rPr>
                <w:rFonts w:hint="eastAsia"/>
              </w:rPr>
            </w:pPr>
            <w:r>
              <w:rPr>
                <w:rFonts w:ascii="Segoe UI" w:hAnsi="Segoe UI" w:cs="Segoe UI"/>
                <w:color w:val="000000"/>
              </w:rPr>
              <w:t>ask_id</w:t>
            </w:r>
          </w:p>
        </w:tc>
        <w:tc>
          <w:tcPr>
            <w:tcW w:w="1295" w:type="dxa"/>
            <w:vAlign w:val="center"/>
          </w:tcPr>
          <w:p w14:paraId="22A24C1B">
            <w:pPr>
              <w:rPr>
                <w:rFonts w:hint="eastAsia"/>
              </w:rPr>
            </w:pPr>
            <w:r>
              <w:rPr>
                <w:rFonts w:ascii="Segoe UI" w:hAnsi="Segoe UI" w:cs="Segoe UI"/>
                <w:color w:val="000000"/>
              </w:rPr>
              <w:t>VARCHAR</w:t>
            </w:r>
          </w:p>
        </w:tc>
        <w:tc>
          <w:tcPr>
            <w:tcW w:w="605" w:type="dxa"/>
            <w:vAlign w:val="center"/>
          </w:tcPr>
          <w:p w14:paraId="2AF9A1B9">
            <w:pPr>
              <w:rPr>
                <w:rFonts w:hint="eastAsia"/>
              </w:rPr>
            </w:pPr>
            <w:r>
              <w:rPr>
                <w:rFonts w:ascii="Segoe UI" w:hAnsi="Segoe UI" w:cs="Segoe UI"/>
                <w:color w:val="000000"/>
              </w:rPr>
              <w:t>32</w:t>
            </w:r>
          </w:p>
        </w:tc>
        <w:tc>
          <w:tcPr>
            <w:tcW w:w="476" w:type="dxa"/>
            <w:vAlign w:val="center"/>
          </w:tcPr>
          <w:p w14:paraId="5FD4AE6D">
            <w:pPr>
              <w:rPr>
                <w:rFonts w:hint="eastAsia"/>
              </w:rPr>
            </w:pPr>
            <w:r>
              <w:rPr>
                <w:rFonts w:ascii="Segoe UI" w:hAnsi="Segoe UI" w:cs="Segoe UI"/>
                <w:color w:val="000000"/>
              </w:rPr>
              <w:t>否</w:t>
            </w:r>
          </w:p>
        </w:tc>
        <w:tc>
          <w:tcPr>
            <w:tcW w:w="1413" w:type="dxa"/>
            <w:vAlign w:val="center"/>
          </w:tcPr>
          <w:p w14:paraId="7790FD79">
            <w:pPr>
              <w:rPr>
                <w:rFonts w:hint="eastAsia"/>
              </w:rPr>
            </w:pPr>
            <w:r>
              <w:rPr>
                <w:rFonts w:ascii="Segoe UI" w:hAnsi="Segoe UI" w:cs="Segoe UI"/>
                <w:color w:val="000000"/>
              </w:rPr>
              <w:t>问询记录唯一标识（主键）</w:t>
            </w:r>
          </w:p>
        </w:tc>
        <w:tc>
          <w:tcPr>
            <w:tcW w:w="3254" w:type="dxa"/>
            <w:vAlign w:val="center"/>
          </w:tcPr>
          <w:p w14:paraId="5B91A8D6">
            <w:pPr>
              <w:rPr>
                <w:rFonts w:hint="eastAsia"/>
              </w:rPr>
            </w:pPr>
            <w:r>
              <w:rPr>
                <w:rFonts w:ascii="Segoe UI" w:hAnsi="Segoe UI" w:cs="Segoe UI"/>
                <w:color w:val="000000"/>
              </w:rPr>
              <w:t>UUID 生成，全局唯一，用于区分每次问询</w:t>
            </w:r>
          </w:p>
        </w:tc>
      </w:tr>
      <w:tr w14:paraId="311A1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6B9AD7E9">
            <w:pPr>
              <w:rPr>
                <w:rFonts w:hint="eastAsia"/>
              </w:rPr>
            </w:pPr>
            <w:r>
              <w:rPr>
                <w:rFonts w:ascii="Segoe UI" w:hAnsi="Segoe UI" w:cs="Segoe UI"/>
                <w:color w:val="000000"/>
              </w:rPr>
              <w:t>2</w:t>
            </w:r>
          </w:p>
        </w:tc>
        <w:tc>
          <w:tcPr>
            <w:tcW w:w="2085" w:type="dxa"/>
            <w:vAlign w:val="center"/>
          </w:tcPr>
          <w:p w14:paraId="202A6641">
            <w:pPr>
              <w:rPr>
                <w:rFonts w:hint="eastAsia"/>
              </w:rPr>
            </w:pPr>
            <w:r>
              <w:rPr>
                <w:rFonts w:ascii="Segoe UI" w:hAnsi="Segoe UI" w:cs="Segoe UI"/>
                <w:color w:val="000000"/>
              </w:rPr>
              <w:t>user_id</w:t>
            </w:r>
          </w:p>
        </w:tc>
        <w:tc>
          <w:tcPr>
            <w:tcW w:w="1295" w:type="dxa"/>
            <w:vAlign w:val="center"/>
          </w:tcPr>
          <w:p w14:paraId="315ACAEB">
            <w:pPr>
              <w:rPr>
                <w:rFonts w:hint="eastAsia"/>
              </w:rPr>
            </w:pPr>
            <w:r>
              <w:rPr>
                <w:rFonts w:ascii="Segoe UI" w:hAnsi="Segoe UI" w:cs="Segoe UI"/>
                <w:color w:val="000000"/>
              </w:rPr>
              <w:t>VARCHAR</w:t>
            </w:r>
          </w:p>
        </w:tc>
        <w:tc>
          <w:tcPr>
            <w:tcW w:w="605" w:type="dxa"/>
            <w:vAlign w:val="center"/>
          </w:tcPr>
          <w:p w14:paraId="08099AA6">
            <w:pPr>
              <w:rPr>
                <w:rFonts w:hint="eastAsia"/>
              </w:rPr>
            </w:pPr>
            <w:r>
              <w:rPr>
                <w:rFonts w:ascii="Segoe UI" w:hAnsi="Segoe UI" w:cs="Segoe UI"/>
                <w:color w:val="000000"/>
              </w:rPr>
              <w:t>20</w:t>
            </w:r>
          </w:p>
        </w:tc>
        <w:tc>
          <w:tcPr>
            <w:tcW w:w="476" w:type="dxa"/>
            <w:vAlign w:val="center"/>
          </w:tcPr>
          <w:p w14:paraId="5ED964F2">
            <w:pPr>
              <w:rPr>
                <w:rFonts w:hint="eastAsia"/>
              </w:rPr>
            </w:pPr>
            <w:r>
              <w:rPr>
                <w:rFonts w:ascii="Segoe UI" w:hAnsi="Segoe UI" w:cs="Segoe UI"/>
                <w:color w:val="000000"/>
              </w:rPr>
              <w:t>否</w:t>
            </w:r>
          </w:p>
        </w:tc>
        <w:tc>
          <w:tcPr>
            <w:tcW w:w="1413" w:type="dxa"/>
            <w:vAlign w:val="center"/>
          </w:tcPr>
          <w:p w14:paraId="4B64C8C4">
            <w:pPr>
              <w:rPr>
                <w:rFonts w:hint="eastAsia"/>
              </w:rPr>
            </w:pPr>
            <w:r>
              <w:rPr>
                <w:rFonts w:ascii="Segoe UI" w:hAnsi="Segoe UI" w:cs="Segoe UI"/>
                <w:color w:val="000000"/>
              </w:rPr>
              <w:t>问询用户 ID（外键，关联 User 表 user_id）</w:t>
            </w:r>
          </w:p>
        </w:tc>
        <w:tc>
          <w:tcPr>
            <w:tcW w:w="3254" w:type="dxa"/>
            <w:vAlign w:val="center"/>
          </w:tcPr>
          <w:p w14:paraId="4260BE66">
            <w:pPr>
              <w:rPr>
                <w:rFonts w:hint="eastAsia"/>
              </w:rPr>
            </w:pPr>
            <w:r>
              <w:rPr>
                <w:rFonts w:ascii="Segoe UI" w:hAnsi="Segoe UI" w:cs="Segoe UI"/>
                <w:color w:val="000000"/>
              </w:rPr>
              <w:t>非空，参照 User 表</w:t>
            </w:r>
            <w:r>
              <w:rPr>
                <w:rStyle w:val="16"/>
                <w:rFonts w:ascii="Consolas" w:hAnsi="Consolas"/>
                <w:color w:val="000000"/>
                <w:sz w:val="21"/>
                <w:szCs w:val="21"/>
              </w:rPr>
              <w:t>user_id</w:t>
            </w:r>
            <w:r>
              <w:rPr>
                <w:rFonts w:ascii="Segoe UI" w:hAnsi="Segoe UI" w:cs="Segoe UI"/>
                <w:color w:val="000000"/>
              </w:rPr>
              <w:t>，级联删除（用户删除则问询记录同步删除）</w:t>
            </w:r>
          </w:p>
        </w:tc>
      </w:tr>
      <w:tr w14:paraId="20F8E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1C989BE0">
            <w:pPr>
              <w:rPr>
                <w:rFonts w:hint="eastAsia"/>
              </w:rPr>
            </w:pPr>
            <w:r>
              <w:rPr>
                <w:rFonts w:ascii="Segoe UI" w:hAnsi="Segoe UI" w:cs="Segoe UI"/>
                <w:color w:val="000000"/>
              </w:rPr>
              <w:t>3</w:t>
            </w:r>
          </w:p>
        </w:tc>
        <w:tc>
          <w:tcPr>
            <w:tcW w:w="2085" w:type="dxa"/>
            <w:vAlign w:val="center"/>
          </w:tcPr>
          <w:p w14:paraId="4C71DACB">
            <w:pPr>
              <w:rPr>
                <w:rFonts w:hint="eastAsia"/>
              </w:rPr>
            </w:pPr>
            <w:r>
              <w:rPr>
                <w:rFonts w:ascii="Segoe UI" w:hAnsi="Segoe UI" w:cs="Segoe UI"/>
                <w:color w:val="000000"/>
              </w:rPr>
              <w:t>ask_content</w:t>
            </w:r>
          </w:p>
        </w:tc>
        <w:tc>
          <w:tcPr>
            <w:tcW w:w="1295" w:type="dxa"/>
            <w:vAlign w:val="center"/>
          </w:tcPr>
          <w:p w14:paraId="76E93552">
            <w:pPr>
              <w:rPr>
                <w:rFonts w:hint="eastAsia"/>
              </w:rPr>
            </w:pPr>
            <w:r>
              <w:rPr>
                <w:rFonts w:ascii="Segoe UI" w:hAnsi="Segoe UI" w:cs="Segoe UI"/>
                <w:color w:val="000000"/>
              </w:rPr>
              <w:t>TEXT</w:t>
            </w:r>
          </w:p>
        </w:tc>
        <w:tc>
          <w:tcPr>
            <w:tcW w:w="605" w:type="dxa"/>
            <w:vAlign w:val="center"/>
          </w:tcPr>
          <w:p w14:paraId="455423F1">
            <w:pPr>
              <w:rPr>
                <w:rFonts w:hint="eastAsia"/>
              </w:rPr>
            </w:pPr>
            <w:r>
              <w:rPr>
                <w:rFonts w:ascii="Segoe UI" w:hAnsi="Segoe UI" w:cs="Segoe UI"/>
                <w:color w:val="000000"/>
              </w:rPr>
              <w:t>-</w:t>
            </w:r>
          </w:p>
        </w:tc>
        <w:tc>
          <w:tcPr>
            <w:tcW w:w="476" w:type="dxa"/>
            <w:vAlign w:val="center"/>
          </w:tcPr>
          <w:p w14:paraId="1DDA3EC4">
            <w:pPr>
              <w:rPr>
                <w:rFonts w:hint="eastAsia"/>
              </w:rPr>
            </w:pPr>
            <w:r>
              <w:rPr>
                <w:rFonts w:ascii="Segoe UI" w:hAnsi="Segoe UI" w:cs="Segoe UI"/>
                <w:color w:val="000000"/>
              </w:rPr>
              <w:t>否</w:t>
            </w:r>
          </w:p>
        </w:tc>
        <w:tc>
          <w:tcPr>
            <w:tcW w:w="1413" w:type="dxa"/>
            <w:vAlign w:val="center"/>
          </w:tcPr>
          <w:p w14:paraId="2B34FB7A">
            <w:pPr>
              <w:rPr>
                <w:rFonts w:hint="eastAsia"/>
              </w:rPr>
            </w:pPr>
            <w:r>
              <w:rPr>
                <w:rFonts w:ascii="Segoe UI" w:hAnsi="Segoe UI" w:cs="Segoe UI"/>
                <w:color w:val="000000"/>
              </w:rPr>
              <w:t>问询内容</w:t>
            </w:r>
          </w:p>
        </w:tc>
        <w:tc>
          <w:tcPr>
            <w:tcW w:w="3254" w:type="dxa"/>
            <w:vAlign w:val="center"/>
          </w:tcPr>
          <w:p w14:paraId="63DBD56B">
            <w:pPr>
              <w:rPr>
                <w:rFonts w:hint="eastAsia"/>
              </w:rPr>
            </w:pPr>
            <w:r>
              <w:rPr>
                <w:rFonts w:ascii="Segoe UI" w:hAnsi="Segoe UI" w:cs="Segoe UI"/>
                <w:color w:val="000000"/>
              </w:rPr>
              <w:t>不少于 1 字符，记录用户向 AI 提出的问题</w:t>
            </w:r>
          </w:p>
        </w:tc>
      </w:tr>
      <w:tr w14:paraId="34BA7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64FF8042">
            <w:pPr>
              <w:rPr>
                <w:rFonts w:hint="eastAsia"/>
              </w:rPr>
            </w:pPr>
            <w:r>
              <w:rPr>
                <w:rFonts w:ascii="Segoe UI" w:hAnsi="Segoe UI" w:cs="Segoe UI"/>
                <w:color w:val="000000"/>
              </w:rPr>
              <w:t>4</w:t>
            </w:r>
          </w:p>
        </w:tc>
        <w:tc>
          <w:tcPr>
            <w:tcW w:w="2085" w:type="dxa"/>
            <w:vAlign w:val="center"/>
          </w:tcPr>
          <w:p w14:paraId="4C198393">
            <w:pPr>
              <w:rPr>
                <w:rFonts w:hint="eastAsia"/>
              </w:rPr>
            </w:pPr>
            <w:r>
              <w:rPr>
                <w:rFonts w:ascii="Segoe UI" w:hAnsi="Segoe UI" w:cs="Segoe UI"/>
                <w:color w:val="000000"/>
              </w:rPr>
              <w:t>ai_reply</w:t>
            </w:r>
          </w:p>
        </w:tc>
        <w:tc>
          <w:tcPr>
            <w:tcW w:w="1295" w:type="dxa"/>
            <w:vAlign w:val="center"/>
          </w:tcPr>
          <w:p w14:paraId="7959DA43">
            <w:pPr>
              <w:rPr>
                <w:rFonts w:hint="eastAsia"/>
              </w:rPr>
            </w:pPr>
            <w:r>
              <w:rPr>
                <w:rFonts w:ascii="Segoe UI" w:hAnsi="Segoe UI" w:cs="Segoe UI"/>
                <w:color w:val="000000"/>
              </w:rPr>
              <w:t>TEXT</w:t>
            </w:r>
          </w:p>
        </w:tc>
        <w:tc>
          <w:tcPr>
            <w:tcW w:w="605" w:type="dxa"/>
            <w:vAlign w:val="center"/>
          </w:tcPr>
          <w:p w14:paraId="057E8402">
            <w:pPr>
              <w:rPr>
                <w:rFonts w:hint="eastAsia"/>
              </w:rPr>
            </w:pPr>
            <w:r>
              <w:rPr>
                <w:rFonts w:ascii="Segoe UI" w:hAnsi="Segoe UI" w:cs="Segoe UI"/>
                <w:color w:val="000000"/>
              </w:rPr>
              <w:t>-</w:t>
            </w:r>
          </w:p>
        </w:tc>
        <w:tc>
          <w:tcPr>
            <w:tcW w:w="476" w:type="dxa"/>
            <w:vAlign w:val="center"/>
          </w:tcPr>
          <w:p w14:paraId="52173CDC">
            <w:pPr>
              <w:rPr>
                <w:rFonts w:hint="eastAsia"/>
              </w:rPr>
            </w:pPr>
            <w:r>
              <w:rPr>
                <w:rFonts w:ascii="Segoe UI" w:hAnsi="Segoe UI" w:cs="Segoe UI"/>
                <w:color w:val="000000"/>
              </w:rPr>
              <w:t>否</w:t>
            </w:r>
          </w:p>
        </w:tc>
        <w:tc>
          <w:tcPr>
            <w:tcW w:w="1413" w:type="dxa"/>
            <w:vAlign w:val="center"/>
          </w:tcPr>
          <w:p w14:paraId="21FB1354">
            <w:pPr>
              <w:rPr>
                <w:rFonts w:hint="eastAsia"/>
              </w:rPr>
            </w:pPr>
            <w:r>
              <w:rPr>
                <w:rFonts w:ascii="Segoe UI" w:hAnsi="Segoe UI" w:cs="Segoe UI"/>
                <w:color w:val="000000"/>
              </w:rPr>
              <w:t>AI 回复内容</w:t>
            </w:r>
          </w:p>
        </w:tc>
        <w:tc>
          <w:tcPr>
            <w:tcW w:w="3254" w:type="dxa"/>
            <w:vAlign w:val="center"/>
          </w:tcPr>
          <w:p w14:paraId="7CC3F5DA">
            <w:pPr>
              <w:rPr>
                <w:rFonts w:hint="eastAsia"/>
              </w:rPr>
            </w:pPr>
            <w:r>
              <w:rPr>
                <w:rFonts w:ascii="Segoe UI" w:hAnsi="Segoe UI" w:cs="Segoe UI"/>
                <w:color w:val="000000"/>
              </w:rPr>
              <w:t>非空，记录 AI 返回的回答</w:t>
            </w:r>
          </w:p>
        </w:tc>
      </w:tr>
      <w:tr w14:paraId="32167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7065A4EC">
            <w:pPr>
              <w:rPr>
                <w:rFonts w:ascii="Segoe UI" w:hAnsi="Segoe UI" w:cs="Segoe UI"/>
                <w:color w:val="000000"/>
              </w:rPr>
            </w:pPr>
            <w:r>
              <w:rPr>
                <w:rFonts w:ascii="Segoe UI" w:hAnsi="Segoe UI" w:cs="Segoe UI"/>
                <w:color w:val="000000"/>
              </w:rPr>
              <w:t>10</w:t>
            </w:r>
          </w:p>
        </w:tc>
        <w:tc>
          <w:tcPr>
            <w:tcW w:w="2085" w:type="dxa"/>
            <w:vAlign w:val="center"/>
          </w:tcPr>
          <w:p w14:paraId="0674F65C">
            <w:pPr>
              <w:rPr>
                <w:rFonts w:ascii="Segoe UI" w:hAnsi="Segoe UI" w:cs="Segoe UI"/>
                <w:color w:val="000000"/>
              </w:rPr>
            </w:pPr>
            <w:r>
              <w:rPr>
                <w:rFonts w:ascii="Segoe UI" w:hAnsi="Segoe UI" w:cs="Segoe UI"/>
                <w:color w:val="000000"/>
              </w:rPr>
              <w:t>create_time</w:t>
            </w:r>
          </w:p>
        </w:tc>
        <w:tc>
          <w:tcPr>
            <w:tcW w:w="1295" w:type="dxa"/>
            <w:vAlign w:val="center"/>
          </w:tcPr>
          <w:p w14:paraId="501BEE61">
            <w:pPr>
              <w:rPr>
                <w:rFonts w:ascii="Segoe UI" w:hAnsi="Segoe UI" w:cs="Segoe UI"/>
                <w:color w:val="000000"/>
              </w:rPr>
            </w:pPr>
            <w:r>
              <w:rPr>
                <w:rFonts w:ascii="Segoe UI" w:hAnsi="Segoe UI" w:cs="Segoe UI"/>
                <w:color w:val="000000"/>
              </w:rPr>
              <w:t>DATETIME</w:t>
            </w:r>
          </w:p>
        </w:tc>
        <w:tc>
          <w:tcPr>
            <w:tcW w:w="605" w:type="dxa"/>
            <w:vAlign w:val="center"/>
          </w:tcPr>
          <w:p w14:paraId="5A94D99A">
            <w:pPr>
              <w:rPr>
                <w:rFonts w:ascii="Segoe UI" w:hAnsi="Segoe UI" w:cs="Segoe UI"/>
                <w:color w:val="000000"/>
              </w:rPr>
            </w:pPr>
            <w:r>
              <w:rPr>
                <w:rFonts w:ascii="Segoe UI" w:hAnsi="Segoe UI" w:cs="Segoe UI"/>
                <w:color w:val="000000"/>
              </w:rPr>
              <w:t>-</w:t>
            </w:r>
          </w:p>
        </w:tc>
        <w:tc>
          <w:tcPr>
            <w:tcW w:w="476" w:type="dxa"/>
            <w:vAlign w:val="center"/>
          </w:tcPr>
          <w:p w14:paraId="1B6CC509">
            <w:pPr>
              <w:rPr>
                <w:rFonts w:ascii="Segoe UI" w:hAnsi="Segoe UI" w:cs="Segoe UI"/>
                <w:color w:val="000000"/>
              </w:rPr>
            </w:pPr>
            <w:r>
              <w:rPr>
                <w:rFonts w:ascii="Segoe UI" w:hAnsi="Segoe UI" w:cs="Segoe UI"/>
                <w:color w:val="000000"/>
              </w:rPr>
              <w:t>否</w:t>
            </w:r>
          </w:p>
        </w:tc>
        <w:tc>
          <w:tcPr>
            <w:tcW w:w="1413" w:type="dxa"/>
            <w:vAlign w:val="center"/>
          </w:tcPr>
          <w:p w14:paraId="36CFA6D0">
            <w:pPr>
              <w:rPr>
                <w:rFonts w:ascii="Segoe UI" w:hAnsi="Segoe UI" w:cs="Segoe UI"/>
                <w:color w:val="000000"/>
              </w:rPr>
            </w:pPr>
            <w:r>
              <w:rPr>
                <w:rFonts w:ascii="Segoe UI" w:hAnsi="Segoe UI" w:cs="Segoe UI"/>
                <w:color w:val="000000"/>
              </w:rPr>
              <w:t>问询创建时间</w:t>
            </w:r>
          </w:p>
        </w:tc>
        <w:tc>
          <w:tcPr>
            <w:tcW w:w="3254" w:type="dxa"/>
            <w:vAlign w:val="center"/>
          </w:tcPr>
          <w:p w14:paraId="573F4A69">
            <w:pPr>
              <w:rPr>
                <w:rFonts w:ascii="Segoe UI" w:hAnsi="Segoe UI" w:cs="Segoe UI"/>
                <w:color w:val="000000"/>
              </w:rPr>
            </w:pPr>
            <w:r>
              <w:rPr>
                <w:rFonts w:ascii="Segoe UI" w:hAnsi="Segoe UI" w:cs="Segoe UI"/>
                <w:color w:val="000000"/>
              </w:rPr>
              <w:t>系统自动填充当前时间，格式 YYYY-MM-DD HH:MM:SS，非空约束</w:t>
            </w:r>
          </w:p>
        </w:tc>
      </w:tr>
      <w:tr w14:paraId="34662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54DB782A">
            <w:pPr>
              <w:rPr>
                <w:rFonts w:ascii="Segoe UI" w:hAnsi="Segoe UI" w:cs="Segoe UI"/>
                <w:color w:val="000000"/>
              </w:rPr>
            </w:pPr>
            <w:r>
              <w:rPr>
                <w:rFonts w:ascii="Segoe UI" w:hAnsi="Segoe UI" w:cs="Segoe UI"/>
                <w:color w:val="000000"/>
              </w:rPr>
              <w:t>11</w:t>
            </w:r>
          </w:p>
        </w:tc>
        <w:tc>
          <w:tcPr>
            <w:tcW w:w="2085" w:type="dxa"/>
            <w:vAlign w:val="center"/>
          </w:tcPr>
          <w:p w14:paraId="029DC8DD">
            <w:pPr>
              <w:rPr>
                <w:rFonts w:ascii="Segoe UI" w:hAnsi="Segoe UI" w:cs="Segoe UI"/>
                <w:color w:val="000000"/>
              </w:rPr>
            </w:pPr>
            <w:r>
              <w:rPr>
                <w:rFonts w:ascii="Segoe UI" w:hAnsi="Segoe UI" w:cs="Segoe UI"/>
                <w:color w:val="000000"/>
              </w:rPr>
              <w:t>update_time</w:t>
            </w:r>
          </w:p>
        </w:tc>
        <w:tc>
          <w:tcPr>
            <w:tcW w:w="1295" w:type="dxa"/>
            <w:vAlign w:val="center"/>
          </w:tcPr>
          <w:p w14:paraId="7A2F8572">
            <w:pPr>
              <w:rPr>
                <w:rFonts w:ascii="Segoe UI" w:hAnsi="Segoe UI" w:cs="Segoe UI"/>
                <w:color w:val="000000"/>
              </w:rPr>
            </w:pPr>
            <w:r>
              <w:rPr>
                <w:rFonts w:ascii="Segoe UI" w:hAnsi="Segoe UI" w:cs="Segoe UI"/>
                <w:color w:val="000000"/>
              </w:rPr>
              <w:t>DATETIME</w:t>
            </w:r>
          </w:p>
        </w:tc>
        <w:tc>
          <w:tcPr>
            <w:tcW w:w="605" w:type="dxa"/>
            <w:vAlign w:val="center"/>
          </w:tcPr>
          <w:p w14:paraId="0C1F6B58">
            <w:pPr>
              <w:rPr>
                <w:rFonts w:ascii="Segoe UI" w:hAnsi="Segoe UI" w:cs="Segoe UI"/>
                <w:color w:val="000000"/>
              </w:rPr>
            </w:pPr>
            <w:r>
              <w:rPr>
                <w:rFonts w:ascii="Segoe UI" w:hAnsi="Segoe UI" w:cs="Segoe UI"/>
                <w:color w:val="000000"/>
              </w:rPr>
              <w:t>-</w:t>
            </w:r>
          </w:p>
        </w:tc>
        <w:tc>
          <w:tcPr>
            <w:tcW w:w="476" w:type="dxa"/>
            <w:vAlign w:val="center"/>
          </w:tcPr>
          <w:p w14:paraId="2C65BC01">
            <w:pPr>
              <w:rPr>
                <w:rFonts w:ascii="Segoe UI" w:hAnsi="Segoe UI" w:cs="Segoe UI"/>
                <w:color w:val="000000"/>
              </w:rPr>
            </w:pPr>
            <w:r>
              <w:rPr>
                <w:rFonts w:ascii="Segoe UI" w:hAnsi="Segoe UI" w:cs="Segoe UI"/>
                <w:color w:val="000000"/>
              </w:rPr>
              <w:t>否</w:t>
            </w:r>
          </w:p>
        </w:tc>
        <w:tc>
          <w:tcPr>
            <w:tcW w:w="1413" w:type="dxa"/>
            <w:vAlign w:val="center"/>
          </w:tcPr>
          <w:p w14:paraId="55EA2C35">
            <w:pPr>
              <w:rPr>
                <w:rFonts w:ascii="Segoe UI" w:hAnsi="Segoe UI" w:cs="Segoe UI"/>
                <w:color w:val="000000"/>
              </w:rPr>
            </w:pPr>
            <w:r>
              <w:rPr>
                <w:rFonts w:ascii="Segoe UI" w:hAnsi="Segoe UI" w:cs="Segoe UI"/>
                <w:color w:val="000000"/>
              </w:rPr>
              <w:t>回答更新时间（如重新生成回答时更新）</w:t>
            </w:r>
          </w:p>
        </w:tc>
        <w:tc>
          <w:tcPr>
            <w:tcW w:w="3254" w:type="dxa"/>
            <w:vAlign w:val="center"/>
          </w:tcPr>
          <w:p w14:paraId="13AECFCA">
            <w:pPr>
              <w:rPr>
                <w:rFonts w:ascii="Segoe UI" w:hAnsi="Segoe UI" w:cs="Segoe UI"/>
                <w:color w:val="000000"/>
              </w:rPr>
            </w:pPr>
            <w:r>
              <w:rPr>
                <w:rFonts w:ascii="Segoe UI" w:hAnsi="Segoe UI" w:cs="Segoe UI"/>
                <w:color w:val="000000"/>
              </w:rPr>
              <w:t>系统自动更新为最新操作时间，格式 YYYY-MM-DD HH:MM:SS，非空约束</w:t>
            </w:r>
          </w:p>
        </w:tc>
      </w:tr>
      <w:tr w14:paraId="60FD3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3BD56553">
            <w:pPr>
              <w:rPr>
                <w:rFonts w:ascii="Segoe UI" w:hAnsi="Segoe UI" w:cs="Segoe UI"/>
                <w:color w:val="000000"/>
              </w:rPr>
            </w:pPr>
            <w:r>
              <w:rPr>
                <w:rFonts w:ascii="Segoe UI" w:hAnsi="Segoe UI" w:cs="Segoe UI"/>
                <w:color w:val="000000"/>
              </w:rPr>
              <w:t>4</w:t>
            </w:r>
          </w:p>
        </w:tc>
        <w:tc>
          <w:tcPr>
            <w:tcW w:w="2085" w:type="dxa"/>
            <w:vAlign w:val="center"/>
          </w:tcPr>
          <w:p w14:paraId="049D051C">
            <w:pPr>
              <w:rPr>
                <w:rFonts w:ascii="Segoe UI" w:hAnsi="Segoe UI" w:cs="Segoe UI"/>
                <w:color w:val="000000"/>
              </w:rPr>
            </w:pPr>
            <w:r>
              <w:rPr>
                <w:rFonts w:ascii="Segoe UI" w:hAnsi="Segoe UI" w:cs="Segoe UI"/>
                <w:color w:val="000000"/>
              </w:rPr>
              <w:t>voice_input_url</w:t>
            </w:r>
          </w:p>
        </w:tc>
        <w:tc>
          <w:tcPr>
            <w:tcW w:w="1295" w:type="dxa"/>
            <w:vAlign w:val="center"/>
          </w:tcPr>
          <w:p w14:paraId="16D9C27D">
            <w:pPr>
              <w:rPr>
                <w:rFonts w:ascii="Segoe UI" w:hAnsi="Segoe UI" w:cs="Segoe UI"/>
                <w:color w:val="000000"/>
              </w:rPr>
            </w:pPr>
            <w:r>
              <w:rPr>
                <w:rFonts w:ascii="Segoe UI" w:hAnsi="Segoe UI" w:cs="Segoe UI"/>
                <w:color w:val="000000"/>
              </w:rPr>
              <w:t>VARCHAR</w:t>
            </w:r>
          </w:p>
        </w:tc>
        <w:tc>
          <w:tcPr>
            <w:tcW w:w="605" w:type="dxa"/>
            <w:vAlign w:val="center"/>
          </w:tcPr>
          <w:p w14:paraId="3B06FB8B">
            <w:pPr>
              <w:rPr>
                <w:rFonts w:ascii="Segoe UI" w:hAnsi="Segoe UI" w:cs="Segoe UI"/>
                <w:color w:val="000000"/>
              </w:rPr>
            </w:pPr>
            <w:r>
              <w:rPr>
                <w:rFonts w:ascii="Segoe UI" w:hAnsi="Segoe UI" w:cs="Segoe UI"/>
                <w:color w:val="000000"/>
              </w:rPr>
              <w:t>200</w:t>
            </w:r>
          </w:p>
        </w:tc>
        <w:tc>
          <w:tcPr>
            <w:tcW w:w="476" w:type="dxa"/>
            <w:vAlign w:val="center"/>
          </w:tcPr>
          <w:p w14:paraId="15ECDDF0">
            <w:pPr>
              <w:rPr>
                <w:rFonts w:ascii="Segoe UI" w:hAnsi="Segoe UI" w:cs="Segoe UI"/>
                <w:color w:val="000000"/>
              </w:rPr>
            </w:pPr>
            <w:r>
              <w:rPr>
                <w:rFonts w:ascii="Segoe UI" w:hAnsi="Segoe UI" w:cs="Segoe UI"/>
                <w:color w:val="000000"/>
              </w:rPr>
              <w:t>是</w:t>
            </w:r>
          </w:p>
        </w:tc>
        <w:tc>
          <w:tcPr>
            <w:tcW w:w="1413" w:type="dxa"/>
            <w:vAlign w:val="center"/>
          </w:tcPr>
          <w:p w14:paraId="3B0AFCE1">
            <w:pPr>
              <w:rPr>
                <w:rFonts w:ascii="Segoe UI" w:hAnsi="Segoe UI" w:cs="Segoe UI"/>
                <w:color w:val="000000"/>
              </w:rPr>
            </w:pPr>
            <w:r>
              <w:rPr>
                <w:rFonts w:ascii="Segoe UI" w:hAnsi="Segoe UI" w:cs="Segoe UI"/>
                <w:color w:val="000000"/>
              </w:rPr>
              <w:t>语音输入文件 URL（如 mp3 格式录音）</w:t>
            </w:r>
          </w:p>
        </w:tc>
        <w:tc>
          <w:tcPr>
            <w:tcW w:w="3254" w:type="dxa"/>
            <w:vAlign w:val="center"/>
          </w:tcPr>
          <w:p w14:paraId="2F942286">
            <w:pPr>
              <w:rPr>
                <w:rFonts w:ascii="Segoe UI" w:hAnsi="Segoe UI" w:cs="Segoe UI"/>
                <w:color w:val="000000"/>
              </w:rPr>
            </w:pPr>
            <w:r>
              <w:rPr>
                <w:rFonts w:ascii="Segoe UI" w:hAnsi="Segoe UI" w:cs="Segoe UI"/>
                <w:color w:val="000000"/>
              </w:rPr>
              <w:t>非必填，格式为服务器存储路径</w:t>
            </w:r>
          </w:p>
        </w:tc>
      </w:tr>
      <w:tr w14:paraId="462B8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12D3E322">
            <w:pPr>
              <w:rPr>
                <w:rFonts w:ascii="Segoe UI" w:hAnsi="Segoe UI" w:cs="Segoe UI"/>
                <w:color w:val="000000"/>
              </w:rPr>
            </w:pPr>
            <w:r>
              <w:rPr>
                <w:rFonts w:ascii="Segoe UI" w:hAnsi="Segoe UI" w:cs="Segoe UI"/>
                <w:color w:val="000000"/>
              </w:rPr>
              <w:t>5</w:t>
            </w:r>
          </w:p>
        </w:tc>
        <w:tc>
          <w:tcPr>
            <w:tcW w:w="2085" w:type="dxa"/>
            <w:vAlign w:val="center"/>
          </w:tcPr>
          <w:p w14:paraId="65BD5B40">
            <w:pPr>
              <w:rPr>
                <w:rFonts w:ascii="Segoe UI" w:hAnsi="Segoe UI" w:cs="Segoe UI"/>
                <w:color w:val="000000"/>
              </w:rPr>
            </w:pPr>
            <w:r>
              <w:rPr>
                <w:rFonts w:ascii="Segoe UI" w:hAnsi="Segoe UI" w:cs="Segoe UI"/>
                <w:color w:val="000000"/>
              </w:rPr>
              <w:t>attachment_urls</w:t>
            </w:r>
          </w:p>
        </w:tc>
        <w:tc>
          <w:tcPr>
            <w:tcW w:w="1295" w:type="dxa"/>
            <w:vAlign w:val="center"/>
          </w:tcPr>
          <w:p w14:paraId="2C62A687">
            <w:pPr>
              <w:rPr>
                <w:rFonts w:ascii="Segoe UI" w:hAnsi="Segoe UI" w:cs="Segoe UI"/>
                <w:color w:val="000000"/>
              </w:rPr>
            </w:pPr>
            <w:r>
              <w:rPr>
                <w:rFonts w:ascii="Segoe UI" w:hAnsi="Segoe UI" w:cs="Segoe UI"/>
                <w:color w:val="000000"/>
              </w:rPr>
              <w:t>TEXT</w:t>
            </w:r>
          </w:p>
        </w:tc>
        <w:tc>
          <w:tcPr>
            <w:tcW w:w="605" w:type="dxa"/>
            <w:vAlign w:val="center"/>
          </w:tcPr>
          <w:p w14:paraId="5F9B61AE">
            <w:pPr>
              <w:rPr>
                <w:rFonts w:ascii="Segoe UI" w:hAnsi="Segoe UI" w:cs="Segoe UI"/>
                <w:color w:val="000000"/>
              </w:rPr>
            </w:pPr>
            <w:r>
              <w:rPr>
                <w:rFonts w:ascii="Segoe UI" w:hAnsi="Segoe UI" w:cs="Segoe UI"/>
                <w:color w:val="000000"/>
              </w:rPr>
              <w:t>-</w:t>
            </w:r>
          </w:p>
        </w:tc>
        <w:tc>
          <w:tcPr>
            <w:tcW w:w="476" w:type="dxa"/>
            <w:vAlign w:val="center"/>
          </w:tcPr>
          <w:p w14:paraId="66FF4BD7">
            <w:pPr>
              <w:rPr>
                <w:rFonts w:ascii="Segoe UI" w:hAnsi="Segoe UI" w:cs="Segoe UI"/>
                <w:color w:val="000000"/>
              </w:rPr>
            </w:pPr>
            <w:r>
              <w:rPr>
                <w:rFonts w:ascii="Segoe UI" w:hAnsi="Segoe UI" w:cs="Segoe UI"/>
                <w:color w:val="000000"/>
              </w:rPr>
              <w:t>是</w:t>
            </w:r>
          </w:p>
        </w:tc>
        <w:tc>
          <w:tcPr>
            <w:tcW w:w="1413" w:type="dxa"/>
            <w:vAlign w:val="center"/>
          </w:tcPr>
          <w:p w14:paraId="6B0D6C11">
            <w:pPr>
              <w:rPr>
                <w:rFonts w:ascii="Segoe UI" w:hAnsi="Segoe UI" w:cs="Segoe UI"/>
                <w:color w:val="000000"/>
              </w:rPr>
            </w:pPr>
            <w:r>
              <w:rPr>
                <w:rFonts w:ascii="Segoe UI" w:hAnsi="Segoe UI" w:cs="Segoe UI"/>
                <w:color w:val="000000"/>
              </w:rPr>
              <w:t>上传附件 URL 列表</w:t>
            </w:r>
          </w:p>
        </w:tc>
        <w:tc>
          <w:tcPr>
            <w:tcW w:w="3254" w:type="dxa"/>
            <w:vAlign w:val="center"/>
          </w:tcPr>
          <w:p w14:paraId="7CF7B6C4">
            <w:pPr>
              <w:rPr>
                <w:rFonts w:ascii="Segoe UI" w:hAnsi="Segoe UI" w:cs="Segoe UI"/>
                <w:color w:val="000000"/>
              </w:rPr>
            </w:pPr>
            <w:r>
              <w:rPr>
                <w:rFonts w:ascii="Segoe UI" w:hAnsi="Segoe UI" w:cs="Segoe UI"/>
                <w:color w:val="000000"/>
              </w:rPr>
              <w:t>JSON 数组格式，最多支持 5 个附件</w:t>
            </w:r>
          </w:p>
        </w:tc>
      </w:tr>
      <w:tr w14:paraId="05BD8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304ABD3E">
            <w:pPr>
              <w:rPr>
                <w:rFonts w:ascii="Segoe UI" w:hAnsi="Segoe UI" w:cs="Segoe UI"/>
                <w:color w:val="000000"/>
              </w:rPr>
            </w:pPr>
            <w:r>
              <w:rPr>
                <w:rFonts w:ascii="Segoe UI" w:hAnsi="Segoe UI" w:cs="Segoe UI"/>
                <w:color w:val="000000"/>
              </w:rPr>
              <w:t>6</w:t>
            </w:r>
          </w:p>
        </w:tc>
        <w:tc>
          <w:tcPr>
            <w:tcW w:w="2085" w:type="dxa"/>
            <w:vAlign w:val="center"/>
          </w:tcPr>
          <w:p w14:paraId="3E4ABEFA">
            <w:pPr>
              <w:rPr>
                <w:rFonts w:ascii="Segoe UI" w:hAnsi="Segoe UI" w:cs="Segoe UI"/>
                <w:color w:val="000000"/>
              </w:rPr>
            </w:pPr>
            <w:r>
              <w:rPr>
                <w:rFonts w:ascii="Segoe UI" w:hAnsi="Segoe UI" w:cs="Segoe UI"/>
                <w:color w:val="000000"/>
              </w:rPr>
              <w:t>answer_content</w:t>
            </w:r>
          </w:p>
        </w:tc>
        <w:tc>
          <w:tcPr>
            <w:tcW w:w="1295" w:type="dxa"/>
            <w:vAlign w:val="center"/>
          </w:tcPr>
          <w:p w14:paraId="548D5349">
            <w:pPr>
              <w:rPr>
                <w:rFonts w:ascii="Segoe UI" w:hAnsi="Segoe UI" w:cs="Segoe UI"/>
                <w:color w:val="000000"/>
              </w:rPr>
            </w:pPr>
            <w:r>
              <w:rPr>
                <w:rFonts w:ascii="Segoe UI" w:hAnsi="Segoe UI" w:cs="Segoe UI"/>
                <w:color w:val="000000"/>
              </w:rPr>
              <w:t>TEXT</w:t>
            </w:r>
          </w:p>
        </w:tc>
        <w:tc>
          <w:tcPr>
            <w:tcW w:w="605" w:type="dxa"/>
            <w:vAlign w:val="center"/>
          </w:tcPr>
          <w:p w14:paraId="4CC108E3">
            <w:pPr>
              <w:rPr>
                <w:rFonts w:ascii="Segoe UI" w:hAnsi="Segoe UI" w:cs="Segoe UI"/>
                <w:color w:val="000000"/>
              </w:rPr>
            </w:pPr>
            <w:r>
              <w:rPr>
                <w:rFonts w:ascii="Segoe UI" w:hAnsi="Segoe UI" w:cs="Segoe UI"/>
                <w:color w:val="000000"/>
              </w:rPr>
              <w:t>-</w:t>
            </w:r>
          </w:p>
        </w:tc>
        <w:tc>
          <w:tcPr>
            <w:tcW w:w="476" w:type="dxa"/>
            <w:vAlign w:val="center"/>
          </w:tcPr>
          <w:p w14:paraId="247EBF7D">
            <w:pPr>
              <w:rPr>
                <w:rFonts w:ascii="Segoe UI" w:hAnsi="Segoe UI" w:cs="Segoe UI"/>
                <w:color w:val="000000"/>
              </w:rPr>
            </w:pPr>
            <w:r>
              <w:rPr>
                <w:rFonts w:ascii="Segoe UI" w:hAnsi="Segoe UI" w:cs="Segoe UI"/>
                <w:color w:val="000000"/>
              </w:rPr>
              <w:t>否</w:t>
            </w:r>
          </w:p>
        </w:tc>
        <w:tc>
          <w:tcPr>
            <w:tcW w:w="1413" w:type="dxa"/>
            <w:vAlign w:val="center"/>
          </w:tcPr>
          <w:p w14:paraId="2D84DBC7">
            <w:pPr>
              <w:rPr>
                <w:rFonts w:ascii="Segoe UI" w:hAnsi="Segoe UI" w:cs="Segoe UI"/>
                <w:color w:val="000000"/>
              </w:rPr>
            </w:pPr>
            <w:r>
              <w:rPr>
                <w:rFonts w:ascii="Segoe UI" w:hAnsi="Segoe UI" w:cs="Segoe UI"/>
                <w:color w:val="000000"/>
              </w:rPr>
              <w:t>AI 回答内容（支持文本、链接、富媒体）</w:t>
            </w:r>
          </w:p>
        </w:tc>
        <w:tc>
          <w:tcPr>
            <w:tcW w:w="3254" w:type="dxa"/>
            <w:vAlign w:val="center"/>
          </w:tcPr>
          <w:p w14:paraId="5CF03210">
            <w:pPr>
              <w:rPr>
                <w:rFonts w:ascii="Segoe UI" w:hAnsi="Segoe UI" w:cs="Segoe UI"/>
                <w:color w:val="000000"/>
              </w:rPr>
            </w:pPr>
            <w:r>
              <w:rPr>
                <w:rFonts w:ascii="Segoe UI" w:hAnsi="Segoe UI" w:cs="Segoe UI"/>
                <w:color w:val="000000"/>
              </w:rPr>
              <w:t>非空，禁止广告 / 违禁内容，支持图片链接</w:t>
            </w:r>
          </w:p>
        </w:tc>
      </w:tr>
      <w:tr w14:paraId="70DCD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3599BEC1">
            <w:pPr>
              <w:rPr>
                <w:rFonts w:ascii="Segoe UI" w:hAnsi="Segoe UI" w:cs="Segoe UI"/>
                <w:color w:val="000000"/>
              </w:rPr>
            </w:pPr>
            <w:r>
              <w:rPr>
                <w:rFonts w:ascii="Segoe UI" w:hAnsi="Segoe UI" w:cs="Segoe UI"/>
                <w:color w:val="000000"/>
              </w:rPr>
              <w:t>7</w:t>
            </w:r>
          </w:p>
        </w:tc>
        <w:tc>
          <w:tcPr>
            <w:tcW w:w="2085" w:type="dxa"/>
            <w:vAlign w:val="center"/>
          </w:tcPr>
          <w:p w14:paraId="6637C009">
            <w:pPr>
              <w:rPr>
                <w:rFonts w:ascii="Segoe UI" w:hAnsi="Segoe UI" w:cs="Segoe UI"/>
                <w:color w:val="000000"/>
              </w:rPr>
            </w:pPr>
            <w:r>
              <w:rPr>
                <w:rFonts w:ascii="Segoe UI" w:hAnsi="Segoe UI" w:cs="Segoe UI"/>
                <w:color w:val="000000"/>
              </w:rPr>
              <w:t>voice_answer_url</w:t>
            </w:r>
          </w:p>
        </w:tc>
        <w:tc>
          <w:tcPr>
            <w:tcW w:w="1295" w:type="dxa"/>
            <w:vAlign w:val="center"/>
          </w:tcPr>
          <w:p w14:paraId="03CF15E1">
            <w:pPr>
              <w:rPr>
                <w:rFonts w:ascii="Segoe UI" w:hAnsi="Segoe UI" w:cs="Segoe UI"/>
                <w:color w:val="000000"/>
              </w:rPr>
            </w:pPr>
            <w:r>
              <w:rPr>
                <w:rFonts w:ascii="Segoe UI" w:hAnsi="Segoe UI" w:cs="Segoe UI"/>
                <w:color w:val="000000"/>
              </w:rPr>
              <w:t>VARCHAR</w:t>
            </w:r>
          </w:p>
        </w:tc>
        <w:tc>
          <w:tcPr>
            <w:tcW w:w="605" w:type="dxa"/>
            <w:vAlign w:val="center"/>
          </w:tcPr>
          <w:p w14:paraId="3A870ED6">
            <w:pPr>
              <w:rPr>
                <w:rFonts w:ascii="Segoe UI" w:hAnsi="Segoe UI" w:cs="Segoe UI"/>
                <w:color w:val="000000"/>
              </w:rPr>
            </w:pPr>
            <w:r>
              <w:rPr>
                <w:rFonts w:ascii="Segoe UI" w:hAnsi="Segoe UI" w:cs="Segoe UI"/>
                <w:color w:val="000000"/>
              </w:rPr>
              <w:t>200</w:t>
            </w:r>
          </w:p>
        </w:tc>
        <w:tc>
          <w:tcPr>
            <w:tcW w:w="476" w:type="dxa"/>
            <w:vAlign w:val="center"/>
          </w:tcPr>
          <w:p w14:paraId="6A510720">
            <w:pPr>
              <w:rPr>
                <w:rFonts w:ascii="Segoe UI" w:hAnsi="Segoe UI" w:cs="Segoe UI"/>
                <w:color w:val="000000"/>
              </w:rPr>
            </w:pPr>
            <w:r>
              <w:rPr>
                <w:rFonts w:ascii="Segoe UI" w:hAnsi="Segoe UI" w:cs="Segoe UI"/>
                <w:color w:val="000000"/>
              </w:rPr>
              <w:t>是</w:t>
            </w:r>
          </w:p>
        </w:tc>
        <w:tc>
          <w:tcPr>
            <w:tcW w:w="1413" w:type="dxa"/>
            <w:vAlign w:val="center"/>
          </w:tcPr>
          <w:p w14:paraId="418B393B">
            <w:pPr>
              <w:rPr>
                <w:rFonts w:ascii="Segoe UI" w:hAnsi="Segoe UI" w:cs="Segoe UI"/>
                <w:color w:val="000000"/>
              </w:rPr>
            </w:pPr>
            <w:r>
              <w:rPr>
                <w:rFonts w:ascii="Segoe UI" w:hAnsi="Segoe UI" w:cs="Segoe UI"/>
                <w:color w:val="000000"/>
              </w:rPr>
              <w:t>语音回答文件 URL（AI 生成的朗读音频）</w:t>
            </w:r>
          </w:p>
        </w:tc>
        <w:tc>
          <w:tcPr>
            <w:tcW w:w="3254" w:type="dxa"/>
            <w:vAlign w:val="center"/>
          </w:tcPr>
          <w:p w14:paraId="151F67C6">
            <w:pPr>
              <w:rPr>
                <w:rFonts w:ascii="Segoe UI" w:hAnsi="Segoe UI" w:cs="Segoe UI"/>
                <w:color w:val="000000"/>
              </w:rPr>
            </w:pPr>
            <w:r>
              <w:rPr>
                <w:rFonts w:ascii="Segoe UI" w:hAnsi="Segoe UI" w:cs="Segoe UI"/>
                <w:color w:val="000000"/>
              </w:rPr>
              <w:t>非必填，格式为 mp3/wav，用户点击 “语音朗读” 时生成</w:t>
            </w:r>
          </w:p>
        </w:tc>
      </w:tr>
      <w:tr w14:paraId="6B136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0304D7CC">
            <w:pPr>
              <w:rPr>
                <w:rFonts w:ascii="Segoe UI" w:hAnsi="Segoe UI" w:cs="Segoe UI"/>
                <w:color w:val="000000"/>
              </w:rPr>
            </w:pPr>
            <w:r>
              <w:rPr>
                <w:rFonts w:ascii="Segoe UI" w:hAnsi="Segoe UI" w:cs="Segoe UI"/>
                <w:color w:val="000000"/>
              </w:rPr>
              <w:t>8</w:t>
            </w:r>
          </w:p>
        </w:tc>
        <w:tc>
          <w:tcPr>
            <w:tcW w:w="2085" w:type="dxa"/>
            <w:vAlign w:val="center"/>
          </w:tcPr>
          <w:p w14:paraId="6BD756B1">
            <w:pPr>
              <w:rPr>
                <w:rFonts w:ascii="Segoe UI" w:hAnsi="Segoe UI" w:cs="Segoe UI"/>
                <w:color w:val="000000"/>
              </w:rPr>
            </w:pPr>
            <w:r>
              <w:rPr>
                <w:rFonts w:ascii="Segoe UI" w:hAnsi="Segoe UI" w:cs="Segoe UI"/>
                <w:color w:val="000000"/>
              </w:rPr>
              <w:t>like_count</w:t>
            </w:r>
          </w:p>
        </w:tc>
        <w:tc>
          <w:tcPr>
            <w:tcW w:w="1295" w:type="dxa"/>
            <w:vAlign w:val="center"/>
          </w:tcPr>
          <w:p w14:paraId="3F25BD3D">
            <w:pPr>
              <w:rPr>
                <w:rFonts w:ascii="Segoe UI" w:hAnsi="Segoe UI" w:cs="Segoe UI"/>
                <w:color w:val="000000"/>
              </w:rPr>
            </w:pPr>
            <w:r>
              <w:rPr>
                <w:rFonts w:ascii="Segoe UI" w:hAnsi="Segoe UI" w:cs="Segoe UI"/>
                <w:color w:val="000000"/>
              </w:rPr>
              <w:t>INT</w:t>
            </w:r>
          </w:p>
        </w:tc>
        <w:tc>
          <w:tcPr>
            <w:tcW w:w="605" w:type="dxa"/>
            <w:vAlign w:val="center"/>
          </w:tcPr>
          <w:p w14:paraId="25D99E29">
            <w:pPr>
              <w:rPr>
                <w:rFonts w:ascii="Segoe UI" w:hAnsi="Segoe UI" w:cs="Segoe UI"/>
                <w:color w:val="000000"/>
              </w:rPr>
            </w:pPr>
            <w:r>
              <w:rPr>
                <w:rFonts w:ascii="Segoe UI" w:hAnsi="Segoe UI" w:cs="Segoe UI"/>
                <w:color w:val="000000"/>
              </w:rPr>
              <w:t>11</w:t>
            </w:r>
          </w:p>
        </w:tc>
        <w:tc>
          <w:tcPr>
            <w:tcW w:w="476" w:type="dxa"/>
            <w:vAlign w:val="center"/>
          </w:tcPr>
          <w:p w14:paraId="28954BEF">
            <w:pPr>
              <w:rPr>
                <w:rFonts w:ascii="Segoe UI" w:hAnsi="Segoe UI" w:cs="Segoe UI"/>
                <w:color w:val="000000"/>
              </w:rPr>
            </w:pPr>
            <w:r>
              <w:rPr>
                <w:rFonts w:ascii="Segoe UI" w:hAnsi="Segoe UI" w:cs="Segoe UI"/>
                <w:color w:val="000000"/>
              </w:rPr>
              <w:t>否</w:t>
            </w:r>
          </w:p>
        </w:tc>
        <w:tc>
          <w:tcPr>
            <w:tcW w:w="1413" w:type="dxa"/>
            <w:vAlign w:val="center"/>
          </w:tcPr>
          <w:p w14:paraId="028EDCC8">
            <w:pPr>
              <w:rPr>
                <w:rFonts w:ascii="Segoe UI" w:hAnsi="Segoe UI" w:cs="Segoe UI"/>
                <w:color w:val="000000"/>
              </w:rPr>
            </w:pPr>
            <w:r>
              <w:rPr>
                <w:rFonts w:ascii="Segoe UI" w:hAnsi="Segoe UI" w:cs="Segoe UI"/>
                <w:color w:val="000000"/>
              </w:rPr>
              <w:t>回答点赞数</w:t>
            </w:r>
          </w:p>
        </w:tc>
        <w:tc>
          <w:tcPr>
            <w:tcW w:w="3254" w:type="dxa"/>
            <w:vAlign w:val="center"/>
          </w:tcPr>
          <w:p w14:paraId="3DB886AD">
            <w:pPr>
              <w:rPr>
                <w:rFonts w:ascii="Segoe UI" w:hAnsi="Segoe UI" w:cs="Segoe UI"/>
                <w:color w:val="000000"/>
              </w:rPr>
            </w:pPr>
            <w:r>
              <w:rPr>
                <w:rFonts w:ascii="Segoe UI" w:hAnsi="Segoe UI" w:cs="Segoe UI"/>
                <w:color w:val="000000"/>
              </w:rPr>
              <w:t xml:space="preserve">默认值 0，每次用户点赞后 + 1 </w:t>
            </w:r>
          </w:p>
        </w:tc>
      </w:tr>
      <w:tr w14:paraId="1EF21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 w:type="dxa"/>
            <w:vAlign w:val="center"/>
          </w:tcPr>
          <w:p w14:paraId="7C5ED233">
            <w:pPr>
              <w:rPr>
                <w:rFonts w:ascii="Segoe UI" w:hAnsi="Segoe UI" w:cs="Segoe UI"/>
                <w:color w:val="000000"/>
              </w:rPr>
            </w:pPr>
            <w:r>
              <w:rPr>
                <w:rFonts w:ascii="Segoe UI" w:hAnsi="Segoe UI" w:cs="Segoe UI"/>
                <w:color w:val="000000"/>
              </w:rPr>
              <w:t>9</w:t>
            </w:r>
          </w:p>
        </w:tc>
        <w:tc>
          <w:tcPr>
            <w:tcW w:w="2085" w:type="dxa"/>
            <w:vAlign w:val="center"/>
          </w:tcPr>
          <w:p w14:paraId="5CB2F4F3">
            <w:pPr>
              <w:rPr>
                <w:rFonts w:ascii="Segoe UI" w:hAnsi="Segoe UI" w:cs="Segoe UI"/>
                <w:color w:val="000000"/>
              </w:rPr>
            </w:pPr>
            <w:r>
              <w:rPr>
                <w:rFonts w:ascii="Segoe UI" w:hAnsi="Segoe UI" w:cs="Segoe UI"/>
                <w:color w:val="000000"/>
              </w:rPr>
              <w:t>collect_count</w:t>
            </w:r>
          </w:p>
        </w:tc>
        <w:tc>
          <w:tcPr>
            <w:tcW w:w="1295" w:type="dxa"/>
            <w:vAlign w:val="center"/>
          </w:tcPr>
          <w:p w14:paraId="586BE305">
            <w:pPr>
              <w:rPr>
                <w:rFonts w:ascii="Segoe UI" w:hAnsi="Segoe UI" w:cs="Segoe UI"/>
                <w:color w:val="000000"/>
              </w:rPr>
            </w:pPr>
            <w:r>
              <w:rPr>
                <w:rFonts w:ascii="Segoe UI" w:hAnsi="Segoe UI" w:cs="Segoe UI"/>
                <w:color w:val="000000"/>
              </w:rPr>
              <w:t>INT</w:t>
            </w:r>
          </w:p>
        </w:tc>
        <w:tc>
          <w:tcPr>
            <w:tcW w:w="605" w:type="dxa"/>
            <w:vAlign w:val="center"/>
          </w:tcPr>
          <w:p w14:paraId="3DF1215D">
            <w:pPr>
              <w:rPr>
                <w:rFonts w:ascii="Segoe UI" w:hAnsi="Segoe UI" w:cs="Segoe UI"/>
                <w:color w:val="000000"/>
              </w:rPr>
            </w:pPr>
            <w:r>
              <w:rPr>
                <w:rFonts w:ascii="Segoe UI" w:hAnsi="Segoe UI" w:cs="Segoe UI"/>
                <w:color w:val="000000"/>
              </w:rPr>
              <w:t>11</w:t>
            </w:r>
          </w:p>
        </w:tc>
        <w:tc>
          <w:tcPr>
            <w:tcW w:w="476" w:type="dxa"/>
            <w:vAlign w:val="center"/>
          </w:tcPr>
          <w:p w14:paraId="6699D1DD">
            <w:pPr>
              <w:rPr>
                <w:rFonts w:ascii="Segoe UI" w:hAnsi="Segoe UI" w:cs="Segoe UI"/>
                <w:color w:val="000000"/>
              </w:rPr>
            </w:pPr>
            <w:r>
              <w:rPr>
                <w:rFonts w:ascii="Segoe UI" w:hAnsi="Segoe UI" w:cs="Segoe UI"/>
                <w:color w:val="000000"/>
              </w:rPr>
              <w:t>否</w:t>
            </w:r>
          </w:p>
        </w:tc>
        <w:tc>
          <w:tcPr>
            <w:tcW w:w="1413" w:type="dxa"/>
            <w:vAlign w:val="center"/>
          </w:tcPr>
          <w:p w14:paraId="3614E666">
            <w:pPr>
              <w:rPr>
                <w:rFonts w:ascii="Segoe UI" w:hAnsi="Segoe UI" w:cs="Segoe UI"/>
                <w:color w:val="000000"/>
              </w:rPr>
            </w:pPr>
            <w:r>
              <w:rPr>
                <w:rFonts w:ascii="Segoe UI" w:hAnsi="Segoe UI" w:cs="Segoe UI"/>
                <w:color w:val="000000"/>
              </w:rPr>
              <w:t>回答收藏数</w:t>
            </w:r>
          </w:p>
        </w:tc>
        <w:tc>
          <w:tcPr>
            <w:tcW w:w="3254" w:type="dxa"/>
            <w:vAlign w:val="center"/>
          </w:tcPr>
          <w:p w14:paraId="5AD7AC19">
            <w:pPr>
              <w:rPr>
                <w:rFonts w:ascii="Segoe UI" w:hAnsi="Segoe UI" w:cs="Segoe UI"/>
                <w:color w:val="000000"/>
              </w:rPr>
            </w:pPr>
            <w:r>
              <w:rPr>
                <w:rFonts w:ascii="Segoe UI" w:hAnsi="Segoe UI" w:cs="Segoe UI"/>
                <w:color w:val="000000"/>
              </w:rPr>
              <w:t xml:space="preserve">默认值 0，每次用户收藏后 + 1 </w:t>
            </w:r>
          </w:p>
        </w:tc>
      </w:tr>
    </w:tbl>
    <w:p w14:paraId="11D29167">
      <w:pPr>
        <w:rPr>
          <w:rFonts w:hint="eastAsia"/>
        </w:rPr>
      </w:pPr>
    </w:p>
    <w:p w14:paraId="37B48C26">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6" w:name="_Toc197876118"/>
      <w:r>
        <w:drawing>
          <wp:inline distT="0" distB="0" distL="114300" distR="114300">
            <wp:extent cx="5269865" cy="1964055"/>
            <wp:effectExtent l="0" t="0" r="6985" b="7620"/>
            <wp:docPr id="2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
                    <pic:cNvPicPr>
                      <a:picLocks noChangeAspect="1"/>
                    </pic:cNvPicPr>
                  </pic:nvPicPr>
                  <pic:blipFill>
                    <a:blip r:embed="rId103"/>
                    <a:stretch>
                      <a:fillRect/>
                    </a:stretch>
                  </pic:blipFill>
                  <pic:spPr>
                    <a:xfrm>
                      <a:off x="0" y="0"/>
                      <a:ext cx="5269865" cy="1964055"/>
                    </a:xfrm>
                    <a:prstGeom prst="rect">
                      <a:avLst/>
                    </a:prstGeom>
                    <a:noFill/>
                    <a:ln>
                      <a:noFill/>
                    </a:ln>
                  </pic:spPr>
                </pic:pic>
              </a:graphicData>
            </a:graphic>
          </wp:inline>
        </w:drawing>
      </w:r>
    </w:p>
    <w:p w14:paraId="19C454A1">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5.2.3.3</w:t>
      </w:r>
      <w:r>
        <w:rPr>
          <w:rFonts w:hint="eastAsia" w:ascii="Arial" w:hAnsi="Arial" w:eastAsia="宋体" w:cstheme="minorBidi"/>
          <w:b/>
          <w:color w:val="auto"/>
          <w:sz w:val="28"/>
          <w:szCs w:val="24"/>
        </w:rPr>
        <w:t>我的评论</w:t>
      </w:r>
      <w:bookmarkEnd w:id="156"/>
    </w:p>
    <w:tbl>
      <w:tblPr>
        <w:tblStyle w:val="13"/>
        <w:tblW w:w="1020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2469"/>
        <w:gridCol w:w="1290"/>
        <w:gridCol w:w="475"/>
        <w:gridCol w:w="457"/>
        <w:gridCol w:w="1239"/>
        <w:gridCol w:w="3821"/>
      </w:tblGrid>
      <w:tr w14:paraId="6DDC9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66B52E85">
            <w:pPr>
              <w:rPr>
                <w:rFonts w:hint="eastAsia"/>
              </w:rPr>
            </w:pPr>
            <w:r>
              <w:rPr>
                <w:rStyle w:val="15"/>
                <w:rFonts w:ascii="Segoe UI" w:hAnsi="Segoe UI" w:cs="Segoe UI"/>
                <w:color w:val="000000"/>
              </w:rPr>
              <w:t>序号</w:t>
            </w:r>
          </w:p>
        </w:tc>
        <w:tc>
          <w:tcPr>
            <w:tcW w:w="2469" w:type="dxa"/>
            <w:vAlign w:val="center"/>
          </w:tcPr>
          <w:p w14:paraId="4FC69861">
            <w:pPr>
              <w:rPr>
                <w:rFonts w:hint="eastAsia"/>
              </w:rPr>
            </w:pPr>
            <w:r>
              <w:rPr>
                <w:rStyle w:val="15"/>
                <w:rFonts w:ascii="Segoe UI" w:hAnsi="Segoe UI" w:cs="Segoe UI"/>
                <w:color w:val="000000"/>
              </w:rPr>
              <w:t>字段名</w:t>
            </w:r>
          </w:p>
        </w:tc>
        <w:tc>
          <w:tcPr>
            <w:tcW w:w="1290" w:type="dxa"/>
            <w:vAlign w:val="center"/>
          </w:tcPr>
          <w:p w14:paraId="10D0A8F1">
            <w:pPr>
              <w:rPr>
                <w:rFonts w:hint="eastAsia"/>
              </w:rPr>
            </w:pPr>
            <w:r>
              <w:rPr>
                <w:rStyle w:val="15"/>
                <w:rFonts w:ascii="Segoe UI" w:hAnsi="Segoe UI" w:cs="Segoe UI"/>
                <w:color w:val="000000"/>
              </w:rPr>
              <w:t>字段类型</w:t>
            </w:r>
          </w:p>
        </w:tc>
        <w:tc>
          <w:tcPr>
            <w:tcW w:w="475" w:type="dxa"/>
            <w:vAlign w:val="center"/>
          </w:tcPr>
          <w:p w14:paraId="2FEDE803">
            <w:pPr>
              <w:rPr>
                <w:rFonts w:hint="eastAsia"/>
              </w:rPr>
            </w:pPr>
            <w:r>
              <w:rPr>
                <w:rStyle w:val="15"/>
                <w:rFonts w:ascii="Segoe UI" w:hAnsi="Segoe UI" w:cs="Segoe UI"/>
                <w:color w:val="000000"/>
              </w:rPr>
              <w:t>宽度</w:t>
            </w:r>
          </w:p>
        </w:tc>
        <w:tc>
          <w:tcPr>
            <w:tcW w:w="457" w:type="dxa"/>
            <w:vAlign w:val="center"/>
          </w:tcPr>
          <w:p w14:paraId="54EA9959">
            <w:pPr>
              <w:rPr>
                <w:rFonts w:hint="eastAsia"/>
              </w:rPr>
            </w:pPr>
            <w:r>
              <w:rPr>
                <w:rStyle w:val="15"/>
                <w:rFonts w:ascii="Segoe UI" w:hAnsi="Segoe UI" w:cs="Segoe UI"/>
                <w:color w:val="000000"/>
              </w:rPr>
              <w:t>能否为空</w:t>
            </w:r>
          </w:p>
        </w:tc>
        <w:tc>
          <w:tcPr>
            <w:tcW w:w="1239" w:type="dxa"/>
            <w:vAlign w:val="center"/>
          </w:tcPr>
          <w:p w14:paraId="4709D881">
            <w:pPr>
              <w:rPr>
                <w:rFonts w:hint="eastAsia"/>
              </w:rPr>
            </w:pPr>
            <w:r>
              <w:rPr>
                <w:rStyle w:val="15"/>
                <w:rFonts w:ascii="Segoe UI" w:hAnsi="Segoe UI" w:cs="Segoe UI"/>
                <w:color w:val="000000"/>
              </w:rPr>
              <w:t>字段描述</w:t>
            </w:r>
          </w:p>
        </w:tc>
        <w:tc>
          <w:tcPr>
            <w:tcW w:w="3821" w:type="dxa"/>
            <w:vAlign w:val="center"/>
          </w:tcPr>
          <w:p w14:paraId="5FC3994A">
            <w:pPr>
              <w:rPr>
                <w:rFonts w:hint="eastAsia"/>
              </w:rPr>
            </w:pPr>
            <w:r>
              <w:rPr>
                <w:rStyle w:val="15"/>
                <w:rFonts w:ascii="Segoe UI" w:hAnsi="Segoe UI" w:cs="Segoe UI"/>
                <w:color w:val="000000"/>
              </w:rPr>
              <w:t>约束规则</w:t>
            </w:r>
          </w:p>
        </w:tc>
      </w:tr>
      <w:tr w14:paraId="356CB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419549C6">
            <w:pPr>
              <w:rPr>
                <w:rFonts w:hint="eastAsia"/>
              </w:rPr>
            </w:pPr>
            <w:r>
              <w:rPr>
                <w:rFonts w:ascii="Segoe UI" w:hAnsi="Segoe UI" w:cs="Segoe UI"/>
                <w:color w:val="000000"/>
              </w:rPr>
              <w:t>1</w:t>
            </w:r>
          </w:p>
        </w:tc>
        <w:tc>
          <w:tcPr>
            <w:tcW w:w="2469" w:type="dxa"/>
            <w:vAlign w:val="center"/>
          </w:tcPr>
          <w:p w14:paraId="173C08F9">
            <w:pPr>
              <w:rPr>
                <w:rFonts w:hint="eastAsia"/>
              </w:rPr>
            </w:pPr>
            <w:r>
              <w:rPr>
                <w:rFonts w:ascii="Segoe UI" w:hAnsi="Segoe UI" w:cs="Segoe UI"/>
                <w:color w:val="000000"/>
              </w:rPr>
              <w:t>comment_id</w:t>
            </w:r>
          </w:p>
        </w:tc>
        <w:tc>
          <w:tcPr>
            <w:tcW w:w="1290" w:type="dxa"/>
            <w:vAlign w:val="center"/>
          </w:tcPr>
          <w:p w14:paraId="7530FC57">
            <w:pPr>
              <w:rPr>
                <w:rFonts w:hint="eastAsia"/>
              </w:rPr>
            </w:pPr>
            <w:r>
              <w:rPr>
                <w:rFonts w:ascii="Segoe UI" w:hAnsi="Segoe UI" w:cs="Segoe UI"/>
                <w:color w:val="000000"/>
              </w:rPr>
              <w:t>VARCHAR</w:t>
            </w:r>
          </w:p>
        </w:tc>
        <w:tc>
          <w:tcPr>
            <w:tcW w:w="475" w:type="dxa"/>
            <w:vAlign w:val="center"/>
          </w:tcPr>
          <w:p w14:paraId="734D852C">
            <w:pPr>
              <w:rPr>
                <w:rFonts w:hint="eastAsia"/>
              </w:rPr>
            </w:pPr>
            <w:r>
              <w:rPr>
                <w:rFonts w:ascii="Segoe UI" w:hAnsi="Segoe UI" w:cs="Segoe UI"/>
                <w:color w:val="000000"/>
              </w:rPr>
              <w:t>32</w:t>
            </w:r>
          </w:p>
        </w:tc>
        <w:tc>
          <w:tcPr>
            <w:tcW w:w="457" w:type="dxa"/>
            <w:vAlign w:val="center"/>
          </w:tcPr>
          <w:p w14:paraId="7FFAD4A7">
            <w:pPr>
              <w:rPr>
                <w:rFonts w:hint="eastAsia"/>
              </w:rPr>
            </w:pPr>
            <w:r>
              <w:rPr>
                <w:rFonts w:ascii="Segoe UI" w:hAnsi="Segoe UI" w:cs="Segoe UI"/>
                <w:color w:val="000000"/>
              </w:rPr>
              <w:t>否</w:t>
            </w:r>
          </w:p>
        </w:tc>
        <w:tc>
          <w:tcPr>
            <w:tcW w:w="1239" w:type="dxa"/>
            <w:vAlign w:val="center"/>
          </w:tcPr>
          <w:p w14:paraId="54BD0B9E">
            <w:pPr>
              <w:rPr>
                <w:rFonts w:hint="eastAsia"/>
              </w:rPr>
            </w:pPr>
            <w:r>
              <w:rPr>
                <w:rFonts w:ascii="Segoe UI" w:hAnsi="Segoe UI" w:cs="Segoe UI"/>
                <w:color w:val="000000"/>
              </w:rPr>
              <w:t>评论唯一标识（主键）</w:t>
            </w:r>
          </w:p>
        </w:tc>
        <w:tc>
          <w:tcPr>
            <w:tcW w:w="3821" w:type="dxa"/>
            <w:vAlign w:val="center"/>
          </w:tcPr>
          <w:p w14:paraId="73739D76">
            <w:pPr>
              <w:rPr>
                <w:rFonts w:hint="eastAsia"/>
              </w:rPr>
            </w:pPr>
            <w:r>
              <w:rPr>
                <w:rFonts w:ascii="Segoe UI" w:hAnsi="Segoe UI" w:cs="Segoe UI"/>
                <w:color w:val="000000"/>
              </w:rPr>
              <w:t>UUID 生成（如 COMMENT_20240511_ABC123），全局唯一，业务主键</w:t>
            </w:r>
          </w:p>
        </w:tc>
      </w:tr>
      <w:tr w14:paraId="5D65D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276B35E0">
            <w:pPr>
              <w:rPr>
                <w:rFonts w:hint="eastAsia"/>
              </w:rPr>
            </w:pPr>
            <w:r>
              <w:rPr>
                <w:rFonts w:ascii="Segoe UI" w:hAnsi="Segoe UI" w:cs="Segoe UI"/>
                <w:color w:val="000000"/>
              </w:rPr>
              <w:t>2</w:t>
            </w:r>
          </w:p>
        </w:tc>
        <w:tc>
          <w:tcPr>
            <w:tcW w:w="2469" w:type="dxa"/>
            <w:vAlign w:val="center"/>
          </w:tcPr>
          <w:p w14:paraId="56FEA1A6">
            <w:pPr>
              <w:rPr>
                <w:rFonts w:hint="eastAsia"/>
              </w:rPr>
            </w:pPr>
            <w:r>
              <w:rPr>
                <w:rFonts w:ascii="Segoe UI" w:hAnsi="Segoe UI" w:cs="Segoe UI"/>
                <w:color w:val="000000"/>
              </w:rPr>
              <w:t>user_id</w:t>
            </w:r>
          </w:p>
        </w:tc>
        <w:tc>
          <w:tcPr>
            <w:tcW w:w="1290" w:type="dxa"/>
            <w:vAlign w:val="center"/>
          </w:tcPr>
          <w:p w14:paraId="018C3DE4">
            <w:pPr>
              <w:rPr>
                <w:rFonts w:hint="eastAsia"/>
              </w:rPr>
            </w:pPr>
            <w:r>
              <w:rPr>
                <w:rFonts w:ascii="Segoe UI" w:hAnsi="Segoe UI" w:cs="Segoe UI"/>
                <w:color w:val="000000"/>
              </w:rPr>
              <w:t>VARCHAR</w:t>
            </w:r>
          </w:p>
        </w:tc>
        <w:tc>
          <w:tcPr>
            <w:tcW w:w="475" w:type="dxa"/>
            <w:vAlign w:val="center"/>
          </w:tcPr>
          <w:p w14:paraId="7C2F0C78">
            <w:pPr>
              <w:rPr>
                <w:rFonts w:hint="eastAsia"/>
              </w:rPr>
            </w:pPr>
            <w:r>
              <w:rPr>
                <w:rFonts w:ascii="Segoe UI" w:hAnsi="Segoe UI" w:cs="Segoe UI"/>
                <w:color w:val="000000"/>
              </w:rPr>
              <w:t>20</w:t>
            </w:r>
          </w:p>
        </w:tc>
        <w:tc>
          <w:tcPr>
            <w:tcW w:w="457" w:type="dxa"/>
            <w:vAlign w:val="center"/>
          </w:tcPr>
          <w:p w14:paraId="33FE6416">
            <w:pPr>
              <w:rPr>
                <w:rFonts w:hint="eastAsia"/>
              </w:rPr>
            </w:pPr>
            <w:r>
              <w:rPr>
                <w:rFonts w:ascii="Segoe UI" w:hAnsi="Segoe UI" w:cs="Segoe UI"/>
                <w:color w:val="000000"/>
              </w:rPr>
              <w:t>否</w:t>
            </w:r>
          </w:p>
        </w:tc>
        <w:tc>
          <w:tcPr>
            <w:tcW w:w="1239" w:type="dxa"/>
            <w:vAlign w:val="center"/>
          </w:tcPr>
          <w:p w14:paraId="41527530">
            <w:pPr>
              <w:rPr>
                <w:rFonts w:hint="eastAsia"/>
              </w:rPr>
            </w:pPr>
            <w:r>
              <w:rPr>
                <w:rFonts w:ascii="Segoe UI" w:hAnsi="Segoe UI" w:cs="Segoe UI"/>
                <w:color w:val="000000"/>
              </w:rPr>
              <w:t>评论用户 ID（外键，关联用户表 user_id）</w:t>
            </w:r>
          </w:p>
        </w:tc>
        <w:tc>
          <w:tcPr>
            <w:tcW w:w="3821" w:type="dxa"/>
            <w:vAlign w:val="center"/>
          </w:tcPr>
          <w:p w14:paraId="13667A12">
            <w:pPr>
              <w:rPr>
                <w:rFonts w:hint="eastAsia"/>
              </w:rPr>
            </w:pPr>
            <w:r>
              <w:rPr>
                <w:rFonts w:ascii="Segoe UI" w:hAnsi="Segoe UI" w:cs="Segoe UI"/>
                <w:color w:val="000000"/>
              </w:rPr>
              <w:t>非空，参照 User 表 user_id，级联删除（用户删除则评论同步删除）</w:t>
            </w:r>
          </w:p>
        </w:tc>
      </w:tr>
      <w:tr w14:paraId="0C24F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260B9831">
            <w:pPr>
              <w:rPr>
                <w:rFonts w:hint="eastAsia"/>
              </w:rPr>
            </w:pPr>
            <w:r>
              <w:rPr>
                <w:rFonts w:ascii="Segoe UI" w:hAnsi="Segoe UI" w:cs="Segoe UI"/>
                <w:color w:val="000000"/>
              </w:rPr>
              <w:t>3</w:t>
            </w:r>
          </w:p>
        </w:tc>
        <w:tc>
          <w:tcPr>
            <w:tcW w:w="2469" w:type="dxa"/>
            <w:vAlign w:val="center"/>
          </w:tcPr>
          <w:p w14:paraId="25DA4FB7">
            <w:pPr>
              <w:rPr>
                <w:rFonts w:hint="eastAsia"/>
              </w:rPr>
            </w:pPr>
            <w:r>
              <w:rPr>
                <w:rFonts w:ascii="Segoe UI" w:hAnsi="Segoe UI" w:cs="Segoe UI"/>
                <w:color w:val="000000"/>
              </w:rPr>
              <w:t>note_id</w:t>
            </w:r>
          </w:p>
        </w:tc>
        <w:tc>
          <w:tcPr>
            <w:tcW w:w="1290" w:type="dxa"/>
            <w:vAlign w:val="center"/>
          </w:tcPr>
          <w:p w14:paraId="4330F6FF">
            <w:pPr>
              <w:rPr>
                <w:rFonts w:hint="eastAsia"/>
              </w:rPr>
            </w:pPr>
            <w:r>
              <w:rPr>
                <w:rFonts w:ascii="Segoe UI" w:hAnsi="Segoe UI" w:cs="Segoe UI"/>
                <w:color w:val="000000"/>
              </w:rPr>
              <w:t>VARCHAR</w:t>
            </w:r>
          </w:p>
        </w:tc>
        <w:tc>
          <w:tcPr>
            <w:tcW w:w="475" w:type="dxa"/>
            <w:vAlign w:val="center"/>
          </w:tcPr>
          <w:p w14:paraId="48807478">
            <w:pPr>
              <w:rPr>
                <w:rFonts w:hint="eastAsia"/>
              </w:rPr>
            </w:pPr>
            <w:r>
              <w:rPr>
                <w:rFonts w:ascii="Segoe UI" w:hAnsi="Segoe UI" w:cs="Segoe UI"/>
                <w:color w:val="000000"/>
              </w:rPr>
              <w:t>32</w:t>
            </w:r>
          </w:p>
        </w:tc>
        <w:tc>
          <w:tcPr>
            <w:tcW w:w="457" w:type="dxa"/>
            <w:vAlign w:val="center"/>
          </w:tcPr>
          <w:p w14:paraId="030105A6">
            <w:pPr>
              <w:rPr>
                <w:rFonts w:hint="eastAsia"/>
              </w:rPr>
            </w:pPr>
            <w:r>
              <w:rPr>
                <w:rFonts w:ascii="Segoe UI" w:hAnsi="Segoe UI" w:cs="Segoe UI"/>
                <w:color w:val="000000"/>
              </w:rPr>
              <w:t>否</w:t>
            </w:r>
          </w:p>
        </w:tc>
        <w:tc>
          <w:tcPr>
            <w:tcW w:w="1239" w:type="dxa"/>
            <w:vAlign w:val="center"/>
          </w:tcPr>
          <w:p w14:paraId="594273EA">
            <w:pPr>
              <w:rPr>
                <w:rFonts w:hint="eastAsia"/>
              </w:rPr>
            </w:pPr>
            <w:r>
              <w:rPr>
                <w:rFonts w:ascii="Segoe UI" w:hAnsi="Segoe UI" w:cs="Segoe UI"/>
                <w:color w:val="000000"/>
              </w:rPr>
              <w:t>关联帖子 ID（外键，关联笔记表 note_id）</w:t>
            </w:r>
          </w:p>
        </w:tc>
        <w:tc>
          <w:tcPr>
            <w:tcW w:w="3821" w:type="dxa"/>
            <w:vAlign w:val="center"/>
          </w:tcPr>
          <w:p w14:paraId="6565C434">
            <w:pPr>
              <w:rPr>
                <w:rFonts w:hint="eastAsia"/>
              </w:rPr>
            </w:pPr>
            <w:r>
              <w:rPr>
                <w:rFonts w:ascii="Segoe UI" w:hAnsi="Segoe UI" w:cs="Segoe UI"/>
                <w:color w:val="000000"/>
              </w:rPr>
              <w:t>非空，评论所属的帖子 ID，删除帖子时级联删除评论</w:t>
            </w:r>
          </w:p>
        </w:tc>
      </w:tr>
      <w:tr w14:paraId="66168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01B734C4">
            <w:pPr>
              <w:rPr>
                <w:rFonts w:hint="eastAsia"/>
              </w:rPr>
            </w:pPr>
            <w:r>
              <w:rPr>
                <w:rFonts w:ascii="Segoe UI" w:hAnsi="Segoe UI" w:cs="Segoe UI"/>
                <w:color w:val="000000"/>
              </w:rPr>
              <w:t>4</w:t>
            </w:r>
          </w:p>
        </w:tc>
        <w:tc>
          <w:tcPr>
            <w:tcW w:w="2469" w:type="dxa"/>
            <w:vAlign w:val="center"/>
          </w:tcPr>
          <w:p w14:paraId="6C6FFAF3">
            <w:pPr>
              <w:rPr>
                <w:rFonts w:hint="eastAsia"/>
              </w:rPr>
            </w:pPr>
            <w:r>
              <w:rPr>
                <w:rFonts w:ascii="Segoe UI" w:hAnsi="Segoe UI" w:cs="Segoe UI"/>
                <w:color w:val="000000"/>
              </w:rPr>
              <w:t>reply_to_comment_id</w:t>
            </w:r>
          </w:p>
        </w:tc>
        <w:tc>
          <w:tcPr>
            <w:tcW w:w="1290" w:type="dxa"/>
            <w:vAlign w:val="center"/>
          </w:tcPr>
          <w:p w14:paraId="1EFB1B84">
            <w:pPr>
              <w:rPr>
                <w:rFonts w:hint="eastAsia"/>
              </w:rPr>
            </w:pPr>
            <w:r>
              <w:rPr>
                <w:rFonts w:ascii="Segoe UI" w:hAnsi="Segoe UI" w:cs="Segoe UI"/>
                <w:color w:val="000000"/>
              </w:rPr>
              <w:t>VARCHAR</w:t>
            </w:r>
          </w:p>
        </w:tc>
        <w:tc>
          <w:tcPr>
            <w:tcW w:w="475" w:type="dxa"/>
            <w:vAlign w:val="center"/>
          </w:tcPr>
          <w:p w14:paraId="225B5C44">
            <w:pPr>
              <w:rPr>
                <w:rFonts w:hint="eastAsia"/>
              </w:rPr>
            </w:pPr>
            <w:r>
              <w:rPr>
                <w:rFonts w:ascii="Segoe UI" w:hAnsi="Segoe UI" w:cs="Segoe UI"/>
                <w:color w:val="000000"/>
              </w:rPr>
              <w:t>32</w:t>
            </w:r>
          </w:p>
        </w:tc>
        <w:tc>
          <w:tcPr>
            <w:tcW w:w="457" w:type="dxa"/>
            <w:vAlign w:val="center"/>
          </w:tcPr>
          <w:p w14:paraId="25EF50DB">
            <w:pPr>
              <w:rPr>
                <w:rFonts w:hint="eastAsia"/>
              </w:rPr>
            </w:pPr>
            <w:r>
              <w:rPr>
                <w:rFonts w:ascii="Segoe UI" w:hAnsi="Segoe UI" w:cs="Segoe UI"/>
                <w:color w:val="000000"/>
              </w:rPr>
              <w:t>是</w:t>
            </w:r>
          </w:p>
        </w:tc>
        <w:tc>
          <w:tcPr>
            <w:tcW w:w="1239" w:type="dxa"/>
            <w:vAlign w:val="center"/>
          </w:tcPr>
          <w:p w14:paraId="68FDA537">
            <w:pPr>
              <w:rPr>
                <w:rFonts w:hint="eastAsia"/>
              </w:rPr>
            </w:pPr>
            <w:r>
              <w:rPr>
                <w:rFonts w:ascii="Segoe UI" w:hAnsi="Segoe UI" w:cs="Segoe UI"/>
                <w:color w:val="000000"/>
              </w:rPr>
              <w:t>回复的目标评论 ID（自关联，一级评论为空）</w:t>
            </w:r>
          </w:p>
        </w:tc>
        <w:tc>
          <w:tcPr>
            <w:tcW w:w="3821" w:type="dxa"/>
            <w:vAlign w:val="center"/>
          </w:tcPr>
          <w:p w14:paraId="65B83001">
            <w:pPr>
              <w:rPr>
                <w:rFonts w:hint="eastAsia"/>
              </w:rPr>
            </w:pPr>
            <w:r>
              <w:rPr>
                <w:rFonts w:ascii="Segoe UI" w:hAnsi="Segoe UI" w:cs="Segoe UI"/>
                <w:color w:val="000000"/>
              </w:rPr>
              <w:t>可空，默认 NULL 表示一级评论；非空时指向被回复的评论 ID，形成楼中楼结构</w:t>
            </w:r>
          </w:p>
        </w:tc>
      </w:tr>
      <w:tr w14:paraId="31562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0A5ED894">
            <w:pPr>
              <w:rPr>
                <w:rFonts w:ascii="Segoe UI" w:hAnsi="Segoe UI" w:cs="Segoe UI"/>
                <w:color w:val="000000"/>
              </w:rPr>
            </w:pPr>
            <w:r>
              <w:rPr>
                <w:rFonts w:ascii="Segoe UI" w:hAnsi="Segoe UI" w:cs="Segoe UI"/>
                <w:color w:val="000000"/>
              </w:rPr>
              <w:t>5</w:t>
            </w:r>
          </w:p>
        </w:tc>
        <w:tc>
          <w:tcPr>
            <w:tcW w:w="2469" w:type="dxa"/>
            <w:vAlign w:val="center"/>
          </w:tcPr>
          <w:p w14:paraId="73A751BF">
            <w:pPr>
              <w:rPr>
                <w:rFonts w:ascii="Segoe UI" w:hAnsi="Segoe UI" w:cs="Segoe UI"/>
                <w:color w:val="000000"/>
              </w:rPr>
            </w:pPr>
            <w:r>
              <w:rPr>
                <w:rFonts w:ascii="Segoe UI" w:hAnsi="Segoe UI" w:cs="Segoe UI"/>
                <w:color w:val="000000"/>
              </w:rPr>
              <w:t>comment_content</w:t>
            </w:r>
          </w:p>
        </w:tc>
        <w:tc>
          <w:tcPr>
            <w:tcW w:w="1290" w:type="dxa"/>
            <w:vAlign w:val="center"/>
          </w:tcPr>
          <w:p w14:paraId="74F7FE20">
            <w:pPr>
              <w:rPr>
                <w:rFonts w:ascii="Segoe UI" w:hAnsi="Segoe UI" w:cs="Segoe UI"/>
                <w:color w:val="000000"/>
              </w:rPr>
            </w:pPr>
            <w:r>
              <w:rPr>
                <w:rFonts w:ascii="Segoe UI" w:hAnsi="Segoe UI" w:cs="Segoe UI"/>
                <w:color w:val="000000"/>
              </w:rPr>
              <w:t>TEXT</w:t>
            </w:r>
          </w:p>
        </w:tc>
        <w:tc>
          <w:tcPr>
            <w:tcW w:w="475" w:type="dxa"/>
            <w:vAlign w:val="center"/>
          </w:tcPr>
          <w:p w14:paraId="68DD07A3">
            <w:pPr>
              <w:rPr>
                <w:rFonts w:ascii="Segoe UI" w:hAnsi="Segoe UI" w:cs="Segoe UI"/>
                <w:color w:val="000000"/>
              </w:rPr>
            </w:pPr>
            <w:r>
              <w:rPr>
                <w:rFonts w:ascii="Segoe UI" w:hAnsi="Segoe UI" w:cs="Segoe UI"/>
                <w:color w:val="000000"/>
              </w:rPr>
              <w:t>-</w:t>
            </w:r>
          </w:p>
        </w:tc>
        <w:tc>
          <w:tcPr>
            <w:tcW w:w="457" w:type="dxa"/>
            <w:vAlign w:val="center"/>
          </w:tcPr>
          <w:p w14:paraId="027AD55B">
            <w:pPr>
              <w:rPr>
                <w:rFonts w:ascii="Segoe UI" w:hAnsi="Segoe UI" w:cs="Segoe UI"/>
                <w:color w:val="000000"/>
              </w:rPr>
            </w:pPr>
            <w:r>
              <w:rPr>
                <w:rFonts w:ascii="Segoe UI" w:hAnsi="Segoe UI" w:cs="Segoe UI"/>
                <w:color w:val="000000"/>
              </w:rPr>
              <w:t>否</w:t>
            </w:r>
          </w:p>
        </w:tc>
        <w:tc>
          <w:tcPr>
            <w:tcW w:w="1239" w:type="dxa"/>
            <w:vAlign w:val="center"/>
          </w:tcPr>
          <w:p w14:paraId="3D57AF11">
            <w:pPr>
              <w:rPr>
                <w:rFonts w:ascii="Segoe UI" w:hAnsi="Segoe UI" w:cs="Segoe UI"/>
                <w:color w:val="000000"/>
              </w:rPr>
            </w:pPr>
            <w:r>
              <w:rPr>
                <w:rFonts w:ascii="Segoe UI" w:hAnsi="Segoe UI" w:cs="Segoe UI"/>
                <w:color w:val="000000"/>
              </w:rPr>
              <w:t>评论内容（文字、表情等）</w:t>
            </w:r>
          </w:p>
        </w:tc>
        <w:tc>
          <w:tcPr>
            <w:tcW w:w="3821" w:type="dxa"/>
            <w:vAlign w:val="center"/>
          </w:tcPr>
          <w:p w14:paraId="67E4030E">
            <w:pPr>
              <w:rPr>
                <w:rFonts w:ascii="Segoe UI" w:hAnsi="Segoe UI" w:cs="Segoe UI"/>
                <w:color w:val="000000"/>
              </w:rPr>
            </w:pPr>
            <w:r>
              <w:rPr>
                <w:rFonts w:ascii="Segoe UI" w:hAnsi="Segoe UI" w:cs="Segoe UI"/>
                <w:color w:val="000000"/>
              </w:rPr>
              <w:t>2-200 字符，禁止敏感词，支持富文本</w:t>
            </w:r>
          </w:p>
        </w:tc>
      </w:tr>
      <w:tr w14:paraId="1AE9E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50F4EAA9">
            <w:pPr>
              <w:rPr>
                <w:rFonts w:ascii="Segoe UI" w:hAnsi="Segoe UI" w:cs="Segoe UI"/>
                <w:color w:val="000000"/>
              </w:rPr>
            </w:pPr>
            <w:r>
              <w:rPr>
                <w:rFonts w:ascii="Segoe UI" w:hAnsi="Segoe UI" w:cs="Segoe UI"/>
                <w:color w:val="000000"/>
              </w:rPr>
              <w:t>6</w:t>
            </w:r>
          </w:p>
        </w:tc>
        <w:tc>
          <w:tcPr>
            <w:tcW w:w="2469" w:type="dxa"/>
            <w:vAlign w:val="center"/>
          </w:tcPr>
          <w:p w14:paraId="5EDB3048">
            <w:pPr>
              <w:rPr>
                <w:rFonts w:ascii="Segoe UI" w:hAnsi="Segoe UI" w:cs="Segoe UI"/>
                <w:color w:val="000000"/>
              </w:rPr>
            </w:pPr>
            <w:r>
              <w:rPr>
                <w:rFonts w:ascii="Segoe UI" w:hAnsi="Segoe UI" w:cs="Segoe UI"/>
                <w:color w:val="000000"/>
              </w:rPr>
              <w:t>like_count</w:t>
            </w:r>
          </w:p>
        </w:tc>
        <w:tc>
          <w:tcPr>
            <w:tcW w:w="1290" w:type="dxa"/>
            <w:vAlign w:val="center"/>
          </w:tcPr>
          <w:p w14:paraId="19D820A9">
            <w:pPr>
              <w:rPr>
                <w:rFonts w:ascii="Segoe UI" w:hAnsi="Segoe UI" w:cs="Segoe UI"/>
                <w:color w:val="000000"/>
              </w:rPr>
            </w:pPr>
            <w:r>
              <w:rPr>
                <w:rFonts w:ascii="Segoe UI" w:hAnsi="Segoe UI" w:cs="Segoe UI"/>
                <w:color w:val="000000"/>
              </w:rPr>
              <w:t>INT</w:t>
            </w:r>
          </w:p>
        </w:tc>
        <w:tc>
          <w:tcPr>
            <w:tcW w:w="475" w:type="dxa"/>
            <w:vAlign w:val="center"/>
          </w:tcPr>
          <w:p w14:paraId="1369B975">
            <w:pPr>
              <w:rPr>
                <w:rFonts w:ascii="Segoe UI" w:hAnsi="Segoe UI" w:cs="Segoe UI"/>
                <w:color w:val="000000"/>
              </w:rPr>
            </w:pPr>
            <w:r>
              <w:rPr>
                <w:rFonts w:ascii="Segoe UI" w:hAnsi="Segoe UI" w:cs="Segoe UI"/>
                <w:color w:val="000000"/>
              </w:rPr>
              <w:t>11</w:t>
            </w:r>
          </w:p>
        </w:tc>
        <w:tc>
          <w:tcPr>
            <w:tcW w:w="457" w:type="dxa"/>
            <w:vAlign w:val="center"/>
          </w:tcPr>
          <w:p w14:paraId="59FC6A9C">
            <w:pPr>
              <w:rPr>
                <w:rFonts w:ascii="Segoe UI" w:hAnsi="Segoe UI" w:cs="Segoe UI"/>
                <w:color w:val="000000"/>
              </w:rPr>
            </w:pPr>
            <w:r>
              <w:rPr>
                <w:rFonts w:ascii="Segoe UI" w:hAnsi="Segoe UI" w:cs="Segoe UI"/>
                <w:color w:val="000000"/>
              </w:rPr>
              <w:t>否</w:t>
            </w:r>
          </w:p>
        </w:tc>
        <w:tc>
          <w:tcPr>
            <w:tcW w:w="1239" w:type="dxa"/>
            <w:vAlign w:val="center"/>
          </w:tcPr>
          <w:p w14:paraId="4392C9D9">
            <w:pPr>
              <w:rPr>
                <w:rFonts w:ascii="Segoe UI" w:hAnsi="Segoe UI" w:cs="Segoe UI"/>
                <w:color w:val="000000"/>
              </w:rPr>
            </w:pPr>
            <w:r>
              <w:rPr>
                <w:rFonts w:ascii="Segoe UI" w:hAnsi="Segoe UI" w:cs="Segoe UI"/>
                <w:color w:val="000000"/>
              </w:rPr>
              <w:t>评论点赞总数</w:t>
            </w:r>
          </w:p>
        </w:tc>
        <w:tc>
          <w:tcPr>
            <w:tcW w:w="3821" w:type="dxa"/>
            <w:vAlign w:val="center"/>
          </w:tcPr>
          <w:p w14:paraId="7156683D">
            <w:pPr>
              <w:rPr>
                <w:rFonts w:ascii="Segoe UI" w:hAnsi="Segoe UI" w:cs="Segoe UI"/>
                <w:color w:val="000000"/>
              </w:rPr>
            </w:pPr>
            <w:r>
              <w:rPr>
                <w:rFonts w:ascii="Segoe UI" w:hAnsi="Segoe UI" w:cs="Segoe UI"/>
                <w:color w:val="000000"/>
              </w:rPr>
              <w:t xml:space="preserve">默认 0，每次用户点赞后 + 1， </w:t>
            </w:r>
          </w:p>
        </w:tc>
      </w:tr>
    </w:tbl>
    <w:p w14:paraId="786AE7A3">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7" w:name="_Toc197876119"/>
      <w:r>
        <w:drawing>
          <wp:inline distT="0" distB="0" distL="114300" distR="114300">
            <wp:extent cx="4924425" cy="2209800"/>
            <wp:effectExtent l="0" t="0" r="0" b="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104"/>
                    <a:stretch>
                      <a:fillRect/>
                    </a:stretch>
                  </pic:blipFill>
                  <pic:spPr>
                    <a:xfrm>
                      <a:off x="0" y="0"/>
                      <a:ext cx="4924425" cy="2209800"/>
                    </a:xfrm>
                    <a:prstGeom prst="rect">
                      <a:avLst/>
                    </a:prstGeom>
                    <a:noFill/>
                    <a:ln>
                      <a:noFill/>
                    </a:ln>
                  </pic:spPr>
                </pic:pic>
              </a:graphicData>
            </a:graphic>
          </wp:inline>
        </w:drawing>
      </w:r>
    </w:p>
    <w:p w14:paraId="21279FF2">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5.2.3.4</w:t>
      </w:r>
      <w:r>
        <w:rPr>
          <w:rFonts w:hint="eastAsia" w:ascii="Arial" w:hAnsi="Arial" w:eastAsia="宋体" w:cstheme="minorBidi"/>
          <w:b/>
          <w:color w:val="auto"/>
          <w:sz w:val="28"/>
          <w:szCs w:val="24"/>
        </w:rPr>
        <w:t>我的收藏</w:t>
      </w:r>
      <w:bookmarkEnd w:id="157"/>
    </w:p>
    <w:tbl>
      <w:tblPr>
        <w:tblStyle w:val="13"/>
        <w:tblW w:w="1020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2469"/>
        <w:gridCol w:w="1290"/>
        <w:gridCol w:w="475"/>
        <w:gridCol w:w="457"/>
        <w:gridCol w:w="1239"/>
        <w:gridCol w:w="3821"/>
      </w:tblGrid>
      <w:tr w14:paraId="1D868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7D99E254">
            <w:pPr>
              <w:rPr>
                <w:rFonts w:hint="eastAsia"/>
              </w:rPr>
            </w:pPr>
            <w:r>
              <w:rPr>
                <w:rStyle w:val="15"/>
                <w:rFonts w:ascii="Segoe UI" w:hAnsi="Segoe UI" w:cs="Segoe UI"/>
                <w:color w:val="000000"/>
              </w:rPr>
              <w:t>序号</w:t>
            </w:r>
          </w:p>
        </w:tc>
        <w:tc>
          <w:tcPr>
            <w:tcW w:w="2469" w:type="dxa"/>
            <w:vAlign w:val="center"/>
          </w:tcPr>
          <w:p w14:paraId="138CAF99">
            <w:pPr>
              <w:rPr>
                <w:rFonts w:hint="eastAsia"/>
              </w:rPr>
            </w:pPr>
            <w:r>
              <w:rPr>
                <w:rStyle w:val="15"/>
                <w:rFonts w:ascii="Segoe UI" w:hAnsi="Segoe UI" w:cs="Segoe UI"/>
                <w:color w:val="000000"/>
              </w:rPr>
              <w:t>字段名</w:t>
            </w:r>
          </w:p>
        </w:tc>
        <w:tc>
          <w:tcPr>
            <w:tcW w:w="1290" w:type="dxa"/>
            <w:vAlign w:val="center"/>
          </w:tcPr>
          <w:p w14:paraId="17393675">
            <w:pPr>
              <w:rPr>
                <w:rFonts w:hint="eastAsia"/>
              </w:rPr>
            </w:pPr>
            <w:r>
              <w:rPr>
                <w:rStyle w:val="15"/>
                <w:rFonts w:ascii="Segoe UI" w:hAnsi="Segoe UI" w:cs="Segoe UI"/>
                <w:color w:val="000000"/>
              </w:rPr>
              <w:t>字段类型</w:t>
            </w:r>
          </w:p>
        </w:tc>
        <w:tc>
          <w:tcPr>
            <w:tcW w:w="475" w:type="dxa"/>
            <w:vAlign w:val="center"/>
          </w:tcPr>
          <w:p w14:paraId="08EAF0FC">
            <w:pPr>
              <w:rPr>
                <w:rFonts w:hint="eastAsia"/>
              </w:rPr>
            </w:pPr>
            <w:r>
              <w:rPr>
                <w:rStyle w:val="15"/>
                <w:rFonts w:ascii="Segoe UI" w:hAnsi="Segoe UI" w:cs="Segoe UI"/>
                <w:color w:val="000000"/>
              </w:rPr>
              <w:t>宽度</w:t>
            </w:r>
          </w:p>
        </w:tc>
        <w:tc>
          <w:tcPr>
            <w:tcW w:w="457" w:type="dxa"/>
            <w:vAlign w:val="center"/>
          </w:tcPr>
          <w:p w14:paraId="382BBC27">
            <w:pPr>
              <w:rPr>
                <w:rFonts w:hint="eastAsia"/>
              </w:rPr>
            </w:pPr>
            <w:r>
              <w:rPr>
                <w:rStyle w:val="15"/>
                <w:rFonts w:ascii="Segoe UI" w:hAnsi="Segoe UI" w:cs="Segoe UI"/>
                <w:color w:val="000000"/>
              </w:rPr>
              <w:t>能否为空</w:t>
            </w:r>
          </w:p>
        </w:tc>
        <w:tc>
          <w:tcPr>
            <w:tcW w:w="1239" w:type="dxa"/>
            <w:vAlign w:val="center"/>
          </w:tcPr>
          <w:p w14:paraId="00DDFE63">
            <w:pPr>
              <w:rPr>
                <w:rFonts w:hint="eastAsia"/>
              </w:rPr>
            </w:pPr>
            <w:r>
              <w:rPr>
                <w:rStyle w:val="15"/>
                <w:rFonts w:ascii="Segoe UI" w:hAnsi="Segoe UI" w:cs="Segoe UI"/>
                <w:color w:val="000000"/>
              </w:rPr>
              <w:t>字段描述</w:t>
            </w:r>
          </w:p>
        </w:tc>
        <w:tc>
          <w:tcPr>
            <w:tcW w:w="3821" w:type="dxa"/>
            <w:vAlign w:val="center"/>
          </w:tcPr>
          <w:p w14:paraId="5F74C3C0">
            <w:pPr>
              <w:rPr>
                <w:rFonts w:hint="eastAsia"/>
              </w:rPr>
            </w:pPr>
            <w:r>
              <w:rPr>
                <w:rStyle w:val="15"/>
                <w:rFonts w:ascii="Segoe UI" w:hAnsi="Segoe UI" w:cs="Segoe UI"/>
                <w:color w:val="000000"/>
              </w:rPr>
              <w:t>约束规则</w:t>
            </w:r>
          </w:p>
        </w:tc>
      </w:tr>
      <w:tr w14:paraId="4F5B7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4D185E1E">
            <w:pPr>
              <w:rPr>
                <w:rFonts w:hint="eastAsia"/>
              </w:rPr>
            </w:pPr>
            <w:r>
              <w:rPr>
                <w:rFonts w:ascii="Segoe UI" w:hAnsi="Segoe UI" w:cs="Segoe UI"/>
                <w:color w:val="000000"/>
              </w:rPr>
              <w:t>1</w:t>
            </w:r>
          </w:p>
        </w:tc>
        <w:tc>
          <w:tcPr>
            <w:tcW w:w="2469" w:type="dxa"/>
            <w:vAlign w:val="center"/>
          </w:tcPr>
          <w:p w14:paraId="3ADF7D64">
            <w:pPr>
              <w:rPr>
                <w:rFonts w:hint="eastAsia"/>
              </w:rPr>
            </w:pPr>
            <w:r>
              <w:rPr>
                <w:rFonts w:ascii="Segoe UI" w:hAnsi="Segoe UI" w:cs="Segoe UI"/>
                <w:color w:val="000000"/>
              </w:rPr>
              <w:t>collect_id</w:t>
            </w:r>
          </w:p>
        </w:tc>
        <w:tc>
          <w:tcPr>
            <w:tcW w:w="1290" w:type="dxa"/>
            <w:vAlign w:val="center"/>
          </w:tcPr>
          <w:p w14:paraId="2ADA2CA9">
            <w:pPr>
              <w:rPr>
                <w:rFonts w:hint="eastAsia"/>
              </w:rPr>
            </w:pPr>
            <w:r>
              <w:rPr>
                <w:rFonts w:ascii="Segoe UI" w:hAnsi="Segoe UI" w:cs="Segoe UI"/>
                <w:color w:val="000000"/>
              </w:rPr>
              <w:t>VARCHAR</w:t>
            </w:r>
          </w:p>
        </w:tc>
        <w:tc>
          <w:tcPr>
            <w:tcW w:w="475" w:type="dxa"/>
            <w:vAlign w:val="center"/>
          </w:tcPr>
          <w:p w14:paraId="0EF0263D">
            <w:pPr>
              <w:rPr>
                <w:rFonts w:hint="eastAsia"/>
              </w:rPr>
            </w:pPr>
            <w:r>
              <w:rPr>
                <w:rFonts w:ascii="Segoe UI" w:hAnsi="Segoe UI" w:cs="Segoe UI"/>
                <w:color w:val="000000"/>
              </w:rPr>
              <w:t>32</w:t>
            </w:r>
          </w:p>
        </w:tc>
        <w:tc>
          <w:tcPr>
            <w:tcW w:w="457" w:type="dxa"/>
            <w:vAlign w:val="center"/>
          </w:tcPr>
          <w:p w14:paraId="2DF7B9A5">
            <w:pPr>
              <w:rPr>
                <w:rFonts w:hint="eastAsia"/>
              </w:rPr>
            </w:pPr>
            <w:r>
              <w:rPr>
                <w:rFonts w:ascii="Segoe UI" w:hAnsi="Segoe UI" w:cs="Segoe UI"/>
                <w:color w:val="000000"/>
              </w:rPr>
              <w:t>否</w:t>
            </w:r>
          </w:p>
        </w:tc>
        <w:tc>
          <w:tcPr>
            <w:tcW w:w="1239" w:type="dxa"/>
            <w:vAlign w:val="center"/>
          </w:tcPr>
          <w:p w14:paraId="1399AD5C">
            <w:pPr>
              <w:rPr>
                <w:rFonts w:hint="eastAsia"/>
              </w:rPr>
            </w:pPr>
            <w:r>
              <w:rPr>
                <w:rFonts w:ascii="Segoe UI" w:hAnsi="Segoe UI" w:cs="Segoe UI"/>
                <w:color w:val="000000"/>
              </w:rPr>
              <w:t>收藏记录唯一标识（主键）</w:t>
            </w:r>
          </w:p>
        </w:tc>
        <w:tc>
          <w:tcPr>
            <w:tcW w:w="3821" w:type="dxa"/>
            <w:vAlign w:val="center"/>
          </w:tcPr>
          <w:p w14:paraId="099C61AA">
            <w:pPr>
              <w:rPr>
                <w:rFonts w:hint="eastAsia"/>
              </w:rPr>
            </w:pPr>
            <w:r>
              <w:rPr>
                <w:rFonts w:ascii="Segoe UI" w:hAnsi="Segoe UI" w:cs="Segoe UI"/>
                <w:color w:val="000000"/>
              </w:rPr>
              <w:t>UUID 生成（如 COLLECT_20240511_ABC123），全局唯一</w:t>
            </w:r>
          </w:p>
        </w:tc>
      </w:tr>
      <w:tr w14:paraId="76858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02C7BD4C">
            <w:pPr>
              <w:rPr>
                <w:rFonts w:hint="eastAsia"/>
              </w:rPr>
            </w:pPr>
            <w:r>
              <w:rPr>
                <w:rFonts w:ascii="Segoe UI" w:hAnsi="Segoe UI" w:cs="Segoe UI"/>
                <w:color w:val="000000"/>
              </w:rPr>
              <w:t>2</w:t>
            </w:r>
          </w:p>
        </w:tc>
        <w:tc>
          <w:tcPr>
            <w:tcW w:w="2469" w:type="dxa"/>
            <w:vAlign w:val="center"/>
          </w:tcPr>
          <w:p w14:paraId="43B5C8ED">
            <w:pPr>
              <w:rPr>
                <w:rFonts w:hint="eastAsia"/>
              </w:rPr>
            </w:pPr>
            <w:r>
              <w:rPr>
                <w:rFonts w:ascii="Segoe UI" w:hAnsi="Segoe UI" w:cs="Segoe UI"/>
                <w:color w:val="000000"/>
              </w:rPr>
              <w:t>user_id</w:t>
            </w:r>
          </w:p>
        </w:tc>
        <w:tc>
          <w:tcPr>
            <w:tcW w:w="1290" w:type="dxa"/>
            <w:vAlign w:val="center"/>
          </w:tcPr>
          <w:p w14:paraId="2FEA0E68">
            <w:pPr>
              <w:rPr>
                <w:rFonts w:hint="eastAsia"/>
              </w:rPr>
            </w:pPr>
            <w:r>
              <w:rPr>
                <w:rFonts w:ascii="Segoe UI" w:hAnsi="Segoe UI" w:cs="Segoe UI"/>
                <w:color w:val="000000"/>
              </w:rPr>
              <w:t>VARCHAR</w:t>
            </w:r>
          </w:p>
        </w:tc>
        <w:tc>
          <w:tcPr>
            <w:tcW w:w="475" w:type="dxa"/>
            <w:vAlign w:val="center"/>
          </w:tcPr>
          <w:p w14:paraId="41378240">
            <w:pPr>
              <w:rPr>
                <w:rFonts w:hint="eastAsia"/>
              </w:rPr>
            </w:pPr>
            <w:r>
              <w:rPr>
                <w:rFonts w:ascii="Segoe UI" w:hAnsi="Segoe UI" w:cs="Segoe UI"/>
                <w:color w:val="000000"/>
              </w:rPr>
              <w:t>20</w:t>
            </w:r>
          </w:p>
        </w:tc>
        <w:tc>
          <w:tcPr>
            <w:tcW w:w="457" w:type="dxa"/>
            <w:vAlign w:val="center"/>
          </w:tcPr>
          <w:p w14:paraId="098C9C42">
            <w:pPr>
              <w:rPr>
                <w:rFonts w:hint="eastAsia"/>
              </w:rPr>
            </w:pPr>
            <w:r>
              <w:rPr>
                <w:rFonts w:ascii="Segoe UI" w:hAnsi="Segoe UI" w:cs="Segoe UI"/>
                <w:color w:val="000000"/>
              </w:rPr>
              <w:t>否</w:t>
            </w:r>
          </w:p>
        </w:tc>
        <w:tc>
          <w:tcPr>
            <w:tcW w:w="1239" w:type="dxa"/>
            <w:vAlign w:val="center"/>
          </w:tcPr>
          <w:p w14:paraId="72533CA2">
            <w:pPr>
              <w:rPr>
                <w:rFonts w:hint="eastAsia"/>
              </w:rPr>
            </w:pPr>
            <w:r>
              <w:rPr>
                <w:rFonts w:ascii="Segoe UI" w:hAnsi="Segoe UI" w:cs="Segoe UI"/>
                <w:color w:val="000000"/>
              </w:rPr>
              <w:t>收藏用户 ID（外键，关联用户表 user_id）</w:t>
            </w:r>
          </w:p>
        </w:tc>
        <w:tc>
          <w:tcPr>
            <w:tcW w:w="3821" w:type="dxa"/>
            <w:vAlign w:val="center"/>
          </w:tcPr>
          <w:p w14:paraId="7E49F694">
            <w:pPr>
              <w:rPr>
                <w:rFonts w:hint="eastAsia"/>
              </w:rPr>
            </w:pPr>
            <w:r>
              <w:rPr>
                <w:rFonts w:ascii="Segoe UI" w:hAnsi="Segoe UI" w:cs="Segoe UI"/>
                <w:color w:val="000000"/>
              </w:rPr>
              <w:t>非空，参照 User 表 user_id，级联删除（用户删除则收藏记录同步删除）</w:t>
            </w:r>
          </w:p>
        </w:tc>
      </w:tr>
      <w:tr w14:paraId="7A580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7AFE8A5B">
            <w:pPr>
              <w:rPr>
                <w:rFonts w:hint="eastAsia"/>
              </w:rPr>
            </w:pPr>
            <w:r>
              <w:rPr>
                <w:rFonts w:ascii="Segoe UI" w:hAnsi="Segoe UI" w:cs="Segoe UI"/>
                <w:color w:val="000000"/>
              </w:rPr>
              <w:t>3</w:t>
            </w:r>
          </w:p>
        </w:tc>
        <w:tc>
          <w:tcPr>
            <w:tcW w:w="2469" w:type="dxa"/>
            <w:vAlign w:val="center"/>
          </w:tcPr>
          <w:p w14:paraId="120EC7A9">
            <w:pPr>
              <w:rPr>
                <w:rFonts w:hint="eastAsia"/>
              </w:rPr>
            </w:pPr>
            <w:r>
              <w:rPr>
                <w:rFonts w:ascii="Segoe UI" w:hAnsi="Segoe UI" w:cs="Segoe UI"/>
                <w:color w:val="000000"/>
              </w:rPr>
              <w:t>note_id</w:t>
            </w:r>
          </w:p>
        </w:tc>
        <w:tc>
          <w:tcPr>
            <w:tcW w:w="1290" w:type="dxa"/>
            <w:vAlign w:val="center"/>
          </w:tcPr>
          <w:p w14:paraId="5C0E68F2">
            <w:pPr>
              <w:rPr>
                <w:rFonts w:hint="eastAsia"/>
              </w:rPr>
            </w:pPr>
            <w:r>
              <w:rPr>
                <w:rFonts w:ascii="Segoe UI" w:hAnsi="Segoe UI" w:cs="Segoe UI"/>
                <w:color w:val="000000"/>
              </w:rPr>
              <w:t>VARCHAR</w:t>
            </w:r>
          </w:p>
        </w:tc>
        <w:tc>
          <w:tcPr>
            <w:tcW w:w="475" w:type="dxa"/>
            <w:vAlign w:val="center"/>
          </w:tcPr>
          <w:p w14:paraId="2FDD01DA">
            <w:pPr>
              <w:rPr>
                <w:rFonts w:hint="eastAsia"/>
              </w:rPr>
            </w:pPr>
            <w:r>
              <w:rPr>
                <w:rFonts w:ascii="Segoe UI" w:hAnsi="Segoe UI" w:cs="Segoe UI"/>
                <w:color w:val="000000"/>
              </w:rPr>
              <w:t>32</w:t>
            </w:r>
          </w:p>
        </w:tc>
        <w:tc>
          <w:tcPr>
            <w:tcW w:w="457" w:type="dxa"/>
            <w:vAlign w:val="center"/>
          </w:tcPr>
          <w:p w14:paraId="4C9CDE4A">
            <w:pPr>
              <w:rPr>
                <w:rFonts w:hint="eastAsia"/>
              </w:rPr>
            </w:pPr>
            <w:r>
              <w:rPr>
                <w:rFonts w:ascii="Segoe UI" w:hAnsi="Segoe UI" w:cs="Segoe UI"/>
                <w:color w:val="000000"/>
              </w:rPr>
              <w:t>否</w:t>
            </w:r>
          </w:p>
        </w:tc>
        <w:tc>
          <w:tcPr>
            <w:tcW w:w="1239" w:type="dxa"/>
            <w:vAlign w:val="center"/>
          </w:tcPr>
          <w:p w14:paraId="39088B69">
            <w:pPr>
              <w:rPr>
                <w:rFonts w:hint="eastAsia"/>
              </w:rPr>
            </w:pPr>
            <w:r>
              <w:rPr>
                <w:rFonts w:ascii="Segoe UI" w:hAnsi="Segoe UI" w:cs="Segoe UI"/>
                <w:color w:val="000000"/>
              </w:rPr>
              <w:t>被收藏的帖子ID</w:t>
            </w:r>
            <w:r>
              <w:rPr>
                <w:rFonts w:hint="eastAsia"/>
              </w:rPr>
              <w:t xml:space="preserve"> </w:t>
            </w:r>
          </w:p>
        </w:tc>
        <w:tc>
          <w:tcPr>
            <w:tcW w:w="3821" w:type="dxa"/>
            <w:vAlign w:val="center"/>
          </w:tcPr>
          <w:p w14:paraId="17D8FC69">
            <w:pPr>
              <w:rPr>
                <w:rFonts w:hint="eastAsia"/>
              </w:rPr>
            </w:pPr>
            <w:r>
              <w:rPr>
                <w:rFonts w:ascii="Segoe UI" w:hAnsi="Segoe UI" w:cs="Segoe UI"/>
                <w:color w:val="000000"/>
              </w:rPr>
              <w:t>非空，参照 Note 表 note_id，删除帖子时级联删除收藏记录</w:t>
            </w:r>
          </w:p>
        </w:tc>
      </w:tr>
    </w:tbl>
    <w:p w14:paraId="03CB007C">
      <w:pPr>
        <w:pStyle w:val="3"/>
        <w:numPr>
          <w:numId w:val="0"/>
        </w:numPr>
        <w:spacing w:before="60" w:after="60" w:line="120" w:lineRule="auto"/>
        <w:ind w:left="425" w:leftChars="0" w:firstLine="0" w:firstLineChars="0"/>
        <w:outlineLvl w:val="9"/>
        <w:rPr>
          <w:rFonts w:ascii="Arial" w:hAnsi="Arial" w:eastAsia="宋体" w:cstheme="minorBidi"/>
          <w:b/>
          <w:color w:val="auto"/>
          <w:sz w:val="28"/>
          <w:szCs w:val="24"/>
        </w:rPr>
      </w:pPr>
      <w:bookmarkStart w:id="158" w:name="_Toc197876120"/>
      <w:r>
        <w:drawing>
          <wp:inline distT="0" distB="0" distL="114300" distR="114300">
            <wp:extent cx="4438650" cy="1876425"/>
            <wp:effectExtent l="0" t="0" r="0" b="0"/>
            <wp:docPr id="2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
                    <pic:cNvPicPr>
                      <a:picLocks noChangeAspect="1"/>
                    </pic:cNvPicPr>
                  </pic:nvPicPr>
                  <pic:blipFill>
                    <a:blip r:embed="rId105"/>
                    <a:stretch>
                      <a:fillRect/>
                    </a:stretch>
                  </pic:blipFill>
                  <pic:spPr>
                    <a:xfrm>
                      <a:off x="0" y="0"/>
                      <a:ext cx="4438650" cy="1876425"/>
                    </a:xfrm>
                    <a:prstGeom prst="rect">
                      <a:avLst/>
                    </a:prstGeom>
                    <a:noFill/>
                    <a:ln>
                      <a:noFill/>
                    </a:ln>
                  </pic:spPr>
                </pic:pic>
              </a:graphicData>
            </a:graphic>
          </wp:inline>
        </w:drawing>
      </w:r>
    </w:p>
    <w:p w14:paraId="5895C172">
      <w:pPr>
        <w:pStyle w:val="3"/>
        <w:numPr>
          <w:numId w:val="0"/>
        </w:numPr>
        <w:spacing w:before="60" w:after="60" w:line="120" w:lineRule="auto"/>
        <w:ind w:left="425" w:leftChars="0" w:firstLine="0" w:firstLineChars="0"/>
        <w:outlineLvl w:val="3"/>
        <w:rPr>
          <w:rFonts w:ascii="Arial" w:hAnsi="Arial" w:eastAsia="宋体" w:cstheme="minorBidi"/>
          <w:b/>
          <w:color w:val="auto"/>
          <w:sz w:val="28"/>
          <w:szCs w:val="24"/>
        </w:rPr>
      </w:pPr>
      <w:r>
        <w:rPr>
          <w:rFonts w:hint="eastAsia" w:ascii="Arial" w:hAnsi="Arial" w:eastAsia="宋体" w:cstheme="minorBidi"/>
          <w:b/>
          <w:color w:val="auto"/>
          <w:sz w:val="28"/>
          <w:szCs w:val="24"/>
          <w:lang w:val="en-US" w:eastAsia="zh-CN"/>
        </w:rPr>
        <w:t>5.2.3.5</w:t>
      </w:r>
      <w:r>
        <w:rPr>
          <w:rFonts w:hint="eastAsia" w:ascii="Arial" w:hAnsi="Arial" w:eastAsia="宋体" w:cstheme="minorBidi"/>
          <w:b/>
          <w:color w:val="auto"/>
          <w:sz w:val="28"/>
          <w:szCs w:val="24"/>
        </w:rPr>
        <w:t>我的点赞</w:t>
      </w:r>
      <w:bookmarkEnd w:id="158"/>
    </w:p>
    <w:tbl>
      <w:tblPr>
        <w:tblStyle w:val="13"/>
        <w:tblW w:w="10208"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
        <w:gridCol w:w="2469"/>
        <w:gridCol w:w="1290"/>
        <w:gridCol w:w="475"/>
        <w:gridCol w:w="457"/>
        <w:gridCol w:w="1239"/>
        <w:gridCol w:w="3821"/>
      </w:tblGrid>
      <w:tr w14:paraId="2F7B8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5A5F629E">
            <w:pPr>
              <w:rPr>
                <w:rFonts w:hint="eastAsia"/>
              </w:rPr>
            </w:pPr>
            <w:r>
              <w:rPr>
                <w:rStyle w:val="15"/>
                <w:rFonts w:ascii="Segoe UI" w:hAnsi="Segoe UI" w:cs="Segoe UI"/>
                <w:color w:val="000000"/>
              </w:rPr>
              <w:t>序号</w:t>
            </w:r>
          </w:p>
        </w:tc>
        <w:tc>
          <w:tcPr>
            <w:tcW w:w="2469" w:type="dxa"/>
            <w:vAlign w:val="center"/>
          </w:tcPr>
          <w:p w14:paraId="185738C5">
            <w:pPr>
              <w:rPr>
                <w:rFonts w:hint="eastAsia"/>
              </w:rPr>
            </w:pPr>
            <w:r>
              <w:rPr>
                <w:rStyle w:val="15"/>
                <w:rFonts w:ascii="Segoe UI" w:hAnsi="Segoe UI" w:cs="Segoe UI"/>
                <w:color w:val="000000"/>
              </w:rPr>
              <w:t>字段名</w:t>
            </w:r>
          </w:p>
        </w:tc>
        <w:tc>
          <w:tcPr>
            <w:tcW w:w="1290" w:type="dxa"/>
            <w:vAlign w:val="center"/>
          </w:tcPr>
          <w:p w14:paraId="65298A39">
            <w:pPr>
              <w:rPr>
                <w:rFonts w:hint="eastAsia"/>
              </w:rPr>
            </w:pPr>
            <w:r>
              <w:rPr>
                <w:rStyle w:val="15"/>
                <w:rFonts w:ascii="Segoe UI" w:hAnsi="Segoe UI" w:cs="Segoe UI"/>
                <w:color w:val="000000"/>
              </w:rPr>
              <w:t>字段类型</w:t>
            </w:r>
          </w:p>
        </w:tc>
        <w:tc>
          <w:tcPr>
            <w:tcW w:w="475" w:type="dxa"/>
            <w:vAlign w:val="center"/>
          </w:tcPr>
          <w:p w14:paraId="05A89071">
            <w:pPr>
              <w:rPr>
                <w:rFonts w:hint="eastAsia"/>
              </w:rPr>
            </w:pPr>
            <w:r>
              <w:rPr>
                <w:rStyle w:val="15"/>
                <w:rFonts w:ascii="Segoe UI" w:hAnsi="Segoe UI" w:cs="Segoe UI"/>
                <w:color w:val="000000"/>
              </w:rPr>
              <w:t>宽度</w:t>
            </w:r>
          </w:p>
        </w:tc>
        <w:tc>
          <w:tcPr>
            <w:tcW w:w="457" w:type="dxa"/>
            <w:vAlign w:val="center"/>
          </w:tcPr>
          <w:p w14:paraId="2EB9E976">
            <w:pPr>
              <w:rPr>
                <w:rFonts w:hint="eastAsia"/>
              </w:rPr>
            </w:pPr>
            <w:r>
              <w:rPr>
                <w:rStyle w:val="15"/>
                <w:rFonts w:ascii="Segoe UI" w:hAnsi="Segoe UI" w:cs="Segoe UI"/>
                <w:color w:val="000000"/>
              </w:rPr>
              <w:t>能否为空</w:t>
            </w:r>
          </w:p>
        </w:tc>
        <w:tc>
          <w:tcPr>
            <w:tcW w:w="1239" w:type="dxa"/>
            <w:vAlign w:val="center"/>
          </w:tcPr>
          <w:p w14:paraId="2D3E265D">
            <w:pPr>
              <w:rPr>
                <w:rFonts w:hint="eastAsia"/>
              </w:rPr>
            </w:pPr>
            <w:r>
              <w:rPr>
                <w:rStyle w:val="15"/>
                <w:rFonts w:ascii="Segoe UI" w:hAnsi="Segoe UI" w:cs="Segoe UI"/>
                <w:color w:val="000000"/>
              </w:rPr>
              <w:t>字段描述</w:t>
            </w:r>
          </w:p>
        </w:tc>
        <w:tc>
          <w:tcPr>
            <w:tcW w:w="3821" w:type="dxa"/>
            <w:vAlign w:val="center"/>
          </w:tcPr>
          <w:p w14:paraId="4452971A">
            <w:pPr>
              <w:rPr>
                <w:rFonts w:hint="eastAsia"/>
              </w:rPr>
            </w:pPr>
            <w:r>
              <w:rPr>
                <w:rStyle w:val="15"/>
                <w:rFonts w:ascii="Segoe UI" w:hAnsi="Segoe UI" w:cs="Segoe UI"/>
                <w:color w:val="000000"/>
              </w:rPr>
              <w:t>约束规则</w:t>
            </w:r>
          </w:p>
        </w:tc>
      </w:tr>
      <w:tr w14:paraId="51E39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3111D444">
            <w:pPr>
              <w:rPr>
                <w:rFonts w:hint="eastAsia"/>
              </w:rPr>
            </w:pPr>
            <w:r>
              <w:rPr>
                <w:rFonts w:ascii="Segoe UI" w:hAnsi="Segoe UI" w:cs="Segoe UI"/>
                <w:color w:val="000000"/>
              </w:rPr>
              <w:t>1</w:t>
            </w:r>
          </w:p>
        </w:tc>
        <w:tc>
          <w:tcPr>
            <w:tcW w:w="2469" w:type="dxa"/>
            <w:vAlign w:val="center"/>
          </w:tcPr>
          <w:p w14:paraId="1409004F">
            <w:pPr>
              <w:rPr>
                <w:rFonts w:hint="eastAsia"/>
              </w:rPr>
            </w:pPr>
            <w:r>
              <w:rPr>
                <w:rFonts w:ascii="Segoe UI" w:hAnsi="Segoe UI" w:cs="Segoe UI"/>
                <w:color w:val="000000"/>
              </w:rPr>
              <w:t>like_id</w:t>
            </w:r>
          </w:p>
        </w:tc>
        <w:tc>
          <w:tcPr>
            <w:tcW w:w="1290" w:type="dxa"/>
            <w:vAlign w:val="center"/>
          </w:tcPr>
          <w:p w14:paraId="385D94BE">
            <w:pPr>
              <w:rPr>
                <w:rFonts w:hint="eastAsia"/>
              </w:rPr>
            </w:pPr>
            <w:r>
              <w:rPr>
                <w:rFonts w:ascii="Segoe UI" w:hAnsi="Segoe UI" w:cs="Segoe UI"/>
                <w:color w:val="000000"/>
              </w:rPr>
              <w:t>VARCHAR</w:t>
            </w:r>
          </w:p>
        </w:tc>
        <w:tc>
          <w:tcPr>
            <w:tcW w:w="475" w:type="dxa"/>
            <w:vAlign w:val="center"/>
          </w:tcPr>
          <w:p w14:paraId="791FFFC8">
            <w:pPr>
              <w:rPr>
                <w:rFonts w:hint="eastAsia"/>
              </w:rPr>
            </w:pPr>
            <w:r>
              <w:rPr>
                <w:rFonts w:ascii="Segoe UI" w:hAnsi="Segoe UI" w:cs="Segoe UI"/>
                <w:color w:val="000000"/>
              </w:rPr>
              <w:t>32</w:t>
            </w:r>
          </w:p>
        </w:tc>
        <w:tc>
          <w:tcPr>
            <w:tcW w:w="457" w:type="dxa"/>
            <w:vAlign w:val="center"/>
          </w:tcPr>
          <w:p w14:paraId="5BA495CA">
            <w:pPr>
              <w:rPr>
                <w:rFonts w:hint="eastAsia"/>
              </w:rPr>
            </w:pPr>
            <w:r>
              <w:rPr>
                <w:rFonts w:ascii="Segoe UI" w:hAnsi="Segoe UI" w:cs="Segoe UI"/>
                <w:color w:val="000000"/>
              </w:rPr>
              <w:t>否</w:t>
            </w:r>
          </w:p>
        </w:tc>
        <w:tc>
          <w:tcPr>
            <w:tcW w:w="1239" w:type="dxa"/>
            <w:vAlign w:val="center"/>
          </w:tcPr>
          <w:p w14:paraId="54134338">
            <w:pPr>
              <w:rPr>
                <w:rFonts w:hint="eastAsia"/>
              </w:rPr>
            </w:pPr>
            <w:r>
              <w:rPr>
                <w:rFonts w:ascii="Segoe UI" w:hAnsi="Segoe UI" w:cs="Segoe UI"/>
                <w:color w:val="000000"/>
              </w:rPr>
              <w:t>点赞记录唯一标识（主键）</w:t>
            </w:r>
          </w:p>
        </w:tc>
        <w:tc>
          <w:tcPr>
            <w:tcW w:w="3821" w:type="dxa"/>
            <w:vAlign w:val="center"/>
          </w:tcPr>
          <w:p w14:paraId="02069736">
            <w:pPr>
              <w:rPr>
                <w:rFonts w:hint="eastAsia"/>
              </w:rPr>
            </w:pPr>
            <w:r>
              <w:rPr>
                <w:rFonts w:ascii="Segoe UI" w:hAnsi="Segoe UI" w:cs="Segoe UI"/>
                <w:color w:val="000000"/>
              </w:rPr>
              <w:t>UUID 生成（如 LIKE_20240511_ABC123），全局唯一，区分帖子 / 评论点赞</w:t>
            </w:r>
          </w:p>
        </w:tc>
      </w:tr>
      <w:tr w14:paraId="393F1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23A18CD4">
            <w:pPr>
              <w:rPr>
                <w:rFonts w:hint="eastAsia"/>
              </w:rPr>
            </w:pPr>
            <w:r>
              <w:rPr>
                <w:rFonts w:ascii="Segoe UI" w:hAnsi="Segoe UI" w:cs="Segoe UI"/>
                <w:color w:val="000000"/>
              </w:rPr>
              <w:t>2</w:t>
            </w:r>
          </w:p>
        </w:tc>
        <w:tc>
          <w:tcPr>
            <w:tcW w:w="2469" w:type="dxa"/>
            <w:vAlign w:val="center"/>
          </w:tcPr>
          <w:p w14:paraId="07A46A00">
            <w:pPr>
              <w:rPr>
                <w:rFonts w:hint="eastAsia"/>
              </w:rPr>
            </w:pPr>
            <w:r>
              <w:rPr>
                <w:rFonts w:ascii="Segoe UI" w:hAnsi="Segoe UI" w:cs="Segoe UI"/>
                <w:color w:val="000000"/>
              </w:rPr>
              <w:t>user_id</w:t>
            </w:r>
          </w:p>
        </w:tc>
        <w:tc>
          <w:tcPr>
            <w:tcW w:w="1290" w:type="dxa"/>
            <w:vAlign w:val="center"/>
          </w:tcPr>
          <w:p w14:paraId="49833254">
            <w:pPr>
              <w:rPr>
                <w:rFonts w:hint="eastAsia"/>
              </w:rPr>
            </w:pPr>
            <w:r>
              <w:rPr>
                <w:rFonts w:ascii="Segoe UI" w:hAnsi="Segoe UI" w:cs="Segoe UI"/>
                <w:color w:val="000000"/>
              </w:rPr>
              <w:t>VARCHAR</w:t>
            </w:r>
          </w:p>
        </w:tc>
        <w:tc>
          <w:tcPr>
            <w:tcW w:w="475" w:type="dxa"/>
            <w:vAlign w:val="center"/>
          </w:tcPr>
          <w:p w14:paraId="492EA06C">
            <w:pPr>
              <w:rPr>
                <w:rFonts w:hint="eastAsia"/>
              </w:rPr>
            </w:pPr>
            <w:r>
              <w:rPr>
                <w:rFonts w:ascii="Segoe UI" w:hAnsi="Segoe UI" w:cs="Segoe UI"/>
                <w:color w:val="000000"/>
              </w:rPr>
              <w:t>20</w:t>
            </w:r>
          </w:p>
        </w:tc>
        <w:tc>
          <w:tcPr>
            <w:tcW w:w="457" w:type="dxa"/>
            <w:vAlign w:val="center"/>
          </w:tcPr>
          <w:p w14:paraId="1CCD3C42">
            <w:pPr>
              <w:rPr>
                <w:rFonts w:hint="eastAsia"/>
              </w:rPr>
            </w:pPr>
            <w:r>
              <w:rPr>
                <w:rFonts w:ascii="Segoe UI" w:hAnsi="Segoe UI" w:cs="Segoe UI"/>
                <w:color w:val="000000"/>
              </w:rPr>
              <w:t>否</w:t>
            </w:r>
          </w:p>
        </w:tc>
        <w:tc>
          <w:tcPr>
            <w:tcW w:w="1239" w:type="dxa"/>
            <w:vAlign w:val="center"/>
          </w:tcPr>
          <w:p w14:paraId="088D6E78">
            <w:pPr>
              <w:rPr>
                <w:rFonts w:hint="eastAsia"/>
              </w:rPr>
            </w:pPr>
            <w:r>
              <w:rPr>
                <w:rFonts w:ascii="Segoe UI" w:hAnsi="Segoe UI" w:cs="Segoe UI"/>
                <w:color w:val="000000"/>
              </w:rPr>
              <w:t>点赞用户 ID（外键，关联用户表 user_id）</w:t>
            </w:r>
          </w:p>
        </w:tc>
        <w:tc>
          <w:tcPr>
            <w:tcW w:w="3821" w:type="dxa"/>
            <w:vAlign w:val="center"/>
          </w:tcPr>
          <w:p w14:paraId="34D3B7CD">
            <w:pPr>
              <w:rPr>
                <w:rFonts w:hint="eastAsia"/>
              </w:rPr>
            </w:pPr>
            <w:r>
              <w:rPr>
                <w:rFonts w:ascii="Segoe UI" w:hAnsi="Segoe UI" w:cs="Segoe UI"/>
                <w:color w:val="000000"/>
              </w:rPr>
              <w:t>非空，参照 User 表 user_id，级联删除（用户删除则点赞记录同步删除）</w:t>
            </w:r>
          </w:p>
        </w:tc>
      </w:tr>
      <w:tr w14:paraId="0F644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4410DAAC">
            <w:pPr>
              <w:rPr>
                <w:rFonts w:hint="eastAsia"/>
              </w:rPr>
            </w:pPr>
            <w:r>
              <w:rPr>
                <w:rFonts w:ascii="Segoe UI" w:hAnsi="Segoe UI" w:cs="Segoe UI"/>
                <w:color w:val="000000"/>
              </w:rPr>
              <w:t>3</w:t>
            </w:r>
          </w:p>
        </w:tc>
        <w:tc>
          <w:tcPr>
            <w:tcW w:w="2469" w:type="dxa"/>
            <w:vAlign w:val="center"/>
          </w:tcPr>
          <w:p w14:paraId="55A1D7A4">
            <w:pPr>
              <w:rPr>
                <w:rFonts w:hint="eastAsia"/>
              </w:rPr>
            </w:pPr>
            <w:r>
              <w:rPr>
                <w:rFonts w:ascii="Segoe UI" w:hAnsi="Segoe UI" w:cs="Segoe UI"/>
                <w:color w:val="000000"/>
              </w:rPr>
              <w:t>target_id</w:t>
            </w:r>
          </w:p>
        </w:tc>
        <w:tc>
          <w:tcPr>
            <w:tcW w:w="1290" w:type="dxa"/>
            <w:vAlign w:val="center"/>
          </w:tcPr>
          <w:p w14:paraId="3CDAA2A4">
            <w:pPr>
              <w:rPr>
                <w:rFonts w:hint="eastAsia"/>
              </w:rPr>
            </w:pPr>
            <w:r>
              <w:rPr>
                <w:rFonts w:ascii="Segoe UI" w:hAnsi="Segoe UI" w:cs="Segoe UI"/>
                <w:color w:val="000000"/>
              </w:rPr>
              <w:t>VARCHAR</w:t>
            </w:r>
          </w:p>
        </w:tc>
        <w:tc>
          <w:tcPr>
            <w:tcW w:w="475" w:type="dxa"/>
            <w:vAlign w:val="center"/>
          </w:tcPr>
          <w:p w14:paraId="2A9E5548">
            <w:pPr>
              <w:rPr>
                <w:rFonts w:hint="eastAsia"/>
              </w:rPr>
            </w:pPr>
            <w:r>
              <w:rPr>
                <w:rFonts w:ascii="Segoe UI" w:hAnsi="Segoe UI" w:cs="Segoe UI"/>
                <w:color w:val="000000"/>
              </w:rPr>
              <w:t>32</w:t>
            </w:r>
          </w:p>
        </w:tc>
        <w:tc>
          <w:tcPr>
            <w:tcW w:w="457" w:type="dxa"/>
            <w:vAlign w:val="center"/>
          </w:tcPr>
          <w:p w14:paraId="173A6D9F">
            <w:pPr>
              <w:rPr>
                <w:rFonts w:hint="eastAsia"/>
              </w:rPr>
            </w:pPr>
            <w:r>
              <w:rPr>
                <w:rFonts w:ascii="Segoe UI" w:hAnsi="Segoe UI" w:cs="Segoe UI"/>
                <w:color w:val="000000"/>
              </w:rPr>
              <w:t>否</w:t>
            </w:r>
          </w:p>
        </w:tc>
        <w:tc>
          <w:tcPr>
            <w:tcW w:w="1239" w:type="dxa"/>
            <w:vAlign w:val="center"/>
          </w:tcPr>
          <w:p w14:paraId="378C24A9">
            <w:pPr>
              <w:rPr>
                <w:rFonts w:hint="eastAsia"/>
              </w:rPr>
            </w:pPr>
            <w:r>
              <w:rPr>
                <w:rFonts w:ascii="Segoe UI" w:hAnsi="Segoe UI" w:cs="Segoe UI"/>
                <w:color w:val="000000"/>
              </w:rPr>
              <w:t>被点赞的目标 ID（帖子 ID 或评论 ID）</w:t>
            </w:r>
          </w:p>
        </w:tc>
        <w:tc>
          <w:tcPr>
            <w:tcW w:w="3821" w:type="dxa"/>
            <w:vAlign w:val="center"/>
          </w:tcPr>
          <w:p w14:paraId="16672E34">
            <w:pPr>
              <w:rPr>
                <w:rFonts w:hint="eastAsia"/>
              </w:rPr>
            </w:pPr>
            <w:r>
              <w:rPr>
                <w:rFonts w:ascii="Segoe UI" w:hAnsi="Segoe UI" w:cs="Segoe UI"/>
                <w:color w:val="000000"/>
              </w:rPr>
              <w:t>关联具体内容 ID（note_id 或 comment_id），通过 target_type 区分类型</w:t>
            </w:r>
          </w:p>
        </w:tc>
      </w:tr>
      <w:tr w14:paraId="6FC3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15F700C2">
            <w:pPr>
              <w:rPr>
                <w:rFonts w:hint="eastAsia"/>
              </w:rPr>
            </w:pPr>
            <w:r>
              <w:rPr>
                <w:rFonts w:ascii="Segoe UI" w:hAnsi="Segoe UI" w:cs="Segoe UI"/>
                <w:color w:val="000000"/>
              </w:rPr>
              <w:t>4</w:t>
            </w:r>
          </w:p>
        </w:tc>
        <w:tc>
          <w:tcPr>
            <w:tcW w:w="2469" w:type="dxa"/>
            <w:vAlign w:val="center"/>
          </w:tcPr>
          <w:p w14:paraId="3FE4CE45">
            <w:pPr>
              <w:rPr>
                <w:rFonts w:hint="eastAsia"/>
              </w:rPr>
            </w:pPr>
            <w:r>
              <w:rPr>
                <w:rFonts w:ascii="Segoe UI" w:hAnsi="Segoe UI" w:cs="Segoe UI"/>
                <w:color w:val="000000"/>
              </w:rPr>
              <w:t>target_type</w:t>
            </w:r>
          </w:p>
        </w:tc>
        <w:tc>
          <w:tcPr>
            <w:tcW w:w="1290" w:type="dxa"/>
            <w:vAlign w:val="center"/>
          </w:tcPr>
          <w:p w14:paraId="47CA04F5">
            <w:pPr>
              <w:rPr>
                <w:rFonts w:hint="eastAsia"/>
              </w:rPr>
            </w:pPr>
            <w:r>
              <w:rPr>
                <w:rFonts w:ascii="Segoe UI" w:hAnsi="Segoe UI" w:cs="Segoe UI"/>
                <w:color w:val="000000"/>
              </w:rPr>
              <w:t>TINYINT</w:t>
            </w:r>
          </w:p>
        </w:tc>
        <w:tc>
          <w:tcPr>
            <w:tcW w:w="475" w:type="dxa"/>
            <w:vAlign w:val="center"/>
          </w:tcPr>
          <w:p w14:paraId="2C2D0751">
            <w:pPr>
              <w:rPr>
                <w:rFonts w:hint="eastAsia"/>
              </w:rPr>
            </w:pPr>
            <w:r>
              <w:rPr>
                <w:rFonts w:ascii="Segoe UI" w:hAnsi="Segoe UI" w:cs="Segoe UI"/>
                <w:color w:val="000000"/>
              </w:rPr>
              <w:t>1</w:t>
            </w:r>
          </w:p>
        </w:tc>
        <w:tc>
          <w:tcPr>
            <w:tcW w:w="457" w:type="dxa"/>
            <w:vAlign w:val="center"/>
          </w:tcPr>
          <w:p w14:paraId="567E7FDF">
            <w:pPr>
              <w:rPr>
                <w:rFonts w:hint="eastAsia"/>
              </w:rPr>
            </w:pPr>
            <w:r>
              <w:rPr>
                <w:rFonts w:ascii="Segoe UI" w:hAnsi="Segoe UI" w:cs="Segoe UI"/>
                <w:color w:val="000000"/>
              </w:rPr>
              <w:t>否</w:t>
            </w:r>
          </w:p>
        </w:tc>
        <w:tc>
          <w:tcPr>
            <w:tcW w:w="1239" w:type="dxa"/>
            <w:vAlign w:val="center"/>
          </w:tcPr>
          <w:p w14:paraId="4DFC78DC">
            <w:pPr>
              <w:rPr>
                <w:rFonts w:hint="eastAsia"/>
              </w:rPr>
            </w:pPr>
            <w:r>
              <w:rPr>
                <w:rFonts w:ascii="Segoe UI" w:hAnsi="Segoe UI" w:cs="Segoe UI"/>
                <w:color w:val="000000"/>
              </w:rPr>
              <w:t>点赞目标类型</w:t>
            </w:r>
          </w:p>
        </w:tc>
        <w:tc>
          <w:tcPr>
            <w:tcW w:w="3821" w:type="dxa"/>
            <w:vAlign w:val="center"/>
          </w:tcPr>
          <w:p w14:paraId="69B56A82">
            <w:pPr>
              <w:rPr>
                <w:rFonts w:hint="eastAsia"/>
              </w:rPr>
            </w:pPr>
            <w:r>
              <w:rPr>
                <w:rFonts w:ascii="Segoe UI" w:hAnsi="Segoe UI" w:cs="Segoe UI"/>
                <w:color w:val="000000"/>
              </w:rPr>
              <w:t>枚举值：1 = 帖子，2 = 评论，默认 1</w:t>
            </w:r>
          </w:p>
        </w:tc>
      </w:tr>
      <w:tr w14:paraId="2CCA7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4A96B0E3">
            <w:pPr>
              <w:rPr>
                <w:rFonts w:ascii="Segoe UI" w:hAnsi="Segoe UI" w:cs="Segoe UI"/>
                <w:color w:val="000000"/>
              </w:rPr>
            </w:pPr>
            <w:r>
              <w:rPr>
                <w:rFonts w:ascii="Segoe UI" w:hAnsi="Segoe UI" w:cs="Segoe UI"/>
                <w:color w:val="000000"/>
              </w:rPr>
              <w:t>5</w:t>
            </w:r>
          </w:p>
        </w:tc>
        <w:tc>
          <w:tcPr>
            <w:tcW w:w="2469" w:type="dxa"/>
            <w:vAlign w:val="center"/>
          </w:tcPr>
          <w:p w14:paraId="120CC684">
            <w:pPr>
              <w:rPr>
                <w:rFonts w:ascii="Segoe UI" w:hAnsi="Segoe UI" w:cs="Segoe UI"/>
                <w:color w:val="000000"/>
              </w:rPr>
            </w:pPr>
            <w:r>
              <w:rPr>
                <w:rFonts w:ascii="Segoe UI" w:hAnsi="Segoe UI" w:cs="Segoe UI"/>
                <w:color w:val="000000"/>
              </w:rPr>
              <w:t>create_time</w:t>
            </w:r>
          </w:p>
        </w:tc>
        <w:tc>
          <w:tcPr>
            <w:tcW w:w="1290" w:type="dxa"/>
            <w:vAlign w:val="center"/>
          </w:tcPr>
          <w:p w14:paraId="0F286576">
            <w:pPr>
              <w:rPr>
                <w:rFonts w:ascii="Segoe UI" w:hAnsi="Segoe UI" w:cs="Segoe UI"/>
                <w:color w:val="000000"/>
              </w:rPr>
            </w:pPr>
            <w:r>
              <w:rPr>
                <w:rFonts w:ascii="Segoe UI" w:hAnsi="Segoe UI" w:cs="Segoe UI"/>
                <w:color w:val="000000"/>
              </w:rPr>
              <w:t>DATETIME</w:t>
            </w:r>
          </w:p>
        </w:tc>
        <w:tc>
          <w:tcPr>
            <w:tcW w:w="475" w:type="dxa"/>
            <w:vAlign w:val="center"/>
          </w:tcPr>
          <w:p w14:paraId="1BC9197D">
            <w:pPr>
              <w:rPr>
                <w:rFonts w:ascii="Segoe UI" w:hAnsi="Segoe UI" w:cs="Segoe UI"/>
                <w:color w:val="000000"/>
              </w:rPr>
            </w:pPr>
            <w:r>
              <w:rPr>
                <w:rFonts w:ascii="Segoe UI" w:hAnsi="Segoe UI" w:cs="Segoe UI"/>
                <w:color w:val="000000"/>
              </w:rPr>
              <w:t>-</w:t>
            </w:r>
          </w:p>
        </w:tc>
        <w:tc>
          <w:tcPr>
            <w:tcW w:w="457" w:type="dxa"/>
            <w:vAlign w:val="center"/>
          </w:tcPr>
          <w:p w14:paraId="0CE39E0A">
            <w:pPr>
              <w:rPr>
                <w:rFonts w:ascii="Segoe UI" w:hAnsi="Segoe UI" w:cs="Segoe UI"/>
                <w:color w:val="000000"/>
              </w:rPr>
            </w:pPr>
            <w:r>
              <w:rPr>
                <w:rFonts w:ascii="Segoe UI" w:hAnsi="Segoe UI" w:cs="Segoe UI"/>
                <w:color w:val="000000"/>
              </w:rPr>
              <w:t>否</w:t>
            </w:r>
          </w:p>
        </w:tc>
        <w:tc>
          <w:tcPr>
            <w:tcW w:w="1239" w:type="dxa"/>
            <w:vAlign w:val="center"/>
          </w:tcPr>
          <w:p w14:paraId="1332A001">
            <w:pPr>
              <w:rPr>
                <w:rFonts w:ascii="Segoe UI" w:hAnsi="Segoe UI" w:cs="Segoe UI"/>
                <w:color w:val="000000"/>
              </w:rPr>
            </w:pPr>
            <w:r>
              <w:rPr>
                <w:rFonts w:ascii="Segoe UI" w:hAnsi="Segoe UI" w:cs="Segoe UI"/>
                <w:color w:val="000000"/>
              </w:rPr>
              <w:t>点赞时间</w:t>
            </w:r>
          </w:p>
        </w:tc>
        <w:tc>
          <w:tcPr>
            <w:tcW w:w="3821" w:type="dxa"/>
            <w:vAlign w:val="center"/>
          </w:tcPr>
          <w:p w14:paraId="18310CF3">
            <w:pPr>
              <w:rPr>
                <w:rFonts w:ascii="Segoe UI" w:hAnsi="Segoe UI" w:cs="Segoe UI"/>
                <w:color w:val="000000"/>
              </w:rPr>
            </w:pPr>
            <w:r>
              <w:rPr>
                <w:rFonts w:ascii="Segoe UI" w:hAnsi="Segoe UI" w:cs="Segoe UI"/>
                <w:color w:val="000000"/>
              </w:rPr>
              <w:t>系统自动生成当前时间，格式：yyyy-MM-dd HH:mm:ss，用于记录操作时间</w:t>
            </w:r>
          </w:p>
        </w:tc>
      </w:tr>
      <w:tr w14:paraId="15D24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7" w:type="dxa"/>
            <w:vAlign w:val="center"/>
          </w:tcPr>
          <w:p w14:paraId="6F48EBCD">
            <w:pPr>
              <w:rPr>
                <w:rFonts w:ascii="Segoe UI" w:hAnsi="Segoe UI" w:cs="Segoe UI"/>
                <w:color w:val="000000"/>
              </w:rPr>
            </w:pPr>
            <w:r>
              <w:rPr>
                <w:rFonts w:ascii="Segoe UI" w:hAnsi="Segoe UI" w:cs="Segoe UI"/>
                <w:color w:val="000000"/>
              </w:rPr>
              <w:t>6</w:t>
            </w:r>
          </w:p>
        </w:tc>
        <w:tc>
          <w:tcPr>
            <w:tcW w:w="2469" w:type="dxa"/>
            <w:vAlign w:val="center"/>
          </w:tcPr>
          <w:p w14:paraId="5B8AF881">
            <w:pPr>
              <w:rPr>
                <w:rFonts w:ascii="Segoe UI" w:hAnsi="Segoe UI" w:cs="Segoe UI"/>
                <w:color w:val="000000"/>
              </w:rPr>
            </w:pPr>
            <w:r>
              <w:rPr>
                <w:rFonts w:ascii="Segoe UI" w:hAnsi="Segoe UI" w:cs="Segoe UI"/>
                <w:color w:val="000000"/>
              </w:rPr>
              <w:t>is_canceled</w:t>
            </w:r>
          </w:p>
        </w:tc>
        <w:tc>
          <w:tcPr>
            <w:tcW w:w="1290" w:type="dxa"/>
            <w:vAlign w:val="center"/>
          </w:tcPr>
          <w:p w14:paraId="7D6C4F64">
            <w:pPr>
              <w:rPr>
                <w:rFonts w:ascii="Segoe UI" w:hAnsi="Segoe UI" w:cs="Segoe UI"/>
                <w:color w:val="000000"/>
              </w:rPr>
            </w:pPr>
            <w:r>
              <w:rPr>
                <w:rFonts w:ascii="Segoe UI" w:hAnsi="Segoe UI" w:cs="Segoe UI"/>
                <w:color w:val="000000"/>
              </w:rPr>
              <w:t>TINYINT</w:t>
            </w:r>
          </w:p>
        </w:tc>
        <w:tc>
          <w:tcPr>
            <w:tcW w:w="475" w:type="dxa"/>
            <w:vAlign w:val="center"/>
          </w:tcPr>
          <w:p w14:paraId="3F2EAA10">
            <w:pPr>
              <w:rPr>
                <w:rFonts w:ascii="Segoe UI" w:hAnsi="Segoe UI" w:cs="Segoe UI"/>
                <w:color w:val="000000"/>
              </w:rPr>
            </w:pPr>
            <w:r>
              <w:rPr>
                <w:rFonts w:ascii="Segoe UI" w:hAnsi="Segoe UI" w:cs="Segoe UI"/>
                <w:color w:val="000000"/>
              </w:rPr>
              <w:t>1</w:t>
            </w:r>
          </w:p>
        </w:tc>
        <w:tc>
          <w:tcPr>
            <w:tcW w:w="457" w:type="dxa"/>
            <w:vAlign w:val="center"/>
          </w:tcPr>
          <w:p w14:paraId="7C3EEFAA">
            <w:pPr>
              <w:rPr>
                <w:rFonts w:ascii="Segoe UI" w:hAnsi="Segoe UI" w:cs="Segoe UI"/>
                <w:color w:val="000000"/>
              </w:rPr>
            </w:pPr>
            <w:r>
              <w:rPr>
                <w:rFonts w:ascii="Segoe UI" w:hAnsi="Segoe UI" w:cs="Segoe UI"/>
                <w:color w:val="000000"/>
              </w:rPr>
              <w:t>否</w:t>
            </w:r>
          </w:p>
        </w:tc>
        <w:tc>
          <w:tcPr>
            <w:tcW w:w="1239" w:type="dxa"/>
            <w:vAlign w:val="center"/>
          </w:tcPr>
          <w:p w14:paraId="157D5462">
            <w:pPr>
              <w:rPr>
                <w:rFonts w:ascii="Segoe UI" w:hAnsi="Segoe UI" w:cs="Segoe UI"/>
                <w:color w:val="000000"/>
              </w:rPr>
            </w:pPr>
            <w:r>
              <w:rPr>
                <w:rFonts w:ascii="Segoe UI" w:hAnsi="Segoe UI" w:cs="Segoe UI"/>
                <w:color w:val="000000"/>
              </w:rPr>
              <w:t>点赞状态（是否取消）</w:t>
            </w:r>
          </w:p>
        </w:tc>
        <w:tc>
          <w:tcPr>
            <w:tcW w:w="3821" w:type="dxa"/>
            <w:vAlign w:val="center"/>
          </w:tcPr>
          <w:p w14:paraId="041ADE64">
            <w:pPr>
              <w:rPr>
                <w:rFonts w:ascii="Segoe UI" w:hAnsi="Segoe UI" w:cs="Segoe UI"/>
                <w:color w:val="000000"/>
              </w:rPr>
            </w:pPr>
            <w:r>
              <w:rPr>
                <w:rFonts w:ascii="Segoe UI" w:hAnsi="Segoe UI" w:cs="Segoe UI"/>
                <w:color w:val="000000"/>
              </w:rPr>
              <w:t>默认 0（未取消），1 = 已取消，防止重复点赞</w:t>
            </w:r>
          </w:p>
        </w:tc>
      </w:tr>
    </w:tbl>
    <w:p w14:paraId="06A76399">
      <w:pPr>
        <w:pStyle w:val="2"/>
        <w:numPr>
          <w:ilvl w:val="0"/>
          <w:numId w:val="0"/>
        </w:numPr>
        <w:bidi w:val="0"/>
        <w:ind w:left="0" w:leftChars="0" w:firstLine="0" w:firstLineChars="0"/>
        <w:outlineLvl w:val="9"/>
        <w:rPr>
          <w:rFonts w:hint="eastAsia" w:ascii="楷体" w:hAnsi="楷体" w:eastAsia="楷体" w:cs="楷体"/>
          <w:lang w:val="en-US" w:eastAsia="zh-CN"/>
        </w:rPr>
      </w:pPr>
      <w:r>
        <w:drawing>
          <wp:inline distT="0" distB="0" distL="114300" distR="114300">
            <wp:extent cx="4933950" cy="2247900"/>
            <wp:effectExtent l="0" t="0" r="0" b="0"/>
            <wp:docPr id="2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
                    <pic:cNvPicPr>
                      <a:picLocks noChangeAspect="1"/>
                    </pic:cNvPicPr>
                  </pic:nvPicPr>
                  <pic:blipFill>
                    <a:blip r:embed="rId106"/>
                    <a:stretch>
                      <a:fillRect/>
                    </a:stretch>
                  </pic:blipFill>
                  <pic:spPr>
                    <a:xfrm>
                      <a:off x="0" y="0"/>
                      <a:ext cx="4933950" cy="2247900"/>
                    </a:xfrm>
                    <a:prstGeom prst="rect">
                      <a:avLst/>
                    </a:prstGeom>
                    <a:noFill/>
                    <a:ln>
                      <a:noFill/>
                    </a:ln>
                  </pic:spPr>
                </pic:pic>
              </a:graphicData>
            </a:graphic>
          </wp:inline>
        </w:drawing>
      </w:r>
    </w:p>
    <w:p w14:paraId="0059D759">
      <w:pPr>
        <w:pStyle w:val="2"/>
        <w:numPr>
          <w:ilvl w:val="0"/>
          <w:numId w:val="0"/>
        </w:numPr>
        <w:bidi w:val="0"/>
        <w:ind w:leftChars="0"/>
        <w:rPr>
          <w:rFonts w:hint="eastAsia" w:ascii="楷体" w:hAnsi="楷体" w:eastAsia="楷体" w:cs="楷体"/>
        </w:rPr>
      </w:pPr>
      <w:bookmarkStart w:id="159" w:name="_Toc13134"/>
      <w:r>
        <w:rPr>
          <w:rFonts w:hint="eastAsia" w:ascii="楷体" w:hAnsi="楷体" w:eastAsia="楷体" w:cs="楷体"/>
          <w:lang w:val="en-US" w:eastAsia="zh-CN"/>
        </w:rPr>
        <w:t>6.系统运行环境</w:t>
      </w:r>
      <w:bookmarkEnd w:id="140"/>
      <w:bookmarkEnd w:id="159"/>
    </w:p>
    <w:p w14:paraId="681C41B6">
      <w:pPr>
        <w:pStyle w:val="3"/>
        <w:numPr>
          <w:ilvl w:val="1"/>
          <w:numId w:val="0"/>
        </w:numPr>
        <w:bidi w:val="0"/>
        <w:ind w:leftChars="0"/>
        <w:rPr>
          <w:rFonts w:hint="eastAsia" w:ascii="楷体" w:hAnsi="楷体" w:eastAsia="楷体" w:cs="楷体"/>
          <w:lang w:val="en-US" w:eastAsia="zh-CN"/>
        </w:rPr>
      </w:pPr>
      <w:bookmarkStart w:id="160" w:name="_Toc1593728777"/>
      <w:bookmarkStart w:id="161" w:name="_Toc18401"/>
      <w:r>
        <w:rPr>
          <w:rFonts w:hint="eastAsia" w:ascii="楷体" w:hAnsi="楷体" w:eastAsia="楷体" w:cs="楷体"/>
          <w:lang w:val="en-US" w:eastAsia="zh-CN"/>
        </w:rPr>
        <w:t>6.1.实现环境</w:t>
      </w:r>
      <w:bookmarkEnd w:id="160"/>
      <w:bookmarkEnd w:id="161"/>
    </w:p>
    <w:p w14:paraId="46FD6B19">
      <w:pPr>
        <w:pStyle w:val="4"/>
        <w:numPr>
          <w:ilvl w:val="2"/>
          <w:numId w:val="0"/>
        </w:numPr>
        <w:bidi w:val="0"/>
        <w:ind w:leftChars="0"/>
        <w:rPr>
          <w:rFonts w:hint="eastAsia" w:ascii="楷体" w:hAnsi="楷体" w:eastAsia="楷体" w:cs="楷体"/>
        </w:rPr>
      </w:pPr>
      <w:bookmarkStart w:id="162" w:name="_Toc236026008"/>
      <w:bookmarkStart w:id="163" w:name="_Toc23595"/>
      <w:bookmarkStart w:id="164" w:name="_Toc135033025"/>
      <w:bookmarkStart w:id="165" w:name="_Toc24227"/>
      <w:r>
        <w:rPr>
          <w:rFonts w:hint="eastAsia" w:ascii="楷体" w:hAnsi="楷体" w:eastAsia="楷体" w:cs="楷体"/>
          <w:lang w:val="en-US" w:eastAsia="zh-CN"/>
        </w:rPr>
        <w:t>6</w:t>
      </w:r>
      <w:r>
        <w:rPr>
          <w:rFonts w:hint="eastAsia" w:ascii="楷体" w:hAnsi="楷体" w:eastAsia="楷体" w:cs="楷体"/>
        </w:rPr>
        <w:t>.1.1</w:t>
      </w:r>
      <w:r>
        <w:rPr>
          <w:rFonts w:hint="eastAsia" w:ascii="楷体" w:hAnsi="楷体" w:eastAsia="楷体" w:cs="楷体"/>
          <w:lang w:val="en-US" w:eastAsia="zh-CN"/>
        </w:rPr>
        <w:t>软件</w:t>
      </w:r>
      <w:r>
        <w:rPr>
          <w:rFonts w:hint="eastAsia" w:ascii="楷体" w:hAnsi="楷体" w:eastAsia="楷体" w:cs="楷体"/>
        </w:rPr>
        <w:t>环境</w:t>
      </w:r>
      <w:bookmarkEnd w:id="162"/>
      <w:bookmarkEnd w:id="163"/>
      <w:bookmarkEnd w:id="164"/>
      <w:bookmarkEnd w:id="165"/>
    </w:p>
    <w:tbl>
      <w:tblPr>
        <w:tblStyle w:val="12"/>
        <w:tblW w:w="92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645"/>
        <w:gridCol w:w="7654"/>
      </w:tblGrid>
      <w:tr w14:paraId="70899B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blHeader/>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5083D8C0">
            <w:pPr>
              <w:spacing w:line="360" w:lineRule="auto"/>
              <w:jc w:val="center"/>
              <w:rPr>
                <w:rFonts w:hint="eastAsia" w:ascii="楷体" w:hAnsi="楷体" w:eastAsia="楷体" w:cs="楷体"/>
                <w:sz w:val="24"/>
                <w:szCs w:val="24"/>
              </w:rPr>
            </w:pPr>
            <w:r>
              <w:rPr>
                <w:rFonts w:hint="default" w:ascii="楷体" w:hAnsi="楷体" w:eastAsia="楷体" w:cs="楷体"/>
                <w:sz w:val="24"/>
                <w:szCs w:val="24"/>
                <w:lang w:val="en-US" w:eastAsia="zh-CN"/>
              </w:rPr>
              <w:t>软件类型</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313C2AE">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配置</w:t>
            </w:r>
          </w:p>
        </w:tc>
      </w:tr>
      <w:tr w14:paraId="75F9F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796B2252">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操作系统</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08BCAD3E">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macOS Monterey (12.x) / Windows 10 Pro (21H2)</w:t>
            </w:r>
          </w:p>
        </w:tc>
      </w:tr>
      <w:tr w14:paraId="70E45F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7813327D">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开发工具</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01AA7A34">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Visual Studio Code (1.65.2) / IntelliJ IDEA (2022.1)</w:t>
            </w:r>
          </w:p>
        </w:tc>
      </w:tr>
      <w:tr w14:paraId="512E89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452CCF19">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版本控制</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5C2553C">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Git (2.35.1)</w:t>
            </w:r>
          </w:p>
        </w:tc>
      </w:tr>
      <w:tr w14:paraId="6436C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5162B4F6">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数据库开发</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86777A5">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MySQL Workbench (8.0.28)</w:t>
            </w:r>
          </w:p>
        </w:tc>
      </w:tr>
      <w:tr w14:paraId="3451B1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4268FB85">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API测试</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40F9E786">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Postman (9.14.1)</w:t>
            </w:r>
          </w:p>
        </w:tc>
      </w:tr>
      <w:tr w14:paraId="3B3209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4576B1AE">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即时通讯</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0E86A409">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Slack (4.27.0) / 钉钉 (6.5.1)</w:t>
            </w:r>
          </w:p>
        </w:tc>
      </w:tr>
      <w:tr w14:paraId="380A2D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9"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3F0BD873">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项目管理</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A98ABBB">
            <w:pPr>
              <w:spacing w:line="360" w:lineRule="auto"/>
              <w:jc w:val="center"/>
              <w:rPr>
                <w:rFonts w:hint="default" w:ascii="楷体" w:hAnsi="楷体" w:eastAsia="楷体" w:cs="楷体"/>
                <w:sz w:val="24"/>
                <w:szCs w:val="24"/>
              </w:rPr>
            </w:pPr>
            <w:r>
              <w:rPr>
                <w:rFonts w:hint="default" w:ascii="楷体" w:hAnsi="楷体" w:eastAsia="楷体" w:cs="楷体"/>
                <w:sz w:val="24"/>
                <w:szCs w:val="24"/>
                <w:lang w:val="en-US" w:eastAsia="zh-CN"/>
              </w:rPr>
              <w:t>Jira (8.20.1) / Trello (2.11.1)</w:t>
            </w:r>
          </w:p>
        </w:tc>
      </w:tr>
    </w:tbl>
    <w:p w14:paraId="6FA213A0"/>
    <w:p w14:paraId="122B6627">
      <w:pPr>
        <w:pStyle w:val="4"/>
        <w:numPr>
          <w:ilvl w:val="0"/>
          <w:numId w:val="0"/>
        </w:numPr>
        <w:spacing w:line="360" w:lineRule="auto"/>
        <w:rPr>
          <w:rFonts w:hint="eastAsia"/>
          <w:sz w:val="28"/>
          <w:szCs w:val="28"/>
          <w:lang w:val="en-US" w:eastAsia="zh-CN"/>
        </w:rPr>
      </w:pPr>
      <w:bookmarkStart w:id="166" w:name="_Toc486820447"/>
      <w:bookmarkStart w:id="167" w:name="_Toc5278"/>
      <w:r>
        <w:rPr>
          <w:rFonts w:hint="eastAsia" w:ascii="楷体" w:hAnsi="楷体" w:eastAsia="楷体" w:cs="楷体"/>
          <w:sz w:val="28"/>
          <w:szCs w:val="28"/>
          <w:lang w:val="en-US" w:eastAsia="zh-CN"/>
        </w:rPr>
        <w:t>6</w:t>
      </w:r>
      <w:r>
        <w:rPr>
          <w:rFonts w:hint="eastAsia" w:ascii="楷体" w:hAnsi="楷体" w:eastAsia="楷体" w:cs="楷体"/>
          <w:sz w:val="28"/>
          <w:szCs w:val="28"/>
        </w:rPr>
        <w:t>.1.</w:t>
      </w:r>
      <w:r>
        <w:rPr>
          <w:rFonts w:hint="eastAsia" w:ascii="楷体" w:hAnsi="楷体" w:eastAsia="楷体" w:cs="楷体"/>
          <w:sz w:val="28"/>
          <w:szCs w:val="28"/>
          <w:lang w:val="en-US" w:eastAsia="zh-CN"/>
        </w:rPr>
        <w:t>2</w:t>
      </w:r>
      <w:r>
        <w:rPr>
          <w:rFonts w:hint="eastAsia" w:ascii="楷体" w:hAnsi="楷体" w:eastAsia="楷体" w:cs="楷体"/>
          <w:sz w:val="28"/>
          <w:szCs w:val="28"/>
        </w:rPr>
        <w:t>硬件环境</w:t>
      </w:r>
      <w:bookmarkEnd w:id="166"/>
      <w:bookmarkEnd w:id="167"/>
    </w:p>
    <w:tbl>
      <w:tblPr>
        <w:tblStyle w:val="12"/>
        <w:tblW w:w="93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064"/>
        <w:gridCol w:w="666"/>
        <w:gridCol w:w="6609"/>
      </w:tblGrid>
      <w:tr w14:paraId="7C1E40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3" w:hRule="atLeast"/>
          <w:tblHeader/>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1981B33E">
            <w:pPr>
              <w:spacing w:line="360" w:lineRule="auto"/>
              <w:jc w:val="center"/>
              <w:rPr>
                <w:rFonts w:hint="eastAsia" w:ascii="楷体" w:hAnsi="楷体" w:eastAsia="楷体" w:cs="楷体"/>
                <w:lang w:val="en-US" w:eastAsia="zh-CN"/>
              </w:rPr>
            </w:pPr>
            <w:r>
              <w:rPr>
                <w:rFonts w:hint="default" w:ascii="楷体" w:hAnsi="楷体" w:eastAsia="楷体" w:cs="楷体"/>
                <w:lang w:val="en-US" w:eastAsia="zh-CN"/>
              </w:rPr>
              <w:t>硬件名称</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7246B07">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数量</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308F8375">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配置</w:t>
            </w:r>
          </w:p>
        </w:tc>
      </w:tr>
      <w:tr w14:paraId="792C5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3"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5B9B3C6B">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开发用个人计算机</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1DAF82B8">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5</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6CFB9CAA">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Intel Core i7-11800H, 16GB RAM, 1TB SSD</w:t>
            </w:r>
          </w:p>
        </w:tc>
      </w:tr>
      <w:tr w14:paraId="7DF9A7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33" w:hRule="atLeast"/>
        </w:trPr>
        <w:tc>
          <w:tcPr>
            <w:tcW w:w="0" w:type="auto"/>
            <w:tcBorders>
              <w:top w:val="single" w:color="auto" w:sz="2" w:space="0"/>
              <w:left w:val="nil"/>
              <w:bottom w:val="nil"/>
              <w:right w:val="nil"/>
            </w:tcBorders>
            <w:shd w:val="clear" w:color="auto" w:fill="FFFFFF"/>
            <w:tcMar>
              <w:top w:w="60" w:type="dxa"/>
              <w:left w:w="90" w:type="dxa"/>
              <w:bottom w:w="60" w:type="dxa"/>
              <w:right w:w="90" w:type="dxa"/>
            </w:tcMar>
            <w:vAlign w:val="top"/>
          </w:tcPr>
          <w:p w14:paraId="563FC639">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测试用移动设备</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599360C1">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5</w:t>
            </w:r>
          </w:p>
        </w:tc>
        <w:tc>
          <w:tcPr>
            <w:tcW w:w="0" w:type="auto"/>
            <w:tcBorders>
              <w:top w:val="single" w:color="auto" w:sz="2" w:space="0"/>
              <w:left w:val="single" w:color="auto" w:sz="2" w:space="0"/>
              <w:bottom w:val="nil"/>
              <w:right w:val="nil"/>
            </w:tcBorders>
            <w:shd w:val="clear" w:color="auto" w:fill="FFFFFF"/>
            <w:tcMar>
              <w:top w:w="60" w:type="dxa"/>
              <w:left w:w="90" w:type="dxa"/>
              <w:bottom w:w="60" w:type="dxa"/>
              <w:right w:w="90" w:type="dxa"/>
            </w:tcMar>
            <w:vAlign w:val="top"/>
          </w:tcPr>
          <w:p w14:paraId="15A966D5">
            <w:pPr>
              <w:spacing w:line="360" w:lineRule="auto"/>
              <w:jc w:val="center"/>
              <w:rPr>
                <w:rFonts w:hint="default" w:ascii="楷体" w:hAnsi="楷体" w:eastAsia="楷体" w:cs="楷体"/>
                <w:lang w:val="en-US" w:eastAsia="zh-CN"/>
              </w:rPr>
            </w:pPr>
            <w:r>
              <w:rPr>
                <w:rFonts w:hint="default" w:ascii="楷体" w:hAnsi="楷体" w:eastAsia="楷体" w:cs="楷体"/>
                <w:lang w:val="en-US" w:eastAsia="zh-CN"/>
              </w:rPr>
              <w:t>iPhone 13 (iOS 15.3.1), Samsung Galaxy S21 (Android 11)</w:t>
            </w:r>
          </w:p>
        </w:tc>
      </w:tr>
    </w:tbl>
    <w:p w14:paraId="02E43985">
      <w:pPr>
        <w:rPr>
          <w:rFonts w:hint="eastAsia"/>
        </w:rPr>
      </w:pPr>
    </w:p>
    <w:p w14:paraId="1AB6D794">
      <w:pPr>
        <w:pStyle w:val="3"/>
        <w:numPr>
          <w:ilvl w:val="1"/>
          <w:numId w:val="0"/>
        </w:numPr>
        <w:spacing w:line="360" w:lineRule="auto"/>
        <w:ind w:left="567" w:leftChars="0" w:hanging="567" w:firstLineChars="0"/>
        <w:rPr>
          <w:rFonts w:hint="eastAsia" w:ascii="楷体" w:hAnsi="楷体" w:eastAsia="楷体" w:cs="楷体"/>
          <w:sz w:val="30"/>
          <w:szCs w:val="30"/>
        </w:rPr>
      </w:pPr>
      <w:bookmarkStart w:id="168" w:name="_Toc78557659"/>
      <w:bookmarkStart w:id="169" w:name="_Toc23769"/>
      <w:r>
        <w:rPr>
          <w:rFonts w:hint="default" w:ascii="楷体" w:hAnsi="楷体" w:eastAsia="楷体" w:cs="楷体"/>
          <w:b/>
          <w:bCs/>
          <w:kern w:val="2"/>
          <w:sz w:val="30"/>
          <w:szCs w:val="30"/>
          <w:lang w:val="en-US" w:eastAsia="zh-CN" w:bidi="ar-SA"/>
        </w:rPr>
        <w:t>6.2.</w:t>
      </w:r>
      <w:r>
        <w:rPr>
          <w:rFonts w:hint="eastAsia" w:ascii="楷体" w:hAnsi="楷体" w:eastAsia="楷体" w:cs="楷体"/>
          <w:sz w:val="30"/>
          <w:szCs w:val="30"/>
          <w:lang w:val="en-US" w:eastAsia="zh-CN"/>
        </w:rPr>
        <w:t>运行环境</w:t>
      </w:r>
      <w:bookmarkEnd w:id="168"/>
      <w:bookmarkEnd w:id="169"/>
    </w:p>
    <w:p w14:paraId="686B4617">
      <w:pPr>
        <w:pStyle w:val="4"/>
        <w:numPr>
          <w:ilvl w:val="0"/>
          <w:numId w:val="0"/>
        </w:numPr>
        <w:spacing w:line="360" w:lineRule="auto"/>
        <w:rPr>
          <w:rFonts w:hint="eastAsia" w:ascii="楷体" w:hAnsi="楷体" w:eastAsia="楷体" w:cs="楷体"/>
          <w:sz w:val="28"/>
          <w:szCs w:val="28"/>
          <w:lang w:val="en-US" w:eastAsia="zh-CN"/>
        </w:rPr>
      </w:pPr>
      <w:bookmarkStart w:id="170" w:name="_Toc1763615555"/>
      <w:bookmarkStart w:id="171" w:name="_Toc31444"/>
      <w:r>
        <w:rPr>
          <w:rFonts w:hint="eastAsia" w:ascii="楷体" w:hAnsi="楷体" w:eastAsia="楷体" w:cs="楷体"/>
          <w:sz w:val="28"/>
          <w:szCs w:val="28"/>
          <w:lang w:val="en-US" w:eastAsia="zh-CN"/>
        </w:rPr>
        <w:t>6</w:t>
      </w:r>
      <w:r>
        <w:rPr>
          <w:rFonts w:hint="eastAsia" w:ascii="楷体" w:hAnsi="楷体" w:eastAsia="楷体" w:cs="楷体"/>
          <w:sz w:val="28"/>
          <w:szCs w:val="28"/>
        </w:rPr>
        <w:t>.</w:t>
      </w:r>
      <w:r>
        <w:rPr>
          <w:rFonts w:hint="eastAsia" w:ascii="楷体" w:hAnsi="楷体" w:eastAsia="楷体" w:cs="楷体"/>
          <w:sz w:val="28"/>
          <w:szCs w:val="28"/>
          <w:lang w:val="en-US" w:eastAsia="zh-CN"/>
        </w:rPr>
        <w:t>2</w:t>
      </w:r>
      <w:r>
        <w:rPr>
          <w:rFonts w:hint="eastAsia" w:ascii="楷体" w:hAnsi="楷体" w:eastAsia="楷体" w:cs="楷体"/>
          <w:sz w:val="28"/>
          <w:szCs w:val="28"/>
        </w:rPr>
        <w:t>.1</w:t>
      </w:r>
      <w:r>
        <w:rPr>
          <w:rFonts w:hint="eastAsia" w:ascii="楷体" w:hAnsi="楷体" w:eastAsia="楷体" w:cs="楷体"/>
          <w:sz w:val="28"/>
          <w:szCs w:val="28"/>
          <w:lang w:val="en-US" w:eastAsia="zh-CN"/>
        </w:rPr>
        <w:t>服务器</w:t>
      </w:r>
      <w:bookmarkEnd w:id="170"/>
      <w:bookmarkEnd w:id="171"/>
    </w:p>
    <w:tbl>
      <w:tblPr>
        <w:tblStyle w:val="13"/>
        <w:tblW w:w="9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7620"/>
      </w:tblGrid>
      <w:tr w14:paraId="48E0A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2219" w:type="dxa"/>
            <w:vAlign w:val="top"/>
          </w:tcPr>
          <w:p w14:paraId="52F2DAE5">
            <w:pPr>
              <w:spacing w:line="360" w:lineRule="auto"/>
              <w:jc w:val="center"/>
              <w:rPr>
                <w:rFonts w:hint="eastAsia" w:ascii="楷体" w:hAnsi="楷体" w:eastAsia="楷体" w:cs="楷体"/>
                <w:sz w:val="24"/>
                <w:szCs w:val="24"/>
                <w:lang w:val="en-US" w:eastAsia="zh-CN"/>
              </w:rPr>
            </w:pPr>
            <w:r>
              <w:rPr>
                <w:rFonts w:hint="default" w:ascii="楷体" w:hAnsi="楷体" w:eastAsia="楷体" w:cs="楷体"/>
                <w:sz w:val="24"/>
                <w:szCs w:val="24"/>
                <w:lang w:val="en-US" w:eastAsia="zh-CN"/>
              </w:rPr>
              <w:t>设备类型</w:t>
            </w:r>
          </w:p>
        </w:tc>
        <w:tc>
          <w:tcPr>
            <w:tcW w:w="7620" w:type="dxa"/>
            <w:vAlign w:val="top"/>
          </w:tcPr>
          <w:p w14:paraId="56C477F3">
            <w:pPr>
              <w:spacing w:line="360" w:lineRule="auto"/>
              <w:jc w:val="cente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配置</w:t>
            </w:r>
          </w:p>
        </w:tc>
      </w:tr>
      <w:tr w14:paraId="5F645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2219" w:type="dxa"/>
            <w:vAlign w:val="top"/>
          </w:tcPr>
          <w:p w14:paraId="54168BFB">
            <w:pPr>
              <w:spacing w:line="360" w:lineRule="auto"/>
              <w:jc w:val="center"/>
              <w:rPr>
                <w:rFonts w:hint="eastAsia" w:ascii="楷体" w:hAnsi="楷体" w:eastAsia="楷体" w:cs="楷体"/>
                <w:sz w:val="24"/>
                <w:szCs w:val="24"/>
                <w:lang w:val="en-US" w:eastAsia="zh-CN"/>
              </w:rPr>
            </w:pPr>
            <w:r>
              <w:rPr>
                <w:rFonts w:hint="default" w:ascii="楷体" w:hAnsi="楷体" w:eastAsia="楷体" w:cs="楷体"/>
                <w:sz w:val="24"/>
                <w:szCs w:val="24"/>
                <w:lang w:val="en-US" w:eastAsia="zh-CN"/>
              </w:rPr>
              <w:t>云服务器</w:t>
            </w:r>
          </w:p>
        </w:tc>
        <w:tc>
          <w:tcPr>
            <w:tcW w:w="7620" w:type="dxa"/>
            <w:vAlign w:val="top"/>
          </w:tcPr>
          <w:p w14:paraId="10212563">
            <w:pPr>
              <w:spacing w:line="360" w:lineRule="auto"/>
              <w:jc w:val="cente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华为云ECS（弹性云服务器）</w:t>
            </w:r>
          </w:p>
        </w:tc>
      </w:tr>
    </w:tbl>
    <w:p w14:paraId="5EE3908A">
      <w:pPr>
        <w:rPr>
          <w:rFonts w:hint="eastAsia"/>
          <w:lang w:val="en-US" w:eastAsia="zh-CN"/>
        </w:rPr>
      </w:pPr>
    </w:p>
    <w:p w14:paraId="3F98EE03">
      <w:pPr>
        <w:pStyle w:val="4"/>
        <w:numPr>
          <w:ilvl w:val="0"/>
          <w:numId w:val="0"/>
        </w:numPr>
        <w:spacing w:line="360" w:lineRule="auto"/>
        <w:rPr>
          <w:rFonts w:hint="eastAsia" w:ascii="楷体" w:hAnsi="楷体" w:eastAsia="楷体" w:cs="楷体"/>
          <w:sz w:val="28"/>
          <w:szCs w:val="28"/>
          <w:lang w:eastAsia="zh-CN"/>
        </w:rPr>
      </w:pPr>
      <w:bookmarkStart w:id="172" w:name="_Toc1517336991"/>
      <w:bookmarkStart w:id="173" w:name="_Toc23885"/>
      <w:r>
        <w:rPr>
          <w:rFonts w:hint="eastAsia" w:ascii="楷体" w:hAnsi="楷体" w:eastAsia="楷体" w:cs="楷体"/>
          <w:sz w:val="28"/>
          <w:szCs w:val="28"/>
          <w:lang w:val="en-US" w:eastAsia="zh-CN"/>
        </w:rPr>
        <w:t>6</w:t>
      </w:r>
      <w:r>
        <w:rPr>
          <w:rFonts w:hint="eastAsia" w:ascii="楷体" w:hAnsi="楷体" w:eastAsia="楷体" w:cs="楷体"/>
          <w:sz w:val="28"/>
          <w:szCs w:val="28"/>
        </w:rPr>
        <w:t>.</w:t>
      </w:r>
      <w:r>
        <w:rPr>
          <w:rFonts w:hint="eastAsia" w:ascii="楷体" w:hAnsi="楷体" w:eastAsia="楷体" w:cs="楷体"/>
          <w:sz w:val="28"/>
          <w:szCs w:val="28"/>
          <w:lang w:val="en-US" w:eastAsia="zh-CN"/>
        </w:rPr>
        <w:t>2</w:t>
      </w:r>
      <w:r>
        <w:rPr>
          <w:rFonts w:hint="eastAsia" w:ascii="楷体" w:hAnsi="楷体" w:eastAsia="楷体" w:cs="楷体"/>
          <w:sz w:val="28"/>
          <w:szCs w:val="28"/>
        </w:rPr>
        <w:t>.</w:t>
      </w:r>
      <w:r>
        <w:rPr>
          <w:rFonts w:hint="eastAsia" w:ascii="楷体" w:hAnsi="楷体" w:eastAsia="楷体" w:cs="楷体"/>
          <w:sz w:val="28"/>
          <w:szCs w:val="28"/>
          <w:lang w:val="en-US" w:eastAsia="zh-CN"/>
        </w:rPr>
        <w:t>2客户端</w:t>
      </w:r>
      <w:bookmarkEnd w:id="172"/>
      <w:bookmarkEnd w:id="173"/>
    </w:p>
    <w:tbl>
      <w:tblPr>
        <w:tblStyle w:val="13"/>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7315"/>
      </w:tblGrid>
      <w:tr w14:paraId="1633C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vAlign w:val="top"/>
          </w:tcPr>
          <w:p w14:paraId="487E9107">
            <w:pPr>
              <w:spacing w:line="360" w:lineRule="auto"/>
              <w:jc w:val="center"/>
              <w:rPr>
                <w:rFonts w:hint="eastAsia" w:ascii="楷体" w:hAnsi="楷体" w:eastAsia="楷体" w:cs="楷体"/>
                <w:sz w:val="24"/>
                <w:szCs w:val="24"/>
                <w:lang w:val="en-US" w:eastAsia="zh-CN"/>
              </w:rPr>
            </w:pPr>
            <w:r>
              <w:rPr>
                <w:rFonts w:hint="default" w:ascii="楷体" w:hAnsi="楷体" w:eastAsia="楷体" w:cs="楷体"/>
                <w:sz w:val="24"/>
                <w:szCs w:val="24"/>
                <w:lang w:val="en-US" w:eastAsia="zh-CN"/>
              </w:rPr>
              <w:t>设备类型</w:t>
            </w:r>
          </w:p>
        </w:tc>
        <w:tc>
          <w:tcPr>
            <w:tcW w:w="7315" w:type="dxa"/>
            <w:vAlign w:val="top"/>
          </w:tcPr>
          <w:p w14:paraId="7F46184A">
            <w:pPr>
              <w:spacing w:line="360" w:lineRule="auto"/>
              <w:jc w:val="cente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配置</w:t>
            </w:r>
          </w:p>
        </w:tc>
      </w:tr>
      <w:tr w14:paraId="18D0C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14:paraId="738126DC">
            <w:pPr>
              <w:spacing w:line="360" w:lineRule="auto"/>
              <w:jc w:val="center"/>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移动设备</w:t>
            </w:r>
          </w:p>
        </w:tc>
        <w:tc>
          <w:tcPr>
            <w:tcW w:w="7315" w:type="dxa"/>
            <w:vAlign w:val="top"/>
          </w:tcPr>
          <w:p w14:paraId="1DF08F8C">
            <w:pPr>
              <w:spacing w:line="360" w:lineRule="auto"/>
              <w:jc w:val="center"/>
              <w:rPr>
                <w:rFonts w:hint="eastAsia" w:ascii="楷体" w:hAnsi="楷体" w:eastAsia="楷体" w:cs="楷体"/>
                <w:sz w:val="24"/>
                <w:szCs w:val="24"/>
                <w:lang w:val="en-US" w:eastAsia="zh-CN"/>
              </w:rPr>
            </w:pPr>
            <w:r>
              <w:rPr>
                <w:rFonts w:hint="default" w:ascii="楷体" w:hAnsi="楷体" w:eastAsia="楷体" w:cs="楷体"/>
                <w:sz w:val="24"/>
                <w:szCs w:val="24"/>
                <w:lang w:val="en-US" w:eastAsia="zh-CN"/>
              </w:rPr>
              <w:t>搭载Android 9.0（Pie）及以上版本的设备</w:t>
            </w:r>
          </w:p>
        </w:tc>
      </w:tr>
    </w:tbl>
    <w:p w14:paraId="3369E2FF">
      <w:pPr>
        <w:rPr>
          <w:rFonts w:hint="eastAsia" w:ascii="楷体" w:hAnsi="楷体" w:eastAsia="楷体" w:cs="楷体"/>
          <w:sz w:val="32"/>
          <w:szCs w:val="32"/>
        </w:rPr>
      </w:pPr>
    </w:p>
    <w:p w14:paraId="602E88BC">
      <w:pPr>
        <w:pStyle w:val="2"/>
        <w:numPr>
          <w:ilvl w:val="0"/>
          <w:numId w:val="0"/>
        </w:numPr>
        <w:bidi w:val="0"/>
        <w:ind w:leftChars="0"/>
        <w:rPr>
          <w:rFonts w:hint="eastAsia" w:ascii="楷体" w:hAnsi="楷体" w:eastAsia="楷体" w:cs="楷体"/>
          <w:lang w:val="en-US" w:eastAsia="zh-CN"/>
        </w:rPr>
      </w:pPr>
      <w:bookmarkStart w:id="174" w:name="_Toc514499612"/>
      <w:bookmarkStart w:id="175" w:name="_Toc24410"/>
      <w:r>
        <w:rPr>
          <w:rFonts w:hint="eastAsia" w:ascii="楷体" w:hAnsi="楷体" w:eastAsia="楷体" w:cs="楷体"/>
          <w:lang w:val="en-US" w:eastAsia="zh-CN"/>
        </w:rPr>
        <w:t>7.其他非功能需求</w:t>
      </w:r>
      <w:bookmarkEnd w:id="174"/>
      <w:bookmarkEnd w:id="175"/>
    </w:p>
    <w:p w14:paraId="1BE224D5">
      <w:pPr>
        <w:pStyle w:val="3"/>
        <w:numPr>
          <w:ilvl w:val="1"/>
          <w:numId w:val="0"/>
        </w:numPr>
        <w:ind w:left="567" w:leftChars="0" w:hanging="567" w:firstLineChars="0"/>
        <w:rPr>
          <w:ins w:id="450" w:author="柠栀" w:date="2025-05-07T11:32:32Z"/>
          <w:rFonts w:hint="eastAsia" w:ascii="楷体" w:hAnsi="楷体" w:eastAsia="楷体" w:cs="楷体"/>
          <w:lang w:eastAsia="zh-Hans"/>
        </w:rPr>
      </w:pPr>
      <w:ins w:id="451" w:author="柠栀" w:date="2025-05-07T11:32:32Z">
        <w:bookmarkStart w:id="176" w:name="_Toc187"/>
        <w:bookmarkStart w:id="177" w:name="_Toc1425816062"/>
        <w:bookmarkStart w:id="178" w:name="_Toc105432179"/>
        <w:bookmarkStart w:id="179" w:name="_Toc110621447"/>
        <w:bookmarkStart w:id="180" w:name="_Toc1865019491"/>
        <w:bookmarkStart w:id="181" w:name="_Toc1693820108"/>
        <w:r>
          <w:rPr>
            <w:rFonts w:hint="eastAsia" w:ascii="楷体" w:hAnsi="楷体" w:eastAsia="楷体" w:cs="楷体"/>
            <w:b/>
            <w:bCs/>
            <w:kern w:val="2"/>
            <w:sz w:val="32"/>
            <w:szCs w:val="32"/>
            <w:lang w:val="en-US" w:eastAsia="zh-CN" w:bidi="ar-SA"/>
          </w:rPr>
          <w:t>7</w:t>
        </w:r>
      </w:ins>
      <w:ins w:id="452" w:author="柠栀" w:date="2025-05-07T11:32:32Z">
        <w:r>
          <w:rPr>
            <w:rFonts w:hint="eastAsia" w:ascii="楷体" w:hAnsi="楷体" w:eastAsia="楷体" w:cs="楷体"/>
            <w:b/>
            <w:bCs/>
            <w:kern w:val="2"/>
            <w:sz w:val="32"/>
            <w:szCs w:val="32"/>
            <w:lang w:val="en-US" w:eastAsia="zh-Hans" w:bidi="ar-SA"/>
          </w:rPr>
          <w:t>.1</w:t>
        </w:r>
      </w:ins>
      <w:ins w:id="453" w:author="柠栀" w:date="2025-05-07T11:32:32Z">
        <w:r>
          <w:rPr>
            <w:rFonts w:hint="eastAsia" w:ascii="楷体" w:hAnsi="楷体" w:eastAsia="楷体" w:cs="楷体"/>
            <w:lang w:eastAsia="zh-Hans"/>
          </w:rPr>
          <w:t>用户需求</w:t>
        </w:r>
        <w:bookmarkEnd w:id="176"/>
      </w:ins>
    </w:p>
    <w:p w14:paraId="3C3373C9">
      <w:pPr>
        <w:pStyle w:val="4"/>
        <w:numPr>
          <w:ilvl w:val="2"/>
          <w:numId w:val="0"/>
        </w:numPr>
        <w:ind w:left="709" w:leftChars="0" w:hanging="709" w:firstLineChars="0"/>
        <w:outlineLvl w:val="9"/>
        <w:rPr>
          <w:ins w:id="454" w:author="柠栀" w:date="2025-05-07T11:32:32Z"/>
          <w:rFonts w:hint="eastAsia" w:ascii="楷体" w:hAnsi="楷体" w:eastAsia="楷体" w:cs="楷体"/>
        </w:rPr>
      </w:pPr>
      <w:ins w:id="455" w:author="柠栀" w:date="2025-05-07T11:32:32Z">
        <w:r>
          <w:rPr>
            <w:rFonts w:hint="eastAsia" w:ascii="楷体" w:hAnsi="楷体" w:eastAsia="楷体" w:cs="楷体"/>
            <w:b/>
            <w:bCs/>
            <w:kern w:val="2"/>
            <w:sz w:val="32"/>
            <w:szCs w:val="32"/>
            <w:lang w:val="en-US" w:eastAsia="zh-CN" w:bidi="ar-SA"/>
          </w:rPr>
          <w:t>7.1.1</w:t>
        </w:r>
      </w:ins>
      <w:ins w:id="456" w:author="柠栀" w:date="2025-05-07T11:32:32Z">
        <w:r>
          <w:rPr>
            <w:rFonts w:hint="eastAsia" w:ascii="楷体" w:hAnsi="楷体" w:eastAsia="楷体" w:cs="楷体"/>
          </w:rPr>
          <w:t>易用性要求</w:t>
        </w:r>
      </w:ins>
    </w:p>
    <w:tbl>
      <w:tblPr>
        <w:tblStyle w:val="13"/>
        <w:tblW w:w="90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59"/>
      </w:tblGrid>
      <w:tr w14:paraId="0BE3F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457" w:author="柠栀" w:date="2025-05-07T11:32:32Z"/>
        </w:trPr>
        <w:tc>
          <w:tcPr>
            <w:tcW w:w="1384" w:type="dxa"/>
          </w:tcPr>
          <w:p w14:paraId="2A3778C4">
            <w:pPr>
              <w:spacing w:line="360" w:lineRule="auto"/>
              <w:jc w:val="center"/>
              <w:rPr>
                <w:ins w:id="458" w:author="柠栀" w:date="2025-05-07T11:32:32Z"/>
                <w:rFonts w:ascii="楷体" w:hAnsi="楷体" w:eastAsia="楷体" w:cs="楷体"/>
              </w:rPr>
            </w:pPr>
            <w:ins w:id="459" w:author="柠栀" w:date="2025-05-07T11:32:32Z">
              <w:r>
                <w:rPr>
                  <w:rFonts w:hint="eastAsia" w:ascii="楷体" w:hAnsi="楷体" w:eastAsia="楷体" w:cs="楷体"/>
                </w:rPr>
                <w:t>编号</w:t>
              </w:r>
            </w:ins>
          </w:p>
        </w:tc>
        <w:tc>
          <w:tcPr>
            <w:tcW w:w="7659" w:type="dxa"/>
          </w:tcPr>
          <w:p w14:paraId="70700C01">
            <w:pPr>
              <w:spacing w:line="360" w:lineRule="auto"/>
              <w:jc w:val="center"/>
              <w:rPr>
                <w:ins w:id="460" w:author="柠栀" w:date="2025-05-07T11:32:32Z"/>
                <w:rFonts w:ascii="楷体" w:hAnsi="楷体" w:eastAsia="楷体" w:cs="楷体"/>
              </w:rPr>
            </w:pPr>
            <w:ins w:id="461" w:author="柠栀" w:date="2025-05-07T11:32:32Z">
              <w:r>
                <w:rPr>
                  <w:rFonts w:hint="eastAsia" w:ascii="楷体" w:hAnsi="楷体" w:eastAsia="楷体" w:cs="楷体"/>
                </w:rPr>
                <w:t>描述</w:t>
              </w:r>
            </w:ins>
          </w:p>
        </w:tc>
      </w:tr>
      <w:tr w14:paraId="69293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462" w:author="柠栀" w:date="2025-05-07T11:32:32Z"/>
        </w:trPr>
        <w:tc>
          <w:tcPr>
            <w:tcW w:w="1384" w:type="dxa"/>
          </w:tcPr>
          <w:p w14:paraId="4F083FC2">
            <w:pPr>
              <w:spacing w:line="360" w:lineRule="auto"/>
              <w:jc w:val="center"/>
              <w:rPr>
                <w:ins w:id="463" w:author="柠栀" w:date="2025-05-07T11:32:32Z"/>
                <w:rFonts w:ascii="楷体" w:hAnsi="楷体" w:eastAsia="楷体" w:cs="楷体"/>
              </w:rPr>
            </w:pPr>
            <w:ins w:id="464" w:author="柠栀" w:date="2025-05-07T11:32:32Z">
              <w:r>
                <w:rPr>
                  <w:rFonts w:hint="eastAsia" w:ascii="楷体" w:hAnsi="楷体" w:eastAsia="楷体" w:cs="楷体"/>
                </w:rPr>
                <w:t>USE-1</w:t>
              </w:r>
            </w:ins>
          </w:p>
        </w:tc>
        <w:tc>
          <w:tcPr>
            <w:tcW w:w="7659" w:type="dxa"/>
          </w:tcPr>
          <w:p w14:paraId="0F162767">
            <w:pPr>
              <w:spacing w:line="360" w:lineRule="auto"/>
              <w:rPr>
                <w:ins w:id="465" w:author="柠栀" w:date="2025-05-07T11:32:32Z"/>
                <w:rFonts w:hint="default" w:ascii="楷体" w:hAnsi="楷体" w:eastAsia="楷体" w:cs="楷体"/>
                <w:lang w:val="en-US"/>
              </w:rPr>
            </w:pPr>
            <w:ins w:id="466" w:author="柠栀" w:date="2025-05-07T11:32:32Z">
              <w:r>
                <w:rPr>
                  <w:rFonts w:hint="eastAsia" w:ascii="楷体" w:hAnsi="楷体" w:eastAsia="楷体" w:cs="楷体"/>
                  <w:lang w:val="en-US" w:eastAsia="zh-CN"/>
                </w:rPr>
                <w:t>界面清新简洁，操作感良好，符合用户正常使用逻辑</w:t>
              </w:r>
            </w:ins>
          </w:p>
        </w:tc>
      </w:tr>
    </w:tbl>
    <w:p w14:paraId="389C5E88">
      <w:pPr>
        <w:rPr>
          <w:ins w:id="467" w:author="柠栀" w:date="2025-05-07T11:32:32Z"/>
        </w:rPr>
      </w:pPr>
    </w:p>
    <w:p w14:paraId="3F9C6E3E">
      <w:pPr>
        <w:pStyle w:val="4"/>
        <w:numPr>
          <w:ilvl w:val="2"/>
          <w:numId w:val="0"/>
        </w:numPr>
        <w:ind w:left="709" w:leftChars="0" w:hanging="709" w:firstLineChars="0"/>
        <w:outlineLvl w:val="9"/>
        <w:rPr>
          <w:ins w:id="468" w:author="柠栀" w:date="2025-05-07T11:32:32Z"/>
          <w:rFonts w:eastAsia="宋体"/>
        </w:rPr>
      </w:pPr>
      <w:ins w:id="469" w:author="柠栀" w:date="2025-05-07T11:32:32Z">
        <w:r>
          <w:rPr>
            <w:rFonts w:hint="eastAsia" w:ascii="宋体" w:hAnsi="宋体" w:cs="宋体"/>
            <w:b/>
            <w:bCs/>
            <w:kern w:val="2"/>
            <w:sz w:val="32"/>
            <w:szCs w:val="32"/>
            <w:lang w:val="en-US" w:eastAsia="zh-CN" w:bidi="ar-SA"/>
          </w:rPr>
          <w:t>7</w:t>
        </w:r>
      </w:ins>
      <w:ins w:id="470" w:author="柠栀" w:date="2025-05-07T11:32:32Z">
        <w:r>
          <w:rPr>
            <w:rFonts w:hint="default" w:ascii="宋体" w:hAnsi="宋体" w:eastAsia="宋体" w:cs="宋体"/>
            <w:b/>
            <w:bCs/>
            <w:kern w:val="2"/>
            <w:sz w:val="32"/>
            <w:szCs w:val="32"/>
            <w:lang w:val="en-US" w:eastAsia="zh-CN" w:bidi="ar-SA"/>
          </w:rPr>
          <w:t>.</w:t>
        </w:r>
      </w:ins>
      <w:ins w:id="471" w:author="柠栀" w:date="2025-05-07T11:32:32Z">
        <w:r>
          <w:rPr>
            <w:rFonts w:hint="eastAsia" w:ascii="宋体" w:hAnsi="宋体" w:cs="宋体"/>
            <w:b/>
            <w:bCs/>
            <w:kern w:val="2"/>
            <w:sz w:val="32"/>
            <w:szCs w:val="32"/>
            <w:lang w:val="en-US" w:eastAsia="zh-CN" w:bidi="ar-SA"/>
          </w:rPr>
          <w:t>1</w:t>
        </w:r>
      </w:ins>
      <w:ins w:id="472" w:author="柠栀" w:date="2025-05-07T11:32:32Z">
        <w:r>
          <w:rPr>
            <w:rFonts w:hint="default" w:ascii="宋体" w:hAnsi="宋体" w:eastAsia="宋体" w:cs="宋体"/>
            <w:b/>
            <w:bCs/>
            <w:kern w:val="2"/>
            <w:sz w:val="32"/>
            <w:szCs w:val="32"/>
            <w:lang w:val="en-US" w:eastAsia="zh-CN" w:bidi="ar-SA"/>
          </w:rPr>
          <w:t>.2</w:t>
        </w:r>
      </w:ins>
      <w:ins w:id="473" w:author="柠栀" w:date="2025-05-07T11:32:32Z">
        <w:r>
          <w:rPr>
            <w:rFonts w:hint="eastAsia" w:eastAsia="宋体"/>
          </w:rPr>
          <w:t>性能要求</w:t>
        </w:r>
      </w:ins>
    </w:p>
    <w:tbl>
      <w:tblPr>
        <w:tblStyle w:val="13"/>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11"/>
      </w:tblGrid>
      <w:tr w14:paraId="61568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474" w:author="柠栀" w:date="2025-05-07T11:32:32Z"/>
        </w:trPr>
        <w:tc>
          <w:tcPr>
            <w:tcW w:w="1384" w:type="dxa"/>
          </w:tcPr>
          <w:p w14:paraId="789A8292">
            <w:pPr>
              <w:spacing w:line="360" w:lineRule="auto"/>
              <w:jc w:val="center"/>
              <w:rPr>
                <w:ins w:id="475" w:author="柠栀" w:date="2025-05-07T11:32:32Z"/>
                <w:rFonts w:ascii="楷体" w:hAnsi="楷体" w:eastAsia="楷体" w:cs="楷体"/>
              </w:rPr>
            </w:pPr>
            <w:ins w:id="476" w:author="柠栀" w:date="2025-05-07T11:32:32Z">
              <w:r>
                <w:rPr>
                  <w:rFonts w:hint="eastAsia" w:ascii="楷体" w:hAnsi="楷体" w:eastAsia="楷体" w:cs="楷体"/>
                </w:rPr>
                <w:t>编号</w:t>
              </w:r>
            </w:ins>
          </w:p>
        </w:tc>
        <w:tc>
          <w:tcPr>
            <w:tcW w:w="7611" w:type="dxa"/>
          </w:tcPr>
          <w:p w14:paraId="6A1B49DA">
            <w:pPr>
              <w:spacing w:line="360" w:lineRule="auto"/>
              <w:jc w:val="center"/>
              <w:rPr>
                <w:ins w:id="477" w:author="柠栀" w:date="2025-05-07T11:32:32Z"/>
                <w:rFonts w:ascii="楷体" w:hAnsi="楷体" w:eastAsia="楷体" w:cs="楷体"/>
              </w:rPr>
            </w:pPr>
            <w:ins w:id="478" w:author="柠栀" w:date="2025-05-07T11:32:32Z">
              <w:r>
                <w:rPr>
                  <w:rFonts w:hint="eastAsia" w:ascii="楷体" w:hAnsi="楷体" w:eastAsia="楷体" w:cs="楷体"/>
                </w:rPr>
                <w:t>描述</w:t>
              </w:r>
            </w:ins>
          </w:p>
        </w:tc>
      </w:tr>
      <w:tr w14:paraId="347DD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479" w:author="柠栀" w:date="2025-05-07T11:32:32Z"/>
        </w:trPr>
        <w:tc>
          <w:tcPr>
            <w:tcW w:w="1384" w:type="dxa"/>
          </w:tcPr>
          <w:p w14:paraId="745BA75B">
            <w:pPr>
              <w:spacing w:line="360" w:lineRule="auto"/>
              <w:jc w:val="center"/>
              <w:rPr>
                <w:ins w:id="480" w:author="柠栀" w:date="2025-05-07T11:32:32Z"/>
                <w:rFonts w:ascii="楷体" w:hAnsi="楷体" w:eastAsia="楷体" w:cs="楷体"/>
              </w:rPr>
            </w:pPr>
            <w:ins w:id="481" w:author="柠栀" w:date="2025-05-07T11:32:32Z">
              <w:r>
                <w:rPr>
                  <w:rFonts w:hint="eastAsia" w:ascii="楷体" w:hAnsi="楷体" w:eastAsia="楷体" w:cs="楷体"/>
                </w:rPr>
                <w:t>PER-1</w:t>
              </w:r>
            </w:ins>
          </w:p>
        </w:tc>
        <w:tc>
          <w:tcPr>
            <w:tcW w:w="7611" w:type="dxa"/>
            <w:tcBorders>
              <w:right w:val="single" w:color="auto" w:sz="4" w:space="0"/>
            </w:tcBorders>
          </w:tcPr>
          <w:p w14:paraId="6F936A2F">
            <w:pPr>
              <w:spacing w:line="360" w:lineRule="auto"/>
              <w:rPr>
                <w:ins w:id="482" w:author="柠栀" w:date="2025-05-07T11:32:32Z"/>
                <w:rFonts w:hint="default" w:ascii="楷体" w:hAnsi="楷体" w:eastAsia="楷体" w:cs="楷体"/>
                <w:lang w:val="en-US" w:eastAsia="zh-CN"/>
              </w:rPr>
            </w:pPr>
            <w:ins w:id="483" w:author="柠栀" w:date="2025-05-07T11:32:32Z">
              <w:r>
                <w:rPr>
                  <w:rFonts w:hint="eastAsia" w:ascii="楷体" w:hAnsi="楷体" w:eastAsia="楷体" w:cs="楷体"/>
                </w:rPr>
                <w:t>系统能容纳共</w:t>
              </w:r>
            </w:ins>
            <w:ins w:id="484" w:author="柠栀" w:date="2025-05-07T11:32:32Z">
              <w:r>
                <w:rPr>
                  <w:rFonts w:hint="eastAsia" w:ascii="楷体" w:hAnsi="楷体" w:eastAsia="楷体" w:cs="楷体"/>
                  <w:lang w:val="en-US" w:eastAsia="zh-CN"/>
                </w:rPr>
                <w:t>5</w:t>
              </w:r>
            </w:ins>
            <w:ins w:id="485" w:author="柠栀" w:date="2025-05-07T11:32:32Z">
              <w:r>
                <w:rPr>
                  <w:rFonts w:hint="eastAsia" w:ascii="楷体" w:hAnsi="楷体" w:eastAsia="楷体" w:cs="楷体"/>
                </w:rPr>
                <w:t>000个用户</w:t>
              </w:r>
            </w:ins>
            <w:ins w:id="486" w:author="柠栀" w:date="2025-05-07T11:32:32Z">
              <w:r>
                <w:rPr>
                  <w:rFonts w:hint="eastAsia" w:ascii="楷体" w:hAnsi="楷体" w:eastAsia="楷体" w:cs="楷体"/>
                  <w:lang w:eastAsia="zh-CN"/>
                </w:rPr>
                <w:t>，</w:t>
              </w:r>
            </w:ins>
            <w:ins w:id="487" w:author="柠栀" w:date="2025-05-07T11:32:32Z">
              <w:r>
                <w:rPr>
                  <w:rFonts w:hint="eastAsia" w:ascii="楷体" w:hAnsi="楷体" w:eastAsia="楷体" w:cs="楷体"/>
                </w:rPr>
                <w:t>在从当地上午9:00至下午10:00的使用高峰时段讲承受</w:t>
              </w:r>
            </w:ins>
            <w:ins w:id="488" w:author="柠栀" w:date="2025-05-07T11:32:32Z">
              <w:r>
                <w:rPr>
                  <w:rFonts w:hint="eastAsia" w:ascii="楷体" w:hAnsi="楷体" w:eastAsia="楷体" w:cs="楷体"/>
                  <w:lang w:val="en-US" w:eastAsia="zh-CN"/>
                </w:rPr>
                <w:t>1</w:t>
              </w:r>
            </w:ins>
            <w:ins w:id="489" w:author="柠栀" w:date="2025-05-07T11:32:32Z">
              <w:r>
                <w:rPr>
                  <w:rFonts w:hint="eastAsia" w:ascii="楷体" w:hAnsi="楷体" w:eastAsia="楷体" w:cs="楷体"/>
                </w:rPr>
                <w:t>0</w:t>
              </w:r>
            </w:ins>
            <w:ins w:id="490" w:author="柠栀" w:date="2025-05-07T11:32:32Z">
              <w:r>
                <w:rPr>
                  <w:rFonts w:hint="eastAsia" w:ascii="楷体" w:hAnsi="楷体" w:eastAsia="楷体" w:cs="楷体"/>
                  <w:lang w:val="en-US" w:eastAsia="zh-CN"/>
                </w:rPr>
                <w:t>0</w:t>
              </w:r>
            </w:ins>
            <w:ins w:id="491" w:author="柠栀" w:date="2025-05-07T11:32:32Z">
              <w:r>
                <w:rPr>
                  <w:rFonts w:hint="eastAsia" w:ascii="楷体" w:hAnsi="楷体" w:eastAsia="楷体" w:cs="楷体"/>
                </w:rPr>
                <w:t>0个并发用户请求</w:t>
              </w:r>
            </w:ins>
            <w:ins w:id="492" w:author="柠栀" w:date="2025-05-07T11:32:32Z">
              <w:r>
                <w:rPr>
                  <w:rFonts w:hint="eastAsia" w:ascii="楷体" w:hAnsi="楷体" w:eastAsia="楷体" w:cs="楷体"/>
                  <w:lang w:eastAsia="zh-CN"/>
                </w:rPr>
                <w:t>，</w:t>
              </w:r>
            </w:ins>
            <w:ins w:id="493" w:author="柠栀" w:date="2025-05-07T11:32:32Z">
              <w:r>
                <w:rPr>
                  <w:rFonts w:hint="eastAsia" w:ascii="楷体" w:hAnsi="楷体" w:eastAsia="楷体" w:cs="楷体"/>
                  <w:lang w:val="en-US" w:eastAsia="zh-CN"/>
                </w:rPr>
                <w:t>同时相应点击响应小于1秒</w:t>
              </w:r>
            </w:ins>
          </w:p>
        </w:tc>
      </w:tr>
      <w:tr w14:paraId="3C01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494" w:author="柠栀" w:date="2025-05-07T11:32:32Z"/>
        </w:trPr>
        <w:tc>
          <w:tcPr>
            <w:tcW w:w="1384" w:type="dxa"/>
          </w:tcPr>
          <w:p w14:paraId="084442E4">
            <w:pPr>
              <w:spacing w:line="360" w:lineRule="auto"/>
              <w:jc w:val="center"/>
              <w:rPr>
                <w:ins w:id="495" w:author="柠栀" w:date="2025-05-07T11:32:32Z"/>
                <w:rFonts w:hint="eastAsia" w:ascii="楷体" w:hAnsi="楷体" w:eastAsia="楷体" w:cs="楷体"/>
                <w:lang w:val="en-US" w:eastAsia="zh-CN"/>
              </w:rPr>
            </w:pPr>
            <w:ins w:id="496" w:author="柠栀" w:date="2025-05-07T11:32:32Z">
              <w:r>
                <w:rPr>
                  <w:rFonts w:hint="eastAsia" w:ascii="楷体" w:hAnsi="楷体" w:eastAsia="楷体" w:cs="楷体"/>
                </w:rPr>
                <w:t>PER-</w:t>
              </w:r>
            </w:ins>
            <w:ins w:id="497" w:author="柠栀" w:date="2025-05-07T11:32:32Z">
              <w:r>
                <w:rPr>
                  <w:rFonts w:hint="eastAsia" w:ascii="楷体" w:hAnsi="楷体" w:eastAsia="楷体" w:cs="楷体"/>
                  <w:lang w:val="en-US" w:eastAsia="zh-CN"/>
                </w:rPr>
                <w:t>2</w:t>
              </w:r>
            </w:ins>
          </w:p>
        </w:tc>
        <w:tc>
          <w:tcPr>
            <w:tcW w:w="7611" w:type="dxa"/>
            <w:tcBorders>
              <w:right w:val="single" w:color="auto" w:sz="4" w:space="0"/>
            </w:tcBorders>
          </w:tcPr>
          <w:p w14:paraId="0E5DAF3B">
            <w:pPr>
              <w:spacing w:line="360" w:lineRule="auto"/>
              <w:rPr>
                <w:ins w:id="498" w:author="柠栀" w:date="2025-05-07T11:32:32Z"/>
                <w:rFonts w:hint="eastAsia" w:ascii="楷体" w:hAnsi="楷体" w:eastAsia="楷体" w:cs="楷体"/>
              </w:rPr>
            </w:pPr>
            <w:ins w:id="499" w:author="柠栀" w:date="2025-05-07T11:32:32Z">
              <w:r>
                <w:rPr>
                  <w:rFonts w:hint="eastAsia" w:ascii="楷体" w:hAnsi="楷体" w:eastAsia="楷体" w:cs="楷体"/>
                </w:rPr>
                <w:t>每个板块应该快速响应，允许学生用户在多个板块同时访问并发起交流。</w:t>
              </w:r>
            </w:ins>
          </w:p>
        </w:tc>
      </w:tr>
    </w:tbl>
    <w:p w14:paraId="1571638B">
      <w:pPr>
        <w:rPr>
          <w:ins w:id="500" w:author="柠栀" w:date="2025-05-07T11:32:32Z"/>
          <w:rFonts w:hint="eastAsia"/>
          <w:szCs w:val="28"/>
        </w:rPr>
      </w:pPr>
    </w:p>
    <w:p w14:paraId="3B271BEE">
      <w:pPr>
        <w:rPr>
          <w:ins w:id="501" w:author="柠栀" w:date="2025-05-07T11:32:32Z"/>
        </w:rPr>
      </w:pPr>
    </w:p>
    <w:p w14:paraId="2621BDF7">
      <w:pPr>
        <w:pStyle w:val="4"/>
        <w:numPr>
          <w:ilvl w:val="2"/>
          <w:numId w:val="0"/>
        </w:numPr>
        <w:ind w:left="709" w:leftChars="0" w:hanging="709" w:firstLineChars="0"/>
        <w:outlineLvl w:val="9"/>
        <w:rPr>
          <w:ins w:id="502" w:author="柠栀" w:date="2025-05-07T11:32:32Z"/>
          <w:rFonts w:hint="eastAsia" w:eastAsia="宋体"/>
        </w:rPr>
      </w:pPr>
      <w:ins w:id="503" w:author="柠栀" w:date="2025-05-07T11:32:32Z">
        <w:r>
          <w:rPr>
            <w:rFonts w:hint="eastAsia" w:ascii="宋体" w:hAnsi="宋体" w:cs="宋体"/>
            <w:b/>
            <w:bCs/>
            <w:kern w:val="2"/>
            <w:sz w:val="32"/>
            <w:szCs w:val="32"/>
            <w:lang w:val="en-US" w:eastAsia="zh-CN" w:bidi="ar-SA"/>
          </w:rPr>
          <w:t>7</w:t>
        </w:r>
      </w:ins>
      <w:ins w:id="504" w:author="柠栀" w:date="2025-05-07T11:32:32Z">
        <w:r>
          <w:rPr>
            <w:rFonts w:hint="default" w:ascii="宋体" w:hAnsi="宋体" w:eastAsia="宋体" w:cs="宋体"/>
            <w:b/>
            <w:bCs/>
            <w:kern w:val="2"/>
            <w:sz w:val="32"/>
            <w:szCs w:val="32"/>
            <w:lang w:val="en-US" w:eastAsia="zh-CN" w:bidi="ar-SA"/>
          </w:rPr>
          <w:t>.</w:t>
        </w:r>
      </w:ins>
      <w:ins w:id="505" w:author="柠栀" w:date="2025-05-07T11:32:32Z">
        <w:r>
          <w:rPr>
            <w:rFonts w:hint="eastAsia" w:ascii="宋体" w:hAnsi="宋体" w:cs="宋体"/>
            <w:b/>
            <w:bCs/>
            <w:kern w:val="2"/>
            <w:sz w:val="32"/>
            <w:szCs w:val="32"/>
            <w:lang w:val="en-US" w:eastAsia="zh-CN" w:bidi="ar-SA"/>
          </w:rPr>
          <w:t>1</w:t>
        </w:r>
      </w:ins>
      <w:ins w:id="506" w:author="柠栀" w:date="2025-05-07T11:32:32Z">
        <w:r>
          <w:rPr>
            <w:rFonts w:hint="default" w:ascii="宋体" w:hAnsi="宋体" w:eastAsia="宋体" w:cs="宋体"/>
            <w:b/>
            <w:bCs/>
            <w:kern w:val="2"/>
            <w:sz w:val="32"/>
            <w:szCs w:val="32"/>
            <w:lang w:val="en-US" w:eastAsia="zh-CN" w:bidi="ar-SA"/>
          </w:rPr>
          <w:t>.3</w:t>
        </w:r>
      </w:ins>
      <w:ins w:id="507" w:author="柠栀" w:date="2025-05-07T11:32:32Z">
        <w:r>
          <w:rPr>
            <w:rFonts w:hint="eastAsia" w:eastAsia="宋体"/>
          </w:rPr>
          <w:t>防护性要求</w:t>
        </w:r>
      </w:ins>
    </w:p>
    <w:tbl>
      <w:tblPr>
        <w:tblStyle w:val="13"/>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13"/>
      </w:tblGrid>
      <w:tr w14:paraId="3A3D3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08" w:author="柠栀" w:date="2025-05-07T11:32:32Z"/>
        </w:trPr>
        <w:tc>
          <w:tcPr>
            <w:tcW w:w="1384" w:type="dxa"/>
          </w:tcPr>
          <w:p w14:paraId="78544503">
            <w:pPr>
              <w:spacing w:line="360" w:lineRule="auto"/>
              <w:jc w:val="center"/>
              <w:rPr>
                <w:ins w:id="509" w:author="柠栀" w:date="2025-05-07T11:32:32Z"/>
                <w:rFonts w:ascii="楷体" w:hAnsi="楷体" w:eastAsia="楷体" w:cs="楷体"/>
              </w:rPr>
            </w:pPr>
            <w:ins w:id="510" w:author="柠栀" w:date="2025-05-07T11:32:32Z">
              <w:r>
                <w:rPr>
                  <w:rFonts w:hint="eastAsia" w:ascii="楷体" w:hAnsi="楷体" w:eastAsia="楷体" w:cs="楷体"/>
                </w:rPr>
                <w:t>编号</w:t>
              </w:r>
            </w:ins>
          </w:p>
        </w:tc>
        <w:tc>
          <w:tcPr>
            <w:tcW w:w="7513" w:type="dxa"/>
          </w:tcPr>
          <w:p w14:paraId="32111316">
            <w:pPr>
              <w:spacing w:line="360" w:lineRule="auto"/>
              <w:jc w:val="center"/>
              <w:rPr>
                <w:ins w:id="511" w:author="柠栀" w:date="2025-05-07T11:32:32Z"/>
                <w:rFonts w:ascii="楷体" w:hAnsi="楷体" w:eastAsia="楷体" w:cs="楷体"/>
              </w:rPr>
            </w:pPr>
            <w:ins w:id="512" w:author="柠栀" w:date="2025-05-07T11:32:32Z">
              <w:r>
                <w:rPr>
                  <w:rFonts w:hint="eastAsia" w:ascii="楷体" w:hAnsi="楷体" w:eastAsia="楷体" w:cs="楷体"/>
                </w:rPr>
                <w:t>描述</w:t>
              </w:r>
            </w:ins>
          </w:p>
        </w:tc>
      </w:tr>
      <w:tr w14:paraId="759EC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13" w:author="柠栀" w:date="2025-05-07T11:32:32Z"/>
        </w:trPr>
        <w:tc>
          <w:tcPr>
            <w:tcW w:w="1384" w:type="dxa"/>
          </w:tcPr>
          <w:p w14:paraId="41B4A3F9">
            <w:pPr>
              <w:spacing w:line="360" w:lineRule="auto"/>
              <w:jc w:val="center"/>
              <w:rPr>
                <w:ins w:id="514" w:author="柠栀" w:date="2025-05-07T11:32:32Z"/>
                <w:rFonts w:ascii="楷体" w:hAnsi="楷体" w:eastAsia="楷体" w:cs="楷体"/>
              </w:rPr>
            </w:pPr>
            <w:ins w:id="515" w:author="柠栀" w:date="2025-05-07T11:32:32Z">
              <w:r>
                <w:rPr>
                  <w:rFonts w:hint="eastAsia" w:ascii="楷体" w:hAnsi="楷体" w:eastAsia="楷体" w:cs="楷体"/>
                  <w:lang w:val="en-US" w:eastAsia="zh-CN"/>
                </w:rPr>
                <w:t>SEC</w:t>
              </w:r>
            </w:ins>
            <w:ins w:id="516" w:author="柠栀" w:date="2025-05-07T11:32:32Z">
              <w:r>
                <w:rPr>
                  <w:rFonts w:hint="eastAsia" w:ascii="楷体" w:hAnsi="楷体" w:eastAsia="楷体" w:cs="楷体"/>
                </w:rPr>
                <w:t>-1</w:t>
              </w:r>
            </w:ins>
          </w:p>
        </w:tc>
        <w:tc>
          <w:tcPr>
            <w:tcW w:w="7513" w:type="dxa"/>
          </w:tcPr>
          <w:p w14:paraId="7DB2F78F">
            <w:pPr>
              <w:spacing w:line="360" w:lineRule="auto"/>
              <w:rPr>
                <w:ins w:id="517" w:author="柠栀" w:date="2025-05-07T11:32:32Z"/>
                <w:rFonts w:ascii="楷体" w:hAnsi="楷体" w:eastAsia="楷体" w:cs="楷体"/>
              </w:rPr>
            </w:pPr>
            <w:ins w:id="518" w:author="柠栀" w:date="2025-05-07T11:32:32Z">
              <w:r>
                <w:rPr>
                  <w:rFonts w:hint="eastAsia" w:ascii="楷体" w:hAnsi="楷体" w:eastAsia="楷体" w:cs="楷体"/>
                  <w:lang w:val="en-US" w:eastAsia="zh-CN"/>
                </w:rPr>
                <w:t>使用实名制的登录方式，</w:t>
              </w:r>
            </w:ins>
            <w:ins w:id="519" w:author="柠栀" w:date="2025-05-07T11:32:32Z">
              <w:r>
                <w:rPr>
                  <w:rFonts w:hint="eastAsia" w:ascii="楷体" w:hAnsi="楷体" w:eastAsia="楷体" w:cs="楷体"/>
                </w:rPr>
                <w:t>确保用户登录机器的唯一性，避免重复登录</w:t>
              </w:r>
            </w:ins>
          </w:p>
        </w:tc>
      </w:tr>
      <w:tr w14:paraId="2AD1D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20" w:author="柠栀" w:date="2025-05-07T11:32:32Z"/>
        </w:trPr>
        <w:tc>
          <w:tcPr>
            <w:tcW w:w="1384" w:type="dxa"/>
          </w:tcPr>
          <w:p w14:paraId="4A5E42FE">
            <w:pPr>
              <w:spacing w:line="360" w:lineRule="auto"/>
              <w:jc w:val="center"/>
              <w:rPr>
                <w:ins w:id="521" w:author="柠栀" w:date="2025-05-07T11:32:32Z"/>
                <w:rFonts w:hint="default" w:ascii="楷体" w:hAnsi="楷体" w:eastAsia="楷体" w:cs="楷体"/>
                <w:lang w:val="en-US" w:eastAsia="zh-CN"/>
              </w:rPr>
            </w:pPr>
            <w:ins w:id="522" w:author="柠栀" w:date="2025-05-07T11:32:32Z">
              <w:r>
                <w:rPr>
                  <w:rFonts w:hint="eastAsia" w:ascii="楷体" w:hAnsi="楷体" w:eastAsia="楷体" w:cs="楷体"/>
                  <w:lang w:val="en-US" w:eastAsia="zh-CN"/>
                </w:rPr>
                <w:t>SEC-2</w:t>
              </w:r>
            </w:ins>
          </w:p>
        </w:tc>
        <w:tc>
          <w:tcPr>
            <w:tcW w:w="7513" w:type="dxa"/>
          </w:tcPr>
          <w:p w14:paraId="54E2564D">
            <w:pPr>
              <w:spacing w:line="360" w:lineRule="auto"/>
              <w:rPr>
                <w:ins w:id="523" w:author="柠栀" w:date="2025-05-07T11:32:32Z"/>
                <w:rFonts w:hint="eastAsia" w:ascii="楷体" w:hAnsi="楷体" w:eastAsia="楷体" w:cs="楷体"/>
                <w:lang w:val="en-US" w:eastAsia="zh-CN"/>
              </w:rPr>
            </w:pPr>
            <w:ins w:id="524" w:author="柠栀" w:date="2025-05-07T11:32:32Z">
              <w:r>
                <w:rPr>
                  <w:rFonts w:hint="eastAsia" w:ascii="楷体" w:hAnsi="楷体" w:eastAsia="楷体" w:cs="楷体"/>
                  <w:lang w:val="en-US" w:eastAsia="zh-CN"/>
                </w:rPr>
                <w:t>应该实现适当的安全保护措施，以避免学生用户散发过于个人化信息和隐私。</w:t>
              </w:r>
            </w:ins>
          </w:p>
        </w:tc>
      </w:tr>
    </w:tbl>
    <w:p w14:paraId="36DFE205">
      <w:pPr>
        <w:rPr>
          <w:ins w:id="525" w:author="柠栀" w:date="2025-05-07T11:32:32Z"/>
          <w:szCs w:val="28"/>
        </w:rPr>
      </w:pPr>
    </w:p>
    <w:p w14:paraId="1173237F">
      <w:pPr>
        <w:pStyle w:val="4"/>
        <w:numPr>
          <w:ilvl w:val="2"/>
          <w:numId w:val="0"/>
        </w:numPr>
        <w:ind w:left="709" w:leftChars="0" w:hanging="709" w:firstLineChars="0"/>
        <w:outlineLvl w:val="9"/>
        <w:rPr>
          <w:ins w:id="526" w:author="柠栀" w:date="2025-05-07T11:32:32Z"/>
          <w:rFonts w:hint="eastAsia" w:eastAsia="宋体"/>
        </w:rPr>
      </w:pPr>
      <w:ins w:id="527" w:author="柠栀" w:date="2025-05-07T11:32:32Z">
        <w:r>
          <w:rPr>
            <w:rFonts w:hint="eastAsia" w:ascii="宋体" w:hAnsi="宋体" w:cs="宋体"/>
            <w:b/>
            <w:bCs/>
            <w:kern w:val="2"/>
            <w:sz w:val="32"/>
            <w:szCs w:val="32"/>
            <w:lang w:val="en-US" w:eastAsia="zh-CN" w:bidi="ar-SA"/>
          </w:rPr>
          <w:t>7</w:t>
        </w:r>
      </w:ins>
      <w:ins w:id="528" w:author="柠栀" w:date="2025-05-07T11:32:32Z">
        <w:r>
          <w:rPr>
            <w:rFonts w:hint="default" w:ascii="宋体" w:hAnsi="宋体" w:eastAsia="宋体" w:cs="宋体"/>
            <w:b/>
            <w:bCs/>
            <w:kern w:val="2"/>
            <w:sz w:val="32"/>
            <w:szCs w:val="32"/>
            <w:lang w:val="en-US" w:eastAsia="zh-CN" w:bidi="ar-SA"/>
          </w:rPr>
          <w:t>.</w:t>
        </w:r>
      </w:ins>
      <w:ins w:id="529" w:author="柠栀" w:date="2025-05-07T11:32:32Z">
        <w:r>
          <w:rPr>
            <w:rFonts w:hint="eastAsia" w:ascii="宋体" w:hAnsi="宋体" w:cs="宋体"/>
            <w:b/>
            <w:bCs/>
            <w:kern w:val="2"/>
            <w:sz w:val="32"/>
            <w:szCs w:val="32"/>
            <w:lang w:val="en-US" w:eastAsia="zh-CN" w:bidi="ar-SA"/>
          </w:rPr>
          <w:t>1</w:t>
        </w:r>
      </w:ins>
      <w:ins w:id="530" w:author="柠栀" w:date="2025-05-07T11:32:32Z">
        <w:r>
          <w:rPr>
            <w:rFonts w:hint="default" w:ascii="宋体" w:hAnsi="宋体" w:eastAsia="宋体" w:cs="宋体"/>
            <w:b/>
            <w:bCs/>
            <w:kern w:val="2"/>
            <w:sz w:val="32"/>
            <w:szCs w:val="32"/>
            <w:lang w:val="en-US" w:eastAsia="zh-CN" w:bidi="ar-SA"/>
          </w:rPr>
          <w:t>.4</w:t>
        </w:r>
      </w:ins>
      <w:ins w:id="531" w:author="柠栀" w:date="2025-05-07T11:32:32Z">
        <w:r>
          <w:rPr>
            <w:rFonts w:hint="eastAsia" w:eastAsia="宋体"/>
          </w:rPr>
          <w:t>可用性要求</w:t>
        </w:r>
      </w:ins>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4B4B9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2" w:author="柠栀" w:date="2025-05-07T11:32:32Z"/>
        </w:trPr>
        <w:tc>
          <w:tcPr>
            <w:tcW w:w="1384" w:type="dxa"/>
          </w:tcPr>
          <w:p w14:paraId="0ACF91F1">
            <w:pPr>
              <w:spacing w:line="360" w:lineRule="auto"/>
              <w:jc w:val="center"/>
              <w:rPr>
                <w:ins w:id="533" w:author="柠栀" w:date="2025-05-07T11:32:32Z"/>
                <w:rFonts w:ascii="楷体" w:hAnsi="楷体" w:eastAsia="楷体" w:cs="楷体"/>
              </w:rPr>
            </w:pPr>
            <w:ins w:id="534" w:author="柠栀" w:date="2025-05-07T11:32:32Z">
              <w:r>
                <w:rPr>
                  <w:rFonts w:hint="eastAsia" w:ascii="楷体" w:hAnsi="楷体" w:eastAsia="楷体" w:cs="楷体"/>
                </w:rPr>
                <w:t>编号</w:t>
              </w:r>
            </w:ins>
          </w:p>
        </w:tc>
        <w:tc>
          <w:tcPr>
            <w:tcW w:w="7527" w:type="dxa"/>
          </w:tcPr>
          <w:p w14:paraId="0E4B1C6F">
            <w:pPr>
              <w:spacing w:line="360" w:lineRule="auto"/>
              <w:jc w:val="center"/>
              <w:rPr>
                <w:ins w:id="535" w:author="柠栀" w:date="2025-05-07T11:32:32Z"/>
                <w:rFonts w:ascii="楷体" w:hAnsi="楷体" w:eastAsia="楷体" w:cs="楷体"/>
              </w:rPr>
            </w:pPr>
            <w:ins w:id="536" w:author="柠栀" w:date="2025-05-07T11:32:32Z">
              <w:r>
                <w:rPr>
                  <w:rFonts w:hint="eastAsia" w:ascii="楷体" w:hAnsi="楷体" w:eastAsia="楷体" w:cs="楷体"/>
                </w:rPr>
                <w:t>描述</w:t>
              </w:r>
            </w:ins>
          </w:p>
        </w:tc>
      </w:tr>
      <w:tr w14:paraId="156B6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7" w:author="柠栀" w:date="2025-05-07T11:32:32Z"/>
        </w:trPr>
        <w:tc>
          <w:tcPr>
            <w:tcW w:w="1384" w:type="dxa"/>
          </w:tcPr>
          <w:p w14:paraId="0A54455C">
            <w:pPr>
              <w:spacing w:line="360" w:lineRule="auto"/>
              <w:jc w:val="center"/>
              <w:rPr>
                <w:ins w:id="538" w:author="柠栀" w:date="2025-05-07T11:32:32Z"/>
                <w:rFonts w:ascii="楷体" w:hAnsi="楷体" w:eastAsia="楷体" w:cs="楷体"/>
              </w:rPr>
            </w:pPr>
            <w:ins w:id="539" w:author="柠栀" w:date="2025-05-07T11:32:32Z">
              <w:r>
                <w:rPr>
                  <w:rFonts w:hint="eastAsia" w:ascii="楷体" w:hAnsi="楷体" w:eastAsia="楷体" w:cs="楷体"/>
                  <w:lang w:val="en-US" w:eastAsia="zh-CN"/>
                </w:rPr>
                <w:t>AVL</w:t>
              </w:r>
            </w:ins>
            <w:ins w:id="540" w:author="柠栀" w:date="2025-05-07T11:32:32Z">
              <w:r>
                <w:rPr>
                  <w:rFonts w:hint="eastAsia" w:ascii="楷体" w:hAnsi="楷体" w:eastAsia="楷体" w:cs="楷体"/>
                </w:rPr>
                <w:t>-1</w:t>
              </w:r>
            </w:ins>
          </w:p>
        </w:tc>
        <w:tc>
          <w:tcPr>
            <w:tcW w:w="7527" w:type="dxa"/>
          </w:tcPr>
          <w:p w14:paraId="16105886">
            <w:pPr>
              <w:spacing w:line="360" w:lineRule="auto"/>
              <w:rPr>
                <w:ins w:id="541" w:author="柠栀" w:date="2025-05-07T11:32:32Z"/>
                <w:rFonts w:hint="default" w:ascii="楷体" w:hAnsi="楷体" w:eastAsia="楷体" w:cs="楷体"/>
                <w:lang w:val="en-US" w:eastAsia="zh-CN"/>
              </w:rPr>
            </w:pPr>
            <w:ins w:id="542" w:author="柠栀" w:date="2025-05-07T11:32:32Z">
              <w:r>
                <w:rPr>
                  <w:rFonts w:hint="default" w:ascii="楷体" w:hAnsi="楷体" w:eastAsia="楷体" w:cs="楷体"/>
                  <w:lang w:val="en-US" w:eastAsia="zh-CN"/>
                </w:rPr>
                <w:t>简单，集成性高。</w:t>
              </w:r>
            </w:ins>
          </w:p>
        </w:tc>
      </w:tr>
    </w:tbl>
    <w:p w14:paraId="00819988">
      <w:pPr>
        <w:rPr>
          <w:ins w:id="543" w:author="柠栀" w:date="2025-05-07T11:32:32Z"/>
          <w:szCs w:val="28"/>
        </w:rPr>
      </w:pPr>
    </w:p>
    <w:p w14:paraId="502F3B60">
      <w:pPr>
        <w:pStyle w:val="4"/>
        <w:numPr>
          <w:ilvl w:val="2"/>
          <w:numId w:val="0"/>
        </w:numPr>
        <w:ind w:left="709" w:leftChars="0" w:hanging="709" w:firstLineChars="0"/>
        <w:outlineLvl w:val="9"/>
        <w:rPr>
          <w:ins w:id="544" w:author="柠栀" w:date="2025-05-07T11:32:32Z"/>
          <w:rFonts w:hint="eastAsia" w:eastAsia="宋体"/>
        </w:rPr>
      </w:pPr>
      <w:ins w:id="545" w:author="柠栀" w:date="2025-05-07T11:32:32Z">
        <w:r>
          <w:rPr>
            <w:rFonts w:hint="eastAsia" w:ascii="宋体" w:hAnsi="宋体" w:cs="宋体"/>
            <w:b/>
            <w:bCs/>
            <w:kern w:val="2"/>
            <w:sz w:val="32"/>
            <w:szCs w:val="32"/>
            <w:lang w:val="en-US" w:eastAsia="zh-CN" w:bidi="ar-SA"/>
          </w:rPr>
          <w:t>7</w:t>
        </w:r>
      </w:ins>
      <w:ins w:id="546" w:author="柠栀" w:date="2025-05-07T11:32:32Z">
        <w:r>
          <w:rPr>
            <w:rFonts w:hint="default" w:ascii="宋体" w:hAnsi="宋体" w:eastAsia="宋体" w:cs="宋体"/>
            <w:b/>
            <w:bCs/>
            <w:kern w:val="2"/>
            <w:sz w:val="32"/>
            <w:szCs w:val="32"/>
            <w:lang w:val="en-US" w:eastAsia="zh-CN" w:bidi="ar-SA"/>
          </w:rPr>
          <w:t>.</w:t>
        </w:r>
      </w:ins>
      <w:ins w:id="547" w:author="柠栀" w:date="2025-05-07T11:32:32Z">
        <w:r>
          <w:rPr>
            <w:rFonts w:hint="eastAsia" w:ascii="宋体" w:hAnsi="宋体" w:cs="宋体"/>
            <w:b/>
            <w:bCs/>
            <w:kern w:val="2"/>
            <w:sz w:val="32"/>
            <w:szCs w:val="32"/>
            <w:lang w:val="en-US" w:eastAsia="zh-CN" w:bidi="ar-SA"/>
          </w:rPr>
          <w:t>1</w:t>
        </w:r>
      </w:ins>
      <w:ins w:id="548" w:author="柠栀" w:date="2025-05-07T11:32:32Z">
        <w:r>
          <w:rPr>
            <w:rFonts w:hint="default" w:ascii="宋体" w:hAnsi="宋体" w:eastAsia="宋体" w:cs="宋体"/>
            <w:b/>
            <w:bCs/>
            <w:kern w:val="2"/>
            <w:sz w:val="32"/>
            <w:szCs w:val="32"/>
            <w:lang w:val="en-US" w:eastAsia="zh-CN" w:bidi="ar-SA"/>
          </w:rPr>
          <w:t>.5</w:t>
        </w:r>
      </w:ins>
      <w:ins w:id="549" w:author="柠栀" w:date="2025-05-07T11:32:32Z">
        <w:r>
          <w:rPr>
            <w:rFonts w:hint="eastAsia" w:eastAsia="宋体"/>
          </w:rPr>
          <w:t>健壮性要求</w:t>
        </w:r>
      </w:ins>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064A8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50" w:author="柠栀" w:date="2025-05-07T11:32:32Z"/>
        </w:trPr>
        <w:tc>
          <w:tcPr>
            <w:tcW w:w="1384" w:type="dxa"/>
            <w:tcBorders>
              <w:tl2br w:val="nil"/>
              <w:tr2bl w:val="nil"/>
            </w:tcBorders>
          </w:tcPr>
          <w:p w14:paraId="030059E6">
            <w:pPr>
              <w:spacing w:line="360" w:lineRule="auto"/>
              <w:jc w:val="center"/>
              <w:rPr>
                <w:ins w:id="551" w:author="柠栀" w:date="2025-05-07T11:32:32Z"/>
                <w:rFonts w:ascii="楷体" w:hAnsi="楷体" w:eastAsia="楷体" w:cs="楷体"/>
              </w:rPr>
            </w:pPr>
            <w:ins w:id="552" w:author="柠栀" w:date="2025-05-07T11:32:32Z">
              <w:r>
                <w:rPr>
                  <w:rFonts w:hint="eastAsia" w:ascii="楷体" w:hAnsi="楷体" w:eastAsia="楷体" w:cs="楷体"/>
                </w:rPr>
                <w:t>编号</w:t>
              </w:r>
            </w:ins>
          </w:p>
        </w:tc>
        <w:tc>
          <w:tcPr>
            <w:tcW w:w="7503" w:type="dxa"/>
            <w:tcBorders>
              <w:tl2br w:val="nil"/>
              <w:tr2bl w:val="nil"/>
            </w:tcBorders>
          </w:tcPr>
          <w:p w14:paraId="5E2B336E">
            <w:pPr>
              <w:spacing w:line="360" w:lineRule="auto"/>
              <w:jc w:val="center"/>
              <w:rPr>
                <w:ins w:id="553" w:author="柠栀" w:date="2025-05-07T11:32:32Z"/>
                <w:rFonts w:ascii="楷体" w:hAnsi="楷体" w:eastAsia="楷体" w:cs="楷体"/>
              </w:rPr>
            </w:pPr>
            <w:ins w:id="554" w:author="柠栀" w:date="2025-05-07T11:32:32Z">
              <w:r>
                <w:rPr>
                  <w:rFonts w:hint="eastAsia" w:ascii="楷体" w:hAnsi="楷体" w:eastAsia="楷体" w:cs="楷体"/>
                </w:rPr>
                <w:t>描述</w:t>
              </w:r>
            </w:ins>
          </w:p>
        </w:tc>
      </w:tr>
      <w:tr w14:paraId="20A98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55" w:author="柠栀" w:date="2025-05-07T11:32:32Z"/>
        </w:trPr>
        <w:tc>
          <w:tcPr>
            <w:tcW w:w="1384" w:type="dxa"/>
            <w:tcBorders>
              <w:tl2br w:val="nil"/>
              <w:tr2bl w:val="nil"/>
            </w:tcBorders>
          </w:tcPr>
          <w:p w14:paraId="7917B1F0">
            <w:pPr>
              <w:spacing w:line="360" w:lineRule="auto"/>
              <w:jc w:val="center"/>
              <w:rPr>
                <w:ins w:id="556" w:author="柠栀" w:date="2025-05-07T11:32:32Z"/>
                <w:rFonts w:ascii="楷体" w:hAnsi="楷体" w:eastAsia="楷体" w:cs="楷体"/>
              </w:rPr>
            </w:pPr>
            <w:ins w:id="557" w:author="柠栀" w:date="2025-05-07T11:32:32Z">
              <w:r>
                <w:rPr>
                  <w:rFonts w:hint="eastAsia" w:ascii="楷体" w:hAnsi="楷体" w:eastAsia="楷体" w:cs="楷体"/>
                </w:rPr>
                <w:t>ROB-1</w:t>
              </w:r>
            </w:ins>
          </w:p>
        </w:tc>
        <w:tc>
          <w:tcPr>
            <w:tcW w:w="7503" w:type="dxa"/>
            <w:tcBorders>
              <w:tl2br w:val="nil"/>
              <w:tr2bl w:val="nil"/>
            </w:tcBorders>
          </w:tcPr>
          <w:p w14:paraId="0FC7B678">
            <w:pPr>
              <w:spacing w:line="360" w:lineRule="auto"/>
              <w:rPr>
                <w:ins w:id="558" w:author="柠栀" w:date="2025-05-07T11:32:32Z"/>
                <w:rFonts w:ascii="楷体" w:hAnsi="楷体" w:eastAsia="楷体" w:cs="楷体"/>
              </w:rPr>
            </w:pPr>
            <w:ins w:id="559" w:author="柠栀" w:date="2025-05-07T11:32:32Z">
              <w:r>
                <w:rPr>
                  <w:rFonts w:ascii="楷体" w:hAnsi="楷体" w:eastAsia="楷体" w:cs="楷体"/>
                </w:rPr>
                <w:t>应该通过实验验证，确保在不同网络环境和设备上的正常使用。</w:t>
              </w:r>
            </w:ins>
          </w:p>
        </w:tc>
      </w:tr>
    </w:tbl>
    <w:p w14:paraId="481FE37A">
      <w:pPr>
        <w:rPr>
          <w:ins w:id="560" w:author="柠栀" w:date="2025-05-07T11:32:32Z"/>
        </w:rPr>
      </w:pPr>
    </w:p>
    <w:p w14:paraId="31EB233E">
      <w:pPr>
        <w:pStyle w:val="3"/>
        <w:numPr>
          <w:ilvl w:val="1"/>
          <w:numId w:val="0"/>
        </w:numPr>
        <w:ind w:left="567" w:leftChars="0" w:hanging="567" w:firstLineChars="0"/>
        <w:rPr>
          <w:ins w:id="561" w:author="柠栀" w:date="2025-05-07T11:32:32Z"/>
          <w:rFonts w:hint="default" w:ascii="宋体" w:hAnsi="宋体" w:cs="宋体"/>
          <w:lang w:eastAsia="zh-Hans"/>
        </w:rPr>
      </w:pPr>
      <w:ins w:id="562" w:author="柠栀" w:date="2025-05-07T11:32:32Z">
        <w:bookmarkStart w:id="182" w:name="_Toc31282"/>
        <w:r>
          <w:rPr>
            <w:rFonts w:hint="eastAsia" w:ascii="宋体" w:hAnsi="宋体" w:cs="宋体"/>
            <w:b/>
            <w:bCs/>
            <w:kern w:val="2"/>
            <w:sz w:val="32"/>
            <w:szCs w:val="32"/>
            <w:lang w:val="en-US" w:eastAsia="zh-CN" w:bidi="ar-SA"/>
          </w:rPr>
          <w:t>7</w:t>
        </w:r>
      </w:ins>
      <w:ins w:id="563" w:author="柠栀" w:date="2025-05-07T11:32:32Z">
        <w:r>
          <w:rPr>
            <w:rFonts w:hint="default" w:ascii="宋体" w:hAnsi="宋体" w:eastAsia="宋体" w:cs="宋体"/>
            <w:b/>
            <w:bCs/>
            <w:kern w:val="2"/>
            <w:sz w:val="32"/>
            <w:szCs w:val="32"/>
            <w:lang w:val="en-US" w:eastAsia="zh-Hans" w:bidi="ar-SA"/>
          </w:rPr>
          <w:t>.3</w:t>
        </w:r>
      </w:ins>
      <w:ins w:id="564" w:author="柠栀" w:date="2025-05-07T11:32:32Z">
        <w:r>
          <w:rPr>
            <w:rFonts w:ascii="宋体" w:hAnsi="宋体" w:cs="宋体"/>
            <w:lang w:eastAsia="zh-Hans"/>
          </w:rPr>
          <w:t>管理员</w:t>
        </w:r>
      </w:ins>
      <w:ins w:id="565" w:author="柠栀" w:date="2025-05-07T11:32:32Z">
        <w:r>
          <w:rPr>
            <w:rFonts w:hint="eastAsia" w:ascii="宋体" w:hAnsi="宋体" w:cs="宋体"/>
            <w:lang w:val="en-US" w:eastAsia="zh-CN"/>
          </w:rPr>
          <w:t>用户</w:t>
        </w:r>
      </w:ins>
      <w:ins w:id="566" w:author="柠栀" w:date="2025-05-07T11:32:32Z">
        <w:r>
          <w:rPr>
            <w:rFonts w:ascii="宋体" w:hAnsi="宋体" w:cs="宋体"/>
            <w:lang w:eastAsia="zh-Hans"/>
          </w:rPr>
          <w:t>需求</w:t>
        </w:r>
        <w:bookmarkEnd w:id="182"/>
      </w:ins>
    </w:p>
    <w:p w14:paraId="0789D2EE">
      <w:pPr>
        <w:pStyle w:val="4"/>
        <w:numPr>
          <w:ilvl w:val="2"/>
          <w:numId w:val="0"/>
        </w:numPr>
        <w:ind w:left="709" w:leftChars="0" w:hanging="709" w:firstLineChars="0"/>
        <w:rPr>
          <w:ins w:id="567" w:author="柠栀" w:date="2025-05-07T11:32:32Z"/>
          <w:rFonts w:hint="eastAsia" w:eastAsia="宋体"/>
        </w:rPr>
      </w:pPr>
      <w:ins w:id="568" w:author="柠栀" w:date="2025-05-07T11:32:32Z">
        <w:bookmarkStart w:id="183" w:name="_Toc14446"/>
        <w:r>
          <w:rPr>
            <w:rFonts w:hint="eastAsia" w:ascii="宋体" w:hAnsi="宋体" w:cs="宋体"/>
            <w:b/>
            <w:bCs/>
            <w:kern w:val="2"/>
            <w:sz w:val="32"/>
            <w:szCs w:val="32"/>
            <w:lang w:val="en-US" w:eastAsia="zh-CN" w:bidi="ar-SA"/>
          </w:rPr>
          <w:t>7</w:t>
        </w:r>
      </w:ins>
      <w:ins w:id="569" w:author="柠栀" w:date="2025-05-07T11:32:32Z">
        <w:r>
          <w:rPr>
            <w:rFonts w:hint="default" w:ascii="宋体" w:hAnsi="宋体" w:eastAsia="宋体" w:cs="宋体"/>
            <w:b/>
            <w:bCs/>
            <w:kern w:val="2"/>
            <w:sz w:val="32"/>
            <w:szCs w:val="32"/>
            <w:lang w:val="en-US" w:eastAsia="zh-CN" w:bidi="ar-SA"/>
          </w:rPr>
          <w:t>.</w:t>
        </w:r>
      </w:ins>
      <w:ins w:id="570" w:author="柠栀" w:date="2025-05-07T11:32:32Z">
        <w:r>
          <w:rPr>
            <w:rFonts w:hint="eastAsia" w:ascii="宋体" w:hAnsi="宋体" w:cs="宋体"/>
            <w:b/>
            <w:bCs/>
            <w:kern w:val="2"/>
            <w:sz w:val="32"/>
            <w:szCs w:val="32"/>
            <w:lang w:val="en-US" w:eastAsia="zh-CN" w:bidi="ar-SA"/>
          </w:rPr>
          <w:t>3</w:t>
        </w:r>
      </w:ins>
      <w:ins w:id="571" w:author="柠栀" w:date="2025-05-07T11:32:32Z">
        <w:r>
          <w:rPr>
            <w:rFonts w:hint="default" w:ascii="宋体" w:hAnsi="宋体" w:eastAsia="宋体" w:cs="宋体"/>
            <w:b/>
            <w:bCs/>
            <w:kern w:val="2"/>
            <w:sz w:val="32"/>
            <w:szCs w:val="32"/>
            <w:lang w:val="en-US" w:eastAsia="zh-CN" w:bidi="ar-SA"/>
          </w:rPr>
          <w:t>.1</w:t>
        </w:r>
      </w:ins>
      <w:ins w:id="572" w:author="柠栀" w:date="2025-05-07T11:32:32Z">
        <w:r>
          <w:rPr>
            <w:rFonts w:hint="eastAsia" w:eastAsia="宋体"/>
          </w:rPr>
          <w:t>易用性要求</w:t>
        </w:r>
        <w:bookmarkEnd w:id="183"/>
      </w:ins>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751F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73" w:author="柠栀" w:date="2025-05-07T11:32:32Z"/>
        </w:trPr>
        <w:tc>
          <w:tcPr>
            <w:tcW w:w="1384" w:type="dxa"/>
          </w:tcPr>
          <w:p w14:paraId="31622509">
            <w:pPr>
              <w:spacing w:line="360" w:lineRule="auto"/>
              <w:jc w:val="center"/>
              <w:rPr>
                <w:ins w:id="574" w:author="柠栀" w:date="2025-05-07T11:32:32Z"/>
                <w:rFonts w:ascii="楷体" w:hAnsi="楷体" w:eastAsia="楷体" w:cs="楷体"/>
              </w:rPr>
            </w:pPr>
            <w:ins w:id="575" w:author="柠栀" w:date="2025-05-07T11:32:32Z">
              <w:r>
                <w:rPr>
                  <w:rFonts w:hint="eastAsia" w:ascii="楷体" w:hAnsi="楷体" w:eastAsia="楷体" w:cs="楷体"/>
                </w:rPr>
                <w:t>编号</w:t>
              </w:r>
            </w:ins>
          </w:p>
        </w:tc>
        <w:tc>
          <w:tcPr>
            <w:tcW w:w="7479" w:type="dxa"/>
          </w:tcPr>
          <w:p w14:paraId="435FBF08">
            <w:pPr>
              <w:spacing w:line="360" w:lineRule="auto"/>
              <w:jc w:val="center"/>
              <w:rPr>
                <w:ins w:id="576" w:author="柠栀" w:date="2025-05-07T11:32:32Z"/>
                <w:rFonts w:ascii="楷体" w:hAnsi="楷体" w:eastAsia="楷体" w:cs="楷体"/>
              </w:rPr>
            </w:pPr>
            <w:ins w:id="577" w:author="柠栀" w:date="2025-05-07T11:32:32Z">
              <w:r>
                <w:rPr>
                  <w:rFonts w:hint="eastAsia" w:ascii="楷体" w:hAnsi="楷体" w:eastAsia="楷体" w:cs="楷体"/>
                </w:rPr>
                <w:t>描述</w:t>
              </w:r>
            </w:ins>
          </w:p>
        </w:tc>
      </w:tr>
      <w:tr w14:paraId="650B9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78" w:author="柠栀" w:date="2025-05-07T11:32:32Z"/>
        </w:trPr>
        <w:tc>
          <w:tcPr>
            <w:tcW w:w="1384" w:type="dxa"/>
          </w:tcPr>
          <w:p w14:paraId="3F20D8A6">
            <w:pPr>
              <w:spacing w:line="360" w:lineRule="auto"/>
              <w:jc w:val="center"/>
              <w:rPr>
                <w:ins w:id="579" w:author="柠栀" w:date="2025-05-07T11:32:32Z"/>
                <w:rFonts w:ascii="楷体" w:hAnsi="楷体" w:eastAsia="楷体" w:cs="楷体"/>
              </w:rPr>
            </w:pPr>
            <w:ins w:id="580" w:author="柠栀" w:date="2025-05-07T11:32:32Z">
              <w:r>
                <w:rPr>
                  <w:rFonts w:hint="eastAsia" w:ascii="楷体" w:hAnsi="楷体" w:eastAsia="楷体" w:cs="楷体"/>
                </w:rPr>
                <w:t>USE-1</w:t>
              </w:r>
            </w:ins>
          </w:p>
        </w:tc>
        <w:tc>
          <w:tcPr>
            <w:tcW w:w="7479" w:type="dxa"/>
          </w:tcPr>
          <w:p w14:paraId="0B65C001">
            <w:pPr>
              <w:spacing w:line="360" w:lineRule="auto"/>
              <w:rPr>
                <w:ins w:id="581" w:author="柠栀" w:date="2025-05-07T11:32:32Z"/>
                <w:rFonts w:hint="default" w:ascii="楷体" w:hAnsi="楷体" w:eastAsia="楷体" w:cs="楷体"/>
                <w:lang w:val="en-US"/>
              </w:rPr>
            </w:pPr>
            <w:ins w:id="582" w:author="柠栀" w:date="2025-05-07T11:32:32Z">
              <w:r>
                <w:rPr>
                  <w:rFonts w:hint="eastAsia" w:ascii="楷体" w:hAnsi="楷体" w:eastAsia="楷体" w:cs="楷体"/>
                  <w:lang w:val="en-US" w:eastAsia="zh-CN"/>
                </w:rPr>
                <w:t>界面清新简洁，操作感良好，符合用户正常使用逻辑</w:t>
              </w:r>
            </w:ins>
          </w:p>
        </w:tc>
      </w:tr>
      <w:tr w14:paraId="5173A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83" w:author="柠栀" w:date="2025-05-07T11:32:32Z"/>
        </w:trPr>
        <w:tc>
          <w:tcPr>
            <w:tcW w:w="1384" w:type="dxa"/>
          </w:tcPr>
          <w:p w14:paraId="57D200B5">
            <w:pPr>
              <w:spacing w:line="360" w:lineRule="auto"/>
              <w:jc w:val="center"/>
              <w:rPr>
                <w:ins w:id="584" w:author="柠栀" w:date="2025-05-07T11:32:32Z"/>
                <w:rFonts w:hint="eastAsia" w:ascii="楷体" w:hAnsi="楷体" w:eastAsia="楷体" w:cs="楷体"/>
                <w:lang w:val="en-US" w:eastAsia="zh-CN"/>
              </w:rPr>
            </w:pPr>
            <w:ins w:id="585" w:author="柠栀" w:date="2025-05-07T11:32:32Z">
              <w:r>
                <w:rPr>
                  <w:rFonts w:hint="eastAsia" w:ascii="楷体" w:hAnsi="楷体" w:eastAsia="楷体" w:cs="楷体"/>
                </w:rPr>
                <w:t>USE-</w:t>
              </w:r>
            </w:ins>
            <w:ins w:id="586" w:author="柠栀" w:date="2025-05-07T11:32:32Z">
              <w:r>
                <w:rPr>
                  <w:rFonts w:hint="eastAsia" w:ascii="楷体" w:hAnsi="楷体" w:eastAsia="楷体" w:cs="楷体"/>
                  <w:lang w:val="en-US" w:eastAsia="zh-CN"/>
                </w:rPr>
                <w:t>2</w:t>
              </w:r>
            </w:ins>
          </w:p>
        </w:tc>
        <w:tc>
          <w:tcPr>
            <w:tcW w:w="7479" w:type="dxa"/>
          </w:tcPr>
          <w:p w14:paraId="0E90521B">
            <w:pPr>
              <w:spacing w:line="360" w:lineRule="auto"/>
              <w:rPr>
                <w:ins w:id="587" w:author="柠栀" w:date="2025-05-07T11:32:32Z"/>
                <w:rFonts w:hint="eastAsia" w:ascii="楷体" w:hAnsi="楷体" w:eastAsia="楷体" w:cs="楷体"/>
                <w:lang w:val="en-US" w:eastAsia="zh-CN"/>
              </w:rPr>
            </w:pPr>
            <w:ins w:id="588" w:author="柠栀" w:date="2025-05-07T11:32:32Z">
              <w:r>
                <w:rPr>
                  <w:rFonts w:hint="eastAsia" w:ascii="楷体" w:hAnsi="楷体" w:eastAsia="楷体" w:cs="楷体"/>
                  <w:lang w:val="en-US" w:eastAsia="zh-CN"/>
                </w:rPr>
                <w:t>提供一致性的界面和标准化的命名规则，让管理员用户能够快速理解机制和体系</w:t>
              </w:r>
            </w:ins>
          </w:p>
        </w:tc>
      </w:tr>
    </w:tbl>
    <w:p w14:paraId="02C153E6">
      <w:pPr>
        <w:rPr>
          <w:ins w:id="589" w:author="柠栀" w:date="2025-05-07T11:32:32Z"/>
        </w:rPr>
      </w:pPr>
    </w:p>
    <w:p w14:paraId="6494DCF4">
      <w:pPr>
        <w:pStyle w:val="4"/>
        <w:numPr>
          <w:ilvl w:val="2"/>
          <w:numId w:val="0"/>
        </w:numPr>
        <w:ind w:left="709" w:leftChars="0" w:hanging="709" w:firstLineChars="0"/>
        <w:rPr>
          <w:ins w:id="590" w:author="柠栀" w:date="2025-05-07T11:32:32Z"/>
          <w:rFonts w:eastAsia="宋体"/>
        </w:rPr>
      </w:pPr>
      <w:ins w:id="591" w:author="柠栀" w:date="2025-05-07T11:32:32Z">
        <w:bookmarkStart w:id="184" w:name="_Toc29571"/>
        <w:r>
          <w:rPr>
            <w:rFonts w:hint="eastAsia" w:ascii="宋体" w:hAnsi="宋体" w:cs="宋体"/>
            <w:b/>
            <w:bCs/>
            <w:kern w:val="2"/>
            <w:sz w:val="32"/>
            <w:szCs w:val="32"/>
            <w:lang w:val="en-US" w:eastAsia="zh-CN" w:bidi="ar-SA"/>
          </w:rPr>
          <w:t>7</w:t>
        </w:r>
      </w:ins>
      <w:ins w:id="592" w:author="柠栀" w:date="2025-05-07T11:32:32Z">
        <w:r>
          <w:rPr>
            <w:rFonts w:hint="default" w:ascii="宋体" w:hAnsi="宋体" w:eastAsia="宋体" w:cs="宋体"/>
            <w:b/>
            <w:bCs/>
            <w:kern w:val="2"/>
            <w:sz w:val="32"/>
            <w:szCs w:val="32"/>
            <w:lang w:val="en-US" w:eastAsia="zh-CN" w:bidi="ar-SA"/>
          </w:rPr>
          <w:t>.</w:t>
        </w:r>
      </w:ins>
      <w:ins w:id="593" w:author="柠栀" w:date="2025-05-07T11:32:32Z">
        <w:r>
          <w:rPr>
            <w:rFonts w:hint="eastAsia" w:ascii="宋体" w:hAnsi="宋体" w:cs="宋体"/>
            <w:b/>
            <w:bCs/>
            <w:kern w:val="2"/>
            <w:sz w:val="32"/>
            <w:szCs w:val="32"/>
            <w:lang w:val="en-US" w:eastAsia="zh-CN" w:bidi="ar-SA"/>
          </w:rPr>
          <w:t>3</w:t>
        </w:r>
      </w:ins>
      <w:ins w:id="594" w:author="柠栀" w:date="2025-05-07T11:32:32Z">
        <w:r>
          <w:rPr>
            <w:rFonts w:hint="default" w:ascii="宋体" w:hAnsi="宋体" w:eastAsia="宋体" w:cs="宋体"/>
            <w:b/>
            <w:bCs/>
            <w:kern w:val="2"/>
            <w:sz w:val="32"/>
            <w:szCs w:val="32"/>
            <w:lang w:val="en-US" w:eastAsia="zh-CN" w:bidi="ar-SA"/>
          </w:rPr>
          <w:t>.2</w:t>
        </w:r>
      </w:ins>
      <w:ins w:id="595" w:author="柠栀" w:date="2025-05-07T11:32:32Z">
        <w:r>
          <w:rPr>
            <w:rFonts w:hint="eastAsia" w:eastAsia="宋体"/>
          </w:rPr>
          <w:t>性能要求</w:t>
        </w:r>
        <w:bookmarkEnd w:id="184"/>
      </w:ins>
    </w:p>
    <w:tbl>
      <w:tblPr>
        <w:tblStyle w:val="13"/>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43"/>
      </w:tblGrid>
      <w:tr w14:paraId="62EE1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96" w:author="柠栀" w:date="2025-05-07T11:32:32Z"/>
        </w:trPr>
        <w:tc>
          <w:tcPr>
            <w:tcW w:w="1384" w:type="dxa"/>
          </w:tcPr>
          <w:p w14:paraId="3981DECC">
            <w:pPr>
              <w:spacing w:line="360" w:lineRule="auto"/>
              <w:jc w:val="center"/>
              <w:rPr>
                <w:ins w:id="597" w:author="柠栀" w:date="2025-05-07T11:32:32Z"/>
                <w:rFonts w:ascii="楷体" w:hAnsi="楷体" w:eastAsia="楷体" w:cs="楷体"/>
              </w:rPr>
            </w:pPr>
            <w:ins w:id="598" w:author="柠栀" w:date="2025-05-07T11:32:32Z">
              <w:r>
                <w:rPr>
                  <w:rFonts w:hint="eastAsia" w:ascii="楷体" w:hAnsi="楷体" w:eastAsia="楷体" w:cs="楷体"/>
                </w:rPr>
                <w:t>编号</w:t>
              </w:r>
            </w:ins>
          </w:p>
        </w:tc>
        <w:tc>
          <w:tcPr>
            <w:tcW w:w="7443" w:type="dxa"/>
          </w:tcPr>
          <w:p w14:paraId="0D85897C">
            <w:pPr>
              <w:spacing w:line="360" w:lineRule="auto"/>
              <w:jc w:val="center"/>
              <w:rPr>
                <w:ins w:id="599" w:author="柠栀" w:date="2025-05-07T11:32:32Z"/>
                <w:rFonts w:ascii="楷体" w:hAnsi="楷体" w:eastAsia="楷体" w:cs="楷体"/>
              </w:rPr>
            </w:pPr>
            <w:ins w:id="600" w:author="柠栀" w:date="2025-05-07T11:32:32Z">
              <w:r>
                <w:rPr>
                  <w:rFonts w:hint="eastAsia" w:ascii="楷体" w:hAnsi="楷体" w:eastAsia="楷体" w:cs="楷体"/>
                </w:rPr>
                <w:t>描述</w:t>
              </w:r>
            </w:ins>
          </w:p>
        </w:tc>
      </w:tr>
      <w:tr w14:paraId="3541B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601" w:author="柠栀" w:date="2025-05-07T11:32:32Z"/>
        </w:trPr>
        <w:tc>
          <w:tcPr>
            <w:tcW w:w="1384" w:type="dxa"/>
          </w:tcPr>
          <w:p w14:paraId="31952512">
            <w:pPr>
              <w:spacing w:line="360" w:lineRule="auto"/>
              <w:jc w:val="center"/>
              <w:rPr>
                <w:ins w:id="602" w:author="柠栀" w:date="2025-05-07T11:32:32Z"/>
                <w:rFonts w:ascii="楷体" w:hAnsi="楷体" w:eastAsia="楷体" w:cs="楷体"/>
              </w:rPr>
            </w:pPr>
            <w:ins w:id="603" w:author="柠栀" w:date="2025-05-07T11:32:32Z">
              <w:r>
                <w:rPr>
                  <w:rFonts w:hint="eastAsia" w:ascii="楷体" w:hAnsi="楷体" w:eastAsia="楷体" w:cs="楷体"/>
                </w:rPr>
                <w:t>PER-1</w:t>
              </w:r>
            </w:ins>
          </w:p>
        </w:tc>
        <w:tc>
          <w:tcPr>
            <w:tcW w:w="7443" w:type="dxa"/>
            <w:tcBorders>
              <w:right w:val="single" w:color="auto" w:sz="4" w:space="0"/>
            </w:tcBorders>
          </w:tcPr>
          <w:p w14:paraId="2C83C3E2">
            <w:pPr>
              <w:spacing w:line="360" w:lineRule="auto"/>
              <w:rPr>
                <w:ins w:id="604" w:author="柠栀" w:date="2025-05-07T11:32:32Z"/>
                <w:rFonts w:hint="default" w:ascii="楷体" w:hAnsi="楷体" w:eastAsia="楷体" w:cs="楷体"/>
                <w:lang w:val="en-US" w:eastAsia="zh-CN"/>
              </w:rPr>
            </w:pPr>
            <w:ins w:id="605" w:author="柠栀" w:date="2025-05-07T11:32:32Z">
              <w:r>
                <w:rPr>
                  <w:rFonts w:hint="eastAsia" w:ascii="楷体" w:hAnsi="楷体" w:eastAsia="楷体" w:cs="楷体"/>
                </w:rPr>
                <w:t>系统能容纳总</w:t>
              </w:r>
            </w:ins>
            <w:ins w:id="606" w:author="柠栀" w:date="2025-05-07T11:32:32Z">
              <w:r>
                <w:rPr>
                  <w:rFonts w:hint="eastAsia" w:ascii="楷体" w:hAnsi="楷体" w:eastAsia="楷体" w:cs="楷体"/>
                  <w:lang w:val="en-US" w:eastAsia="zh-CN"/>
                </w:rPr>
                <w:t>1</w:t>
              </w:r>
            </w:ins>
            <w:ins w:id="607" w:author="柠栀" w:date="2025-05-07T11:32:32Z">
              <w:r>
                <w:rPr>
                  <w:rFonts w:hint="eastAsia" w:ascii="楷体" w:hAnsi="楷体" w:eastAsia="楷体" w:cs="楷体"/>
                </w:rPr>
                <w:t>0个用户</w:t>
              </w:r>
            </w:ins>
            <w:ins w:id="608" w:author="柠栀" w:date="2025-05-07T11:32:32Z">
              <w:r>
                <w:rPr>
                  <w:rFonts w:hint="eastAsia" w:ascii="楷体" w:hAnsi="楷体" w:eastAsia="楷体" w:cs="楷体"/>
                  <w:lang w:eastAsia="zh-CN"/>
                </w:rPr>
                <w:t>，</w:t>
              </w:r>
            </w:ins>
            <w:ins w:id="609" w:author="柠栀" w:date="2025-05-07T11:32:32Z">
              <w:r>
                <w:rPr>
                  <w:rFonts w:hint="eastAsia" w:ascii="楷体" w:hAnsi="楷体" w:eastAsia="楷体" w:cs="楷体"/>
                </w:rPr>
                <w:t>在从当地上午9:00至下午10:00的使用高峰时段讲承受</w:t>
              </w:r>
            </w:ins>
            <w:ins w:id="610" w:author="柠栀" w:date="2025-05-07T11:32:32Z">
              <w:r>
                <w:rPr>
                  <w:rFonts w:hint="eastAsia" w:ascii="楷体" w:hAnsi="楷体" w:eastAsia="楷体" w:cs="楷体"/>
                  <w:lang w:val="en-US" w:eastAsia="zh-CN"/>
                </w:rPr>
                <w:t>5</w:t>
              </w:r>
            </w:ins>
            <w:ins w:id="611" w:author="柠栀" w:date="2025-05-07T11:32:32Z">
              <w:r>
                <w:rPr>
                  <w:rFonts w:hint="eastAsia" w:ascii="楷体" w:hAnsi="楷体" w:eastAsia="楷体" w:cs="楷体"/>
                </w:rPr>
                <w:t>个并发用户请求</w:t>
              </w:r>
            </w:ins>
            <w:ins w:id="612" w:author="柠栀" w:date="2025-05-07T11:32:32Z">
              <w:r>
                <w:rPr>
                  <w:rFonts w:hint="eastAsia" w:ascii="楷体" w:hAnsi="楷体" w:eastAsia="楷体" w:cs="楷体"/>
                  <w:lang w:eastAsia="zh-CN"/>
                </w:rPr>
                <w:t>，</w:t>
              </w:r>
            </w:ins>
            <w:ins w:id="613" w:author="柠栀" w:date="2025-05-07T11:32:32Z">
              <w:r>
                <w:rPr>
                  <w:rFonts w:hint="eastAsia" w:ascii="楷体" w:hAnsi="楷体" w:eastAsia="楷体" w:cs="楷体"/>
                  <w:lang w:val="en-US" w:eastAsia="zh-CN"/>
                </w:rPr>
                <w:t>同时相应点击响应小于1秒</w:t>
              </w:r>
            </w:ins>
          </w:p>
        </w:tc>
      </w:tr>
      <w:tr w14:paraId="1EDA5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614" w:author="柠栀" w:date="2025-05-07T11:32:32Z"/>
        </w:trPr>
        <w:tc>
          <w:tcPr>
            <w:tcW w:w="1384" w:type="dxa"/>
          </w:tcPr>
          <w:p w14:paraId="1EEC95C3">
            <w:pPr>
              <w:spacing w:line="360" w:lineRule="auto"/>
              <w:jc w:val="center"/>
              <w:rPr>
                <w:ins w:id="615" w:author="柠栀" w:date="2025-05-07T11:32:32Z"/>
                <w:rFonts w:hint="eastAsia" w:ascii="楷体" w:hAnsi="楷体" w:eastAsia="楷体" w:cs="楷体"/>
                <w:lang w:val="en-US" w:eastAsia="zh-CN"/>
              </w:rPr>
            </w:pPr>
            <w:ins w:id="616" w:author="柠栀" w:date="2025-05-07T11:32:32Z">
              <w:r>
                <w:rPr>
                  <w:rFonts w:hint="eastAsia" w:ascii="楷体" w:hAnsi="楷体" w:eastAsia="楷体" w:cs="楷体"/>
                </w:rPr>
                <w:t>PER-</w:t>
              </w:r>
            </w:ins>
            <w:ins w:id="617" w:author="柠栀" w:date="2025-05-07T11:32:32Z">
              <w:r>
                <w:rPr>
                  <w:rFonts w:hint="eastAsia" w:ascii="楷体" w:hAnsi="楷体" w:eastAsia="楷体" w:cs="楷体"/>
                  <w:lang w:val="en-US" w:eastAsia="zh-CN"/>
                </w:rPr>
                <w:t>2</w:t>
              </w:r>
            </w:ins>
          </w:p>
        </w:tc>
        <w:tc>
          <w:tcPr>
            <w:tcW w:w="7443" w:type="dxa"/>
            <w:tcBorders>
              <w:right w:val="single" w:color="auto" w:sz="4" w:space="0"/>
            </w:tcBorders>
          </w:tcPr>
          <w:p w14:paraId="0A88A5CE">
            <w:pPr>
              <w:spacing w:line="360" w:lineRule="auto"/>
              <w:rPr>
                <w:ins w:id="618" w:author="柠栀" w:date="2025-05-07T11:32:32Z"/>
                <w:rFonts w:hint="eastAsia" w:ascii="楷体" w:hAnsi="楷体" w:eastAsia="楷体" w:cs="楷体"/>
              </w:rPr>
            </w:pPr>
            <w:ins w:id="619" w:author="柠栀" w:date="2025-05-07T11:32:32Z">
              <w:r>
                <w:rPr>
                  <w:rFonts w:hint="eastAsia" w:ascii="楷体" w:hAnsi="楷体" w:eastAsia="楷体" w:cs="楷体"/>
                </w:rPr>
                <w:t>能够快速处理并更正由技术问题引起的数据错误和内部故障。</w:t>
              </w:r>
            </w:ins>
          </w:p>
        </w:tc>
      </w:tr>
    </w:tbl>
    <w:p w14:paraId="24D5EA45">
      <w:pPr>
        <w:rPr>
          <w:ins w:id="620" w:author="柠栀" w:date="2025-05-07T11:32:32Z"/>
          <w:rFonts w:hint="eastAsia"/>
          <w:szCs w:val="28"/>
        </w:rPr>
      </w:pPr>
    </w:p>
    <w:p w14:paraId="7D821D33">
      <w:pPr>
        <w:rPr>
          <w:ins w:id="621" w:author="柠栀" w:date="2025-05-07T11:32:32Z"/>
        </w:rPr>
      </w:pPr>
    </w:p>
    <w:p w14:paraId="354522BB">
      <w:pPr>
        <w:pStyle w:val="4"/>
        <w:numPr>
          <w:ilvl w:val="2"/>
          <w:numId w:val="0"/>
        </w:numPr>
        <w:ind w:left="709" w:leftChars="0" w:hanging="709" w:firstLineChars="0"/>
        <w:rPr>
          <w:ins w:id="622" w:author="柠栀" w:date="2025-05-07T11:32:32Z"/>
          <w:rFonts w:hint="eastAsia" w:eastAsia="宋体"/>
        </w:rPr>
      </w:pPr>
      <w:ins w:id="623" w:author="柠栀" w:date="2025-05-07T11:32:32Z">
        <w:bookmarkStart w:id="185" w:name="_Toc16339"/>
        <w:r>
          <w:rPr>
            <w:rFonts w:hint="eastAsia" w:ascii="宋体" w:hAnsi="宋体" w:cs="宋体"/>
            <w:b/>
            <w:bCs/>
            <w:kern w:val="2"/>
            <w:sz w:val="32"/>
            <w:szCs w:val="32"/>
            <w:lang w:val="en-US" w:eastAsia="zh-CN" w:bidi="ar-SA"/>
          </w:rPr>
          <w:t>7</w:t>
        </w:r>
      </w:ins>
      <w:ins w:id="624" w:author="柠栀" w:date="2025-05-07T11:32:32Z">
        <w:r>
          <w:rPr>
            <w:rFonts w:hint="default" w:ascii="宋体" w:hAnsi="宋体" w:eastAsia="宋体" w:cs="宋体"/>
            <w:b/>
            <w:bCs/>
            <w:kern w:val="2"/>
            <w:sz w:val="32"/>
            <w:szCs w:val="32"/>
            <w:lang w:val="en-US" w:eastAsia="zh-CN" w:bidi="ar-SA"/>
          </w:rPr>
          <w:t>.</w:t>
        </w:r>
      </w:ins>
      <w:ins w:id="625" w:author="柠栀" w:date="2025-05-07T11:32:32Z">
        <w:r>
          <w:rPr>
            <w:rFonts w:hint="eastAsia" w:ascii="宋体" w:hAnsi="宋体" w:cs="宋体"/>
            <w:b/>
            <w:bCs/>
            <w:kern w:val="2"/>
            <w:sz w:val="32"/>
            <w:szCs w:val="32"/>
            <w:lang w:val="en-US" w:eastAsia="zh-CN" w:bidi="ar-SA"/>
          </w:rPr>
          <w:t>3</w:t>
        </w:r>
      </w:ins>
      <w:ins w:id="626" w:author="柠栀" w:date="2025-05-07T11:32:32Z">
        <w:r>
          <w:rPr>
            <w:rFonts w:hint="default" w:ascii="宋体" w:hAnsi="宋体" w:eastAsia="宋体" w:cs="宋体"/>
            <w:b/>
            <w:bCs/>
            <w:kern w:val="2"/>
            <w:sz w:val="32"/>
            <w:szCs w:val="32"/>
            <w:lang w:val="en-US" w:eastAsia="zh-CN" w:bidi="ar-SA"/>
          </w:rPr>
          <w:t>.3</w:t>
        </w:r>
      </w:ins>
      <w:ins w:id="627" w:author="柠栀" w:date="2025-05-07T11:32:32Z">
        <w:r>
          <w:rPr>
            <w:rFonts w:hint="eastAsia" w:eastAsia="宋体"/>
          </w:rPr>
          <w:t>防护性要求</w:t>
        </w:r>
        <w:bookmarkEnd w:id="185"/>
      </w:ins>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50869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28" w:author="柠栀" w:date="2025-05-07T11:32:32Z"/>
        </w:trPr>
        <w:tc>
          <w:tcPr>
            <w:tcW w:w="1384" w:type="dxa"/>
          </w:tcPr>
          <w:p w14:paraId="0F0EBEFD">
            <w:pPr>
              <w:spacing w:line="360" w:lineRule="auto"/>
              <w:jc w:val="center"/>
              <w:rPr>
                <w:ins w:id="629" w:author="柠栀" w:date="2025-05-07T11:32:32Z"/>
                <w:rFonts w:ascii="楷体" w:hAnsi="楷体" w:eastAsia="楷体" w:cs="楷体"/>
              </w:rPr>
            </w:pPr>
            <w:ins w:id="630" w:author="柠栀" w:date="2025-05-07T11:32:32Z">
              <w:r>
                <w:rPr>
                  <w:rFonts w:hint="eastAsia" w:ascii="楷体" w:hAnsi="楷体" w:eastAsia="楷体" w:cs="楷体"/>
                </w:rPr>
                <w:t>编号</w:t>
              </w:r>
            </w:ins>
          </w:p>
        </w:tc>
        <w:tc>
          <w:tcPr>
            <w:tcW w:w="7503" w:type="dxa"/>
          </w:tcPr>
          <w:p w14:paraId="4352CCAB">
            <w:pPr>
              <w:spacing w:line="360" w:lineRule="auto"/>
              <w:jc w:val="center"/>
              <w:rPr>
                <w:ins w:id="631" w:author="柠栀" w:date="2025-05-07T11:32:32Z"/>
                <w:rFonts w:ascii="楷体" w:hAnsi="楷体" w:eastAsia="楷体" w:cs="楷体"/>
              </w:rPr>
            </w:pPr>
            <w:ins w:id="632" w:author="柠栀" w:date="2025-05-07T11:32:32Z">
              <w:r>
                <w:rPr>
                  <w:rFonts w:hint="eastAsia" w:ascii="楷体" w:hAnsi="楷体" w:eastAsia="楷体" w:cs="楷体"/>
                </w:rPr>
                <w:t>描述</w:t>
              </w:r>
            </w:ins>
          </w:p>
        </w:tc>
      </w:tr>
      <w:tr w14:paraId="33AFA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33" w:author="柠栀" w:date="2025-05-07T11:32:32Z"/>
        </w:trPr>
        <w:tc>
          <w:tcPr>
            <w:tcW w:w="1384" w:type="dxa"/>
          </w:tcPr>
          <w:p w14:paraId="6CAD49B3">
            <w:pPr>
              <w:spacing w:line="360" w:lineRule="auto"/>
              <w:jc w:val="center"/>
              <w:rPr>
                <w:ins w:id="634" w:author="柠栀" w:date="2025-05-07T11:32:32Z"/>
                <w:rFonts w:ascii="楷体" w:hAnsi="楷体" w:eastAsia="楷体" w:cs="楷体"/>
              </w:rPr>
            </w:pPr>
            <w:ins w:id="635" w:author="柠栀" w:date="2025-05-07T11:32:32Z">
              <w:r>
                <w:rPr>
                  <w:rFonts w:hint="eastAsia" w:ascii="楷体" w:hAnsi="楷体" w:eastAsia="楷体" w:cs="楷体"/>
                  <w:lang w:val="en-US" w:eastAsia="zh-CN"/>
                </w:rPr>
                <w:t>SEC</w:t>
              </w:r>
            </w:ins>
            <w:ins w:id="636" w:author="柠栀" w:date="2025-05-07T11:32:32Z">
              <w:r>
                <w:rPr>
                  <w:rFonts w:hint="eastAsia" w:ascii="楷体" w:hAnsi="楷体" w:eastAsia="楷体" w:cs="楷体"/>
                </w:rPr>
                <w:t>-1</w:t>
              </w:r>
            </w:ins>
          </w:p>
        </w:tc>
        <w:tc>
          <w:tcPr>
            <w:tcW w:w="7503" w:type="dxa"/>
          </w:tcPr>
          <w:p w14:paraId="4BFF9A4D">
            <w:pPr>
              <w:spacing w:line="360" w:lineRule="auto"/>
              <w:rPr>
                <w:ins w:id="637" w:author="柠栀" w:date="2025-05-07T11:32:32Z"/>
                <w:rFonts w:hint="default" w:ascii="楷体" w:hAnsi="楷体" w:eastAsia="楷体" w:cs="楷体"/>
                <w:lang w:val="en-US" w:eastAsia="zh-CN"/>
              </w:rPr>
            </w:pPr>
            <w:ins w:id="638" w:author="柠栀" w:date="2025-05-07T11:32:32Z">
              <w:r>
                <w:rPr>
                  <w:rFonts w:hint="eastAsia" w:ascii="楷体" w:hAnsi="楷体" w:eastAsia="楷体" w:cs="楷体"/>
                  <w:lang w:val="en-US" w:eastAsia="zh-CN"/>
                </w:rPr>
                <w:t>使用实名制的登录方式，</w:t>
              </w:r>
            </w:ins>
            <w:ins w:id="639" w:author="柠栀" w:date="2025-05-07T11:32:32Z">
              <w:r>
                <w:rPr>
                  <w:rFonts w:hint="eastAsia" w:ascii="楷体" w:hAnsi="楷体" w:eastAsia="楷体" w:cs="楷体"/>
                </w:rPr>
                <w:t>确保用户登录机器的唯一性，避免重复登录</w:t>
              </w:r>
            </w:ins>
          </w:p>
        </w:tc>
      </w:tr>
      <w:tr w14:paraId="44BB4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40" w:author="柠栀" w:date="2025-05-07T11:32:32Z"/>
        </w:trPr>
        <w:tc>
          <w:tcPr>
            <w:tcW w:w="1384" w:type="dxa"/>
          </w:tcPr>
          <w:p w14:paraId="1DC85AD3">
            <w:pPr>
              <w:spacing w:line="360" w:lineRule="auto"/>
              <w:jc w:val="center"/>
              <w:rPr>
                <w:ins w:id="641" w:author="柠栀" w:date="2025-05-07T11:32:32Z"/>
                <w:rFonts w:hint="eastAsia" w:ascii="楷体" w:hAnsi="楷体" w:eastAsia="楷体" w:cs="楷体"/>
                <w:lang w:val="en-US" w:eastAsia="zh-CN"/>
              </w:rPr>
            </w:pPr>
            <w:ins w:id="642" w:author="柠栀" w:date="2025-05-07T11:32:32Z">
              <w:r>
                <w:rPr>
                  <w:rFonts w:hint="eastAsia" w:ascii="楷体" w:hAnsi="楷体" w:eastAsia="楷体" w:cs="楷体"/>
                  <w:lang w:val="en-US" w:eastAsia="zh-CN"/>
                </w:rPr>
                <w:t>SEC</w:t>
              </w:r>
            </w:ins>
            <w:ins w:id="643" w:author="柠栀" w:date="2025-05-07T11:32:32Z">
              <w:r>
                <w:rPr>
                  <w:rFonts w:hint="eastAsia" w:ascii="楷体" w:hAnsi="楷体" w:eastAsia="楷体" w:cs="楷体"/>
                </w:rPr>
                <w:t>-</w:t>
              </w:r>
            </w:ins>
            <w:ins w:id="644" w:author="柠栀" w:date="2025-05-07T11:32:32Z">
              <w:r>
                <w:rPr>
                  <w:rFonts w:hint="eastAsia" w:ascii="楷体" w:hAnsi="楷体" w:eastAsia="楷体" w:cs="楷体"/>
                  <w:lang w:val="en-US" w:eastAsia="zh-CN"/>
                </w:rPr>
                <w:t>2</w:t>
              </w:r>
            </w:ins>
          </w:p>
        </w:tc>
        <w:tc>
          <w:tcPr>
            <w:tcW w:w="7503" w:type="dxa"/>
          </w:tcPr>
          <w:p w14:paraId="25966683">
            <w:pPr>
              <w:spacing w:line="360" w:lineRule="auto"/>
              <w:rPr>
                <w:ins w:id="645" w:author="柠栀" w:date="2025-05-07T11:32:32Z"/>
                <w:rFonts w:hint="eastAsia" w:ascii="楷体" w:hAnsi="楷体" w:eastAsia="楷体" w:cs="楷体"/>
                <w:lang w:val="en-US" w:eastAsia="zh-CN"/>
              </w:rPr>
            </w:pPr>
            <w:ins w:id="646" w:author="柠栀" w:date="2025-05-07T11:32:32Z">
              <w:r>
                <w:rPr>
                  <w:rFonts w:hint="eastAsia" w:ascii="楷体" w:hAnsi="楷体" w:eastAsia="楷体" w:cs="楷体"/>
                  <w:lang w:val="en-US" w:eastAsia="zh-CN"/>
                </w:rPr>
                <w:t>将相应职责归属化和分工化管理，以防止由管理员出现的管理混乱和过多权限越权</w:t>
              </w:r>
            </w:ins>
          </w:p>
        </w:tc>
      </w:tr>
    </w:tbl>
    <w:p w14:paraId="79AEC7E2">
      <w:pPr>
        <w:rPr>
          <w:ins w:id="647" w:author="柠栀" w:date="2025-05-07T11:32:32Z"/>
          <w:szCs w:val="28"/>
        </w:rPr>
      </w:pPr>
    </w:p>
    <w:p w14:paraId="20A5EB56">
      <w:pPr>
        <w:pStyle w:val="4"/>
        <w:numPr>
          <w:ilvl w:val="2"/>
          <w:numId w:val="0"/>
        </w:numPr>
        <w:ind w:left="709" w:leftChars="0" w:hanging="709" w:firstLineChars="0"/>
        <w:rPr>
          <w:ins w:id="648" w:author="柠栀" w:date="2025-05-07T11:32:32Z"/>
          <w:rFonts w:hint="eastAsia" w:eastAsia="宋体"/>
        </w:rPr>
      </w:pPr>
      <w:ins w:id="649" w:author="柠栀" w:date="2025-05-07T11:32:32Z">
        <w:bookmarkStart w:id="186" w:name="_Toc1383"/>
        <w:r>
          <w:rPr>
            <w:rFonts w:hint="eastAsia" w:ascii="宋体" w:hAnsi="宋体" w:cs="宋体"/>
            <w:b/>
            <w:bCs/>
            <w:kern w:val="2"/>
            <w:sz w:val="32"/>
            <w:szCs w:val="32"/>
            <w:lang w:val="en-US" w:eastAsia="zh-CN" w:bidi="ar-SA"/>
          </w:rPr>
          <w:t>7</w:t>
        </w:r>
      </w:ins>
      <w:ins w:id="650" w:author="柠栀" w:date="2025-05-07T11:32:32Z">
        <w:r>
          <w:rPr>
            <w:rFonts w:hint="default" w:ascii="宋体" w:hAnsi="宋体" w:eastAsia="宋体" w:cs="宋体"/>
            <w:b/>
            <w:bCs/>
            <w:kern w:val="2"/>
            <w:sz w:val="32"/>
            <w:szCs w:val="32"/>
            <w:lang w:val="en-US" w:eastAsia="zh-CN" w:bidi="ar-SA"/>
          </w:rPr>
          <w:t>.</w:t>
        </w:r>
      </w:ins>
      <w:ins w:id="651" w:author="柠栀" w:date="2025-05-07T11:32:32Z">
        <w:r>
          <w:rPr>
            <w:rFonts w:hint="eastAsia" w:ascii="宋体" w:hAnsi="宋体" w:cs="宋体"/>
            <w:b/>
            <w:bCs/>
            <w:kern w:val="2"/>
            <w:sz w:val="32"/>
            <w:szCs w:val="32"/>
            <w:lang w:val="en-US" w:eastAsia="zh-CN" w:bidi="ar-SA"/>
          </w:rPr>
          <w:t>3</w:t>
        </w:r>
      </w:ins>
      <w:ins w:id="652" w:author="柠栀" w:date="2025-05-07T11:32:32Z">
        <w:r>
          <w:rPr>
            <w:rFonts w:hint="default" w:ascii="宋体" w:hAnsi="宋体" w:eastAsia="宋体" w:cs="宋体"/>
            <w:b/>
            <w:bCs/>
            <w:kern w:val="2"/>
            <w:sz w:val="32"/>
            <w:szCs w:val="32"/>
            <w:lang w:val="en-US" w:eastAsia="zh-CN" w:bidi="ar-SA"/>
          </w:rPr>
          <w:t>.4</w:t>
        </w:r>
      </w:ins>
      <w:ins w:id="653" w:author="柠栀" w:date="2025-05-07T11:32:32Z">
        <w:r>
          <w:rPr>
            <w:rFonts w:hint="eastAsia" w:eastAsia="宋体"/>
          </w:rPr>
          <w:t>可用性要求</w:t>
        </w:r>
        <w:bookmarkEnd w:id="186"/>
      </w:ins>
    </w:p>
    <w:tbl>
      <w:tblPr>
        <w:tblStyle w:val="13"/>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55"/>
      </w:tblGrid>
      <w:tr w14:paraId="01922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54" w:author="柠栀" w:date="2025-05-07T11:32:32Z"/>
        </w:trPr>
        <w:tc>
          <w:tcPr>
            <w:tcW w:w="1384" w:type="dxa"/>
          </w:tcPr>
          <w:p w14:paraId="3A2CB2B7">
            <w:pPr>
              <w:spacing w:line="360" w:lineRule="auto"/>
              <w:jc w:val="center"/>
              <w:rPr>
                <w:ins w:id="655" w:author="柠栀" w:date="2025-05-07T11:32:32Z"/>
                <w:rFonts w:ascii="楷体" w:hAnsi="楷体" w:eastAsia="楷体" w:cs="楷体"/>
              </w:rPr>
            </w:pPr>
            <w:ins w:id="656" w:author="柠栀" w:date="2025-05-07T11:32:32Z">
              <w:r>
                <w:rPr>
                  <w:rFonts w:hint="eastAsia" w:ascii="楷体" w:hAnsi="楷体" w:eastAsia="楷体" w:cs="楷体"/>
                </w:rPr>
                <w:t>编号</w:t>
              </w:r>
            </w:ins>
          </w:p>
        </w:tc>
        <w:tc>
          <w:tcPr>
            <w:tcW w:w="7455" w:type="dxa"/>
          </w:tcPr>
          <w:p w14:paraId="5852062D">
            <w:pPr>
              <w:spacing w:line="360" w:lineRule="auto"/>
              <w:jc w:val="center"/>
              <w:rPr>
                <w:ins w:id="657" w:author="柠栀" w:date="2025-05-07T11:32:32Z"/>
                <w:rFonts w:ascii="楷体" w:hAnsi="楷体" w:eastAsia="楷体" w:cs="楷体"/>
              </w:rPr>
            </w:pPr>
            <w:ins w:id="658" w:author="柠栀" w:date="2025-05-07T11:32:32Z">
              <w:r>
                <w:rPr>
                  <w:rFonts w:hint="eastAsia" w:ascii="楷体" w:hAnsi="楷体" w:eastAsia="楷体" w:cs="楷体"/>
                </w:rPr>
                <w:t>描述</w:t>
              </w:r>
            </w:ins>
          </w:p>
        </w:tc>
      </w:tr>
      <w:tr w14:paraId="4D979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59" w:author="柠栀" w:date="2025-05-07T11:32:32Z"/>
        </w:trPr>
        <w:tc>
          <w:tcPr>
            <w:tcW w:w="1384" w:type="dxa"/>
          </w:tcPr>
          <w:p w14:paraId="57FEEC58">
            <w:pPr>
              <w:spacing w:line="360" w:lineRule="auto"/>
              <w:jc w:val="center"/>
              <w:rPr>
                <w:ins w:id="660" w:author="柠栀" w:date="2025-05-07T11:32:32Z"/>
                <w:rFonts w:ascii="楷体" w:hAnsi="楷体" w:eastAsia="楷体" w:cs="楷体"/>
              </w:rPr>
            </w:pPr>
            <w:ins w:id="661" w:author="柠栀" w:date="2025-05-07T11:32:32Z">
              <w:r>
                <w:rPr>
                  <w:rFonts w:hint="eastAsia" w:ascii="楷体" w:hAnsi="楷体" w:eastAsia="楷体" w:cs="楷体"/>
                  <w:lang w:val="en-US" w:eastAsia="zh-CN"/>
                </w:rPr>
                <w:t>AVL</w:t>
              </w:r>
            </w:ins>
            <w:ins w:id="662" w:author="柠栀" w:date="2025-05-07T11:32:32Z">
              <w:r>
                <w:rPr>
                  <w:rFonts w:hint="eastAsia" w:ascii="楷体" w:hAnsi="楷体" w:eastAsia="楷体" w:cs="楷体"/>
                </w:rPr>
                <w:t>-1</w:t>
              </w:r>
            </w:ins>
          </w:p>
        </w:tc>
        <w:tc>
          <w:tcPr>
            <w:tcW w:w="7455" w:type="dxa"/>
          </w:tcPr>
          <w:p w14:paraId="30A65878">
            <w:pPr>
              <w:spacing w:line="360" w:lineRule="auto"/>
              <w:rPr>
                <w:ins w:id="663" w:author="柠栀" w:date="2025-05-07T11:32:32Z"/>
                <w:rFonts w:hint="default" w:ascii="楷体" w:hAnsi="楷体" w:eastAsia="楷体" w:cs="楷体"/>
                <w:lang w:val="en-US" w:eastAsia="zh-CN"/>
              </w:rPr>
            </w:pPr>
            <w:ins w:id="664" w:author="柠栀" w:date="2025-05-07T11:32:32Z">
              <w:r>
                <w:rPr>
                  <w:rFonts w:hint="default" w:ascii="楷体" w:hAnsi="楷体" w:eastAsia="楷体" w:cs="楷体"/>
                  <w:lang w:val="en-US" w:eastAsia="zh-CN"/>
                </w:rPr>
                <w:t>支持实时监控和日志记录操作，以快速识别和研究问题来源，以帮助管理员用户更快解决问题</w:t>
              </w:r>
            </w:ins>
          </w:p>
        </w:tc>
      </w:tr>
      <w:tr w14:paraId="10424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65" w:author="柠栀" w:date="2025-05-07T11:32:32Z"/>
        </w:trPr>
        <w:tc>
          <w:tcPr>
            <w:tcW w:w="1384" w:type="dxa"/>
          </w:tcPr>
          <w:p w14:paraId="291A30D4">
            <w:pPr>
              <w:spacing w:line="360" w:lineRule="auto"/>
              <w:jc w:val="center"/>
              <w:rPr>
                <w:ins w:id="666" w:author="柠栀" w:date="2025-05-07T11:32:32Z"/>
                <w:rFonts w:hint="eastAsia" w:ascii="楷体" w:hAnsi="楷体" w:eastAsia="楷体" w:cs="楷体"/>
                <w:lang w:val="en-US" w:eastAsia="zh-CN"/>
              </w:rPr>
            </w:pPr>
            <w:ins w:id="667" w:author="柠栀" w:date="2025-05-07T11:32:32Z">
              <w:r>
                <w:rPr>
                  <w:rFonts w:hint="eastAsia" w:ascii="楷体" w:hAnsi="楷体" w:eastAsia="楷体" w:cs="楷体"/>
                  <w:lang w:val="en-US" w:eastAsia="zh-CN"/>
                </w:rPr>
                <w:t>AVL</w:t>
              </w:r>
            </w:ins>
            <w:ins w:id="668" w:author="柠栀" w:date="2025-05-07T11:32:32Z">
              <w:r>
                <w:rPr>
                  <w:rFonts w:hint="eastAsia" w:ascii="楷体" w:hAnsi="楷体" w:eastAsia="楷体" w:cs="楷体"/>
                </w:rPr>
                <w:t>-</w:t>
              </w:r>
            </w:ins>
            <w:ins w:id="669" w:author="柠栀" w:date="2025-05-07T11:32:32Z">
              <w:r>
                <w:rPr>
                  <w:rFonts w:hint="eastAsia" w:ascii="楷体" w:hAnsi="楷体" w:eastAsia="楷体" w:cs="楷体"/>
                  <w:lang w:val="en-US" w:eastAsia="zh-CN"/>
                </w:rPr>
                <w:t>2</w:t>
              </w:r>
            </w:ins>
          </w:p>
        </w:tc>
        <w:tc>
          <w:tcPr>
            <w:tcW w:w="7455" w:type="dxa"/>
          </w:tcPr>
          <w:p w14:paraId="0B7B898D">
            <w:pPr>
              <w:spacing w:line="360" w:lineRule="auto"/>
              <w:rPr>
                <w:ins w:id="670" w:author="柠栀" w:date="2025-05-07T11:32:32Z"/>
                <w:rFonts w:hint="default" w:ascii="楷体" w:hAnsi="楷体" w:eastAsia="楷体" w:cs="楷体"/>
                <w:lang w:val="en-US" w:eastAsia="zh-CN"/>
              </w:rPr>
            </w:pPr>
            <w:ins w:id="671" w:author="柠栀" w:date="2025-05-07T11:32:32Z">
              <w:r>
                <w:rPr>
                  <w:rFonts w:hint="default" w:ascii="楷体" w:hAnsi="楷体" w:eastAsia="楷体" w:cs="楷体"/>
                  <w:lang w:val="en-US" w:eastAsia="zh-CN"/>
                </w:rPr>
                <w:t>具备灵活性和可扩展性，以方便管理员对新的设计和人员要求进行调整和支持</w:t>
              </w:r>
            </w:ins>
          </w:p>
        </w:tc>
      </w:tr>
    </w:tbl>
    <w:p w14:paraId="54DFB4EC">
      <w:pPr>
        <w:rPr>
          <w:ins w:id="672" w:author="柠栀" w:date="2025-05-07T11:32:32Z"/>
        </w:rPr>
      </w:pPr>
    </w:p>
    <w:p w14:paraId="314871E7">
      <w:pPr>
        <w:rPr>
          <w:ins w:id="673" w:author="柠栀" w:date="2025-05-07T11:32:32Z"/>
          <w:szCs w:val="28"/>
        </w:rPr>
      </w:pPr>
    </w:p>
    <w:p w14:paraId="78C8DD93">
      <w:pPr>
        <w:pStyle w:val="4"/>
        <w:numPr>
          <w:ilvl w:val="2"/>
          <w:numId w:val="0"/>
        </w:numPr>
        <w:ind w:left="709" w:leftChars="0" w:hanging="709" w:firstLineChars="0"/>
        <w:rPr>
          <w:ins w:id="674" w:author="柠栀" w:date="2025-05-07T11:32:32Z"/>
          <w:rFonts w:hint="eastAsia" w:eastAsia="宋体"/>
        </w:rPr>
      </w:pPr>
      <w:ins w:id="675" w:author="柠栀" w:date="2025-05-07T11:32:32Z">
        <w:bookmarkStart w:id="187" w:name="_Toc2963"/>
        <w:r>
          <w:rPr>
            <w:rFonts w:hint="eastAsia" w:ascii="宋体" w:hAnsi="宋体" w:cs="宋体"/>
            <w:b/>
            <w:bCs/>
            <w:kern w:val="2"/>
            <w:sz w:val="32"/>
            <w:szCs w:val="32"/>
            <w:lang w:val="en-US" w:eastAsia="zh-CN" w:bidi="ar-SA"/>
          </w:rPr>
          <w:t>7</w:t>
        </w:r>
      </w:ins>
      <w:ins w:id="676" w:author="柠栀" w:date="2025-05-07T11:32:32Z">
        <w:r>
          <w:rPr>
            <w:rFonts w:hint="default" w:ascii="宋体" w:hAnsi="宋体" w:eastAsia="宋体" w:cs="宋体"/>
            <w:b/>
            <w:bCs/>
            <w:kern w:val="2"/>
            <w:sz w:val="32"/>
            <w:szCs w:val="32"/>
            <w:lang w:val="en-US" w:eastAsia="zh-CN" w:bidi="ar-SA"/>
          </w:rPr>
          <w:t>.</w:t>
        </w:r>
      </w:ins>
      <w:ins w:id="677" w:author="柠栀" w:date="2025-05-07T11:32:32Z">
        <w:r>
          <w:rPr>
            <w:rFonts w:hint="eastAsia" w:ascii="宋体" w:hAnsi="宋体" w:cs="宋体"/>
            <w:b/>
            <w:bCs/>
            <w:kern w:val="2"/>
            <w:sz w:val="32"/>
            <w:szCs w:val="32"/>
            <w:lang w:val="en-US" w:eastAsia="zh-CN" w:bidi="ar-SA"/>
          </w:rPr>
          <w:t>3</w:t>
        </w:r>
      </w:ins>
      <w:ins w:id="678" w:author="柠栀" w:date="2025-05-07T11:32:32Z">
        <w:r>
          <w:rPr>
            <w:rFonts w:hint="default" w:ascii="宋体" w:hAnsi="宋体" w:eastAsia="宋体" w:cs="宋体"/>
            <w:b/>
            <w:bCs/>
            <w:kern w:val="2"/>
            <w:sz w:val="32"/>
            <w:szCs w:val="32"/>
            <w:lang w:val="en-US" w:eastAsia="zh-CN" w:bidi="ar-SA"/>
          </w:rPr>
          <w:t>.5</w:t>
        </w:r>
      </w:ins>
      <w:ins w:id="679" w:author="柠栀" w:date="2025-05-07T11:32:32Z">
        <w:r>
          <w:rPr>
            <w:rFonts w:hint="eastAsia" w:eastAsia="宋体"/>
          </w:rPr>
          <w:t>健壮性要求</w:t>
        </w:r>
        <w:bookmarkEnd w:id="187"/>
      </w:ins>
    </w:p>
    <w:tbl>
      <w:tblPr>
        <w:tblStyle w:val="13"/>
        <w:tblW w:w="88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19"/>
      </w:tblGrid>
      <w:tr w14:paraId="506E6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680" w:author="柠栀" w:date="2025-05-07T11:32:32Z"/>
        </w:trPr>
        <w:tc>
          <w:tcPr>
            <w:tcW w:w="1384" w:type="dxa"/>
            <w:tcBorders>
              <w:tl2br w:val="nil"/>
              <w:tr2bl w:val="nil"/>
            </w:tcBorders>
          </w:tcPr>
          <w:p w14:paraId="23E22B61">
            <w:pPr>
              <w:spacing w:line="360" w:lineRule="auto"/>
              <w:jc w:val="center"/>
              <w:rPr>
                <w:ins w:id="681" w:author="柠栀" w:date="2025-05-07T11:32:32Z"/>
                <w:rFonts w:ascii="楷体" w:hAnsi="楷体" w:eastAsia="楷体" w:cs="楷体"/>
              </w:rPr>
            </w:pPr>
            <w:ins w:id="682" w:author="柠栀" w:date="2025-05-07T11:32:32Z">
              <w:r>
                <w:rPr>
                  <w:rFonts w:hint="eastAsia" w:ascii="楷体" w:hAnsi="楷体" w:eastAsia="楷体" w:cs="楷体"/>
                </w:rPr>
                <w:t>编号</w:t>
              </w:r>
            </w:ins>
          </w:p>
        </w:tc>
        <w:tc>
          <w:tcPr>
            <w:tcW w:w="7419" w:type="dxa"/>
            <w:tcBorders>
              <w:tl2br w:val="nil"/>
              <w:tr2bl w:val="nil"/>
            </w:tcBorders>
          </w:tcPr>
          <w:p w14:paraId="58350A1C">
            <w:pPr>
              <w:spacing w:line="360" w:lineRule="auto"/>
              <w:jc w:val="center"/>
              <w:rPr>
                <w:ins w:id="683" w:author="柠栀" w:date="2025-05-07T11:32:32Z"/>
                <w:rFonts w:ascii="楷体" w:hAnsi="楷体" w:eastAsia="楷体" w:cs="楷体"/>
              </w:rPr>
            </w:pPr>
            <w:ins w:id="684" w:author="柠栀" w:date="2025-05-07T11:32:32Z">
              <w:r>
                <w:rPr>
                  <w:rFonts w:hint="eastAsia" w:ascii="楷体" w:hAnsi="楷体" w:eastAsia="楷体" w:cs="楷体"/>
                </w:rPr>
                <w:t>描述</w:t>
              </w:r>
            </w:ins>
          </w:p>
        </w:tc>
      </w:tr>
      <w:tr w14:paraId="722B5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685" w:author="柠栀" w:date="2025-05-07T11:32:32Z"/>
        </w:trPr>
        <w:tc>
          <w:tcPr>
            <w:tcW w:w="1384" w:type="dxa"/>
            <w:tcBorders>
              <w:tl2br w:val="nil"/>
              <w:tr2bl w:val="nil"/>
            </w:tcBorders>
          </w:tcPr>
          <w:p w14:paraId="1D33AFC0">
            <w:pPr>
              <w:spacing w:line="360" w:lineRule="auto"/>
              <w:jc w:val="center"/>
              <w:rPr>
                <w:ins w:id="686" w:author="柠栀" w:date="2025-05-07T11:32:32Z"/>
                <w:rFonts w:ascii="楷体" w:hAnsi="楷体" w:eastAsia="楷体" w:cs="楷体"/>
              </w:rPr>
            </w:pPr>
            <w:ins w:id="687" w:author="柠栀" w:date="2025-05-07T11:32:32Z">
              <w:r>
                <w:rPr>
                  <w:rFonts w:hint="eastAsia" w:ascii="楷体" w:hAnsi="楷体" w:eastAsia="楷体" w:cs="楷体"/>
                </w:rPr>
                <w:t>ROB-1</w:t>
              </w:r>
            </w:ins>
          </w:p>
        </w:tc>
        <w:tc>
          <w:tcPr>
            <w:tcW w:w="7419" w:type="dxa"/>
            <w:tcBorders>
              <w:tl2br w:val="nil"/>
              <w:tr2bl w:val="nil"/>
            </w:tcBorders>
          </w:tcPr>
          <w:p w14:paraId="67089CF5">
            <w:pPr>
              <w:spacing w:line="360" w:lineRule="auto"/>
              <w:rPr>
                <w:ins w:id="688" w:author="柠栀" w:date="2025-05-07T11:32:32Z"/>
                <w:rFonts w:ascii="楷体" w:hAnsi="楷体" w:eastAsia="楷体" w:cs="楷体"/>
              </w:rPr>
            </w:pPr>
            <w:ins w:id="689" w:author="柠栀" w:date="2025-05-07T11:32:32Z">
              <w:r>
                <w:rPr>
                  <w:rFonts w:ascii="楷体" w:hAnsi="楷体" w:eastAsia="楷体" w:cs="楷体"/>
                </w:rPr>
                <w:t>提供紧急救援机制和环境处理，以保障系统数据完整性和正常使用</w:t>
              </w:r>
            </w:ins>
          </w:p>
        </w:tc>
      </w:tr>
      <w:tr w14:paraId="7731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ins w:id="690" w:author="柠栀" w:date="2025-05-07T11:32:32Z"/>
        </w:trPr>
        <w:tc>
          <w:tcPr>
            <w:tcW w:w="1384" w:type="dxa"/>
            <w:tcBorders>
              <w:tl2br w:val="nil"/>
              <w:tr2bl w:val="nil"/>
            </w:tcBorders>
          </w:tcPr>
          <w:p w14:paraId="5E6075A7">
            <w:pPr>
              <w:spacing w:line="360" w:lineRule="auto"/>
              <w:jc w:val="center"/>
              <w:rPr>
                <w:ins w:id="691" w:author="柠栀" w:date="2025-05-07T11:32:32Z"/>
                <w:rFonts w:ascii="楷体" w:hAnsi="楷体" w:eastAsia="楷体" w:cs="楷体"/>
              </w:rPr>
            </w:pPr>
            <w:ins w:id="692" w:author="柠栀" w:date="2025-05-07T11:32:32Z">
              <w:r>
                <w:rPr>
                  <w:rFonts w:hint="eastAsia" w:ascii="楷体" w:hAnsi="楷体" w:eastAsia="楷体" w:cs="楷体"/>
                </w:rPr>
                <w:t>ROB-2</w:t>
              </w:r>
            </w:ins>
          </w:p>
        </w:tc>
        <w:tc>
          <w:tcPr>
            <w:tcW w:w="7419" w:type="dxa"/>
            <w:tcBorders>
              <w:tl2br w:val="nil"/>
              <w:tr2bl w:val="nil"/>
            </w:tcBorders>
          </w:tcPr>
          <w:p w14:paraId="67ACD5FA">
            <w:pPr>
              <w:spacing w:line="360" w:lineRule="auto"/>
              <w:rPr>
                <w:ins w:id="693" w:author="柠栀" w:date="2025-05-07T11:32:32Z"/>
                <w:rFonts w:ascii="楷体" w:hAnsi="楷体" w:eastAsia="楷体" w:cs="楷体"/>
              </w:rPr>
            </w:pPr>
            <w:ins w:id="694" w:author="柠栀" w:date="2025-05-07T11:32:32Z">
              <w:r>
                <w:rPr>
                  <w:rFonts w:ascii="楷体" w:hAnsi="楷体" w:eastAsia="楷体" w:cs="楷体"/>
                </w:rPr>
                <w:t>具备整备化和标准化管理能力，以确保管理员资源的普及和使用标准化</w:t>
              </w:r>
            </w:ins>
          </w:p>
        </w:tc>
      </w:tr>
    </w:tbl>
    <w:p w14:paraId="67B16947">
      <w:pPr>
        <w:pStyle w:val="3"/>
        <w:numPr>
          <w:ilvl w:val="1"/>
          <w:numId w:val="0"/>
        </w:numPr>
        <w:ind w:left="567" w:leftChars="0" w:hanging="567" w:firstLineChars="0"/>
        <w:outlineLvl w:val="9"/>
        <w:rPr>
          <w:del w:id="696" w:author="柠栀" w:date="2025-05-07T11:19:36Z"/>
          <w:rFonts w:hint="eastAsia" w:ascii="楷体" w:hAnsi="楷体" w:eastAsia="楷体" w:cs="楷体"/>
          <w:lang w:eastAsia="zh-Hans"/>
        </w:rPr>
        <w:pPrChange w:id="695" w:author="柠栀" w:date="2025-05-07T11:27:55Z">
          <w:pPr>
            <w:pStyle w:val="3"/>
            <w:numPr>
              <w:ilvl w:val="1"/>
              <w:numId w:val="0"/>
            </w:numPr>
            <w:ind w:left="567" w:leftChars="0" w:hanging="567" w:firstLineChars="0"/>
          </w:pPr>
        </w:pPrChange>
      </w:pPr>
      <w:del w:id="697" w:author="柠栀" w:date="2025-05-07T11:19:36Z">
        <w:r>
          <w:rPr>
            <w:rFonts w:hint="eastAsia" w:ascii="楷体" w:hAnsi="楷体" w:eastAsia="楷体" w:cs="楷体"/>
            <w:b/>
            <w:bCs/>
            <w:kern w:val="2"/>
            <w:sz w:val="32"/>
            <w:szCs w:val="32"/>
            <w:lang w:val="en-US" w:eastAsia="zh-CN" w:bidi="ar-SA"/>
          </w:rPr>
          <w:delText>7</w:delText>
        </w:r>
      </w:del>
      <w:del w:id="698" w:author="柠栀" w:date="2025-05-07T11:19:36Z">
        <w:r>
          <w:rPr>
            <w:rFonts w:hint="eastAsia" w:ascii="楷体" w:hAnsi="楷体" w:eastAsia="楷体" w:cs="楷体"/>
            <w:b/>
            <w:bCs/>
            <w:kern w:val="2"/>
            <w:sz w:val="32"/>
            <w:szCs w:val="32"/>
            <w:lang w:val="en-US" w:eastAsia="zh-Hans" w:bidi="ar-SA"/>
          </w:rPr>
          <w:delText>.1</w:delText>
        </w:r>
      </w:del>
      <w:del w:id="699" w:author="柠栀" w:date="2025-05-07T11:19:36Z">
        <w:r>
          <w:rPr>
            <w:rFonts w:hint="eastAsia" w:ascii="楷体" w:hAnsi="楷体" w:eastAsia="楷体" w:cs="楷体"/>
            <w:b/>
            <w:bCs/>
            <w:kern w:val="2"/>
            <w:sz w:val="32"/>
            <w:szCs w:val="32"/>
            <w:lang w:val="en-US" w:eastAsia="zh-CN" w:bidi="ar-SA"/>
          </w:rPr>
          <w:delText>学生</w:delText>
        </w:r>
      </w:del>
      <w:del w:id="700" w:author="柠栀" w:date="2025-05-07T11:19:36Z">
        <w:r>
          <w:rPr>
            <w:rFonts w:hint="eastAsia" w:ascii="楷体" w:hAnsi="楷体" w:eastAsia="楷体" w:cs="楷体"/>
            <w:lang w:eastAsia="zh-Hans"/>
          </w:rPr>
          <w:delText>用户需求</w:delText>
        </w:r>
        <w:bookmarkEnd w:id="177"/>
        <w:bookmarkEnd w:id="178"/>
        <w:bookmarkEnd w:id="179"/>
        <w:bookmarkEnd w:id="180"/>
        <w:bookmarkEnd w:id="181"/>
      </w:del>
    </w:p>
    <w:p w14:paraId="4A0C0CB8">
      <w:pPr>
        <w:pStyle w:val="4"/>
        <w:numPr>
          <w:ilvl w:val="2"/>
          <w:numId w:val="0"/>
        </w:numPr>
        <w:ind w:left="709" w:leftChars="0" w:hanging="709" w:firstLineChars="0"/>
        <w:outlineLvl w:val="9"/>
        <w:rPr>
          <w:del w:id="702" w:author="柠栀" w:date="2025-05-07T11:19:36Z"/>
          <w:rFonts w:hint="eastAsia" w:ascii="楷体" w:hAnsi="楷体" w:eastAsia="楷体" w:cs="楷体"/>
        </w:rPr>
        <w:pPrChange w:id="701" w:author="柠栀" w:date="2025-05-07T11:27:55Z">
          <w:pPr>
            <w:pStyle w:val="4"/>
            <w:numPr>
              <w:ilvl w:val="2"/>
              <w:numId w:val="0"/>
            </w:numPr>
            <w:ind w:left="709" w:leftChars="0" w:hanging="709" w:firstLineChars="0"/>
          </w:pPr>
        </w:pPrChange>
      </w:pPr>
      <w:del w:id="703" w:author="柠栀" w:date="2025-05-07T11:19:36Z">
        <w:bookmarkStart w:id="188" w:name="_Toc2068020808"/>
        <w:bookmarkStart w:id="189" w:name="_Toc1641305074"/>
        <w:bookmarkStart w:id="190" w:name="_Toc711273625"/>
        <w:bookmarkStart w:id="191" w:name="_Toc105432184"/>
        <w:bookmarkStart w:id="192" w:name="_Toc1314994667"/>
        <w:r>
          <w:rPr>
            <w:rFonts w:hint="eastAsia" w:ascii="楷体" w:hAnsi="楷体" w:eastAsia="楷体" w:cs="楷体"/>
            <w:b/>
            <w:bCs/>
            <w:kern w:val="2"/>
            <w:sz w:val="32"/>
            <w:szCs w:val="32"/>
            <w:lang w:val="en-US" w:eastAsia="zh-CN" w:bidi="ar-SA"/>
          </w:rPr>
          <w:delText>7.1.1</w:delText>
        </w:r>
      </w:del>
      <w:del w:id="704" w:author="柠栀" w:date="2025-05-07T11:19:36Z">
        <w:r>
          <w:rPr>
            <w:rFonts w:hint="eastAsia" w:ascii="楷体" w:hAnsi="楷体" w:eastAsia="楷体" w:cs="楷体"/>
          </w:rPr>
          <w:delText>易用性要求</w:delText>
        </w:r>
        <w:bookmarkEnd w:id="188"/>
      </w:del>
    </w:p>
    <w:tbl>
      <w:tblPr>
        <w:tblStyle w:val="13"/>
        <w:tblW w:w="90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59"/>
      </w:tblGrid>
      <w:tr w14:paraId="01F13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05" w:author="柠栀" w:date="2025-05-07T11:19:36Z"/>
        </w:trPr>
        <w:tc>
          <w:tcPr>
            <w:tcW w:w="1384" w:type="dxa"/>
          </w:tcPr>
          <w:p w14:paraId="4C736EA2">
            <w:pPr>
              <w:spacing w:line="360" w:lineRule="auto"/>
              <w:jc w:val="center"/>
              <w:rPr>
                <w:del w:id="706" w:author="柠栀" w:date="2025-05-07T11:19:36Z"/>
                <w:rFonts w:ascii="楷体" w:hAnsi="楷体" w:eastAsia="楷体" w:cs="楷体"/>
              </w:rPr>
            </w:pPr>
            <w:del w:id="707" w:author="柠栀" w:date="2025-05-07T11:19:36Z">
              <w:r>
                <w:rPr>
                  <w:rFonts w:hint="eastAsia" w:ascii="楷体" w:hAnsi="楷体" w:eastAsia="楷体" w:cs="楷体"/>
                </w:rPr>
                <w:delText>编号</w:delText>
              </w:r>
            </w:del>
          </w:p>
        </w:tc>
        <w:tc>
          <w:tcPr>
            <w:tcW w:w="7659" w:type="dxa"/>
          </w:tcPr>
          <w:p w14:paraId="03332092">
            <w:pPr>
              <w:spacing w:line="360" w:lineRule="auto"/>
              <w:jc w:val="center"/>
              <w:rPr>
                <w:del w:id="708" w:author="柠栀" w:date="2025-05-07T11:19:36Z"/>
                <w:rFonts w:ascii="楷体" w:hAnsi="楷体" w:eastAsia="楷体" w:cs="楷体"/>
              </w:rPr>
            </w:pPr>
            <w:del w:id="709" w:author="柠栀" w:date="2025-05-07T11:19:36Z">
              <w:r>
                <w:rPr>
                  <w:rFonts w:hint="eastAsia" w:ascii="楷体" w:hAnsi="楷体" w:eastAsia="楷体" w:cs="楷体"/>
                </w:rPr>
                <w:delText>描述</w:delText>
              </w:r>
            </w:del>
          </w:p>
        </w:tc>
      </w:tr>
      <w:tr w14:paraId="61CDA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710" w:author="柠栀" w:date="2025-05-07T11:19:36Z"/>
        </w:trPr>
        <w:tc>
          <w:tcPr>
            <w:tcW w:w="1384" w:type="dxa"/>
          </w:tcPr>
          <w:p w14:paraId="439EE214">
            <w:pPr>
              <w:spacing w:line="360" w:lineRule="auto"/>
              <w:jc w:val="center"/>
              <w:rPr>
                <w:del w:id="711" w:author="柠栀" w:date="2025-05-07T11:19:36Z"/>
                <w:rFonts w:ascii="楷体" w:hAnsi="楷体" w:eastAsia="楷体" w:cs="楷体"/>
              </w:rPr>
            </w:pPr>
            <w:del w:id="712" w:author="柠栀" w:date="2025-05-07T11:19:36Z">
              <w:r>
                <w:rPr>
                  <w:rFonts w:hint="eastAsia" w:ascii="楷体" w:hAnsi="楷体" w:eastAsia="楷体" w:cs="楷体"/>
                </w:rPr>
                <w:delText>USE-1</w:delText>
              </w:r>
            </w:del>
          </w:p>
        </w:tc>
        <w:tc>
          <w:tcPr>
            <w:tcW w:w="7659" w:type="dxa"/>
          </w:tcPr>
          <w:p w14:paraId="77D72324">
            <w:pPr>
              <w:spacing w:line="360" w:lineRule="auto"/>
              <w:rPr>
                <w:del w:id="713" w:author="柠栀" w:date="2025-05-07T11:19:36Z"/>
                <w:rFonts w:hint="default" w:ascii="楷体" w:hAnsi="楷体" w:eastAsia="楷体" w:cs="楷体"/>
                <w:lang w:val="en-US"/>
              </w:rPr>
            </w:pPr>
            <w:del w:id="714" w:author="柠栀" w:date="2025-05-07T11:19:36Z">
              <w:r>
                <w:rPr>
                  <w:rFonts w:hint="eastAsia" w:ascii="楷体" w:hAnsi="楷体" w:eastAsia="楷体" w:cs="楷体"/>
                  <w:lang w:val="en-US" w:eastAsia="zh-CN"/>
                </w:rPr>
                <w:delText>界面清新简洁，操作感良好，符合用户正常使用逻辑</w:delText>
              </w:r>
            </w:del>
          </w:p>
        </w:tc>
      </w:tr>
    </w:tbl>
    <w:p w14:paraId="28E223F6">
      <w:pPr>
        <w:rPr>
          <w:del w:id="715" w:author="柠栀" w:date="2025-05-07T11:19:36Z"/>
        </w:rPr>
      </w:pPr>
    </w:p>
    <w:p w14:paraId="3952D3B3">
      <w:pPr>
        <w:pStyle w:val="4"/>
        <w:numPr>
          <w:ilvl w:val="2"/>
          <w:numId w:val="0"/>
        </w:numPr>
        <w:ind w:left="709" w:leftChars="0" w:hanging="709" w:firstLineChars="0"/>
        <w:outlineLvl w:val="9"/>
        <w:rPr>
          <w:del w:id="717" w:author="柠栀" w:date="2025-05-07T11:19:36Z"/>
          <w:rFonts w:eastAsia="宋体"/>
        </w:rPr>
        <w:pPrChange w:id="716" w:author="柠栀" w:date="2025-05-07T11:27:55Z">
          <w:pPr>
            <w:pStyle w:val="4"/>
            <w:numPr>
              <w:ilvl w:val="2"/>
              <w:numId w:val="0"/>
            </w:numPr>
            <w:ind w:left="709" w:leftChars="0" w:hanging="709" w:firstLineChars="0"/>
          </w:pPr>
        </w:pPrChange>
      </w:pPr>
      <w:del w:id="718" w:author="柠栀" w:date="2025-05-07T11:19:36Z">
        <w:bookmarkStart w:id="193" w:name="_Toc202893361"/>
        <w:r>
          <w:rPr>
            <w:rFonts w:hint="eastAsia" w:ascii="宋体" w:hAnsi="宋体" w:cs="宋体"/>
            <w:b/>
            <w:bCs/>
            <w:kern w:val="2"/>
            <w:sz w:val="32"/>
            <w:szCs w:val="32"/>
            <w:lang w:val="en-US" w:eastAsia="zh-CN" w:bidi="ar-SA"/>
          </w:rPr>
          <w:delText>7</w:delText>
        </w:r>
      </w:del>
      <w:del w:id="719" w:author="柠栀" w:date="2025-05-07T11:19:36Z">
        <w:r>
          <w:rPr>
            <w:rFonts w:hint="default" w:ascii="宋体" w:hAnsi="宋体" w:eastAsia="宋体" w:cs="宋体"/>
            <w:b/>
            <w:bCs/>
            <w:kern w:val="2"/>
            <w:sz w:val="32"/>
            <w:szCs w:val="32"/>
            <w:lang w:val="en-US" w:eastAsia="zh-CN" w:bidi="ar-SA"/>
          </w:rPr>
          <w:delText>.</w:delText>
        </w:r>
      </w:del>
      <w:del w:id="720" w:author="柠栀" w:date="2025-05-07T11:19:36Z">
        <w:r>
          <w:rPr>
            <w:rFonts w:hint="eastAsia" w:ascii="宋体" w:hAnsi="宋体" w:cs="宋体"/>
            <w:b/>
            <w:bCs/>
            <w:kern w:val="2"/>
            <w:sz w:val="32"/>
            <w:szCs w:val="32"/>
            <w:lang w:val="en-US" w:eastAsia="zh-CN" w:bidi="ar-SA"/>
          </w:rPr>
          <w:delText>1</w:delText>
        </w:r>
      </w:del>
      <w:del w:id="721" w:author="柠栀" w:date="2025-05-07T11:19:36Z">
        <w:r>
          <w:rPr>
            <w:rFonts w:hint="default" w:ascii="宋体" w:hAnsi="宋体" w:eastAsia="宋体" w:cs="宋体"/>
            <w:b/>
            <w:bCs/>
            <w:kern w:val="2"/>
            <w:sz w:val="32"/>
            <w:szCs w:val="32"/>
            <w:lang w:val="en-US" w:eastAsia="zh-CN" w:bidi="ar-SA"/>
          </w:rPr>
          <w:delText>.2</w:delText>
        </w:r>
      </w:del>
      <w:del w:id="722" w:author="柠栀" w:date="2025-05-07T11:19:36Z">
        <w:r>
          <w:rPr>
            <w:rFonts w:hint="eastAsia" w:eastAsia="宋体"/>
          </w:rPr>
          <w:delText>性能要求</w:delText>
        </w:r>
        <w:bookmarkEnd w:id="193"/>
      </w:del>
    </w:p>
    <w:tbl>
      <w:tblPr>
        <w:tblStyle w:val="13"/>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11"/>
      </w:tblGrid>
      <w:tr w14:paraId="014D9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23" w:author="柠栀" w:date="2025-05-07T11:19:36Z"/>
        </w:trPr>
        <w:tc>
          <w:tcPr>
            <w:tcW w:w="1384" w:type="dxa"/>
          </w:tcPr>
          <w:p w14:paraId="7929CD78">
            <w:pPr>
              <w:spacing w:line="360" w:lineRule="auto"/>
              <w:jc w:val="center"/>
              <w:rPr>
                <w:del w:id="724" w:author="柠栀" w:date="2025-05-07T11:19:36Z"/>
                <w:rFonts w:ascii="楷体" w:hAnsi="楷体" w:eastAsia="楷体" w:cs="楷体"/>
              </w:rPr>
            </w:pPr>
            <w:del w:id="725" w:author="柠栀" w:date="2025-05-07T11:19:36Z">
              <w:r>
                <w:rPr>
                  <w:rFonts w:hint="eastAsia" w:ascii="楷体" w:hAnsi="楷体" w:eastAsia="楷体" w:cs="楷体"/>
                </w:rPr>
                <w:delText>编号</w:delText>
              </w:r>
            </w:del>
          </w:p>
        </w:tc>
        <w:tc>
          <w:tcPr>
            <w:tcW w:w="7611" w:type="dxa"/>
          </w:tcPr>
          <w:p w14:paraId="4343A3F1">
            <w:pPr>
              <w:spacing w:line="360" w:lineRule="auto"/>
              <w:jc w:val="center"/>
              <w:rPr>
                <w:del w:id="726" w:author="柠栀" w:date="2025-05-07T11:19:36Z"/>
                <w:rFonts w:ascii="楷体" w:hAnsi="楷体" w:eastAsia="楷体" w:cs="楷体"/>
              </w:rPr>
            </w:pPr>
            <w:del w:id="727" w:author="柠栀" w:date="2025-05-07T11:19:36Z">
              <w:r>
                <w:rPr>
                  <w:rFonts w:hint="eastAsia" w:ascii="楷体" w:hAnsi="楷体" w:eastAsia="楷体" w:cs="楷体"/>
                </w:rPr>
                <w:delText>描述</w:delText>
              </w:r>
            </w:del>
          </w:p>
        </w:tc>
      </w:tr>
      <w:tr w14:paraId="3040A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728" w:author="柠栀" w:date="2025-05-07T11:19:36Z"/>
        </w:trPr>
        <w:tc>
          <w:tcPr>
            <w:tcW w:w="1384" w:type="dxa"/>
          </w:tcPr>
          <w:p w14:paraId="76EFBB5D">
            <w:pPr>
              <w:spacing w:line="360" w:lineRule="auto"/>
              <w:jc w:val="center"/>
              <w:rPr>
                <w:del w:id="729" w:author="柠栀" w:date="2025-05-07T11:19:36Z"/>
                <w:rFonts w:ascii="楷体" w:hAnsi="楷体" w:eastAsia="楷体" w:cs="楷体"/>
              </w:rPr>
            </w:pPr>
            <w:del w:id="730" w:author="柠栀" w:date="2025-05-07T11:19:36Z">
              <w:r>
                <w:rPr>
                  <w:rFonts w:hint="eastAsia" w:ascii="楷体" w:hAnsi="楷体" w:eastAsia="楷体" w:cs="楷体"/>
                </w:rPr>
                <w:delText>PER-1</w:delText>
              </w:r>
            </w:del>
          </w:p>
        </w:tc>
        <w:tc>
          <w:tcPr>
            <w:tcW w:w="7611" w:type="dxa"/>
            <w:tcBorders>
              <w:right w:val="single" w:color="auto" w:sz="4" w:space="0"/>
            </w:tcBorders>
          </w:tcPr>
          <w:p w14:paraId="2ADB1D5C">
            <w:pPr>
              <w:spacing w:line="360" w:lineRule="auto"/>
              <w:rPr>
                <w:del w:id="731" w:author="柠栀" w:date="2025-05-07T11:19:36Z"/>
                <w:rFonts w:hint="default" w:ascii="楷体" w:hAnsi="楷体" w:eastAsia="楷体" w:cs="楷体"/>
                <w:lang w:val="en-US" w:eastAsia="zh-CN"/>
              </w:rPr>
            </w:pPr>
            <w:del w:id="732" w:author="柠栀" w:date="2025-05-07T11:19:36Z">
              <w:r>
                <w:rPr>
                  <w:rFonts w:hint="eastAsia" w:ascii="楷体" w:hAnsi="楷体" w:eastAsia="楷体" w:cs="楷体"/>
                </w:rPr>
                <w:delText>系统能容纳共</w:delText>
              </w:r>
            </w:del>
            <w:del w:id="733" w:author="柠栀" w:date="2025-05-07T11:19:36Z">
              <w:r>
                <w:rPr>
                  <w:rFonts w:hint="eastAsia" w:ascii="楷体" w:hAnsi="楷体" w:eastAsia="楷体" w:cs="楷体"/>
                  <w:lang w:val="en-US" w:eastAsia="zh-CN"/>
                </w:rPr>
                <w:delText>5</w:delText>
              </w:r>
            </w:del>
            <w:del w:id="734" w:author="柠栀" w:date="2025-05-07T11:19:36Z">
              <w:r>
                <w:rPr>
                  <w:rFonts w:hint="eastAsia" w:ascii="楷体" w:hAnsi="楷体" w:eastAsia="楷体" w:cs="楷体"/>
                </w:rPr>
                <w:delText>000个用户</w:delText>
              </w:r>
            </w:del>
            <w:del w:id="735" w:author="柠栀" w:date="2025-05-07T11:19:36Z">
              <w:r>
                <w:rPr>
                  <w:rFonts w:hint="eastAsia" w:ascii="楷体" w:hAnsi="楷体" w:eastAsia="楷体" w:cs="楷体"/>
                  <w:lang w:eastAsia="zh-CN"/>
                </w:rPr>
                <w:delText>，</w:delText>
              </w:r>
            </w:del>
            <w:del w:id="736" w:author="柠栀" w:date="2025-05-07T11:19:36Z">
              <w:r>
                <w:rPr>
                  <w:rFonts w:hint="eastAsia" w:ascii="楷体" w:hAnsi="楷体" w:eastAsia="楷体" w:cs="楷体"/>
                </w:rPr>
                <w:delText>在从当地上午9:00至下午10:00的使用高峰时段讲承受</w:delText>
              </w:r>
            </w:del>
            <w:del w:id="737" w:author="柠栀" w:date="2025-05-07T11:19:36Z">
              <w:r>
                <w:rPr>
                  <w:rFonts w:hint="eastAsia" w:ascii="楷体" w:hAnsi="楷体" w:eastAsia="楷体" w:cs="楷体"/>
                  <w:lang w:val="en-US" w:eastAsia="zh-CN"/>
                </w:rPr>
                <w:delText>1</w:delText>
              </w:r>
            </w:del>
            <w:del w:id="738" w:author="柠栀" w:date="2025-05-07T11:19:36Z">
              <w:r>
                <w:rPr>
                  <w:rFonts w:hint="eastAsia" w:ascii="楷体" w:hAnsi="楷体" w:eastAsia="楷体" w:cs="楷体"/>
                </w:rPr>
                <w:delText>0</w:delText>
              </w:r>
            </w:del>
            <w:del w:id="739" w:author="柠栀" w:date="2025-05-07T11:19:36Z">
              <w:r>
                <w:rPr>
                  <w:rFonts w:hint="eastAsia" w:ascii="楷体" w:hAnsi="楷体" w:eastAsia="楷体" w:cs="楷体"/>
                  <w:lang w:val="en-US" w:eastAsia="zh-CN"/>
                </w:rPr>
                <w:delText>0</w:delText>
              </w:r>
            </w:del>
            <w:del w:id="740" w:author="柠栀" w:date="2025-05-07T11:19:36Z">
              <w:r>
                <w:rPr>
                  <w:rFonts w:hint="eastAsia" w:ascii="楷体" w:hAnsi="楷体" w:eastAsia="楷体" w:cs="楷体"/>
                </w:rPr>
                <w:delText>0个并发用户请求</w:delText>
              </w:r>
            </w:del>
            <w:del w:id="741" w:author="柠栀" w:date="2025-05-07T11:19:36Z">
              <w:r>
                <w:rPr>
                  <w:rFonts w:hint="eastAsia" w:ascii="楷体" w:hAnsi="楷体" w:eastAsia="楷体" w:cs="楷体"/>
                  <w:lang w:eastAsia="zh-CN"/>
                </w:rPr>
                <w:delText>，</w:delText>
              </w:r>
            </w:del>
            <w:del w:id="742" w:author="柠栀" w:date="2025-05-07T11:19:36Z">
              <w:r>
                <w:rPr>
                  <w:rFonts w:hint="eastAsia" w:ascii="楷体" w:hAnsi="楷体" w:eastAsia="楷体" w:cs="楷体"/>
                  <w:lang w:val="en-US" w:eastAsia="zh-CN"/>
                </w:rPr>
                <w:delText>同时相应点击响应小于1秒</w:delText>
              </w:r>
            </w:del>
          </w:p>
        </w:tc>
      </w:tr>
      <w:tr w14:paraId="76A6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743" w:author="柠栀" w:date="2025-05-07T11:19:36Z"/>
        </w:trPr>
        <w:tc>
          <w:tcPr>
            <w:tcW w:w="1384" w:type="dxa"/>
          </w:tcPr>
          <w:p w14:paraId="1A713637">
            <w:pPr>
              <w:spacing w:line="360" w:lineRule="auto"/>
              <w:jc w:val="center"/>
              <w:rPr>
                <w:del w:id="744" w:author="柠栀" w:date="2025-05-07T11:19:36Z"/>
                <w:rFonts w:hint="eastAsia" w:ascii="楷体" w:hAnsi="楷体" w:eastAsia="楷体" w:cs="楷体"/>
                <w:lang w:val="en-US" w:eastAsia="zh-CN"/>
              </w:rPr>
            </w:pPr>
            <w:del w:id="745" w:author="柠栀" w:date="2025-05-07T11:19:36Z">
              <w:r>
                <w:rPr>
                  <w:rFonts w:hint="eastAsia" w:ascii="楷体" w:hAnsi="楷体" w:eastAsia="楷体" w:cs="楷体"/>
                </w:rPr>
                <w:delText>PER-</w:delText>
              </w:r>
            </w:del>
            <w:del w:id="746" w:author="柠栀" w:date="2025-05-07T11:19:36Z">
              <w:r>
                <w:rPr>
                  <w:rFonts w:hint="eastAsia" w:ascii="楷体" w:hAnsi="楷体" w:eastAsia="楷体" w:cs="楷体"/>
                  <w:lang w:val="en-US" w:eastAsia="zh-CN"/>
                </w:rPr>
                <w:delText>2</w:delText>
              </w:r>
            </w:del>
          </w:p>
        </w:tc>
        <w:tc>
          <w:tcPr>
            <w:tcW w:w="7611" w:type="dxa"/>
            <w:tcBorders>
              <w:right w:val="single" w:color="auto" w:sz="4" w:space="0"/>
            </w:tcBorders>
          </w:tcPr>
          <w:p w14:paraId="77573F0E">
            <w:pPr>
              <w:spacing w:line="360" w:lineRule="auto"/>
              <w:rPr>
                <w:del w:id="747" w:author="柠栀" w:date="2025-05-07T11:19:36Z"/>
                <w:rFonts w:hint="eastAsia" w:ascii="楷体" w:hAnsi="楷体" w:eastAsia="楷体" w:cs="楷体"/>
              </w:rPr>
            </w:pPr>
            <w:del w:id="748" w:author="柠栀" w:date="2025-05-07T11:19:36Z">
              <w:r>
                <w:rPr>
                  <w:rFonts w:hint="eastAsia" w:ascii="楷体" w:hAnsi="楷体" w:eastAsia="楷体" w:cs="楷体"/>
                </w:rPr>
                <w:delText>每个板块应该快速响应，允许学生用户在多个板块同时访问并发起交流。</w:delText>
              </w:r>
            </w:del>
          </w:p>
        </w:tc>
      </w:tr>
    </w:tbl>
    <w:p w14:paraId="6A0AB278">
      <w:pPr>
        <w:rPr>
          <w:del w:id="749" w:author="柠栀" w:date="2025-05-07T11:19:36Z"/>
          <w:rFonts w:hint="eastAsia"/>
          <w:szCs w:val="28"/>
        </w:rPr>
      </w:pPr>
    </w:p>
    <w:p w14:paraId="28BC3084">
      <w:pPr>
        <w:rPr>
          <w:del w:id="750" w:author="柠栀" w:date="2025-05-07T11:19:36Z"/>
        </w:rPr>
      </w:pPr>
    </w:p>
    <w:p w14:paraId="579E3731">
      <w:pPr>
        <w:pStyle w:val="4"/>
        <w:numPr>
          <w:ilvl w:val="2"/>
          <w:numId w:val="0"/>
        </w:numPr>
        <w:ind w:left="709" w:leftChars="0" w:hanging="709" w:firstLineChars="0"/>
        <w:outlineLvl w:val="9"/>
        <w:rPr>
          <w:del w:id="752" w:author="柠栀" w:date="2025-05-07T11:19:36Z"/>
          <w:rFonts w:hint="eastAsia" w:eastAsia="宋体"/>
        </w:rPr>
        <w:pPrChange w:id="751" w:author="柠栀" w:date="2025-05-07T11:27:55Z">
          <w:pPr>
            <w:pStyle w:val="4"/>
            <w:numPr>
              <w:ilvl w:val="2"/>
              <w:numId w:val="0"/>
            </w:numPr>
            <w:ind w:left="709" w:leftChars="0" w:hanging="709" w:firstLineChars="0"/>
          </w:pPr>
        </w:pPrChange>
      </w:pPr>
      <w:del w:id="753" w:author="柠栀" w:date="2025-05-07T11:19:36Z">
        <w:bookmarkStart w:id="194" w:name="_Toc1972170538"/>
        <w:r>
          <w:rPr>
            <w:rFonts w:hint="eastAsia" w:ascii="宋体" w:hAnsi="宋体" w:cs="宋体"/>
            <w:b/>
            <w:bCs/>
            <w:kern w:val="2"/>
            <w:sz w:val="32"/>
            <w:szCs w:val="32"/>
            <w:lang w:val="en-US" w:eastAsia="zh-CN" w:bidi="ar-SA"/>
          </w:rPr>
          <w:delText>7</w:delText>
        </w:r>
      </w:del>
      <w:del w:id="754" w:author="柠栀" w:date="2025-05-07T11:19:36Z">
        <w:r>
          <w:rPr>
            <w:rFonts w:hint="default" w:ascii="宋体" w:hAnsi="宋体" w:eastAsia="宋体" w:cs="宋体"/>
            <w:b/>
            <w:bCs/>
            <w:kern w:val="2"/>
            <w:sz w:val="32"/>
            <w:szCs w:val="32"/>
            <w:lang w:val="en-US" w:eastAsia="zh-CN" w:bidi="ar-SA"/>
          </w:rPr>
          <w:delText>.</w:delText>
        </w:r>
      </w:del>
      <w:del w:id="755" w:author="柠栀" w:date="2025-05-07T11:19:36Z">
        <w:r>
          <w:rPr>
            <w:rFonts w:hint="eastAsia" w:ascii="宋体" w:hAnsi="宋体" w:cs="宋体"/>
            <w:b/>
            <w:bCs/>
            <w:kern w:val="2"/>
            <w:sz w:val="32"/>
            <w:szCs w:val="32"/>
            <w:lang w:val="en-US" w:eastAsia="zh-CN" w:bidi="ar-SA"/>
          </w:rPr>
          <w:delText>1</w:delText>
        </w:r>
      </w:del>
      <w:del w:id="756" w:author="柠栀" w:date="2025-05-07T11:19:36Z">
        <w:r>
          <w:rPr>
            <w:rFonts w:hint="default" w:ascii="宋体" w:hAnsi="宋体" w:eastAsia="宋体" w:cs="宋体"/>
            <w:b/>
            <w:bCs/>
            <w:kern w:val="2"/>
            <w:sz w:val="32"/>
            <w:szCs w:val="32"/>
            <w:lang w:val="en-US" w:eastAsia="zh-CN" w:bidi="ar-SA"/>
          </w:rPr>
          <w:delText>.3</w:delText>
        </w:r>
      </w:del>
      <w:del w:id="757" w:author="柠栀" w:date="2025-05-07T11:19:36Z">
        <w:r>
          <w:rPr>
            <w:rFonts w:hint="eastAsia" w:eastAsia="宋体"/>
          </w:rPr>
          <w:delText>防护性要求</w:delText>
        </w:r>
        <w:bookmarkEnd w:id="194"/>
      </w:del>
    </w:p>
    <w:tbl>
      <w:tblPr>
        <w:tblStyle w:val="13"/>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13"/>
      </w:tblGrid>
      <w:tr w14:paraId="13A47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58" w:author="柠栀" w:date="2025-05-07T11:19:36Z"/>
        </w:trPr>
        <w:tc>
          <w:tcPr>
            <w:tcW w:w="1384" w:type="dxa"/>
          </w:tcPr>
          <w:p w14:paraId="5B31FDD4">
            <w:pPr>
              <w:spacing w:line="360" w:lineRule="auto"/>
              <w:jc w:val="center"/>
              <w:rPr>
                <w:del w:id="759" w:author="柠栀" w:date="2025-05-07T11:19:36Z"/>
                <w:rFonts w:ascii="楷体" w:hAnsi="楷体" w:eastAsia="楷体" w:cs="楷体"/>
              </w:rPr>
            </w:pPr>
            <w:del w:id="760" w:author="柠栀" w:date="2025-05-07T11:19:36Z">
              <w:r>
                <w:rPr>
                  <w:rFonts w:hint="eastAsia" w:ascii="楷体" w:hAnsi="楷体" w:eastAsia="楷体" w:cs="楷体"/>
                </w:rPr>
                <w:delText>编号</w:delText>
              </w:r>
            </w:del>
          </w:p>
        </w:tc>
        <w:tc>
          <w:tcPr>
            <w:tcW w:w="7513" w:type="dxa"/>
          </w:tcPr>
          <w:p w14:paraId="13BB07FC">
            <w:pPr>
              <w:spacing w:line="360" w:lineRule="auto"/>
              <w:jc w:val="center"/>
              <w:rPr>
                <w:del w:id="761" w:author="柠栀" w:date="2025-05-07T11:19:36Z"/>
                <w:rFonts w:ascii="楷体" w:hAnsi="楷体" w:eastAsia="楷体" w:cs="楷体"/>
              </w:rPr>
            </w:pPr>
            <w:del w:id="762" w:author="柠栀" w:date="2025-05-07T11:19:36Z">
              <w:r>
                <w:rPr>
                  <w:rFonts w:hint="eastAsia" w:ascii="楷体" w:hAnsi="楷体" w:eastAsia="楷体" w:cs="楷体"/>
                </w:rPr>
                <w:delText>描述</w:delText>
              </w:r>
            </w:del>
          </w:p>
        </w:tc>
      </w:tr>
      <w:tr w14:paraId="7589B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63" w:author="柠栀" w:date="2025-05-07T11:19:36Z"/>
        </w:trPr>
        <w:tc>
          <w:tcPr>
            <w:tcW w:w="1384" w:type="dxa"/>
          </w:tcPr>
          <w:p w14:paraId="620F0E72">
            <w:pPr>
              <w:spacing w:line="360" w:lineRule="auto"/>
              <w:jc w:val="center"/>
              <w:rPr>
                <w:del w:id="764" w:author="柠栀" w:date="2025-05-07T11:19:36Z"/>
                <w:rFonts w:ascii="楷体" w:hAnsi="楷体" w:eastAsia="楷体" w:cs="楷体"/>
              </w:rPr>
            </w:pPr>
            <w:del w:id="765" w:author="柠栀" w:date="2025-05-07T11:19:36Z">
              <w:r>
                <w:rPr>
                  <w:rFonts w:hint="eastAsia" w:ascii="楷体" w:hAnsi="楷体" w:eastAsia="楷体" w:cs="楷体"/>
                  <w:lang w:val="en-US" w:eastAsia="zh-CN"/>
                </w:rPr>
                <w:delText>SEC</w:delText>
              </w:r>
            </w:del>
            <w:del w:id="766" w:author="柠栀" w:date="2025-05-07T11:19:36Z">
              <w:r>
                <w:rPr>
                  <w:rFonts w:hint="eastAsia" w:ascii="楷体" w:hAnsi="楷体" w:eastAsia="楷体" w:cs="楷体"/>
                </w:rPr>
                <w:delText>-1</w:delText>
              </w:r>
            </w:del>
          </w:p>
        </w:tc>
        <w:tc>
          <w:tcPr>
            <w:tcW w:w="7513" w:type="dxa"/>
          </w:tcPr>
          <w:p w14:paraId="6D15C630">
            <w:pPr>
              <w:spacing w:line="360" w:lineRule="auto"/>
              <w:rPr>
                <w:del w:id="767" w:author="柠栀" w:date="2025-05-07T11:19:36Z"/>
                <w:rFonts w:ascii="楷体" w:hAnsi="楷体" w:eastAsia="楷体" w:cs="楷体"/>
              </w:rPr>
            </w:pPr>
            <w:del w:id="768" w:author="柠栀" w:date="2025-05-07T11:19:36Z">
              <w:r>
                <w:rPr>
                  <w:rFonts w:hint="eastAsia" w:ascii="楷体" w:hAnsi="楷体" w:eastAsia="楷体" w:cs="楷体"/>
                  <w:lang w:val="en-US" w:eastAsia="zh-CN"/>
                </w:rPr>
                <w:delText>使用实名制的登录方式，</w:delText>
              </w:r>
            </w:del>
            <w:del w:id="769" w:author="柠栀" w:date="2025-05-07T11:19:36Z">
              <w:r>
                <w:rPr>
                  <w:rFonts w:hint="eastAsia" w:ascii="楷体" w:hAnsi="楷体" w:eastAsia="楷体" w:cs="楷体"/>
                </w:rPr>
                <w:delText>确保用户登录机器的唯一性，避免重复登录</w:delText>
              </w:r>
            </w:del>
          </w:p>
        </w:tc>
      </w:tr>
      <w:tr w14:paraId="3E3A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70" w:author="柠栀" w:date="2025-05-07T11:19:36Z"/>
        </w:trPr>
        <w:tc>
          <w:tcPr>
            <w:tcW w:w="1384" w:type="dxa"/>
          </w:tcPr>
          <w:p w14:paraId="1B809FC3">
            <w:pPr>
              <w:spacing w:line="360" w:lineRule="auto"/>
              <w:jc w:val="center"/>
              <w:rPr>
                <w:del w:id="771" w:author="柠栀" w:date="2025-05-07T11:19:36Z"/>
                <w:rFonts w:hint="default" w:ascii="楷体" w:hAnsi="楷体" w:eastAsia="楷体" w:cs="楷体"/>
                <w:lang w:val="en-US" w:eastAsia="zh-CN"/>
              </w:rPr>
            </w:pPr>
            <w:del w:id="772" w:author="柠栀" w:date="2025-05-07T11:19:36Z">
              <w:r>
                <w:rPr>
                  <w:rFonts w:hint="eastAsia" w:ascii="楷体" w:hAnsi="楷体" w:eastAsia="楷体" w:cs="楷体"/>
                  <w:lang w:val="en-US" w:eastAsia="zh-CN"/>
                </w:rPr>
                <w:delText>SEC-2</w:delText>
              </w:r>
            </w:del>
          </w:p>
        </w:tc>
        <w:tc>
          <w:tcPr>
            <w:tcW w:w="7513" w:type="dxa"/>
          </w:tcPr>
          <w:p w14:paraId="380358C1">
            <w:pPr>
              <w:spacing w:line="360" w:lineRule="auto"/>
              <w:rPr>
                <w:del w:id="773" w:author="柠栀" w:date="2025-05-07T11:19:36Z"/>
                <w:rFonts w:hint="eastAsia" w:ascii="楷体" w:hAnsi="楷体" w:eastAsia="楷体" w:cs="楷体"/>
                <w:lang w:val="en-US" w:eastAsia="zh-CN"/>
              </w:rPr>
            </w:pPr>
            <w:del w:id="774" w:author="柠栀" w:date="2025-05-07T11:19:36Z">
              <w:r>
                <w:rPr>
                  <w:rFonts w:hint="eastAsia" w:ascii="楷体" w:hAnsi="楷体" w:eastAsia="楷体" w:cs="楷体"/>
                  <w:lang w:val="en-US" w:eastAsia="zh-CN"/>
                </w:rPr>
                <w:delText>应该实现适当的安全保护措施，以避免学生用户散发过于个人化信息和隐私。</w:delText>
              </w:r>
            </w:del>
          </w:p>
        </w:tc>
      </w:tr>
    </w:tbl>
    <w:p w14:paraId="046C3EB3">
      <w:pPr>
        <w:rPr>
          <w:del w:id="775" w:author="柠栀" w:date="2025-05-07T11:19:36Z"/>
          <w:szCs w:val="28"/>
        </w:rPr>
      </w:pPr>
    </w:p>
    <w:p w14:paraId="3381A6EF">
      <w:pPr>
        <w:pStyle w:val="4"/>
        <w:numPr>
          <w:ilvl w:val="2"/>
          <w:numId w:val="0"/>
        </w:numPr>
        <w:ind w:left="709" w:leftChars="0" w:hanging="709" w:firstLineChars="0"/>
        <w:outlineLvl w:val="9"/>
        <w:rPr>
          <w:del w:id="777" w:author="柠栀" w:date="2025-05-07T11:19:36Z"/>
          <w:rFonts w:hint="eastAsia" w:eastAsia="宋体"/>
        </w:rPr>
        <w:pPrChange w:id="776" w:author="柠栀" w:date="2025-05-07T11:27:55Z">
          <w:pPr>
            <w:pStyle w:val="4"/>
            <w:numPr>
              <w:ilvl w:val="2"/>
              <w:numId w:val="0"/>
            </w:numPr>
            <w:ind w:left="709" w:leftChars="0" w:hanging="709" w:firstLineChars="0"/>
          </w:pPr>
        </w:pPrChange>
      </w:pPr>
      <w:del w:id="778" w:author="柠栀" w:date="2025-05-07T11:19:36Z">
        <w:bookmarkStart w:id="195" w:name="_Toc2007624368"/>
        <w:r>
          <w:rPr>
            <w:rFonts w:hint="eastAsia" w:ascii="宋体" w:hAnsi="宋体" w:cs="宋体"/>
            <w:b/>
            <w:bCs/>
            <w:kern w:val="2"/>
            <w:sz w:val="32"/>
            <w:szCs w:val="32"/>
            <w:lang w:val="en-US" w:eastAsia="zh-CN" w:bidi="ar-SA"/>
          </w:rPr>
          <w:delText>7</w:delText>
        </w:r>
      </w:del>
      <w:del w:id="779" w:author="柠栀" w:date="2025-05-07T11:19:36Z">
        <w:r>
          <w:rPr>
            <w:rFonts w:hint="default" w:ascii="宋体" w:hAnsi="宋体" w:eastAsia="宋体" w:cs="宋体"/>
            <w:b/>
            <w:bCs/>
            <w:kern w:val="2"/>
            <w:sz w:val="32"/>
            <w:szCs w:val="32"/>
            <w:lang w:val="en-US" w:eastAsia="zh-CN" w:bidi="ar-SA"/>
          </w:rPr>
          <w:delText>.</w:delText>
        </w:r>
      </w:del>
      <w:del w:id="780" w:author="柠栀" w:date="2025-05-07T11:19:36Z">
        <w:r>
          <w:rPr>
            <w:rFonts w:hint="eastAsia" w:ascii="宋体" w:hAnsi="宋体" w:cs="宋体"/>
            <w:b/>
            <w:bCs/>
            <w:kern w:val="2"/>
            <w:sz w:val="32"/>
            <w:szCs w:val="32"/>
            <w:lang w:val="en-US" w:eastAsia="zh-CN" w:bidi="ar-SA"/>
          </w:rPr>
          <w:delText>1</w:delText>
        </w:r>
      </w:del>
      <w:del w:id="781" w:author="柠栀" w:date="2025-05-07T11:19:36Z">
        <w:r>
          <w:rPr>
            <w:rFonts w:hint="default" w:ascii="宋体" w:hAnsi="宋体" w:eastAsia="宋体" w:cs="宋体"/>
            <w:b/>
            <w:bCs/>
            <w:kern w:val="2"/>
            <w:sz w:val="32"/>
            <w:szCs w:val="32"/>
            <w:lang w:val="en-US" w:eastAsia="zh-CN" w:bidi="ar-SA"/>
          </w:rPr>
          <w:delText>.4</w:delText>
        </w:r>
      </w:del>
      <w:del w:id="782" w:author="柠栀" w:date="2025-05-07T11:19:36Z">
        <w:r>
          <w:rPr>
            <w:rFonts w:hint="eastAsia" w:eastAsia="宋体"/>
          </w:rPr>
          <w:delText>可用性要求</w:delText>
        </w:r>
        <w:bookmarkEnd w:id="195"/>
      </w:del>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44A15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83" w:author="柠栀" w:date="2025-05-07T11:19:36Z"/>
        </w:trPr>
        <w:tc>
          <w:tcPr>
            <w:tcW w:w="1384" w:type="dxa"/>
          </w:tcPr>
          <w:p w14:paraId="5DE178E0">
            <w:pPr>
              <w:spacing w:line="360" w:lineRule="auto"/>
              <w:jc w:val="center"/>
              <w:rPr>
                <w:del w:id="784" w:author="柠栀" w:date="2025-05-07T11:19:36Z"/>
                <w:rFonts w:ascii="楷体" w:hAnsi="楷体" w:eastAsia="楷体" w:cs="楷体"/>
              </w:rPr>
            </w:pPr>
            <w:del w:id="785" w:author="柠栀" w:date="2025-05-07T11:19:36Z">
              <w:r>
                <w:rPr>
                  <w:rFonts w:hint="eastAsia" w:ascii="楷体" w:hAnsi="楷体" w:eastAsia="楷体" w:cs="楷体"/>
                </w:rPr>
                <w:delText>编号</w:delText>
              </w:r>
            </w:del>
          </w:p>
        </w:tc>
        <w:tc>
          <w:tcPr>
            <w:tcW w:w="7527" w:type="dxa"/>
          </w:tcPr>
          <w:p w14:paraId="35A597BD">
            <w:pPr>
              <w:spacing w:line="360" w:lineRule="auto"/>
              <w:jc w:val="center"/>
              <w:rPr>
                <w:del w:id="786" w:author="柠栀" w:date="2025-05-07T11:19:36Z"/>
                <w:rFonts w:ascii="楷体" w:hAnsi="楷体" w:eastAsia="楷体" w:cs="楷体"/>
              </w:rPr>
            </w:pPr>
            <w:del w:id="787" w:author="柠栀" w:date="2025-05-07T11:19:36Z">
              <w:r>
                <w:rPr>
                  <w:rFonts w:hint="eastAsia" w:ascii="楷体" w:hAnsi="楷体" w:eastAsia="楷体" w:cs="楷体"/>
                </w:rPr>
                <w:delText>描述</w:delText>
              </w:r>
            </w:del>
          </w:p>
        </w:tc>
      </w:tr>
      <w:tr w14:paraId="68C41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788" w:author="柠栀" w:date="2025-05-07T11:19:36Z"/>
        </w:trPr>
        <w:tc>
          <w:tcPr>
            <w:tcW w:w="1384" w:type="dxa"/>
          </w:tcPr>
          <w:p w14:paraId="793367DE">
            <w:pPr>
              <w:spacing w:line="360" w:lineRule="auto"/>
              <w:jc w:val="center"/>
              <w:rPr>
                <w:del w:id="789" w:author="柠栀" w:date="2025-05-07T11:19:36Z"/>
                <w:rFonts w:ascii="楷体" w:hAnsi="楷体" w:eastAsia="楷体" w:cs="楷体"/>
              </w:rPr>
            </w:pPr>
            <w:del w:id="790" w:author="柠栀" w:date="2025-05-07T11:19:36Z">
              <w:r>
                <w:rPr>
                  <w:rFonts w:hint="eastAsia" w:ascii="楷体" w:hAnsi="楷体" w:eastAsia="楷体" w:cs="楷体"/>
                  <w:lang w:val="en-US" w:eastAsia="zh-CN"/>
                </w:rPr>
                <w:delText>AVL</w:delText>
              </w:r>
            </w:del>
            <w:del w:id="791" w:author="柠栀" w:date="2025-05-07T11:19:36Z">
              <w:r>
                <w:rPr>
                  <w:rFonts w:hint="eastAsia" w:ascii="楷体" w:hAnsi="楷体" w:eastAsia="楷体" w:cs="楷体"/>
                </w:rPr>
                <w:delText>-1</w:delText>
              </w:r>
            </w:del>
          </w:p>
        </w:tc>
        <w:tc>
          <w:tcPr>
            <w:tcW w:w="7527" w:type="dxa"/>
          </w:tcPr>
          <w:p w14:paraId="1D316EE9">
            <w:pPr>
              <w:spacing w:line="360" w:lineRule="auto"/>
              <w:rPr>
                <w:del w:id="792" w:author="柠栀" w:date="2025-05-07T11:19:36Z"/>
                <w:rFonts w:hint="default" w:ascii="楷体" w:hAnsi="楷体" w:eastAsia="楷体" w:cs="楷体"/>
                <w:lang w:val="en-US" w:eastAsia="zh-CN"/>
              </w:rPr>
            </w:pPr>
            <w:del w:id="793" w:author="柠栀" w:date="2025-05-07T11:19:36Z">
              <w:r>
                <w:rPr>
                  <w:rFonts w:hint="default" w:ascii="楷体" w:hAnsi="楷体" w:eastAsia="楷体" w:cs="楷体"/>
                  <w:lang w:val="en-US" w:eastAsia="zh-CN"/>
                </w:rPr>
                <w:delText>简单，集成性高。</w:delText>
              </w:r>
            </w:del>
          </w:p>
        </w:tc>
      </w:tr>
    </w:tbl>
    <w:p w14:paraId="35A78D66">
      <w:pPr>
        <w:rPr>
          <w:del w:id="794" w:author="柠栀" w:date="2025-05-07T11:19:36Z"/>
          <w:szCs w:val="28"/>
        </w:rPr>
      </w:pPr>
    </w:p>
    <w:p w14:paraId="0D03C54C">
      <w:pPr>
        <w:pStyle w:val="4"/>
        <w:numPr>
          <w:ilvl w:val="2"/>
          <w:numId w:val="0"/>
        </w:numPr>
        <w:ind w:left="709" w:leftChars="0" w:hanging="709" w:firstLineChars="0"/>
        <w:outlineLvl w:val="9"/>
        <w:rPr>
          <w:del w:id="796" w:author="柠栀" w:date="2025-05-07T11:19:36Z"/>
          <w:rFonts w:hint="eastAsia" w:eastAsia="宋体"/>
        </w:rPr>
        <w:pPrChange w:id="795" w:author="柠栀" w:date="2025-05-07T11:27:55Z">
          <w:pPr>
            <w:pStyle w:val="4"/>
            <w:numPr>
              <w:ilvl w:val="2"/>
              <w:numId w:val="0"/>
            </w:numPr>
            <w:ind w:left="709" w:leftChars="0" w:hanging="709" w:firstLineChars="0"/>
          </w:pPr>
        </w:pPrChange>
      </w:pPr>
      <w:del w:id="797" w:author="柠栀" w:date="2025-05-07T11:19:36Z">
        <w:bookmarkStart w:id="196" w:name="_Toc879691312"/>
        <w:r>
          <w:rPr>
            <w:rFonts w:hint="eastAsia" w:ascii="宋体" w:hAnsi="宋体" w:cs="宋体"/>
            <w:b/>
            <w:bCs/>
            <w:kern w:val="2"/>
            <w:sz w:val="32"/>
            <w:szCs w:val="32"/>
            <w:lang w:val="en-US" w:eastAsia="zh-CN" w:bidi="ar-SA"/>
          </w:rPr>
          <w:delText>7</w:delText>
        </w:r>
      </w:del>
      <w:del w:id="798" w:author="柠栀" w:date="2025-05-07T11:19:36Z">
        <w:r>
          <w:rPr>
            <w:rFonts w:hint="default" w:ascii="宋体" w:hAnsi="宋体" w:eastAsia="宋体" w:cs="宋体"/>
            <w:b/>
            <w:bCs/>
            <w:kern w:val="2"/>
            <w:sz w:val="32"/>
            <w:szCs w:val="32"/>
            <w:lang w:val="en-US" w:eastAsia="zh-CN" w:bidi="ar-SA"/>
          </w:rPr>
          <w:delText>.</w:delText>
        </w:r>
      </w:del>
      <w:del w:id="799" w:author="柠栀" w:date="2025-05-07T11:19:36Z">
        <w:r>
          <w:rPr>
            <w:rFonts w:hint="eastAsia" w:ascii="宋体" w:hAnsi="宋体" w:cs="宋体"/>
            <w:b/>
            <w:bCs/>
            <w:kern w:val="2"/>
            <w:sz w:val="32"/>
            <w:szCs w:val="32"/>
            <w:lang w:val="en-US" w:eastAsia="zh-CN" w:bidi="ar-SA"/>
          </w:rPr>
          <w:delText>1</w:delText>
        </w:r>
      </w:del>
      <w:del w:id="800" w:author="柠栀" w:date="2025-05-07T11:19:36Z">
        <w:r>
          <w:rPr>
            <w:rFonts w:hint="default" w:ascii="宋体" w:hAnsi="宋体" w:eastAsia="宋体" w:cs="宋体"/>
            <w:b/>
            <w:bCs/>
            <w:kern w:val="2"/>
            <w:sz w:val="32"/>
            <w:szCs w:val="32"/>
            <w:lang w:val="en-US" w:eastAsia="zh-CN" w:bidi="ar-SA"/>
          </w:rPr>
          <w:delText>.5</w:delText>
        </w:r>
      </w:del>
      <w:del w:id="801" w:author="柠栀" w:date="2025-05-07T11:19:36Z">
        <w:r>
          <w:rPr>
            <w:rFonts w:hint="eastAsia" w:eastAsia="宋体"/>
          </w:rPr>
          <w:delText>健壮性要求</w:delText>
        </w:r>
        <w:bookmarkEnd w:id="196"/>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24EFE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02" w:author="柠栀" w:date="2025-05-07T11:19:36Z"/>
        </w:trPr>
        <w:tc>
          <w:tcPr>
            <w:tcW w:w="1384" w:type="dxa"/>
            <w:tcBorders>
              <w:tl2br w:val="nil"/>
              <w:tr2bl w:val="nil"/>
            </w:tcBorders>
          </w:tcPr>
          <w:p w14:paraId="46D624BC">
            <w:pPr>
              <w:spacing w:line="360" w:lineRule="auto"/>
              <w:jc w:val="center"/>
              <w:rPr>
                <w:del w:id="803" w:author="柠栀" w:date="2025-05-07T11:19:36Z"/>
                <w:rFonts w:ascii="楷体" w:hAnsi="楷体" w:eastAsia="楷体" w:cs="楷体"/>
              </w:rPr>
            </w:pPr>
            <w:del w:id="804" w:author="柠栀" w:date="2025-05-07T11:19:36Z">
              <w:r>
                <w:rPr>
                  <w:rFonts w:hint="eastAsia" w:ascii="楷体" w:hAnsi="楷体" w:eastAsia="楷体" w:cs="楷体"/>
                </w:rPr>
                <w:delText>编号</w:delText>
              </w:r>
            </w:del>
          </w:p>
        </w:tc>
        <w:tc>
          <w:tcPr>
            <w:tcW w:w="7503" w:type="dxa"/>
            <w:tcBorders>
              <w:tl2br w:val="nil"/>
              <w:tr2bl w:val="nil"/>
            </w:tcBorders>
          </w:tcPr>
          <w:p w14:paraId="5E12CBC1">
            <w:pPr>
              <w:spacing w:line="360" w:lineRule="auto"/>
              <w:jc w:val="center"/>
              <w:rPr>
                <w:del w:id="805" w:author="柠栀" w:date="2025-05-07T11:19:36Z"/>
                <w:rFonts w:ascii="楷体" w:hAnsi="楷体" w:eastAsia="楷体" w:cs="楷体"/>
              </w:rPr>
            </w:pPr>
            <w:del w:id="806" w:author="柠栀" w:date="2025-05-07T11:19:36Z">
              <w:r>
                <w:rPr>
                  <w:rFonts w:hint="eastAsia" w:ascii="楷体" w:hAnsi="楷体" w:eastAsia="楷体" w:cs="楷体"/>
                </w:rPr>
                <w:delText>描述</w:delText>
              </w:r>
            </w:del>
          </w:p>
        </w:tc>
      </w:tr>
      <w:tr w14:paraId="0735D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807" w:author="柠栀" w:date="2025-05-07T11:19:36Z"/>
        </w:trPr>
        <w:tc>
          <w:tcPr>
            <w:tcW w:w="1384" w:type="dxa"/>
            <w:tcBorders>
              <w:tl2br w:val="nil"/>
              <w:tr2bl w:val="nil"/>
            </w:tcBorders>
          </w:tcPr>
          <w:p w14:paraId="7838F54C">
            <w:pPr>
              <w:spacing w:line="360" w:lineRule="auto"/>
              <w:jc w:val="center"/>
              <w:rPr>
                <w:del w:id="808" w:author="柠栀" w:date="2025-05-07T11:19:36Z"/>
                <w:rFonts w:ascii="楷体" w:hAnsi="楷体" w:eastAsia="楷体" w:cs="楷体"/>
              </w:rPr>
            </w:pPr>
            <w:del w:id="809" w:author="柠栀" w:date="2025-05-07T11:19:36Z">
              <w:r>
                <w:rPr>
                  <w:rFonts w:hint="eastAsia" w:ascii="楷体" w:hAnsi="楷体" w:eastAsia="楷体" w:cs="楷体"/>
                </w:rPr>
                <w:delText>ROB-1</w:delText>
              </w:r>
            </w:del>
          </w:p>
        </w:tc>
        <w:tc>
          <w:tcPr>
            <w:tcW w:w="7503" w:type="dxa"/>
            <w:tcBorders>
              <w:tl2br w:val="nil"/>
              <w:tr2bl w:val="nil"/>
            </w:tcBorders>
          </w:tcPr>
          <w:p w14:paraId="2D0DBE9D">
            <w:pPr>
              <w:spacing w:line="360" w:lineRule="auto"/>
              <w:rPr>
                <w:del w:id="810" w:author="柠栀" w:date="2025-05-07T11:19:36Z"/>
                <w:rFonts w:ascii="楷体" w:hAnsi="楷体" w:eastAsia="楷体" w:cs="楷体"/>
              </w:rPr>
            </w:pPr>
            <w:del w:id="811" w:author="柠栀" w:date="2025-05-07T11:19:36Z">
              <w:r>
                <w:rPr>
                  <w:rFonts w:ascii="楷体" w:hAnsi="楷体" w:eastAsia="楷体" w:cs="楷体"/>
                </w:rPr>
                <w:delText>应该通过实验验证，确保在不同网络环境和设备上的正常使用。</w:delText>
              </w:r>
            </w:del>
          </w:p>
        </w:tc>
      </w:tr>
    </w:tbl>
    <w:p w14:paraId="22014F86">
      <w:pPr>
        <w:rPr>
          <w:del w:id="812" w:author="柠栀" w:date="2025-05-07T11:19:36Z"/>
        </w:rPr>
      </w:pPr>
    </w:p>
    <w:p w14:paraId="585E713C">
      <w:pPr>
        <w:pStyle w:val="3"/>
        <w:numPr>
          <w:ilvl w:val="1"/>
          <w:numId w:val="0"/>
        </w:numPr>
        <w:ind w:left="567" w:leftChars="0" w:hanging="567" w:firstLineChars="0"/>
        <w:outlineLvl w:val="9"/>
        <w:rPr>
          <w:del w:id="814" w:author="柠栀" w:date="2025-05-07T11:19:36Z"/>
          <w:rFonts w:hint="default" w:ascii="宋体" w:hAnsi="宋体" w:cs="宋体"/>
          <w:lang w:eastAsia="zh-Hans"/>
        </w:rPr>
        <w:pPrChange w:id="813" w:author="柠栀" w:date="2025-05-07T11:27:55Z">
          <w:pPr>
            <w:pStyle w:val="3"/>
            <w:numPr>
              <w:ilvl w:val="1"/>
              <w:numId w:val="0"/>
            </w:numPr>
            <w:ind w:left="567" w:leftChars="0" w:hanging="567" w:firstLineChars="0"/>
          </w:pPr>
        </w:pPrChange>
      </w:pPr>
      <w:del w:id="815" w:author="柠栀" w:date="2025-05-07T11:19:36Z">
        <w:bookmarkStart w:id="197" w:name="_Toc1694454836"/>
        <w:r>
          <w:rPr>
            <w:rFonts w:hint="eastAsia" w:ascii="宋体" w:hAnsi="宋体" w:cs="宋体"/>
            <w:b/>
            <w:bCs/>
            <w:kern w:val="2"/>
            <w:sz w:val="32"/>
            <w:szCs w:val="32"/>
            <w:lang w:val="en-US" w:eastAsia="zh-CN" w:bidi="ar-SA"/>
          </w:rPr>
          <w:delText>7</w:delText>
        </w:r>
      </w:del>
      <w:del w:id="816" w:author="柠栀" w:date="2025-05-07T11:19:36Z">
        <w:r>
          <w:rPr>
            <w:rFonts w:hint="default" w:ascii="宋体" w:hAnsi="宋体" w:eastAsia="宋体" w:cs="宋体"/>
            <w:b/>
            <w:bCs/>
            <w:kern w:val="2"/>
            <w:sz w:val="32"/>
            <w:szCs w:val="32"/>
            <w:lang w:val="en-US" w:eastAsia="zh-Hans" w:bidi="ar-SA"/>
          </w:rPr>
          <w:delText>.2</w:delText>
        </w:r>
      </w:del>
      <w:del w:id="817" w:author="柠栀" w:date="2025-05-07T11:19:36Z">
        <w:r>
          <w:rPr>
            <w:rFonts w:hint="eastAsia" w:ascii="宋体" w:hAnsi="宋体" w:cs="宋体"/>
            <w:lang w:val="en-US" w:eastAsia="zh-CN"/>
          </w:rPr>
          <w:delText>教师员工</w:delText>
        </w:r>
      </w:del>
      <w:del w:id="818" w:author="柠栀" w:date="2025-05-07T11:19:36Z">
        <w:r>
          <w:rPr>
            <w:rFonts w:ascii="宋体" w:hAnsi="宋体" w:cs="宋体"/>
            <w:lang w:eastAsia="zh-Hans"/>
          </w:rPr>
          <w:delText>用户需求</w:delText>
        </w:r>
        <w:bookmarkEnd w:id="189"/>
        <w:bookmarkEnd w:id="190"/>
        <w:bookmarkEnd w:id="191"/>
        <w:bookmarkEnd w:id="192"/>
        <w:bookmarkEnd w:id="197"/>
      </w:del>
    </w:p>
    <w:p w14:paraId="2DC3F64F">
      <w:pPr>
        <w:pStyle w:val="4"/>
        <w:numPr>
          <w:ilvl w:val="2"/>
          <w:numId w:val="0"/>
        </w:numPr>
        <w:ind w:left="709" w:leftChars="0" w:hanging="709" w:firstLineChars="0"/>
        <w:outlineLvl w:val="9"/>
        <w:rPr>
          <w:del w:id="820" w:author="柠栀" w:date="2025-05-07T11:19:36Z"/>
          <w:rFonts w:hint="eastAsia" w:eastAsia="宋体"/>
        </w:rPr>
        <w:pPrChange w:id="819" w:author="柠栀" w:date="2025-05-07T11:27:55Z">
          <w:pPr>
            <w:pStyle w:val="4"/>
            <w:numPr>
              <w:ilvl w:val="2"/>
              <w:numId w:val="0"/>
            </w:numPr>
            <w:ind w:left="709" w:leftChars="0" w:hanging="709" w:firstLineChars="0"/>
          </w:pPr>
        </w:pPrChange>
      </w:pPr>
      <w:del w:id="821" w:author="柠栀" w:date="2025-05-07T11:19:36Z">
        <w:bookmarkStart w:id="198" w:name="_Toc921785785"/>
        <w:r>
          <w:rPr>
            <w:rFonts w:hint="eastAsia" w:ascii="宋体" w:hAnsi="宋体" w:cs="宋体"/>
            <w:b/>
            <w:bCs/>
            <w:kern w:val="2"/>
            <w:sz w:val="32"/>
            <w:szCs w:val="32"/>
            <w:lang w:val="en-US" w:eastAsia="zh-CN" w:bidi="ar-SA"/>
          </w:rPr>
          <w:delText>7</w:delText>
        </w:r>
      </w:del>
      <w:del w:id="822" w:author="柠栀" w:date="2025-05-07T11:19:36Z">
        <w:r>
          <w:rPr>
            <w:rFonts w:hint="default" w:ascii="宋体" w:hAnsi="宋体" w:eastAsia="宋体" w:cs="宋体"/>
            <w:b/>
            <w:bCs/>
            <w:kern w:val="2"/>
            <w:sz w:val="32"/>
            <w:szCs w:val="32"/>
            <w:lang w:val="en-US" w:eastAsia="zh-CN" w:bidi="ar-SA"/>
          </w:rPr>
          <w:delText>.</w:delText>
        </w:r>
      </w:del>
      <w:del w:id="823" w:author="柠栀" w:date="2025-05-07T11:19:36Z">
        <w:r>
          <w:rPr>
            <w:rFonts w:hint="eastAsia" w:ascii="宋体" w:hAnsi="宋体" w:cs="宋体"/>
            <w:b/>
            <w:bCs/>
            <w:kern w:val="2"/>
            <w:sz w:val="32"/>
            <w:szCs w:val="32"/>
            <w:lang w:val="en-US" w:eastAsia="zh-CN" w:bidi="ar-SA"/>
          </w:rPr>
          <w:delText>2</w:delText>
        </w:r>
      </w:del>
      <w:del w:id="824" w:author="柠栀" w:date="2025-05-07T11:19:36Z">
        <w:r>
          <w:rPr>
            <w:rFonts w:hint="default" w:ascii="宋体" w:hAnsi="宋体" w:eastAsia="宋体" w:cs="宋体"/>
            <w:b/>
            <w:bCs/>
            <w:kern w:val="2"/>
            <w:sz w:val="32"/>
            <w:szCs w:val="32"/>
            <w:lang w:val="en-US" w:eastAsia="zh-CN" w:bidi="ar-SA"/>
          </w:rPr>
          <w:delText>.1</w:delText>
        </w:r>
      </w:del>
      <w:del w:id="825" w:author="柠栀" w:date="2025-05-07T11:19:36Z">
        <w:r>
          <w:rPr>
            <w:rFonts w:hint="eastAsia" w:eastAsia="宋体"/>
          </w:rPr>
          <w:delText>易用性要求</w:delText>
        </w:r>
        <w:bookmarkEnd w:id="198"/>
      </w:del>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09F86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26" w:author="柠栀" w:date="2025-05-07T11:19:36Z"/>
        </w:trPr>
        <w:tc>
          <w:tcPr>
            <w:tcW w:w="1384" w:type="dxa"/>
          </w:tcPr>
          <w:p w14:paraId="00A0BE94">
            <w:pPr>
              <w:spacing w:line="360" w:lineRule="auto"/>
              <w:jc w:val="center"/>
              <w:rPr>
                <w:del w:id="827" w:author="柠栀" w:date="2025-05-07T11:19:36Z"/>
                <w:rFonts w:ascii="楷体" w:hAnsi="楷体" w:eastAsia="楷体" w:cs="楷体"/>
              </w:rPr>
            </w:pPr>
            <w:del w:id="828" w:author="柠栀" w:date="2025-05-07T11:19:36Z">
              <w:r>
                <w:rPr>
                  <w:rFonts w:hint="eastAsia" w:ascii="楷体" w:hAnsi="楷体" w:eastAsia="楷体" w:cs="楷体"/>
                </w:rPr>
                <w:delText>编号</w:delText>
              </w:r>
            </w:del>
          </w:p>
        </w:tc>
        <w:tc>
          <w:tcPr>
            <w:tcW w:w="7491" w:type="dxa"/>
          </w:tcPr>
          <w:p w14:paraId="492F0B62">
            <w:pPr>
              <w:spacing w:line="360" w:lineRule="auto"/>
              <w:jc w:val="center"/>
              <w:rPr>
                <w:del w:id="829" w:author="柠栀" w:date="2025-05-07T11:19:36Z"/>
                <w:rFonts w:ascii="楷体" w:hAnsi="楷体" w:eastAsia="楷体" w:cs="楷体"/>
              </w:rPr>
            </w:pPr>
            <w:del w:id="830" w:author="柠栀" w:date="2025-05-07T11:19:36Z">
              <w:r>
                <w:rPr>
                  <w:rFonts w:hint="eastAsia" w:ascii="楷体" w:hAnsi="楷体" w:eastAsia="楷体" w:cs="楷体"/>
                </w:rPr>
                <w:delText>描述</w:delText>
              </w:r>
            </w:del>
          </w:p>
        </w:tc>
      </w:tr>
      <w:tr w14:paraId="746C5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831" w:author="柠栀" w:date="2025-05-07T11:19:36Z"/>
        </w:trPr>
        <w:tc>
          <w:tcPr>
            <w:tcW w:w="1384" w:type="dxa"/>
          </w:tcPr>
          <w:p w14:paraId="7BD500EF">
            <w:pPr>
              <w:spacing w:line="360" w:lineRule="auto"/>
              <w:jc w:val="center"/>
              <w:rPr>
                <w:del w:id="832" w:author="柠栀" w:date="2025-05-07T11:19:36Z"/>
                <w:rFonts w:ascii="楷体" w:hAnsi="楷体" w:eastAsia="楷体" w:cs="楷体"/>
              </w:rPr>
            </w:pPr>
            <w:del w:id="833" w:author="柠栀" w:date="2025-05-07T11:19:36Z">
              <w:r>
                <w:rPr>
                  <w:rFonts w:hint="eastAsia" w:ascii="楷体" w:hAnsi="楷体" w:eastAsia="楷体" w:cs="楷体"/>
                </w:rPr>
                <w:delText>USE-1</w:delText>
              </w:r>
            </w:del>
          </w:p>
        </w:tc>
        <w:tc>
          <w:tcPr>
            <w:tcW w:w="7491" w:type="dxa"/>
          </w:tcPr>
          <w:p w14:paraId="15CD3D55">
            <w:pPr>
              <w:spacing w:line="360" w:lineRule="auto"/>
              <w:rPr>
                <w:del w:id="834" w:author="柠栀" w:date="2025-05-07T11:19:36Z"/>
                <w:rFonts w:hint="default" w:ascii="楷体" w:hAnsi="楷体" w:eastAsia="楷体" w:cs="楷体"/>
                <w:lang w:val="en-US"/>
              </w:rPr>
            </w:pPr>
            <w:del w:id="835" w:author="柠栀" w:date="2025-05-07T11:19:36Z">
              <w:r>
                <w:rPr>
                  <w:rFonts w:hint="eastAsia" w:ascii="楷体" w:hAnsi="楷体" w:eastAsia="楷体" w:cs="楷体"/>
                  <w:lang w:val="en-US" w:eastAsia="zh-CN"/>
                </w:rPr>
                <w:delText>界面清新简洁，操作感良好，符合用户正常使用逻辑</w:delText>
              </w:r>
            </w:del>
          </w:p>
        </w:tc>
      </w:tr>
      <w:tr w14:paraId="6FC63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836" w:author="柠栀" w:date="2025-05-07T11:19:36Z"/>
        </w:trPr>
        <w:tc>
          <w:tcPr>
            <w:tcW w:w="1384" w:type="dxa"/>
          </w:tcPr>
          <w:p w14:paraId="32FE7718">
            <w:pPr>
              <w:spacing w:line="360" w:lineRule="auto"/>
              <w:jc w:val="center"/>
              <w:rPr>
                <w:del w:id="837" w:author="柠栀" w:date="2025-05-07T11:19:36Z"/>
                <w:rFonts w:hint="default" w:ascii="楷体" w:hAnsi="楷体" w:eastAsia="楷体" w:cs="楷体"/>
                <w:lang w:val="en-US" w:eastAsia="zh-CN"/>
              </w:rPr>
            </w:pPr>
            <w:del w:id="838" w:author="柠栀" w:date="2025-05-07T11:19:36Z">
              <w:r>
                <w:rPr>
                  <w:rFonts w:hint="eastAsia" w:ascii="楷体" w:hAnsi="楷体" w:eastAsia="楷体" w:cs="楷体"/>
                  <w:lang w:val="en-US" w:eastAsia="zh-CN"/>
                </w:rPr>
                <w:delText>USE-2</w:delText>
              </w:r>
            </w:del>
          </w:p>
        </w:tc>
        <w:tc>
          <w:tcPr>
            <w:tcW w:w="7491" w:type="dxa"/>
          </w:tcPr>
          <w:p w14:paraId="533DDA7F">
            <w:pPr>
              <w:spacing w:line="360" w:lineRule="auto"/>
              <w:rPr>
                <w:del w:id="839" w:author="柠栀" w:date="2025-05-07T11:19:36Z"/>
                <w:rFonts w:hint="eastAsia" w:ascii="楷体" w:hAnsi="楷体" w:eastAsia="楷体" w:cs="楷体"/>
                <w:lang w:val="en-US" w:eastAsia="zh-CN"/>
              </w:rPr>
            </w:pPr>
            <w:del w:id="840" w:author="柠栀" w:date="2025-05-07T11:19:36Z">
              <w:r>
                <w:rPr>
                  <w:rFonts w:hint="eastAsia" w:ascii="楷体" w:hAnsi="楷体" w:eastAsia="楷体" w:cs="楷体"/>
                  <w:lang w:val="en-US" w:eastAsia="zh-CN"/>
                </w:rPr>
                <w:delText>应该支持教师用户共享资源、文献和备课材料，以方便教师用户进行教学准备</w:delText>
              </w:r>
            </w:del>
          </w:p>
        </w:tc>
      </w:tr>
    </w:tbl>
    <w:p w14:paraId="1CB7EC93">
      <w:pPr>
        <w:rPr>
          <w:del w:id="841" w:author="柠栀" w:date="2025-05-07T11:19:36Z"/>
        </w:rPr>
      </w:pPr>
    </w:p>
    <w:p w14:paraId="1EA1E84B">
      <w:pPr>
        <w:pStyle w:val="4"/>
        <w:numPr>
          <w:ilvl w:val="2"/>
          <w:numId w:val="0"/>
        </w:numPr>
        <w:ind w:left="709" w:leftChars="0" w:hanging="709" w:firstLineChars="0"/>
        <w:outlineLvl w:val="9"/>
        <w:rPr>
          <w:del w:id="843" w:author="柠栀" w:date="2025-05-07T11:19:36Z"/>
          <w:rFonts w:eastAsia="宋体"/>
        </w:rPr>
        <w:pPrChange w:id="842" w:author="柠栀" w:date="2025-05-07T11:27:55Z">
          <w:pPr>
            <w:pStyle w:val="4"/>
            <w:numPr>
              <w:ilvl w:val="2"/>
              <w:numId w:val="0"/>
            </w:numPr>
            <w:ind w:left="709" w:leftChars="0" w:hanging="709" w:firstLineChars="0"/>
          </w:pPr>
        </w:pPrChange>
      </w:pPr>
      <w:del w:id="844" w:author="柠栀" w:date="2025-05-07T11:19:36Z">
        <w:bookmarkStart w:id="199" w:name="_Toc506659037"/>
        <w:r>
          <w:rPr>
            <w:rFonts w:hint="eastAsia" w:ascii="宋体" w:hAnsi="宋体" w:cs="宋体"/>
            <w:b/>
            <w:bCs/>
            <w:kern w:val="2"/>
            <w:sz w:val="32"/>
            <w:szCs w:val="32"/>
            <w:lang w:val="en-US" w:eastAsia="zh-CN" w:bidi="ar-SA"/>
          </w:rPr>
          <w:delText>7</w:delText>
        </w:r>
      </w:del>
      <w:del w:id="845" w:author="柠栀" w:date="2025-05-07T11:19:36Z">
        <w:r>
          <w:rPr>
            <w:rFonts w:hint="default" w:ascii="宋体" w:hAnsi="宋体" w:eastAsia="宋体" w:cs="宋体"/>
            <w:b/>
            <w:bCs/>
            <w:kern w:val="2"/>
            <w:sz w:val="32"/>
            <w:szCs w:val="32"/>
            <w:lang w:val="en-US" w:eastAsia="zh-CN" w:bidi="ar-SA"/>
          </w:rPr>
          <w:delText>.</w:delText>
        </w:r>
      </w:del>
      <w:del w:id="846" w:author="柠栀" w:date="2025-05-07T11:19:36Z">
        <w:r>
          <w:rPr>
            <w:rFonts w:hint="eastAsia" w:ascii="宋体" w:hAnsi="宋体" w:cs="宋体"/>
            <w:b/>
            <w:bCs/>
            <w:kern w:val="2"/>
            <w:sz w:val="32"/>
            <w:szCs w:val="32"/>
            <w:lang w:val="en-US" w:eastAsia="zh-CN" w:bidi="ar-SA"/>
          </w:rPr>
          <w:delText>2</w:delText>
        </w:r>
      </w:del>
      <w:del w:id="847" w:author="柠栀" w:date="2025-05-07T11:19:36Z">
        <w:r>
          <w:rPr>
            <w:rFonts w:hint="default" w:ascii="宋体" w:hAnsi="宋体" w:eastAsia="宋体" w:cs="宋体"/>
            <w:b/>
            <w:bCs/>
            <w:kern w:val="2"/>
            <w:sz w:val="32"/>
            <w:szCs w:val="32"/>
            <w:lang w:val="en-US" w:eastAsia="zh-CN" w:bidi="ar-SA"/>
          </w:rPr>
          <w:delText>.2</w:delText>
        </w:r>
      </w:del>
      <w:del w:id="848" w:author="柠栀" w:date="2025-05-07T11:19:36Z">
        <w:r>
          <w:rPr>
            <w:rFonts w:hint="eastAsia" w:eastAsia="宋体"/>
          </w:rPr>
          <w:delText>性能要求</w:delText>
        </w:r>
        <w:bookmarkEnd w:id="199"/>
      </w:del>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075C2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49" w:author="柠栀" w:date="2025-05-07T11:19:36Z"/>
        </w:trPr>
        <w:tc>
          <w:tcPr>
            <w:tcW w:w="1384" w:type="dxa"/>
          </w:tcPr>
          <w:p w14:paraId="629813B3">
            <w:pPr>
              <w:spacing w:line="360" w:lineRule="auto"/>
              <w:jc w:val="center"/>
              <w:rPr>
                <w:del w:id="850" w:author="柠栀" w:date="2025-05-07T11:19:36Z"/>
                <w:rFonts w:ascii="楷体" w:hAnsi="楷体" w:eastAsia="楷体" w:cs="楷体"/>
              </w:rPr>
            </w:pPr>
            <w:del w:id="851" w:author="柠栀" w:date="2025-05-07T11:19:36Z">
              <w:r>
                <w:rPr>
                  <w:rFonts w:hint="eastAsia" w:ascii="楷体" w:hAnsi="楷体" w:eastAsia="楷体" w:cs="楷体"/>
                </w:rPr>
                <w:delText>编号</w:delText>
              </w:r>
            </w:del>
          </w:p>
        </w:tc>
        <w:tc>
          <w:tcPr>
            <w:tcW w:w="7479" w:type="dxa"/>
          </w:tcPr>
          <w:p w14:paraId="66D98CB9">
            <w:pPr>
              <w:spacing w:line="360" w:lineRule="auto"/>
              <w:jc w:val="center"/>
              <w:rPr>
                <w:del w:id="852" w:author="柠栀" w:date="2025-05-07T11:19:36Z"/>
                <w:rFonts w:ascii="楷体" w:hAnsi="楷体" w:eastAsia="楷体" w:cs="楷体"/>
              </w:rPr>
            </w:pPr>
            <w:del w:id="853" w:author="柠栀" w:date="2025-05-07T11:19:36Z">
              <w:r>
                <w:rPr>
                  <w:rFonts w:hint="eastAsia" w:ascii="楷体" w:hAnsi="楷体" w:eastAsia="楷体" w:cs="楷体"/>
                </w:rPr>
                <w:delText>描述</w:delText>
              </w:r>
            </w:del>
          </w:p>
        </w:tc>
      </w:tr>
      <w:tr w14:paraId="1F1A0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854" w:author="柠栀" w:date="2025-05-07T11:19:36Z"/>
        </w:trPr>
        <w:tc>
          <w:tcPr>
            <w:tcW w:w="1384" w:type="dxa"/>
          </w:tcPr>
          <w:p w14:paraId="2EFE1C6C">
            <w:pPr>
              <w:spacing w:line="360" w:lineRule="auto"/>
              <w:jc w:val="center"/>
              <w:rPr>
                <w:del w:id="855" w:author="柠栀" w:date="2025-05-07T11:19:36Z"/>
                <w:rFonts w:ascii="楷体" w:hAnsi="楷体" w:eastAsia="楷体" w:cs="楷体"/>
              </w:rPr>
            </w:pPr>
            <w:del w:id="856" w:author="柠栀" w:date="2025-05-07T11:19:36Z">
              <w:r>
                <w:rPr>
                  <w:rFonts w:hint="eastAsia" w:ascii="楷体" w:hAnsi="楷体" w:eastAsia="楷体" w:cs="楷体"/>
                </w:rPr>
                <w:delText>PER-1</w:delText>
              </w:r>
            </w:del>
          </w:p>
        </w:tc>
        <w:tc>
          <w:tcPr>
            <w:tcW w:w="7479" w:type="dxa"/>
            <w:tcBorders>
              <w:right w:val="single" w:color="auto" w:sz="4" w:space="0"/>
            </w:tcBorders>
          </w:tcPr>
          <w:p w14:paraId="7C0DF33D">
            <w:pPr>
              <w:spacing w:line="360" w:lineRule="auto"/>
              <w:rPr>
                <w:del w:id="857" w:author="柠栀" w:date="2025-05-07T11:19:36Z"/>
                <w:rFonts w:hint="default" w:ascii="楷体" w:hAnsi="楷体" w:eastAsia="楷体" w:cs="楷体"/>
                <w:lang w:val="en-US" w:eastAsia="zh-CN"/>
              </w:rPr>
            </w:pPr>
            <w:del w:id="858" w:author="柠栀" w:date="2025-05-07T11:19:36Z">
              <w:r>
                <w:rPr>
                  <w:rFonts w:hint="eastAsia" w:ascii="楷体" w:hAnsi="楷体" w:eastAsia="楷体" w:cs="楷体"/>
                </w:rPr>
                <w:delText>系统能容纳总共</w:delText>
              </w:r>
            </w:del>
            <w:del w:id="859" w:author="柠栀" w:date="2025-05-07T11:19:36Z">
              <w:r>
                <w:rPr>
                  <w:rFonts w:hint="eastAsia" w:ascii="楷体" w:hAnsi="楷体" w:eastAsia="楷体" w:cs="楷体"/>
                  <w:lang w:val="en-US" w:eastAsia="zh-CN"/>
                </w:rPr>
                <w:delText>1</w:delText>
              </w:r>
            </w:del>
            <w:del w:id="860" w:author="柠栀" w:date="2025-05-07T11:19:36Z">
              <w:r>
                <w:rPr>
                  <w:rFonts w:hint="eastAsia" w:ascii="楷体" w:hAnsi="楷体" w:eastAsia="楷体" w:cs="楷体"/>
                </w:rPr>
                <w:delText>000个用户</w:delText>
              </w:r>
            </w:del>
            <w:del w:id="861" w:author="柠栀" w:date="2025-05-07T11:19:36Z">
              <w:r>
                <w:rPr>
                  <w:rFonts w:hint="eastAsia" w:ascii="楷体" w:hAnsi="楷体" w:eastAsia="楷体" w:cs="楷体"/>
                  <w:lang w:eastAsia="zh-CN"/>
                </w:rPr>
                <w:delText>，</w:delText>
              </w:r>
            </w:del>
            <w:del w:id="862" w:author="柠栀" w:date="2025-05-07T11:19:36Z">
              <w:r>
                <w:rPr>
                  <w:rFonts w:hint="eastAsia" w:ascii="楷体" w:hAnsi="楷体" w:eastAsia="楷体" w:cs="楷体"/>
                </w:rPr>
                <w:delText>在从当地上午9:00至下午10:00的使用高峰时段讲承受</w:delText>
              </w:r>
            </w:del>
            <w:del w:id="863" w:author="柠栀" w:date="2025-05-07T11:19:36Z">
              <w:r>
                <w:rPr>
                  <w:rFonts w:hint="eastAsia" w:ascii="楷体" w:hAnsi="楷体" w:eastAsia="楷体" w:cs="楷体"/>
                  <w:lang w:val="en-US" w:eastAsia="zh-CN"/>
                </w:rPr>
                <w:delText>30</w:delText>
              </w:r>
            </w:del>
            <w:del w:id="864" w:author="柠栀" w:date="2025-05-07T11:19:36Z">
              <w:r>
                <w:rPr>
                  <w:rFonts w:hint="eastAsia" w:ascii="楷体" w:hAnsi="楷体" w:eastAsia="楷体" w:cs="楷体"/>
                </w:rPr>
                <w:delText>0个并发用户请求</w:delText>
              </w:r>
            </w:del>
            <w:del w:id="865" w:author="柠栀" w:date="2025-05-07T11:19:36Z">
              <w:r>
                <w:rPr>
                  <w:rFonts w:hint="eastAsia" w:ascii="楷体" w:hAnsi="楷体" w:eastAsia="楷体" w:cs="楷体"/>
                  <w:lang w:eastAsia="zh-CN"/>
                </w:rPr>
                <w:delText>，</w:delText>
              </w:r>
            </w:del>
            <w:del w:id="866" w:author="柠栀" w:date="2025-05-07T11:19:36Z">
              <w:r>
                <w:rPr>
                  <w:rFonts w:hint="eastAsia" w:ascii="楷体" w:hAnsi="楷体" w:eastAsia="楷体" w:cs="楷体"/>
                  <w:lang w:val="en-US" w:eastAsia="zh-CN"/>
                </w:rPr>
                <w:delText>同时相应点击响应小于1秒</w:delText>
              </w:r>
            </w:del>
          </w:p>
        </w:tc>
      </w:tr>
      <w:tr w14:paraId="4650F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867" w:author="柠栀" w:date="2025-05-07T11:19:36Z"/>
        </w:trPr>
        <w:tc>
          <w:tcPr>
            <w:tcW w:w="1384" w:type="dxa"/>
          </w:tcPr>
          <w:p w14:paraId="71F8640D">
            <w:pPr>
              <w:spacing w:line="360" w:lineRule="auto"/>
              <w:jc w:val="center"/>
              <w:rPr>
                <w:del w:id="868" w:author="柠栀" w:date="2025-05-07T11:19:36Z"/>
                <w:rFonts w:hint="default" w:ascii="楷体" w:hAnsi="楷体" w:eastAsia="楷体" w:cs="楷体"/>
                <w:lang w:val="en-US" w:eastAsia="zh-CN"/>
              </w:rPr>
            </w:pPr>
            <w:del w:id="869" w:author="柠栀" w:date="2025-05-07T11:19:36Z">
              <w:r>
                <w:rPr>
                  <w:rFonts w:hint="eastAsia" w:ascii="楷体" w:hAnsi="楷体" w:eastAsia="楷体" w:cs="楷体"/>
                  <w:lang w:val="en-US" w:eastAsia="zh-CN"/>
                </w:rPr>
                <w:delText>PER-2</w:delText>
              </w:r>
            </w:del>
          </w:p>
        </w:tc>
        <w:tc>
          <w:tcPr>
            <w:tcW w:w="7479" w:type="dxa"/>
            <w:tcBorders>
              <w:right w:val="single" w:color="auto" w:sz="4" w:space="0"/>
            </w:tcBorders>
          </w:tcPr>
          <w:p w14:paraId="41314F94">
            <w:pPr>
              <w:spacing w:line="360" w:lineRule="auto"/>
              <w:rPr>
                <w:del w:id="870" w:author="柠栀" w:date="2025-05-07T11:19:36Z"/>
                <w:rFonts w:hint="eastAsia" w:ascii="楷体" w:hAnsi="楷体" w:eastAsia="楷体" w:cs="楷体"/>
              </w:rPr>
            </w:pPr>
            <w:del w:id="871" w:author="柠栀" w:date="2025-05-07T11:19:36Z">
              <w:r>
                <w:rPr>
                  <w:rFonts w:hint="eastAsia" w:ascii="楷体" w:hAnsi="楷体" w:eastAsia="楷体" w:cs="楷体"/>
                </w:rPr>
                <w:delText>支持高效率的多媒体贴子格式</w:delText>
              </w:r>
            </w:del>
          </w:p>
        </w:tc>
      </w:tr>
    </w:tbl>
    <w:p w14:paraId="30F318D4">
      <w:pPr>
        <w:rPr>
          <w:del w:id="872" w:author="柠栀" w:date="2025-05-07T11:19:36Z"/>
          <w:rFonts w:hint="eastAsia"/>
          <w:szCs w:val="28"/>
        </w:rPr>
      </w:pPr>
    </w:p>
    <w:p w14:paraId="2AC17D35">
      <w:pPr>
        <w:rPr>
          <w:del w:id="873" w:author="柠栀" w:date="2025-05-07T11:19:36Z"/>
        </w:rPr>
      </w:pPr>
    </w:p>
    <w:p w14:paraId="4BBE8375">
      <w:pPr>
        <w:pStyle w:val="4"/>
        <w:numPr>
          <w:ilvl w:val="2"/>
          <w:numId w:val="0"/>
        </w:numPr>
        <w:ind w:left="709" w:leftChars="0" w:hanging="709" w:firstLineChars="0"/>
        <w:outlineLvl w:val="9"/>
        <w:rPr>
          <w:del w:id="875" w:author="柠栀" w:date="2025-05-07T11:19:36Z"/>
          <w:rFonts w:hint="eastAsia" w:eastAsia="宋体"/>
        </w:rPr>
        <w:pPrChange w:id="874" w:author="柠栀" w:date="2025-05-07T11:27:55Z">
          <w:pPr>
            <w:pStyle w:val="4"/>
            <w:numPr>
              <w:ilvl w:val="2"/>
              <w:numId w:val="0"/>
            </w:numPr>
            <w:ind w:left="709" w:leftChars="0" w:hanging="709" w:firstLineChars="0"/>
          </w:pPr>
        </w:pPrChange>
      </w:pPr>
      <w:del w:id="876" w:author="柠栀" w:date="2025-05-07T11:19:36Z">
        <w:bookmarkStart w:id="200" w:name="_Toc645774504"/>
        <w:r>
          <w:rPr>
            <w:rFonts w:hint="eastAsia" w:ascii="宋体" w:hAnsi="宋体" w:cs="宋体"/>
            <w:b/>
            <w:bCs/>
            <w:kern w:val="2"/>
            <w:sz w:val="32"/>
            <w:szCs w:val="32"/>
            <w:lang w:val="en-US" w:eastAsia="zh-CN" w:bidi="ar-SA"/>
          </w:rPr>
          <w:delText>7</w:delText>
        </w:r>
      </w:del>
      <w:del w:id="877" w:author="柠栀" w:date="2025-05-07T11:19:36Z">
        <w:r>
          <w:rPr>
            <w:rFonts w:hint="default" w:ascii="宋体" w:hAnsi="宋体" w:eastAsia="宋体" w:cs="宋体"/>
            <w:b/>
            <w:bCs/>
            <w:kern w:val="2"/>
            <w:sz w:val="32"/>
            <w:szCs w:val="32"/>
            <w:lang w:val="en-US" w:eastAsia="zh-CN" w:bidi="ar-SA"/>
          </w:rPr>
          <w:delText>.</w:delText>
        </w:r>
      </w:del>
      <w:del w:id="878" w:author="柠栀" w:date="2025-05-07T11:19:36Z">
        <w:r>
          <w:rPr>
            <w:rFonts w:hint="eastAsia" w:ascii="宋体" w:hAnsi="宋体" w:cs="宋体"/>
            <w:b/>
            <w:bCs/>
            <w:kern w:val="2"/>
            <w:sz w:val="32"/>
            <w:szCs w:val="32"/>
            <w:lang w:val="en-US" w:eastAsia="zh-CN" w:bidi="ar-SA"/>
          </w:rPr>
          <w:delText>2</w:delText>
        </w:r>
      </w:del>
      <w:del w:id="879" w:author="柠栀" w:date="2025-05-07T11:19:36Z">
        <w:r>
          <w:rPr>
            <w:rFonts w:hint="default" w:ascii="宋体" w:hAnsi="宋体" w:eastAsia="宋体" w:cs="宋体"/>
            <w:b/>
            <w:bCs/>
            <w:kern w:val="2"/>
            <w:sz w:val="32"/>
            <w:szCs w:val="32"/>
            <w:lang w:val="en-US" w:eastAsia="zh-CN" w:bidi="ar-SA"/>
          </w:rPr>
          <w:delText>.3</w:delText>
        </w:r>
      </w:del>
      <w:del w:id="880" w:author="柠栀" w:date="2025-05-07T11:19:36Z">
        <w:r>
          <w:rPr>
            <w:rFonts w:hint="eastAsia" w:eastAsia="宋体"/>
          </w:rPr>
          <w:delText>防护性要求</w:delText>
        </w:r>
        <w:bookmarkEnd w:id="200"/>
      </w:del>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5A455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81" w:author="柠栀" w:date="2025-05-07T11:19:36Z"/>
        </w:trPr>
        <w:tc>
          <w:tcPr>
            <w:tcW w:w="1384" w:type="dxa"/>
          </w:tcPr>
          <w:p w14:paraId="46C8E227">
            <w:pPr>
              <w:spacing w:line="360" w:lineRule="auto"/>
              <w:jc w:val="center"/>
              <w:rPr>
                <w:del w:id="882" w:author="柠栀" w:date="2025-05-07T11:19:36Z"/>
                <w:rFonts w:ascii="楷体" w:hAnsi="楷体" w:eastAsia="楷体" w:cs="楷体"/>
              </w:rPr>
            </w:pPr>
            <w:del w:id="883" w:author="柠栀" w:date="2025-05-07T11:19:36Z">
              <w:r>
                <w:rPr>
                  <w:rFonts w:hint="eastAsia" w:ascii="楷体" w:hAnsi="楷体" w:eastAsia="楷体" w:cs="楷体"/>
                </w:rPr>
                <w:delText>编号</w:delText>
              </w:r>
            </w:del>
          </w:p>
        </w:tc>
        <w:tc>
          <w:tcPr>
            <w:tcW w:w="7527" w:type="dxa"/>
          </w:tcPr>
          <w:p w14:paraId="3C04584D">
            <w:pPr>
              <w:spacing w:line="360" w:lineRule="auto"/>
              <w:jc w:val="center"/>
              <w:rPr>
                <w:del w:id="884" w:author="柠栀" w:date="2025-05-07T11:19:36Z"/>
                <w:rFonts w:ascii="楷体" w:hAnsi="楷体" w:eastAsia="楷体" w:cs="楷体"/>
              </w:rPr>
            </w:pPr>
            <w:del w:id="885" w:author="柠栀" w:date="2025-05-07T11:19:36Z">
              <w:r>
                <w:rPr>
                  <w:rFonts w:hint="eastAsia" w:ascii="楷体" w:hAnsi="楷体" w:eastAsia="楷体" w:cs="楷体"/>
                </w:rPr>
                <w:delText>描述</w:delText>
              </w:r>
            </w:del>
          </w:p>
        </w:tc>
      </w:tr>
      <w:tr w14:paraId="63199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86" w:author="柠栀" w:date="2025-05-07T11:19:36Z"/>
        </w:trPr>
        <w:tc>
          <w:tcPr>
            <w:tcW w:w="1384" w:type="dxa"/>
          </w:tcPr>
          <w:p w14:paraId="1E90B955">
            <w:pPr>
              <w:spacing w:line="360" w:lineRule="auto"/>
              <w:jc w:val="center"/>
              <w:rPr>
                <w:del w:id="887" w:author="柠栀" w:date="2025-05-07T11:19:36Z"/>
                <w:rFonts w:ascii="楷体" w:hAnsi="楷体" w:eastAsia="楷体" w:cs="楷体"/>
              </w:rPr>
            </w:pPr>
            <w:del w:id="888" w:author="柠栀" w:date="2025-05-07T11:19:36Z">
              <w:r>
                <w:rPr>
                  <w:rFonts w:hint="eastAsia" w:ascii="楷体" w:hAnsi="楷体" w:eastAsia="楷体" w:cs="楷体"/>
                  <w:lang w:val="en-US" w:eastAsia="zh-CN"/>
                </w:rPr>
                <w:delText>SEC</w:delText>
              </w:r>
            </w:del>
            <w:del w:id="889" w:author="柠栀" w:date="2025-05-07T11:19:36Z">
              <w:r>
                <w:rPr>
                  <w:rFonts w:hint="eastAsia" w:ascii="楷体" w:hAnsi="楷体" w:eastAsia="楷体" w:cs="楷体"/>
                </w:rPr>
                <w:delText>-1</w:delText>
              </w:r>
            </w:del>
          </w:p>
        </w:tc>
        <w:tc>
          <w:tcPr>
            <w:tcW w:w="7527" w:type="dxa"/>
          </w:tcPr>
          <w:p w14:paraId="5599EFA2">
            <w:pPr>
              <w:spacing w:line="360" w:lineRule="auto"/>
              <w:rPr>
                <w:del w:id="890" w:author="柠栀" w:date="2025-05-07T11:19:36Z"/>
                <w:rFonts w:hint="default" w:ascii="楷体" w:hAnsi="楷体" w:eastAsia="楷体" w:cs="楷体"/>
                <w:lang w:val="en-US" w:eastAsia="zh-CN"/>
              </w:rPr>
            </w:pPr>
            <w:del w:id="891" w:author="柠栀" w:date="2025-05-07T11:19:36Z">
              <w:r>
                <w:rPr>
                  <w:rFonts w:hint="eastAsia" w:ascii="楷体" w:hAnsi="楷体" w:eastAsia="楷体" w:cs="楷体"/>
                  <w:lang w:val="en-US" w:eastAsia="zh-CN"/>
                </w:rPr>
                <w:delText>使用实名制的登录方式，</w:delText>
              </w:r>
            </w:del>
            <w:del w:id="892" w:author="柠栀" w:date="2025-05-07T11:19:36Z">
              <w:r>
                <w:rPr>
                  <w:rFonts w:hint="eastAsia" w:ascii="楷体" w:hAnsi="楷体" w:eastAsia="楷体" w:cs="楷体"/>
                </w:rPr>
                <w:delText>确保用户登录机器的唯一性，避免重复登录</w:delText>
              </w:r>
            </w:del>
          </w:p>
        </w:tc>
      </w:tr>
      <w:tr w14:paraId="6E10B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893" w:author="柠栀" w:date="2025-05-07T11:19:36Z"/>
        </w:trPr>
        <w:tc>
          <w:tcPr>
            <w:tcW w:w="1384" w:type="dxa"/>
          </w:tcPr>
          <w:p w14:paraId="7DCD352F">
            <w:pPr>
              <w:spacing w:line="360" w:lineRule="auto"/>
              <w:jc w:val="center"/>
              <w:rPr>
                <w:del w:id="894" w:author="柠栀" w:date="2025-05-07T11:19:36Z"/>
                <w:rFonts w:hint="eastAsia" w:ascii="楷体" w:hAnsi="楷体" w:eastAsia="楷体" w:cs="楷体"/>
                <w:lang w:val="en-US" w:eastAsia="zh-CN"/>
              </w:rPr>
            </w:pPr>
            <w:del w:id="895" w:author="柠栀" w:date="2025-05-07T11:19:36Z">
              <w:r>
                <w:rPr>
                  <w:rFonts w:hint="eastAsia" w:ascii="楷体" w:hAnsi="楷体" w:eastAsia="楷体" w:cs="楷体"/>
                  <w:lang w:val="en-US" w:eastAsia="zh-CN"/>
                </w:rPr>
                <w:delText>SEC</w:delText>
              </w:r>
            </w:del>
            <w:del w:id="896" w:author="柠栀" w:date="2025-05-07T11:19:36Z">
              <w:r>
                <w:rPr>
                  <w:rFonts w:hint="eastAsia" w:ascii="楷体" w:hAnsi="楷体" w:eastAsia="楷体" w:cs="楷体"/>
                </w:rPr>
                <w:delText>-</w:delText>
              </w:r>
            </w:del>
            <w:del w:id="897" w:author="柠栀" w:date="2025-05-07T11:19:36Z">
              <w:r>
                <w:rPr>
                  <w:rFonts w:hint="eastAsia" w:ascii="楷体" w:hAnsi="楷体" w:eastAsia="楷体" w:cs="楷体"/>
                  <w:lang w:val="en-US" w:eastAsia="zh-CN"/>
                </w:rPr>
                <w:delText>2</w:delText>
              </w:r>
            </w:del>
          </w:p>
        </w:tc>
        <w:tc>
          <w:tcPr>
            <w:tcW w:w="7527" w:type="dxa"/>
          </w:tcPr>
          <w:p w14:paraId="4319962E">
            <w:pPr>
              <w:tabs>
                <w:tab w:val="left" w:pos="2259"/>
              </w:tabs>
              <w:spacing w:line="360" w:lineRule="auto"/>
              <w:rPr>
                <w:del w:id="898" w:author="柠栀" w:date="2025-05-07T11:19:36Z"/>
                <w:rFonts w:hint="eastAsia" w:ascii="楷体" w:hAnsi="楷体" w:eastAsia="楷体" w:cs="楷体"/>
                <w:lang w:val="en-US" w:eastAsia="zh-CN"/>
              </w:rPr>
            </w:pPr>
            <w:del w:id="899" w:author="柠栀" w:date="2025-05-07T11:19:36Z">
              <w:r>
                <w:rPr>
                  <w:rFonts w:hint="eastAsia" w:ascii="楷体" w:hAnsi="楷体" w:eastAsia="楷体" w:cs="楷体"/>
                  <w:lang w:val="en-US" w:eastAsia="zh-CN"/>
                </w:rPr>
                <w:delText>提供隐私保护，以确保教师用户教学和管理相关数据的安全性和保密性。</w:delText>
              </w:r>
            </w:del>
          </w:p>
        </w:tc>
      </w:tr>
    </w:tbl>
    <w:p w14:paraId="5D618122">
      <w:pPr>
        <w:rPr>
          <w:del w:id="900" w:author="柠栀" w:date="2025-05-07T11:19:36Z"/>
        </w:rPr>
      </w:pPr>
    </w:p>
    <w:p w14:paraId="5BF73A09">
      <w:pPr>
        <w:rPr>
          <w:del w:id="901" w:author="柠栀" w:date="2025-05-07T11:19:36Z"/>
          <w:szCs w:val="28"/>
        </w:rPr>
      </w:pPr>
    </w:p>
    <w:p w14:paraId="5B1A00AB">
      <w:pPr>
        <w:pStyle w:val="4"/>
        <w:numPr>
          <w:ilvl w:val="2"/>
          <w:numId w:val="0"/>
        </w:numPr>
        <w:ind w:left="709" w:leftChars="0" w:hanging="709" w:firstLineChars="0"/>
        <w:outlineLvl w:val="9"/>
        <w:rPr>
          <w:del w:id="903" w:author="柠栀" w:date="2025-05-07T11:19:36Z"/>
          <w:rFonts w:hint="eastAsia" w:eastAsia="宋体"/>
        </w:rPr>
        <w:pPrChange w:id="902" w:author="柠栀" w:date="2025-05-07T11:27:55Z">
          <w:pPr>
            <w:pStyle w:val="4"/>
            <w:numPr>
              <w:ilvl w:val="2"/>
              <w:numId w:val="0"/>
            </w:numPr>
            <w:ind w:left="709" w:leftChars="0" w:hanging="709" w:firstLineChars="0"/>
          </w:pPr>
        </w:pPrChange>
      </w:pPr>
      <w:del w:id="904" w:author="柠栀" w:date="2025-05-07T11:19:36Z">
        <w:bookmarkStart w:id="201" w:name="_Toc149736790"/>
        <w:r>
          <w:rPr>
            <w:rFonts w:hint="eastAsia" w:ascii="宋体" w:hAnsi="宋体" w:cs="宋体"/>
            <w:b/>
            <w:bCs/>
            <w:kern w:val="2"/>
            <w:sz w:val="32"/>
            <w:szCs w:val="32"/>
            <w:lang w:val="en-US" w:eastAsia="zh-CN" w:bidi="ar-SA"/>
          </w:rPr>
          <w:delText>7</w:delText>
        </w:r>
      </w:del>
      <w:del w:id="905" w:author="柠栀" w:date="2025-05-07T11:19:36Z">
        <w:r>
          <w:rPr>
            <w:rFonts w:hint="default" w:ascii="宋体" w:hAnsi="宋体" w:eastAsia="宋体" w:cs="宋体"/>
            <w:b/>
            <w:bCs/>
            <w:kern w:val="2"/>
            <w:sz w:val="32"/>
            <w:szCs w:val="32"/>
            <w:lang w:val="en-US" w:eastAsia="zh-CN" w:bidi="ar-SA"/>
          </w:rPr>
          <w:delText>.</w:delText>
        </w:r>
      </w:del>
      <w:del w:id="906" w:author="柠栀" w:date="2025-05-07T11:19:36Z">
        <w:r>
          <w:rPr>
            <w:rFonts w:hint="eastAsia" w:ascii="宋体" w:hAnsi="宋体" w:cs="宋体"/>
            <w:b/>
            <w:bCs/>
            <w:kern w:val="2"/>
            <w:sz w:val="32"/>
            <w:szCs w:val="32"/>
            <w:lang w:val="en-US" w:eastAsia="zh-CN" w:bidi="ar-SA"/>
          </w:rPr>
          <w:delText>2</w:delText>
        </w:r>
      </w:del>
      <w:del w:id="907" w:author="柠栀" w:date="2025-05-07T11:19:36Z">
        <w:r>
          <w:rPr>
            <w:rFonts w:hint="default" w:ascii="宋体" w:hAnsi="宋体" w:eastAsia="宋体" w:cs="宋体"/>
            <w:b/>
            <w:bCs/>
            <w:kern w:val="2"/>
            <w:sz w:val="32"/>
            <w:szCs w:val="32"/>
            <w:lang w:val="en-US" w:eastAsia="zh-CN" w:bidi="ar-SA"/>
          </w:rPr>
          <w:delText>.4</w:delText>
        </w:r>
      </w:del>
      <w:del w:id="908" w:author="柠栀" w:date="2025-05-07T11:19:36Z">
        <w:r>
          <w:rPr>
            <w:rFonts w:hint="eastAsia" w:eastAsia="宋体"/>
          </w:rPr>
          <w:delText>可用性要求</w:delText>
        </w:r>
        <w:bookmarkEnd w:id="201"/>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6BFD4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del w:id="909" w:author="柠栀" w:date="2025-05-07T11:19:36Z"/>
        </w:trPr>
        <w:tc>
          <w:tcPr>
            <w:tcW w:w="1384" w:type="dxa"/>
          </w:tcPr>
          <w:p w14:paraId="5052F6DB">
            <w:pPr>
              <w:spacing w:line="360" w:lineRule="auto"/>
              <w:jc w:val="center"/>
              <w:rPr>
                <w:del w:id="910" w:author="柠栀" w:date="2025-05-07T11:19:36Z"/>
                <w:rFonts w:ascii="楷体" w:hAnsi="楷体" w:eastAsia="楷体" w:cs="楷体"/>
              </w:rPr>
            </w:pPr>
            <w:del w:id="911" w:author="柠栀" w:date="2025-05-07T11:19:36Z">
              <w:r>
                <w:rPr>
                  <w:rFonts w:hint="eastAsia" w:ascii="楷体" w:hAnsi="楷体" w:eastAsia="楷体" w:cs="楷体"/>
                </w:rPr>
                <w:delText>编号</w:delText>
              </w:r>
            </w:del>
          </w:p>
        </w:tc>
        <w:tc>
          <w:tcPr>
            <w:tcW w:w="7503" w:type="dxa"/>
          </w:tcPr>
          <w:p w14:paraId="7100CEBD">
            <w:pPr>
              <w:spacing w:line="360" w:lineRule="auto"/>
              <w:jc w:val="center"/>
              <w:rPr>
                <w:del w:id="912" w:author="柠栀" w:date="2025-05-07T11:19:36Z"/>
                <w:rFonts w:ascii="楷体" w:hAnsi="楷体" w:eastAsia="楷体" w:cs="楷体"/>
              </w:rPr>
            </w:pPr>
            <w:del w:id="913" w:author="柠栀" w:date="2025-05-07T11:19:36Z">
              <w:r>
                <w:rPr>
                  <w:rFonts w:hint="eastAsia" w:ascii="楷体" w:hAnsi="楷体" w:eastAsia="楷体" w:cs="楷体"/>
                </w:rPr>
                <w:delText>描述</w:delText>
              </w:r>
            </w:del>
          </w:p>
        </w:tc>
      </w:tr>
      <w:tr w14:paraId="10EEF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914" w:author="柠栀" w:date="2025-05-07T11:19:36Z"/>
        </w:trPr>
        <w:tc>
          <w:tcPr>
            <w:tcW w:w="1384" w:type="dxa"/>
          </w:tcPr>
          <w:p w14:paraId="2F853BD2">
            <w:pPr>
              <w:spacing w:line="360" w:lineRule="auto"/>
              <w:jc w:val="center"/>
              <w:rPr>
                <w:del w:id="915" w:author="柠栀" w:date="2025-05-07T11:19:36Z"/>
                <w:rFonts w:ascii="楷体" w:hAnsi="楷体" w:eastAsia="楷体" w:cs="楷体"/>
              </w:rPr>
            </w:pPr>
            <w:del w:id="916" w:author="柠栀" w:date="2025-05-07T11:19:36Z">
              <w:r>
                <w:rPr>
                  <w:rFonts w:hint="eastAsia" w:ascii="楷体" w:hAnsi="楷体" w:eastAsia="楷体" w:cs="楷体"/>
                  <w:lang w:val="en-US" w:eastAsia="zh-CN"/>
                </w:rPr>
                <w:delText>AVL</w:delText>
              </w:r>
            </w:del>
            <w:del w:id="917" w:author="柠栀" w:date="2025-05-07T11:19:36Z">
              <w:r>
                <w:rPr>
                  <w:rFonts w:hint="eastAsia" w:ascii="楷体" w:hAnsi="楷体" w:eastAsia="楷体" w:cs="楷体"/>
                </w:rPr>
                <w:delText>-1</w:delText>
              </w:r>
            </w:del>
          </w:p>
        </w:tc>
        <w:tc>
          <w:tcPr>
            <w:tcW w:w="7503" w:type="dxa"/>
          </w:tcPr>
          <w:p w14:paraId="49563266">
            <w:pPr>
              <w:spacing w:line="360" w:lineRule="auto"/>
              <w:rPr>
                <w:del w:id="918" w:author="柠栀" w:date="2025-05-07T11:19:36Z"/>
                <w:rFonts w:hint="default" w:ascii="楷体" w:hAnsi="楷体" w:eastAsia="楷体" w:cs="楷体"/>
                <w:lang w:val="en-US" w:eastAsia="zh-CN"/>
              </w:rPr>
            </w:pPr>
            <w:del w:id="919" w:author="柠栀" w:date="2025-05-07T11:19:36Z">
              <w:r>
                <w:rPr>
                  <w:rFonts w:hint="default" w:ascii="楷体" w:hAnsi="楷体" w:eastAsia="楷体" w:cs="楷体"/>
                  <w:lang w:val="en-US" w:eastAsia="zh-CN"/>
                </w:rPr>
                <w:delText>系统应具有快速响应的特性，</w:delText>
              </w:r>
            </w:del>
            <w:del w:id="920" w:author="柠栀" w:date="2025-05-07T11:19:36Z">
              <w:r>
                <w:rPr>
                  <w:rFonts w:hint="eastAsia" w:ascii="楷体" w:hAnsi="楷体" w:eastAsia="楷体" w:cs="楷体"/>
                  <w:lang w:val="en-US" w:eastAsia="zh-CN"/>
                </w:rPr>
                <w:delText>使用过程不卡顿，帮助教师用户更好地管理和优化教学资源和内容</w:delText>
              </w:r>
            </w:del>
          </w:p>
        </w:tc>
      </w:tr>
    </w:tbl>
    <w:p w14:paraId="389A4EE4">
      <w:pPr>
        <w:rPr>
          <w:del w:id="921" w:author="柠栀" w:date="2025-05-07T11:19:36Z"/>
        </w:rPr>
      </w:pPr>
    </w:p>
    <w:p w14:paraId="63B2C6B0">
      <w:pPr>
        <w:rPr>
          <w:del w:id="922" w:author="柠栀" w:date="2025-05-07T11:19:36Z"/>
          <w:szCs w:val="28"/>
        </w:rPr>
      </w:pPr>
    </w:p>
    <w:p w14:paraId="4F2EFD5F">
      <w:pPr>
        <w:pStyle w:val="4"/>
        <w:numPr>
          <w:ilvl w:val="2"/>
          <w:numId w:val="0"/>
        </w:numPr>
        <w:ind w:left="709" w:leftChars="0" w:hanging="709" w:firstLineChars="0"/>
        <w:outlineLvl w:val="9"/>
        <w:rPr>
          <w:del w:id="924" w:author="柠栀" w:date="2025-05-07T11:19:36Z"/>
          <w:rFonts w:hint="eastAsia" w:eastAsia="宋体"/>
        </w:rPr>
        <w:pPrChange w:id="923" w:author="柠栀" w:date="2025-05-07T11:27:55Z">
          <w:pPr>
            <w:pStyle w:val="4"/>
            <w:numPr>
              <w:ilvl w:val="2"/>
              <w:numId w:val="0"/>
            </w:numPr>
            <w:ind w:left="709" w:leftChars="0" w:hanging="709" w:firstLineChars="0"/>
          </w:pPr>
        </w:pPrChange>
      </w:pPr>
      <w:del w:id="925" w:author="柠栀" w:date="2025-05-07T11:19:36Z">
        <w:bookmarkStart w:id="202" w:name="_Toc1922878893"/>
        <w:r>
          <w:rPr>
            <w:rFonts w:hint="eastAsia" w:ascii="宋体" w:hAnsi="宋体" w:cs="宋体"/>
            <w:b/>
            <w:bCs/>
            <w:kern w:val="2"/>
            <w:sz w:val="32"/>
            <w:szCs w:val="32"/>
            <w:lang w:val="en-US" w:eastAsia="zh-CN" w:bidi="ar-SA"/>
          </w:rPr>
          <w:delText>7</w:delText>
        </w:r>
      </w:del>
      <w:del w:id="926" w:author="柠栀" w:date="2025-05-07T11:19:36Z">
        <w:r>
          <w:rPr>
            <w:rFonts w:hint="default" w:ascii="宋体" w:hAnsi="宋体" w:eastAsia="宋体" w:cs="宋体"/>
            <w:b/>
            <w:bCs/>
            <w:kern w:val="2"/>
            <w:sz w:val="32"/>
            <w:szCs w:val="32"/>
            <w:lang w:val="en-US" w:eastAsia="zh-CN" w:bidi="ar-SA"/>
          </w:rPr>
          <w:delText>.</w:delText>
        </w:r>
      </w:del>
      <w:del w:id="927" w:author="柠栀" w:date="2025-05-07T11:19:36Z">
        <w:r>
          <w:rPr>
            <w:rFonts w:hint="eastAsia" w:ascii="宋体" w:hAnsi="宋体" w:cs="宋体"/>
            <w:b/>
            <w:bCs/>
            <w:kern w:val="2"/>
            <w:sz w:val="32"/>
            <w:szCs w:val="32"/>
            <w:lang w:val="en-US" w:eastAsia="zh-CN" w:bidi="ar-SA"/>
          </w:rPr>
          <w:delText>2</w:delText>
        </w:r>
      </w:del>
      <w:del w:id="928" w:author="柠栀" w:date="2025-05-07T11:19:36Z">
        <w:r>
          <w:rPr>
            <w:rFonts w:hint="default" w:ascii="宋体" w:hAnsi="宋体" w:eastAsia="宋体" w:cs="宋体"/>
            <w:b/>
            <w:bCs/>
            <w:kern w:val="2"/>
            <w:sz w:val="32"/>
            <w:szCs w:val="32"/>
            <w:lang w:val="en-US" w:eastAsia="zh-CN" w:bidi="ar-SA"/>
          </w:rPr>
          <w:delText>.5</w:delText>
        </w:r>
      </w:del>
      <w:del w:id="929" w:author="柠栀" w:date="2025-05-07T11:19:36Z">
        <w:r>
          <w:rPr>
            <w:rFonts w:hint="eastAsia" w:eastAsia="宋体"/>
          </w:rPr>
          <w:delText>健壮性要求</w:delText>
        </w:r>
        <w:bookmarkEnd w:id="202"/>
      </w:del>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37B69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930" w:author="柠栀" w:date="2025-05-07T11:19:36Z"/>
        </w:trPr>
        <w:tc>
          <w:tcPr>
            <w:tcW w:w="1384" w:type="dxa"/>
            <w:tcBorders>
              <w:tl2br w:val="nil"/>
              <w:tr2bl w:val="nil"/>
            </w:tcBorders>
          </w:tcPr>
          <w:p w14:paraId="719CE5BB">
            <w:pPr>
              <w:spacing w:line="360" w:lineRule="auto"/>
              <w:jc w:val="center"/>
              <w:rPr>
                <w:del w:id="931" w:author="柠栀" w:date="2025-05-07T11:19:36Z"/>
                <w:rFonts w:ascii="楷体" w:hAnsi="楷体" w:eastAsia="楷体" w:cs="楷体"/>
              </w:rPr>
            </w:pPr>
            <w:del w:id="932" w:author="柠栀" w:date="2025-05-07T11:19:36Z">
              <w:r>
                <w:rPr>
                  <w:rFonts w:hint="eastAsia" w:ascii="楷体" w:hAnsi="楷体" w:eastAsia="楷体" w:cs="楷体"/>
                </w:rPr>
                <w:delText>编号</w:delText>
              </w:r>
            </w:del>
          </w:p>
        </w:tc>
        <w:tc>
          <w:tcPr>
            <w:tcW w:w="7491" w:type="dxa"/>
            <w:tcBorders>
              <w:tl2br w:val="nil"/>
              <w:tr2bl w:val="nil"/>
            </w:tcBorders>
          </w:tcPr>
          <w:p w14:paraId="42C34DF8">
            <w:pPr>
              <w:spacing w:line="360" w:lineRule="auto"/>
              <w:jc w:val="center"/>
              <w:rPr>
                <w:del w:id="933" w:author="柠栀" w:date="2025-05-07T11:19:36Z"/>
                <w:rFonts w:ascii="楷体" w:hAnsi="楷体" w:eastAsia="楷体" w:cs="楷体"/>
              </w:rPr>
            </w:pPr>
            <w:del w:id="934" w:author="柠栀" w:date="2025-05-07T11:19:36Z">
              <w:r>
                <w:rPr>
                  <w:rFonts w:hint="eastAsia" w:ascii="楷体" w:hAnsi="楷体" w:eastAsia="楷体" w:cs="楷体"/>
                </w:rPr>
                <w:delText>描述</w:delText>
              </w:r>
            </w:del>
          </w:p>
        </w:tc>
      </w:tr>
      <w:tr w14:paraId="75BBF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935" w:author="柠栀" w:date="2025-05-07T11:19:36Z"/>
        </w:trPr>
        <w:tc>
          <w:tcPr>
            <w:tcW w:w="1384" w:type="dxa"/>
            <w:tcBorders>
              <w:tl2br w:val="nil"/>
              <w:tr2bl w:val="nil"/>
            </w:tcBorders>
          </w:tcPr>
          <w:p w14:paraId="27D5336F">
            <w:pPr>
              <w:spacing w:line="360" w:lineRule="auto"/>
              <w:jc w:val="center"/>
              <w:rPr>
                <w:del w:id="936" w:author="柠栀" w:date="2025-05-07T11:19:36Z"/>
                <w:rFonts w:ascii="楷体" w:hAnsi="楷体" w:eastAsia="楷体" w:cs="楷体"/>
              </w:rPr>
            </w:pPr>
            <w:del w:id="937" w:author="柠栀" w:date="2025-05-07T11:19:36Z">
              <w:r>
                <w:rPr>
                  <w:rFonts w:hint="eastAsia" w:ascii="楷体" w:hAnsi="楷体" w:eastAsia="楷体" w:cs="楷体"/>
                </w:rPr>
                <w:delText>ROB-1</w:delText>
              </w:r>
            </w:del>
          </w:p>
        </w:tc>
        <w:tc>
          <w:tcPr>
            <w:tcW w:w="7491" w:type="dxa"/>
            <w:tcBorders>
              <w:tl2br w:val="nil"/>
              <w:tr2bl w:val="nil"/>
            </w:tcBorders>
          </w:tcPr>
          <w:p w14:paraId="1EE80076">
            <w:pPr>
              <w:spacing w:line="360" w:lineRule="auto"/>
              <w:rPr>
                <w:del w:id="938" w:author="柠栀" w:date="2025-05-07T11:19:36Z"/>
                <w:rFonts w:ascii="楷体" w:hAnsi="楷体" w:eastAsia="楷体" w:cs="楷体"/>
              </w:rPr>
            </w:pPr>
            <w:del w:id="939" w:author="柠栀" w:date="2025-05-07T11:19:36Z">
              <w:r>
                <w:rPr>
                  <w:rFonts w:ascii="楷体" w:hAnsi="楷体" w:eastAsia="楷体" w:cs="楷体"/>
                </w:rPr>
                <w:delText>考虑不同的教学和用户需求，确保在保障授课质量的前提下可以普及推广</w:delText>
              </w:r>
            </w:del>
          </w:p>
        </w:tc>
      </w:tr>
    </w:tbl>
    <w:p w14:paraId="507F2475">
      <w:pPr>
        <w:rPr>
          <w:del w:id="940" w:author="柠栀" w:date="2025-05-07T11:19:36Z"/>
        </w:rPr>
      </w:pPr>
    </w:p>
    <w:p w14:paraId="5B2A861D">
      <w:pPr>
        <w:rPr>
          <w:del w:id="941" w:author="柠栀" w:date="2025-05-07T11:19:36Z"/>
          <w:lang w:eastAsia="zh-Hans"/>
        </w:rPr>
      </w:pPr>
    </w:p>
    <w:p w14:paraId="52AED532">
      <w:pPr>
        <w:pStyle w:val="3"/>
        <w:numPr>
          <w:ilvl w:val="1"/>
          <w:numId w:val="0"/>
        </w:numPr>
        <w:ind w:left="567" w:leftChars="0" w:hanging="567" w:firstLineChars="0"/>
        <w:outlineLvl w:val="9"/>
        <w:rPr>
          <w:del w:id="943" w:author="柠栀" w:date="2025-05-07T11:19:36Z"/>
          <w:rFonts w:hint="default" w:ascii="宋体" w:hAnsi="宋体" w:cs="宋体"/>
          <w:lang w:eastAsia="zh-Hans"/>
        </w:rPr>
        <w:pPrChange w:id="942" w:author="柠栀" w:date="2025-05-07T11:27:55Z">
          <w:pPr>
            <w:pStyle w:val="3"/>
            <w:numPr>
              <w:ilvl w:val="1"/>
              <w:numId w:val="0"/>
            </w:numPr>
            <w:ind w:left="567" w:leftChars="0" w:hanging="567" w:firstLineChars="0"/>
          </w:pPr>
        </w:pPrChange>
      </w:pPr>
      <w:del w:id="944" w:author="柠栀" w:date="2025-05-07T11:19:36Z">
        <w:bookmarkStart w:id="203" w:name="_Toc1481836173"/>
        <w:bookmarkStart w:id="204" w:name="_Toc670225610"/>
        <w:bookmarkStart w:id="205" w:name="_Toc344150948"/>
        <w:bookmarkStart w:id="206" w:name="_Toc105432190"/>
        <w:bookmarkStart w:id="207" w:name="_Toc986933003"/>
        <w:r>
          <w:rPr>
            <w:rFonts w:hint="eastAsia" w:ascii="宋体" w:hAnsi="宋体" w:cs="宋体"/>
            <w:b/>
            <w:bCs/>
            <w:kern w:val="2"/>
            <w:sz w:val="32"/>
            <w:szCs w:val="32"/>
            <w:lang w:val="en-US" w:eastAsia="zh-CN" w:bidi="ar-SA"/>
          </w:rPr>
          <w:delText>7</w:delText>
        </w:r>
      </w:del>
      <w:del w:id="945" w:author="柠栀" w:date="2025-05-07T11:19:36Z">
        <w:r>
          <w:rPr>
            <w:rFonts w:hint="default" w:ascii="宋体" w:hAnsi="宋体" w:eastAsia="宋体" w:cs="宋体"/>
            <w:b/>
            <w:bCs/>
            <w:kern w:val="2"/>
            <w:sz w:val="32"/>
            <w:szCs w:val="32"/>
            <w:lang w:val="en-US" w:eastAsia="zh-Hans" w:bidi="ar-SA"/>
          </w:rPr>
          <w:delText>.3</w:delText>
        </w:r>
      </w:del>
      <w:del w:id="946" w:author="柠栀" w:date="2025-05-07T11:19:36Z">
        <w:r>
          <w:rPr>
            <w:rFonts w:ascii="宋体" w:hAnsi="宋体" w:cs="宋体"/>
            <w:lang w:eastAsia="zh-Hans"/>
          </w:rPr>
          <w:delText>管理员</w:delText>
        </w:r>
      </w:del>
      <w:del w:id="947" w:author="柠栀" w:date="2025-05-07T11:19:36Z">
        <w:r>
          <w:rPr>
            <w:rFonts w:hint="eastAsia" w:ascii="宋体" w:hAnsi="宋体" w:cs="宋体"/>
            <w:lang w:val="en-US" w:eastAsia="zh-CN"/>
          </w:rPr>
          <w:delText>用户</w:delText>
        </w:r>
      </w:del>
      <w:del w:id="948" w:author="柠栀" w:date="2025-05-07T11:19:36Z">
        <w:r>
          <w:rPr>
            <w:rFonts w:ascii="宋体" w:hAnsi="宋体" w:cs="宋体"/>
            <w:lang w:eastAsia="zh-Hans"/>
          </w:rPr>
          <w:delText>需求</w:delText>
        </w:r>
        <w:bookmarkEnd w:id="203"/>
        <w:bookmarkEnd w:id="204"/>
        <w:bookmarkEnd w:id="205"/>
        <w:bookmarkEnd w:id="206"/>
        <w:bookmarkEnd w:id="207"/>
      </w:del>
    </w:p>
    <w:p w14:paraId="4B8AD3E5">
      <w:pPr>
        <w:pStyle w:val="4"/>
        <w:numPr>
          <w:ilvl w:val="2"/>
          <w:numId w:val="0"/>
        </w:numPr>
        <w:ind w:left="709" w:leftChars="0" w:hanging="709" w:firstLineChars="0"/>
        <w:outlineLvl w:val="9"/>
        <w:rPr>
          <w:del w:id="950" w:author="柠栀" w:date="2025-05-07T11:19:36Z"/>
          <w:rFonts w:hint="eastAsia" w:eastAsia="宋体"/>
        </w:rPr>
        <w:pPrChange w:id="949" w:author="柠栀" w:date="2025-05-07T11:27:55Z">
          <w:pPr>
            <w:pStyle w:val="4"/>
            <w:numPr>
              <w:ilvl w:val="2"/>
              <w:numId w:val="0"/>
            </w:numPr>
            <w:ind w:left="709" w:leftChars="0" w:hanging="709" w:firstLineChars="0"/>
          </w:pPr>
        </w:pPrChange>
      </w:pPr>
      <w:del w:id="951" w:author="柠栀" w:date="2025-05-07T11:19:36Z">
        <w:bookmarkStart w:id="208" w:name="_Toc971521665"/>
        <w:bookmarkStart w:id="209" w:name="_Toc235938950"/>
        <w:bookmarkStart w:id="210" w:name="_Toc235851541"/>
        <w:bookmarkStart w:id="211" w:name="_Toc102564207"/>
        <w:r>
          <w:rPr>
            <w:rFonts w:hint="eastAsia" w:ascii="宋体" w:hAnsi="宋体" w:cs="宋体"/>
            <w:b/>
            <w:bCs/>
            <w:kern w:val="2"/>
            <w:sz w:val="32"/>
            <w:szCs w:val="32"/>
            <w:lang w:val="en-US" w:eastAsia="zh-CN" w:bidi="ar-SA"/>
          </w:rPr>
          <w:delText>7</w:delText>
        </w:r>
      </w:del>
      <w:del w:id="952" w:author="柠栀" w:date="2025-05-07T11:19:36Z">
        <w:r>
          <w:rPr>
            <w:rFonts w:hint="default" w:ascii="宋体" w:hAnsi="宋体" w:eastAsia="宋体" w:cs="宋体"/>
            <w:b/>
            <w:bCs/>
            <w:kern w:val="2"/>
            <w:sz w:val="32"/>
            <w:szCs w:val="32"/>
            <w:lang w:val="en-US" w:eastAsia="zh-CN" w:bidi="ar-SA"/>
          </w:rPr>
          <w:delText>.</w:delText>
        </w:r>
      </w:del>
      <w:del w:id="953" w:author="柠栀" w:date="2025-05-07T11:19:36Z">
        <w:r>
          <w:rPr>
            <w:rFonts w:hint="eastAsia" w:ascii="宋体" w:hAnsi="宋体" w:cs="宋体"/>
            <w:b/>
            <w:bCs/>
            <w:kern w:val="2"/>
            <w:sz w:val="32"/>
            <w:szCs w:val="32"/>
            <w:lang w:val="en-US" w:eastAsia="zh-CN" w:bidi="ar-SA"/>
          </w:rPr>
          <w:delText>3</w:delText>
        </w:r>
      </w:del>
      <w:del w:id="954" w:author="柠栀" w:date="2025-05-07T11:19:36Z">
        <w:r>
          <w:rPr>
            <w:rFonts w:hint="default" w:ascii="宋体" w:hAnsi="宋体" w:eastAsia="宋体" w:cs="宋体"/>
            <w:b/>
            <w:bCs/>
            <w:kern w:val="2"/>
            <w:sz w:val="32"/>
            <w:szCs w:val="32"/>
            <w:lang w:val="en-US" w:eastAsia="zh-CN" w:bidi="ar-SA"/>
          </w:rPr>
          <w:delText>.1</w:delText>
        </w:r>
      </w:del>
      <w:del w:id="955" w:author="柠栀" w:date="2025-05-07T11:19:36Z">
        <w:r>
          <w:rPr>
            <w:rFonts w:hint="eastAsia" w:eastAsia="宋体"/>
          </w:rPr>
          <w:delText>易用性要求</w:delText>
        </w:r>
        <w:bookmarkEnd w:id="208"/>
      </w:del>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0DD25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956" w:author="柠栀" w:date="2025-05-07T11:19:36Z"/>
        </w:trPr>
        <w:tc>
          <w:tcPr>
            <w:tcW w:w="1384" w:type="dxa"/>
          </w:tcPr>
          <w:p w14:paraId="4CFDFD6E">
            <w:pPr>
              <w:spacing w:line="360" w:lineRule="auto"/>
              <w:jc w:val="center"/>
              <w:rPr>
                <w:del w:id="957" w:author="柠栀" w:date="2025-05-07T11:19:36Z"/>
                <w:rFonts w:ascii="楷体" w:hAnsi="楷体" w:eastAsia="楷体" w:cs="楷体"/>
              </w:rPr>
            </w:pPr>
            <w:del w:id="958" w:author="柠栀" w:date="2025-05-07T11:19:36Z">
              <w:r>
                <w:rPr>
                  <w:rFonts w:hint="eastAsia" w:ascii="楷体" w:hAnsi="楷体" w:eastAsia="楷体" w:cs="楷体"/>
                </w:rPr>
                <w:delText>编号</w:delText>
              </w:r>
            </w:del>
          </w:p>
        </w:tc>
        <w:tc>
          <w:tcPr>
            <w:tcW w:w="7479" w:type="dxa"/>
          </w:tcPr>
          <w:p w14:paraId="6C5B44A9">
            <w:pPr>
              <w:spacing w:line="360" w:lineRule="auto"/>
              <w:jc w:val="center"/>
              <w:rPr>
                <w:del w:id="959" w:author="柠栀" w:date="2025-05-07T11:19:36Z"/>
                <w:rFonts w:ascii="楷体" w:hAnsi="楷体" w:eastAsia="楷体" w:cs="楷体"/>
              </w:rPr>
            </w:pPr>
            <w:del w:id="960" w:author="柠栀" w:date="2025-05-07T11:19:36Z">
              <w:r>
                <w:rPr>
                  <w:rFonts w:hint="eastAsia" w:ascii="楷体" w:hAnsi="楷体" w:eastAsia="楷体" w:cs="楷体"/>
                </w:rPr>
                <w:delText>描述</w:delText>
              </w:r>
            </w:del>
          </w:p>
        </w:tc>
      </w:tr>
      <w:tr w14:paraId="237FE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961" w:author="柠栀" w:date="2025-05-07T11:19:36Z"/>
        </w:trPr>
        <w:tc>
          <w:tcPr>
            <w:tcW w:w="1384" w:type="dxa"/>
          </w:tcPr>
          <w:p w14:paraId="261ADD72">
            <w:pPr>
              <w:spacing w:line="360" w:lineRule="auto"/>
              <w:jc w:val="center"/>
              <w:rPr>
                <w:del w:id="962" w:author="柠栀" w:date="2025-05-07T11:19:36Z"/>
                <w:rFonts w:ascii="楷体" w:hAnsi="楷体" w:eastAsia="楷体" w:cs="楷体"/>
              </w:rPr>
            </w:pPr>
            <w:del w:id="963" w:author="柠栀" w:date="2025-05-07T11:19:36Z">
              <w:r>
                <w:rPr>
                  <w:rFonts w:hint="eastAsia" w:ascii="楷体" w:hAnsi="楷体" w:eastAsia="楷体" w:cs="楷体"/>
                </w:rPr>
                <w:delText>USE-1</w:delText>
              </w:r>
            </w:del>
          </w:p>
        </w:tc>
        <w:tc>
          <w:tcPr>
            <w:tcW w:w="7479" w:type="dxa"/>
          </w:tcPr>
          <w:p w14:paraId="18779E81">
            <w:pPr>
              <w:spacing w:line="360" w:lineRule="auto"/>
              <w:rPr>
                <w:del w:id="964" w:author="柠栀" w:date="2025-05-07T11:19:36Z"/>
                <w:rFonts w:hint="default" w:ascii="楷体" w:hAnsi="楷体" w:eastAsia="楷体" w:cs="楷体"/>
                <w:lang w:val="en-US"/>
              </w:rPr>
            </w:pPr>
            <w:del w:id="965" w:author="柠栀" w:date="2025-05-07T11:19:36Z">
              <w:r>
                <w:rPr>
                  <w:rFonts w:hint="eastAsia" w:ascii="楷体" w:hAnsi="楷体" w:eastAsia="楷体" w:cs="楷体"/>
                  <w:lang w:val="en-US" w:eastAsia="zh-CN"/>
                </w:rPr>
                <w:delText>界面清新简洁，操作感良好，符合用户正常使用逻辑</w:delText>
              </w:r>
            </w:del>
          </w:p>
        </w:tc>
      </w:tr>
      <w:tr w14:paraId="3299F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966" w:author="柠栀" w:date="2025-05-07T11:19:36Z"/>
        </w:trPr>
        <w:tc>
          <w:tcPr>
            <w:tcW w:w="1384" w:type="dxa"/>
          </w:tcPr>
          <w:p w14:paraId="0B39D3AF">
            <w:pPr>
              <w:spacing w:line="360" w:lineRule="auto"/>
              <w:jc w:val="center"/>
              <w:rPr>
                <w:del w:id="967" w:author="柠栀" w:date="2025-05-07T11:19:36Z"/>
                <w:rFonts w:hint="eastAsia" w:ascii="楷体" w:hAnsi="楷体" w:eastAsia="楷体" w:cs="楷体"/>
                <w:lang w:val="en-US" w:eastAsia="zh-CN"/>
              </w:rPr>
            </w:pPr>
            <w:del w:id="968" w:author="柠栀" w:date="2025-05-07T11:19:36Z">
              <w:r>
                <w:rPr>
                  <w:rFonts w:hint="eastAsia" w:ascii="楷体" w:hAnsi="楷体" w:eastAsia="楷体" w:cs="楷体"/>
                </w:rPr>
                <w:delText>USE-</w:delText>
              </w:r>
            </w:del>
            <w:del w:id="969" w:author="柠栀" w:date="2025-05-07T11:19:36Z">
              <w:r>
                <w:rPr>
                  <w:rFonts w:hint="eastAsia" w:ascii="楷体" w:hAnsi="楷体" w:eastAsia="楷体" w:cs="楷体"/>
                  <w:lang w:val="en-US" w:eastAsia="zh-CN"/>
                </w:rPr>
                <w:delText>2</w:delText>
              </w:r>
            </w:del>
          </w:p>
        </w:tc>
        <w:tc>
          <w:tcPr>
            <w:tcW w:w="7479" w:type="dxa"/>
          </w:tcPr>
          <w:p w14:paraId="03D713ED">
            <w:pPr>
              <w:spacing w:line="360" w:lineRule="auto"/>
              <w:rPr>
                <w:del w:id="970" w:author="柠栀" w:date="2025-05-07T11:19:36Z"/>
                <w:rFonts w:hint="eastAsia" w:ascii="楷体" w:hAnsi="楷体" w:eastAsia="楷体" w:cs="楷体"/>
                <w:lang w:val="en-US" w:eastAsia="zh-CN"/>
              </w:rPr>
            </w:pPr>
            <w:del w:id="971" w:author="柠栀" w:date="2025-05-07T11:19:36Z">
              <w:r>
                <w:rPr>
                  <w:rFonts w:hint="eastAsia" w:ascii="楷体" w:hAnsi="楷体" w:eastAsia="楷体" w:cs="楷体"/>
                  <w:lang w:val="en-US" w:eastAsia="zh-CN"/>
                </w:rPr>
                <w:delText>提供一致性的界面和标准化的命名规则，让管理员用户能够快速理解机制和体系</w:delText>
              </w:r>
            </w:del>
          </w:p>
        </w:tc>
      </w:tr>
    </w:tbl>
    <w:p w14:paraId="17EB6F7F">
      <w:pPr>
        <w:rPr>
          <w:del w:id="972" w:author="柠栀" w:date="2025-05-07T11:19:36Z"/>
        </w:rPr>
      </w:pPr>
    </w:p>
    <w:p w14:paraId="5024800A">
      <w:pPr>
        <w:pStyle w:val="4"/>
        <w:numPr>
          <w:ilvl w:val="2"/>
          <w:numId w:val="0"/>
        </w:numPr>
        <w:ind w:left="709" w:leftChars="0" w:hanging="709" w:firstLineChars="0"/>
        <w:outlineLvl w:val="9"/>
        <w:rPr>
          <w:del w:id="974" w:author="柠栀" w:date="2025-05-07T11:19:36Z"/>
          <w:rFonts w:eastAsia="宋体"/>
        </w:rPr>
        <w:pPrChange w:id="973" w:author="柠栀" w:date="2025-05-07T11:27:55Z">
          <w:pPr>
            <w:pStyle w:val="4"/>
            <w:numPr>
              <w:ilvl w:val="2"/>
              <w:numId w:val="0"/>
            </w:numPr>
            <w:ind w:left="709" w:leftChars="0" w:hanging="709" w:firstLineChars="0"/>
          </w:pPr>
        </w:pPrChange>
      </w:pPr>
      <w:del w:id="975" w:author="柠栀" w:date="2025-05-07T11:19:36Z">
        <w:bookmarkStart w:id="212" w:name="_Toc1046455514"/>
        <w:r>
          <w:rPr>
            <w:rFonts w:hint="eastAsia" w:ascii="宋体" w:hAnsi="宋体" w:cs="宋体"/>
            <w:b/>
            <w:bCs/>
            <w:kern w:val="2"/>
            <w:sz w:val="32"/>
            <w:szCs w:val="32"/>
            <w:lang w:val="en-US" w:eastAsia="zh-CN" w:bidi="ar-SA"/>
          </w:rPr>
          <w:delText>7</w:delText>
        </w:r>
      </w:del>
      <w:del w:id="976" w:author="柠栀" w:date="2025-05-07T11:19:36Z">
        <w:r>
          <w:rPr>
            <w:rFonts w:hint="default" w:ascii="宋体" w:hAnsi="宋体" w:eastAsia="宋体" w:cs="宋体"/>
            <w:b/>
            <w:bCs/>
            <w:kern w:val="2"/>
            <w:sz w:val="32"/>
            <w:szCs w:val="32"/>
            <w:lang w:val="en-US" w:eastAsia="zh-CN" w:bidi="ar-SA"/>
          </w:rPr>
          <w:delText>.</w:delText>
        </w:r>
      </w:del>
      <w:del w:id="977" w:author="柠栀" w:date="2025-05-07T11:19:36Z">
        <w:r>
          <w:rPr>
            <w:rFonts w:hint="eastAsia" w:ascii="宋体" w:hAnsi="宋体" w:cs="宋体"/>
            <w:b/>
            <w:bCs/>
            <w:kern w:val="2"/>
            <w:sz w:val="32"/>
            <w:szCs w:val="32"/>
            <w:lang w:val="en-US" w:eastAsia="zh-CN" w:bidi="ar-SA"/>
          </w:rPr>
          <w:delText>3</w:delText>
        </w:r>
      </w:del>
      <w:del w:id="978" w:author="柠栀" w:date="2025-05-07T11:19:36Z">
        <w:r>
          <w:rPr>
            <w:rFonts w:hint="default" w:ascii="宋体" w:hAnsi="宋体" w:eastAsia="宋体" w:cs="宋体"/>
            <w:b/>
            <w:bCs/>
            <w:kern w:val="2"/>
            <w:sz w:val="32"/>
            <w:szCs w:val="32"/>
            <w:lang w:val="en-US" w:eastAsia="zh-CN" w:bidi="ar-SA"/>
          </w:rPr>
          <w:delText>.2</w:delText>
        </w:r>
      </w:del>
      <w:del w:id="979" w:author="柠栀" w:date="2025-05-07T11:19:36Z">
        <w:r>
          <w:rPr>
            <w:rFonts w:hint="eastAsia" w:eastAsia="宋体"/>
          </w:rPr>
          <w:delText>性能要求</w:delText>
        </w:r>
        <w:bookmarkEnd w:id="212"/>
      </w:del>
    </w:p>
    <w:tbl>
      <w:tblPr>
        <w:tblStyle w:val="13"/>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43"/>
      </w:tblGrid>
      <w:tr w14:paraId="20878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980" w:author="柠栀" w:date="2025-05-07T11:19:36Z"/>
        </w:trPr>
        <w:tc>
          <w:tcPr>
            <w:tcW w:w="1384" w:type="dxa"/>
          </w:tcPr>
          <w:p w14:paraId="259EB82E">
            <w:pPr>
              <w:spacing w:line="360" w:lineRule="auto"/>
              <w:jc w:val="center"/>
              <w:rPr>
                <w:del w:id="981" w:author="柠栀" w:date="2025-05-07T11:19:36Z"/>
                <w:rFonts w:ascii="楷体" w:hAnsi="楷体" w:eastAsia="楷体" w:cs="楷体"/>
              </w:rPr>
            </w:pPr>
            <w:del w:id="982" w:author="柠栀" w:date="2025-05-07T11:19:36Z">
              <w:r>
                <w:rPr>
                  <w:rFonts w:hint="eastAsia" w:ascii="楷体" w:hAnsi="楷体" w:eastAsia="楷体" w:cs="楷体"/>
                </w:rPr>
                <w:delText>编号</w:delText>
              </w:r>
            </w:del>
          </w:p>
        </w:tc>
        <w:tc>
          <w:tcPr>
            <w:tcW w:w="7443" w:type="dxa"/>
          </w:tcPr>
          <w:p w14:paraId="70821679">
            <w:pPr>
              <w:spacing w:line="360" w:lineRule="auto"/>
              <w:jc w:val="center"/>
              <w:rPr>
                <w:del w:id="983" w:author="柠栀" w:date="2025-05-07T11:19:36Z"/>
                <w:rFonts w:ascii="楷体" w:hAnsi="楷体" w:eastAsia="楷体" w:cs="楷体"/>
              </w:rPr>
            </w:pPr>
            <w:del w:id="984" w:author="柠栀" w:date="2025-05-07T11:19:36Z">
              <w:r>
                <w:rPr>
                  <w:rFonts w:hint="eastAsia" w:ascii="楷体" w:hAnsi="楷体" w:eastAsia="楷体" w:cs="楷体"/>
                </w:rPr>
                <w:delText>描述</w:delText>
              </w:r>
            </w:del>
          </w:p>
        </w:tc>
      </w:tr>
      <w:tr w14:paraId="10CAF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985" w:author="柠栀" w:date="2025-05-07T11:19:36Z"/>
        </w:trPr>
        <w:tc>
          <w:tcPr>
            <w:tcW w:w="1384" w:type="dxa"/>
          </w:tcPr>
          <w:p w14:paraId="7650671B">
            <w:pPr>
              <w:spacing w:line="360" w:lineRule="auto"/>
              <w:jc w:val="center"/>
              <w:rPr>
                <w:del w:id="986" w:author="柠栀" w:date="2025-05-07T11:19:36Z"/>
                <w:rFonts w:ascii="楷体" w:hAnsi="楷体" w:eastAsia="楷体" w:cs="楷体"/>
              </w:rPr>
            </w:pPr>
            <w:del w:id="987" w:author="柠栀" w:date="2025-05-07T11:19:36Z">
              <w:r>
                <w:rPr>
                  <w:rFonts w:hint="eastAsia" w:ascii="楷体" w:hAnsi="楷体" w:eastAsia="楷体" w:cs="楷体"/>
                </w:rPr>
                <w:delText>PER-1</w:delText>
              </w:r>
            </w:del>
          </w:p>
        </w:tc>
        <w:tc>
          <w:tcPr>
            <w:tcW w:w="7443" w:type="dxa"/>
            <w:tcBorders>
              <w:right w:val="single" w:color="auto" w:sz="4" w:space="0"/>
            </w:tcBorders>
          </w:tcPr>
          <w:p w14:paraId="4E15F1A2">
            <w:pPr>
              <w:spacing w:line="360" w:lineRule="auto"/>
              <w:rPr>
                <w:del w:id="988" w:author="柠栀" w:date="2025-05-07T11:19:36Z"/>
                <w:rFonts w:hint="default" w:ascii="楷体" w:hAnsi="楷体" w:eastAsia="楷体" w:cs="楷体"/>
                <w:lang w:val="en-US" w:eastAsia="zh-CN"/>
              </w:rPr>
            </w:pPr>
            <w:del w:id="989" w:author="柠栀" w:date="2025-05-07T11:19:36Z">
              <w:r>
                <w:rPr>
                  <w:rFonts w:hint="eastAsia" w:ascii="楷体" w:hAnsi="楷体" w:eastAsia="楷体" w:cs="楷体"/>
                </w:rPr>
                <w:delText>系统能容纳总</w:delText>
              </w:r>
            </w:del>
            <w:del w:id="990" w:author="柠栀" w:date="2025-05-07T11:19:36Z">
              <w:r>
                <w:rPr>
                  <w:rFonts w:hint="eastAsia" w:ascii="楷体" w:hAnsi="楷体" w:eastAsia="楷体" w:cs="楷体"/>
                  <w:lang w:val="en-US" w:eastAsia="zh-CN"/>
                </w:rPr>
                <w:delText>1</w:delText>
              </w:r>
            </w:del>
            <w:del w:id="991" w:author="柠栀" w:date="2025-05-07T11:19:36Z">
              <w:r>
                <w:rPr>
                  <w:rFonts w:hint="eastAsia" w:ascii="楷体" w:hAnsi="楷体" w:eastAsia="楷体" w:cs="楷体"/>
                </w:rPr>
                <w:delText>0个用户</w:delText>
              </w:r>
            </w:del>
            <w:del w:id="992" w:author="柠栀" w:date="2025-05-07T11:19:36Z">
              <w:r>
                <w:rPr>
                  <w:rFonts w:hint="eastAsia" w:ascii="楷体" w:hAnsi="楷体" w:eastAsia="楷体" w:cs="楷体"/>
                  <w:lang w:eastAsia="zh-CN"/>
                </w:rPr>
                <w:delText>，</w:delText>
              </w:r>
            </w:del>
            <w:del w:id="993" w:author="柠栀" w:date="2025-05-07T11:19:36Z">
              <w:r>
                <w:rPr>
                  <w:rFonts w:hint="eastAsia" w:ascii="楷体" w:hAnsi="楷体" w:eastAsia="楷体" w:cs="楷体"/>
                </w:rPr>
                <w:delText>在从当地上午9:00至下午10:00的使用高峰时段讲承受</w:delText>
              </w:r>
            </w:del>
            <w:del w:id="994" w:author="柠栀" w:date="2025-05-07T11:19:36Z">
              <w:r>
                <w:rPr>
                  <w:rFonts w:hint="eastAsia" w:ascii="楷体" w:hAnsi="楷体" w:eastAsia="楷体" w:cs="楷体"/>
                  <w:lang w:val="en-US" w:eastAsia="zh-CN"/>
                </w:rPr>
                <w:delText>5</w:delText>
              </w:r>
            </w:del>
            <w:del w:id="995" w:author="柠栀" w:date="2025-05-07T11:19:36Z">
              <w:r>
                <w:rPr>
                  <w:rFonts w:hint="eastAsia" w:ascii="楷体" w:hAnsi="楷体" w:eastAsia="楷体" w:cs="楷体"/>
                </w:rPr>
                <w:delText>个并发用户请求</w:delText>
              </w:r>
            </w:del>
            <w:del w:id="996" w:author="柠栀" w:date="2025-05-07T11:19:36Z">
              <w:r>
                <w:rPr>
                  <w:rFonts w:hint="eastAsia" w:ascii="楷体" w:hAnsi="楷体" w:eastAsia="楷体" w:cs="楷体"/>
                  <w:lang w:eastAsia="zh-CN"/>
                </w:rPr>
                <w:delText>，</w:delText>
              </w:r>
            </w:del>
            <w:del w:id="997" w:author="柠栀" w:date="2025-05-07T11:19:36Z">
              <w:r>
                <w:rPr>
                  <w:rFonts w:hint="eastAsia" w:ascii="楷体" w:hAnsi="楷体" w:eastAsia="楷体" w:cs="楷体"/>
                  <w:lang w:val="en-US" w:eastAsia="zh-CN"/>
                </w:rPr>
                <w:delText>同时相应点击响应小于1秒</w:delText>
              </w:r>
            </w:del>
          </w:p>
        </w:tc>
      </w:tr>
      <w:tr w14:paraId="772C8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998" w:author="柠栀" w:date="2025-05-07T11:19:36Z"/>
        </w:trPr>
        <w:tc>
          <w:tcPr>
            <w:tcW w:w="1384" w:type="dxa"/>
          </w:tcPr>
          <w:p w14:paraId="0E83B80A">
            <w:pPr>
              <w:spacing w:line="360" w:lineRule="auto"/>
              <w:jc w:val="center"/>
              <w:rPr>
                <w:del w:id="999" w:author="柠栀" w:date="2025-05-07T11:19:36Z"/>
                <w:rFonts w:hint="eastAsia" w:ascii="楷体" w:hAnsi="楷体" w:eastAsia="楷体" w:cs="楷体"/>
                <w:lang w:val="en-US" w:eastAsia="zh-CN"/>
              </w:rPr>
            </w:pPr>
            <w:del w:id="1000" w:author="柠栀" w:date="2025-05-07T11:19:36Z">
              <w:r>
                <w:rPr>
                  <w:rFonts w:hint="eastAsia" w:ascii="楷体" w:hAnsi="楷体" w:eastAsia="楷体" w:cs="楷体"/>
                </w:rPr>
                <w:delText>PER-</w:delText>
              </w:r>
            </w:del>
            <w:del w:id="1001" w:author="柠栀" w:date="2025-05-07T11:19:36Z">
              <w:r>
                <w:rPr>
                  <w:rFonts w:hint="eastAsia" w:ascii="楷体" w:hAnsi="楷体" w:eastAsia="楷体" w:cs="楷体"/>
                  <w:lang w:val="en-US" w:eastAsia="zh-CN"/>
                </w:rPr>
                <w:delText>2</w:delText>
              </w:r>
            </w:del>
          </w:p>
        </w:tc>
        <w:tc>
          <w:tcPr>
            <w:tcW w:w="7443" w:type="dxa"/>
            <w:tcBorders>
              <w:right w:val="single" w:color="auto" w:sz="4" w:space="0"/>
            </w:tcBorders>
          </w:tcPr>
          <w:p w14:paraId="00968166">
            <w:pPr>
              <w:spacing w:line="360" w:lineRule="auto"/>
              <w:rPr>
                <w:del w:id="1002" w:author="柠栀" w:date="2025-05-07T11:19:36Z"/>
                <w:rFonts w:hint="eastAsia" w:ascii="楷体" w:hAnsi="楷体" w:eastAsia="楷体" w:cs="楷体"/>
              </w:rPr>
            </w:pPr>
            <w:del w:id="1003" w:author="柠栀" w:date="2025-05-07T11:19:36Z">
              <w:r>
                <w:rPr>
                  <w:rFonts w:hint="eastAsia" w:ascii="楷体" w:hAnsi="楷体" w:eastAsia="楷体" w:cs="楷体"/>
                </w:rPr>
                <w:delText>能够快速处理并更正由技术问题引起的数据错误和内部故障。</w:delText>
              </w:r>
            </w:del>
          </w:p>
        </w:tc>
      </w:tr>
    </w:tbl>
    <w:p w14:paraId="48C7D02D">
      <w:pPr>
        <w:rPr>
          <w:del w:id="1004" w:author="柠栀" w:date="2025-05-07T11:19:36Z"/>
          <w:rFonts w:hint="eastAsia"/>
          <w:szCs w:val="28"/>
        </w:rPr>
      </w:pPr>
    </w:p>
    <w:p w14:paraId="67C2BE6E">
      <w:pPr>
        <w:rPr>
          <w:del w:id="1005" w:author="柠栀" w:date="2025-05-07T11:19:36Z"/>
        </w:rPr>
      </w:pPr>
    </w:p>
    <w:p w14:paraId="769C8DF4">
      <w:pPr>
        <w:pStyle w:val="4"/>
        <w:numPr>
          <w:ilvl w:val="2"/>
          <w:numId w:val="0"/>
        </w:numPr>
        <w:ind w:left="709" w:leftChars="0" w:hanging="709" w:firstLineChars="0"/>
        <w:outlineLvl w:val="9"/>
        <w:rPr>
          <w:del w:id="1007" w:author="柠栀" w:date="2025-05-07T11:19:36Z"/>
          <w:rFonts w:hint="eastAsia" w:eastAsia="宋体"/>
        </w:rPr>
        <w:pPrChange w:id="1006" w:author="柠栀" w:date="2025-05-07T11:27:55Z">
          <w:pPr>
            <w:pStyle w:val="4"/>
            <w:numPr>
              <w:ilvl w:val="2"/>
              <w:numId w:val="0"/>
            </w:numPr>
            <w:ind w:left="709" w:leftChars="0" w:hanging="709" w:firstLineChars="0"/>
          </w:pPr>
        </w:pPrChange>
      </w:pPr>
      <w:del w:id="1008" w:author="柠栀" w:date="2025-05-07T11:19:36Z">
        <w:bookmarkStart w:id="213" w:name="_Toc2034238515"/>
        <w:r>
          <w:rPr>
            <w:rFonts w:hint="eastAsia" w:ascii="宋体" w:hAnsi="宋体" w:cs="宋体"/>
            <w:b/>
            <w:bCs/>
            <w:kern w:val="2"/>
            <w:sz w:val="32"/>
            <w:szCs w:val="32"/>
            <w:lang w:val="en-US" w:eastAsia="zh-CN" w:bidi="ar-SA"/>
          </w:rPr>
          <w:delText>7</w:delText>
        </w:r>
      </w:del>
      <w:del w:id="1009" w:author="柠栀" w:date="2025-05-07T11:19:36Z">
        <w:r>
          <w:rPr>
            <w:rFonts w:hint="default" w:ascii="宋体" w:hAnsi="宋体" w:eastAsia="宋体" w:cs="宋体"/>
            <w:b/>
            <w:bCs/>
            <w:kern w:val="2"/>
            <w:sz w:val="32"/>
            <w:szCs w:val="32"/>
            <w:lang w:val="en-US" w:eastAsia="zh-CN" w:bidi="ar-SA"/>
          </w:rPr>
          <w:delText>.</w:delText>
        </w:r>
      </w:del>
      <w:del w:id="1010" w:author="柠栀" w:date="2025-05-07T11:19:36Z">
        <w:r>
          <w:rPr>
            <w:rFonts w:hint="eastAsia" w:ascii="宋体" w:hAnsi="宋体" w:cs="宋体"/>
            <w:b/>
            <w:bCs/>
            <w:kern w:val="2"/>
            <w:sz w:val="32"/>
            <w:szCs w:val="32"/>
            <w:lang w:val="en-US" w:eastAsia="zh-CN" w:bidi="ar-SA"/>
          </w:rPr>
          <w:delText>3</w:delText>
        </w:r>
      </w:del>
      <w:del w:id="1011" w:author="柠栀" w:date="2025-05-07T11:19:36Z">
        <w:r>
          <w:rPr>
            <w:rFonts w:hint="default" w:ascii="宋体" w:hAnsi="宋体" w:eastAsia="宋体" w:cs="宋体"/>
            <w:b/>
            <w:bCs/>
            <w:kern w:val="2"/>
            <w:sz w:val="32"/>
            <w:szCs w:val="32"/>
            <w:lang w:val="en-US" w:eastAsia="zh-CN" w:bidi="ar-SA"/>
          </w:rPr>
          <w:delText>.3</w:delText>
        </w:r>
      </w:del>
      <w:del w:id="1012" w:author="柠栀" w:date="2025-05-07T11:19:36Z">
        <w:r>
          <w:rPr>
            <w:rFonts w:hint="eastAsia" w:eastAsia="宋体"/>
          </w:rPr>
          <w:delText>防护性要求</w:delText>
        </w:r>
        <w:bookmarkEnd w:id="213"/>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1E2F2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13" w:author="柠栀" w:date="2025-05-07T11:19:36Z"/>
        </w:trPr>
        <w:tc>
          <w:tcPr>
            <w:tcW w:w="1384" w:type="dxa"/>
          </w:tcPr>
          <w:p w14:paraId="4933D8A8">
            <w:pPr>
              <w:spacing w:line="360" w:lineRule="auto"/>
              <w:jc w:val="center"/>
              <w:rPr>
                <w:del w:id="1014" w:author="柠栀" w:date="2025-05-07T11:19:36Z"/>
                <w:rFonts w:ascii="楷体" w:hAnsi="楷体" w:eastAsia="楷体" w:cs="楷体"/>
              </w:rPr>
            </w:pPr>
            <w:del w:id="1015" w:author="柠栀" w:date="2025-05-07T11:19:36Z">
              <w:r>
                <w:rPr>
                  <w:rFonts w:hint="eastAsia" w:ascii="楷体" w:hAnsi="楷体" w:eastAsia="楷体" w:cs="楷体"/>
                </w:rPr>
                <w:delText>编号</w:delText>
              </w:r>
            </w:del>
          </w:p>
        </w:tc>
        <w:tc>
          <w:tcPr>
            <w:tcW w:w="7503" w:type="dxa"/>
          </w:tcPr>
          <w:p w14:paraId="587C671A">
            <w:pPr>
              <w:spacing w:line="360" w:lineRule="auto"/>
              <w:jc w:val="center"/>
              <w:rPr>
                <w:del w:id="1016" w:author="柠栀" w:date="2025-05-07T11:19:36Z"/>
                <w:rFonts w:ascii="楷体" w:hAnsi="楷体" w:eastAsia="楷体" w:cs="楷体"/>
              </w:rPr>
            </w:pPr>
            <w:del w:id="1017" w:author="柠栀" w:date="2025-05-07T11:19:36Z">
              <w:r>
                <w:rPr>
                  <w:rFonts w:hint="eastAsia" w:ascii="楷体" w:hAnsi="楷体" w:eastAsia="楷体" w:cs="楷体"/>
                </w:rPr>
                <w:delText>描述</w:delText>
              </w:r>
            </w:del>
          </w:p>
        </w:tc>
      </w:tr>
      <w:tr w14:paraId="25397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18" w:author="柠栀" w:date="2025-05-07T11:19:36Z"/>
        </w:trPr>
        <w:tc>
          <w:tcPr>
            <w:tcW w:w="1384" w:type="dxa"/>
          </w:tcPr>
          <w:p w14:paraId="61FE28A9">
            <w:pPr>
              <w:spacing w:line="360" w:lineRule="auto"/>
              <w:jc w:val="center"/>
              <w:rPr>
                <w:del w:id="1019" w:author="柠栀" w:date="2025-05-07T11:19:36Z"/>
                <w:rFonts w:ascii="楷体" w:hAnsi="楷体" w:eastAsia="楷体" w:cs="楷体"/>
              </w:rPr>
            </w:pPr>
            <w:del w:id="1020" w:author="柠栀" w:date="2025-05-07T11:19:36Z">
              <w:r>
                <w:rPr>
                  <w:rFonts w:hint="eastAsia" w:ascii="楷体" w:hAnsi="楷体" w:eastAsia="楷体" w:cs="楷体"/>
                  <w:lang w:val="en-US" w:eastAsia="zh-CN"/>
                </w:rPr>
                <w:delText>SEC</w:delText>
              </w:r>
            </w:del>
            <w:del w:id="1021" w:author="柠栀" w:date="2025-05-07T11:19:36Z">
              <w:r>
                <w:rPr>
                  <w:rFonts w:hint="eastAsia" w:ascii="楷体" w:hAnsi="楷体" w:eastAsia="楷体" w:cs="楷体"/>
                </w:rPr>
                <w:delText>-1</w:delText>
              </w:r>
            </w:del>
          </w:p>
        </w:tc>
        <w:tc>
          <w:tcPr>
            <w:tcW w:w="7503" w:type="dxa"/>
          </w:tcPr>
          <w:p w14:paraId="5BEBA663">
            <w:pPr>
              <w:spacing w:line="360" w:lineRule="auto"/>
              <w:rPr>
                <w:del w:id="1022" w:author="柠栀" w:date="2025-05-07T11:19:36Z"/>
                <w:rFonts w:hint="default" w:ascii="楷体" w:hAnsi="楷体" w:eastAsia="楷体" w:cs="楷体"/>
                <w:lang w:val="en-US" w:eastAsia="zh-CN"/>
              </w:rPr>
            </w:pPr>
            <w:del w:id="1023" w:author="柠栀" w:date="2025-05-07T11:19:36Z">
              <w:r>
                <w:rPr>
                  <w:rFonts w:hint="eastAsia" w:ascii="楷体" w:hAnsi="楷体" w:eastAsia="楷体" w:cs="楷体"/>
                  <w:lang w:val="en-US" w:eastAsia="zh-CN"/>
                </w:rPr>
                <w:delText>使用实名制的登录方式，</w:delText>
              </w:r>
            </w:del>
            <w:del w:id="1024" w:author="柠栀" w:date="2025-05-07T11:19:36Z">
              <w:r>
                <w:rPr>
                  <w:rFonts w:hint="eastAsia" w:ascii="楷体" w:hAnsi="楷体" w:eastAsia="楷体" w:cs="楷体"/>
                </w:rPr>
                <w:delText>确保用户登录机器的唯一性，避免重复登录</w:delText>
              </w:r>
            </w:del>
          </w:p>
        </w:tc>
      </w:tr>
      <w:tr w14:paraId="27B03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25" w:author="柠栀" w:date="2025-05-07T11:19:36Z"/>
        </w:trPr>
        <w:tc>
          <w:tcPr>
            <w:tcW w:w="1384" w:type="dxa"/>
          </w:tcPr>
          <w:p w14:paraId="5B174E83">
            <w:pPr>
              <w:spacing w:line="360" w:lineRule="auto"/>
              <w:jc w:val="center"/>
              <w:rPr>
                <w:del w:id="1026" w:author="柠栀" w:date="2025-05-07T11:19:36Z"/>
                <w:rFonts w:hint="eastAsia" w:ascii="楷体" w:hAnsi="楷体" w:eastAsia="楷体" w:cs="楷体"/>
                <w:lang w:val="en-US" w:eastAsia="zh-CN"/>
              </w:rPr>
            </w:pPr>
            <w:del w:id="1027" w:author="柠栀" w:date="2025-05-07T11:19:36Z">
              <w:r>
                <w:rPr>
                  <w:rFonts w:hint="eastAsia" w:ascii="楷体" w:hAnsi="楷体" w:eastAsia="楷体" w:cs="楷体"/>
                  <w:lang w:val="en-US" w:eastAsia="zh-CN"/>
                </w:rPr>
                <w:delText>SEC</w:delText>
              </w:r>
            </w:del>
            <w:del w:id="1028" w:author="柠栀" w:date="2025-05-07T11:19:36Z">
              <w:r>
                <w:rPr>
                  <w:rFonts w:hint="eastAsia" w:ascii="楷体" w:hAnsi="楷体" w:eastAsia="楷体" w:cs="楷体"/>
                </w:rPr>
                <w:delText>-</w:delText>
              </w:r>
            </w:del>
            <w:del w:id="1029" w:author="柠栀" w:date="2025-05-07T11:19:36Z">
              <w:r>
                <w:rPr>
                  <w:rFonts w:hint="eastAsia" w:ascii="楷体" w:hAnsi="楷体" w:eastAsia="楷体" w:cs="楷体"/>
                  <w:lang w:val="en-US" w:eastAsia="zh-CN"/>
                </w:rPr>
                <w:delText>2</w:delText>
              </w:r>
            </w:del>
          </w:p>
        </w:tc>
        <w:tc>
          <w:tcPr>
            <w:tcW w:w="7503" w:type="dxa"/>
          </w:tcPr>
          <w:p w14:paraId="54F8DB85">
            <w:pPr>
              <w:spacing w:line="360" w:lineRule="auto"/>
              <w:rPr>
                <w:del w:id="1030" w:author="柠栀" w:date="2025-05-07T11:19:36Z"/>
                <w:rFonts w:hint="eastAsia" w:ascii="楷体" w:hAnsi="楷体" w:eastAsia="楷体" w:cs="楷体"/>
                <w:lang w:val="en-US" w:eastAsia="zh-CN"/>
              </w:rPr>
            </w:pPr>
            <w:del w:id="1031" w:author="柠栀" w:date="2025-05-07T11:19:36Z">
              <w:r>
                <w:rPr>
                  <w:rFonts w:hint="eastAsia" w:ascii="楷体" w:hAnsi="楷体" w:eastAsia="楷体" w:cs="楷体"/>
                  <w:lang w:val="en-US" w:eastAsia="zh-CN"/>
                </w:rPr>
                <w:delText>将相应职责归属化和分工化管理，以防止由管理员出现的管理混乱和过多权限越权</w:delText>
              </w:r>
            </w:del>
          </w:p>
        </w:tc>
      </w:tr>
    </w:tbl>
    <w:p w14:paraId="4B4A89AF">
      <w:pPr>
        <w:rPr>
          <w:del w:id="1032" w:author="柠栀" w:date="2025-05-07T11:19:36Z"/>
          <w:szCs w:val="28"/>
        </w:rPr>
      </w:pPr>
    </w:p>
    <w:p w14:paraId="60060F5E">
      <w:pPr>
        <w:pStyle w:val="4"/>
        <w:numPr>
          <w:ilvl w:val="2"/>
          <w:numId w:val="0"/>
        </w:numPr>
        <w:ind w:left="709" w:leftChars="0" w:hanging="709" w:firstLineChars="0"/>
        <w:outlineLvl w:val="9"/>
        <w:rPr>
          <w:del w:id="1034" w:author="柠栀" w:date="2025-05-07T11:19:36Z"/>
          <w:rFonts w:hint="eastAsia" w:eastAsia="宋体"/>
        </w:rPr>
        <w:pPrChange w:id="1033" w:author="柠栀" w:date="2025-05-07T11:27:55Z">
          <w:pPr>
            <w:pStyle w:val="4"/>
            <w:numPr>
              <w:ilvl w:val="2"/>
              <w:numId w:val="0"/>
            </w:numPr>
            <w:ind w:left="709" w:leftChars="0" w:hanging="709" w:firstLineChars="0"/>
          </w:pPr>
        </w:pPrChange>
      </w:pPr>
      <w:del w:id="1035" w:author="柠栀" w:date="2025-05-07T11:19:36Z">
        <w:bookmarkStart w:id="214" w:name="_Toc1507061365"/>
        <w:r>
          <w:rPr>
            <w:rFonts w:hint="eastAsia" w:ascii="宋体" w:hAnsi="宋体" w:cs="宋体"/>
            <w:b/>
            <w:bCs/>
            <w:kern w:val="2"/>
            <w:sz w:val="32"/>
            <w:szCs w:val="32"/>
            <w:lang w:val="en-US" w:eastAsia="zh-CN" w:bidi="ar-SA"/>
          </w:rPr>
          <w:delText>7</w:delText>
        </w:r>
      </w:del>
      <w:del w:id="1036" w:author="柠栀" w:date="2025-05-07T11:19:36Z">
        <w:r>
          <w:rPr>
            <w:rFonts w:hint="default" w:ascii="宋体" w:hAnsi="宋体" w:eastAsia="宋体" w:cs="宋体"/>
            <w:b/>
            <w:bCs/>
            <w:kern w:val="2"/>
            <w:sz w:val="32"/>
            <w:szCs w:val="32"/>
            <w:lang w:val="en-US" w:eastAsia="zh-CN" w:bidi="ar-SA"/>
          </w:rPr>
          <w:delText>.</w:delText>
        </w:r>
      </w:del>
      <w:del w:id="1037" w:author="柠栀" w:date="2025-05-07T11:19:36Z">
        <w:r>
          <w:rPr>
            <w:rFonts w:hint="eastAsia" w:ascii="宋体" w:hAnsi="宋体" w:cs="宋体"/>
            <w:b/>
            <w:bCs/>
            <w:kern w:val="2"/>
            <w:sz w:val="32"/>
            <w:szCs w:val="32"/>
            <w:lang w:val="en-US" w:eastAsia="zh-CN" w:bidi="ar-SA"/>
          </w:rPr>
          <w:delText>3</w:delText>
        </w:r>
      </w:del>
      <w:del w:id="1038" w:author="柠栀" w:date="2025-05-07T11:19:36Z">
        <w:r>
          <w:rPr>
            <w:rFonts w:hint="default" w:ascii="宋体" w:hAnsi="宋体" w:eastAsia="宋体" w:cs="宋体"/>
            <w:b/>
            <w:bCs/>
            <w:kern w:val="2"/>
            <w:sz w:val="32"/>
            <w:szCs w:val="32"/>
            <w:lang w:val="en-US" w:eastAsia="zh-CN" w:bidi="ar-SA"/>
          </w:rPr>
          <w:delText>.4</w:delText>
        </w:r>
      </w:del>
      <w:del w:id="1039" w:author="柠栀" w:date="2025-05-07T11:19:36Z">
        <w:r>
          <w:rPr>
            <w:rFonts w:hint="eastAsia" w:eastAsia="宋体"/>
          </w:rPr>
          <w:delText>可用性要求</w:delText>
        </w:r>
        <w:bookmarkEnd w:id="214"/>
      </w:del>
    </w:p>
    <w:tbl>
      <w:tblPr>
        <w:tblStyle w:val="13"/>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55"/>
      </w:tblGrid>
      <w:tr w14:paraId="0F13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40" w:author="柠栀" w:date="2025-05-07T11:19:36Z"/>
        </w:trPr>
        <w:tc>
          <w:tcPr>
            <w:tcW w:w="1384" w:type="dxa"/>
          </w:tcPr>
          <w:p w14:paraId="54CC7D39">
            <w:pPr>
              <w:spacing w:line="360" w:lineRule="auto"/>
              <w:jc w:val="center"/>
              <w:rPr>
                <w:del w:id="1041" w:author="柠栀" w:date="2025-05-07T11:19:36Z"/>
                <w:rFonts w:ascii="楷体" w:hAnsi="楷体" w:eastAsia="楷体" w:cs="楷体"/>
              </w:rPr>
            </w:pPr>
            <w:del w:id="1042" w:author="柠栀" w:date="2025-05-07T11:19:36Z">
              <w:r>
                <w:rPr>
                  <w:rFonts w:hint="eastAsia" w:ascii="楷体" w:hAnsi="楷体" w:eastAsia="楷体" w:cs="楷体"/>
                </w:rPr>
                <w:delText>编号</w:delText>
              </w:r>
            </w:del>
          </w:p>
        </w:tc>
        <w:tc>
          <w:tcPr>
            <w:tcW w:w="7455" w:type="dxa"/>
          </w:tcPr>
          <w:p w14:paraId="00D656F3">
            <w:pPr>
              <w:spacing w:line="360" w:lineRule="auto"/>
              <w:jc w:val="center"/>
              <w:rPr>
                <w:del w:id="1043" w:author="柠栀" w:date="2025-05-07T11:19:36Z"/>
                <w:rFonts w:ascii="楷体" w:hAnsi="楷体" w:eastAsia="楷体" w:cs="楷体"/>
              </w:rPr>
            </w:pPr>
            <w:del w:id="1044" w:author="柠栀" w:date="2025-05-07T11:19:36Z">
              <w:r>
                <w:rPr>
                  <w:rFonts w:hint="eastAsia" w:ascii="楷体" w:hAnsi="楷体" w:eastAsia="楷体" w:cs="楷体"/>
                </w:rPr>
                <w:delText>描述</w:delText>
              </w:r>
            </w:del>
          </w:p>
        </w:tc>
      </w:tr>
      <w:tr w14:paraId="4980C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45" w:author="柠栀" w:date="2025-05-07T11:19:36Z"/>
        </w:trPr>
        <w:tc>
          <w:tcPr>
            <w:tcW w:w="1384" w:type="dxa"/>
          </w:tcPr>
          <w:p w14:paraId="4E08467D">
            <w:pPr>
              <w:spacing w:line="360" w:lineRule="auto"/>
              <w:jc w:val="center"/>
              <w:rPr>
                <w:del w:id="1046" w:author="柠栀" w:date="2025-05-07T11:19:36Z"/>
                <w:rFonts w:ascii="楷体" w:hAnsi="楷体" w:eastAsia="楷体" w:cs="楷体"/>
              </w:rPr>
            </w:pPr>
            <w:del w:id="1047" w:author="柠栀" w:date="2025-05-07T11:19:36Z">
              <w:r>
                <w:rPr>
                  <w:rFonts w:hint="eastAsia" w:ascii="楷体" w:hAnsi="楷体" w:eastAsia="楷体" w:cs="楷体"/>
                  <w:lang w:val="en-US" w:eastAsia="zh-CN"/>
                </w:rPr>
                <w:delText>AVL</w:delText>
              </w:r>
            </w:del>
            <w:del w:id="1048" w:author="柠栀" w:date="2025-05-07T11:19:36Z">
              <w:r>
                <w:rPr>
                  <w:rFonts w:hint="eastAsia" w:ascii="楷体" w:hAnsi="楷体" w:eastAsia="楷体" w:cs="楷体"/>
                </w:rPr>
                <w:delText>-1</w:delText>
              </w:r>
            </w:del>
          </w:p>
        </w:tc>
        <w:tc>
          <w:tcPr>
            <w:tcW w:w="7455" w:type="dxa"/>
          </w:tcPr>
          <w:p w14:paraId="27B8A0C9">
            <w:pPr>
              <w:spacing w:line="360" w:lineRule="auto"/>
              <w:rPr>
                <w:del w:id="1049" w:author="柠栀" w:date="2025-05-07T11:19:36Z"/>
                <w:rFonts w:hint="default" w:ascii="楷体" w:hAnsi="楷体" w:eastAsia="楷体" w:cs="楷体"/>
                <w:lang w:val="en-US" w:eastAsia="zh-CN"/>
              </w:rPr>
            </w:pPr>
            <w:del w:id="1050" w:author="柠栀" w:date="2025-05-07T11:19:36Z">
              <w:r>
                <w:rPr>
                  <w:rFonts w:hint="default" w:ascii="楷体" w:hAnsi="楷体" w:eastAsia="楷体" w:cs="楷体"/>
                  <w:lang w:val="en-US" w:eastAsia="zh-CN"/>
                </w:rPr>
                <w:delText>支持实时监控和日志记录操作，以快速识别和研究问题来源，以帮助管理员用户更快解决问题</w:delText>
              </w:r>
            </w:del>
          </w:p>
        </w:tc>
      </w:tr>
      <w:tr w14:paraId="3721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51" w:author="柠栀" w:date="2025-05-07T11:19:36Z"/>
        </w:trPr>
        <w:tc>
          <w:tcPr>
            <w:tcW w:w="1384" w:type="dxa"/>
          </w:tcPr>
          <w:p w14:paraId="2C3852CB">
            <w:pPr>
              <w:spacing w:line="360" w:lineRule="auto"/>
              <w:jc w:val="center"/>
              <w:rPr>
                <w:del w:id="1052" w:author="柠栀" w:date="2025-05-07T11:19:36Z"/>
                <w:rFonts w:hint="eastAsia" w:ascii="楷体" w:hAnsi="楷体" w:eastAsia="楷体" w:cs="楷体"/>
                <w:lang w:val="en-US" w:eastAsia="zh-CN"/>
              </w:rPr>
            </w:pPr>
            <w:del w:id="1053" w:author="柠栀" w:date="2025-05-07T11:19:36Z">
              <w:r>
                <w:rPr>
                  <w:rFonts w:hint="eastAsia" w:ascii="楷体" w:hAnsi="楷体" w:eastAsia="楷体" w:cs="楷体"/>
                  <w:lang w:val="en-US" w:eastAsia="zh-CN"/>
                </w:rPr>
                <w:delText>AVL</w:delText>
              </w:r>
            </w:del>
            <w:del w:id="1054" w:author="柠栀" w:date="2025-05-07T11:19:36Z">
              <w:r>
                <w:rPr>
                  <w:rFonts w:hint="eastAsia" w:ascii="楷体" w:hAnsi="楷体" w:eastAsia="楷体" w:cs="楷体"/>
                </w:rPr>
                <w:delText>-</w:delText>
              </w:r>
            </w:del>
            <w:del w:id="1055" w:author="柠栀" w:date="2025-05-07T11:19:36Z">
              <w:r>
                <w:rPr>
                  <w:rFonts w:hint="eastAsia" w:ascii="楷体" w:hAnsi="楷体" w:eastAsia="楷体" w:cs="楷体"/>
                  <w:lang w:val="en-US" w:eastAsia="zh-CN"/>
                </w:rPr>
                <w:delText>2</w:delText>
              </w:r>
            </w:del>
          </w:p>
        </w:tc>
        <w:tc>
          <w:tcPr>
            <w:tcW w:w="7455" w:type="dxa"/>
          </w:tcPr>
          <w:p w14:paraId="794D619B">
            <w:pPr>
              <w:spacing w:line="360" w:lineRule="auto"/>
              <w:rPr>
                <w:del w:id="1056" w:author="柠栀" w:date="2025-05-07T11:19:36Z"/>
                <w:rFonts w:hint="default" w:ascii="楷体" w:hAnsi="楷体" w:eastAsia="楷体" w:cs="楷体"/>
                <w:lang w:val="en-US" w:eastAsia="zh-CN"/>
              </w:rPr>
            </w:pPr>
            <w:del w:id="1057" w:author="柠栀" w:date="2025-05-07T11:19:36Z">
              <w:r>
                <w:rPr>
                  <w:rFonts w:hint="default" w:ascii="楷体" w:hAnsi="楷体" w:eastAsia="楷体" w:cs="楷体"/>
                  <w:lang w:val="en-US" w:eastAsia="zh-CN"/>
                </w:rPr>
                <w:delText>具备灵活性和可扩展性，以方便管理员对新的设计和人员要求进行调整和支持</w:delText>
              </w:r>
            </w:del>
          </w:p>
        </w:tc>
      </w:tr>
    </w:tbl>
    <w:p w14:paraId="39E72A7E">
      <w:pPr>
        <w:rPr>
          <w:del w:id="1058" w:author="柠栀" w:date="2025-05-07T11:19:36Z"/>
        </w:rPr>
      </w:pPr>
    </w:p>
    <w:p w14:paraId="7CA542B1">
      <w:pPr>
        <w:rPr>
          <w:del w:id="1059" w:author="柠栀" w:date="2025-05-07T11:19:36Z"/>
          <w:szCs w:val="28"/>
        </w:rPr>
      </w:pPr>
    </w:p>
    <w:p w14:paraId="74402EC8">
      <w:pPr>
        <w:pStyle w:val="4"/>
        <w:numPr>
          <w:ilvl w:val="2"/>
          <w:numId w:val="0"/>
        </w:numPr>
        <w:ind w:left="709" w:leftChars="0" w:hanging="709" w:firstLineChars="0"/>
        <w:outlineLvl w:val="9"/>
        <w:rPr>
          <w:del w:id="1061" w:author="柠栀" w:date="2025-05-07T11:19:36Z"/>
          <w:rFonts w:hint="eastAsia" w:eastAsia="宋体"/>
        </w:rPr>
        <w:pPrChange w:id="1060" w:author="柠栀" w:date="2025-05-07T11:27:55Z">
          <w:pPr>
            <w:pStyle w:val="4"/>
            <w:numPr>
              <w:ilvl w:val="2"/>
              <w:numId w:val="0"/>
            </w:numPr>
            <w:ind w:left="709" w:leftChars="0" w:hanging="709" w:firstLineChars="0"/>
          </w:pPr>
        </w:pPrChange>
      </w:pPr>
      <w:del w:id="1062" w:author="柠栀" w:date="2025-05-07T11:19:36Z">
        <w:bookmarkStart w:id="215" w:name="_Toc1758228837"/>
        <w:r>
          <w:rPr>
            <w:rFonts w:hint="eastAsia" w:ascii="宋体" w:hAnsi="宋体" w:cs="宋体"/>
            <w:b/>
            <w:bCs/>
            <w:kern w:val="2"/>
            <w:sz w:val="32"/>
            <w:szCs w:val="32"/>
            <w:lang w:val="en-US" w:eastAsia="zh-CN" w:bidi="ar-SA"/>
          </w:rPr>
          <w:delText>7</w:delText>
        </w:r>
      </w:del>
      <w:del w:id="1063" w:author="柠栀" w:date="2025-05-07T11:19:36Z">
        <w:r>
          <w:rPr>
            <w:rFonts w:hint="default" w:ascii="宋体" w:hAnsi="宋体" w:eastAsia="宋体" w:cs="宋体"/>
            <w:b/>
            <w:bCs/>
            <w:kern w:val="2"/>
            <w:sz w:val="32"/>
            <w:szCs w:val="32"/>
            <w:lang w:val="en-US" w:eastAsia="zh-CN" w:bidi="ar-SA"/>
          </w:rPr>
          <w:delText>.</w:delText>
        </w:r>
      </w:del>
      <w:del w:id="1064" w:author="柠栀" w:date="2025-05-07T11:19:36Z">
        <w:r>
          <w:rPr>
            <w:rFonts w:hint="eastAsia" w:ascii="宋体" w:hAnsi="宋体" w:cs="宋体"/>
            <w:b/>
            <w:bCs/>
            <w:kern w:val="2"/>
            <w:sz w:val="32"/>
            <w:szCs w:val="32"/>
            <w:lang w:val="en-US" w:eastAsia="zh-CN" w:bidi="ar-SA"/>
          </w:rPr>
          <w:delText>3</w:delText>
        </w:r>
      </w:del>
      <w:del w:id="1065" w:author="柠栀" w:date="2025-05-07T11:19:36Z">
        <w:r>
          <w:rPr>
            <w:rFonts w:hint="default" w:ascii="宋体" w:hAnsi="宋体" w:eastAsia="宋体" w:cs="宋体"/>
            <w:b/>
            <w:bCs/>
            <w:kern w:val="2"/>
            <w:sz w:val="32"/>
            <w:szCs w:val="32"/>
            <w:lang w:val="en-US" w:eastAsia="zh-CN" w:bidi="ar-SA"/>
          </w:rPr>
          <w:delText>.5</w:delText>
        </w:r>
      </w:del>
      <w:del w:id="1066" w:author="柠栀" w:date="2025-05-07T11:19:36Z">
        <w:r>
          <w:rPr>
            <w:rFonts w:hint="eastAsia" w:eastAsia="宋体"/>
          </w:rPr>
          <w:delText>健壮性要求</w:delText>
        </w:r>
        <w:bookmarkEnd w:id="215"/>
      </w:del>
    </w:p>
    <w:tbl>
      <w:tblPr>
        <w:tblStyle w:val="13"/>
        <w:tblW w:w="88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19"/>
      </w:tblGrid>
      <w:tr w14:paraId="51319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1067" w:author="柠栀" w:date="2025-05-07T11:19:36Z"/>
        </w:trPr>
        <w:tc>
          <w:tcPr>
            <w:tcW w:w="1384" w:type="dxa"/>
            <w:tcBorders>
              <w:tl2br w:val="nil"/>
              <w:tr2bl w:val="nil"/>
            </w:tcBorders>
          </w:tcPr>
          <w:p w14:paraId="053F98C4">
            <w:pPr>
              <w:spacing w:line="360" w:lineRule="auto"/>
              <w:jc w:val="center"/>
              <w:rPr>
                <w:del w:id="1068" w:author="柠栀" w:date="2025-05-07T11:19:36Z"/>
                <w:rFonts w:ascii="楷体" w:hAnsi="楷体" w:eastAsia="楷体" w:cs="楷体"/>
              </w:rPr>
            </w:pPr>
            <w:del w:id="1069" w:author="柠栀" w:date="2025-05-07T11:19:36Z">
              <w:r>
                <w:rPr>
                  <w:rFonts w:hint="eastAsia" w:ascii="楷体" w:hAnsi="楷体" w:eastAsia="楷体" w:cs="楷体"/>
                </w:rPr>
                <w:delText>编号</w:delText>
              </w:r>
            </w:del>
          </w:p>
        </w:tc>
        <w:tc>
          <w:tcPr>
            <w:tcW w:w="7419" w:type="dxa"/>
            <w:tcBorders>
              <w:tl2br w:val="nil"/>
              <w:tr2bl w:val="nil"/>
            </w:tcBorders>
          </w:tcPr>
          <w:p w14:paraId="22714182">
            <w:pPr>
              <w:spacing w:line="360" w:lineRule="auto"/>
              <w:jc w:val="center"/>
              <w:rPr>
                <w:del w:id="1070" w:author="柠栀" w:date="2025-05-07T11:19:36Z"/>
                <w:rFonts w:ascii="楷体" w:hAnsi="楷体" w:eastAsia="楷体" w:cs="楷体"/>
              </w:rPr>
            </w:pPr>
            <w:del w:id="1071" w:author="柠栀" w:date="2025-05-07T11:19:36Z">
              <w:r>
                <w:rPr>
                  <w:rFonts w:hint="eastAsia" w:ascii="楷体" w:hAnsi="楷体" w:eastAsia="楷体" w:cs="楷体"/>
                </w:rPr>
                <w:delText>描述</w:delText>
              </w:r>
            </w:del>
          </w:p>
        </w:tc>
      </w:tr>
      <w:tr w14:paraId="1801D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1072" w:author="柠栀" w:date="2025-05-07T11:19:36Z"/>
        </w:trPr>
        <w:tc>
          <w:tcPr>
            <w:tcW w:w="1384" w:type="dxa"/>
            <w:tcBorders>
              <w:tl2br w:val="nil"/>
              <w:tr2bl w:val="nil"/>
            </w:tcBorders>
          </w:tcPr>
          <w:p w14:paraId="6C2C5445">
            <w:pPr>
              <w:spacing w:line="360" w:lineRule="auto"/>
              <w:jc w:val="center"/>
              <w:rPr>
                <w:del w:id="1073" w:author="柠栀" w:date="2025-05-07T11:19:36Z"/>
                <w:rFonts w:ascii="楷体" w:hAnsi="楷体" w:eastAsia="楷体" w:cs="楷体"/>
              </w:rPr>
            </w:pPr>
            <w:del w:id="1074" w:author="柠栀" w:date="2025-05-07T11:19:36Z">
              <w:r>
                <w:rPr>
                  <w:rFonts w:hint="eastAsia" w:ascii="楷体" w:hAnsi="楷体" w:eastAsia="楷体" w:cs="楷体"/>
                </w:rPr>
                <w:delText>ROB-1</w:delText>
              </w:r>
            </w:del>
          </w:p>
        </w:tc>
        <w:tc>
          <w:tcPr>
            <w:tcW w:w="7419" w:type="dxa"/>
            <w:tcBorders>
              <w:tl2br w:val="nil"/>
              <w:tr2bl w:val="nil"/>
            </w:tcBorders>
          </w:tcPr>
          <w:p w14:paraId="10314B76">
            <w:pPr>
              <w:spacing w:line="360" w:lineRule="auto"/>
              <w:rPr>
                <w:del w:id="1075" w:author="柠栀" w:date="2025-05-07T11:19:36Z"/>
                <w:rFonts w:ascii="楷体" w:hAnsi="楷体" w:eastAsia="楷体" w:cs="楷体"/>
              </w:rPr>
            </w:pPr>
            <w:del w:id="1076" w:author="柠栀" w:date="2025-05-07T11:19:36Z">
              <w:r>
                <w:rPr>
                  <w:rFonts w:ascii="楷体" w:hAnsi="楷体" w:eastAsia="楷体" w:cs="楷体"/>
                </w:rPr>
                <w:delText>提供紧急救援机制和环境处理，以保障系统数据完整性和正常使用</w:delText>
              </w:r>
            </w:del>
          </w:p>
        </w:tc>
      </w:tr>
      <w:tr w14:paraId="67EDA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del w:id="1077" w:author="柠栀" w:date="2025-05-07T11:19:36Z"/>
        </w:trPr>
        <w:tc>
          <w:tcPr>
            <w:tcW w:w="1384" w:type="dxa"/>
            <w:tcBorders>
              <w:tl2br w:val="nil"/>
              <w:tr2bl w:val="nil"/>
            </w:tcBorders>
          </w:tcPr>
          <w:p w14:paraId="4001C9FB">
            <w:pPr>
              <w:spacing w:line="360" w:lineRule="auto"/>
              <w:jc w:val="center"/>
              <w:rPr>
                <w:del w:id="1078" w:author="柠栀" w:date="2025-05-07T11:19:36Z"/>
                <w:rFonts w:ascii="楷体" w:hAnsi="楷体" w:eastAsia="楷体" w:cs="楷体"/>
              </w:rPr>
            </w:pPr>
            <w:del w:id="1079" w:author="柠栀" w:date="2025-05-07T11:19:36Z">
              <w:r>
                <w:rPr>
                  <w:rFonts w:hint="eastAsia" w:ascii="楷体" w:hAnsi="楷体" w:eastAsia="楷体" w:cs="楷体"/>
                </w:rPr>
                <w:delText>ROB-2</w:delText>
              </w:r>
            </w:del>
          </w:p>
        </w:tc>
        <w:tc>
          <w:tcPr>
            <w:tcW w:w="7419" w:type="dxa"/>
            <w:tcBorders>
              <w:tl2br w:val="nil"/>
              <w:tr2bl w:val="nil"/>
            </w:tcBorders>
          </w:tcPr>
          <w:p w14:paraId="26544E32">
            <w:pPr>
              <w:spacing w:line="360" w:lineRule="auto"/>
              <w:rPr>
                <w:del w:id="1080" w:author="柠栀" w:date="2025-05-07T11:19:36Z"/>
                <w:rFonts w:ascii="楷体" w:hAnsi="楷体" w:eastAsia="楷体" w:cs="楷体"/>
              </w:rPr>
            </w:pPr>
            <w:del w:id="1081" w:author="柠栀" w:date="2025-05-07T11:19:36Z">
              <w:r>
                <w:rPr>
                  <w:rFonts w:ascii="楷体" w:hAnsi="楷体" w:eastAsia="楷体" w:cs="楷体"/>
                </w:rPr>
                <w:delText>具备整备化和标准化管理能力，以确保管理员资源的普及和使用标准化</w:delText>
              </w:r>
            </w:del>
          </w:p>
        </w:tc>
      </w:tr>
    </w:tbl>
    <w:p w14:paraId="63082E14">
      <w:pPr>
        <w:pStyle w:val="2"/>
        <w:numPr>
          <w:ilvl w:val="0"/>
          <w:numId w:val="0"/>
        </w:numPr>
        <w:bidi w:val="0"/>
        <w:ind w:leftChars="0"/>
        <w:rPr>
          <w:rFonts w:hint="eastAsia" w:ascii="楷体" w:hAnsi="楷体" w:eastAsia="楷体" w:cs="楷体"/>
        </w:rPr>
      </w:pPr>
      <w:bookmarkStart w:id="216" w:name="_Toc1177080739"/>
      <w:bookmarkStart w:id="217" w:name="_Toc12553"/>
      <w:r>
        <w:rPr>
          <w:rFonts w:hint="eastAsia" w:ascii="楷体" w:hAnsi="楷体" w:eastAsia="楷体" w:cs="楷体"/>
          <w:lang w:val="en-US" w:eastAsia="zh-CN"/>
        </w:rPr>
        <w:t>8.</w:t>
      </w:r>
      <w:r>
        <w:rPr>
          <w:rFonts w:hint="eastAsia" w:ascii="楷体" w:hAnsi="楷体" w:eastAsia="楷体" w:cs="楷体"/>
        </w:rPr>
        <w:t>尚未解决的问题</w:t>
      </w:r>
      <w:bookmarkEnd w:id="209"/>
      <w:bookmarkEnd w:id="210"/>
      <w:bookmarkEnd w:id="211"/>
      <w:bookmarkEnd w:id="216"/>
      <w:bookmarkEnd w:id="217"/>
    </w:p>
    <w:p w14:paraId="492EA3A9">
      <w:pPr>
        <w:spacing w:line="360" w:lineRule="auto"/>
        <w:jc w:val="both"/>
        <w:rPr>
          <w:rFonts w:hint="eastAsia" w:ascii="楷体" w:hAnsi="楷体" w:eastAsia="楷体" w:cs="楷体"/>
          <w:sz w:val="24"/>
          <w:szCs w:val="24"/>
        </w:rPr>
      </w:pPr>
      <w:r>
        <w:rPr>
          <w:rFonts w:hint="eastAsia" w:ascii="楷体" w:hAnsi="楷体" w:eastAsia="楷体" w:cs="楷体"/>
          <w:sz w:val="24"/>
          <w:szCs w:val="24"/>
        </w:rPr>
        <w:t>如需要，可说明软件需求中的尚未解决的遗留问题。</w:t>
      </w:r>
    </w:p>
    <w:p w14:paraId="642C9F00">
      <w:pPr>
        <w:keepNext/>
        <w:keepLines/>
        <w:spacing w:before="340" w:after="330" w:line="360" w:lineRule="auto"/>
        <w:jc w:val="both"/>
        <w:outlineLvl w:val="0"/>
        <w:rPr>
          <w:rFonts w:hint="eastAsia" w:ascii="楷体" w:hAnsi="楷体" w:eastAsia="楷体" w:cs="楷体"/>
          <w:b/>
          <w:bCs/>
          <w:kern w:val="44"/>
          <w:sz w:val="24"/>
          <w:szCs w:val="24"/>
          <w:lang w:eastAsia="zh-CN"/>
        </w:rPr>
      </w:pPr>
      <w:bookmarkStart w:id="218" w:name="_Toc27836"/>
      <w:bookmarkStart w:id="219" w:name="_Toc20714"/>
      <w:bookmarkStart w:id="220" w:name="_Toc8873"/>
      <w:r>
        <w:rPr>
          <w:rFonts w:hint="eastAsia" w:ascii="楷体" w:hAnsi="楷体" w:eastAsia="楷体" w:cs="楷体"/>
          <w:b/>
          <w:bCs/>
          <w:kern w:val="44"/>
          <w:sz w:val="24"/>
          <w:szCs w:val="24"/>
          <w:lang w:val="en-US" w:eastAsia="zh-CN"/>
        </w:rPr>
        <w:t>参考文献</w:t>
      </w:r>
      <w:r>
        <w:rPr>
          <w:rFonts w:hint="eastAsia" w:ascii="楷体" w:hAnsi="楷体" w:eastAsia="楷体" w:cs="楷体"/>
          <w:b/>
          <w:bCs/>
          <w:kern w:val="44"/>
          <w:sz w:val="24"/>
          <w:szCs w:val="24"/>
        </w:rPr>
        <w:t>附录</w:t>
      </w:r>
      <w:r>
        <w:rPr>
          <w:rFonts w:hint="eastAsia" w:ascii="楷体" w:hAnsi="楷体" w:eastAsia="楷体" w:cs="楷体"/>
          <w:b/>
          <w:bCs/>
          <w:kern w:val="44"/>
          <w:sz w:val="24"/>
          <w:szCs w:val="24"/>
          <w:lang w:eastAsia="zh-CN"/>
        </w:rPr>
        <w:t>：</w:t>
      </w:r>
      <w:bookmarkEnd w:id="218"/>
      <w:bookmarkEnd w:id="219"/>
      <w:bookmarkEnd w:id="220"/>
    </w:p>
    <w:p w14:paraId="445A93A7">
      <w:pPr>
        <w:numPr>
          <w:ilvl w:val="0"/>
          <w:numId w:val="21"/>
        </w:numPr>
        <w:spacing w:line="360" w:lineRule="auto"/>
        <w:ind w:left="420" w:leftChars="0" w:hanging="420" w:firstLineChars="0"/>
        <w:jc w:val="both"/>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Software Requirements" by Karl Wiegers and Joy Beatty</w:t>
      </w:r>
    </w:p>
    <w:p w14:paraId="4DDC8173">
      <w:pPr>
        <w:spacing w:line="360" w:lineRule="auto"/>
        <w:jc w:val="both"/>
        <w:rPr>
          <w:rFonts w:hint="default" w:ascii="楷体" w:hAnsi="楷体" w:eastAsia="楷体" w:cs="楷体"/>
          <w:sz w:val="24"/>
          <w:szCs w:val="24"/>
          <w:lang w:val="en-US" w:eastAsia="zh-CN"/>
        </w:rPr>
      </w:pPr>
    </w:p>
    <w:p w14:paraId="2B7DBF25">
      <w:pPr>
        <w:numPr>
          <w:ilvl w:val="0"/>
          <w:numId w:val="21"/>
        </w:numPr>
        <w:spacing w:line="360" w:lineRule="auto"/>
        <w:ind w:left="420" w:leftChars="0" w:hanging="420" w:firstLineChars="0"/>
        <w:jc w:val="both"/>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"Writing Effective Use Cases" by Alistair Cockburn</w:t>
      </w:r>
    </w:p>
    <w:p w14:paraId="6FBEC310">
      <w:pPr>
        <w:spacing w:line="360" w:lineRule="auto"/>
        <w:jc w:val="both"/>
        <w:rPr>
          <w:rFonts w:hint="default" w:ascii="楷体" w:hAnsi="楷体" w:eastAsia="楷体" w:cs="楷体"/>
          <w:sz w:val="24"/>
          <w:szCs w:val="24"/>
          <w:lang w:val="en-US" w:eastAsia="zh-CN"/>
        </w:rPr>
      </w:pPr>
    </w:p>
    <w:p w14:paraId="43972B85">
      <w:pPr>
        <w:numPr>
          <w:ilvl w:val="0"/>
          <w:numId w:val="21"/>
        </w:numPr>
        <w:spacing w:line="360" w:lineRule="auto"/>
        <w:ind w:left="420" w:leftChars="0" w:hanging="420" w:firstLineChars="0"/>
        <w:jc w:val="both"/>
        <w:rPr>
          <w:del w:id="1082" w:author="柠栀" w:date="2025-05-07T11:20:50Z"/>
          <w:rFonts w:hint="default" w:ascii="楷体" w:hAnsi="楷体" w:eastAsia="楷体" w:cs="楷体"/>
          <w:sz w:val="24"/>
          <w:szCs w:val="24"/>
          <w:lang w:val="en-US" w:eastAsia="zh-CN"/>
        </w:rPr>
      </w:pPr>
      <w:r>
        <w:rPr>
          <w:rFonts w:hint="default" w:ascii="楷体" w:hAnsi="楷体" w:eastAsia="楷体" w:cs="楷体"/>
          <w:sz w:val="24"/>
          <w:szCs w:val="24"/>
          <w:lang w:val="en-US" w:eastAsia="zh-CN"/>
        </w:rPr>
        <w:t>"Requirements Engineering: Foundations for Software Quality" by Joachim H. Laitenberger and Ian J. Hayes</w:t>
      </w:r>
    </w:p>
    <w:p w14:paraId="26B919D6">
      <w:pPr>
        <w:keepNext w:val="0"/>
        <w:keepLines w:val="0"/>
        <w:numPr>
          <w:ilvl w:val="0"/>
          <w:numId w:val="21"/>
        </w:numPr>
        <w:spacing w:before="0" w:after="0" w:line="360" w:lineRule="auto"/>
        <w:ind w:left="420" w:hanging="420"/>
        <w:jc w:val="both"/>
        <w:outlineLvl w:val="9"/>
        <w:rPr>
          <w:del w:id="1084" w:author="柠栀" w:date="2025-05-07T11:20:50Z"/>
          <w:rFonts w:hint="eastAsia" w:ascii="楷体" w:hAnsi="楷体" w:eastAsia="楷体" w:cs="楷体"/>
          <w:b/>
          <w:bCs/>
          <w:kern w:val="44"/>
          <w:sz w:val="24"/>
          <w:szCs w:val="24"/>
        </w:rPr>
        <w:pPrChange w:id="1083" w:author="柠栀" w:date="2025-05-07T11:20:50Z">
          <w:pPr>
            <w:keepNext/>
            <w:keepLines/>
            <w:spacing w:before="340" w:after="330" w:line="360" w:lineRule="auto"/>
            <w:jc w:val="both"/>
            <w:outlineLvl w:val="0"/>
          </w:pPr>
        </w:pPrChange>
      </w:pPr>
    </w:p>
    <w:p w14:paraId="4380EA18">
      <w:pPr>
        <w:numPr>
          <w:ilvl w:val="0"/>
          <w:numId w:val="21"/>
        </w:numPr>
        <w:spacing w:line="360" w:lineRule="auto"/>
        <w:ind w:left="420" w:hanging="420" w:firstLineChars="0"/>
        <w:rPr>
          <w:rFonts w:hint="eastAsia" w:ascii="楷体" w:hAnsi="楷体" w:eastAsia="楷体" w:cs="楷体"/>
          <w:sz w:val="32"/>
          <w:szCs w:val="32"/>
        </w:rPr>
        <w:pPrChange w:id="1085" w:author="柠栀" w:date="2025-05-07T11:20:50Z">
          <w:pPr>
            <w:ind w:firstLine="1920" w:firstLineChars="600"/>
          </w:pPr>
        </w:pPrChange>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E177F"/>
    <w:multiLevelType w:val="multilevel"/>
    <w:tmpl w:val="8A5E177F"/>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FCB13D4"/>
    <w:multiLevelType w:val="singleLevel"/>
    <w:tmpl w:val="8FCB13D4"/>
    <w:lvl w:ilvl="0" w:tentative="0">
      <w:start w:val="1"/>
      <w:numFmt w:val="decimal"/>
      <w:suff w:val="nothing"/>
      <w:lvlText w:val="%1、"/>
      <w:lvlJc w:val="left"/>
    </w:lvl>
  </w:abstractNum>
  <w:abstractNum w:abstractNumId="2">
    <w:nsid w:val="95A2C8FD"/>
    <w:multiLevelType w:val="singleLevel"/>
    <w:tmpl w:val="95A2C8FD"/>
    <w:lvl w:ilvl="0" w:tentative="0">
      <w:start w:val="1"/>
      <w:numFmt w:val="decimal"/>
      <w:suff w:val="space"/>
      <w:lvlText w:val="%1."/>
      <w:lvlJc w:val="left"/>
    </w:lvl>
  </w:abstractNum>
  <w:abstractNum w:abstractNumId="3">
    <w:nsid w:val="AA72606D"/>
    <w:multiLevelType w:val="singleLevel"/>
    <w:tmpl w:val="AA72606D"/>
    <w:lvl w:ilvl="0" w:tentative="0">
      <w:start w:val="1"/>
      <w:numFmt w:val="decimal"/>
      <w:lvlText w:val="%1."/>
      <w:lvlJc w:val="left"/>
      <w:pPr>
        <w:tabs>
          <w:tab w:val="left" w:pos="312"/>
        </w:tabs>
      </w:pPr>
    </w:lvl>
  </w:abstractNum>
  <w:abstractNum w:abstractNumId="4">
    <w:nsid w:val="AC526AB9"/>
    <w:multiLevelType w:val="singleLevel"/>
    <w:tmpl w:val="AC526AB9"/>
    <w:lvl w:ilvl="0" w:tentative="0">
      <w:start w:val="1"/>
      <w:numFmt w:val="decimal"/>
      <w:suff w:val="space"/>
      <w:lvlText w:val="%1."/>
      <w:lvlJc w:val="left"/>
    </w:lvl>
  </w:abstractNum>
  <w:abstractNum w:abstractNumId="5">
    <w:nsid w:val="D384E539"/>
    <w:multiLevelType w:val="singleLevel"/>
    <w:tmpl w:val="D384E539"/>
    <w:lvl w:ilvl="0" w:tentative="0">
      <w:start w:val="1"/>
      <w:numFmt w:val="decimal"/>
      <w:lvlText w:val="%1."/>
      <w:lvlJc w:val="left"/>
      <w:pPr>
        <w:tabs>
          <w:tab w:val="left" w:pos="312"/>
        </w:tabs>
      </w:pPr>
    </w:lvl>
  </w:abstractNum>
  <w:abstractNum w:abstractNumId="6">
    <w:nsid w:val="DE7A74F8"/>
    <w:multiLevelType w:val="multilevel"/>
    <w:tmpl w:val="DE7A74F8"/>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EEFB9ED4"/>
    <w:multiLevelType w:val="multilevel"/>
    <w:tmpl w:val="EEFB9ED4"/>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EFEF3996"/>
    <w:multiLevelType w:val="multilevel"/>
    <w:tmpl w:val="EFEF3996"/>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F6FF8EDF"/>
    <w:multiLevelType w:val="multilevel"/>
    <w:tmpl w:val="F6FF8ED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FC19C26C"/>
    <w:multiLevelType w:val="singleLevel"/>
    <w:tmpl w:val="FC19C26C"/>
    <w:lvl w:ilvl="0" w:tentative="0">
      <w:start w:val="1"/>
      <w:numFmt w:val="bullet"/>
      <w:lvlText w:val=""/>
      <w:lvlJc w:val="left"/>
      <w:pPr>
        <w:ind w:left="420" w:hanging="420"/>
      </w:pPr>
      <w:rPr>
        <w:rFonts w:hint="default" w:ascii="Wingdings" w:hAnsi="Wingdings"/>
      </w:rPr>
    </w:lvl>
  </w:abstractNum>
  <w:abstractNum w:abstractNumId="11">
    <w:nsid w:val="FE14C41A"/>
    <w:multiLevelType w:val="multilevel"/>
    <w:tmpl w:val="FE14C41A"/>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5" w:tentative="0">
      <w:start w:val="1"/>
      <w:numFmt w:val="decimal"/>
      <w:lvlText w:val="%1.%2.%3.%4.%5.%6"/>
      <w:lvlJc w:val="left"/>
      <w:pPr>
        <w:ind w:left="1134" w:hanging="1134"/>
      </w:pPr>
      <w:rPr>
        <w:rFonts w:hint="default" w:ascii="宋体" w:hAnsi="宋体" w:eastAsia="宋体" w:cs="宋体"/>
      </w:rPr>
    </w:lvl>
    <w:lvl w:ilvl="6" w:tentative="0">
      <w:start w:val="1"/>
      <w:numFmt w:val="decimal"/>
      <w:lvlText w:val="%1.%2.%3.%4.%5.%6.%7"/>
      <w:lvlJc w:val="left"/>
      <w:pPr>
        <w:ind w:left="1275" w:hanging="1275"/>
      </w:pPr>
      <w:rPr>
        <w:rFonts w:hint="default" w:ascii="宋体" w:hAnsi="宋体" w:eastAsia="宋体" w:cs="宋体"/>
      </w:rPr>
    </w:lvl>
    <w:lvl w:ilvl="7" w:tentative="0">
      <w:start w:val="1"/>
      <w:numFmt w:val="decimal"/>
      <w:lvlText w:val="%1.%2.%3.%4.%5.%6.%7.%8"/>
      <w:lvlJc w:val="left"/>
      <w:pPr>
        <w:ind w:left="1418" w:hanging="1418"/>
      </w:pPr>
      <w:rPr>
        <w:rFonts w:hint="default" w:ascii="宋体" w:hAnsi="宋体" w:eastAsia="宋体" w:cs="宋体"/>
      </w:rPr>
    </w:lvl>
    <w:lvl w:ilvl="8" w:tentative="0">
      <w:start w:val="1"/>
      <w:numFmt w:val="decimal"/>
      <w:lvlText w:val="%1.%2.%3.%4.%5.%6.%7.%8.%9"/>
      <w:lvlJc w:val="left"/>
      <w:pPr>
        <w:ind w:left="1558" w:hanging="1558"/>
      </w:pPr>
      <w:rPr>
        <w:rFonts w:hint="default" w:ascii="宋体" w:hAnsi="宋体" w:eastAsia="宋体" w:cs="宋体"/>
      </w:rPr>
    </w:lvl>
  </w:abstractNum>
  <w:abstractNum w:abstractNumId="12">
    <w:nsid w:val="FE7ADAF0"/>
    <w:multiLevelType w:val="multilevel"/>
    <w:tmpl w:val="FE7ADAF0"/>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FFEB2FD7"/>
    <w:multiLevelType w:val="multilevel"/>
    <w:tmpl w:val="FFEB2FD7"/>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DCC1C0C"/>
    <w:multiLevelType w:val="multilevel"/>
    <w:tmpl w:val="2DCC1C0C"/>
    <w:lvl w:ilvl="0" w:tentative="0">
      <w:start w:val="1"/>
      <w:numFmt w:val="lowerRoman"/>
      <w:lvlText w:val="%1."/>
      <w:lvlJc w:val="righ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5">
    <w:nsid w:val="366203CE"/>
    <w:multiLevelType w:val="multilevel"/>
    <w:tmpl w:val="366203CE"/>
    <w:lvl w:ilvl="0" w:tentative="0">
      <w:start w:val="1"/>
      <w:numFmt w:val="lowerRoman"/>
      <w:lvlText w:val="%1."/>
      <w:lvlJc w:val="righ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
    <w:nsid w:val="41243859"/>
    <w:multiLevelType w:val="singleLevel"/>
    <w:tmpl w:val="41243859"/>
    <w:lvl w:ilvl="0" w:tentative="0">
      <w:start w:val="1"/>
      <w:numFmt w:val="decimal"/>
      <w:suff w:val="space"/>
      <w:lvlText w:val="%1."/>
      <w:lvlJc w:val="left"/>
    </w:lvl>
  </w:abstractNum>
  <w:abstractNum w:abstractNumId="17">
    <w:nsid w:val="5DBD76FB"/>
    <w:multiLevelType w:val="singleLevel"/>
    <w:tmpl w:val="5DBD76FB"/>
    <w:lvl w:ilvl="0" w:tentative="0">
      <w:start w:val="1"/>
      <w:numFmt w:val="decimal"/>
      <w:suff w:val="space"/>
      <w:lvlText w:val="%1."/>
      <w:lvlJc w:val="left"/>
    </w:lvl>
  </w:abstractNum>
  <w:abstractNum w:abstractNumId="18">
    <w:nsid w:val="5FBD9401"/>
    <w:multiLevelType w:val="multilevel"/>
    <w:tmpl w:val="5FBD9401"/>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6084C275"/>
    <w:multiLevelType w:val="singleLevel"/>
    <w:tmpl w:val="6084C275"/>
    <w:lvl w:ilvl="0" w:tentative="0">
      <w:start w:val="1"/>
      <w:numFmt w:val="decimal"/>
      <w:suff w:val="space"/>
      <w:lvlText w:val="%1."/>
      <w:lvlJc w:val="left"/>
    </w:lvl>
  </w:abstractNum>
  <w:abstractNum w:abstractNumId="20">
    <w:nsid w:val="6BCA69AD"/>
    <w:multiLevelType w:val="singleLevel"/>
    <w:tmpl w:val="6BCA69AD"/>
    <w:lvl w:ilvl="0" w:tentative="0">
      <w:start w:val="2"/>
      <w:numFmt w:val="decimal"/>
      <w:suff w:val="nothing"/>
      <w:lvlText w:val="（%1）"/>
      <w:lvlJc w:val="left"/>
    </w:lvl>
  </w:abstractNum>
  <w:num w:numId="1">
    <w:abstractNumId w:val="11"/>
  </w:num>
  <w:num w:numId="2">
    <w:abstractNumId w:val="1"/>
  </w:num>
  <w:num w:numId="3">
    <w:abstractNumId w:val="20"/>
  </w:num>
  <w:num w:numId="4">
    <w:abstractNumId w:val="18"/>
  </w:num>
  <w:num w:numId="5">
    <w:abstractNumId w:val="9"/>
  </w:num>
  <w:num w:numId="6">
    <w:abstractNumId w:val="8"/>
  </w:num>
  <w:num w:numId="7">
    <w:abstractNumId w:val="6"/>
  </w:num>
  <w:num w:numId="8">
    <w:abstractNumId w:val="0"/>
  </w:num>
  <w:num w:numId="9">
    <w:abstractNumId w:val="12"/>
  </w:num>
  <w:num w:numId="10">
    <w:abstractNumId w:val="13"/>
  </w:num>
  <w:num w:numId="11">
    <w:abstractNumId w:val="7"/>
  </w:num>
  <w:num w:numId="12">
    <w:abstractNumId w:val="17"/>
  </w:num>
  <w:num w:numId="13">
    <w:abstractNumId w:val="2"/>
  </w:num>
  <w:num w:numId="14">
    <w:abstractNumId w:val="16"/>
  </w:num>
  <w:num w:numId="15">
    <w:abstractNumId w:val="4"/>
  </w:num>
  <w:num w:numId="16">
    <w:abstractNumId w:val="19"/>
  </w:num>
  <w:num w:numId="17">
    <w:abstractNumId w:val="5"/>
  </w:num>
  <w:num w:numId="18">
    <w:abstractNumId w:val="3"/>
  </w:num>
  <w:num w:numId="19">
    <w:abstractNumId w:val="15"/>
  </w:num>
  <w:num w:numId="20">
    <w:abstractNumId w:val="14"/>
  </w:num>
  <w:num w:numId="2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柠栀">
    <w15:presenceInfo w15:providerId="WPS Office" w15:userId="13531499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C50BDB"/>
    <w:rsid w:val="009614C7"/>
    <w:rsid w:val="018B2580"/>
    <w:rsid w:val="03A1590B"/>
    <w:rsid w:val="04461F7D"/>
    <w:rsid w:val="060D7C05"/>
    <w:rsid w:val="09B11BD0"/>
    <w:rsid w:val="0A5B6BF2"/>
    <w:rsid w:val="0A6749FB"/>
    <w:rsid w:val="0AC15133"/>
    <w:rsid w:val="0B2078B5"/>
    <w:rsid w:val="0C0A5B87"/>
    <w:rsid w:val="0C16564C"/>
    <w:rsid w:val="0C4B5C57"/>
    <w:rsid w:val="0C594818"/>
    <w:rsid w:val="0CA830A9"/>
    <w:rsid w:val="0D065E12"/>
    <w:rsid w:val="0D595EBB"/>
    <w:rsid w:val="0DF34D4B"/>
    <w:rsid w:val="0E5A7CB9"/>
    <w:rsid w:val="0E8E4DF6"/>
    <w:rsid w:val="0F263D0E"/>
    <w:rsid w:val="12F6625C"/>
    <w:rsid w:val="1338731C"/>
    <w:rsid w:val="154A6E5D"/>
    <w:rsid w:val="16016CAC"/>
    <w:rsid w:val="182E50BD"/>
    <w:rsid w:val="186D6628"/>
    <w:rsid w:val="197D7A85"/>
    <w:rsid w:val="1AB22B3F"/>
    <w:rsid w:val="1B910BFE"/>
    <w:rsid w:val="1E3C386A"/>
    <w:rsid w:val="1E4274E8"/>
    <w:rsid w:val="20F070A1"/>
    <w:rsid w:val="210E7527"/>
    <w:rsid w:val="21C8560F"/>
    <w:rsid w:val="220A73A1"/>
    <w:rsid w:val="22855306"/>
    <w:rsid w:val="246427F2"/>
    <w:rsid w:val="247E3DD4"/>
    <w:rsid w:val="261371E2"/>
    <w:rsid w:val="26AA3A69"/>
    <w:rsid w:val="27C2493F"/>
    <w:rsid w:val="27E2170E"/>
    <w:rsid w:val="2D510F65"/>
    <w:rsid w:val="301663F8"/>
    <w:rsid w:val="30772A7B"/>
    <w:rsid w:val="323460BD"/>
    <w:rsid w:val="325D3E6B"/>
    <w:rsid w:val="33651D8F"/>
    <w:rsid w:val="33FD604E"/>
    <w:rsid w:val="36527A5E"/>
    <w:rsid w:val="36722445"/>
    <w:rsid w:val="36DF3F29"/>
    <w:rsid w:val="3AB3217D"/>
    <w:rsid w:val="3BDD601C"/>
    <w:rsid w:val="3CA85A67"/>
    <w:rsid w:val="43261F5B"/>
    <w:rsid w:val="43AD7A66"/>
    <w:rsid w:val="44265A36"/>
    <w:rsid w:val="4445276C"/>
    <w:rsid w:val="44AA3573"/>
    <w:rsid w:val="47A57393"/>
    <w:rsid w:val="487A428F"/>
    <w:rsid w:val="4C763E92"/>
    <w:rsid w:val="4E675647"/>
    <w:rsid w:val="50207B52"/>
    <w:rsid w:val="54063814"/>
    <w:rsid w:val="562A577C"/>
    <w:rsid w:val="563A70FA"/>
    <w:rsid w:val="5822508B"/>
    <w:rsid w:val="58D746F8"/>
    <w:rsid w:val="591B7986"/>
    <w:rsid w:val="5B97331D"/>
    <w:rsid w:val="5BA7791C"/>
    <w:rsid w:val="5CAE4E65"/>
    <w:rsid w:val="5CBD4169"/>
    <w:rsid w:val="60546347"/>
    <w:rsid w:val="60E3069B"/>
    <w:rsid w:val="630C7DDB"/>
    <w:rsid w:val="632E0D88"/>
    <w:rsid w:val="63301F64"/>
    <w:rsid w:val="63C34D65"/>
    <w:rsid w:val="644D317A"/>
    <w:rsid w:val="64BE60D0"/>
    <w:rsid w:val="64EF4F65"/>
    <w:rsid w:val="650F3D0B"/>
    <w:rsid w:val="670C0300"/>
    <w:rsid w:val="677A5E8B"/>
    <w:rsid w:val="6942558D"/>
    <w:rsid w:val="69E40F29"/>
    <w:rsid w:val="6AAD4F86"/>
    <w:rsid w:val="6C9B13E4"/>
    <w:rsid w:val="6CF734F1"/>
    <w:rsid w:val="6DB97137"/>
    <w:rsid w:val="6DC9057F"/>
    <w:rsid w:val="706A3915"/>
    <w:rsid w:val="70D70CB1"/>
    <w:rsid w:val="70E60EF4"/>
    <w:rsid w:val="7249798C"/>
    <w:rsid w:val="740611E4"/>
    <w:rsid w:val="74266BAA"/>
    <w:rsid w:val="74D01F15"/>
    <w:rsid w:val="784A216C"/>
    <w:rsid w:val="79B87D40"/>
    <w:rsid w:val="7A8F6158"/>
    <w:rsid w:val="7B8F3805"/>
    <w:rsid w:val="7C1C4D7B"/>
    <w:rsid w:val="7DC50BDB"/>
    <w:rsid w:val="7E0E4770"/>
    <w:rsid w:val="7F1A3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pPr>
      <w:jc w:val="center"/>
    </w:pPr>
    <w:rPr>
      <w:rFonts w:eastAsia="黑体" w:asciiTheme="majorHAnsi" w:hAnsiTheme="majorHAnsi" w:cstheme="majorBidi"/>
      <w:sz w:val="20"/>
      <w:szCs w:val="20"/>
    </w:r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widowControl/>
      <w:spacing w:beforeAutospacing="1" w:afterAutospacing="1"/>
      <w:jc w:val="left"/>
    </w:pPr>
    <w:rPr>
      <w:rFonts w:ascii="宋体" w:hAnsi="宋体"/>
      <w:kern w:val="0"/>
      <w:szCs w:val="24"/>
    </w:rPr>
  </w:style>
  <w:style w:type="table" w:styleId="13">
    <w:name w:val="Table Grid"/>
    <w:basedOn w:val="12"/>
    <w:qFormat/>
    <w:uiPriority w:val="5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HTML Code"/>
    <w:basedOn w:val="14"/>
    <w:semiHidden/>
    <w:unhideWhenUsed/>
    <w:qFormat/>
    <w:uiPriority w:val="99"/>
    <w:rPr>
      <w:rFonts w:ascii="宋体" w:hAnsi="宋体" w:eastAsia="宋体" w:cs="宋体"/>
      <w:sz w:val="24"/>
      <w:szCs w:val="24"/>
    </w:rPr>
  </w:style>
  <w:style w:type="paragraph" w:styleId="1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microsoft.com/office/2011/relationships/people" Target="people.xml"/><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162</Pages>
  <Words>1414</Words>
  <Characters>1871</Characters>
  <Lines>0</Lines>
  <Paragraphs>0</Paragraphs>
  <TotalTime>8</TotalTime>
  <ScaleCrop>false</ScaleCrop>
  <LinksUpToDate>false</LinksUpToDate>
  <CharactersWithSpaces>2082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2025-04-03T06:26:00Z</dcterms:created>
  <dc:creator>。。。。。。</dc:creator>
  <cp:lastModifiedBy>柠栀</cp:lastModifiedBy>
  <dcterms:modified xsi:type="dcterms:W3CDTF">2025-05-11T13:26:50Z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ABCE7D775405486EADB3EA7D7CD4DE23_13</vt:lpwstr>
  </property>
  <property fmtid="{D5CDD505-2E9C-101B-9397-08002B2CF9AE}" pid="4" name="KSOTemplateDocerSaveRecord">
    <vt:lpwstr>eyJoZGlkIjoiZDA5MjFiNDg3NGJkYjQ2NjJhZGU4OTg3OTEwMGM3MjMiLCJ1c2VySWQiOiI4NDM0MjAyMDcifQ==</vt:lpwstr>
  </property>
</Properties>
</file>