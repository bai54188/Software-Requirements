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3"/>
        <w:tblpPr w:leftFromText="180" w:rightFromText="180" w:vertAnchor="page" w:horzAnchor="page" w:tblpX="2439" w:tblpY="1989"/>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32"/>
      </w:tblGrid>
      <w:tr w14:paraId="2CA635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669" w:hRule="atLeast"/>
        </w:trPr>
        <w:tc>
          <w:tcPr>
            <w:tcW w:w="6780" w:type="dxa"/>
            <w:tcBorders>
              <w:top w:val="nil"/>
              <w:left w:val="nil"/>
              <w:bottom w:val="nil"/>
              <w:right w:val="nil"/>
            </w:tcBorders>
            <w:vAlign w:val="center"/>
          </w:tcPr>
          <w:tbl>
            <w:tblPr>
              <w:tblStyle w:val="13"/>
              <w:tblW w:w="8106" w:type="dxa"/>
              <w:tblInd w:w="3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06"/>
            </w:tblGrid>
            <w:tr w14:paraId="2B63CC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320" w:hRule="atLeast"/>
              </w:trPr>
              <w:tc>
                <w:tcPr>
                  <w:tcW w:w="6920" w:type="dxa"/>
                  <w:tcBorders>
                    <w:top w:val="nil"/>
                    <w:left w:val="nil"/>
                    <w:bottom w:val="nil"/>
                    <w:right w:val="nil"/>
                  </w:tcBorders>
                  <w:vAlign w:val="center"/>
                </w:tcPr>
                <w:p w14:paraId="3AE5268C">
                  <w:pPr>
                    <w:keepNext w:val="0"/>
                    <w:keepLines w:val="0"/>
                    <w:suppressLineNumbers w:val="0"/>
                    <w:spacing w:before="0" w:beforeAutospacing="0" w:after="0" w:afterAutospacing="0" w:line="360" w:lineRule="auto"/>
                    <w:ind w:left="0" w:right="0"/>
                    <w:jc w:val="both"/>
                    <w:rPr>
                      <w:rFonts w:hint="eastAsia" w:ascii="楷体" w:hAnsi="楷体" w:eastAsia="楷体" w:cs="楷体"/>
                      <w:b/>
                      <w:bCs/>
                      <w:w w:val="110"/>
                      <w:sz w:val="72"/>
                      <w:szCs w:val="72"/>
                    </w:rPr>
                  </w:pPr>
                  <w:bookmarkStart w:id="0" w:name="_Hlk97452061"/>
                  <w:bookmarkEnd w:id="0"/>
                  <w:r>
                    <w:rPr>
                      <w:rFonts w:hint="eastAsia" w:ascii="楷体" w:hAnsi="楷体" w:eastAsia="楷体" w:cs="楷体"/>
                      <w:b/>
                      <w:bCs/>
                      <w:w w:val="110"/>
                      <w:sz w:val="72"/>
                      <w:szCs w:val="72"/>
                    </w:rPr>
                    <w:t>软件需求规格说明</w:t>
                  </w:r>
                </w:p>
              </w:tc>
            </w:tr>
          </w:tbl>
          <w:p w14:paraId="4BEA2D54">
            <w:pPr>
              <w:keepNext w:val="0"/>
              <w:keepLines w:val="0"/>
              <w:suppressLineNumbers w:val="0"/>
              <w:spacing w:before="0" w:beforeAutospacing="0" w:after="0" w:afterAutospacing="0" w:line="360" w:lineRule="auto"/>
              <w:ind w:left="0" w:leftChars="0" w:right="0" w:rightChars="0"/>
              <w:jc w:val="right"/>
              <w:rPr>
                <w:rFonts w:ascii="Calibri" w:hAnsi="Calibri" w:eastAsia="等线" w:cs="Times New Roman"/>
                <w:b/>
                <w:bCs/>
                <w:w w:val="110"/>
                <w:kern w:val="0"/>
                <w:sz w:val="96"/>
                <w:szCs w:val="96"/>
                <w:lang w:eastAsia="zh-Hans"/>
              </w:rPr>
            </w:pPr>
          </w:p>
        </w:tc>
      </w:tr>
      <w:tr w14:paraId="36028B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4" w:hRule="atLeast"/>
        </w:trPr>
        <w:tc>
          <w:tcPr>
            <w:tcW w:w="6780" w:type="dxa"/>
            <w:tcBorders>
              <w:top w:val="nil"/>
              <w:left w:val="nil"/>
              <w:bottom w:val="nil"/>
              <w:right w:val="nil"/>
            </w:tcBorders>
            <w:vAlign w:val="center"/>
          </w:tcPr>
          <w:p w14:paraId="7F5D368C">
            <w:pPr>
              <w:keepNext w:val="0"/>
              <w:keepLines w:val="0"/>
              <w:suppressLineNumbers w:val="0"/>
              <w:spacing w:before="0" w:beforeAutospacing="0" w:after="0" w:afterAutospacing="0" w:line="15" w:lineRule="auto"/>
              <w:ind w:left="0" w:leftChars="0" w:right="0" w:rightChars="0"/>
              <w:jc w:val="center"/>
              <w:rPr>
                <w:rFonts w:ascii="Calibri" w:hAnsi="Calibri" w:eastAsia="等线" w:cs="Times New Roman"/>
                <w:b/>
                <w:bCs/>
                <w:w w:val="110"/>
                <w:kern w:val="0"/>
                <w:sz w:val="96"/>
                <w:szCs w:val="96"/>
              </w:rPr>
            </w:pPr>
            <w:r>
              <w:rPr>
                <w:rFonts w:hint="eastAsia" w:ascii="楷体" w:hAnsi="楷体" w:eastAsia="楷体" w:cs="楷体"/>
                <w:b/>
                <w:bCs/>
                <w:sz w:val="48"/>
                <w:szCs w:val="56"/>
              </w:rPr>
              <w:t>Software Requirements S</w:t>
            </w:r>
            <w:r>
              <w:rPr>
                <w:rFonts w:hint="eastAsia" w:ascii="楷体" w:hAnsi="楷体" w:eastAsia="楷体" w:cs="楷体"/>
                <w:b/>
                <w:bCs/>
                <w:sz w:val="48"/>
                <w:szCs w:val="56"/>
                <w:lang w:val="en-US" w:eastAsia="zh-CN"/>
              </w:rPr>
              <w:t>p</w:t>
            </w:r>
            <w:r>
              <w:rPr>
                <w:rFonts w:hint="eastAsia" w:ascii="楷体" w:hAnsi="楷体" w:eastAsia="楷体" w:cs="楷体"/>
                <w:b/>
                <w:bCs/>
                <w:sz w:val="48"/>
                <w:szCs w:val="56"/>
              </w:rPr>
              <w:t>ecifications</w:t>
            </w:r>
          </w:p>
        </w:tc>
      </w:tr>
    </w:tbl>
    <w:p w14:paraId="4021286A">
      <w:pPr>
        <w:rPr>
          <w:rFonts w:hint="eastAsia"/>
        </w:rPr>
      </w:pPr>
    </w:p>
    <w:p w14:paraId="3558CF1E">
      <w:pPr>
        <w:spacing w:line="360" w:lineRule="auto"/>
        <w:jc w:val="both"/>
        <w:rPr>
          <w:rFonts w:hint="eastAsia" w:ascii="楷体" w:hAnsi="楷体" w:eastAsia="楷体" w:cs="楷体"/>
          <w:b/>
          <w:bCs/>
          <w:sz w:val="36"/>
          <w:szCs w:val="36"/>
          <w:lang w:eastAsia="zh-CN"/>
        </w:rPr>
      </w:pPr>
      <w:r>
        <w:rPr>
          <w:rFonts w:hint="eastAsia" w:ascii="楷体" w:hAnsi="楷体" w:eastAsia="楷体" w:cs="楷体"/>
          <w:b/>
          <w:bCs/>
          <w:sz w:val="36"/>
          <w:szCs w:val="36"/>
          <w:lang w:val="en-US" w:eastAsia="zh-CN"/>
        </w:rPr>
        <w:t xml:space="preserve">             </w:t>
      </w:r>
      <w:r>
        <w:rPr>
          <w:rFonts w:hint="eastAsia" w:ascii="楷体" w:hAnsi="楷体" w:eastAsia="楷体" w:cs="楷体"/>
          <w:b/>
          <w:bCs/>
          <w:sz w:val="36"/>
          <w:szCs w:val="36"/>
          <w:lang w:eastAsia="zh-CN"/>
        </w:rPr>
        <w:drawing>
          <wp:inline distT="0" distB="0" distL="114300" distR="114300">
            <wp:extent cx="2351405" cy="2611755"/>
            <wp:effectExtent l="0" t="0" r="1905" b="635"/>
            <wp:docPr id="1" name="图片 1" descr="5a01f29337c7a7743256315d20ef0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5a01f29337c7a7743256315d20ef0f6"/>
                    <pic:cNvPicPr>
                      <a:picLocks noChangeAspect="1"/>
                    </pic:cNvPicPr>
                  </pic:nvPicPr>
                  <pic:blipFill>
                    <a:blip r:embed="rId4"/>
                    <a:stretch>
                      <a:fillRect/>
                    </a:stretch>
                  </pic:blipFill>
                  <pic:spPr>
                    <a:xfrm>
                      <a:off x="0" y="0"/>
                      <a:ext cx="2351405" cy="2611755"/>
                    </a:xfrm>
                    <a:prstGeom prst="rect">
                      <a:avLst/>
                    </a:prstGeom>
                  </pic:spPr>
                </pic:pic>
              </a:graphicData>
            </a:graphic>
          </wp:inline>
        </w:drawing>
      </w:r>
    </w:p>
    <w:p w14:paraId="4B5C58AA">
      <w:pPr>
        <w:spacing w:line="360" w:lineRule="auto"/>
        <w:ind w:firstLine="1084" w:firstLineChars="300"/>
        <w:rPr>
          <w:rFonts w:ascii="楷体" w:hAnsi="楷体" w:eastAsia="楷体" w:cs="楷体"/>
          <w:sz w:val="36"/>
          <w:szCs w:val="36"/>
          <w:u w:val="single"/>
        </w:rPr>
      </w:pPr>
      <w:r>
        <w:rPr>
          <w:rFonts w:hint="eastAsia" w:ascii="楷体" w:hAnsi="楷体" w:eastAsia="楷体" w:cs="楷体"/>
          <w:b/>
          <w:bCs/>
          <w:sz w:val="36"/>
          <w:szCs w:val="36"/>
        </w:rPr>
        <w:t>项目名称：</w:t>
      </w:r>
      <w:r>
        <w:rPr>
          <w:rFonts w:ascii="楷体" w:hAnsi="楷体" w:eastAsia="楷体" w:cs="楷体"/>
          <w:b/>
          <w:bCs/>
          <w:sz w:val="36"/>
          <w:szCs w:val="36"/>
          <w:u w:val="single"/>
        </w:rPr>
        <w:t xml:space="preserve">  </w:t>
      </w:r>
      <w:r>
        <w:rPr>
          <w:rFonts w:hint="eastAsia" w:ascii="楷体" w:hAnsi="楷体" w:eastAsia="楷体" w:cs="楷体"/>
          <w:b/>
          <w:bCs/>
          <w:sz w:val="36"/>
          <w:szCs w:val="36"/>
          <w:u w:val="single"/>
          <w:lang w:val="en-US" w:eastAsia="zh-CN"/>
        </w:rPr>
        <w:t>校务问答机器人</w:t>
      </w:r>
      <w:r>
        <w:rPr>
          <w:rFonts w:hint="eastAsia" w:ascii="楷体" w:hAnsi="楷体" w:eastAsia="楷体" w:cs="楷体"/>
          <w:b/>
          <w:bCs/>
          <w:sz w:val="36"/>
          <w:szCs w:val="36"/>
          <w:u w:val="single"/>
          <w:lang w:eastAsia="zh-Hans"/>
        </w:rPr>
        <w:t xml:space="preserve"> </w:t>
      </w:r>
      <w:r>
        <w:rPr>
          <w:rFonts w:ascii="楷体" w:hAnsi="楷体" w:eastAsia="楷体" w:cs="楷体"/>
          <w:b/>
          <w:bCs/>
          <w:sz w:val="36"/>
          <w:szCs w:val="36"/>
          <w:u w:val="single"/>
          <w:lang w:eastAsia="zh-Hans"/>
        </w:rPr>
        <w:t xml:space="preserve">    </w:t>
      </w:r>
      <w:r>
        <w:rPr>
          <w:rFonts w:hint="eastAsia" w:ascii="楷体" w:hAnsi="楷体" w:eastAsia="楷体" w:cs="楷体"/>
          <w:b/>
          <w:bCs/>
          <w:sz w:val="36"/>
          <w:szCs w:val="36"/>
          <w:u w:val="single"/>
          <w:lang w:eastAsia="zh-Hans"/>
        </w:rPr>
        <w:t xml:space="preserve">  </w:t>
      </w:r>
    </w:p>
    <w:p w14:paraId="30C24EAC">
      <w:pPr>
        <w:spacing w:line="360" w:lineRule="auto"/>
        <w:ind w:firstLine="1084" w:firstLineChars="300"/>
        <w:rPr>
          <w:rFonts w:ascii="楷体" w:hAnsi="楷体" w:eastAsia="楷体" w:cs="楷体"/>
          <w:sz w:val="36"/>
          <w:szCs w:val="36"/>
          <w:u w:val="single"/>
        </w:rPr>
      </w:pPr>
      <w:r>
        <w:rPr>
          <w:rFonts w:hint="eastAsia" w:ascii="楷体" w:hAnsi="楷体" w:eastAsia="楷体" w:cs="楷体"/>
          <w:b/>
          <w:bCs/>
          <w:sz w:val="36"/>
          <w:szCs w:val="36"/>
        </w:rPr>
        <w:t>小组组长：</w:t>
      </w:r>
      <w:r>
        <w:rPr>
          <w:rFonts w:hint="eastAsia" w:ascii="楷体" w:hAnsi="楷体" w:eastAsia="楷体" w:cs="楷体"/>
          <w:sz w:val="36"/>
          <w:szCs w:val="36"/>
          <w:u w:val="single"/>
        </w:rPr>
        <w:t xml:space="preserve">        </w:t>
      </w:r>
      <w:r>
        <w:rPr>
          <w:rFonts w:hint="eastAsia" w:ascii="楷体" w:hAnsi="楷体" w:eastAsia="楷体" w:cs="楷体"/>
          <w:sz w:val="36"/>
          <w:szCs w:val="36"/>
          <w:u w:val="single"/>
          <w:lang w:val="en-US" w:eastAsia="zh-CN"/>
        </w:rPr>
        <w:t>白靖妍</w:t>
      </w:r>
      <w:r>
        <w:rPr>
          <w:rFonts w:hint="eastAsia" w:ascii="楷体" w:hAnsi="楷体" w:eastAsia="楷体" w:cs="楷体"/>
          <w:sz w:val="36"/>
          <w:szCs w:val="36"/>
          <w:u w:val="single"/>
        </w:rPr>
        <w:t xml:space="preserve">        </w:t>
      </w:r>
    </w:p>
    <w:p w14:paraId="2950D8F4">
      <w:pPr>
        <w:spacing w:line="360" w:lineRule="auto"/>
        <w:ind w:firstLine="1084" w:firstLineChars="300"/>
        <w:rPr>
          <w:rFonts w:ascii="楷体" w:hAnsi="楷体" w:eastAsia="楷体" w:cs="楷体"/>
          <w:sz w:val="36"/>
          <w:szCs w:val="36"/>
          <w:u w:val="single"/>
        </w:rPr>
      </w:pPr>
      <w:r>
        <w:rPr>
          <w:rFonts w:hint="eastAsia" w:ascii="楷体" w:hAnsi="楷体" w:eastAsia="楷体" w:cs="楷体"/>
          <w:b/>
          <w:bCs/>
          <w:sz w:val="36"/>
          <w:szCs w:val="36"/>
        </w:rPr>
        <w:t>小组组员：</w:t>
      </w:r>
      <w:r>
        <w:rPr>
          <w:rFonts w:hint="eastAsia" w:ascii="楷体" w:hAnsi="楷体" w:eastAsia="楷体" w:cs="楷体"/>
          <w:sz w:val="36"/>
          <w:szCs w:val="36"/>
          <w:u w:val="single"/>
        </w:rPr>
        <w:t xml:space="preserve">        </w:t>
      </w:r>
      <w:r>
        <w:rPr>
          <w:rFonts w:hint="eastAsia" w:ascii="楷体" w:hAnsi="楷体" w:eastAsia="楷体" w:cs="楷体"/>
          <w:sz w:val="36"/>
          <w:szCs w:val="36"/>
          <w:u w:val="single"/>
          <w:lang w:val="en-US" w:eastAsia="zh-CN"/>
        </w:rPr>
        <w:t>王佳丽</w:t>
      </w:r>
      <w:r>
        <w:rPr>
          <w:rFonts w:hint="eastAsia" w:ascii="楷体" w:hAnsi="楷体" w:eastAsia="楷体" w:cs="楷体"/>
          <w:sz w:val="36"/>
          <w:szCs w:val="36"/>
          <w:u w:val="single"/>
        </w:rPr>
        <w:t xml:space="preserve">        </w:t>
      </w:r>
    </w:p>
    <w:p w14:paraId="1D9FD286">
      <w:pPr>
        <w:spacing w:line="360" w:lineRule="auto"/>
        <w:ind w:firstLine="1084" w:firstLineChars="300"/>
        <w:rPr>
          <w:rFonts w:ascii="楷体" w:hAnsi="楷体" w:eastAsia="楷体" w:cs="楷体"/>
          <w:sz w:val="36"/>
          <w:szCs w:val="36"/>
          <w:u w:val="single"/>
        </w:rPr>
      </w:pPr>
      <w:r>
        <w:rPr>
          <w:rFonts w:hint="eastAsia" w:ascii="楷体" w:hAnsi="楷体" w:eastAsia="楷体" w:cs="楷体"/>
          <w:b/>
          <w:bCs/>
          <w:sz w:val="36"/>
          <w:szCs w:val="36"/>
        </w:rPr>
        <w:t>小组组员：</w:t>
      </w:r>
      <w:r>
        <w:rPr>
          <w:rFonts w:hint="eastAsia" w:ascii="楷体" w:hAnsi="楷体" w:eastAsia="楷体" w:cs="楷体"/>
          <w:sz w:val="36"/>
          <w:szCs w:val="36"/>
          <w:u w:val="single"/>
        </w:rPr>
        <w:t xml:space="preserve">        </w:t>
      </w:r>
      <w:r>
        <w:rPr>
          <w:rFonts w:hint="eastAsia" w:ascii="楷体" w:hAnsi="楷体" w:eastAsia="楷体" w:cs="楷体"/>
          <w:sz w:val="36"/>
          <w:szCs w:val="36"/>
          <w:u w:val="single"/>
          <w:lang w:val="en-US" w:eastAsia="zh-CN"/>
        </w:rPr>
        <w:t>马雯丽</w:t>
      </w:r>
      <w:r>
        <w:rPr>
          <w:rFonts w:hint="eastAsia" w:ascii="楷体" w:hAnsi="楷体" w:eastAsia="楷体" w:cs="楷体"/>
          <w:sz w:val="36"/>
          <w:szCs w:val="36"/>
          <w:u w:val="single"/>
        </w:rPr>
        <w:t xml:space="preserve">        </w:t>
      </w:r>
    </w:p>
    <w:p w14:paraId="175C15E8">
      <w:pPr>
        <w:spacing w:line="360" w:lineRule="auto"/>
        <w:ind w:firstLine="1084" w:firstLineChars="300"/>
        <w:rPr>
          <w:rFonts w:ascii="楷体" w:hAnsi="楷体" w:eastAsia="楷体" w:cs="楷体"/>
          <w:sz w:val="36"/>
          <w:szCs w:val="36"/>
          <w:u w:val="single"/>
        </w:rPr>
      </w:pPr>
      <w:r>
        <w:rPr>
          <w:rFonts w:hint="eastAsia" w:ascii="楷体" w:hAnsi="楷体" w:eastAsia="楷体" w:cs="楷体"/>
          <w:b/>
          <w:bCs/>
          <w:sz w:val="36"/>
          <w:szCs w:val="36"/>
        </w:rPr>
        <w:t>小组组员：</w:t>
      </w:r>
      <w:r>
        <w:rPr>
          <w:rFonts w:hint="eastAsia" w:ascii="楷体" w:hAnsi="楷体" w:eastAsia="楷体" w:cs="楷体"/>
          <w:sz w:val="36"/>
          <w:szCs w:val="36"/>
          <w:u w:val="single"/>
        </w:rPr>
        <w:t xml:space="preserve">        </w:t>
      </w:r>
      <w:r>
        <w:rPr>
          <w:rFonts w:hint="eastAsia" w:ascii="楷体" w:hAnsi="楷体" w:eastAsia="楷体" w:cs="楷体"/>
          <w:sz w:val="36"/>
          <w:szCs w:val="36"/>
          <w:u w:val="single"/>
          <w:lang w:val="en-US" w:eastAsia="zh-CN"/>
        </w:rPr>
        <w:t>仵梦雅</w:t>
      </w:r>
      <w:r>
        <w:rPr>
          <w:rFonts w:hint="eastAsia" w:ascii="楷体" w:hAnsi="楷体" w:eastAsia="楷体" w:cs="楷体"/>
          <w:sz w:val="36"/>
          <w:szCs w:val="36"/>
          <w:u w:val="single"/>
        </w:rPr>
        <w:t xml:space="preserve">        </w:t>
      </w:r>
    </w:p>
    <w:p w14:paraId="041F04D1">
      <w:pPr>
        <w:spacing w:line="360" w:lineRule="auto"/>
        <w:ind w:firstLine="1084" w:firstLineChars="300"/>
        <w:rPr>
          <w:rFonts w:hint="eastAsia" w:ascii="楷体" w:hAnsi="楷体" w:eastAsia="楷体" w:cs="楷体"/>
          <w:sz w:val="36"/>
          <w:szCs w:val="36"/>
          <w:u w:val="single"/>
        </w:rPr>
      </w:pPr>
      <w:r>
        <w:rPr>
          <w:rFonts w:hint="eastAsia" w:ascii="楷体" w:hAnsi="楷体" w:eastAsia="楷体" w:cs="楷体"/>
          <w:b/>
          <w:bCs/>
          <w:sz w:val="36"/>
          <w:szCs w:val="36"/>
        </w:rPr>
        <w:t>小组组员：</w:t>
      </w:r>
      <w:r>
        <w:rPr>
          <w:rFonts w:hint="eastAsia" w:ascii="楷体" w:hAnsi="楷体" w:eastAsia="楷体" w:cs="楷体"/>
          <w:sz w:val="36"/>
          <w:szCs w:val="36"/>
          <w:u w:val="single"/>
        </w:rPr>
        <w:t xml:space="preserve">        </w:t>
      </w:r>
      <w:r>
        <w:rPr>
          <w:rFonts w:hint="eastAsia" w:ascii="楷体" w:hAnsi="楷体" w:eastAsia="楷体" w:cs="楷体"/>
          <w:sz w:val="36"/>
          <w:szCs w:val="36"/>
          <w:u w:val="single"/>
          <w:lang w:val="en-US" w:eastAsia="zh-CN"/>
        </w:rPr>
        <w:t>赵益萍</w:t>
      </w:r>
      <w:r>
        <w:rPr>
          <w:rFonts w:hint="eastAsia" w:ascii="楷体" w:hAnsi="楷体" w:eastAsia="楷体" w:cs="楷体"/>
          <w:sz w:val="36"/>
          <w:szCs w:val="36"/>
          <w:u w:val="single"/>
        </w:rPr>
        <w:t xml:space="preserve">        </w:t>
      </w:r>
    </w:p>
    <w:p w14:paraId="58D17C22">
      <w:pPr>
        <w:spacing w:line="360" w:lineRule="auto"/>
        <w:ind w:firstLine="1084" w:firstLineChars="300"/>
        <w:rPr>
          <w:rFonts w:hint="eastAsia" w:ascii="楷体" w:hAnsi="楷体" w:eastAsia="楷体" w:cs="楷体"/>
          <w:sz w:val="36"/>
          <w:szCs w:val="36"/>
          <w:u w:val="single"/>
        </w:rPr>
      </w:pPr>
      <w:r>
        <w:rPr>
          <w:rFonts w:hint="eastAsia" w:ascii="楷体" w:hAnsi="楷体" w:eastAsia="楷体" w:cs="楷体"/>
          <w:b/>
          <w:bCs/>
          <w:sz w:val="36"/>
          <w:szCs w:val="36"/>
        </w:rPr>
        <w:t>小组组员：</w:t>
      </w:r>
      <w:r>
        <w:rPr>
          <w:rFonts w:hint="eastAsia" w:ascii="楷体" w:hAnsi="楷体" w:eastAsia="楷体" w:cs="楷体"/>
          <w:sz w:val="36"/>
          <w:szCs w:val="36"/>
          <w:u w:val="single"/>
        </w:rPr>
        <w:t xml:space="preserve">        </w:t>
      </w:r>
      <w:r>
        <w:rPr>
          <w:rFonts w:hint="eastAsia" w:ascii="楷体" w:hAnsi="楷体" w:eastAsia="楷体" w:cs="楷体"/>
          <w:sz w:val="36"/>
          <w:szCs w:val="36"/>
          <w:u w:val="single"/>
          <w:lang w:val="en-US" w:eastAsia="zh-CN"/>
        </w:rPr>
        <w:t>李思涵</w:t>
      </w:r>
      <w:r>
        <w:rPr>
          <w:rFonts w:hint="eastAsia" w:ascii="楷体" w:hAnsi="楷体" w:eastAsia="楷体" w:cs="楷体"/>
          <w:sz w:val="36"/>
          <w:szCs w:val="36"/>
          <w:u w:val="single"/>
        </w:rPr>
        <w:t xml:space="preserve">        </w:t>
      </w:r>
    </w:p>
    <w:p w14:paraId="35088085">
      <w:pPr>
        <w:widowControl/>
        <w:autoSpaceDE w:val="0"/>
        <w:autoSpaceDN w:val="0"/>
        <w:spacing w:line="360" w:lineRule="auto"/>
        <w:ind w:left="420" w:firstLine="723" w:firstLineChars="200"/>
        <w:textAlignment w:val="bottom"/>
        <w:rPr>
          <w:rFonts w:ascii="楷体" w:hAnsi="楷体" w:eastAsia="楷体" w:cs="楷体"/>
          <w:sz w:val="36"/>
          <w:szCs w:val="36"/>
          <w:u w:val="single"/>
        </w:rPr>
      </w:pPr>
      <w:r>
        <w:rPr>
          <w:rFonts w:hint="eastAsia" w:ascii="楷体" w:hAnsi="楷体" w:eastAsia="楷体" w:cs="楷体"/>
          <w:b/>
          <w:bCs/>
          <w:sz w:val="36"/>
          <w:szCs w:val="36"/>
        </w:rPr>
        <w:t>指导老师：</w:t>
      </w:r>
      <w:r>
        <w:rPr>
          <w:rFonts w:hint="eastAsia" w:ascii="楷体" w:hAnsi="楷体" w:eastAsia="楷体" w:cs="楷体"/>
          <w:sz w:val="36"/>
          <w:szCs w:val="36"/>
          <w:u w:val="single"/>
        </w:rPr>
        <w:t xml:space="preserve">        </w:t>
      </w:r>
      <w:r>
        <w:rPr>
          <w:rFonts w:hint="eastAsia" w:ascii="楷体" w:hAnsi="楷体" w:eastAsia="楷体" w:cs="楷体"/>
          <w:sz w:val="36"/>
          <w:szCs w:val="36"/>
          <w:u w:val="single"/>
          <w:lang w:val="en-US" w:eastAsia="zh-CN"/>
        </w:rPr>
        <w:t>苏奎</w:t>
      </w:r>
      <w:r>
        <w:rPr>
          <w:rFonts w:hint="eastAsia" w:ascii="楷体" w:hAnsi="楷体" w:eastAsia="楷体" w:cs="楷体"/>
          <w:sz w:val="36"/>
          <w:szCs w:val="36"/>
          <w:u w:val="single"/>
        </w:rPr>
        <w:t xml:space="preserve">        </w:t>
      </w:r>
    </w:p>
    <w:p w14:paraId="6A17AF82">
      <w:pPr>
        <w:ind w:firstLine="1920" w:firstLineChars="600"/>
        <w:rPr>
          <w:rFonts w:hint="eastAsia" w:ascii="楷体" w:hAnsi="楷体" w:eastAsia="楷体" w:cs="楷体"/>
          <w:sz w:val="32"/>
          <w:szCs w:val="32"/>
        </w:rPr>
      </w:pPr>
      <w:r>
        <w:rPr>
          <w:rFonts w:hint="eastAsia" w:ascii="楷体" w:hAnsi="楷体" w:eastAsia="楷体" w:cs="楷体"/>
          <w:sz w:val="32"/>
          <w:szCs w:val="32"/>
        </w:rPr>
        <w:t>二零二</w:t>
      </w:r>
      <w:r>
        <w:rPr>
          <w:rFonts w:hint="eastAsia" w:ascii="楷体" w:hAnsi="楷体" w:eastAsia="楷体" w:cs="楷体"/>
          <w:sz w:val="32"/>
          <w:szCs w:val="32"/>
          <w:lang w:val="en-US" w:eastAsia="zh-CN"/>
        </w:rPr>
        <w:t>五</w:t>
      </w:r>
      <w:r>
        <w:rPr>
          <w:rFonts w:hint="eastAsia" w:ascii="楷体" w:hAnsi="楷体" w:eastAsia="楷体" w:cs="楷体"/>
          <w:sz w:val="32"/>
          <w:szCs w:val="32"/>
        </w:rPr>
        <w:t xml:space="preserve">年 </w:t>
      </w:r>
      <w:r>
        <w:rPr>
          <w:rFonts w:hint="eastAsia" w:ascii="楷体" w:hAnsi="楷体" w:eastAsia="楷体" w:cs="楷体"/>
          <w:sz w:val="32"/>
          <w:szCs w:val="32"/>
          <w:lang w:val="en-US" w:eastAsia="zh-CN"/>
        </w:rPr>
        <w:t>五</w:t>
      </w:r>
      <w:r>
        <w:rPr>
          <w:rFonts w:hint="eastAsia" w:ascii="楷体" w:hAnsi="楷体" w:eastAsia="楷体" w:cs="楷体"/>
          <w:sz w:val="32"/>
          <w:szCs w:val="32"/>
        </w:rPr>
        <w:t xml:space="preserve">月 </w:t>
      </w:r>
      <w:r>
        <w:rPr>
          <w:rFonts w:hint="eastAsia" w:ascii="楷体" w:hAnsi="楷体" w:eastAsia="楷体" w:cs="楷体"/>
          <w:sz w:val="32"/>
          <w:szCs w:val="32"/>
          <w:lang w:val="en-US" w:eastAsia="zh-CN"/>
        </w:rPr>
        <w:t>七</w:t>
      </w:r>
      <w:r>
        <w:rPr>
          <w:rFonts w:hint="eastAsia" w:ascii="楷体" w:hAnsi="楷体" w:eastAsia="楷体" w:cs="楷体"/>
          <w:sz w:val="32"/>
          <w:szCs w:val="32"/>
        </w:rPr>
        <w:t>日</w:t>
      </w:r>
    </w:p>
    <w:p w14:paraId="5AD81AE7">
      <w:pPr>
        <w:tabs>
          <w:tab w:val="left" w:pos="1820"/>
        </w:tabs>
        <w:jc w:val="center"/>
        <w:rPr>
          <w:rFonts w:hint="eastAsia" w:ascii="楷体" w:hAnsi="楷体" w:eastAsia="楷体" w:cs="楷体"/>
          <w:b/>
          <w:bCs/>
          <w:sz w:val="32"/>
          <w:szCs w:val="32"/>
        </w:rPr>
      </w:pPr>
      <w:r>
        <w:rPr>
          <w:rFonts w:hint="eastAsia" w:ascii="楷体" w:hAnsi="楷体" w:eastAsia="楷体" w:cs="楷体"/>
          <w:b/>
          <w:bCs/>
          <w:sz w:val="32"/>
          <w:szCs w:val="32"/>
        </w:rPr>
        <w:t>版本控制信息</w:t>
      </w:r>
    </w:p>
    <w:p w14:paraId="0BFA9693">
      <w:pPr>
        <w:tabs>
          <w:tab w:val="left" w:pos="1820"/>
        </w:tabs>
        <w:jc w:val="center"/>
        <w:rPr>
          <w:rFonts w:hint="eastAsia" w:ascii="楷体" w:hAnsi="楷体" w:eastAsia="楷体" w:cs="楷体"/>
          <w:b/>
          <w:bCs/>
          <w:sz w:val="21"/>
          <w:szCs w:val="21"/>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99"/>
        <w:gridCol w:w="5923"/>
      </w:tblGrid>
      <w:tr w14:paraId="35CFA8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9" w:type="dxa"/>
          </w:tcPr>
          <w:p w14:paraId="126FB03B">
            <w:pPr>
              <w:keepNext w:val="0"/>
              <w:keepLines w:val="0"/>
              <w:suppressLineNumbers w:val="0"/>
              <w:tabs>
                <w:tab w:val="left" w:pos="1820"/>
              </w:tabs>
              <w:spacing w:before="0" w:beforeAutospacing="0" w:after="0" w:afterAutospacing="0"/>
              <w:ind w:left="0" w:right="0"/>
              <w:jc w:val="center"/>
              <w:rPr>
                <w:rFonts w:hint="eastAsia" w:ascii="楷体" w:hAnsi="楷体" w:eastAsia="楷体" w:cs="楷体"/>
                <w:b/>
                <w:bCs/>
                <w:sz w:val="28"/>
                <w:szCs w:val="28"/>
              </w:rPr>
            </w:pPr>
            <w:r>
              <w:rPr>
                <w:rFonts w:hint="eastAsia" w:ascii="楷体" w:hAnsi="楷体" w:eastAsia="楷体" w:cs="楷体"/>
                <w:b/>
                <w:bCs/>
                <w:sz w:val="28"/>
                <w:szCs w:val="28"/>
              </w:rPr>
              <w:t>文档编号</w:t>
            </w:r>
          </w:p>
        </w:tc>
        <w:tc>
          <w:tcPr>
            <w:tcW w:w="5923" w:type="dxa"/>
          </w:tcPr>
          <w:p w14:paraId="4CB618BE">
            <w:pPr>
              <w:keepNext w:val="0"/>
              <w:keepLines w:val="0"/>
              <w:suppressLineNumbers w:val="0"/>
              <w:tabs>
                <w:tab w:val="left" w:pos="1820"/>
              </w:tabs>
              <w:spacing w:before="0" w:beforeAutospacing="0" w:after="0" w:afterAutospacing="0"/>
              <w:ind w:left="0" w:right="0"/>
              <w:jc w:val="center"/>
              <w:rPr>
                <w:rFonts w:hint="default" w:ascii="楷体" w:hAnsi="楷体" w:eastAsia="楷体" w:cs="楷体"/>
                <w:b/>
                <w:bCs/>
                <w:sz w:val="28"/>
                <w:szCs w:val="28"/>
                <w:lang w:val="en-US" w:eastAsia="zh-CN"/>
              </w:rPr>
            </w:pPr>
            <w:r>
              <w:rPr>
                <w:rFonts w:hint="eastAsia" w:ascii="楷体" w:hAnsi="楷体" w:eastAsia="楷体" w:cs="楷体"/>
                <w:sz w:val="28"/>
                <w:szCs w:val="28"/>
              </w:rPr>
              <w:t>SRA202</w:t>
            </w:r>
            <w:r>
              <w:rPr>
                <w:rFonts w:hint="eastAsia" w:ascii="楷体" w:hAnsi="楷体" w:eastAsia="楷体" w:cs="楷体"/>
                <w:sz w:val="28"/>
                <w:szCs w:val="28"/>
                <w:lang w:val="en-US" w:eastAsia="zh-CN"/>
              </w:rPr>
              <w:t>5</w:t>
            </w:r>
            <w:r>
              <w:rPr>
                <w:rFonts w:hint="eastAsia" w:ascii="楷体" w:hAnsi="楷体" w:eastAsia="楷体" w:cs="楷体"/>
                <w:sz w:val="28"/>
                <w:szCs w:val="28"/>
              </w:rPr>
              <w:t>-G</w:t>
            </w:r>
            <w:r>
              <w:rPr>
                <w:rFonts w:hint="eastAsia" w:ascii="楷体" w:hAnsi="楷体" w:eastAsia="楷体" w:cs="楷体"/>
                <w:sz w:val="28"/>
                <w:szCs w:val="28"/>
                <w:lang w:val="en-US" w:eastAsia="zh-CN"/>
              </w:rPr>
              <w:t>03</w:t>
            </w:r>
          </w:p>
        </w:tc>
      </w:tr>
      <w:tr w14:paraId="05E924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9" w:type="dxa"/>
          </w:tcPr>
          <w:p w14:paraId="1B0302A1">
            <w:pPr>
              <w:keepNext w:val="0"/>
              <w:keepLines w:val="0"/>
              <w:suppressLineNumbers w:val="0"/>
              <w:tabs>
                <w:tab w:val="left" w:pos="1820"/>
              </w:tabs>
              <w:spacing w:before="0" w:beforeAutospacing="0" w:after="0" w:afterAutospacing="0"/>
              <w:ind w:left="0" w:right="0"/>
              <w:jc w:val="center"/>
              <w:rPr>
                <w:rFonts w:hint="eastAsia" w:ascii="楷体" w:hAnsi="楷体" w:eastAsia="楷体" w:cs="楷体"/>
                <w:b/>
                <w:bCs/>
                <w:sz w:val="28"/>
                <w:szCs w:val="28"/>
              </w:rPr>
            </w:pPr>
            <w:r>
              <w:rPr>
                <w:rFonts w:hint="eastAsia" w:ascii="楷体" w:hAnsi="楷体" w:eastAsia="楷体" w:cs="楷体"/>
                <w:b/>
                <w:bCs/>
                <w:sz w:val="28"/>
                <w:szCs w:val="28"/>
              </w:rPr>
              <w:t>文档版本号</w:t>
            </w:r>
          </w:p>
        </w:tc>
        <w:tc>
          <w:tcPr>
            <w:tcW w:w="5923" w:type="dxa"/>
          </w:tcPr>
          <w:p w14:paraId="2CD41563">
            <w:pPr>
              <w:keepNext w:val="0"/>
              <w:keepLines w:val="0"/>
              <w:suppressLineNumbers w:val="0"/>
              <w:tabs>
                <w:tab w:val="left" w:pos="1820"/>
              </w:tabs>
              <w:spacing w:before="0" w:beforeAutospacing="0" w:after="0" w:afterAutospacing="0"/>
              <w:ind w:left="0" w:right="0"/>
              <w:jc w:val="center"/>
              <w:rPr>
                <w:rFonts w:hint="default" w:ascii="楷体" w:hAnsi="楷体" w:eastAsia="楷体" w:cs="楷体"/>
                <w:sz w:val="28"/>
                <w:szCs w:val="28"/>
                <w:lang w:val="en-US" w:eastAsia="zh-CN"/>
              </w:rPr>
            </w:pPr>
            <w:r>
              <w:rPr>
                <w:rFonts w:hint="eastAsia" w:ascii="楷体" w:hAnsi="楷体" w:eastAsia="楷体" w:cs="楷体"/>
                <w:sz w:val="28"/>
                <w:szCs w:val="28"/>
              </w:rPr>
              <w:t>V</w:t>
            </w:r>
            <w:r>
              <w:rPr>
                <w:rFonts w:hint="eastAsia" w:ascii="楷体" w:hAnsi="楷体" w:eastAsia="楷体" w:cs="楷体"/>
                <w:sz w:val="28"/>
                <w:szCs w:val="28"/>
                <w:lang w:val="en-US" w:eastAsia="zh-CN"/>
              </w:rPr>
              <w:t>1.0.0</w:t>
            </w:r>
          </w:p>
        </w:tc>
      </w:tr>
      <w:tr w14:paraId="7F0EDE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9" w:type="dxa"/>
          </w:tcPr>
          <w:p w14:paraId="1143E3BB">
            <w:pPr>
              <w:keepNext w:val="0"/>
              <w:keepLines w:val="0"/>
              <w:suppressLineNumbers w:val="0"/>
              <w:tabs>
                <w:tab w:val="left" w:pos="1820"/>
              </w:tabs>
              <w:spacing w:before="0" w:beforeAutospacing="0" w:after="0" w:afterAutospacing="0"/>
              <w:ind w:left="0" w:right="0"/>
              <w:jc w:val="center"/>
              <w:rPr>
                <w:rFonts w:hint="eastAsia" w:ascii="楷体" w:hAnsi="楷体" w:eastAsia="楷体" w:cs="楷体"/>
                <w:b/>
                <w:bCs/>
                <w:sz w:val="28"/>
                <w:szCs w:val="28"/>
              </w:rPr>
            </w:pPr>
            <w:r>
              <w:rPr>
                <w:rFonts w:hint="eastAsia" w:ascii="楷体" w:hAnsi="楷体" w:eastAsia="楷体" w:cs="楷体"/>
                <w:b/>
                <w:bCs/>
                <w:sz w:val="28"/>
                <w:szCs w:val="28"/>
              </w:rPr>
              <w:t>关键词</w:t>
            </w:r>
          </w:p>
        </w:tc>
        <w:tc>
          <w:tcPr>
            <w:tcW w:w="5923" w:type="dxa"/>
          </w:tcPr>
          <w:p w14:paraId="299DD3F9">
            <w:pPr>
              <w:keepNext w:val="0"/>
              <w:keepLines w:val="0"/>
              <w:suppressLineNumbers w:val="0"/>
              <w:tabs>
                <w:tab w:val="left" w:pos="1820"/>
              </w:tabs>
              <w:spacing w:before="0" w:beforeAutospacing="0" w:after="0" w:afterAutospacing="0"/>
              <w:ind w:left="0" w:right="0"/>
              <w:jc w:val="center"/>
              <w:rPr>
                <w:rFonts w:hint="eastAsia" w:ascii="楷体" w:hAnsi="楷体" w:eastAsia="楷体" w:cs="楷体"/>
                <w:b/>
                <w:bCs/>
                <w:sz w:val="28"/>
                <w:szCs w:val="28"/>
              </w:rPr>
            </w:pPr>
            <w:r>
              <w:rPr>
                <w:rFonts w:hint="eastAsia" w:ascii="楷体" w:hAnsi="楷体" w:eastAsia="楷体" w:cs="楷体"/>
                <w:b/>
                <w:bCs/>
                <w:sz w:val="28"/>
                <w:szCs w:val="28"/>
              </w:rPr>
              <w:t>软件需求规格说明</w:t>
            </w:r>
          </w:p>
        </w:tc>
      </w:tr>
      <w:tr w14:paraId="344486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9" w:type="dxa"/>
          </w:tcPr>
          <w:p w14:paraId="0D924EDF">
            <w:pPr>
              <w:keepNext w:val="0"/>
              <w:keepLines w:val="0"/>
              <w:suppressLineNumbers w:val="0"/>
              <w:tabs>
                <w:tab w:val="left" w:pos="1820"/>
              </w:tabs>
              <w:spacing w:before="0" w:beforeAutospacing="0" w:after="0" w:afterAutospacing="0"/>
              <w:ind w:left="0" w:right="0"/>
              <w:jc w:val="center"/>
              <w:rPr>
                <w:rFonts w:hint="eastAsia" w:ascii="楷体" w:hAnsi="楷体" w:eastAsia="楷体" w:cs="楷体"/>
                <w:b/>
                <w:bCs/>
                <w:sz w:val="28"/>
                <w:szCs w:val="28"/>
              </w:rPr>
            </w:pPr>
            <w:r>
              <w:rPr>
                <w:rFonts w:hint="eastAsia" w:ascii="楷体" w:hAnsi="楷体" w:eastAsia="楷体" w:cs="楷体"/>
                <w:b/>
                <w:bCs/>
                <w:sz w:val="28"/>
                <w:szCs w:val="28"/>
              </w:rPr>
              <w:t>修订人</w:t>
            </w:r>
          </w:p>
        </w:tc>
        <w:tc>
          <w:tcPr>
            <w:tcW w:w="5923" w:type="dxa"/>
          </w:tcPr>
          <w:p w14:paraId="6F3E7BDB">
            <w:pPr>
              <w:keepNext w:val="0"/>
              <w:keepLines w:val="0"/>
              <w:suppressLineNumbers w:val="0"/>
              <w:tabs>
                <w:tab w:val="left" w:pos="1820"/>
              </w:tabs>
              <w:spacing w:before="0" w:beforeAutospacing="0" w:after="0" w:afterAutospacing="0"/>
              <w:ind w:right="0" w:firstLine="2520" w:firstLineChars="900"/>
              <w:jc w:val="both"/>
              <w:rPr>
                <w:rFonts w:hint="default" w:ascii="楷体" w:hAnsi="楷体" w:eastAsia="楷体" w:cs="楷体"/>
                <w:sz w:val="28"/>
                <w:szCs w:val="28"/>
                <w:lang w:val="en-US" w:eastAsia="zh-CN"/>
              </w:rPr>
            </w:pPr>
            <w:r>
              <w:rPr>
                <w:rFonts w:hint="eastAsia" w:ascii="楷体" w:hAnsi="楷体" w:eastAsia="楷体" w:cs="楷体"/>
                <w:sz w:val="28"/>
                <w:szCs w:val="28"/>
                <w:lang w:val="en-US" w:eastAsia="zh-CN"/>
              </w:rPr>
              <w:t>白靖妍</w:t>
            </w:r>
          </w:p>
        </w:tc>
      </w:tr>
      <w:tr w14:paraId="6D878C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9" w:type="dxa"/>
          </w:tcPr>
          <w:p w14:paraId="11A3B828">
            <w:pPr>
              <w:keepNext w:val="0"/>
              <w:keepLines w:val="0"/>
              <w:suppressLineNumbers w:val="0"/>
              <w:tabs>
                <w:tab w:val="left" w:pos="1820"/>
              </w:tabs>
              <w:spacing w:before="0" w:beforeAutospacing="0" w:after="0" w:afterAutospacing="0"/>
              <w:ind w:left="0" w:right="0"/>
              <w:jc w:val="center"/>
              <w:rPr>
                <w:rFonts w:hint="eastAsia" w:ascii="楷体" w:hAnsi="楷体" w:eastAsia="楷体" w:cs="楷体"/>
                <w:b/>
                <w:bCs/>
                <w:sz w:val="28"/>
                <w:szCs w:val="28"/>
              </w:rPr>
            </w:pPr>
            <w:r>
              <w:rPr>
                <w:rFonts w:hint="eastAsia" w:ascii="楷体" w:hAnsi="楷体" w:eastAsia="楷体" w:cs="楷体"/>
                <w:b/>
                <w:bCs/>
                <w:sz w:val="28"/>
                <w:szCs w:val="28"/>
              </w:rPr>
              <w:t>修订时间</w:t>
            </w:r>
          </w:p>
        </w:tc>
        <w:tc>
          <w:tcPr>
            <w:tcW w:w="5923" w:type="dxa"/>
          </w:tcPr>
          <w:p w14:paraId="604BE0DE">
            <w:pPr>
              <w:keepNext w:val="0"/>
              <w:keepLines w:val="0"/>
              <w:suppressLineNumbers w:val="0"/>
              <w:tabs>
                <w:tab w:val="left" w:pos="1820"/>
              </w:tabs>
              <w:spacing w:before="0" w:beforeAutospacing="0" w:after="0" w:afterAutospacing="0"/>
              <w:ind w:left="0" w:right="0"/>
              <w:jc w:val="center"/>
              <w:rPr>
                <w:rFonts w:hint="eastAsia" w:ascii="楷体" w:hAnsi="楷体" w:eastAsia="楷体" w:cs="楷体"/>
                <w:sz w:val="28"/>
                <w:szCs w:val="28"/>
                <w:lang w:val="en-US" w:eastAsia="zh-CN"/>
              </w:rPr>
            </w:pPr>
            <w:r>
              <w:rPr>
                <w:rFonts w:hint="eastAsia" w:ascii="楷体" w:hAnsi="楷体" w:eastAsia="楷体" w:cs="楷体"/>
                <w:sz w:val="28"/>
                <w:szCs w:val="28"/>
              </w:rPr>
              <w:t>202</w:t>
            </w:r>
            <w:r>
              <w:rPr>
                <w:rFonts w:hint="eastAsia" w:ascii="楷体" w:hAnsi="楷体" w:eastAsia="楷体" w:cs="楷体"/>
                <w:sz w:val="28"/>
                <w:szCs w:val="28"/>
                <w:lang w:val="en-US" w:eastAsia="zh-CN"/>
              </w:rPr>
              <w:t>5</w:t>
            </w:r>
            <w:r>
              <w:rPr>
                <w:rFonts w:hint="eastAsia" w:ascii="楷体" w:hAnsi="楷体" w:eastAsia="楷体" w:cs="楷体"/>
                <w:sz w:val="28"/>
                <w:szCs w:val="28"/>
              </w:rPr>
              <w:t>-</w:t>
            </w:r>
            <w:r>
              <w:rPr>
                <w:rFonts w:hint="eastAsia" w:ascii="楷体" w:hAnsi="楷体" w:eastAsia="楷体" w:cs="楷体"/>
                <w:sz w:val="28"/>
                <w:szCs w:val="28"/>
                <w:lang w:val="en-US" w:eastAsia="zh-CN"/>
              </w:rPr>
              <w:t>5</w:t>
            </w:r>
            <w:r>
              <w:rPr>
                <w:rFonts w:hint="eastAsia" w:ascii="楷体" w:hAnsi="楷体" w:eastAsia="楷体" w:cs="楷体"/>
                <w:sz w:val="28"/>
                <w:szCs w:val="28"/>
              </w:rPr>
              <w:t>-</w:t>
            </w:r>
            <w:r>
              <w:rPr>
                <w:rFonts w:hint="eastAsia" w:ascii="楷体" w:hAnsi="楷体" w:eastAsia="楷体" w:cs="楷体"/>
                <w:sz w:val="28"/>
                <w:szCs w:val="28"/>
                <w:lang w:val="en-US" w:eastAsia="zh-CN"/>
              </w:rPr>
              <w:t>7</w:t>
            </w:r>
          </w:p>
        </w:tc>
      </w:tr>
    </w:tbl>
    <w:p w14:paraId="32601794">
      <w:pPr>
        <w:tabs>
          <w:tab w:val="left" w:pos="1820"/>
        </w:tabs>
        <w:jc w:val="center"/>
        <w:rPr>
          <w:rFonts w:hint="eastAsia" w:ascii="楷体" w:hAnsi="楷体" w:eastAsia="楷体" w:cs="楷体"/>
          <w:b/>
          <w:bCs/>
          <w:sz w:val="28"/>
          <w:szCs w:val="28"/>
        </w:rPr>
      </w:pPr>
    </w:p>
    <w:tbl>
      <w:tblPr>
        <w:tblStyle w:val="13"/>
        <w:tblW w:w="852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2"/>
        <w:gridCol w:w="1540"/>
        <w:gridCol w:w="1720"/>
        <w:gridCol w:w="3892"/>
      </w:tblGrid>
      <w:tr w14:paraId="153144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48F58E35">
            <w:pPr>
              <w:keepNext w:val="0"/>
              <w:keepLines w:val="0"/>
              <w:suppressLineNumbers w:val="0"/>
              <w:tabs>
                <w:tab w:val="left" w:pos="1820"/>
              </w:tabs>
              <w:spacing w:before="0" w:beforeAutospacing="0" w:after="0" w:afterAutospacing="0"/>
              <w:ind w:left="0" w:right="0"/>
              <w:jc w:val="center"/>
              <w:rPr>
                <w:rFonts w:hint="eastAsia" w:ascii="楷体" w:hAnsi="楷体" w:eastAsia="楷体" w:cs="楷体"/>
                <w:b/>
                <w:bCs/>
                <w:sz w:val="28"/>
                <w:szCs w:val="28"/>
              </w:rPr>
            </w:pPr>
            <w:r>
              <w:rPr>
                <w:rFonts w:hint="eastAsia" w:ascii="楷体" w:hAnsi="楷体" w:eastAsia="楷体" w:cs="楷体"/>
                <w:b/>
                <w:bCs/>
                <w:sz w:val="28"/>
                <w:szCs w:val="28"/>
              </w:rPr>
              <w:t>版本号</w:t>
            </w:r>
          </w:p>
        </w:tc>
        <w:tc>
          <w:tcPr>
            <w:tcW w:w="1540" w:type="dxa"/>
          </w:tcPr>
          <w:p w14:paraId="35EC6D9C">
            <w:pPr>
              <w:keepNext w:val="0"/>
              <w:keepLines w:val="0"/>
              <w:suppressLineNumbers w:val="0"/>
              <w:tabs>
                <w:tab w:val="left" w:pos="1820"/>
              </w:tabs>
              <w:spacing w:before="0" w:beforeAutospacing="0" w:after="0" w:afterAutospacing="0"/>
              <w:ind w:left="0" w:right="0"/>
              <w:jc w:val="center"/>
              <w:rPr>
                <w:rFonts w:hint="eastAsia" w:ascii="楷体" w:hAnsi="楷体" w:eastAsia="楷体" w:cs="楷体"/>
                <w:b/>
                <w:bCs/>
                <w:sz w:val="28"/>
                <w:szCs w:val="28"/>
              </w:rPr>
            </w:pPr>
            <w:r>
              <w:rPr>
                <w:rFonts w:hint="eastAsia" w:ascii="楷体" w:hAnsi="楷体" w:eastAsia="楷体" w:cs="楷体"/>
                <w:b/>
                <w:bCs/>
                <w:sz w:val="28"/>
                <w:szCs w:val="28"/>
              </w:rPr>
              <w:t>修订人</w:t>
            </w:r>
          </w:p>
        </w:tc>
        <w:tc>
          <w:tcPr>
            <w:tcW w:w="1720" w:type="dxa"/>
          </w:tcPr>
          <w:p w14:paraId="069A6A1A">
            <w:pPr>
              <w:keepNext w:val="0"/>
              <w:keepLines w:val="0"/>
              <w:suppressLineNumbers w:val="0"/>
              <w:tabs>
                <w:tab w:val="left" w:pos="1820"/>
              </w:tabs>
              <w:spacing w:before="0" w:beforeAutospacing="0" w:after="0" w:afterAutospacing="0"/>
              <w:ind w:left="0" w:right="0"/>
              <w:jc w:val="center"/>
              <w:rPr>
                <w:rFonts w:hint="eastAsia" w:ascii="楷体" w:hAnsi="楷体" w:eastAsia="楷体" w:cs="楷体"/>
                <w:b/>
                <w:bCs/>
                <w:sz w:val="28"/>
                <w:szCs w:val="28"/>
              </w:rPr>
            </w:pPr>
            <w:r>
              <w:rPr>
                <w:rFonts w:hint="eastAsia" w:ascii="楷体" w:hAnsi="楷体" w:eastAsia="楷体" w:cs="楷体"/>
                <w:b/>
                <w:bCs/>
                <w:sz w:val="28"/>
                <w:szCs w:val="28"/>
              </w:rPr>
              <w:t>修订时间</w:t>
            </w:r>
          </w:p>
        </w:tc>
        <w:tc>
          <w:tcPr>
            <w:tcW w:w="3892" w:type="dxa"/>
          </w:tcPr>
          <w:p w14:paraId="48420F9F">
            <w:pPr>
              <w:keepNext w:val="0"/>
              <w:keepLines w:val="0"/>
              <w:suppressLineNumbers w:val="0"/>
              <w:tabs>
                <w:tab w:val="left" w:pos="1820"/>
              </w:tabs>
              <w:spacing w:before="0" w:beforeAutospacing="0" w:after="0" w:afterAutospacing="0"/>
              <w:ind w:left="0" w:right="0"/>
              <w:jc w:val="center"/>
              <w:rPr>
                <w:rFonts w:hint="eastAsia" w:ascii="楷体" w:hAnsi="楷体" w:eastAsia="楷体" w:cs="楷体"/>
                <w:b/>
                <w:bCs/>
                <w:sz w:val="28"/>
                <w:szCs w:val="28"/>
              </w:rPr>
            </w:pPr>
            <w:r>
              <w:rPr>
                <w:rFonts w:hint="eastAsia" w:ascii="楷体" w:hAnsi="楷体" w:eastAsia="楷体" w:cs="楷体"/>
                <w:b/>
                <w:bCs/>
                <w:sz w:val="28"/>
                <w:szCs w:val="28"/>
              </w:rPr>
              <w:t>修订内容</w:t>
            </w:r>
          </w:p>
        </w:tc>
      </w:tr>
      <w:tr w14:paraId="25CDD5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14:paraId="33586D86">
            <w:pPr>
              <w:keepNext w:val="0"/>
              <w:keepLines w:val="0"/>
              <w:suppressLineNumbers w:val="0"/>
              <w:tabs>
                <w:tab w:val="left" w:pos="1820"/>
              </w:tabs>
              <w:spacing w:before="0" w:beforeAutospacing="0" w:after="0" w:afterAutospacing="0"/>
              <w:ind w:left="0" w:right="0"/>
              <w:jc w:val="both"/>
              <w:rPr>
                <w:rFonts w:hint="eastAsia" w:ascii="楷体" w:hAnsi="楷体" w:eastAsia="楷体" w:cs="楷体"/>
                <w:sz w:val="28"/>
                <w:szCs w:val="28"/>
              </w:rPr>
            </w:pPr>
            <w:r>
              <w:rPr>
                <w:rFonts w:hint="eastAsia" w:ascii="楷体" w:hAnsi="楷体" w:eastAsia="楷体" w:cs="楷体"/>
                <w:sz w:val="28"/>
                <w:szCs w:val="28"/>
              </w:rPr>
              <w:t>V0.0.1</w:t>
            </w:r>
          </w:p>
        </w:tc>
        <w:tc>
          <w:tcPr>
            <w:tcW w:w="1540" w:type="dxa"/>
          </w:tcPr>
          <w:p w14:paraId="0CEA2475">
            <w:pPr>
              <w:keepNext w:val="0"/>
              <w:keepLines w:val="0"/>
              <w:suppressLineNumbers w:val="0"/>
              <w:tabs>
                <w:tab w:val="left" w:pos="1820"/>
              </w:tabs>
              <w:spacing w:before="0" w:beforeAutospacing="0" w:after="0" w:afterAutospacing="0"/>
              <w:ind w:left="0" w:right="0"/>
              <w:jc w:val="both"/>
              <w:rPr>
                <w:rFonts w:hint="default" w:ascii="楷体" w:hAnsi="楷体" w:eastAsia="楷体" w:cs="楷体"/>
                <w:sz w:val="28"/>
                <w:szCs w:val="28"/>
                <w:lang w:val="en-US" w:eastAsia="zh-CN"/>
              </w:rPr>
            </w:pPr>
            <w:r>
              <w:rPr>
                <w:rFonts w:hint="eastAsia" w:ascii="楷体" w:hAnsi="楷体" w:eastAsia="楷体" w:cs="楷体"/>
                <w:sz w:val="28"/>
                <w:szCs w:val="28"/>
                <w:lang w:val="en-US" w:eastAsia="zh-CN"/>
              </w:rPr>
              <w:t>白靖妍</w:t>
            </w:r>
          </w:p>
        </w:tc>
        <w:tc>
          <w:tcPr>
            <w:tcW w:w="1720" w:type="dxa"/>
          </w:tcPr>
          <w:p w14:paraId="58009D5B">
            <w:pPr>
              <w:keepNext w:val="0"/>
              <w:keepLines w:val="0"/>
              <w:suppressLineNumbers w:val="0"/>
              <w:tabs>
                <w:tab w:val="left" w:pos="1820"/>
              </w:tabs>
              <w:spacing w:before="0" w:beforeAutospacing="0" w:after="0" w:afterAutospacing="0"/>
              <w:ind w:left="0" w:right="0"/>
              <w:jc w:val="both"/>
              <w:rPr>
                <w:rFonts w:hint="eastAsia" w:ascii="楷体" w:hAnsi="楷体" w:eastAsia="楷体" w:cs="楷体"/>
                <w:sz w:val="28"/>
                <w:szCs w:val="28"/>
                <w:lang w:val="en-US" w:eastAsia="zh-CN"/>
              </w:rPr>
            </w:pPr>
            <w:r>
              <w:rPr>
                <w:rFonts w:hint="eastAsia" w:ascii="楷体" w:hAnsi="楷体" w:eastAsia="楷体" w:cs="楷体"/>
                <w:sz w:val="28"/>
                <w:szCs w:val="28"/>
              </w:rPr>
              <w:t>202</w:t>
            </w:r>
            <w:r>
              <w:rPr>
                <w:rFonts w:hint="eastAsia" w:ascii="楷体" w:hAnsi="楷体" w:eastAsia="楷体" w:cs="楷体"/>
                <w:sz w:val="28"/>
                <w:szCs w:val="28"/>
                <w:lang w:val="en-US" w:eastAsia="zh-CN"/>
              </w:rPr>
              <w:t>5</w:t>
            </w:r>
            <w:r>
              <w:rPr>
                <w:rFonts w:hint="eastAsia" w:ascii="楷体" w:hAnsi="楷体" w:eastAsia="楷体" w:cs="楷体"/>
                <w:sz w:val="28"/>
                <w:szCs w:val="28"/>
              </w:rPr>
              <w:t>-</w:t>
            </w:r>
            <w:r>
              <w:rPr>
                <w:rFonts w:hint="eastAsia" w:ascii="楷体" w:hAnsi="楷体" w:eastAsia="楷体" w:cs="楷体"/>
                <w:sz w:val="28"/>
                <w:szCs w:val="28"/>
                <w:lang w:val="en-US" w:eastAsia="zh-CN"/>
              </w:rPr>
              <w:t>5</w:t>
            </w:r>
            <w:r>
              <w:rPr>
                <w:rFonts w:hint="eastAsia" w:ascii="楷体" w:hAnsi="楷体" w:eastAsia="楷体" w:cs="楷体"/>
                <w:sz w:val="28"/>
                <w:szCs w:val="28"/>
              </w:rPr>
              <w:t>-</w:t>
            </w:r>
            <w:r>
              <w:rPr>
                <w:rFonts w:hint="eastAsia" w:ascii="楷体" w:hAnsi="楷体" w:eastAsia="楷体" w:cs="楷体"/>
                <w:sz w:val="28"/>
                <w:szCs w:val="28"/>
                <w:lang w:val="en-US" w:eastAsia="zh-CN"/>
              </w:rPr>
              <w:t>7</w:t>
            </w:r>
          </w:p>
        </w:tc>
        <w:tc>
          <w:tcPr>
            <w:tcW w:w="3892" w:type="dxa"/>
          </w:tcPr>
          <w:p w14:paraId="4D7274C9">
            <w:pPr>
              <w:keepNext w:val="0"/>
              <w:keepLines w:val="0"/>
              <w:suppressLineNumbers w:val="0"/>
              <w:tabs>
                <w:tab w:val="left" w:pos="1820"/>
              </w:tabs>
              <w:spacing w:before="0" w:beforeAutospacing="0" w:after="0" w:afterAutospacing="0"/>
              <w:ind w:left="0" w:right="0"/>
              <w:jc w:val="both"/>
              <w:rPr>
                <w:rFonts w:hint="eastAsia" w:ascii="楷体" w:hAnsi="楷体" w:eastAsia="楷体" w:cs="楷体"/>
                <w:sz w:val="28"/>
                <w:szCs w:val="28"/>
              </w:rPr>
            </w:pPr>
            <w:r>
              <w:rPr>
                <w:rFonts w:hint="eastAsia" w:ascii="楷体" w:hAnsi="楷体" w:eastAsia="楷体" w:cs="楷体"/>
                <w:sz w:val="28"/>
                <w:szCs w:val="28"/>
              </w:rPr>
              <w:t>软件需求规格说明初稿</w:t>
            </w:r>
          </w:p>
        </w:tc>
      </w:tr>
    </w:tbl>
    <w:p w14:paraId="32BBE06D">
      <w:pPr>
        <w:ind w:firstLine="1920" w:firstLineChars="600"/>
        <w:rPr>
          <w:rFonts w:hint="eastAsia" w:ascii="楷体" w:hAnsi="楷体" w:eastAsia="楷体" w:cs="楷体"/>
          <w:sz w:val="32"/>
          <w:szCs w:val="32"/>
        </w:rPr>
      </w:pPr>
    </w:p>
    <w:p w14:paraId="4A7AE3E2">
      <w:pPr>
        <w:ind w:firstLine="1920" w:firstLineChars="600"/>
        <w:rPr>
          <w:rFonts w:hint="eastAsia" w:ascii="楷体" w:hAnsi="楷体" w:eastAsia="楷体" w:cs="楷体"/>
          <w:sz w:val="32"/>
          <w:szCs w:val="32"/>
        </w:rPr>
      </w:pPr>
    </w:p>
    <w:p w14:paraId="3758EB73">
      <w:pPr>
        <w:ind w:firstLine="1920" w:firstLineChars="600"/>
        <w:rPr>
          <w:rFonts w:hint="eastAsia" w:ascii="楷体" w:hAnsi="楷体" w:eastAsia="楷体" w:cs="楷体"/>
          <w:sz w:val="32"/>
          <w:szCs w:val="32"/>
        </w:rPr>
      </w:pPr>
    </w:p>
    <w:p w14:paraId="4C8333D3">
      <w:pPr>
        <w:ind w:firstLine="1920" w:firstLineChars="600"/>
        <w:rPr>
          <w:rFonts w:hint="eastAsia" w:ascii="楷体" w:hAnsi="楷体" w:eastAsia="楷体" w:cs="楷体"/>
          <w:sz w:val="32"/>
          <w:szCs w:val="32"/>
        </w:rPr>
      </w:pPr>
    </w:p>
    <w:p w14:paraId="1AFE13F3">
      <w:pPr>
        <w:ind w:firstLine="1920" w:firstLineChars="600"/>
        <w:rPr>
          <w:rFonts w:hint="eastAsia" w:ascii="楷体" w:hAnsi="楷体" w:eastAsia="楷体" w:cs="楷体"/>
          <w:sz w:val="32"/>
          <w:szCs w:val="32"/>
        </w:rPr>
      </w:pPr>
    </w:p>
    <w:p w14:paraId="534AB2A1">
      <w:pPr>
        <w:ind w:firstLine="1920" w:firstLineChars="600"/>
        <w:rPr>
          <w:rFonts w:hint="eastAsia" w:ascii="楷体" w:hAnsi="楷体" w:eastAsia="楷体" w:cs="楷体"/>
          <w:sz w:val="32"/>
          <w:szCs w:val="32"/>
        </w:rPr>
      </w:pPr>
    </w:p>
    <w:p w14:paraId="1B481DD6">
      <w:pPr>
        <w:ind w:firstLine="1920" w:firstLineChars="600"/>
        <w:rPr>
          <w:rFonts w:hint="eastAsia" w:ascii="楷体" w:hAnsi="楷体" w:eastAsia="楷体" w:cs="楷体"/>
          <w:sz w:val="32"/>
          <w:szCs w:val="32"/>
        </w:rPr>
      </w:pPr>
    </w:p>
    <w:p w14:paraId="01E9DDEA">
      <w:pPr>
        <w:ind w:firstLine="1920" w:firstLineChars="600"/>
        <w:rPr>
          <w:rFonts w:hint="eastAsia" w:ascii="楷体" w:hAnsi="楷体" w:eastAsia="楷体" w:cs="楷体"/>
          <w:sz w:val="32"/>
          <w:szCs w:val="32"/>
        </w:rPr>
      </w:pPr>
    </w:p>
    <w:p w14:paraId="4730C5BD">
      <w:pPr>
        <w:ind w:firstLine="1920" w:firstLineChars="600"/>
        <w:rPr>
          <w:rFonts w:hint="eastAsia" w:ascii="楷体" w:hAnsi="楷体" w:eastAsia="楷体" w:cs="楷体"/>
          <w:sz w:val="32"/>
          <w:szCs w:val="32"/>
        </w:rPr>
      </w:pPr>
    </w:p>
    <w:p w14:paraId="793EF1AE">
      <w:pPr>
        <w:ind w:firstLine="1920" w:firstLineChars="600"/>
        <w:rPr>
          <w:rFonts w:hint="eastAsia" w:ascii="楷体" w:hAnsi="楷体" w:eastAsia="楷体" w:cs="楷体"/>
          <w:sz w:val="32"/>
          <w:szCs w:val="32"/>
        </w:rPr>
      </w:pPr>
    </w:p>
    <w:p w14:paraId="5A2DA2EE">
      <w:pPr>
        <w:ind w:firstLine="1920" w:firstLineChars="600"/>
        <w:rPr>
          <w:rFonts w:hint="eastAsia" w:ascii="楷体" w:hAnsi="楷体" w:eastAsia="楷体" w:cs="楷体"/>
          <w:sz w:val="32"/>
          <w:szCs w:val="32"/>
        </w:rPr>
      </w:pPr>
    </w:p>
    <w:p w14:paraId="69ED1D65">
      <w:pPr>
        <w:ind w:firstLine="1920" w:firstLineChars="600"/>
        <w:rPr>
          <w:rFonts w:hint="eastAsia" w:ascii="楷体" w:hAnsi="楷体" w:eastAsia="楷体" w:cs="楷体"/>
          <w:sz w:val="32"/>
          <w:szCs w:val="32"/>
        </w:rPr>
      </w:pPr>
    </w:p>
    <w:sdt>
      <w:sdtPr>
        <w:rPr>
          <w:rFonts w:ascii="宋体" w:hAnsi="宋体" w:eastAsia="宋体" w:cstheme="minorBidi"/>
          <w:kern w:val="2"/>
          <w:sz w:val="21"/>
          <w:szCs w:val="24"/>
          <w:lang w:val="en-US" w:eastAsia="zh-CN" w:bidi="ar-SA"/>
        </w:rPr>
        <w:id w:val="147470566"/>
        <w15:color w:val="DBDBDB"/>
        <w:docPartObj>
          <w:docPartGallery w:val="Table of Contents"/>
          <w:docPartUnique/>
        </w:docPartObj>
      </w:sdtPr>
      <w:sdtEndPr>
        <w:rPr>
          <w:rFonts w:hint="eastAsia" w:ascii="楷体" w:hAnsi="楷体" w:eastAsia="楷体" w:cs="楷体"/>
          <w:kern w:val="2"/>
          <w:sz w:val="21"/>
          <w:szCs w:val="32"/>
          <w:lang w:val="en-US" w:eastAsia="zh-CN" w:bidi="ar-SA"/>
        </w:rPr>
      </w:sdtEndPr>
      <w:sdtContent>
        <w:p w14:paraId="7F1715E1">
          <w:pPr>
            <w:spacing w:before="0" w:beforeLines="0" w:after="0" w:afterLines="0" w:line="240" w:lineRule="auto"/>
            <w:ind w:left="0" w:leftChars="0" w:right="0" w:rightChars="0" w:firstLine="0" w:firstLineChars="0"/>
            <w:jc w:val="center"/>
          </w:pPr>
          <w:bookmarkStart w:id="230" w:name="_GoBack"/>
          <w:bookmarkEnd w:id="230"/>
          <w:r>
            <w:rPr>
              <w:rFonts w:ascii="宋体" w:hAnsi="宋体" w:eastAsia="宋体"/>
              <w:sz w:val="21"/>
            </w:rPr>
            <w:t>目录</w:t>
          </w:r>
        </w:p>
        <w:p w14:paraId="0D3C9563">
          <w:pPr>
            <w:pStyle w:val="9"/>
            <w:tabs>
              <w:tab w:val="right" w:leader="dot" w:pos="8306"/>
            </w:tabs>
          </w:pPr>
          <w:r>
            <w:rPr>
              <w:rFonts w:hint="eastAsia" w:ascii="楷体" w:hAnsi="楷体" w:eastAsia="楷体" w:cs="楷体"/>
              <w:sz w:val="32"/>
              <w:szCs w:val="32"/>
            </w:rPr>
            <w:fldChar w:fldCharType="begin"/>
          </w:r>
          <w:r>
            <w:rPr>
              <w:rFonts w:hint="eastAsia" w:ascii="楷体" w:hAnsi="楷体" w:eastAsia="楷体" w:cs="楷体"/>
              <w:sz w:val="32"/>
              <w:szCs w:val="32"/>
            </w:rPr>
            <w:instrText xml:space="preserve">TOC \o "1-3" \h \u </w:instrText>
          </w:r>
          <w:r>
            <w:rPr>
              <w:rFonts w:hint="eastAsia" w:ascii="楷体" w:hAnsi="楷体" w:eastAsia="楷体" w:cs="楷体"/>
              <w:sz w:val="32"/>
              <w:szCs w:val="32"/>
            </w:rPr>
            <w:fldChar w:fldCharType="separate"/>
          </w:r>
          <w:r>
            <w:rPr>
              <w:rFonts w:hint="eastAsia" w:ascii="楷体" w:hAnsi="楷体" w:eastAsia="楷体" w:cs="楷体"/>
              <w:szCs w:val="32"/>
            </w:rPr>
            <w:fldChar w:fldCharType="begin"/>
          </w:r>
          <w:r>
            <w:rPr>
              <w:rFonts w:hint="eastAsia" w:ascii="楷体" w:hAnsi="楷体" w:eastAsia="楷体" w:cs="楷体"/>
              <w:szCs w:val="32"/>
            </w:rPr>
            <w:instrText xml:space="preserve"> HYPERLINK \l _Toc27258 </w:instrText>
          </w:r>
          <w:r>
            <w:rPr>
              <w:rFonts w:hint="eastAsia" w:ascii="楷体" w:hAnsi="楷体" w:eastAsia="楷体" w:cs="楷体"/>
              <w:szCs w:val="32"/>
            </w:rPr>
            <w:fldChar w:fldCharType="separate"/>
          </w:r>
          <w:r>
            <w:rPr>
              <w:rFonts w:hint="eastAsia" w:ascii="楷体" w:hAnsi="楷体" w:eastAsia="楷体" w:cs="楷体"/>
              <w:lang w:val="en-US" w:eastAsia="zh-CN"/>
            </w:rPr>
            <w:t>1.引言</w:t>
          </w:r>
          <w:r>
            <w:tab/>
          </w:r>
          <w:r>
            <w:fldChar w:fldCharType="begin"/>
          </w:r>
          <w:r>
            <w:instrText xml:space="preserve"> PAGEREF _Toc27258 \h </w:instrText>
          </w:r>
          <w:r>
            <w:fldChar w:fldCharType="separate"/>
          </w:r>
          <w:r>
            <w:t>5</w:t>
          </w:r>
          <w:r>
            <w:fldChar w:fldCharType="end"/>
          </w:r>
          <w:r>
            <w:rPr>
              <w:rFonts w:hint="eastAsia" w:ascii="楷体" w:hAnsi="楷体" w:eastAsia="楷体" w:cs="楷体"/>
              <w:szCs w:val="32"/>
            </w:rPr>
            <w:fldChar w:fldCharType="end"/>
          </w:r>
        </w:p>
        <w:p w14:paraId="691981E4">
          <w:pPr>
            <w:pStyle w:val="10"/>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_Toc13330 </w:instrText>
          </w:r>
          <w:r>
            <w:rPr>
              <w:rFonts w:hint="eastAsia" w:ascii="楷体" w:hAnsi="楷体" w:eastAsia="楷体" w:cs="楷体"/>
              <w:szCs w:val="32"/>
            </w:rPr>
            <w:fldChar w:fldCharType="separate"/>
          </w:r>
          <w:r>
            <w:rPr>
              <w:rFonts w:hint="default" w:ascii="楷体" w:hAnsi="楷体" w:eastAsia="楷体" w:cs="楷体"/>
              <w:bCs/>
              <w:kern w:val="2"/>
              <w:szCs w:val="28"/>
              <w:lang w:val="en-US" w:eastAsia="zh-CN" w:bidi="ar-SA"/>
            </w:rPr>
            <w:t>1.1.</w:t>
          </w:r>
          <w:r>
            <w:rPr>
              <w:rFonts w:hint="eastAsia" w:ascii="楷体" w:hAnsi="楷体" w:eastAsia="楷体" w:cs="楷体"/>
              <w:szCs w:val="28"/>
            </w:rPr>
            <w:t>系统概述</w:t>
          </w:r>
          <w:r>
            <w:tab/>
          </w:r>
          <w:r>
            <w:fldChar w:fldCharType="begin"/>
          </w:r>
          <w:r>
            <w:instrText xml:space="preserve"> PAGEREF _Toc13330 \h </w:instrText>
          </w:r>
          <w:r>
            <w:fldChar w:fldCharType="separate"/>
          </w:r>
          <w:r>
            <w:t>5</w:t>
          </w:r>
          <w:r>
            <w:fldChar w:fldCharType="end"/>
          </w:r>
          <w:r>
            <w:rPr>
              <w:rFonts w:hint="eastAsia" w:ascii="楷体" w:hAnsi="楷体" w:eastAsia="楷体" w:cs="楷体"/>
              <w:szCs w:val="32"/>
            </w:rPr>
            <w:fldChar w:fldCharType="end"/>
          </w:r>
        </w:p>
        <w:p w14:paraId="663623DB">
          <w:pPr>
            <w:pStyle w:val="10"/>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_Toc8910 </w:instrText>
          </w:r>
          <w:r>
            <w:rPr>
              <w:rFonts w:hint="eastAsia" w:ascii="楷体" w:hAnsi="楷体" w:eastAsia="楷体" w:cs="楷体"/>
              <w:szCs w:val="32"/>
            </w:rPr>
            <w:fldChar w:fldCharType="separate"/>
          </w:r>
          <w:r>
            <w:rPr>
              <w:rFonts w:hint="default" w:ascii="楷体" w:hAnsi="楷体" w:eastAsia="楷体" w:cs="楷体"/>
              <w:bCs/>
              <w:kern w:val="2"/>
              <w:szCs w:val="28"/>
              <w:lang w:val="en-US" w:eastAsia="zh-CN" w:bidi="ar-SA"/>
            </w:rPr>
            <w:t>1.2.</w:t>
          </w:r>
          <w:r>
            <w:rPr>
              <w:rFonts w:hint="eastAsia" w:ascii="楷体" w:hAnsi="楷体" w:eastAsia="楷体" w:cs="楷体"/>
              <w:szCs w:val="28"/>
            </w:rPr>
            <w:t>文档概述</w:t>
          </w:r>
          <w:r>
            <w:tab/>
          </w:r>
          <w:r>
            <w:fldChar w:fldCharType="begin"/>
          </w:r>
          <w:r>
            <w:instrText xml:space="preserve"> PAGEREF _Toc8910 \h </w:instrText>
          </w:r>
          <w:r>
            <w:fldChar w:fldCharType="separate"/>
          </w:r>
          <w:r>
            <w:t>5</w:t>
          </w:r>
          <w:r>
            <w:fldChar w:fldCharType="end"/>
          </w:r>
          <w:r>
            <w:rPr>
              <w:rFonts w:hint="eastAsia" w:ascii="楷体" w:hAnsi="楷体" w:eastAsia="楷体" w:cs="楷体"/>
              <w:szCs w:val="32"/>
            </w:rPr>
            <w:fldChar w:fldCharType="end"/>
          </w:r>
        </w:p>
        <w:p w14:paraId="6F29B78E">
          <w:pPr>
            <w:pStyle w:val="10"/>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_Toc29764 </w:instrText>
          </w:r>
          <w:r>
            <w:rPr>
              <w:rFonts w:hint="eastAsia" w:ascii="楷体" w:hAnsi="楷体" w:eastAsia="楷体" w:cs="楷体"/>
              <w:szCs w:val="32"/>
            </w:rPr>
            <w:fldChar w:fldCharType="separate"/>
          </w:r>
          <w:r>
            <w:rPr>
              <w:rFonts w:hint="default" w:ascii="楷体" w:hAnsi="楷体" w:eastAsia="楷体" w:cs="楷体"/>
              <w:bCs/>
              <w:kern w:val="2"/>
              <w:szCs w:val="28"/>
              <w:lang w:val="en-US" w:eastAsia="zh-CN" w:bidi="ar-SA"/>
            </w:rPr>
            <w:t>1.3.</w:t>
          </w:r>
          <w:r>
            <w:rPr>
              <w:rFonts w:hint="eastAsia" w:ascii="楷体" w:hAnsi="楷体" w:eastAsia="楷体" w:cs="楷体"/>
              <w:szCs w:val="28"/>
            </w:rPr>
            <w:t>基线</w:t>
          </w:r>
          <w:r>
            <w:tab/>
          </w:r>
          <w:r>
            <w:fldChar w:fldCharType="begin"/>
          </w:r>
          <w:r>
            <w:instrText xml:space="preserve"> PAGEREF _Toc29764 \h </w:instrText>
          </w:r>
          <w:r>
            <w:fldChar w:fldCharType="separate"/>
          </w:r>
          <w:r>
            <w:t>5</w:t>
          </w:r>
          <w:r>
            <w:fldChar w:fldCharType="end"/>
          </w:r>
          <w:r>
            <w:rPr>
              <w:rFonts w:hint="eastAsia" w:ascii="楷体" w:hAnsi="楷体" w:eastAsia="楷体" w:cs="楷体"/>
              <w:szCs w:val="32"/>
            </w:rPr>
            <w:fldChar w:fldCharType="end"/>
          </w:r>
        </w:p>
        <w:p w14:paraId="0F22A800">
          <w:pPr>
            <w:pStyle w:val="9"/>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_Toc26199 </w:instrText>
          </w:r>
          <w:r>
            <w:rPr>
              <w:rFonts w:hint="eastAsia" w:ascii="楷体" w:hAnsi="楷体" w:eastAsia="楷体" w:cs="楷体"/>
              <w:szCs w:val="32"/>
            </w:rPr>
            <w:fldChar w:fldCharType="separate"/>
          </w:r>
          <w:r>
            <w:rPr>
              <w:rFonts w:hint="default" w:ascii="楷体" w:hAnsi="楷体" w:eastAsia="楷体" w:cs="楷体"/>
              <w:bCs/>
              <w:kern w:val="44"/>
              <w:szCs w:val="44"/>
              <w:lang w:val="en-US" w:eastAsia="zh-CN" w:bidi="ar-SA"/>
            </w:rPr>
            <w:t>2.</w:t>
          </w:r>
          <w:r>
            <w:rPr>
              <w:rFonts w:hint="eastAsia" w:ascii="楷体" w:hAnsi="楷体" w:eastAsia="楷体" w:cs="楷体"/>
              <w:szCs w:val="44"/>
            </w:rPr>
            <w:t>引用文件</w:t>
          </w:r>
          <w:r>
            <w:tab/>
          </w:r>
          <w:r>
            <w:fldChar w:fldCharType="begin"/>
          </w:r>
          <w:r>
            <w:instrText xml:space="preserve"> PAGEREF _Toc26199 \h </w:instrText>
          </w:r>
          <w:r>
            <w:fldChar w:fldCharType="separate"/>
          </w:r>
          <w:r>
            <w:t>5</w:t>
          </w:r>
          <w:r>
            <w:fldChar w:fldCharType="end"/>
          </w:r>
          <w:r>
            <w:rPr>
              <w:rFonts w:hint="eastAsia" w:ascii="楷体" w:hAnsi="楷体" w:eastAsia="楷体" w:cs="楷体"/>
              <w:szCs w:val="32"/>
            </w:rPr>
            <w:fldChar w:fldCharType="end"/>
          </w:r>
        </w:p>
        <w:p w14:paraId="74FC326C">
          <w:pPr>
            <w:pStyle w:val="10"/>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_Toc24175 </w:instrText>
          </w:r>
          <w:r>
            <w:rPr>
              <w:rFonts w:hint="eastAsia" w:ascii="楷体" w:hAnsi="楷体" w:eastAsia="楷体" w:cs="楷体"/>
              <w:szCs w:val="32"/>
            </w:rPr>
            <w:fldChar w:fldCharType="separate"/>
          </w:r>
          <w:r>
            <w:rPr>
              <w:rFonts w:hint="eastAsia" w:ascii="楷体" w:hAnsi="楷体" w:eastAsia="楷体" w:cs="楷体"/>
              <w:szCs w:val="28"/>
            </w:rPr>
            <w:t>2.1参考模板</w:t>
          </w:r>
          <w:r>
            <w:tab/>
          </w:r>
          <w:r>
            <w:fldChar w:fldCharType="begin"/>
          </w:r>
          <w:r>
            <w:instrText xml:space="preserve"> PAGEREF _Toc24175 \h </w:instrText>
          </w:r>
          <w:r>
            <w:fldChar w:fldCharType="separate"/>
          </w:r>
          <w:r>
            <w:t>5</w:t>
          </w:r>
          <w:r>
            <w:fldChar w:fldCharType="end"/>
          </w:r>
          <w:r>
            <w:rPr>
              <w:rFonts w:hint="eastAsia" w:ascii="楷体" w:hAnsi="楷体" w:eastAsia="楷体" w:cs="楷体"/>
              <w:szCs w:val="32"/>
            </w:rPr>
            <w:fldChar w:fldCharType="end"/>
          </w:r>
        </w:p>
        <w:p w14:paraId="7FD6C86C">
          <w:pPr>
            <w:pStyle w:val="10"/>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_Toc17951 </w:instrText>
          </w:r>
          <w:r>
            <w:rPr>
              <w:rFonts w:hint="eastAsia" w:ascii="楷体" w:hAnsi="楷体" w:eastAsia="楷体" w:cs="楷体"/>
              <w:szCs w:val="32"/>
            </w:rPr>
            <w:fldChar w:fldCharType="separate"/>
          </w:r>
          <w:r>
            <w:rPr>
              <w:rFonts w:hint="eastAsia" w:ascii="楷体" w:hAnsi="楷体" w:eastAsia="楷体" w:cs="楷体"/>
              <w:szCs w:val="28"/>
            </w:rPr>
            <w:t>2.2引用文档</w:t>
          </w:r>
          <w:r>
            <w:tab/>
          </w:r>
          <w:r>
            <w:fldChar w:fldCharType="begin"/>
          </w:r>
          <w:r>
            <w:instrText xml:space="preserve"> PAGEREF _Toc17951 \h </w:instrText>
          </w:r>
          <w:r>
            <w:fldChar w:fldCharType="separate"/>
          </w:r>
          <w:r>
            <w:t>6</w:t>
          </w:r>
          <w:r>
            <w:fldChar w:fldCharType="end"/>
          </w:r>
          <w:r>
            <w:rPr>
              <w:rFonts w:hint="eastAsia" w:ascii="楷体" w:hAnsi="楷体" w:eastAsia="楷体" w:cs="楷体"/>
              <w:szCs w:val="32"/>
            </w:rPr>
            <w:fldChar w:fldCharType="end"/>
          </w:r>
        </w:p>
        <w:p w14:paraId="1E6FA7F4">
          <w:pPr>
            <w:pStyle w:val="9"/>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_Toc11858 </w:instrText>
          </w:r>
          <w:r>
            <w:rPr>
              <w:rFonts w:hint="eastAsia" w:ascii="楷体" w:hAnsi="楷体" w:eastAsia="楷体" w:cs="楷体"/>
              <w:szCs w:val="32"/>
            </w:rPr>
            <w:fldChar w:fldCharType="separate"/>
          </w:r>
          <w:r>
            <w:rPr>
              <w:rFonts w:hint="eastAsia" w:ascii="楷体" w:hAnsi="楷体" w:eastAsia="楷体" w:cs="楷体"/>
              <w:lang w:val="en-US" w:eastAsia="zh-CN"/>
            </w:rPr>
            <w:t>3.</w:t>
          </w:r>
          <w:r>
            <w:rPr>
              <w:rFonts w:hint="eastAsia" w:ascii="楷体" w:hAnsi="楷体" w:eastAsia="楷体" w:cs="楷体"/>
            </w:rPr>
            <w:t>需求</w:t>
          </w:r>
          <w:r>
            <w:tab/>
          </w:r>
          <w:r>
            <w:fldChar w:fldCharType="begin"/>
          </w:r>
          <w:r>
            <w:instrText xml:space="preserve"> PAGEREF _Toc11858 \h </w:instrText>
          </w:r>
          <w:r>
            <w:fldChar w:fldCharType="separate"/>
          </w:r>
          <w:r>
            <w:t>6</w:t>
          </w:r>
          <w:r>
            <w:fldChar w:fldCharType="end"/>
          </w:r>
          <w:r>
            <w:rPr>
              <w:rFonts w:hint="eastAsia" w:ascii="楷体" w:hAnsi="楷体" w:eastAsia="楷体" w:cs="楷体"/>
              <w:szCs w:val="32"/>
            </w:rPr>
            <w:fldChar w:fldCharType="end"/>
          </w:r>
        </w:p>
        <w:p w14:paraId="002C0587">
          <w:pPr>
            <w:pStyle w:val="10"/>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_Toc10853 </w:instrText>
          </w:r>
          <w:r>
            <w:rPr>
              <w:rFonts w:hint="eastAsia" w:ascii="楷体" w:hAnsi="楷体" w:eastAsia="楷体" w:cs="楷体"/>
              <w:szCs w:val="32"/>
            </w:rPr>
            <w:fldChar w:fldCharType="separate"/>
          </w:r>
          <w:r>
            <w:rPr>
              <w:rFonts w:hint="default" w:ascii="楷体" w:hAnsi="楷体" w:eastAsia="楷体" w:cs="楷体"/>
              <w:bCs/>
              <w:kern w:val="2"/>
              <w:szCs w:val="28"/>
              <w:lang w:val="en-US" w:eastAsia="zh-CN" w:bidi="ar-SA"/>
            </w:rPr>
            <w:t>3.1.</w:t>
          </w:r>
          <w:r>
            <w:rPr>
              <w:rFonts w:hint="eastAsia" w:ascii="楷体" w:hAnsi="楷体" w:eastAsia="楷体" w:cs="楷体"/>
              <w:szCs w:val="28"/>
            </w:rPr>
            <w:t>需求概述</w:t>
          </w:r>
          <w:r>
            <w:tab/>
          </w:r>
          <w:r>
            <w:fldChar w:fldCharType="begin"/>
          </w:r>
          <w:r>
            <w:instrText xml:space="preserve"> PAGEREF _Toc10853 \h </w:instrText>
          </w:r>
          <w:r>
            <w:fldChar w:fldCharType="separate"/>
          </w:r>
          <w:r>
            <w:t>6</w:t>
          </w:r>
          <w:r>
            <w:fldChar w:fldCharType="end"/>
          </w:r>
          <w:r>
            <w:rPr>
              <w:rFonts w:hint="eastAsia" w:ascii="楷体" w:hAnsi="楷体" w:eastAsia="楷体" w:cs="楷体"/>
              <w:szCs w:val="32"/>
            </w:rPr>
            <w:fldChar w:fldCharType="end"/>
          </w:r>
        </w:p>
        <w:p w14:paraId="48253599">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_Toc8412 </w:instrText>
          </w:r>
          <w:r>
            <w:rPr>
              <w:rFonts w:hint="eastAsia" w:ascii="楷体" w:hAnsi="楷体" w:eastAsia="楷体" w:cs="楷体"/>
              <w:szCs w:val="32"/>
            </w:rPr>
            <w:fldChar w:fldCharType="separate"/>
          </w:r>
          <w:r>
            <w:rPr>
              <w:rFonts w:hint="default" w:ascii="楷体" w:hAnsi="楷体" w:eastAsia="楷体" w:cs="楷体"/>
              <w:bCs w:val="0"/>
              <w:kern w:val="2"/>
              <w:szCs w:val="24"/>
              <w:lang w:val="en-US" w:eastAsia="zh-CN" w:bidi="ar-SA"/>
            </w:rPr>
            <w:t>3.1.1.</w:t>
          </w:r>
          <w:r>
            <w:rPr>
              <w:rFonts w:hint="eastAsia" w:ascii="楷体" w:hAnsi="楷体" w:eastAsia="楷体" w:cs="楷体"/>
              <w:bCs w:val="0"/>
              <w:szCs w:val="24"/>
            </w:rPr>
            <w:t>目标</w:t>
          </w:r>
          <w:r>
            <w:tab/>
          </w:r>
          <w:r>
            <w:fldChar w:fldCharType="begin"/>
          </w:r>
          <w:r>
            <w:instrText xml:space="preserve"> PAGEREF _Toc8412 \h </w:instrText>
          </w:r>
          <w:r>
            <w:fldChar w:fldCharType="separate"/>
          </w:r>
          <w:r>
            <w:t>6</w:t>
          </w:r>
          <w:r>
            <w:fldChar w:fldCharType="end"/>
          </w:r>
          <w:r>
            <w:rPr>
              <w:rFonts w:hint="eastAsia" w:ascii="楷体" w:hAnsi="楷体" w:eastAsia="楷体" w:cs="楷体"/>
              <w:szCs w:val="32"/>
            </w:rPr>
            <w:fldChar w:fldCharType="end"/>
          </w:r>
        </w:p>
        <w:p w14:paraId="5C83C6EF">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_Toc9044 </w:instrText>
          </w:r>
          <w:r>
            <w:rPr>
              <w:rFonts w:hint="eastAsia" w:ascii="楷体" w:hAnsi="楷体" w:eastAsia="楷体" w:cs="楷体"/>
              <w:szCs w:val="32"/>
            </w:rPr>
            <w:fldChar w:fldCharType="separate"/>
          </w:r>
          <w:r>
            <w:rPr>
              <w:rFonts w:hint="default" w:ascii="楷体" w:hAnsi="楷体" w:eastAsia="楷体" w:cs="楷体"/>
              <w:bCs w:val="0"/>
              <w:kern w:val="2"/>
              <w:szCs w:val="28"/>
              <w:lang w:val="en-US" w:eastAsia="zh-CN" w:bidi="ar-SA"/>
            </w:rPr>
            <w:t>3.1.2.</w:t>
          </w:r>
          <w:r>
            <w:rPr>
              <w:rFonts w:hint="eastAsia" w:ascii="楷体" w:hAnsi="楷体" w:eastAsia="楷体" w:cs="楷体"/>
              <w:bCs w:val="0"/>
              <w:szCs w:val="28"/>
            </w:rPr>
            <w:t>运行环境</w:t>
          </w:r>
          <w:r>
            <w:tab/>
          </w:r>
          <w:r>
            <w:fldChar w:fldCharType="begin"/>
          </w:r>
          <w:r>
            <w:instrText xml:space="preserve"> PAGEREF _Toc9044 \h </w:instrText>
          </w:r>
          <w:r>
            <w:fldChar w:fldCharType="separate"/>
          </w:r>
          <w:r>
            <w:t>7</w:t>
          </w:r>
          <w:r>
            <w:fldChar w:fldCharType="end"/>
          </w:r>
          <w:r>
            <w:rPr>
              <w:rFonts w:hint="eastAsia" w:ascii="楷体" w:hAnsi="楷体" w:eastAsia="楷体" w:cs="楷体"/>
              <w:szCs w:val="32"/>
            </w:rPr>
            <w:fldChar w:fldCharType="end"/>
          </w:r>
        </w:p>
        <w:p w14:paraId="1176007C">
          <w:pPr>
            <w:pStyle w:val="10"/>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_Toc14468 </w:instrText>
          </w:r>
          <w:r>
            <w:rPr>
              <w:rFonts w:hint="eastAsia" w:ascii="楷体" w:hAnsi="楷体" w:eastAsia="楷体" w:cs="楷体"/>
              <w:szCs w:val="32"/>
            </w:rPr>
            <w:fldChar w:fldCharType="separate"/>
          </w:r>
          <w:r>
            <w:rPr>
              <w:rFonts w:hint="default" w:ascii="楷体" w:hAnsi="楷体" w:eastAsia="楷体" w:cs="楷体"/>
              <w:bCs/>
              <w:kern w:val="2"/>
              <w:szCs w:val="28"/>
              <w:lang w:val="en-US" w:eastAsia="zh-CN" w:bidi="ar-SA"/>
            </w:rPr>
            <w:t>3.2.</w:t>
          </w:r>
          <w:r>
            <w:rPr>
              <w:rFonts w:hint="default" w:ascii="楷体" w:hAnsi="楷体" w:eastAsia="楷体" w:cs="楷体"/>
              <w:bCs/>
              <w:szCs w:val="28"/>
            </w:rPr>
            <w:t>需求规格</w:t>
          </w:r>
          <w:r>
            <w:tab/>
          </w:r>
          <w:r>
            <w:fldChar w:fldCharType="begin"/>
          </w:r>
          <w:r>
            <w:instrText xml:space="preserve"> PAGEREF _Toc14468 \h </w:instrText>
          </w:r>
          <w:r>
            <w:fldChar w:fldCharType="separate"/>
          </w:r>
          <w:r>
            <w:t>10</w:t>
          </w:r>
          <w:r>
            <w:fldChar w:fldCharType="end"/>
          </w:r>
          <w:r>
            <w:rPr>
              <w:rFonts w:hint="eastAsia" w:ascii="楷体" w:hAnsi="楷体" w:eastAsia="楷体" w:cs="楷体"/>
              <w:szCs w:val="32"/>
            </w:rPr>
            <w:fldChar w:fldCharType="end"/>
          </w:r>
        </w:p>
        <w:p w14:paraId="46EBB5B6">
          <w:pPr>
            <w:pStyle w:val="9"/>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_Toc30880 </w:instrText>
          </w:r>
          <w:r>
            <w:rPr>
              <w:rFonts w:hint="eastAsia" w:ascii="楷体" w:hAnsi="楷体" w:eastAsia="楷体" w:cs="楷体"/>
              <w:szCs w:val="32"/>
            </w:rPr>
            <w:fldChar w:fldCharType="separate"/>
          </w:r>
          <w:r>
            <w:rPr>
              <w:rFonts w:hint="default" w:ascii="楷体" w:hAnsi="楷体" w:eastAsia="楷体" w:cs="楷体"/>
              <w:bCs/>
              <w:kern w:val="44"/>
              <w:szCs w:val="44"/>
              <w:lang w:val="en-US" w:eastAsia="zh-CN" w:bidi="ar-SA"/>
            </w:rPr>
            <w:t>4.</w:t>
          </w:r>
          <w:r>
            <w:rPr>
              <w:rFonts w:hint="eastAsia" w:ascii="楷体" w:hAnsi="楷体" w:eastAsia="楷体" w:cs="楷体"/>
              <w:szCs w:val="44"/>
            </w:rPr>
            <w:t>系统特征</w:t>
          </w:r>
          <w:r>
            <w:tab/>
          </w:r>
          <w:r>
            <w:fldChar w:fldCharType="begin"/>
          </w:r>
          <w:r>
            <w:instrText xml:space="preserve"> PAGEREF _Toc30880 \h </w:instrText>
          </w:r>
          <w:r>
            <w:fldChar w:fldCharType="separate"/>
          </w:r>
          <w:r>
            <w:t>11</w:t>
          </w:r>
          <w:r>
            <w:fldChar w:fldCharType="end"/>
          </w:r>
          <w:r>
            <w:rPr>
              <w:rFonts w:hint="eastAsia" w:ascii="楷体" w:hAnsi="楷体" w:eastAsia="楷体" w:cs="楷体"/>
              <w:szCs w:val="32"/>
            </w:rPr>
            <w:fldChar w:fldCharType="end"/>
          </w:r>
        </w:p>
        <w:p w14:paraId="04BA6001">
          <w:pPr>
            <w:pStyle w:val="10"/>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_Toc30965 </w:instrText>
          </w:r>
          <w:r>
            <w:rPr>
              <w:rFonts w:hint="eastAsia" w:ascii="楷体" w:hAnsi="楷体" w:eastAsia="楷体" w:cs="楷体"/>
              <w:szCs w:val="32"/>
            </w:rPr>
            <w:fldChar w:fldCharType="separate"/>
          </w:r>
          <w:r>
            <w:rPr>
              <w:rFonts w:hint="default" w:ascii="楷体" w:hAnsi="楷体" w:eastAsia="楷体" w:cs="楷体"/>
              <w:bCs/>
              <w:kern w:val="2"/>
              <w:szCs w:val="32"/>
              <w:lang w:val="en-US" w:eastAsia="zh-CN" w:bidi="ar-SA"/>
            </w:rPr>
            <w:t>4.1.</w:t>
          </w:r>
          <w:r>
            <w:rPr>
              <w:rFonts w:hint="eastAsia" w:ascii="楷体" w:hAnsi="楷体" w:eastAsia="楷体" w:cs="楷体"/>
              <w:bCs/>
              <w:kern w:val="2"/>
              <w:szCs w:val="32"/>
              <w:lang w:val="en-US" w:eastAsia="zh-CN" w:bidi="ar-SA"/>
            </w:rPr>
            <w:t>校务问答机器人</w:t>
          </w:r>
          <w:r>
            <w:rPr>
              <w:rFonts w:hint="eastAsia" w:ascii="楷体" w:hAnsi="楷体" w:eastAsia="楷体" w:cs="楷体"/>
              <w:szCs w:val="32"/>
              <w:lang w:val="en-US" w:eastAsia="zh-CN"/>
            </w:rPr>
            <w:t>顶层用例图</w:t>
          </w:r>
          <w:r>
            <w:tab/>
          </w:r>
          <w:r>
            <w:fldChar w:fldCharType="begin"/>
          </w:r>
          <w:r>
            <w:instrText xml:space="preserve"> PAGEREF _Toc30965 \h </w:instrText>
          </w:r>
          <w:r>
            <w:fldChar w:fldCharType="separate"/>
          </w:r>
          <w:r>
            <w:t>11</w:t>
          </w:r>
          <w:r>
            <w:fldChar w:fldCharType="end"/>
          </w:r>
          <w:r>
            <w:rPr>
              <w:rFonts w:hint="eastAsia" w:ascii="楷体" w:hAnsi="楷体" w:eastAsia="楷体" w:cs="楷体"/>
              <w:szCs w:val="32"/>
            </w:rPr>
            <w:fldChar w:fldCharType="end"/>
          </w:r>
        </w:p>
        <w:p w14:paraId="4C673BFD">
          <w:pPr>
            <w:pStyle w:val="10"/>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_Toc14052 </w:instrText>
          </w:r>
          <w:r>
            <w:rPr>
              <w:rFonts w:hint="eastAsia" w:ascii="楷体" w:hAnsi="楷体" w:eastAsia="楷体" w:cs="楷体"/>
              <w:szCs w:val="32"/>
            </w:rPr>
            <w:fldChar w:fldCharType="separate"/>
          </w:r>
          <w:r>
            <w:rPr>
              <w:rFonts w:hint="default" w:ascii="楷体" w:hAnsi="楷体" w:eastAsia="楷体" w:cs="楷体"/>
              <w:bCs/>
              <w:kern w:val="2"/>
              <w:szCs w:val="32"/>
              <w:lang w:val="en-US" w:eastAsia="zh-CN" w:bidi="ar-SA"/>
            </w:rPr>
            <w:t>4.2.</w:t>
          </w:r>
          <w:r>
            <w:rPr>
              <w:rFonts w:hint="eastAsia" w:ascii="楷体" w:hAnsi="楷体" w:eastAsia="楷体" w:cs="楷体"/>
              <w:szCs w:val="32"/>
            </w:rPr>
            <w:t>学生</w:t>
          </w:r>
          <w:r>
            <w:rPr>
              <w:rFonts w:hint="eastAsia" w:ascii="楷体" w:hAnsi="楷体" w:eastAsia="楷体" w:cs="楷体"/>
              <w:szCs w:val="32"/>
              <w:lang w:eastAsia="zh-CN"/>
            </w:rPr>
            <w:t>，</w:t>
          </w:r>
          <w:r>
            <w:rPr>
              <w:rFonts w:hint="eastAsia" w:ascii="楷体" w:hAnsi="楷体" w:eastAsia="楷体" w:cs="楷体"/>
              <w:szCs w:val="32"/>
              <w:lang w:val="en-US" w:eastAsia="zh-CN"/>
            </w:rPr>
            <w:t>教师</w:t>
          </w:r>
          <w:r>
            <w:rPr>
              <w:rFonts w:hint="eastAsia" w:ascii="楷体" w:hAnsi="楷体" w:eastAsia="楷体" w:cs="楷体"/>
              <w:szCs w:val="32"/>
            </w:rPr>
            <w:t>用户用例及相关描述</w:t>
          </w:r>
          <w:r>
            <w:tab/>
          </w:r>
          <w:r>
            <w:fldChar w:fldCharType="begin"/>
          </w:r>
          <w:r>
            <w:instrText xml:space="preserve"> PAGEREF _Toc14052 \h </w:instrText>
          </w:r>
          <w:r>
            <w:fldChar w:fldCharType="separate"/>
          </w:r>
          <w:r>
            <w:t>11</w:t>
          </w:r>
          <w:r>
            <w:fldChar w:fldCharType="end"/>
          </w:r>
          <w:r>
            <w:rPr>
              <w:rFonts w:hint="eastAsia" w:ascii="楷体" w:hAnsi="楷体" w:eastAsia="楷体" w:cs="楷体"/>
              <w:szCs w:val="32"/>
            </w:rPr>
            <w:fldChar w:fldCharType="end"/>
          </w:r>
        </w:p>
        <w:p w14:paraId="46E4F84C">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_Toc32127 </w:instrText>
          </w:r>
          <w:r>
            <w:rPr>
              <w:rFonts w:hint="eastAsia" w:ascii="楷体" w:hAnsi="楷体" w:eastAsia="楷体" w:cs="楷体"/>
              <w:szCs w:val="32"/>
            </w:rPr>
            <w:fldChar w:fldCharType="separate"/>
          </w:r>
          <w:r>
            <w:rPr>
              <w:rFonts w:hint="eastAsia" w:ascii="楷体" w:hAnsi="楷体" w:eastAsia="楷体" w:cs="楷体"/>
              <w:bCs/>
            </w:rPr>
            <w:t>4.2.1身份认证</w:t>
          </w:r>
          <w:r>
            <w:tab/>
          </w:r>
          <w:r>
            <w:fldChar w:fldCharType="begin"/>
          </w:r>
          <w:r>
            <w:instrText xml:space="preserve"> PAGEREF _Toc32127 \h </w:instrText>
          </w:r>
          <w:r>
            <w:fldChar w:fldCharType="separate"/>
          </w:r>
          <w:r>
            <w:t>11</w:t>
          </w:r>
          <w:r>
            <w:fldChar w:fldCharType="end"/>
          </w:r>
          <w:r>
            <w:rPr>
              <w:rFonts w:hint="eastAsia" w:ascii="楷体" w:hAnsi="楷体" w:eastAsia="楷体" w:cs="楷体"/>
              <w:szCs w:val="32"/>
            </w:rPr>
            <w:fldChar w:fldCharType="end"/>
          </w:r>
        </w:p>
        <w:p w14:paraId="0750C39E">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_Toc12520 </w:instrText>
          </w:r>
          <w:r>
            <w:rPr>
              <w:rFonts w:hint="eastAsia" w:ascii="楷体" w:hAnsi="楷体" w:eastAsia="楷体" w:cs="楷体"/>
              <w:szCs w:val="32"/>
            </w:rPr>
            <w:fldChar w:fldCharType="separate"/>
          </w:r>
          <w:r>
            <w:rPr>
              <w:rFonts w:ascii="楷体" w:hAnsi="楷体" w:eastAsia="楷体" w:cs="Times New Roman"/>
              <w:bCs/>
              <w:szCs w:val="28"/>
              <w:lang w:eastAsia="zh-Hans"/>
            </w:rPr>
            <w:t>4.</w:t>
          </w:r>
          <w:r>
            <w:rPr>
              <w:rFonts w:hint="eastAsia" w:ascii="楷体" w:hAnsi="楷体" w:eastAsia="楷体" w:cs="Times New Roman"/>
              <w:bCs/>
              <w:szCs w:val="28"/>
            </w:rPr>
            <w:t>2</w:t>
          </w:r>
          <w:r>
            <w:rPr>
              <w:rFonts w:ascii="楷体" w:hAnsi="楷体" w:eastAsia="楷体" w:cs="Times New Roman"/>
              <w:bCs/>
              <w:szCs w:val="28"/>
              <w:lang w:eastAsia="zh-Hans"/>
            </w:rPr>
            <w:t>.2</w:t>
          </w:r>
          <w:r>
            <w:rPr>
              <w:rFonts w:hint="eastAsia" w:ascii="楷体" w:hAnsi="楷体" w:eastAsia="楷体" w:cs="Times New Roman"/>
              <w:bCs/>
              <w:szCs w:val="28"/>
            </w:rPr>
            <w:t>.AI</w:t>
          </w:r>
          <w:r>
            <w:rPr>
              <w:rFonts w:hint="eastAsia" w:ascii="楷体" w:hAnsi="楷体" w:eastAsia="楷体" w:cs="Times New Roman"/>
              <w:bCs/>
              <w:szCs w:val="28"/>
              <w:lang w:val="en-US" w:eastAsia="zh-CN"/>
            </w:rPr>
            <w:t>问答</w:t>
          </w:r>
          <w:r>
            <w:tab/>
          </w:r>
          <w:r>
            <w:fldChar w:fldCharType="begin"/>
          </w:r>
          <w:r>
            <w:instrText xml:space="preserve"> PAGEREF _Toc12520 \h </w:instrText>
          </w:r>
          <w:r>
            <w:fldChar w:fldCharType="separate"/>
          </w:r>
          <w:r>
            <w:t>18</w:t>
          </w:r>
          <w:r>
            <w:fldChar w:fldCharType="end"/>
          </w:r>
          <w:r>
            <w:rPr>
              <w:rFonts w:hint="eastAsia" w:ascii="楷体" w:hAnsi="楷体" w:eastAsia="楷体" w:cs="楷体"/>
              <w:szCs w:val="32"/>
            </w:rPr>
            <w:fldChar w:fldCharType="end"/>
          </w:r>
        </w:p>
        <w:p w14:paraId="550AE3CA">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_Toc10158 </w:instrText>
          </w:r>
          <w:r>
            <w:rPr>
              <w:rFonts w:hint="eastAsia" w:ascii="楷体" w:hAnsi="楷体" w:eastAsia="楷体" w:cs="楷体"/>
              <w:szCs w:val="32"/>
            </w:rPr>
            <w:fldChar w:fldCharType="separate"/>
          </w:r>
          <w:r>
            <w:rPr>
              <w:rFonts w:hint="eastAsia" w:ascii="楷体" w:hAnsi="楷体" w:eastAsia="楷体" w:cs="楷体"/>
              <w:bCs/>
            </w:rPr>
            <w:t>4.2.3</w:t>
          </w:r>
          <w:r>
            <w:rPr>
              <w:rFonts w:hint="eastAsia" w:ascii="楷体" w:hAnsi="楷体" w:eastAsia="楷体" w:cs="楷体"/>
              <w:bCs/>
              <w:lang w:val="en-US" w:eastAsia="zh-CN"/>
            </w:rPr>
            <w:t>热门板块</w:t>
          </w:r>
          <w:r>
            <w:tab/>
          </w:r>
          <w:r>
            <w:fldChar w:fldCharType="begin"/>
          </w:r>
          <w:r>
            <w:instrText xml:space="preserve"> PAGEREF _Toc10158 \h </w:instrText>
          </w:r>
          <w:r>
            <w:fldChar w:fldCharType="separate"/>
          </w:r>
          <w:r>
            <w:t>22</w:t>
          </w:r>
          <w:r>
            <w:fldChar w:fldCharType="end"/>
          </w:r>
          <w:r>
            <w:rPr>
              <w:rFonts w:hint="eastAsia" w:ascii="楷体" w:hAnsi="楷体" w:eastAsia="楷体" w:cs="楷体"/>
              <w:szCs w:val="32"/>
            </w:rPr>
            <w:fldChar w:fldCharType="end"/>
          </w:r>
        </w:p>
        <w:p w14:paraId="5EF483FB">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_Toc23622 </w:instrText>
          </w:r>
          <w:r>
            <w:rPr>
              <w:rFonts w:hint="eastAsia" w:ascii="楷体" w:hAnsi="楷体" w:eastAsia="楷体" w:cs="楷体"/>
              <w:szCs w:val="32"/>
            </w:rPr>
            <w:fldChar w:fldCharType="separate"/>
          </w:r>
          <w:r>
            <w:rPr>
              <w:rFonts w:hint="eastAsia" w:ascii="楷体" w:hAnsi="楷体" w:eastAsia="楷体" w:cs="楷体"/>
              <w:bCs/>
            </w:rPr>
            <w:t>4.2.4评论区</w:t>
          </w:r>
          <w:r>
            <w:tab/>
          </w:r>
          <w:r>
            <w:fldChar w:fldCharType="begin"/>
          </w:r>
          <w:r>
            <w:instrText xml:space="preserve"> PAGEREF _Toc23622 \h </w:instrText>
          </w:r>
          <w:r>
            <w:fldChar w:fldCharType="separate"/>
          </w:r>
          <w:r>
            <w:t>25</w:t>
          </w:r>
          <w:r>
            <w:fldChar w:fldCharType="end"/>
          </w:r>
          <w:r>
            <w:rPr>
              <w:rFonts w:hint="eastAsia" w:ascii="楷体" w:hAnsi="楷体" w:eastAsia="楷体" w:cs="楷体"/>
              <w:szCs w:val="32"/>
            </w:rPr>
            <w:fldChar w:fldCharType="end"/>
          </w:r>
        </w:p>
        <w:p w14:paraId="7B6A7967">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_Toc20466 </w:instrText>
          </w:r>
          <w:r>
            <w:rPr>
              <w:rFonts w:hint="eastAsia" w:ascii="楷体" w:hAnsi="楷体" w:eastAsia="楷体" w:cs="楷体"/>
              <w:szCs w:val="32"/>
            </w:rPr>
            <w:fldChar w:fldCharType="separate"/>
          </w:r>
          <w:r>
            <w:rPr>
              <w:rFonts w:hint="eastAsia" w:ascii="楷体" w:hAnsi="楷体" w:eastAsia="楷体" w:cs="楷体"/>
              <w:bCs/>
              <w:szCs w:val="24"/>
            </w:rPr>
            <w:t>4.2.5</w:t>
          </w:r>
          <w:r>
            <w:rPr>
              <w:rFonts w:hint="eastAsia" w:ascii="楷体" w:hAnsi="楷体" w:eastAsia="楷体" w:cs="楷体"/>
              <w:bCs/>
              <w:szCs w:val="24"/>
              <w:lang w:val="en-US" w:eastAsia="zh-CN"/>
            </w:rPr>
            <w:t>搜索</w:t>
          </w:r>
          <w:r>
            <w:tab/>
          </w:r>
          <w:r>
            <w:fldChar w:fldCharType="begin"/>
          </w:r>
          <w:r>
            <w:instrText xml:space="preserve"> PAGEREF _Toc20466 \h </w:instrText>
          </w:r>
          <w:r>
            <w:fldChar w:fldCharType="separate"/>
          </w:r>
          <w:r>
            <w:t>35</w:t>
          </w:r>
          <w:r>
            <w:fldChar w:fldCharType="end"/>
          </w:r>
          <w:r>
            <w:rPr>
              <w:rFonts w:hint="eastAsia" w:ascii="楷体" w:hAnsi="楷体" w:eastAsia="楷体" w:cs="楷体"/>
              <w:szCs w:val="32"/>
            </w:rPr>
            <w:fldChar w:fldCharType="end"/>
          </w:r>
        </w:p>
        <w:p w14:paraId="0120615F">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_Toc27651 </w:instrText>
          </w:r>
          <w:r>
            <w:rPr>
              <w:rFonts w:hint="eastAsia" w:ascii="楷体" w:hAnsi="楷体" w:eastAsia="楷体" w:cs="楷体"/>
              <w:szCs w:val="32"/>
            </w:rPr>
            <w:fldChar w:fldCharType="separate"/>
          </w:r>
          <w:r>
            <w:rPr>
              <w:rFonts w:hint="eastAsia" w:ascii="楷体" w:hAnsi="楷体" w:eastAsia="楷体" w:cs="楷体"/>
              <w:bCs/>
              <w:szCs w:val="24"/>
            </w:rPr>
            <w:t>4.2.6个人信息</w:t>
          </w:r>
          <w:r>
            <w:tab/>
          </w:r>
          <w:r>
            <w:fldChar w:fldCharType="begin"/>
          </w:r>
          <w:r>
            <w:instrText xml:space="preserve"> PAGEREF _Toc27651 \h </w:instrText>
          </w:r>
          <w:r>
            <w:fldChar w:fldCharType="separate"/>
          </w:r>
          <w:r>
            <w:t>38</w:t>
          </w:r>
          <w:r>
            <w:fldChar w:fldCharType="end"/>
          </w:r>
          <w:r>
            <w:rPr>
              <w:rFonts w:hint="eastAsia" w:ascii="楷体" w:hAnsi="楷体" w:eastAsia="楷体" w:cs="楷体"/>
              <w:szCs w:val="32"/>
            </w:rPr>
            <w:fldChar w:fldCharType="end"/>
          </w:r>
        </w:p>
        <w:p w14:paraId="24B98C0F">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_Toc28740 </w:instrText>
          </w:r>
          <w:r>
            <w:rPr>
              <w:rFonts w:hint="eastAsia" w:ascii="楷体" w:hAnsi="楷体" w:eastAsia="楷体" w:cs="楷体"/>
              <w:szCs w:val="32"/>
            </w:rPr>
            <w:fldChar w:fldCharType="separate"/>
          </w:r>
          <w:r>
            <w:rPr>
              <w:rFonts w:hint="eastAsia" w:ascii="楷体" w:hAnsi="楷体" w:eastAsia="楷体" w:cs="楷体"/>
              <w:bCs/>
              <w:szCs w:val="24"/>
            </w:rPr>
            <w:t>4.2.7反馈问题</w:t>
          </w:r>
          <w:r>
            <w:tab/>
          </w:r>
          <w:r>
            <w:fldChar w:fldCharType="begin"/>
          </w:r>
          <w:r>
            <w:instrText xml:space="preserve"> PAGEREF _Toc28740 \h </w:instrText>
          </w:r>
          <w:r>
            <w:fldChar w:fldCharType="separate"/>
          </w:r>
          <w:r>
            <w:t>41</w:t>
          </w:r>
          <w:r>
            <w:fldChar w:fldCharType="end"/>
          </w:r>
          <w:r>
            <w:rPr>
              <w:rFonts w:hint="eastAsia" w:ascii="楷体" w:hAnsi="楷体" w:eastAsia="楷体" w:cs="楷体"/>
              <w:szCs w:val="32"/>
            </w:rPr>
            <w:fldChar w:fldCharType="end"/>
          </w:r>
        </w:p>
        <w:p w14:paraId="02685758">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_Toc24850 </w:instrText>
          </w:r>
          <w:r>
            <w:rPr>
              <w:rFonts w:hint="eastAsia" w:ascii="楷体" w:hAnsi="楷体" w:eastAsia="楷体" w:cs="楷体"/>
              <w:szCs w:val="32"/>
            </w:rPr>
            <w:fldChar w:fldCharType="separate"/>
          </w:r>
          <w:r>
            <w:rPr>
              <w:rFonts w:hint="eastAsia" w:ascii="楷体" w:hAnsi="楷体" w:eastAsia="楷体" w:cs="楷体"/>
              <w:bCs/>
              <w:szCs w:val="24"/>
            </w:rPr>
            <w:t>4.2.8</w:t>
          </w:r>
          <w:r>
            <w:rPr>
              <w:rFonts w:hint="eastAsia" w:ascii="楷体" w:hAnsi="楷体" w:eastAsia="楷体" w:cs="楷体"/>
              <w:bCs/>
              <w:szCs w:val="24"/>
              <w:lang w:val="en-US" w:eastAsia="zh-CN"/>
            </w:rPr>
            <w:t>新手帮助</w:t>
          </w:r>
          <w:r>
            <w:tab/>
          </w:r>
          <w:r>
            <w:fldChar w:fldCharType="begin"/>
          </w:r>
          <w:r>
            <w:instrText xml:space="preserve"> PAGEREF _Toc24850 \h </w:instrText>
          </w:r>
          <w:r>
            <w:fldChar w:fldCharType="separate"/>
          </w:r>
          <w:r>
            <w:t>43</w:t>
          </w:r>
          <w:r>
            <w:fldChar w:fldCharType="end"/>
          </w:r>
          <w:r>
            <w:rPr>
              <w:rFonts w:hint="eastAsia" w:ascii="楷体" w:hAnsi="楷体" w:eastAsia="楷体" w:cs="楷体"/>
              <w:szCs w:val="32"/>
            </w:rPr>
            <w:fldChar w:fldCharType="end"/>
          </w:r>
        </w:p>
        <w:p w14:paraId="542D0E36">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_Toc16678 </w:instrText>
          </w:r>
          <w:r>
            <w:rPr>
              <w:rFonts w:hint="eastAsia" w:ascii="楷体" w:hAnsi="楷体" w:eastAsia="楷体" w:cs="楷体"/>
              <w:szCs w:val="32"/>
            </w:rPr>
            <w:fldChar w:fldCharType="separate"/>
          </w:r>
          <w:r>
            <w:rPr>
              <w:rFonts w:hint="eastAsia" w:ascii="楷体" w:hAnsi="楷体" w:eastAsia="楷体" w:cs="楷体"/>
              <w:bCs/>
              <w:szCs w:val="24"/>
            </w:rPr>
            <w:t>4.2.9我的收藏</w:t>
          </w:r>
          <w:r>
            <w:tab/>
          </w:r>
          <w:r>
            <w:fldChar w:fldCharType="begin"/>
          </w:r>
          <w:r>
            <w:instrText xml:space="preserve"> PAGEREF _Toc16678 \h </w:instrText>
          </w:r>
          <w:r>
            <w:fldChar w:fldCharType="separate"/>
          </w:r>
          <w:r>
            <w:t>45</w:t>
          </w:r>
          <w:r>
            <w:fldChar w:fldCharType="end"/>
          </w:r>
          <w:r>
            <w:rPr>
              <w:rFonts w:hint="eastAsia" w:ascii="楷体" w:hAnsi="楷体" w:eastAsia="楷体" w:cs="楷体"/>
              <w:szCs w:val="32"/>
            </w:rPr>
            <w:fldChar w:fldCharType="end"/>
          </w:r>
        </w:p>
        <w:p w14:paraId="7EAD697B">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_Toc18402 </w:instrText>
          </w:r>
          <w:r>
            <w:rPr>
              <w:rFonts w:hint="eastAsia" w:ascii="楷体" w:hAnsi="楷体" w:eastAsia="楷体" w:cs="楷体"/>
              <w:szCs w:val="32"/>
            </w:rPr>
            <w:fldChar w:fldCharType="separate"/>
          </w:r>
          <w:r>
            <w:rPr>
              <w:rFonts w:hint="eastAsia" w:ascii="楷体" w:hAnsi="楷体" w:eastAsia="楷体" w:cs="楷体"/>
              <w:bCs/>
              <w:kern w:val="2"/>
              <w:szCs w:val="24"/>
              <w:lang w:val="en-US" w:eastAsia="zh-CN" w:bidi="ar-SA"/>
            </w:rPr>
            <w:t>4.2.10我的点赞</w:t>
          </w:r>
          <w:r>
            <w:tab/>
          </w:r>
          <w:r>
            <w:fldChar w:fldCharType="begin"/>
          </w:r>
          <w:r>
            <w:instrText xml:space="preserve"> PAGEREF _Toc18402 \h </w:instrText>
          </w:r>
          <w:r>
            <w:fldChar w:fldCharType="separate"/>
          </w:r>
          <w:r>
            <w:t>46</w:t>
          </w:r>
          <w:r>
            <w:fldChar w:fldCharType="end"/>
          </w:r>
          <w:r>
            <w:rPr>
              <w:rFonts w:hint="eastAsia" w:ascii="楷体" w:hAnsi="楷体" w:eastAsia="楷体" w:cs="楷体"/>
              <w:szCs w:val="32"/>
            </w:rPr>
            <w:fldChar w:fldCharType="end"/>
          </w:r>
        </w:p>
        <w:p w14:paraId="664EB142">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_Toc17268 </w:instrText>
          </w:r>
          <w:r>
            <w:rPr>
              <w:rFonts w:hint="eastAsia" w:ascii="楷体" w:hAnsi="楷体" w:eastAsia="楷体" w:cs="楷体"/>
              <w:szCs w:val="32"/>
            </w:rPr>
            <w:fldChar w:fldCharType="separate"/>
          </w:r>
          <w:r>
            <w:rPr>
              <w:rFonts w:hint="eastAsia" w:ascii="楷体" w:hAnsi="楷体" w:eastAsia="楷体" w:cs="楷体"/>
              <w:bCs/>
              <w:kern w:val="2"/>
              <w:szCs w:val="24"/>
              <w:lang w:val="en-US" w:eastAsia="zh-CN" w:bidi="ar-SA"/>
            </w:rPr>
            <w:t>4.2.11我的评论</w:t>
          </w:r>
          <w:r>
            <w:tab/>
          </w:r>
          <w:r>
            <w:fldChar w:fldCharType="begin"/>
          </w:r>
          <w:r>
            <w:instrText xml:space="preserve"> PAGEREF _Toc17268 \h </w:instrText>
          </w:r>
          <w:r>
            <w:fldChar w:fldCharType="separate"/>
          </w:r>
          <w:r>
            <w:t>48</w:t>
          </w:r>
          <w:r>
            <w:fldChar w:fldCharType="end"/>
          </w:r>
          <w:r>
            <w:rPr>
              <w:rFonts w:hint="eastAsia" w:ascii="楷体" w:hAnsi="楷体" w:eastAsia="楷体" w:cs="楷体"/>
              <w:szCs w:val="32"/>
            </w:rPr>
            <w:fldChar w:fldCharType="end"/>
          </w:r>
        </w:p>
        <w:p w14:paraId="633BCD5C">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_Toc21347 </w:instrText>
          </w:r>
          <w:r>
            <w:rPr>
              <w:rFonts w:hint="eastAsia" w:ascii="楷体" w:hAnsi="楷体" w:eastAsia="楷体" w:cs="楷体"/>
              <w:szCs w:val="32"/>
            </w:rPr>
            <w:fldChar w:fldCharType="separate"/>
          </w:r>
          <w:r>
            <w:rPr>
              <w:rFonts w:hint="eastAsia" w:ascii="楷体" w:hAnsi="楷体" w:eastAsia="楷体" w:cs="楷体"/>
              <w:bCs/>
              <w:kern w:val="2"/>
              <w:szCs w:val="24"/>
              <w:lang w:val="en-US" w:eastAsia="zh-CN" w:bidi="ar-SA"/>
            </w:rPr>
            <w:t>4.2.12 退出登录</w:t>
          </w:r>
          <w:r>
            <w:tab/>
          </w:r>
          <w:r>
            <w:fldChar w:fldCharType="begin"/>
          </w:r>
          <w:r>
            <w:instrText xml:space="preserve"> PAGEREF _Toc21347 \h </w:instrText>
          </w:r>
          <w:r>
            <w:fldChar w:fldCharType="separate"/>
          </w:r>
          <w:r>
            <w:t>49</w:t>
          </w:r>
          <w:r>
            <w:fldChar w:fldCharType="end"/>
          </w:r>
          <w:r>
            <w:rPr>
              <w:rFonts w:hint="eastAsia" w:ascii="楷体" w:hAnsi="楷体" w:eastAsia="楷体" w:cs="楷体"/>
              <w:szCs w:val="32"/>
            </w:rPr>
            <w:fldChar w:fldCharType="end"/>
          </w:r>
        </w:p>
        <w:p w14:paraId="76EB40C2">
          <w:pPr>
            <w:pStyle w:val="10"/>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_Toc17879 </w:instrText>
          </w:r>
          <w:r>
            <w:rPr>
              <w:rFonts w:hint="eastAsia" w:ascii="楷体" w:hAnsi="楷体" w:eastAsia="楷体" w:cs="楷体"/>
              <w:szCs w:val="32"/>
            </w:rPr>
            <w:fldChar w:fldCharType="separate"/>
          </w:r>
          <w:r>
            <w:rPr>
              <w:rFonts w:hint="default" w:ascii="楷体" w:hAnsi="楷体" w:eastAsia="楷体" w:cs="楷体"/>
              <w:bCs/>
              <w:kern w:val="2"/>
              <w:szCs w:val="32"/>
              <w:lang w:val="en-US" w:eastAsia="zh-CN" w:bidi="ar-SA"/>
            </w:rPr>
            <w:t>4.</w:t>
          </w:r>
          <w:r>
            <w:rPr>
              <w:rFonts w:hint="eastAsia" w:ascii="楷体" w:hAnsi="楷体" w:eastAsia="楷体" w:cs="楷体"/>
              <w:bCs/>
              <w:kern w:val="2"/>
              <w:szCs w:val="32"/>
              <w:lang w:val="en-US" w:eastAsia="zh-CN" w:bidi="ar-SA"/>
            </w:rPr>
            <w:t>3管理员</w:t>
          </w:r>
          <w:r>
            <w:rPr>
              <w:rFonts w:hint="eastAsia" w:ascii="楷体" w:hAnsi="楷体" w:eastAsia="楷体" w:cs="楷体"/>
              <w:szCs w:val="32"/>
              <w:lang w:val="en-US" w:eastAsia="zh-CN"/>
            </w:rPr>
            <w:t>用户用例及相关描述</w:t>
          </w:r>
          <w:r>
            <w:tab/>
          </w:r>
          <w:r>
            <w:fldChar w:fldCharType="begin"/>
          </w:r>
          <w:r>
            <w:instrText xml:space="preserve"> PAGEREF _Toc17879 \h </w:instrText>
          </w:r>
          <w:r>
            <w:fldChar w:fldCharType="separate"/>
          </w:r>
          <w:r>
            <w:t>50</w:t>
          </w:r>
          <w:r>
            <w:fldChar w:fldCharType="end"/>
          </w:r>
          <w:r>
            <w:rPr>
              <w:rFonts w:hint="eastAsia" w:ascii="楷体" w:hAnsi="楷体" w:eastAsia="楷体" w:cs="楷体"/>
              <w:szCs w:val="32"/>
            </w:rPr>
            <w:fldChar w:fldCharType="end"/>
          </w:r>
        </w:p>
        <w:p w14:paraId="5B2DE3F7">
          <w:pPr>
            <w:pStyle w:val="10"/>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_Toc18725 </w:instrText>
          </w:r>
          <w:r>
            <w:rPr>
              <w:rFonts w:hint="eastAsia" w:ascii="楷体" w:hAnsi="楷体" w:eastAsia="楷体" w:cs="楷体"/>
              <w:szCs w:val="32"/>
            </w:rPr>
            <w:fldChar w:fldCharType="separate"/>
          </w:r>
          <w:r>
            <w:rPr>
              <w:rFonts w:hint="eastAsia" w:ascii="楷体" w:hAnsi="楷体" w:eastAsia="楷体" w:cs="楷体"/>
              <w:szCs w:val="32"/>
              <w:lang w:val="en-US" w:eastAsia="zh-CN"/>
            </w:rPr>
            <w:t>4.5 需求</w:t>
          </w:r>
          <w:r>
            <w:rPr>
              <w:rFonts w:hint="eastAsia" w:ascii="楷体" w:hAnsi="楷体" w:eastAsia="楷体" w:cs="楷体"/>
              <w:szCs w:val="32"/>
              <w:lang w:val="en-US" w:eastAsia="zh-Hans"/>
            </w:rPr>
            <w:t>可行性分析</w:t>
          </w:r>
          <w:r>
            <w:tab/>
          </w:r>
          <w:r>
            <w:fldChar w:fldCharType="begin"/>
          </w:r>
          <w:r>
            <w:instrText xml:space="preserve"> PAGEREF _Toc18725 \h </w:instrText>
          </w:r>
          <w:r>
            <w:fldChar w:fldCharType="separate"/>
          </w:r>
          <w:r>
            <w:t>97</w:t>
          </w:r>
          <w:r>
            <w:fldChar w:fldCharType="end"/>
          </w:r>
          <w:r>
            <w:rPr>
              <w:rFonts w:hint="eastAsia" w:ascii="楷体" w:hAnsi="楷体" w:eastAsia="楷体" w:cs="楷体"/>
              <w:szCs w:val="32"/>
            </w:rPr>
            <w:fldChar w:fldCharType="end"/>
          </w:r>
        </w:p>
        <w:p w14:paraId="2A122D03">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_Toc10986 </w:instrText>
          </w:r>
          <w:r>
            <w:rPr>
              <w:rFonts w:hint="eastAsia" w:ascii="楷体" w:hAnsi="楷体" w:eastAsia="楷体" w:cs="楷体"/>
              <w:szCs w:val="32"/>
            </w:rPr>
            <w:fldChar w:fldCharType="separate"/>
          </w:r>
          <w:r>
            <w:rPr>
              <w:rFonts w:hint="eastAsia" w:eastAsia="宋体" w:cstheme="minorBidi"/>
              <w:kern w:val="44"/>
              <w:szCs w:val="24"/>
              <w:lang w:val="en-US" w:eastAsia="zh-CN"/>
              <w14:ligatures w14:val="none"/>
            </w:rPr>
            <w:t>4.5.1学生用户</w:t>
          </w:r>
          <w:r>
            <w:rPr>
              <w:rFonts w:hint="eastAsia" w:eastAsia="宋体" w:cstheme="minorBidi"/>
              <w:kern w:val="44"/>
              <w:szCs w:val="24"/>
              <w:lang w:val="en-US" w:eastAsia="zh-Hans"/>
              <w14:ligatures w14:val="none"/>
            </w:rPr>
            <w:t>可行性分析</w:t>
          </w:r>
          <w:r>
            <w:tab/>
          </w:r>
          <w:r>
            <w:fldChar w:fldCharType="begin"/>
          </w:r>
          <w:r>
            <w:instrText xml:space="preserve"> PAGEREF _Toc10986 \h </w:instrText>
          </w:r>
          <w:r>
            <w:fldChar w:fldCharType="separate"/>
          </w:r>
          <w:r>
            <w:t>97</w:t>
          </w:r>
          <w:r>
            <w:fldChar w:fldCharType="end"/>
          </w:r>
          <w:r>
            <w:rPr>
              <w:rFonts w:hint="eastAsia" w:ascii="楷体" w:hAnsi="楷体" w:eastAsia="楷体" w:cs="楷体"/>
              <w:szCs w:val="32"/>
            </w:rPr>
            <w:fldChar w:fldCharType="end"/>
          </w:r>
        </w:p>
        <w:p w14:paraId="6CAA38E8">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_Toc3967 </w:instrText>
          </w:r>
          <w:r>
            <w:rPr>
              <w:rFonts w:hint="eastAsia" w:ascii="楷体" w:hAnsi="楷体" w:eastAsia="楷体" w:cs="楷体"/>
              <w:szCs w:val="32"/>
            </w:rPr>
            <w:fldChar w:fldCharType="separate"/>
          </w:r>
          <w:r>
            <w:rPr>
              <w:rFonts w:hint="eastAsia" w:eastAsia="宋体" w:cstheme="minorBidi"/>
              <w:kern w:val="44"/>
              <w:szCs w:val="24"/>
              <w:lang w:val="en-US" w:eastAsia="zh-CN"/>
              <w14:ligatures w14:val="none"/>
            </w:rPr>
            <w:t>4.5.2教师</w:t>
          </w:r>
          <w:r>
            <w:rPr>
              <w:rFonts w:hint="eastAsia" w:eastAsia="宋体" w:cstheme="minorBidi"/>
              <w:kern w:val="44"/>
              <w:szCs w:val="24"/>
              <w:lang w:val="en-US" w:eastAsia="zh-Hans"/>
              <w14:ligatures w14:val="none"/>
            </w:rPr>
            <w:t>可行性分析</w:t>
          </w:r>
          <w:r>
            <w:tab/>
          </w:r>
          <w:r>
            <w:fldChar w:fldCharType="begin"/>
          </w:r>
          <w:r>
            <w:instrText xml:space="preserve"> PAGEREF _Toc3967 \h </w:instrText>
          </w:r>
          <w:r>
            <w:fldChar w:fldCharType="separate"/>
          </w:r>
          <w:r>
            <w:t>97</w:t>
          </w:r>
          <w:r>
            <w:fldChar w:fldCharType="end"/>
          </w:r>
          <w:r>
            <w:rPr>
              <w:rFonts w:hint="eastAsia" w:ascii="楷体" w:hAnsi="楷体" w:eastAsia="楷体" w:cs="楷体"/>
              <w:szCs w:val="32"/>
            </w:rPr>
            <w:fldChar w:fldCharType="end"/>
          </w:r>
        </w:p>
        <w:p w14:paraId="27F3A746">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_Toc7491 </w:instrText>
          </w:r>
          <w:r>
            <w:rPr>
              <w:rFonts w:hint="eastAsia" w:ascii="楷体" w:hAnsi="楷体" w:eastAsia="楷体" w:cs="楷体"/>
              <w:szCs w:val="32"/>
            </w:rPr>
            <w:fldChar w:fldCharType="separate"/>
          </w:r>
          <w:r>
            <w:rPr>
              <w:rFonts w:hint="eastAsia" w:eastAsia="宋体" w:cstheme="minorBidi"/>
              <w:kern w:val="44"/>
              <w:szCs w:val="24"/>
              <w:lang w:val="en-US" w:eastAsia="zh-CN"/>
              <w14:ligatures w14:val="none"/>
            </w:rPr>
            <w:t>4.5.3管理员用户</w:t>
          </w:r>
          <w:r>
            <w:rPr>
              <w:rFonts w:hint="eastAsia" w:eastAsia="宋体" w:cstheme="minorBidi"/>
              <w:kern w:val="44"/>
              <w:szCs w:val="24"/>
              <w:lang w:val="en-US" w:eastAsia="zh-Hans"/>
              <w14:ligatures w14:val="none"/>
            </w:rPr>
            <w:t>可行性分析</w:t>
          </w:r>
          <w:r>
            <w:tab/>
          </w:r>
          <w:r>
            <w:fldChar w:fldCharType="begin"/>
          </w:r>
          <w:r>
            <w:instrText xml:space="preserve"> PAGEREF _Toc7491 \h </w:instrText>
          </w:r>
          <w:r>
            <w:fldChar w:fldCharType="separate"/>
          </w:r>
          <w:r>
            <w:t>97</w:t>
          </w:r>
          <w:r>
            <w:fldChar w:fldCharType="end"/>
          </w:r>
          <w:r>
            <w:rPr>
              <w:rFonts w:hint="eastAsia" w:ascii="楷体" w:hAnsi="楷体" w:eastAsia="楷体" w:cs="楷体"/>
              <w:szCs w:val="32"/>
            </w:rPr>
            <w:fldChar w:fldCharType="end"/>
          </w:r>
        </w:p>
        <w:p w14:paraId="40FDA435">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_Toc30177 </w:instrText>
          </w:r>
          <w:r>
            <w:rPr>
              <w:rFonts w:hint="eastAsia" w:ascii="楷体" w:hAnsi="楷体" w:eastAsia="楷体" w:cs="楷体"/>
              <w:szCs w:val="32"/>
            </w:rPr>
            <w:fldChar w:fldCharType="separate"/>
          </w:r>
          <w:r>
            <w:rPr>
              <w:rFonts w:hint="eastAsia" w:eastAsia="宋体" w:cstheme="minorBidi"/>
              <w:kern w:val="44"/>
              <w:szCs w:val="24"/>
              <w:lang w:val="en-US" w:eastAsia="zh-CN"/>
              <w14:ligatures w14:val="none"/>
            </w:rPr>
            <w:t>4.5.4</w:t>
          </w:r>
          <w:r>
            <w:rPr>
              <w:rFonts w:hint="eastAsia" w:eastAsia="宋体" w:asciiTheme="minorHAnsi" w:hAnsiTheme="minorHAnsi" w:cstheme="minorBidi"/>
              <w:kern w:val="44"/>
              <w:szCs w:val="24"/>
              <w14:ligatures w14:val="none"/>
            </w:rPr>
            <w:t>可选方案</w:t>
          </w:r>
          <w:r>
            <w:tab/>
          </w:r>
          <w:r>
            <w:fldChar w:fldCharType="begin"/>
          </w:r>
          <w:r>
            <w:instrText xml:space="preserve"> PAGEREF _Toc30177 \h </w:instrText>
          </w:r>
          <w:r>
            <w:fldChar w:fldCharType="separate"/>
          </w:r>
          <w:r>
            <w:t>98</w:t>
          </w:r>
          <w:r>
            <w:fldChar w:fldCharType="end"/>
          </w:r>
          <w:r>
            <w:rPr>
              <w:rFonts w:hint="eastAsia" w:ascii="楷体" w:hAnsi="楷体" w:eastAsia="楷体" w:cs="楷体"/>
              <w:szCs w:val="32"/>
            </w:rPr>
            <w:fldChar w:fldCharType="end"/>
          </w:r>
        </w:p>
        <w:p w14:paraId="6369B95F">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_Toc2300 </w:instrText>
          </w:r>
          <w:r>
            <w:rPr>
              <w:rFonts w:hint="eastAsia" w:ascii="楷体" w:hAnsi="楷体" w:eastAsia="楷体" w:cs="楷体"/>
              <w:szCs w:val="32"/>
            </w:rPr>
            <w:fldChar w:fldCharType="separate"/>
          </w:r>
          <w:r>
            <w:rPr>
              <w:rFonts w:hint="eastAsia" w:eastAsia="宋体" w:cstheme="minorBidi"/>
              <w:kern w:val="44"/>
              <w:szCs w:val="24"/>
              <w:lang w:val="en-US" w:eastAsia="zh-CN"/>
              <w14:ligatures w14:val="none"/>
            </w:rPr>
            <w:t>4.5.5系统方案分析</w:t>
          </w:r>
          <w:r>
            <w:tab/>
          </w:r>
          <w:r>
            <w:fldChar w:fldCharType="begin"/>
          </w:r>
          <w:r>
            <w:instrText xml:space="preserve"> PAGEREF _Toc2300 \h </w:instrText>
          </w:r>
          <w:r>
            <w:fldChar w:fldCharType="separate"/>
          </w:r>
          <w:r>
            <w:t>100</w:t>
          </w:r>
          <w:r>
            <w:fldChar w:fldCharType="end"/>
          </w:r>
          <w:r>
            <w:rPr>
              <w:rFonts w:hint="eastAsia" w:ascii="楷体" w:hAnsi="楷体" w:eastAsia="楷体" w:cs="楷体"/>
              <w:szCs w:val="32"/>
            </w:rPr>
            <w:fldChar w:fldCharType="end"/>
          </w:r>
        </w:p>
        <w:p w14:paraId="23C8D1E7">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_Toc20666 </w:instrText>
          </w:r>
          <w:r>
            <w:rPr>
              <w:rFonts w:hint="eastAsia" w:ascii="楷体" w:hAnsi="楷体" w:eastAsia="楷体" w:cs="楷体"/>
              <w:szCs w:val="32"/>
            </w:rPr>
            <w:fldChar w:fldCharType="separate"/>
          </w:r>
          <w:r>
            <w:rPr>
              <w:rFonts w:hint="eastAsia" w:eastAsia="宋体" w:cstheme="minorBidi"/>
              <w:kern w:val="44"/>
              <w:szCs w:val="24"/>
              <w:lang w:val="en-US" w:eastAsia="zh-CN"/>
              <w14:ligatures w14:val="none"/>
            </w:rPr>
            <w:t>4.5.6</w:t>
          </w:r>
          <w:r>
            <w:rPr>
              <w:rFonts w:hint="eastAsia" w:eastAsia="宋体" w:asciiTheme="minorHAnsi" w:hAnsiTheme="minorHAnsi" w:cstheme="minorBidi"/>
              <w:kern w:val="44"/>
              <w:szCs w:val="24"/>
              <w14:ligatures w14:val="none"/>
            </w:rPr>
            <w:t>技术可行性分析</w:t>
          </w:r>
          <w:r>
            <w:tab/>
          </w:r>
          <w:r>
            <w:fldChar w:fldCharType="begin"/>
          </w:r>
          <w:r>
            <w:instrText xml:space="preserve"> PAGEREF _Toc20666 \h </w:instrText>
          </w:r>
          <w:r>
            <w:fldChar w:fldCharType="separate"/>
          </w:r>
          <w:r>
            <w:t>104</w:t>
          </w:r>
          <w:r>
            <w:fldChar w:fldCharType="end"/>
          </w:r>
          <w:r>
            <w:rPr>
              <w:rFonts w:hint="eastAsia" w:ascii="楷体" w:hAnsi="楷体" w:eastAsia="楷体" w:cs="楷体"/>
              <w:szCs w:val="32"/>
            </w:rPr>
            <w:fldChar w:fldCharType="end"/>
          </w:r>
        </w:p>
        <w:p w14:paraId="608F20EB">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_Toc11904 </w:instrText>
          </w:r>
          <w:r>
            <w:rPr>
              <w:rFonts w:hint="eastAsia" w:ascii="楷体" w:hAnsi="楷体" w:eastAsia="楷体" w:cs="楷体"/>
              <w:szCs w:val="32"/>
            </w:rPr>
            <w:fldChar w:fldCharType="separate"/>
          </w:r>
          <w:r>
            <w:rPr>
              <w:rFonts w:hint="eastAsia" w:eastAsia="宋体"/>
              <w:szCs w:val="24"/>
              <w:lang w:val="en-US" w:eastAsia="zh-CN"/>
              <w14:ligatures w14:val="none"/>
            </w:rPr>
            <w:t>4.5.7</w:t>
          </w:r>
          <w:r>
            <w:rPr>
              <w:rFonts w:hint="eastAsia" w:eastAsia="宋体" w:asciiTheme="minorHAnsi" w:hAnsiTheme="minorHAnsi" w:cstheme="minorBidi"/>
              <w:kern w:val="44"/>
              <w:szCs w:val="24"/>
              <w14:ligatures w14:val="none"/>
            </w:rPr>
            <w:t>成本分析</w:t>
          </w:r>
          <w:r>
            <w:tab/>
          </w:r>
          <w:r>
            <w:fldChar w:fldCharType="begin"/>
          </w:r>
          <w:r>
            <w:instrText xml:space="preserve"> PAGEREF _Toc11904 \h </w:instrText>
          </w:r>
          <w:r>
            <w:fldChar w:fldCharType="separate"/>
          </w:r>
          <w:r>
            <w:t>105</w:t>
          </w:r>
          <w:r>
            <w:fldChar w:fldCharType="end"/>
          </w:r>
          <w:r>
            <w:rPr>
              <w:rFonts w:hint="eastAsia" w:ascii="楷体" w:hAnsi="楷体" w:eastAsia="楷体" w:cs="楷体"/>
              <w:szCs w:val="32"/>
            </w:rPr>
            <w:fldChar w:fldCharType="end"/>
          </w:r>
        </w:p>
        <w:p w14:paraId="1846CF30">
          <w:pPr>
            <w:pStyle w:val="10"/>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_Toc3488 </w:instrText>
          </w:r>
          <w:r>
            <w:rPr>
              <w:rFonts w:hint="eastAsia" w:ascii="楷体" w:hAnsi="楷体" w:eastAsia="楷体" w:cs="楷体"/>
              <w:szCs w:val="32"/>
            </w:rPr>
            <w:fldChar w:fldCharType="separate"/>
          </w:r>
          <w:r>
            <w:rPr>
              <w:rFonts w:hint="eastAsia" w:ascii="楷体" w:hAnsi="楷体" w:eastAsia="楷体" w:cs="楷体"/>
              <w:bCs/>
              <w:kern w:val="2"/>
              <w:szCs w:val="32"/>
              <w:lang w:val="en-US" w:eastAsia="zh-CN" w:bidi="ar-SA"/>
            </w:rPr>
            <w:t>4.6.</w:t>
          </w:r>
          <w:r>
            <w:rPr>
              <w:rFonts w:hint="eastAsia" w:ascii="楷体" w:hAnsi="楷体" w:eastAsia="楷体" w:cs="楷体"/>
              <w:szCs w:val="32"/>
              <w:lang w:val="en-US" w:eastAsia="zh-CN"/>
            </w:rPr>
            <w:t>需求优先级评定</w:t>
          </w:r>
          <w:r>
            <w:tab/>
          </w:r>
          <w:r>
            <w:fldChar w:fldCharType="begin"/>
          </w:r>
          <w:r>
            <w:instrText xml:space="preserve"> PAGEREF _Toc3488 \h </w:instrText>
          </w:r>
          <w:r>
            <w:fldChar w:fldCharType="separate"/>
          </w:r>
          <w:r>
            <w:t>105</w:t>
          </w:r>
          <w:r>
            <w:fldChar w:fldCharType="end"/>
          </w:r>
          <w:r>
            <w:rPr>
              <w:rFonts w:hint="eastAsia" w:ascii="楷体" w:hAnsi="楷体" w:eastAsia="楷体" w:cs="楷体"/>
              <w:szCs w:val="32"/>
            </w:rPr>
            <w:fldChar w:fldCharType="end"/>
          </w:r>
        </w:p>
        <w:p w14:paraId="0ABCC1D3">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_Toc152 </w:instrText>
          </w:r>
          <w:r>
            <w:rPr>
              <w:rFonts w:hint="eastAsia" w:ascii="楷体" w:hAnsi="楷体" w:eastAsia="楷体" w:cs="楷体"/>
              <w:szCs w:val="32"/>
            </w:rPr>
            <w:fldChar w:fldCharType="separate"/>
          </w:r>
          <w:r>
            <w:rPr>
              <w:rFonts w:hint="eastAsia" w:ascii="楷体" w:hAnsi="楷体" w:eastAsia="楷体" w:cs="楷体"/>
              <w:bCs/>
              <w:i w:val="0"/>
              <w:iCs w:val="0"/>
              <w:szCs w:val="30"/>
              <w:lang w:val="en-US" w:eastAsia="zh-CN"/>
            </w:rPr>
            <w:t>4.6.1功能性需求</w:t>
          </w:r>
          <w:r>
            <w:tab/>
          </w:r>
          <w:r>
            <w:fldChar w:fldCharType="begin"/>
          </w:r>
          <w:r>
            <w:instrText xml:space="preserve"> PAGEREF _Toc152 \h </w:instrText>
          </w:r>
          <w:r>
            <w:fldChar w:fldCharType="separate"/>
          </w:r>
          <w:r>
            <w:t>105</w:t>
          </w:r>
          <w:r>
            <w:fldChar w:fldCharType="end"/>
          </w:r>
          <w:r>
            <w:rPr>
              <w:rFonts w:hint="eastAsia" w:ascii="楷体" w:hAnsi="楷体" w:eastAsia="楷体" w:cs="楷体"/>
              <w:szCs w:val="32"/>
            </w:rPr>
            <w:fldChar w:fldCharType="end"/>
          </w:r>
        </w:p>
        <w:p w14:paraId="2ECC6652">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_Toc18839 </w:instrText>
          </w:r>
          <w:r>
            <w:rPr>
              <w:rFonts w:hint="eastAsia" w:ascii="楷体" w:hAnsi="楷体" w:eastAsia="楷体" w:cs="楷体"/>
              <w:szCs w:val="32"/>
            </w:rPr>
            <w:fldChar w:fldCharType="separate"/>
          </w:r>
          <w:r>
            <w:rPr>
              <w:rFonts w:hint="eastAsia" w:ascii="楷体" w:hAnsi="楷体" w:eastAsia="楷体" w:cs="楷体"/>
              <w:bCs/>
              <w:szCs w:val="30"/>
              <w:lang w:val="en-US" w:eastAsia="zh-CN"/>
            </w:rPr>
            <w:t>4.6.2非功能性需求</w:t>
          </w:r>
          <w:r>
            <w:tab/>
          </w:r>
          <w:r>
            <w:fldChar w:fldCharType="begin"/>
          </w:r>
          <w:r>
            <w:instrText xml:space="preserve"> PAGEREF _Toc18839 \h </w:instrText>
          </w:r>
          <w:r>
            <w:fldChar w:fldCharType="separate"/>
          </w:r>
          <w:r>
            <w:t>112</w:t>
          </w:r>
          <w:r>
            <w:fldChar w:fldCharType="end"/>
          </w:r>
          <w:r>
            <w:rPr>
              <w:rFonts w:hint="eastAsia" w:ascii="楷体" w:hAnsi="楷体" w:eastAsia="楷体" w:cs="楷体"/>
              <w:szCs w:val="32"/>
            </w:rPr>
            <w:fldChar w:fldCharType="end"/>
          </w:r>
        </w:p>
        <w:p w14:paraId="39353AF5">
          <w:pPr>
            <w:pStyle w:val="9"/>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_Toc20498 </w:instrText>
          </w:r>
          <w:r>
            <w:rPr>
              <w:rFonts w:hint="eastAsia" w:ascii="楷体" w:hAnsi="楷体" w:eastAsia="楷体" w:cs="楷体"/>
              <w:szCs w:val="32"/>
            </w:rPr>
            <w:fldChar w:fldCharType="separate"/>
          </w:r>
          <w:r>
            <w:rPr>
              <w:rFonts w:hint="default" w:ascii="楷体" w:hAnsi="楷体" w:eastAsia="楷体" w:cs="楷体"/>
              <w:bCs/>
              <w:kern w:val="44"/>
              <w:szCs w:val="44"/>
              <w:lang w:val="en-US" w:eastAsia="zh-CN" w:bidi="ar-SA"/>
            </w:rPr>
            <w:t>5.</w:t>
          </w:r>
          <w:r>
            <w:rPr>
              <w:rFonts w:hint="eastAsia" w:ascii="楷体" w:hAnsi="楷体" w:eastAsia="楷体" w:cs="楷体"/>
              <w:szCs w:val="44"/>
            </w:rPr>
            <w:t>内部数据需求</w:t>
          </w:r>
          <w:r>
            <w:tab/>
          </w:r>
          <w:r>
            <w:fldChar w:fldCharType="begin"/>
          </w:r>
          <w:r>
            <w:instrText xml:space="preserve"> PAGEREF _Toc20498 \h </w:instrText>
          </w:r>
          <w:r>
            <w:fldChar w:fldCharType="separate"/>
          </w:r>
          <w:r>
            <w:t>117</w:t>
          </w:r>
          <w:r>
            <w:fldChar w:fldCharType="end"/>
          </w:r>
          <w:r>
            <w:rPr>
              <w:rFonts w:hint="eastAsia" w:ascii="楷体" w:hAnsi="楷体" w:eastAsia="楷体" w:cs="楷体"/>
              <w:szCs w:val="32"/>
            </w:rPr>
            <w:fldChar w:fldCharType="end"/>
          </w:r>
        </w:p>
        <w:p w14:paraId="704C4946">
          <w:pPr>
            <w:pStyle w:val="10"/>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_Toc681 </w:instrText>
          </w:r>
          <w:r>
            <w:rPr>
              <w:rFonts w:hint="eastAsia" w:ascii="楷体" w:hAnsi="楷体" w:eastAsia="楷体" w:cs="楷体"/>
              <w:szCs w:val="32"/>
            </w:rPr>
            <w:fldChar w:fldCharType="separate"/>
          </w:r>
          <w:r>
            <w:rPr>
              <w:rFonts w:hint="default" w:ascii="楷体" w:hAnsi="楷体" w:eastAsia="楷体" w:cs="楷体"/>
              <w:bCs/>
              <w:kern w:val="2"/>
              <w:szCs w:val="30"/>
              <w:lang w:val="en-US" w:eastAsia="zh-CN" w:bidi="ar-SA"/>
            </w:rPr>
            <w:t>5.1.</w:t>
          </w:r>
          <w:r>
            <w:rPr>
              <w:rFonts w:hint="eastAsia" w:ascii="楷体" w:hAnsi="楷体" w:eastAsia="楷体" w:cs="楷体"/>
              <w:szCs w:val="30"/>
              <w:lang w:val="en-US" w:eastAsia="zh-CN"/>
            </w:rPr>
            <w:t>逻辑数据模型</w:t>
          </w:r>
          <w:r>
            <w:tab/>
          </w:r>
          <w:r>
            <w:fldChar w:fldCharType="begin"/>
          </w:r>
          <w:r>
            <w:instrText xml:space="preserve"> PAGEREF _Toc681 \h </w:instrText>
          </w:r>
          <w:r>
            <w:fldChar w:fldCharType="separate"/>
          </w:r>
          <w:r>
            <w:t>117</w:t>
          </w:r>
          <w:r>
            <w:fldChar w:fldCharType="end"/>
          </w:r>
          <w:r>
            <w:rPr>
              <w:rFonts w:hint="eastAsia" w:ascii="楷体" w:hAnsi="楷体" w:eastAsia="楷体" w:cs="楷体"/>
              <w:szCs w:val="32"/>
            </w:rPr>
            <w:fldChar w:fldCharType="end"/>
          </w:r>
        </w:p>
        <w:p w14:paraId="4026D761">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_Toc6523 </w:instrText>
          </w:r>
          <w:r>
            <w:rPr>
              <w:rFonts w:hint="eastAsia" w:ascii="楷体" w:hAnsi="楷体" w:eastAsia="楷体" w:cs="楷体"/>
              <w:szCs w:val="32"/>
            </w:rPr>
            <w:fldChar w:fldCharType="separate"/>
          </w:r>
          <w:r>
            <w:rPr>
              <w:rFonts w:hint="default" w:ascii="楷体" w:hAnsi="楷体" w:eastAsia="楷体" w:cs="楷体"/>
              <w:bCs/>
              <w:kern w:val="2"/>
              <w:szCs w:val="32"/>
              <w:lang w:val="en-US" w:eastAsia="zh-CN" w:bidi="ar-SA"/>
            </w:rPr>
            <w:t>5.2.</w:t>
          </w:r>
          <w:r>
            <w:rPr>
              <w:rFonts w:hint="eastAsia" w:ascii="楷体" w:hAnsi="楷体" w:eastAsia="楷体" w:cs="楷体"/>
              <w:szCs w:val="32"/>
              <w:lang w:val="en-US" w:eastAsia="zh-CN"/>
            </w:rPr>
            <w:t>数据字典</w:t>
          </w:r>
          <w:r>
            <w:tab/>
          </w:r>
          <w:r>
            <w:fldChar w:fldCharType="begin"/>
          </w:r>
          <w:r>
            <w:instrText xml:space="preserve"> PAGEREF _Toc6523 \h </w:instrText>
          </w:r>
          <w:r>
            <w:fldChar w:fldCharType="separate"/>
          </w:r>
          <w:r>
            <w:t>117</w:t>
          </w:r>
          <w:r>
            <w:fldChar w:fldCharType="end"/>
          </w:r>
          <w:r>
            <w:rPr>
              <w:rFonts w:hint="eastAsia" w:ascii="楷体" w:hAnsi="楷体" w:eastAsia="楷体" w:cs="楷体"/>
              <w:szCs w:val="32"/>
            </w:rPr>
            <w:fldChar w:fldCharType="end"/>
          </w:r>
        </w:p>
        <w:p w14:paraId="383F1042">
          <w:pPr>
            <w:pStyle w:val="9"/>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_Toc1841 </w:instrText>
          </w:r>
          <w:r>
            <w:rPr>
              <w:rFonts w:hint="eastAsia" w:ascii="楷体" w:hAnsi="楷体" w:eastAsia="楷体" w:cs="楷体"/>
              <w:szCs w:val="32"/>
            </w:rPr>
            <w:fldChar w:fldCharType="separate"/>
          </w:r>
          <w:r>
            <w:rPr>
              <w:rFonts w:hint="eastAsia" w:ascii="楷体" w:hAnsi="楷体" w:eastAsia="楷体" w:cs="楷体"/>
              <w:lang w:val="en-US" w:eastAsia="zh-CN"/>
            </w:rPr>
            <w:t>6.系统运行环境</w:t>
          </w:r>
          <w:r>
            <w:tab/>
          </w:r>
          <w:r>
            <w:fldChar w:fldCharType="begin"/>
          </w:r>
          <w:r>
            <w:instrText xml:space="preserve"> PAGEREF _Toc1841 \h </w:instrText>
          </w:r>
          <w:r>
            <w:fldChar w:fldCharType="separate"/>
          </w:r>
          <w:r>
            <w:t>127</w:t>
          </w:r>
          <w:r>
            <w:fldChar w:fldCharType="end"/>
          </w:r>
          <w:r>
            <w:rPr>
              <w:rFonts w:hint="eastAsia" w:ascii="楷体" w:hAnsi="楷体" w:eastAsia="楷体" w:cs="楷体"/>
              <w:szCs w:val="32"/>
            </w:rPr>
            <w:fldChar w:fldCharType="end"/>
          </w:r>
        </w:p>
        <w:p w14:paraId="093F2B80">
          <w:pPr>
            <w:pStyle w:val="10"/>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_Toc11709 </w:instrText>
          </w:r>
          <w:r>
            <w:rPr>
              <w:rFonts w:hint="eastAsia" w:ascii="楷体" w:hAnsi="楷体" w:eastAsia="楷体" w:cs="楷体"/>
              <w:szCs w:val="32"/>
            </w:rPr>
            <w:fldChar w:fldCharType="separate"/>
          </w:r>
          <w:r>
            <w:rPr>
              <w:rFonts w:hint="eastAsia" w:ascii="楷体" w:hAnsi="楷体" w:eastAsia="楷体" w:cs="楷体"/>
              <w:lang w:val="en-US" w:eastAsia="zh-CN"/>
            </w:rPr>
            <w:t>6.1.实现环境</w:t>
          </w:r>
          <w:r>
            <w:tab/>
          </w:r>
          <w:r>
            <w:fldChar w:fldCharType="begin"/>
          </w:r>
          <w:r>
            <w:instrText xml:space="preserve"> PAGEREF _Toc11709 \h </w:instrText>
          </w:r>
          <w:r>
            <w:fldChar w:fldCharType="separate"/>
          </w:r>
          <w:r>
            <w:t>127</w:t>
          </w:r>
          <w:r>
            <w:fldChar w:fldCharType="end"/>
          </w:r>
          <w:r>
            <w:rPr>
              <w:rFonts w:hint="eastAsia" w:ascii="楷体" w:hAnsi="楷体" w:eastAsia="楷体" w:cs="楷体"/>
              <w:szCs w:val="32"/>
            </w:rPr>
            <w:fldChar w:fldCharType="end"/>
          </w:r>
        </w:p>
        <w:p w14:paraId="09563049">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_Toc6274 </w:instrText>
          </w:r>
          <w:r>
            <w:rPr>
              <w:rFonts w:hint="eastAsia" w:ascii="楷体" w:hAnsi="楷体" w:eastAsia="楷体" w:cs="楷体"/>
              <w:szCs w:val="32"/>
            </w:rPr>
            <w:fldChar w:fldCharType="separate"/>
          </w:r>
          <w:r>
            <w:rPr>
              <w:rFonts w:hint="eastAsia" w:ascii="楷体" w:hAnsi="楷体" w:eastAsia="楷体" w:cs="楷体"/>
              <w:lang w:val="en-US" w:eastAsia="zh-CN"/>
            </w:rPr>
            <w:t>6</w:t>
          </w:r>
          <w:r>
            <w:rPr>
              <w:rFonts w:hint="eastAsia" w:ascii="楷体" w:hAnsi="楷体" w:eastAsia="楷体" w:cs="楷体"/>
            </w:rPr>
            <w:t>.1.1</w:t>
          </w:r>
          <w:r>
            <w:rPr>
              <w:rFonts w:hint="eastAsia" w:ascii="楷体" w:hAnsi="楷体" w:eastAsia="楷体" w:cs="楷体"/>
              <w:lang w:val="en-US" w:eastAsia="zh-CN"/>
            </w:rPr>
            <w:t>软件</w:t>
          </w:r>
          <w:r>
            <w:rPr>
              <w:rFonts w:hint="eastAsia" w:ascii="楷体" w:hAnsi="楷体" w:eastAsia="楷体" w:cs="楷体"/>
            </w:rPr>
            <w:t>环境</w:t>
          </w:r>
          <w:r>
            <w:tab/>
          </w:r>
          <w:r>
            <w:fldChar w:fldCharType="begin"/>
          </w:r>
          <w:r>
            <w:instrText xml:space="preserve"> PAGEREF _Toc6274 \h </w:instrText>
          </w:r>
          <w:r>
            <w:fldChar w:fldCharType="separate"/>
          </w:r>
          <w:r>
            <w:t>127</w:t>
          </w:r>
          <w:r>
            <w:fldChar w:fldCharType="end"/>
          </w:r>
          <w:r>
            <w:rPr>
              <w:rFonts w:hint="eastAsia" w:ascii="楷体" w:hAnsi="楷体" w:eastAsia="楷体" w:cs="楷体"/>
              <w:szCs w:val="32"/>
            </w:rPr>
            <w:fldChar w:fldCharType="end"/>
          </w:r>
        </w:p>
        <w:p w14:paraId="1A5ACC88">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_Toc29860 </w:instrText>
          </w:r>
          <w:r>
            <w:rPr>
              <w:rFonts w:hint="eastAsia" w:ascii="楷体" w:hAnsi="楷体" w:eastAsia="楷体" w:cs="楷体"/>
              <w:szCs w:val="32"/>
            </w:rPr>
            <w:fldChar w:fldCharType="separate"/>
          </w:r>
          <w:r>
            <w:rPr>
              <w:rFonts w:hint="eastAsia" w:ascii="楷体" w:hAnsi="楷体" w:eastAsia="楷体" w:cs="楷体"/>
              <w:szCs w:val="28"/>
              <w:lang w:val="en-US" w:eastAsia="zh-CN"/>
            </w:rPr>
            <w:t>6</w:t>
          </w:r>
          <w:r>
            <w:rPr>
              <w:rFonts w:hint="eastAsia" w:ascii="楷体" w:hAnsi="楷体" w:eastAsia="楷体" w:cs="楷体"/>
              <w:szCs w:val="28"/>
            </w:rPr>
            <w:t>.1.</w:t>
          </w:r>
          <w:r>
            <w:rPr>
              <w:rFonts w:hint="eastAsia" w:ascii="楷体" w:hAnsi="楷体" w:eastAsia="楷体" w:cs="楷体"/>
              <w:szCs w:val="28"/>
              <w:lang w:val="en-US" w:eastAsia="zh-CN"/>
            </w:rPr>
            <w:t>2</w:t>
          </w:r>
          <w:r>
            <w:rPr>
              <w:rFonts w:hint="eastAsia" w:ascii="楷体" w:hAnsi="楷体" w:eastAsia="楷体" w:cs="楷体"/>
              <w:szCs w:val="28"/>
            </w:rPr>
            <w:t>硬件环境</w:t>
          </w:r>
          <w:r>
            <w:tab/>
          </w:r>
          <w:r>
            <w:fldChar w:fldCharType="begin"/>
          </w:r>
          <w:r>
            <w:instrText xml:space="preserve"> PAGEREF _Toc29860 \h </w:instrText>
          </w:r>
          <w:r>
            <w:fldChar w:fldCharType="separate"/>
          </w:r>
          <w:r>
            <w:t>127</w:t>
          </w:r>
          <w:r>
            <w:fldChar w:fldCharType="end"/>
          </w:r>
          <w:r>
            <w:rPr>
              <w:rFonts w:hint="eastAsia" w:ascii="楷体" w:hAnsi="楷体" w:eastAsia="楷体" w:cs="楷体"/>
              <w:szCs w:val="32"/>
            </w:rPr>
            <w:fldChar w:fldCharType="end"/>
          </w:r>
        </w:p>
        <w:p w14:paraId="53B999B4">
          <w:pPr>
            <w:pStyle w:val="10"/>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_Toc9177 </w:instrText>
          </w:r>
          <w:r>
            <w:rPr>
              <w:rFonts w:hint="eastAsia" w:ascii="楷体" w:hAnsi="楷体" w:eastAsia="楷体" w:cs="楷体"/>
              <w:szCs w:val="32"/>
            </w:rPr>
            <w:fldChar w:fldCharType="separate"/>
          </w:r>
          <w:r>
            <w:rPr>
              <w:rFonts w:hint="default" w:ascii="楷体" w:hAnsi="楷体" w:eastAsia="楷体" w:cs="楷体"/>
              <w:bCs/>
              <w:kern w:val="2"/>
              <w:szCs w:val="30"/>
              <w:lang w:val="en-US" w:eastAsia="zh-CN" w:bidi="ar-SA"/>
            </w:rPr>
            <w:t>6.2.</w:t>
          </w:r>
          <w:r>
            <w:rPr>
              <w:rFonts w:hint="eastAsia" w:ascii="楷体" w:hAnsi="楷体" w:eastAsia="楷体" w:cs="楷体"/>
              <w:szCs w:val="30"/>
              <w:lang w:val="en-US" w:eastAsia="zh-CN"/>
            </w:rPr>
            <w:t>运行环境</w:t>
          </w:r>
          <w:r>
            <w:tab/>
          </w:r>
          <w:r>
            <w:fldChar w:fldCharType="begin"/>
          </w:r>
          <w:r>
            <w:instrText xml:space="preserve"> PAGEREF _Toc9177 \h </w:instrText>
          </w:r>
          <w:r>
            <w:fldChar w:fldCharType="separate"/>
          </w:r>
          <w:r>
            <w:t>127</w:t>
          </w:r>
          <w:r>
            <w:fldChar w:fldCharType="end"/>
          </w:r>
          <w:r>
            <w:rPr>
              <w:rFonts w:hint="eastAsia" w:ascii="楷体" w:hAnsi="楷体" w:eastAsia="楷体" w:cs="楷体"/>
              <w:szCs w:val="32"/>
            </w:rPr>
            <w:fldChar w:fldCharType="end"/>
          </w:r>
        </w:p>
        <w:p w14:paraId="4D544B13">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_Toc16536 </w:instrText>
          </w:r>
          <w:r>
            <w:rPr>
              <w:rFonts w:hint="eastAsia" w:ascii="楷体" w:hAnsi="楷体" w:eastAsia="楷体" w:cs="楷体"/>
              <w:szCs w:val="32"/>
            </w:rPr>
            <w:fldChar w:fldCharType="separate"/>
          </w:r>
          <w:r>
            <w:rPr>
              <w:rFonts w:hint="eastAsia" w:ascii="楷体" w:hAnsi="楷体" w:eastAsia="楷体" w:cs="楷体"/>
              <w:szCs w:val="28"/>
              <w:lang w:val="en-US" w:eastAsia="zh-CN"/>
            </w:rPr>
            <w:t>6</w:t>
          </w:r>
          <w:r>
            <w:rPr>
              <w:rFonts w:hint="eastAsia" w:ascii="楷体" w:hAnsi="楷体" w:eastAsia="楷体" w:cs="楷体"/>
              <w:szCs w:val="28"/>
            </w:rPr>
            <w:t>.</w:t>
          </w:r>
          <w:r>
            <w:rPr>
              <w:rFonts w:hint="eastAsia" w:ascii="楷体" w:hAnsi="楷体" w:eastAsia="楷体" w:cs="楷体"/>
              <w:szCs w:val="28"/>
              <w:lang w:val="en-US" w:eastAsia="zh-CN"/>
            </w:rPr>
            <w:t>2</w:t>
          </w:r>
          <w:r>
            <w:rPr>
              <w:rFonts w:hint="eastAsia" w:ascii="楷体" w:hAnsi="楷体" w:eastAsia="楷体" w:cs="楷体"/>
              <w:szCs w:val="28"/>
            </w:rPr>
            <w:t>.1</w:t>
          </w:r>
          <w:r>
            <w:rPr>
              <w:rFonts w:hint="eastAsia" w:ascii="楷体" w:hAnsi="楷体" w:eastAsia="楷体" w:cs="楷体"/>
              <w:szCs w:val="28"/>
              <w:lang w:val="en-US" w:eastAsia="zh-CN"/>
            </w:rPr>
            <w:t>服务器</w:t>
          </w:r>
          <w:r>
            <w:tab/>
          </w:r>
          <w:r>
            <w:fldChar w:fldCharType="begin"/>
          </w:r>
          <w:r>
            <w:instrText xml:space="preserve"> PAGEREF _Toc16536 \h </w:instrText>
          </w:r>
          <w:r>
            <w:fldChar w:fldCharType="separate"/>
          </w:r>
          <w:r>
            <w:t>127</w:t>
          </w:r>
          <w:r>
            <w:fldChar w:fldCharType="end"/>
          </w:r>
          <w:r>
            <w:rPr>
              <w:rFonts w:hint="eastAsia" w:ascii="楷体" w:hAnsi="楷体" w:eastAsia="楷体" w:cs="楷体"/>
              <w:szCs w:val="32"/>
            </w:rPr>
            <w:fldChar w:fldCharType="end"/>
          </w:r>
        </w:p>
        <w:p w14:paraId="122C1BB3">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_Toc19380 </w:instrText>
          </w:r>
          <w:r>
            <w:rPr>
              <w:rFonts w:hint="eastAsia" w:ascii="楷体" w:hAnsi="楷体" w:eastAsia="楷体" w:cs="楷体"/>
              <w:szCs w:val="32"/>
            </w:rPr>
            <w:fldChar w:fldCharType="separate"/>
          </w:r>
          <w:r>
            <w:rPr>
              <w:rFonts w:hint="eastAsia" w:ascii="楷体" w:hAnsi="楷体" w:eastAsia="楷体" w:cs="楷体"/>
              <w:szCs w:val="28"/>
              <w:lang w:val="en-US" w:eastAsia="zh-CN"/>
            </w:rPr>
            <w:t>6</w:t>
          </w:r>
          <w:r>
            <w:rPr>
              <w:rFonts w:hint="eastAsia" w:ascii="楷体" w:hAnsi="楷体" w:eastAsia="楷体" w:cs="楷体"/>
              <w:szCs w:val="28"/>
            </w:rPr>
            <w:t>.</w:t>
          </w:r>
          <w:r>
            <w:rPr>
              <w:rFonts w:hint="eastAsia" w:ascii="楷体" w:hAnsi="楷体" w:eastAsia="楷体" w:cs="楷体"/>
              <w:szCs w:val="28"/>
              <w:lang w:val="en-US" w:eastAsia="zh-CN"/>
            </w:rPr>
            <w:t>2</w:t>
          </w:r>
          <w:r>
            <w:rPr>
              <w:rFonts w:hint="eastAsia" w:ascii="楷体" w:hAnsi="楷体" w:eastAsia="楷体" w:cs="楷体"/>
              <w:szCs w:val="28"/>
            </w:rPr>
            <w:t>.</w:t>
          </w:r>
          <w:r>
            <w:rPr>
              <w:rFonts w:hint="eastAsia" w:ascii="楷体" w:hAnsi="楷体" w:eastAsia="楷体" w:cs="楷体"/>
              <w:szCs w:val="28"/>
              <w:lang w:val="en-US" w:eastAsia="zh-CN"/>
            </w:rPr>
            <w:t>2客户端</w:t>
          </w:r>
          <w:r>
            <w:tab/>
          </w:r>
          <w:r>
            <w:fldChar w:fldCharType="begin"/>
          </w:r>
          <w:r>
            <w:instrText xml:space="preserve"> PAGEREF _Toc19380 \h </w:instrText>
          </w:r>
          <w:r>
            <w:fldChar w:fldCharType="separate"/>
          </w:r>
          <w:r>
            <w:t>128</w:t>
          </w:r>
          <w:r>
            <w:fldChar w:fldCharType="end"/>
          </w:r>
          <w:r>
            <w:rPr>
              <w:rFonts w:hint="eastAsia" w:ascii="楷体" w:hAnsi="楷体" w:eastAsia="楷体" w:cs="楷体"/>
              <w:szCs w:val="32"/>
            </w:rPr>
            <w:fldChar w:fldCharType="end"/>
          </w:r>
        </w:p>
        <w:p w14:paraId="50E108AB">
          <w:pPr>
            <w:pStyle w:val="9"/>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_Toc9481 </w:instrText>
          </w:r>
          <w:r>
            <w:rPr>
              <w:rFonts w:hint="eastAsia" w:ascii="楷体" w:hAnsi="楷体" w:eastAsia="楷体" w:cs="楷体"/>
              <w:szCs w:val="32"/>
            </w:rPr>
            <w:fldChar w:fldCharType="separate"/>
          </w:r>
          <w:r>
            <w:rPr>
              <w:rFonts w:hint="eastAsia" w:ascii="楷体" w:hAnsi="楷体" w:eastAsia="楷体" w:cs="楷体"/>
              <w:lang w:val="en-US" w:eastAsia="zh-CN"/>
            </w:rPr>
            <w:t>7.其他非功能需求</w:t>
          </w:r>
          <w:r>
            <w:tab/>
          </w:r>
          <w:r>
            <w:fldChar w:fldCharType="begin"/>
          </w:r>
          <w:r>
            <w:instrText xml:space="preserve"> PAGEREF _Toc9481 \h </w:instrText>
          </w:r>
          <w:r>
            <w:fldChar w:fldCharType="separate"/>
          </w:r>
          <w:r>
            <w:t>128</w:t>
          </w:r>
          <w:r>
            <w:fldChar w:fldCharType="end"/>
          </w:r>
          <w:r>
            <w:rPr>
              <w:rFonts w:hint="eastAsia" w:ascii="楷体" w:hAnsi="楷体" w:eastAsia="楷体" w:cs="楷体"/>
              <w:szCs w:val="32"/>
            </w:rPr>
            <w:fldChar w:fldCharType="end"/>
          </w:r>
        </w:p>
        <w:p w14:paraId="7701318D">
          <w:pPr>
            <w:pStyle w:val="10"/>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_Toc3329 </w:instrText>
          </w:r>
          <w:r>
            <w:rPr>
              <w:rFonts w:hint="eastAsia" w:ascii="楷体" w:hAnsi="楷体" w:eastAsia="楷体" w:cs="楷体"/>
              <w:szCs w:val="32"/>
            </w:rPr>
            <w:fldChar w:fldCharType="separate"/>
          </w:r>
          <w:r>
            <w:rPr>
              <w:rFonts w:hint="eastAsia" w:ascii="楷体" w:hAnsi="楷体" w:eastAsia="楷体" w:cs="楷体"/>
              <w:bCs/>
              <w:kern w:val="2"/>
              <w:szCs w:val="32"/>
              <w:lang w:val="en-US" w:eastAsia="zh-CN" w:bidi="ar-SA"/>
            </w:rPr>
            <w:t>7</w:t>
          </w:r>
          <w:r>
            <w:rPr>
              <w:rFonts w:hint="eastAsia" w:ascii="楷体" w:hAnsi="楷体" w:eastAsia="楷体" w:cs="楷体"/>
              <w:bCs/>
              <w:kern w:val="2"/>
              <w:szCs w:val="32"/>
              <w:lang w:val="en-US" w:eastAsia="zh-Hans" w:bidi="ar-SA"/>
            </w:rPr>
            <w:t>.1</w:t>
          </w:r>
          <w:r>
            <w:rPr>
              <w:rFonts w:hint="eastAsia" w:ascii="楷体" w:hAnsi="楷体" w:eastAsia="楷体" w:cs="楷体"/>
              <w:bCs/>
              <w:kern w:val="2"/>
              <w:szCs w:val="32"/>
              <w:lang w:val="en-US" w:eastAsia="zh-CN" w:bidi="ar-SA"/>
            </w:rPr>
            <w:t>学生</w:t>
          </w:r>
          <w:r>
            <w:rPr>
              <w:rFonts w:hint="eastAsia" w:ascii="楷体" w:hAnsi="楷体" w:eastAsia="楷体" w:cs="楷体"/>
              <w:lang w:eastAsia="zh-Hans"/>
            </w:rPr>
            <w:t>用户需求</w:t>
          </w:r>
          <w:r>
            <w:tab/>
          </w:r>
          <w:r>
            <w:fldChar w:fldCharType="begin"/>
          </w:r>
          <w:r>
            <w:instrText xml:space="preserve"> PAGEREF _Toc3329 \h </w:instrText>
          </w:r>
          <w:r>
            <w:fldChar w:fldCharType="separate"/>
          </w:r>
          <w:r>
            <w:t>128</w:t>
          </w:r>
          <w:r>
            <w:fldChar w:fldCharType="end"/>
          </w:r>
          <w:r>
            <w:rPr>
              <w:rFonts w:hint="eastAsia" w:ascii="楷体" w:hAnsi="楷体" w:eastAsia="楷体" w:cs="楷体"/>
              <w:szCs w:val="32"/>
            </w:rPr>
            <w:fldChar w:fldCharType="end"/>
          </w:r>
        </w:p>
        <w:p w14:paraId="7C0C0538">
          <w:pPr>
            <w:pStyle w:val="10"/>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_Toc3427 </w:instrText>
          </w:r>
          <w:r>
            <w:rPr>
              <w:rFonts w:hint="eastAsia" w:ascii="楷体" w:hAnsi="楷体" w:eastAsia="楷体" w:cs="楷体"/>
              <w:szCs w:val="32"/>
            </w:rPr>
            <w:fldChar w:fldCharType="separate"/>
          </w:r>
          <w:r>
            <w:rPr>
              <w:rFonts w:hint="eastAsia" w:ascii="宋体" w:hAnsi="宋体" w:cs="宋体"/>
              <w:bCs/>
              <w:kern w:val="2"/>
              <w:szCs w:val="32"/>
              <w:lang w:val="en-US" w:eastAsia="zh-CN" w:bidi="ar-SA"/>
            </w:rPr>
            <w:t>7</w:t>
          </w:r>
          <w:r>
            <w:rPr>
              <w:rFonts w:hint="default" w:ascii="宋体" w:hAnsi="宋体" w:eastAsia="宋体" w:cs="宋体"/>
              <w:bCs/>
              <w:kern w:val="2"/>
              <w:szCs w:val="32"/>
              <w:lang w:val="en-US" w:eastAsia="zh-Hans" w:bidi="ar-SA"/>
            </w:rPr>
            <w:t>.2</w:t>
          </w:r>
          <w:r>
            <w:rPr>
              <w:rFonts w:hint="eastAsia" w:ascii="宋体" w:hAnsi="宋体" w:cs="宋体"/>
              <w:lang w:val="en-US" w:eastAsia="zh-CN"/>
            </w:rPr>
            <w:t>教师员工</w:t>
          </w:r>
          <w:r>
            <w:rPr>
              <w:rFonts w:ascii="宋体" w:hAnsi="宋体" w:cs="宋体"/>
              <w:lang w:eastAsia="zh-Hans"/>
            </w:rPr>
            <w:t>用户需求</w:t>
          </w:r>
          <w:r>
            <w:tab/>
          </w:r>
          <w:r>
            <w:fldChar w:fldCharType="begin"/>
          </w:r>
          <w:r>
            <w:instrText xml:space="preserve"> PAGEREF _Toc3427 \h </w:instrText>
          </w:r>
          <w:r>
            <w:fldChar w:fldCharType="separate"/>
          </w:r>
          <w:r>
            <w:t>129</w:t>
          </w:r>
          <w:r>
            <w:fldChar w:fldCharType="end"/>
          </w:r>
          <w:r>
            <w:rPr>
              <w:rFonts w:hint="eastAsia" w:ascii="楷体" w:hAnsi="楷体" w:eastAsia="楷体" w:cs="楷体"/>
              <w:szCs w:val="32"/>
            </w:rPr>
            <w:fldChar w:fldCharType="end"/>
          </w:r>
        </w:p>
        <w:p w14:paraId="037FD8E9">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_Toc26318 </w:instrText>
          </w:r>
          <w:r>
            <w:rPr>
              <w:rFonts w:hint="eastAsia" w:ascii="楷体" w:hAnsi="楷体" w:eastAsia="楷体" w:cs="楷体"/>
              <w:szCs w:val="32"/>
            </w:rPr>
            <w:fldChar w:fldCharType="separate"/>
          </w:r>
          <w:r>
            <w:rPr>
              <w:rFonts w:hint="eastAsia" w:ascii="宋体" w:hAnsi="宋体" w:cs="宋体"/>
              <w:bCs/>
              <w:kern w:val="2"/>
              <w:szCs w:val="32"/>
              <w:lang w:val="en-US" w:eastAsia="zh-CN" w:bidi="ar-SA"/>
            </w:rPr>
            <w:t>7</w:t>
          </w:r>
          <w:r>
            <w:rPr>
              <w:rFonts w:hint="default" w:ascii="宋体" w:hAnsi="宋体" w:eastAsia="宋体" w:cs="宋体"/>
              <w:bCs/>
              <w:kern w:val="2"/>
              <w:szCs w:val="32"/>
              <w:lang w:val="en-US" w:eastAsia="zh-CN" w:bidi="ar-SA"/>
            </w:rPr>
            <w:t>.</w:t>
          </w:r>
          <w:r>
            <w:rPr>
              <w:rFonts w:hint="eastAsia" w:ascii="宋体" w:hAnsi="宋体" w:cs="宋体"/>
              <w:bCs/>
              <w:kern w:val="2"/>
              <w:szCs w:val="32"/>
              <w:lang w:val="en-US" w:eastAsia="zh-CN" w:bidi="ar-SA"/>
            </w:rPr>
            <w:t>2</w:t>
          </w:r>
          <w:r>
            <w:rPr>
              <w:rFonts w:hint="default" w:ascii="宋体" w:hAnsi="宋体" w:eastAsia="宋体" w:cs="宋体"/>
              <w:bCs/>
              <w:kern w:val="2"/>
              <w:szCs w:val="32"/>
              <w:lang w:val="en-US" w:eastAsia="zh-CN" w:bidi="ar-SA"/>
            </w:rPr>
            <w:t>.1</w:t>
          </w:r>
          <w:r>
            <w:rPr>
              <w:rFonts w:hint="eastAsia" w:eastAsia="宋体"/>
            </w:rPr>
            <w:t>易用性要求</w:t>
          </w:r>
          <w:r>
            <w:tab/>
          </w:r>
          <w:r>
            <w:fldChar w:fldCharType="begin"/>
          </w:r>
          <w:r>
            <w:instrText xml:space="preserve"> PAGEREF _Toc26318 \h </w:instrText>
          </w:r>
          <w:r>
            <w:fldChar w:fldCharType="separate"/>
          </w:r>
          <w:r>
            <w:t>129</w:t>
          </w:r>
          <w:r>
            <w:fldChar w:fldCharType="end"/>
          </w:r>
          <w:r>
            <w:rPr>
              <w:rFonts w:hint="eastAsia" w:ascii="楷体" w:hAnsi="楷体" w:eastAsia="楷体" w:cs="楷体"/>
              <w:szCs w:val="32"/>
            </w:rPr>
            <w:fldChar w:fldCharType="end"/>
          </w:r>
        </w:p>
        <w:p w14:paraId="592D10A8">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_Toc136 </w:instrText>
          </w:r>
          <w:r>
            <w:rPr>
              <w:rFonts w:hint="eastAsia" w:ascii="楷体" w:hAnsi="楷体" w:eastAsia="楷体" w:cs="楷体"/>
              <w:szCs w:val="32"/>
            </w:rPr>
            <w:fldChar w:fldCharType="separate"/>
          </w:r>
          <w:r>
            <w:rPr>
              <w:rFonts w:hint="eastAsia" w:ascii="宋体" w:hAnsi="宋体" w:cs="宋体"/>
              <w:bCs/>
              <w:kern w:val="2"/>
              <w:szCs w:val="32"/>
              <w:lang w:val="en-US" w:eastAsia="zh-CN" w:bidi="ar-SA"/>
            </w:rPr>
            <w:t>7</w:t>
          </w:r>
          <w:r>
            <w:rPr>
              <w:rFonts w:hint="default" w:ascii="宋体" w:hAnsi="宋体" w:eastAsia="宋体" w:cs="宋体"/>
              <w:bCs/>
              <w:kern w:val="2"/>
              <w:szCs w:val="32"/>
              <w:lang w:val="en-US" w:eastAsia="zh-CN" w:bidi="ar-SA"/>
            </w:rPr>
            <w:t>.</w:t>
          </w:r>
          <w:r>
            <w:rPr>
              <w:rFonts w:hint="eastAsia" w:ascii="宋体" w:hAnsi="宋体" w:cs="宋体"/>
              <w:bCs/>
              <w:kern w:val="2"/>
              <w:szCs w:val="32"/>
              <w:lang w:val="en-US" w:eastAsia="zh-CN" w:bidi="ar-SA"/>
            </w:rPr>
            <w:t>2</w:t>
          </w:r>
          <w:r>
            <w:rPr>
              <w:rFonts w:hint="default" w:ascii="宋体" w:hAnsi="宋体" w:eastAsia="宋体" w:cs="宋体"/>
              <w:bCs/>
              <w:kern w:val="2"/>
              <w:szCs w:val="32"/>
              <w:lang w:val="en-US" w:eastAsia="zh-CN" w:bidi="ar-SA"/>
            </w:rPr>
            <w:t>.2</w:t>
          </w:r>
          <w:r>
            <w:rPr>
              <w:rFonts w:hint="eastAsia" w:eastAsia="宋体"/>
            </w:rPr>
            <w:t>性能要求</w:t>
          </w:r>
          <w:r>
            <w:tab/>
          </w:r>
          <w:r>
            <w:fldChar w:fldCharType="begin"/>
          </w:r>
          <w:r>
            <w:instrText xml:space="preserve"> PAGEREF _Toc136 \h </w:instrText>
          </w:r>
          <w:r>
            <w:fldChar w:fldCharType="separate"/>
          </w:r>
          <w:r>
            <w:t>129</w:t>
          </w:r>
          <w:r>
            <w:fldChar w:fldCharType="end"/>
          </w:r>
          <w:r>
            <w:rPr>
              <w:rFonts w:hint="eastAsia" w:ascii="楷体" w:hAnsi="楷体" w:eastAsia="楷体" w:cs="楷体"/>
              <w:szCs w:val="32"/>
            </w:rPr>
            <w:fldChar w:fldCharType="end"/>
          </w:r>
        </w:p>
        <w:p w14:paraId="2CE9885F">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_Toc24665 </w:instrText>
          </w:r>
          <w:r>
            <w:rPr>
              <w:rFonts w:hint="eastAsia" w:ascii="楷体" w:hAnsi="楷体" w:eastAsia="楷体" w:cs="楷体"/>
              <w:szCs w:val="32"/>
            </w:rPr>
            <w:fldChar w:fldCharType="separate"/>
          </w:r>
          <w:r>
            <w:rPr>
              <w:rFonts w:hint="eastAsia" w:ascii="宋体" w:hAnsi="宋体" w:cs="宋体"/>
              <w:bCs/>
              <w:kern w:val="2"/>
              <w:szCs w:val="32"/>
              <w:lang w:val="en-US" w:eastAsia="zh-CN" w:bidi="ar-SA"/>
            </w:rPr>
            <w:t>7</w:t>
          </w:r>
          <w:r>
            <w:rPr>
              <w:rFonts w:hint="default" w:ascii="宋体" w:hAnsi="宋体" w:eastAsia="宋体" w:cs="宋体"/>
              <w:bCs/>
              <w:kern w:val="2"/>
              <w:szCs w:val="32"/>
              <w:lang w:val="en-US" w:eastAsia="zh-CN" w:bidi="ar-SA"/>
            </w:rPr>
            <w:t>.</w:t>
          </w:r>
          <w:r>
            <w:rPr>
              <w:rFonts w:hint="eastAsia" w:ascii="宋体" w:hAnsi="宋体" w:cs="宋体"/>
              <w:bCs/>
              <w:kern w:val="2"/>
              <w:szCs w:val="32"/>
              <w:lang w:val="en-US" w:eastAsia="zh-CN" w:bidi="ar-SA"/>
            </w:rPr>
            <w:t>2</w:t>
          </w:r>
          <w:r>
            <w:rPr>
              <w:rFonts w:hint="default" w:ascii="宋体" w:hAnsi="宋体" w:eastAsia="宋体" w:cs="宋体"/>
              <w:bCs/>
              <w:kern w:val="2"/>
              <w:szCs w:val="32"/>
              <w:lang w:val="en-US" w:eastAsia="zh-CN" w:bidi="ar-SA"/>
            </w:rPr>
            <w:t>.3</w:t>
          </w:r>
          <w:r>
            <w:rPr>
              <w:rFonts w:hint="eastAsia" w:eastAsia="宋体"/>
            </w:rPr>
            <w:t>防护性要求</w:t>
          </w:r>
          <w:r>
            <w:tab/>
          </w:r>
          <w:r>
            <w:fldChar w:fldCharType="begin"/>
          </w:r>
          <w:r>
            <w:instrText xml:space="preserve"> PAGEREF _Toc24665 \h </w:instrText>
          </w:r>
          <w:r>
            <w:fldChar w:fldCharType="separate"/>
          </w:r>
          <w:r>
            <w:t>130</w:t>
          </w:r>
          <w:r>
            <w:fldChar w:fldCharType="end"/>
          </w:r>
          <w:r>
            <w:rPr>
              <w:rFonts w:hint="eastAsia" w:ascii="楷体" w:hAnsi="楷体" w:eastAsia="楷体" w:cs="楷体"/>
              <w:szCs w:val="32"/>
            </w:rPr>
            <w:fldChar w:fldCharType="end"/>
          </w:r>
        </w:p>
        <w:p w14:paraId="164FFECF">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_Toc7450 </w:instrText>
          </w:r>
          <w:r>
            <w:rPr>
              <w:rFonts w:hint="eastAsia" w:ascii="楷体" w:hAnsi="楷体" w:eastAsia="楷体" w:cs="楷体"/>
              <w:szCs w:val="32"/>
            </w:rPr>
            <w:fldChar w:fldCharType="separate"/>
          </w:r>
          <w:r>
            <w:rPr>
              <w:rFonts w:hint="eastAsia" w:ascii="宋体" w:hAnsi="宋体" w:cs="宋体"/>
              <w:bCs/>
              <w:kern w:val="2"/>
              <w:szCs w:val="32"/>
              <w:lang w:val="en-US" w:eastAsia="zh-CN" w:bidi="ar-SA"/>
            </w:rPr>
            <w:t>7</w:t>
          </w:r>
          <w:r>
            <w:rPr>
              <w:rFonts w:hint="default" w:ascii="宋体" w:hAnsi="宋体" w:eastAsia="宋体" w:cs="宋体"/>
              <w:bCs/>
              <w:kern w:val="2"/>
              <w:szCs w:val="32"/>
              <w:lang w:val="en-US" w:eastAsia="zh-CN" w:bidi="ar-SA"/>
            </w:rPr>
            <w:t>.</w:t>
          </w:r>
          <w:r>
            <w:rPr>
              <w:rFonts w:hint="eastAsia" w:ascii="宋体" w:hAnsi="宋体" w:cs="宋体"/>
              <w:bCs/>
              <w:kern w:val="2"/>
              <w:szCs w:val="32"/>
              <w:lang w:val="en-US" w:eastAsia="zh-CN" w:bidi="ar-SA"/>
            </w:rPr>
            <w:t>2</w:t>
          </w:r>
          <w:r>
            <w:rPr>
              <w:rFonts w:hint="default" w:ascii="宋体" w:hAnsi="宋体" w:eastAsia="宋体" w:cs="宋体"/>
              <w:bCs/>
              <w:kern w:val="2"/>
              <w:szCs w:val="32"/>
              <w:lang w:val="en-US" w:eastAsia="zh-CN" w:bidi="ar-SA"/>
            </w:rPr>
            <w:t>.4</w:t>
          </w:r>
          <w:r>
            <w:rPr>
              <w:rFonts w:hint="eastAsia" w:eastAsia="宋体"/>
            </w:rPr>
            <w:t>可用性要求</w:t>
          </w:r>
          <w:r>
            <w:tab/>
          </w:r>
          <w:r>
            <w:fldChar w:fldCharType="begin"/>
          </w:r>
          <w:r>
            <w:instrText xml:space="preserve"> PAGEREF _Toc7450 \h </w:instrText>
          </w:r>
          <w:r>
            <w:fldChar w:fldCharType="separate"/>
          </w:r>
          <w:r>
            <w:t>130</w:t>
          </w:r>
          <w:r>
            <w:fldChar w:fldCharType="end"/>
          </w:r>
          <w:r>
            <w:rPr>
              <w:rFonts w:hint="eastAsia" w:ascii="楷体" w:hAnsi="楷体" w:eastAsia="楷体" w:cs="楷体"/>
              <w:szCs w:val="32"/>
            </w:rPr>
            <w:fldChar w:fldCharType="end"/>
          </w:r>
        </w:p>
        <w:p w14:paraId="4061A4C0">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_Toc26796 </w:instrText>
          </w:r>
          <w:r>
            <w:rPr>
              <w:rFonts w:hint="eastAsia" w:ascii="楷体" w:hAnsi="楷体" w:eastAsia="楷体" w:cs="楷体"/>
              <w:szCs w:val="32"/>
            </w:rPr>
            <w:fldChar w:fldCharType="separate"/>
          </w:r>
          <w:r>
            <w:rPr>
              <w:rFonts w:hint="eastAsia" w:ascii="宋体" w:hAnsi="宋体" w:cs="宋体"/>
              <w:bCs/>
              <w:kern w:val="2"/>
              <w:szCs w:val="32"/>
              <w:lang w:val="en-US" w:eastAsia="zh-CN" w:bidi="ar-SA"/>
            </w:rPr>
            <w:t>7</w:t>
          </w:r>
          <w:r>
            <w:rPr>
              <w:rFonts w:hint="default" w:ascii="宋体" w:hAnsi="宋体" w:eastAsia="宋体" w:cs="宋体"/>
              <w:bCs/>
              <w:kern w:val="2"/>
              <w:szCs w:val="32"/>
              <w:lang w:val="en-US" w:eastAsia="zh-CN" w:bidi="ar-SA"/>
            </w:rPr>
            <w:t>.</w:t>
          </w:r>
          <w:r>
            <w:rPr>
              <w:rFonts w:hint="eastAsia" w:ascii="宋体" w:hAnsi="宋体" w:cs="宋体"/>
              <w:bCs/>
              <w:kern w:val="2"/>
              <w:szCs w:val="32"/>
              <w:lang w:val="en-US" w:eastAsia="zh-CN" w:bidi="ar-SA"/>
            </w:rPr>
            <w:t>2</w:t>
          </w:r>
          <w:r>
            <w:rPr>
              <w:rFonts w:hint="default" w:ascii="宋体" w:hAnsi="宋体" w:eastAsia="宋体" w:cs="宋体"/>
              <w:bCs/>
              <w:kern w:val="2"/>
              <w:szCs w:val="32"/>
              <w:lang w:val="en-US" w:eastAsia="zh-CN" w:bidi="ar-SA"/>
            </w:rPr>
            <w:t>.5</w:t>
          </w:r>
          <w:r>
            <w:rPr>
              <w:rFonts w:hint="eastAsia" w:eastAsia="宋体"/>
            </w:rPr>
            <w:t>健壮性要求</w:t>
          </w:r>
          <w:r>
            <w:tab/>
          </w:r>
          <w:r>
            <w:fldChar w:fldCharType="begin"/>
          </w:r>
          <w:r>
            <w:instrText xml:space="preserve"> PAGEREF _Toc26796 \h </w:instrText>
          </w:r>
          <w:r>
            <w:fldChar w:fldCharType="separate"/>
          </w:r>
          <w:r>
            <w:t>130</w:t>
          </w:r>
          <w:r>
            <w:fldChar w:fldCharType="end"/>
          </w:r>
          <w:r>
            <w:rPr>
              <w:rFonts w:hint="eastAsia" w:ascii="楷体" w:hAnsi="楷体" w:eastAsia="楷体" w:cs="楷体"/>
              <w:szCs w:val="32"/>
            </w:rPr>
            <w:fldChar w:fldCharType="end"/>
          </w:r>
        </w:p>
        <w:p w14:paraId="57BEA38E">
          <w:pPr>
            <w:pStyle w:val="10"/>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_Toc32032 </w:instrText>
          </w:r>
          <w:r>
            <w:rPr>
              <w:rFonts w:hint="eastAsia" w:ascii="楷体" w:hAnsi="楷体" w:eastAsia="楷体" w:cs="楷体"/>
              <w:szCs w:val="32"/>
            </w:rPr>
            <w:fldChar w:fldCharType="separate"/>
          </w:r>
          <w:r>
            <w:rPr>
              <w:rFonts w:hint="eastAsia" w:ascii="宋体" w:hAnsi="宋体" w:cs="宋体"/>
              <w:bCs/>
              <w:kern w:val="2"/>
              <w:szCs w:val="32"/>
              <w:lang w:val="en-US" w:eastAsia="zh-CN" w:bidi="ar-SA"/>
            </w:rPr>
            <w:t>7</w:t>
          </w:r>
          <w:r>
            <w:rPr>
              <w:rFonts w:hint="default" w:ascii="宋体" w:hAnsi="宋体" w:eastAsia="宋体" w:cs="宋体"/>
              <w:bCs/>
              <w:kern w:val="2"/>
              <w:szCs w:val="32"/>
              <w:lang w:val="en-US" w:eastAsia="zh-Hans" w:bidi="ar-SA"/>
            </w:rPr>
            <w:t>.3</w:t>
          </w:r>
          <w:r>
            <w:rPr>
              <w:rFonts w:ascii="宋体" w:hAnsi="宋体" w:cs="宋体"/>
              <w:lang w:eastAsia="zh-Hans"/>
            </w:rPr>
            <w:t>管理员</w:t>
          </w:r>
          <w:r>
            <w:rPr>
              <w:rFonts w:hint="eastAsia" w:ascii="宋体" w:hAnsi="宋体" w:cs="宋体"/>
              <w:lang w:val="en-US" w:eastAsia="zh-CN"/>
            </w:rPr>
            <w:t>用户</w:t>
          </w:r>
          <w:r>
            <w:rPr>
              <w:rFonts w:ascii="宋体" w:hAnsi="宋体" w:cs="宋体"/>
              <w:lang w:eastAsia="zh-Hans"/>
            </w:rPr>
            <w:t>需求</w:t>
          </w:r>
          <w:r>
            <w:tab/>
          </w:r>
          <w:r>
            <w:fldChar w:fldCharType="begin"/>
          </w:r>
          <w:r>
            <w:instrText xml:space="preserve"> PAGEREF _Toc32032 \h </w:instrText>
          </w:r>
          <w:r>
            <w:fldChar w:fldCharType="separate"/>
          </w:r>
          <w:r>
            <w:t>130</w:t>
          </w:r>
          <w:r>
            <w:fldChar w:fldCharType="end"/>
          </w:r>
          <w:r>
            <w:rPr>
              <w:rFonts w:hint="eastAsia" w:ascii="楷体" w:hAnsi="楷体" w:eastAsia="楷体" w:cs="楷体"/>
              <w:szCs w:val="32"/>
            </w:rPr>
            <w:fldChar w:fldCharType="end"/>
          </w:r>
        </w:p>
        <w:p w14:paraId="125B3352">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_Toc9271 </w:instrText>
          </w:r>
          <w:r>
            <w:rPr>
              <w:rFonts w:hint="eastAsia" w:ascii="楷体" w:hAnsi="楷体" w:eastAsia="楷体" w:cs="楷体"/>
              <w:szCs w:val="32"/>
            </w:rPr>
            <w:fldChar w:fldCharType="separate"/>
          </w:r>
          <w:r>
            <w:rPr>
              <w:rFonts w:hint="eastAsia" w:ascii="宋体" w:hAnsi="宋体" w:cs="宋体"/>
              <w:bCs/>
              <w:kern w:val="2"/>
              <w:szCs w:val="32"/>
              <w:lang w:val="en-US" w:eastAsia="zh-CN" w:bidi="ar-SA"/>
            </w:rPr>
            <w:t>7</w:t>
          </w:r>
          <w:r>
            <w:rPr>
              <w:rFonts w:hint="default" w:ascii="宋体" w:hAnsi="宋体" w:eastAsia="宋体" w:cs="宋体"/>
              <w:bCs/>
              <w:kern w:val="2"/>
              <w:szCs w:val="32"/>
              <w:lang w:val="en-US" w:eastAsia="zh-CN" w:bidi="ar-SA"/>
            </w:rPr>
            <w:t>.</w:t>
          </w:r>
          <w:r>
            <w:rPr>
              <w:rFonts w:hint="eastAsia" w:ascii="宋体" w:hAnsi="宋体" w:cs="宋体"/>
              <w:bCs/>
              <w:kern w:val="2"/>
              <w:szCs w:val="32"/>
              <w:lang w:val="en-US" w:eastAsia="zh-CN" w:bidi="ar-SA"/>
            </w:rPr>
            <w:t>3</w:t>
          </w:r>
          <w:r>
            <w:rPr>
              <w:rFonts w:hint="default" w:ascii="宋体" w:hAnsi="宋体" w:eastAsia="宋体" w:cs="宋体"/>
              <w:bCs/>
              <w:kern w:val="2"/>
              <w:szCs w:val="32"/>
              <w:lang w:val="en-US" w:eastAsia="zh-CN" w:bidi="ar-SA"/>
            </w:rPr>
            <w:t>.1</w:t>
          </w:r>
          <w:r>
            <w:rPr>
              <w:rFonts w:hint="eastAsia" w:eastAsia="宋体"/>
            </w:rPr>
            <w:t>易用性要求</w:t>
          </w:r>
          <w:r>
            <w:tab/>
          </w:r>
          <w:r>
            <w:fldChar w:fldCharType="begin"/>
          </w:r>
          <w:r>
            <w:instrText xml:space="preserve"> PAGEREF _Toc9271 \h </w:instrText>
          </w:r>
          <w:r>
            <w:fldChar w:fldCharType="separate"/>
          </w:r>
          <w:r>
            <w:t>130</w:t>
          </w:r>
          <w:r>
            <w:fldChar w:fldCharType="end"/>
          </w:r>
          <w:r>
            <w:rPr>
              <w:rFonts w:hint="eastAsia" w:ascii="楷体" w:hAnsi="楷体" w:eastAsia="楷体" w:cs="楷体"/>
              <w:szCs w:val="32"/>
            </w:rPr>
            <w:fldChar w:fldCharType="end"/>
          </w:r>
        </w:p>
        <w:p w14:paraId="2C056A25">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_Toc25546 </w:instrText>
          </w:r>
          <w:r>
            <w:rPr>
              <w:rFonts w:hint="eastAsia" w:ascii="楷体" w:hAnsi="楷体" w:eastAsia="楷体" w:cs="楷体"/>
              <w:szCs w:val="32"/>
            </w:rPr>
            <w:fldChar w:fldCharType="separate"/>
          </w:r>
          <w:r>
            <w:rPr>
              <w:rFonts w:hint="eastAsia" w:ascii="宋体" w:hAnsi="宋体" w:cs="宋体"/>
              <w:bCs/>
              <w:kern w:val="2"/>
              <w:szCs w:val="32"/>
              <w:lang w:val="en-US" w:eastAsia="zh-CN" w:bidi="ar-SA"/>
            </w:rPr>
            <w:t>7</w:t>
          </w:r>
          <w:r>
            <w:rPr>
              <w:rFonts w:hint="default" w:ascii="宋体" w:hAnsi="宋体" w:eastAsia="宋体" w:cs="宋体"/>
              <w:bCs/>
              <w:kern w:val="2"/>
              <w:szCs w:val="32"/>
              <w:lang w:val="en-US" w:eastAsia="zh-CN" w:bidi="ar-SA"/>
            </w:rPr>
            <w:t>.</w:t>
          </w:r>
          <w:r>
            <w:rPr>
              <w:rFonts w:hint="eastAsia" w:ascii="宋体" w:hAnsi="宋体" w:cs="宋体"/>
              <w:bCs/>
              <w:kern w:val="2"/>
              <w:szCs w:val="32"/>
              <w:lang w:val="en-US" w:eastAsia="zh-CN" w:bidi="ar-SA"/>
            </w:rPr>
            <w:t>3</w:t>
          </w:r>
          <w:r>
            <w:rPr>
              <w:rFonts w:hint="default" w:ascii="宋体" w:hAnsi="宋体" w:eastAsia="宋体" w:cs="宋体"/>
              <w:bCs/>
              <w:kern w:val="2"/>
              <w:szCs w:val="32"/>
              <w:lang w:val="en-US" w:eastAsia="zh-CN" w:bidi="ar-SA"/>
            </w:rPr>
            <w:t>.2</w:t>
          </w:r>
          <w:r>
            <w:rPr>
              <w:rFonts w:hint="eastAsia" w:eastAsia="宋体"/>
            </w:rPr>
            <w:t>性能要求</w:t>
          </w:r>
          <w:r>
            <w:tab/>
          </w:r>
          <w:r>
            <w:fldChar w:fldCharType="begin"/>
          </w:r>
          <w:r>
            <w:instrText xml:space="preserve"> PAGEREF _Toc25546 \h </w:instrText>
          </w:r>
          <w:r>
            <w:fldChar w:fldCharType="separate"/>
          </w:r>
          <w:r>
            <w:t>131</w:t>
          </w:r>
          <w:r>
            <w:fldChar w:fldCharType="end"/>
          </w:r>
          <w:r>
            <w:rPr>
              <w:rFonts w:hint="eastAsia" w:ascii="楷体" w:hAnsi="楷体" w:eastAsia="楷体" w:cs="楷体"/>
              <w:szCs w:val="32"/>
            </w:rPr>
            <w:fldChar w:fldCharType="end"/>
          </w:r>
        </w:p>
        <w:p w14:paraId="45CB656F">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_Toc8185 </w:instrText>
          </w:r>
          <w:r>
            <w:rPr>
              <w:rFonts w:hint="eastAsia" w:ascii="楷体" w:hAnsi="楷体" w:eastAsia="楷体" w:cs="楷体"/>
              <w:szCs w:val="32"/>
            </w:rPr>
            <w:fldChar w:fldCharType="separate"/>
          </w:r>
          <w:r>
            <w:rPr>
              <w:rFonts w:hint="eastAsia" w:ascii="宋体" w:hAnsi="宋体" w:cs="宋体"/>
              <w:bCs/>
              <w:kern w:val="2"/>
              <w:szCs w:val="32"/>
              <w:lang w:val="en-US" w:eastAsia="zh-CN" w:bidi="ar-SA"/>
            </w:rPr>
            <w:t>7</w:t>
          </w:r>
          <w:r>
            <w:rPr>
              <w:rFonts w:hint="default" w:ascii="宋体" w:hAnsi="宋体" w:eastAsia="宋体" w:cs="宋体"/>
              <w:bCs/>
              <w:kern w:val="2"/>
              <w:szCs w:val="32"/>
              <w:lang w:val="en-US" w:eastAsia="zh-CN" w:bidi="ar-SA"/>
            </w:rPr>
            <w:t>.</w:t>
          </w:r>
          <w:r>
            <w:rPr>
              <w:rFonts w:hint="eastAsia" w:ascii="宋体" w:hAnsi="宋体" w:cs="宋体"/>
              <w:bCs/>
              <w:kern w:val="2"/>
              <w:szCs w:val="32"/>
              <w:lang w:val="en-US" w:eastAsia="zh-CN" w:bidi="ar-SA"/>
            </w:rPr>
            <w:t>3</w:t>
          </w:r>
          <w:r>
            <w:rPr>
              <w:rFonts w:hint="default" w:ascii="宋体" w:hAnsi="宋体" w:eastAsia="宋体" w:cs="宋体"/>
              <w:bCs/>
              <w:kern w:val="2"/>
              <w:szCs w:val="32"/>
              <w:lang w:val="en-US" w:eastAsia="zh-CN" w:bidi="ar-SA"/>
            </w:rPr>
            <w:t>.3</w:t>
          </w:r>
          <w:r>
            <w:rPr>
              <w:rFonts w:hint="eastAsia" w:eastAsia="宋体"/>
            </w:rPr>
            <w:t>防护性要求</w:t>
          </w:r>
          <w:r>
            <w:tab/>
          </w:r>
          <w:r>
            <w:fldChar w:fldCharType="begin"/>
          </w:r>
          <w:r>
            <w:instrText xml:space="preserve"> PAGEREF _Toc8185 \h </w:instrText>
          </w:r>
          <w:r>
            <w:fldChar w:fldCharType="separate"/>
          </w:r>
          <w:r>
            <w:t>131</w:t>
          </w:r>
          <w:r>
            <w:fldChar w:fldCharType="end"/>
          </w:r>
          <w:r>
            <w:rPr>
              <w:rFonts w:hint="eastAsia" w:ascii="楷体" w:hAnsi="楷体" w:eastAsia="楷体" w:cs="楷体"/>
              <w:szCs w:val="32"/>
            </w:rPr>
            <w:fldChar w:fldCharType="end"/>
          </w:r>
        </w:p>
        <w:p w14:paraId="14A21023">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_Toc28257 </w:instrText>
          </w:r>
          <w:r>
            <w:rPr>
              <w:rFonts w:hint="eastAsia" w:ascii="楷体" w:hAnsi="楷体" w:eastAsia="楷体" w:cs="楷体"/>
              <w:szCs w:val="32"/>
            </w:rPr>
            <w:fldChar w:fldCharType="separate"/>
          </w:r>
          <w:r>
            <w:rPr>
              <w:rFonts w:hint="eastAsia" w:ascii="宋体" w:hAnsi="宋体" w:cs="宋体"/>
              <w:bCs/>
              <w:kern w:val="2"/>
              <w:szCs w:val="32"/>
              <w:lang w:val="en-US" w:eastAsia="zh-CN" w:bidi="ar-SA"/>
            </w:rPr>
            <w:t>7</w:t>
          </w:r>
          <w:r>
            <w:rPr>
              <w:rFonts w:hint="default" w:ascii="宋体" w:hAnsi="宋体" w:eastAsia="宋体" w:cs="宋体"/>
              <w:bCs/>
              <w:kern w:val="2"/>
              <w:szCs w:val="32"/>
              <w:lang w:val="en-US" w:eastAsia="zh-CN" w:bidi="ar-SA"/>
            </w:rPr>
            <w:t>.</w:t>
          </w:r>
          <w:r>
            <w:rPr>
              <w:rFonts w:hint="eastAsia" w:ascii="宋体" w:hAnsi="宋体" w:cs="宋体"/>
              <w:bCs/>
              <w:kern w:val="2"/>
              <w:szCs w:val="32"/>
              <w:lang w:val="en-US" w:eastAsia="zh-CN" w:bidi="ar-SA"/>
            </w:rPr>
            <w:t>3</w:t>
          </w:r>
          <w:r>
            <w:rPr>
              <w:rFonts w:hint="default" w:ascii="宋体" w:hAnsi="宋体" w:eastAsia="宋体" w:cs="宋体"/>
              <w:bCs/>
              <w:kern w:val="2"/>
              <w:szCs w:val="32"/>
              <w:lang w:val="en-US" w:eastAsia="zh-CN" w:bidi="ar-SA"/>
            </w:rPr>
            <w:t>.4</w:t>
          </w:r>
          <w:r>
            <w:rPr>
              <w:rFonts w:hint="eastAsia" w:eastAsia="宋体"/>
            </w:rPr>
            <w:t>可用性要求</w:t>
          </w:r>
          <w:r>
            <w:tab/>
          </w:r>
          <w:r>
            <w:fldChar w:fldCharType="begin"/>
          </w:r>
          <w:r>
            <w:instrText xml:space="preserve"> PAGEREF _Toc28257 \h </w:instrText>
          </w:r>
          <w:r>
            <w:fldChar w:fldCharType="separate"/>
          </w:r>
          <w:r>
            <w:t>131</w:t>
          </w:r>
          <w:r>
            <w:fldChar w:fldCharType="end"/>
          </w:r>
          <w:r>
            <w:rPr>
              <w:rFonts w:hint="eastAsia" w:ascii="楷体" w:hAnsi="楷体" w:eastAsia="楷体" w:cs="楷体"/>
              <w:szCs w:val="32"/>
            </w:rPr>
            <w:fldChar w:fldCharType="end"/>
          </w:r>
        </w:p>
        <w:p w14:paraId="19BEE92F">
          <w:pPr>
            <w:pStyle w:val="8"/>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_Toc24380 </w:instrText>
          </w:r>
          <w:r>
            <w:rPr>
              <w:rFonts w:hint="eastAsia" w:ascii="楷体" w:hAnsi="楷体" w:eastAsia="楷体" w:cs="楷体"/>
              <w:szCs w:val="32"/>
            </w:rPr>
            <w:fldChar w:fldCharType="separate"/>
          </w:r>
          <w:r>
            <w:rPr>
              <w:rFonts w:hint="eastAsia" w:ascii="宋体" w:hAnsi="宋体" w:cs="宋体"/>
              <w:bCs/>
              <w:kern w:val="2"/>
              <w:szCs w:val="32"/>
              <w:lang w:val="en-US" w:eastAsia="zh-CN" w:bidi="ar-SA"/>
            </w:rPr>
            <w:t>7</w:t>
          </w:r>
          <w:r>
            <w:rPr>
              <w:rFonts w:hint="default" w:ascii="宋体" w:hAnsi="宋体" w:eastAsia="宋体" w:cs="宋体"/>
              <w:bCs/>
              <w:kern w:val="2"/>
              <w:szCs w:val="32"/>
              <w:lang w:val="en-US" w:eastAsia="zh-CN" w:bidi="ar-SA"/>
            </w:rPr>
            <w:t>.</w:t>
          </w:r>
          <w:r>
            <w:rPr>
              <w:rFonts w:hint="eastAsia" w:ascii="宋体" w:hAnsi="宋体" w:cs="宋体"/>
              <w:bCs/>
              <w:kern w:val="2"/>
              <w:szCs w:val="32"/>
              <w:lang w:val="en-US" w:eastAsia="zh-CN" w:bidi="ar-SA"/>
            </w:rPr>
            <w:t>3</w:t>
          </w:r>
          <w:r>
            <w:rPr>
              <w:rFonts w:hint="default" w:ascii="宋体" w:hAnsi="宋体" w:eastAsia="宋体" w:cs="宋体"/>
              <w:bCs/>
              <w:kern w:val="2"/>
              <w:szCs w:val="32"/>
              <w:lang w:val="en-US" w:eastAsia="zh-CN" w:bidi="ar-SA"/>
            </w:rPr>
            <w:t>.5</w:t>
          </w:r>
          <w:r>
            <w:rPr>
              <w:rFonts w:hint="eastAsia" w:eastAsia="宋体"/>
            </w:rPr>
            <w:t>健壮性要求</w:t>
          </w:r>
          <w:r>
            <w:tab/>
          </w:r>
          <w:r>
            <w:fldChar w:fldCharType="begin"/>
          </w:r>
          <w:r>
            <w:instrText xml:space="preserve"> PAGEREF _Toc24380 \h </w:instrText>
          </w:r>
          <w:r>
            <w:fldChar w:fldCharType="separate"/>
          </w:r>
          <w:r>
            <w:t>131</w:t>
          </w:r>
          <w:r>
            <w:fldChar w:fldCharType="end"/>
          </w:r>
          <w:r>
            <w:rPr>
              <w:rFonts w:hint="eastAsia" w:ascii="楷体" w:hAnsi="楷体" w:eastAsia="楷体" w:cs="楷体"/>
              <w:szCs w:val="32"/>
            </w:rPr>
            <w:fldChar w:fldCharType="end"/>
          </w:r>
        </w:p>
        <w:p w14:paraId="2DA9CAB4">
          <w:pPr>
            <w:pStyle w:val="9"/>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_Toc2468 </w:instrText>
          </w:r>
          <w:r>
            <w:rPr>
              <w:rFonts w:hint="eastAsia" w:ascii="楷体" w:hAnsi="楷体" w:eastAsia="楷体" w:cs="楷体"/>
              <w:szCs w:val="32"/>
            </w:rPr>
            <w:fldChar w:fldCharType="separate"/>
          </w:r>
          <w:r>
            <w:rPr>
              <w:rFonts w:hint="eastAsia" w:ascii="楷体" w:hAnsi="楷体" w:eastAsia="楷体" w:cs="楷体"/>
              <w:lang w:val="en-US" w:eastAsia="zh-CN"/>
            </w:rPr>
            <w:t>8.</w:t>
          </w:r>
          <w:r>
            <w:rPr>
              <w:rFonts w:hint="eastAsia" w:ascii="楷体" w:hAnsi="楷体" w:eastAsia="楷体" w:cs="楷体"/>
            </w:rPr>
            <w:t>尚未解决的问题</w:t>
          </w:r>
          <w:r>
            <w:tab/>
          </w:r>
          <w:r>
            <w:fldChar w:fldCharType="begin"/>
          </w:r>
          <w:r>
            <w:instrText xml:space="preserve"> PAGEREF _Toc2468 \h </w:instrText>
          </w:r>
          <w:r>
            <w:fldChar w:fldCharType="separate"/>
          </w:r>
          <w:r>
            <w:t>132</w:t>
          </w:r>
          <w:r>
            <w:fldChar w:fldCharType="end"/>
          </w:r>
          <w:r>
            <w:rPr>
              <w:rFonts w:hint="eastAsia" w:ascii="楷体" w:hAnsi="楷体" w:eastAsia="楷体" w:cs="楷体"/>
              <w:szCs w:val="32"/>
            </w:rPr>
            <w:fldChar w:fldCharType="end"/>
          </w:r>
        </w:p>
        <w:p w14:paraId="3A215C73">
          <w:pPr>
            <w:pStyle w:val="9"/>
            <w:tabs>
              <w:tab w:val="right" w:leader="dot" w:pos="8306"/>
            </w:tabs>
          </w:pPr>
          <w:r>
            <w:rPr>
              <w:rFonts w:hint="eastAsia" w:ascii="楷体" w:hAnsi="楷体" w:eastAsia="楷体" w:cs="楷体"/>
              <w:szCs w:val="32"/>
            </w:rPr>
            <w:fldChar w:fldCharType="begin"/>
          </w:r>
          <w:r>
            <w:rPr>
              <w:rFonts w:hint="eastAsia" w:ascii="楷体" w:hAnsi="楷体" w:eastAsia="楷体" w:cs="楷体"/>
              <w:szCs w:val="32"/>
            </w:rPr>
            <w:instrText xml:space="preserve"> HYPERLINK \l _Toc8179 </w:instrText>
          </w:r>
          <w:r>
            <w:rPr>
              <w:rFonts w:hint="eastAsia" w:ascii="楷体" w:hAnsi="楷体" w:eastAsia="楷体" w:cs="楷体"/>
              <w:szCs w:val="32"/>
            </w:rPr>
            <w:fldChar w:fldCharType="separate"/>
          </w:r>
          <w:r>
            <w:rPr>
              <w:rFonts w:hint="eastAsia" w:ascii="楷体" w:hAnsi="楷体" w:eastAsia="楷体" w:cs="楷体"/>
              <w:bCs/>
              <w:kern w:val="44"/>
              <w:szCs w:val="24"/>
              <w:lang w:val="en-US" w:eastAsia="zh-CN"/>
            </w:rPr>
            <w:t>参考文献</w:t>
          </w:r>
          <w:r>
            <w:rPr>
              <w:rFonts w:hint="eastAsia" w:ascii="楷体" w:hAnsi="楷体" w:eastAsia="楷体" w:cs="楷体"/>
              <w:bCs/>
              <w:kern w:val="44"/>
              <w:szCs w:val="24"/>
            </w:rPr>
            <w:t>附录</w:t>
          </w:r>
          <w:r>
            <w:rPr>
              <w:rFonts w:hint="eastAsia" w:ascii="楷体" w:hAnsi="楷体" w:eastAsia="楷体" w:cs="楷体"/>
              <w:bCs/>
              <w:kern w:val="44"/>
              <w:szCs w:val="24"/>
              <w:lang w:eastAsia="zh-CN"/>
            </w:rPr>
            <w:t>：</w:t>
          </w:r>
          <w:r>
            <w:tab/>
          </w:r>
          <w:r>
            <w:fldChar w:fldCharType="begin"/>
          </w:r>
          <w:r>
            <w:instrText xml:space="preserve"> PAGEREF _Toc8179 \h </w:instrText>
          </w:r>
          <w:r>
            <w:fldChar w:fldCharType="separate"/>
          </w:r>
          <w:r>
            <w:t>132</w:t>
          </w:r>
          <w:r>
            <w:fldChar w:fldCharType="end"/>
          </w:r>
          <w:r>
            <w:rPr>
              <w:rFonts w:hint="eastAsia" w:ascii="楷体" w:hAnsi="楷体" w:eastAsia="楷体" w:cs="楷体"/>
              <w:szCs w:val="32"/>
            </w:rPr>
            <w:fldChar w:fldCharType="end"/>
          </w:r>
        </w:p>
        <w:p w14:paraId="5FE6638C">
          <w:pPr>
            <w:ind w:firstLine="1260" w:firstLineChars="600"/>
            <w:rPr>
              <w:rFonts w:hint="eastAsia" w:ascii="楷体" w:hAnsi="楷体" w:eastAsia="楷体" w:cs="楷体"/>
              <w:kern w:val="2"/>
              <w:sz w:val="21"/>
              <w:szCs w:val="32"/>
              <w:lang w:val="en-US" w:eastAsia="zh-CN" w:bidi="ar-SA"/>
            </w:rPr>
          </w:pPr>
          <w:r>
            <w:rPr>
              <w:rFonts w:hint="eastAsia" w:ascii="楷体" w:hAnsi="楷体" w:eastAsia="楷体" w:cs="楷体"/>
              <w:szCs w:val="32"/>
            </w:rPr>
            <w:fldChar w:fldCharType="end"/>
          </w:r>
        </w:p>
      </w:sdtContent>
    </w:sdt>
    <w:p w14:paraId="5FEDCD8A">
      <w:pPr>
        <w:ind w:firstLine="1260" w:firstLineChars="600"/>
        <w:rPr>
          <w:rFonts w:hint="eastAsia" w:ascii="楷体" w:hAnsi="楷体" w:eastAsia="楷体" w:cs="楷体"/>
          <w:kern w:val="2"/>
          <w:sz w:val="21"/>
          <w:szCs w:val="32"/>
          <w:lang w:val="en-US" w:eastAsia="zh-CN" w:bidi="ar-SA"/>
        </w:rPr>
      </w:pPr>
    </w:p>
    <w:p w14:paraId="64BD8FBA">
      <w:pPr>
        <w:ind w:firstLine="1260" w:firstLineChars="600"/>
        <w:rPr>
          <w:rFonts w:hint="eastAsia" w:ascii="楷体" w:hAnsi="楷体" w:eastAsia="楷体" w:cs="楷体"/>
          <w:kern w:val="2"/>
          <w:sz w:val="21"/>
          <w:szCs w:val="32"/>
          <w:lang w:val="en-US" w:eastAsia="zh-CN" w:bidi="ar-SA"/>
        </w:rPr>
      </w:pPr>
    </w:p>
    <w:p w14:paraId="0484DF5A">
      <w:pPr>
        <w:ind w:firstLine="1260" w:firstLineChars="600"/>
        <w:rPr>
          <w:rFonts w:hint="eastAsia" w:ascii="楷体" w:hAnsi="楷体" w:eastAsia="楷体" w:cs="楷体"/>
          <w:kern w:val="2"/>
          <w:sz w:val="21"/>
          <w:szCs w:val="32"/>
          <w:lang w:val="en-US" w:eastAsia="zh-CN" w:bidi="ar-SA"/>
        </w:rPr>
      </w:pPr>
    </w:p>
    <w:p w14:paraId="475740DC">
      <w:pPr>
        <w:ind w:firstLine="1260" w:firstLineChars="600"/>
        <w:rPr>
          <w:rFonts w:hint="eastAsia" w:ascii="楷体" w:hAnsi="楷体" w:eastAsia="楷体" w:cs="楷体"/>
          <w:kern w:val="2"/>
          <w:sz w:val="21"/>
          <w:szCs w:val="32"/>
          <w:lang w:val="en-US" w:eastAsia="zh-CN" w:bidi="ar-SA"/>
        </w:rPr>
      </w:pPr>
    </w:p>
    <w:p w14:paraId="6FE037D1">
      <w:pPr>
        <w:ind w:firstLine="1260" w:firstLineChars="600"/>
        <w:rPr>
          <w:rFonts w:hint="eastAsia" w:ascii="楷体" w:hAnsi="楷体" w:eastAsia="楷体" w:cs="楷体"/>
          <w:kern w:val="2"/>
          <w:sz w:val="21"/>
          <w:szCs w:val="32"/>
          <w:lang w:val="en-US" w:eastAsia="zh-CN" w:bidi="ar-SA"/>
        </w:rPr>
      </w:pPr>
    </w:p>
    <w:p w14:paraId="59805283">
      <w:pPr>
        <w:ind w:firstLine="1260" w:firstLineChars="600"/>
        <w:rPr>
          <w:rFonts w:hint="eastAsia" w:ascii="楷体" w:hAnsi="楷体" w:eastAsia="楷体" w:cs="楷体"/>
          <w:kern w:val="2"/>
          <w:sz w:val="21"/>
          <w:szCs w:val="32"/>
          <w:lang w:val="en-US" w:eastAsia="zh-CN" w:bidi="ar-SA"/>
        </w:rPr>
      </w:pPr>
    </w:p>
    <w:p w14:paraId="77D53FAC">
      <w:pPr>
        <w:ind w:firstLine="1260" w:firstLineChars="600"/>
        <w:rPr>
          <w:rFonts w:hint="eastAsia" w:ascii="楷体" w:hAnsi="楷体" w:eastAsia="楷体" w:cs="楷体"/>
          <w:kern w:val="2"/>
          <w:sz w:val="21"/>
          <w:szCs w:val="32"/>
          <w:lang w:val="en-US" w:eastAsia="zh-CN" w:bidi="ar-SA"/>
        </w:rPr>
      </w:pPr>
    </w:p>
    <w:p w14:paraId="096D370F">
      <w:pPr>
        <w:ind w:firstLine="1260" w:firstLineChars="600"/>
        <w:rPr>
          <w:rFonts w:hint="eastAsia" w:ascii="楷体" w:hAnsi="楷体" w:eastAsia="楷体" w:cs="楷体"/>
          <w:kern w:val="2"/>
          <w:sz w:val="21"/>
          <w:szCs w:val="32"/>
          <w:lang w:val="en-US" w:eastAsia="zh-CN" w:bidi="ar-SA"/>
        </w:rPr>
      </w:pPr>
    </w:p>
    <w:p w14:paraId="2BB23FC1">
      <w:pPr>
        <w:ind w:firstLine="1260" w:firstLineChars="600"/>
        <w:rPr>
          <w:rFonts w:hint="eastAsia" w:ascii="楷体" w:hAnsi="楷体" w:eastAsia="楷体" w:cs="楷体"/>
          <w:kern w:val="2"/>
          <w:sz w:val="21"/>
          <w:szCs w:val="32"/>
          <w:lang w:val="en-US" w:eastAsia="zh-CN" w:bidi="ar-SA"/>
        </w:rPr>
      </w:pPr>
    </w:p>
    <w:p w14:paraId="6A402325">
      <w:pPr>
        <w:ind w:firstLine="1260" w:firstLineChars="600"/>
        <w:rPr>
          <w:rFonts w:hint="eastAsia" w:ascii="楷体" w:hAnsi="楷体" w:eastAsia="楷体" w:cs="楷体"/>
          <w:kern w:val="2"/>
          <w:sz w:val="21"/>
          <w:szCs w:val="32"/>
          <w:lang w:val="en-US" w:eastAsia="zh-CN" w:bidi="ar-SA"/>
        </w:rPr>
      </w:pPr>
    </w:p>
    <w:p w14:paraId="54D252AA">
      <w:pPr>
        <w:ind w:firstLine="1260" w:firstLineChars="600"/>
        <w:rPr>
          <w:rFonts w:hint="eastAsia" w:ascii="楷体" w:hAnsi="楷体" w:eastAsia="楷体" w:cs="楷体"/>
          <w:kern w:val="2"/>
          <w:sz w:val="21"/>
          <w:szCs w:val="32"/>
          <w:lang w:val="en-US" w:eastAsia="zh-CN" w:bidi="ar-SA"/>
        </w:rPr>
      </w:pPr>
    </w:p>
    <w:p w14:paraId="12680D4F">
      <w:pPr>
        <w:ind w:firstLine="1260" w:firstLineChars="600"/>
        <w:rPr>
          <w:rFonts w:hint="eastAsia" w:ascii="楷体" w:hAnsi="楷体" w:eastAsia="楷体" w:cs="楷体"/>
          <w:kern w:val="2"/>
          <w:sz w:val="21"/>
          <w:szCs w:val="32"/>
          <w:lang w:val="en-US" w:eastAsia="zh-CN" w:bidi="ar-SA"/>
        </w:rPr>
      </w:pPr>
    </w:p>
    <w:p w14:paraId="136F252C">
      <w:pPr>
        <w:ind w:firstLine="1260" w:firstLineChars="600"/>
        <w:rPr>
          <w:rFonts w:hint="eastAsia" w:ascii="楷体" w:hAnsi="楷体" w:eastAsia="楷体" w:cs="楷体"/>
          <w:kern w:val="2"/>
          <w:sz w:val="21"/>
          <w:szCs w:val="32"/>
          <w:lang w:val="en-US" w:eastAsia="zh-CN" w:bidi="ar-SA"/>
        </w:rPr>
      </w:pPr>
    </w:p>
    <w:p w14:paraId="04BBA642">
      <w:pPr>
        <w:ind w:firstLine="1260" w:firstLineChars="600"/>
        <w:rPr>
          <w:rFonts w:hint="eastAsia" w:ascii="楷体" w:hAnsi="楷体" w:eastAsia="楷体" w:cs="楷体"/>
          <w:kern w:val="2"/>
          <w:sz w:val="21"/>
          <w:szCs w:val="32"/>
          <w:lang w:val="en-US" w:eastAsia="zh-CN" w:bidi="ar-SA"/>
        </w:rPr>
      </w:pPr>
    </w:p>
    <w:p w14:paraId="12EF873F">
      <w:pPr>
        <w:ind w:firstLine="1260" w:firstLineChars="600"/>
        <w:rPr>
          <w:rFonts w:hint="eastAsia" w:ascii="楷体" w:hAnsi="楷体" w:eastAsia="楷体" w:cs="楷体"/>
          <w:kern w:val="2"/>
          <w:sz w:val="21"/>
          <w:szCs w:val="32"/>
          <w:lang w:val="en-US" w:eastAsia="zh-CN" w:bidi="ar-SA"/>
        </w:rPr>
      </w:pPr>
    </w:p>
    <w:p w14:paraId="31328BA2">
      <w:pPr>
        <w:ind w:firstLine="1260" w:firstLineChars="600"/>
        <w:rPr>
          <w:rFonts w:hint="eastAsia" w:ascii="楷体" w:hAnsi="楷体" w:eastAsia="楷体" w:cs="楷体"/>
          <w:kern w:val="2"/>
          <w:sz w:val="21"/>
          <w:szCs w:val="32"/>
          <w:lang w:val="en-US" w:eastAsia="zh-CN" w:bidi="ar-SA"/>
        </w:rPr>
      </w:pPr>
    </w:p>
    <w:p w14:paraId="6E63ED11">
      <w:pPr>
        <w:ind w:firstLine="1260" w:firstLineChars="600"/>
        <w:rPr>
          <w:rFonts w:hint="eastAsia" w:ascii="楷体" w:hAnsi="楷体" w:eastAsia="楷体" w:cs="楷体"/>
          <w:kern w:val="2"/>
          <w:sz w:val="21"/>
          <w:szCs w:val="32"/>
          <w:lang w:val="en-US" w:eastAsia="zh-CN" w:bidi="ar-SA"/>
        </w:rPr>
      </w:pPr>
    </w:p>
    <w:p w14:paraId="70298676">
      <w:pPr>
        <w:ind w:firstLine="1260" w:firstLineChars="600"/>
        <w:rPr>
          <w:rFonts w:hint="eastAsia" w:ascii="楷体" w:hAnsi="楷体" w:eastAsia="楷体" w:cs="楷体"/>
          <w:kern w:val="2"/>
          <w:sz w:val="21"/>
          <w:szCs w:val="32"/>
          <w:lang w:val="en-US" w:eastAsia="zh-CN" w:bidi="ar-SA"/>
        </w:rPr>
      </w:pPr>
    </w:p>
    <w:p w14:paraId="6D83226A">
      <w:pPr>
        <w:ind w:firstLine="1260" w:firstLineChars="600"/>
        <w:rPr>
          <w:rFonts w:hint="eastAsia" w:ascii="楷体" w:hAnsi="楷体" w:eastAsia="楷体" w:cs="楷体"/>
          <w:kern w:val="2"/>
          <w:sz w:val="21"/>
          <w:szCs w:val="32"/>
          <w:lang w:val="en-US" w:eastAsia="zh-CN" w:bidi="ar-SA"/>
        </w:rPr>
      </w:pPr>
    </w:p>
    <w:p w14:paraId="19E7B85B">
      <w:pPr>
        <w:ind w:firstLine="1260" w:firstLineChars="600"/>
        <w:rPr>
          <w:rFonts w:hint="eastAsia" w:ascii="楷体" w:hAnsi="楷体" w:eastAsia="楷体" w:cs="楷体"/>
          <w:kern w:val="2"/>
          <w:sz w:val="21"/>
          <w:szCs w:val="32"/>
          <w:lang w:val="en-US" w:eastAsia="zh-CN" w:bidi="ar-SA"/>
        </w:rPr>
      </w:pPr>
    </w:p>
    <w:p w14:paraId="48C66E71">
      <w:pPr>
        <w:ind w:firstLine="1260" w:firstLineChars="600"/>
        <w:rPr>
          <w:rFonts w:hint="eastAsia" w:ascii="楷体" w:hAnsi="楷体" w:eastAsia="楷体" w:cs="楷体"/>
          <w:kern w:val="2"/>
          <w:sz w:val="21"/>
          <w:szCs w:val="32"/>
          <w:lang w:val="en-US" w:eastAsia="zh-CN" w:bidi="ar-SA"/>
        </w:rPr>
      </w:pPr>
    </w:p>
    <w:p w14:paraId="26384028">
      <w:pPr>
        <w:rPr>
          <w:rFonts w:hint="eastAsia" w:ascii="楷体" w:hAnsi="楷体" w:eastAsia="楷体" w:cs="楷体"/>
          <w:kern w:val="2"/>
          <w:sz w:val="21"/>
          <w:szCs w:val="32"/>
          <w:lang w:val="en-US" w:eastAsia="zh-CN" w:bidi="ar-SA"/>
        </w:rPr>
      </w:pPr>
    </w:p>
    <w:p w14:paraId="1240A719">
      <w:pPr>
        <w:pStyle w:val="2"/>
        <w:numPr>
          <w:ilvl w:val="0"/>
          <w:numId w:val="0"/>
        </w:numPr>
        <w:bidi w:val="0"/>
        <w:ind w:leftChars="0"/>
        <w:rPr>
          <w:rFonts w:hint="eastAsia" w:ascii="楷体" w:hAnsi="楷体" w:eastAsia="楷体" w:cs="楷体"/>
        </w:rPr>
      </w:pPr>
      <w:bookmarkStart w:id="1" w:name="_Toc13417"/>
      <w:bookmarkStart w:id="2" w:name="_Toc31954"/>
      <w:bookmarkStart w:id="3" w:name="_Toc27258"/>
      <w:r>
        <w:rPr>
          <w:rFonts w:hint="eastAsia" w:ascii="楷体" w:hAnsi="楷体" w:eastAsia="楷体" w:cs="楷体"/>
          <w:lang w:val="en-US" w:eastAsia="zh-CN"/>
        </w:rPr>
        <w:t>1.引言</w:t>
      </w:r>
      <w:bookmarkEnd w:id="1"/>
      <w:bookmarkEnd w:id="2"/>
      <w:bookmarkEnd w:id="3"/>
    </w:p>
    <w:p w14:paraId="01B65F52">
      <w:pPr>
        <w:pStyle w:val="3"/>
        <w:numPr>
          <w:ilvl w:val="1"/>
          <w:numId w:val="0"/>
        </w:numPr>
        <w:spacing w:line="360" w:lineRule="auto"/>
        <w:ind w:left="567" w:leftChars="0" w:hanging="567" w:firstLineChars="0"/>
        <w:rPr>
          <w:rFonts w:hint="eastAsia" w:ascii="楷体" w:hAnsi="楷体" w:eastAsia="楷体" w:cs="楷体"/>
          <w:sz w:val="28"/>
          <w:szCs w:val="28"/>
        </w:rPr>
      </w:pPr>
      <w:bookmarkStart w:id="4" w:name="_Toc235851497"/>
      <w:bookmarkStart w:id="5" w:name="_Toc102564150"/>
      <w:bookmarkStart w:id="6" w:name="_Toc5814"/>
      <w:bookmarkStart w:id="7" w:name="_Toc29859"/>
      <w:bookmarkStart w:id="8" w:name="_Toc235938906"/>
      <w:bookmarkStart w:id="9" w:name="_Toc13330"/>
      <w:r>
        <w:rPr>
          <w:rFonts w:hint="default" w:ascii="楷体" w:hAnsi="楷体" w:eastAsia="楷体" w:cs="楷体"/>
          <w:b/>
          <w:bCs/>
          <w:kern w:val="2"/>
          <w:sz w:val="28"/>
          <w:szCs w:val="28"/>
          <w:lang w:val="en-US" w:eastAsia="zh-CN" w:bidi="ar-SA"/>
        </w:rPr>
        <w:t>1.1.</w:t>
      </w:r>
      <w:r>
        <w:rPr>
          <w:rFonts w:hint="eastAsia" w:ascii="楷体" w:hAnsi="楷体" w:eastAsia="楷体" w:cs="楷体"/>
          <w:sz w:val="28"/>
          <w:szCs w:val="28"/>
        </w:rPr>
        <w:t>系统概述</w:t>
      </w:r>
      <w:bookmarkEnd w:id="4"/>
      <w:bookmarkEnd w:id="5"/>
      <w:bookmarkEnd w:id="6"/>
      <w:bookmarkEnd w:id="7"/>
      <w:bookmarkEnd w:id="8"/>
      <w:bookmarkEnd w:id="9"/>
    </w:p>
    <w:p w14:paraId="120635E2">
      <w:pPr>
        <w:spacing w:line="360" w:lineRule="auto"/>
        <w:ind w:firstLine="420"/>
        <w:rPr>
          <w:del w:id="1" w:author="柠栀" w:date="2025-05-07T10:19:20Z"/>
          <w:rFonts w:hint="eastAsia" w:ascii="楷体" w:hAnsi="楷体" w:eastAsia="楷体" w:cs="楷体"/>
          <w:sz w:val="24"/>
          <w:szCs w:val="24"/>
          <w:rPrChange w:id="2" w:author="柠栀" w:date="2025-05-07T10:19:08Z">
            <w:rPr>
              <w:del w:id="3" w:author="柠栀" w:date="2025-05-07T10:19:20Z"/>
              <w:rFonts w:hint="eastAsia" w:ascii="楷体" w:hAnsi="楷体" w:eastAsia="楷体" w:cs="楷体"/>
              <w:sz w:val="28"/>
              <w:szCs w:val="28"/>
            </w:rPr>
          </w:rPrChange>
        </w:rPr>
        <w:pPrChange w:id="0" w:author="柠栀" w:date="2025-05-07T10:19:08Z">
          <w:pPr/>
        </w:pPrChange>
      </w:pPr>
      <w:ins w:id="4" w:author="柠栀" w:date="2025-05-07T10:19:12Z">
        <w:r>
          <w:rPr>
            <w:rFonts w:hint="eastAsia" w:ascii="楷体" w:hAnsi="楷体" w:eastAsia="楷体" w:cs="楷体"/>
            <w:sz w:val="24"/>
            <w:szCs w:val="24"/>
            <w:lang w:val="en-US" w:eastAsia="zh-CN"/>
          </w:rPr>
          <w:t>校务</w:t>
        </w:r>
      </w:ins>
      <w:ins w:id="5" w:author="柠栀" w:date="2025-05-07T10:19:13Z">
        <w:r>
          <w:rPr>
            <w:rFonts w:hint="eastAsia" w:ascii="楷体" w:hAnsi="楷体" w:eastAsia="楷体" w:cs="楷体"/>
            <w:sz w:val="24"/>
            <w:szCs w:val="24"/>
            <w:lang w:val="en-US" w:eastAsia="zh-CN"/>
          </w:rPr>
          <w:t>问答</w:t>
        </w:r>
      </w:ins>
      <w:ins w:id="6" w:author="柠栀" w:date="2025-05-07T10:19:15Z">
        <w:r>
          <w:rPr>
            <w:rFonts w:hint="eastAsia" w:ascii="楷体" w:hAnsi="楷体" w:eastAsia="楷体" w:cs="楷体"/>
            <w:sz w:val="24"/>
            <w:szCs w:val="24"/>
            <w:lang w:val="en-US" w:eastAsia="zh-CN"/>
          </w:rPr>
          <w:t>机器人</w:t>
        </w:r>
      </w:ins>
      <w:ins w:id="7" w:author="柠栀" w:date="2025-05-07T10:18:59Z">
        <w:r>
          <w:rPr>
            <w:rFonts w:hint="eastAsia" w:ascii="楷体" w:hAnsi="楷体" w:eastAsia="楷体" w:cs="楷体"/>
            <w:sz w:val="24"/>
            <w:szCs w:val="24"/>
            <w:rPrChange w:id="8" w:author="柠栀" w:date="2025-05-07T10:19:08Z">
              <w:rPr>
                <w:rFonts w:hint="eastAsia" w:ascii="楷体" w:hAnsi="楷体" w:eastAsia="楷体" w:cs="楷体"/>
                <w:sz w:val="28"/>
                <w:szCs w:val="28"/>
              </w:rPr>
            </w:rPrChange>
          </w:rPr>
          <w:t>是一款面向</w:t>
        </w:r>
      </w:ins>
      <w:ins w:id="9" w:author="柠栀" w:date="2025-05-07T10:19:27Z">
        <w:r>
          <w:rPr>
            <w:rFonts w:hint="eastAsia" w:ascii="楷体" w:hAnsi="楷体" w:eastAsia="楷体" w:cs="楷体"/>
            <w:sz w:val="24"/>
            <w:szCs w:val="24"/>
            <w:lang w:val="en-US" w:eastAsia="zh-CN"/>
          </w:rPr>
          <w:t>师生</w:t>
        </w:r>
      </w:ins>
      <w:ins w:id="10" w:author="柠栀" w:date="2025-05-07T10:18:59Z">
        <w:r>
          <w:rPr>
            <w:rFonts w:hint="eastAsia" w:ascii="楷体" w:hAnsi="楷体" w:eastAsia="楷体" w:cs="楷体"/>
            <w:sz w:val="24"/>
            <w:szCs w:val="24"/>
            <w:rPrChange w:id="11" w:author="柠栀" w:date="2025-05-07T10:19:08Z">
              <w:rPr>
                <w:rFonts w:hint="eastAsia" w:ascii="楷体" w:hAnsi="楷体" w:eastAsia="楷体" w:cs="楷体"/>
                <w:sz w:val="28"/>
                <w:szCs w:val="28"/>
              </w:rPr>
            </w:rPrChange>
          </w:rPr>
          <w:t>的校园互动平台小程序。其旨在为用户提供一个便捷、高效、安全的交流与信息共享环境，满足用户在校园生活、学习、管理等多方面的多样化需求。通过集成AI问答、热门板块展示、搜索、发帖、登录注册等功能，该小程序能够帮助用户快速获取所需信息、分享经验、参与社区互动，并确保用户数据的安全与隐私。同时，其良好的用户体验和高性能表现将为校园社区的活跃与发展提供有力支持。</w:t>
        </w:r>
      </w:ins>
    </w:p>
    <w:p w14:paraId="2185A7CF">
      <w:pPr>
        <w:spacing w:line="360" w:lineRule="auto"/>
        <w:ind w:firstLine="420"/>
        <w:rPr>
          <w:del w:id="13" w:author="柠栀" w:date="2025-05-07T10:19:20Z"/>
          <w:rFonts w:hint="eastAsia" w:ascii="楷体" w:hAnsi="楷体" w:eastAsia="楷体" w:cs="楷体"/>
          <w:sz w:val="28"/>
          <w:szCs w:val="28"/>
        </w:rPr>
        <w:pPrChange w:id="12" w:author="柠栀" w:date="2025-05-07T10:19:20Z">
          <w:pPr/>
        </w:pPrChange>
      </w:pPr>
    </w:p>
    <w:p w14:paraId="70EC963C">
      <w:pPr>
        <w:spacing w:line="360" w:lineRule="auto"/>
        <w:ind w:firstLine="420"/>
        <w:rPr>
          <w:del w:id="15" w:author="柠栀" w:date="2025-05-07T10:19:20Z"/>
          <w:rFonts w:hint="eastAsia" w:ascii="楷体" w:hAnsi="楷体" w:eastAsia="楷体" w:cs="楷体"/>
          <w:sz w:val="28"/>
          <w:szCs w:val="28"/>
        </w:rPr>
        <w:pPrChange w:id="14" w:author="柠栀" w:date="2025-05-07T10:19:20Z">
          <w:pPr/>
        </w:pPrChange>
      </w:pPr>
    </w:p>
    <w:p w14:paraId="3E7AB177">
      <w:pPr>
        <w:spacing w:line="360" w:lineRule="auto"/>
        <w:ind w:firstLine="420"/>
        <w:rPr>
          <w:rFonts w:hint="eastAsia" w:ascii="楷体" w:hAnsi="楷体" w:eastAsia="楷体" w:cs="楷体"/>
          <w:sz w:val="28"/>
          <w:szCs w:val="28"/>
        </w:rPr>
        <w:pPrChange w:id="16" w:author="柠栀" w:date="2025-05-07T10:19:20Z">
          <w:pPr/>
        </w:pPrChange>
      </w:pPr>
    </w:p>
    <w:p w14:paraId="55E115A4">
      <w:pPr>
        <w:pStyle w:val="3"/>
        <w:numPr>
          <w:ilvl w:val="1"/>
          <w:numId w:val="0"/>
        </w:numPr>
        <w:spacing w:line="360" w:lineRule="auto"/>
        <w:ind w:left="567" w:leftChars="0" w:hanging="567" w:firstLineChars="0"/>
        <w:rPr>
          <w:rFonts w:hint="eastAsia" w:ascii="楷体" w:hAnsi="楷体" w:eastAsia="楷体" w:cs="楷体"/>
          <w:sz w:val="28"/>
          <w:szCs w:val="28"/>
        </w:rPr>
      </w:pPr>
      <w:bookmarkStart w:id="10" w:name="_Toc17300"/>
      <w:bookmarkStart w:id="11" w:name="_Toc102564151"/>
      <w:bookmarkStart w:id="12" w:name="_Toc235851498"/>
      <w:bookmarkStart w:id="13" w:name="_Toc235938907"/>
      <w:bookmarkStart w:id="14" w:name="_Toc27529"/>
      <w:bookmarkStart w:id="15" w:name="_Toc8910"/>
      <w:r>
        <w:rPr>
          <w:rFonts w:hint="default" w:ascii="楷体" w:hAnsi="楷体" w:eastAsia="楷体" w:cs="楷体"/>
          <w:b/>
          <w:bCs/>
          <w:kern w:val="2"/>
          <w:sz w:val="28"/>
          <w:szCs w:val="28"/>
          <w:lang w:val="en-US" w:eastAsia="zh-CN" w:bidi="ar-SA"/>
        </w:rPr>
        <w:t>1.2.</w:t>
      </w:r>
      <w:r>
        <w:rPr>
          <w:rFonts w:hint="eastAsia" w:ascii="楷体" w:hAnsi="楷体" w:eastAsia="楷体" w:cs="楷体"/>
          <w:sz w:val="28"/>
          <w:szCs w:val="28"/>
        </w:rPr>
        <w:t>文档概述</w:t>
      </w:r>
      <w:bookmarkEnd w:id="10"/>
      <w:bookmarkEnd w:id="11"/>
      <w:bookmarkEnd w:id="12"/>
      <w:bookmarkEnd w:id="13"/>
      <w:bookmarkEnd w:id="14"/>
      <w:bookmarkEnd w:id="15"/>
    </w:p>
    <w:p w14:paraId="13B91158">
      <w:pPr>
        <w:spacing w:line="360" w:lineRule="auto"/>
        <w:ind w:firstLine="420"/>
        <w:rPr>
          <w:rFonts w:hint="eastAsia" w:ascii="楷体" w:hAnsi="楷体" w:eastAsia="楷体" w:cs="楷体"/>
          <w:sz w:val="24"/>
          <w:szCs w:val="24"/>
        </w:rPr>
      </w:pPr>
      <w:del w:id="17" w:author="柠栀" w:date="2025-05-07T10:23:15Z">
        <w:r>
          <w:rPr>
            <w:rFonts w:hint="eastAsia" w:ascii="楷体" w:hAnsi="楷体" w:eastAsia="楷体" w:cs="楷体"/>
            <w:sz w:val="24"/>
            <w:szCs w:val="24"/>
          </w:rPr>
          <w:delText>本文档主要用于帮助开发人员更好理解将要开发的软件功能，主要包括用户特点及需求，开发特征（描述和优先级、功能需求和测试用例等）、内部数据需求、外部接口需求、质量要求、分析模型、合格性规定、需求的可追踪性和尚未解决的问题。本文档仅限小组内部查阅，不得向外界分享。</w:delText>
        </w:r>
      </w:del>
      <w:ins w:id="18" w:author="柠栀" w:date="2025-05-07T10:23:12Z">
        <w:r>
          <w:rPr>
            <w:rFonts w:hint="eastAsia" w:ascii="楷体" w:hAnsi="楷体" w:eastAsia="楷体" w:cs="楷体"/>
            <w:sz w:val="24"/>
            <w:szCs w:val="24"/>
          </w:rPr>
          <w:t>本文档是为</w:t>
        </w:r>
      </w:ins>
      <w:ins w:id="19" w:author="柠栀" w:date="2025-05-07T10:23:28Z">
        <w:r>
          <w:rPr>
            <w:rFonts w:hint="eastAsia" w:ascii="楷体" w:hAnsi="楷体" w:eastAsia="楷体" w:cs="楷体"/>
            <w:sz w:val="24"/>
            <w:szCs w:val="24"/>
            <w:lang w:val="en-US" w:eastAsia="zh-CN"/>
          </w:rPr>
          <w:t>校务</w:t>
        </w:r>
      </w:ins>
      <w:ins w:id="20" w:author="柠栀" w:date="2025-05-07T10:23:24Z">
        <w:r>
          <w:rPr>
            <w:rFonts w:hint="eastAsia" w:ascii="楷体" w:hAnsi="楷体" w:eastAsia="楷体" w:cs="楷体"/>
            <w:sz w:val="24"/>
            <w:szCs w:val="24"/>
            <w:lang w:val="en-US" w:eastAsia="zh-CN"/>
          </w:rPr>
          <w:t>问答机器人</w:t>
        </w:r>
      </w:ins>
      <w:ins w:id="21" w:author="柠栀" w:date="2025-05-07T10:23:12Z">
        <w:r>
          <w:rPr>
            <w:rFonts w:hint="eastAsia" w:ascii="楷体" w:hAnsi="楷体" w:eastAsia="楷体" w:cs="楷体"/>
            <w:sz w:val="24"/>
            <w:szCs w:val="24"/>
          </w:rPr>
          <w:t>项目精心编写的详细需求说明书，旨在为开发团队提供全面、清晰且结构化的开发指导，确保项目目标的顺利实现。文档内容丰富，涵盖了从系统概述到具体需求规格、系统特征、数据需求、运行环境以及非功能需求等多方面内容，为开发人员、测试人员、项目管理人员等提供了全方位的参考依据。</w:t>
        </w:r>
      </w:ins>
    </w:p>
    <w:p w14:paraId="0A70161D">
      <w:pPr>
        <w:pStyle w:val="3"/>
        <w:numPr>
          <w:ilvl w:val="1"/>
          <w:numId w:val="0"/>
        </w:numPr>
        <w:spacing w:line="360" w:lineRule="auto"/>
        <w:ind w:left="567" w:leftChars="0" w:hanging="567" w:firstLineChars="0"/>
        <w:rPr>
          <w:rFonts w:hint="eastAsia" w:ascii="楷体" w:hAnsi="楷体" w:eastAsia="楷体" w:cs="楷体"/>
          <w:sz w:val="28"/>
          <w:szCs w:val="28"/>
        </w:rPr>
      </w:pPr>
      <w:bookmarkStart w:id="16" w:name="_Toc14024"/>
      <w:bookmarkStart w:id="17" w:name="_Toc19017"/>
      <w:bookmarkStart w:id="18" w:name="_Toc235851499"/>
      <w:bookmarkStart w:id="19" w:name="_Toc102564152"/>
      <w:bookmarkStart w:id="20" w:name="_Toc235938908"/>
      <w:bookmarkStart w:id="21" w:name="_Toc29764"/>
      <w:r>
        <w:rPr>
          <w:rFonts w:hint="default" w:ascii="楷体" w:hAnsi="楷体" w:eastAsia="楷体" w:cs="楷体"/>
          <w:b/>
          <w:bCs/>
          <w:kern w:val="2"/>
          <w:sz w:val="28"/>
          <w:szCs w:val="28"/>
          <w:lang w:val="en-US" w:eastAsia="zh-CN" w:bidi="ar-SA"/>
        </w:rPr>
        <w:t>1.3.</w:t>
      </w:r>
      <w:r>
        <w:rPr>
          <w:rFonts w:hint="eastAsia" w:ascii="楷体" w:hAnsi="楷体" w:eastAsia="楷体" w:cs="楷体"/>
          <w:sz w:val="28"/>
          <w:szCs w:val="28"/>
        </w:rPr>
        <w:t>基线</w:t>
      </w:r>
      <w:bookmarkEnd w:id="16"/>
      <w:bookmarkEnd w:id="17"/>
      <w:bookmarkEnd w:id="18"/>
      <w:bookmarkEnd w:id="19"/>
      <w:bookmarkEnd w:id="20"/>
      <w:bookmarkEnd w:id="21"/>
    </w:p>
    <w:p w14:paraId="147F6630">
      <w:pPr>
        <w:keepNext w:val="0"/>
        <w:keepLines w:val="0"/>
        <w:widowControl w:val="0"/>
        <w:suppressLineNumbers w:val="0"/>
        <w:spacing w:before="0" w:beforeAutospacing="0" w:after="0" w:afterAutospacing="0"/>
        <w:ind w:left="0" w:right="0" w:firstLine="420"/>
        <w:jc w:val="both"/>
        <w:rPr>
          <w:rFonts w:hint="eastAsia" w:ascii="楷体" w:hAnsi="楷体" w:eastAsia="楷体" w:cs="楷体"/>
          <w:kern w:val="2"/>
          <w:sz w:val="24"/>
          <w:szCs w:val="24"/>
        </w:rPr>
      </w:pPr>
      <w:r>
        <w:rPr>
          <w:rFonts w:hint="eastAsia" w:ascii="楷体" w:hAnsi="楷体" w:eastAsia="楷体" w:cs="楷体"/>
          <w:kern w:val="2"/>
          <w:sz w:val="24"/>
          <w:szCs w:val="24"/>
          <w:lang w:val="en-US" w:eastAsia="zh-CN" w:bidi="ar"/>
        </w:rPr>
        <w:t>本次《需求规格说明书》中描述的所有需求均为本次需求的基线</w:t>
      </w:r>
    </w:p>
    <w:p w14:paraId="34A88951">
      <w:pPr>
        <w:keepNext w:val="0"/>
        <w:keepLines w:val="0"/>
        <w:widowControl w:val="0"/>
        <w:suppressLineNumbers w:val="0"/>
        <w:spacing w:before="0" w:beforeAutospacing="0" w:after="0" w:afterAutospacing="0"/>
        <w:ind w:left="0" w:right="0" w:firstLine="420"/>
        <w:jc w:val="both"/>
        <w:rPr>
          <w:rFonts w:hint="eastAsia" w:ascii="楷体" w:hAnsi="楷体" w:eastAsia="楷体" w:cs="楷体"/>
          <w:kern w:val="2"/>
          <w:sz w:val="24"/>
          <w:szCs w:val="24"/>
        </w:rPr>
      </w:pPr>
      <w:r>
        <w:rPr>
          <w:rFonts w:hint="eastAsia" w:ascii="楷体" w:hAnsi="楷体" w:eastAsia="楷体" w:cs="楷体"/>
          <w:kern w:val="2"/>
          <w:sz w:val="24"/>
          <w:szCs w:val="24"/>
          <w:lang w:val="en-US" w:eastAsia="zh-CN" w:bidi="ar"/>
        </w:rPr>
        <w:t>本次《需求规格说明书》发布的版本号为V1.0.0</w:t>
      </w:r>
    </w:p>
    <w:p w14:paraId="2F399B88">
      <w:pPr>
        <w:keepNext w:val="0"/>
        <w:keepLines w:val="0"/>
        <w:widowControl w:val="0"/>
        <w:suppressLineNumbers w:val="0"/>
        <w:spacing w:before="0" w:beforeAutospacing="0" w:after="0" w:afterAutospacing="0"/>
        <w:ind w:left="0" w:right="0" w:firstLine="420"/>
        <w:jc w:val="both"/>
        <w:rPr>
          <w:rFonts w:hint="eastAsia" w:ascii="楷体" w:hAnsi="楷体" w:eastAsia="楷体" w:cs="楷体"/>
          <w:kern w:val="2"/>
          <w:sz w:val="24"/>
          <w:szCs w:val="24"/>
        </w:rPr>
      </w:pPr>
      <w:r>
        <w:rPr>
          <w:rFonts w:hint="eastAsia" w:ascii="楷体" w:hAnsi="楷体" w:eastAsia="楷体" w:cs="楷体"/>
          <w:kern w:val="2"/>
          <w:sz w:val="24"/>
          <w:szCs w:val="24"/>
          <w:lang w:val="en-US" w:eastAsia="zh-CN" w:bidi="ar"/>
        </w:rPr>
        <w:t>若有增删需求，则第二位第三位数字同时进1</w:t>
      </w:r>
    </w:p>
    <w:p w14:paraId="63C3D40D">
      <w:pPr>
        <w:keepNext w:val="0"/>
        <w:keepLines w:val="0"/>
        <w:widowControl w:val="0"/>
        <w:suppressLineNumbers w:val="0"/>
        <w:spacing w:before="0" w:beforeAutospacing="0" w:after="0" w:afterAutospacing="0"/>
        <w:ind w:left="0" w:right="0" w:firstLine="420"/>
        <w:jc w:val="both"/>
        <w:rPr>
          <w:rFonts w:hint="eastAsia" w:ascii="楷体" w:hAnsi="楷体" w:eastAsia="楷体" w:cs="楷体"/>
          <w:kern w:val="2"/>
          <w:sz w:val="24"/>
          <w:szCs w:val="24"/>
        </w:rPr>
      </w:pPr>
      <w:r>
        <w:rPr>
          <w:rFonts w:hint="eastAsia" w:ascii="楷体" w:hAnsi="楷体" w:eastAsia="楷体" w:cs="楷体"/>
          <w:kern w:val="2"/>
          <w:sz w:val="24"/>
          <w:szCs w:val="24"/>
          <w:lang w:val="en-US" w:eastAsia="zh-CN" w:bidi="ar"/>
        </w:rPr>
        <w:t>若有修改现有需求，则第三位数字进1</w:t>
      </w:r>
    </w:p>
    <w:p w14:paraId="4F497BF3">
      <w:pPr>
        <w:pStyle w:val="2"/>
        <w:numPr>
          <w:ilvl w:val="0"/>
          <w:numId w:val="0"/>
        </w:numPr>
        <w:spacing w:line="360" w:lineRule="auto"/>
        <w:ind w:left="425" w:leftChars="0" w:hanging="425" w:firstLineChars="0"/>
        <w:rPr>
          <w:rFonts w:hint="eastAsia" w:ascii="楷体" w:hAnsi="楷体" w:eastAsia="楷体" w:cs="楷体"/>
          <w:sz w:val="44"/>
          <w:szCs w:val="44"/>
        </w:rPr>
      </w:pPr>
      <w:bookmarkStart w:id="22" w:name="_Toc29557"/>
      <w:bookmarkStart w:id="23" w:name="_Toc25890"/>
      <w:bookmarkStart w:id="24" w:name="_Toc26199"/>
      <w:r>
        <w:rPr>
          <w:rFonts w:hint="default" w:ascii="楷体" w:hAnsi="楷体" w:eastAsia="楷体" w:cs="楷体"/>
          <w:b/>
          <w:bCs/>
          <w:kern w:val="44"/>
          <w:sz w:val="44"/>
          <w:szCs w:val="44"/>
          <w:lang w:val="en-US" w:eastAsia="zh-CN" w:bidi="ar-SA"/>
        </w:rPr>
        <w:t>2.</w:t>
      </w:r>
      <w:r>
        <w:rPr>
          <w:rFonts w:hint="eastAsia" w:ascii="楷体" w:hAnsi="楷体" w:eastAsia="楷体" w:cs="楷体"/>
          <w:sz w:val="44"/>
          <w:szCs w:val="44"/>
        </w:rPr>
        <w:t>引用文件</w:t>
      </w:r>
      <w:bookmarkEnd w:id="22"/>
      <w:bookmarkEnd w:id="23"/>
      <w:bookmarkEnd w:id="24"/>
    </w:p>
    <w:p w14:paraId="5081BD28">
      <w:pPr>
        <w:pStyle w:val="3"/>
        <w:numPr>
          <w:ilvl w:val="0"/>
          <w:numId w:val="0"/>
        </w:numPr>
        <w:spacing w:line="360" w:lineRule="auto"/>
        <w:ind w:left="567" w:hanging="567"/>
        <w:rPr>
          <w:rFonts w:hint="eastAsia" w:ascii="楷体" w:hAnsi="楷体" w:eastAsia="楷体" w:cs="楷体"/>
          <w:sz w:val="28"/>
          <w:szCs w:val="28"/>
        </w:rPr>
      </w:pPr>
      <w:bookmarkStart w:id="25" w:name="_Toc12163"/>
      <w:bookmarkStart w:id="26" w:name="_Toc10999"/>
      <w:bookmarkStart w:id="27" w:name="_Toc102564154"/>
      <w:bookmarkStart w:id="28" w:name="_Toc24175"/>
      <w:r>
        <w:rPr>
          <w:rFonts w:hint="eastAsia" w:ascii="楷体" w:hAnsi="楷体" w:eastAsia="楷体" w:cs="楷体"/>
          <w:sz w:val="28"/>
          <w:szCs w:val="28"/>
        </w:rPr>
        <w:t>2.1参考模板</w:t>
      </w:r>
      <w:bookmarkEnd w:id="25"/>
      <w:bookmarkEnd w:id="26"/>
      <w:bookmarkEnd w:id="27"/>
      <w:bookmarkEnd w:id="28"/>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39"/>
        <w:gridCol w:w="2693"/>
        <w:gridCol w:w="1962"/>
      </w:tblGrid>
      <w:tr w14:paraId="153E71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3539" w:type="dxa"/>
          </w:tcPr>
          <w:p w14:paraId="3249D7AB">
            <w:pPr>
              <w:keepNext w:val="0"/>
              <w:keepLines w:val="0"/>
              <w:suppressLineNumbers w:val="0"/>
              <w:spacing w:before="0" w:beforeAutospacing="0" w:after="0" w:afterAutospacing="0" w:line="360" w:lineRule="auto"/>
              <w:ind w:left="0" w:right="0"/>
              <w:rPr>
                <w:rFonts w:hint="eastAsia" w:ascii="楷体" w:hAnsi="楷体" w:eastAsia="楷体" w:cs="楷体"/>
                <w:sz w:val="24"/>
                <w:szCs w:val="24"/>
              </w:rPr>
            </w:pPr>
            <w:r>
              <w:rPr>
                <w:rFonts w:hint="eastAsia" w:ascii="楷体" w:hAnsi="楷体" w:eastAsia="楷体" w:cs="楷体"/>
                <w:sz w:val="24"/>
                <w:szCs w:val="24"/>
              </w:rPr>
              <w:t>文档名称</w:t>
            </w:r>
          </w:p>
        </w:tc>
        <w:tc>
          <w:tcPr>
            <w:tcW w:w="2693" w:type="dxa"/>
          </w:tcPr>
          <w:p w14:paraId="374332D2">
            <w:pPr>
              <w:keepNext w:val="0"/>
              <w:keepLines w:val="0"/>
              <w:suppressLineNumbers w:val="0"/>
              <w:spacing w:before="0" w:beforeAutospacing="0" w:after="0" w:afterAutospacing="0" w:line="360" w:lineRule="auto"/>
              <w:ind w:left="0" w:right="0"/>
              <w:rPr>
                <w:rFonts w:hint="eastAsia" w:ascii="楷体" w:hAnsi="楷体" w:eastAsia="楷体" w:cs="楷体"/>
                <w:sz w:val="24"/>
                <w:szCs w:val="24"/>
              </w:rPr>
            </w:pPr>
            <w:r>
              <w:rPr>
                <w:rFonts w:hint="eastAsia" w:ascii="楷体" w:hAnsi="楷体" w:eastAsia="楷体" w:cs="楷体"/>
                <w:sz w:val="24"/>
                <w:szCs w:val="24"/>
              </w:rPr>
              <w:t>编号</w:t>
            </w:r>
          </w:p>
        </w:tc>
        <w:tc>
          <w:tcPr>
            <w:tcW w:w="1962" w:type="dxa"/>
          </w:tcPr>
          <w:p w14:paraId="30C1A931">
            <w:pPr>
              <w:keepNext w:val="0"/>
              <w:keepLines w:val="0"/>
              <w:suppressLineNumbers w:val="0"/>
              <w:spacing w:before="0" w:beforeAutospacing="0" w:after="0" w:afterAutospacing="0" w:line="360" w:lineRule="auto"/>
              <w:ind w:left="0" w:right="0"/>
              <w:rPr>
                <w:rFonts w:hint="eastAsia" w:ascii="楷体" w:hAnsi="楷体" w:eastAsia="楷体" w:cs="楷体"/>
                <w:sz w:val="24"/>
                <w:szCs w:val="24"/>
              </w:rPr>
            </w:pPr>
            <w:r>
              <w:rPr>
                <w:rFonts w:hint="eastAsia" w:ascii="楷体" w:hAnsi="楷体" w:eastAsia="楷体" w:cs="楷体"/>
                <w:sz w:val="24"/>
                <w:szCs w:val="24"/>
              </w:rPr>
              <w:t>类型</w:t>
            </w:r>
          </w:p>
        </w:tc>
      </w:tr>
      <w:tr w14:paraId="0E6042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7" w:hRule="atLeast"/>
        </w:trPr>
        <w:tc>
          <w:tcPr>
            <w:tcW w:w="3539" w:type="dxa"/>
          </w:tcPr>
          <w:p w14:paraId="06519327">
            <w:pPr>
              <w:keepNext w:val="0"/>
              <w:keepLines w:val="0"/>
              <w:suppressLineNumbers w:val="0"/>
              <w:spacing w:before="0" w:beforeAutospacing="0" w:after="0" w:afterAutospacing="0" w:line="360" w:lineRule="auto"/>
              <w:ind w:left="0" w:right="0"/>
              <w:rPr>
                <w:rFonts w:hint="eastAsia" w:ascii="楷体" w:hAnsi="楷体" w:eastAsia="楷体" w:cs="楷体"/>
                <w:sz w:val="24"/>
                <w:szCs w:val="24"/>
              </w:rPr>
            </w:pPr>
            <w:r>
              <w:rPr>
                <w:rFonts w:hint="eastAsia" w:ascii="楷体" w:hAnsi="楷体" w:eastAsia="楷体" w:cs="楷体"/>
                <w:sz w:val="24"/>
                <w:szCs w:val="24"/>
              </w:rPr>
              <w:t>软件需求规格说明书</w:t>
            </w:r>
          </w:p>
        </w:tc>
        <w:tc>
          <w:tcPr>
            <w:tcW w:w="2693" w:type="dxa"/>
          </w:tcPr>
          <w:p w14:paraId="7171B3EE">
            <w:pPr>
              <w:keepNext w:val="0"/>
              <w:keepLines w:val="0"/>
              <w:suppressLineNumbers w:val="0"/>
              <w:spacing w:before="0" w:beforeAutospacing="0" w:after="0" w:afterAutospacing="0" w:line="360" w:lineRule="auto"/>
              <w:ind w:left="0" w:right="0"/>
              <w:rPr>
                <w:rFonts w:hint="eastAsia" w:ascii="楷体" w:hAnsi="楷体" w:eastAsia="楷体" w:cs="楷体"/>
                <w:sz w:val="24"/>
                <w:szCs w:val="24"/>
              </w:rPr>
            </w:pPr>
            <w:r>
              <w:rPr>
                <w:rFonts w:hint="eastAsia" w:ascii="楷体" w:hAnsi="楷体" w:eastAsia="楷体" w:cs="楷体"/>
                <w:sz w:val="24"/>
                <w:szCs w:val="24"/>
              </w:rPr>
              <w:t>GB856T-88</w:t>
            </w:r>
          </w:p>
        </w:tc>
        <w:tc>
          <w:tcPr>
            <w:tcW w:w="1962" w:type="dxa"/>
          </w:tcPr>
          <w:p w14:paraId="49009C9B">
            <w:pPr>
              <w:keepNext w:val="0"/>
              <w:keepLines w:val="0"/>
              <w:suppressLineNumbers w:val="0"/>
              <w:spacing w:before="0" w:beforeAutospacing="0" w:after="0" w:afterAutospacing="0" w:line="360" w:lineRule="auto"/>
              <w:ind w:left="0" w:right="0"/>
              <w:rPr>
                <w:rFonts w:hint="eastAsia" w:ascii="楷体" w:hAnsi="楷体" w:eastAsia="楷体" w:cs="楷体"/>
                <w:sz w:val="24"/>
                <w:szCs w:val="24"/>
              </w:rPr>
            </w:pPr>
            <w:r>
              <w:rPr>
                <w:rFonts w:hint="eastAsia" w:ascii="楷体" w:hAnsi="楷体" w:eastAsia="楷体" w:cs="楷体"/>
                <w:sz w:val="24"/>
                <w:szCs w:val="24"/>
              </w:rPr>
              <w:t>国标</w:t>
            </w:r>
          </w:p>
        </w:tc>
      </w:tr>
    </w:tbl>
    <w:p w14:paraId="594A65AA">
      <w:pPr>
        <w:pStyle w:val="3"/>
        <w:numPr>
          <w:ilvl w:val="0"/>
          <w:numId w:val="0"/>
        </w:numPr>
        <w:spacing w:line="360" w:lineRule="auto"/>
        <w:ind w:left="567" w:hanging="567"/>
        <w:rPr>
          <w:rFonts w:hint="eastAsia" w:ascii="楷体" w:hAnsi="楷体" w:eastAsia="楷体" w:cs="楷体"/>
          <w:sz w:val="28"/>
          <w:szCs w:val="28"/>
        </w:rPr>
      </w:pPr>
      <w:bookmarkStart w:id="29" w:name="_Toc17990"/>
      <w:bookmarkStart w:id="30" w:name="_Toc102564155"/>
      <w:bookmarkStart w:id="31" w:name="_Toc9038"/>
      <w:bookmarkStart w:id="32" w:name="_Toc17951"/>
      <w:r>
        <w:rPr>
          <w:rFonts w:hint="eastAsia" w:ascii="楷体" w:hAnsi="楷体" w:eastAsia="楷体" w:cs="楷体"/>
          <w:sz w:val="28"/>
          <w:szCs w:val="28"/>
        </w:rPr>
        <w:t>2.2引用文档</w:t>
      </w:r>
      <w:bookmarkEnd w:id="29"/>
      <w:bookmarkEnd w:id="30"/>
      <w:bookmarkEnd w:id="31"/>
      <w:bookmarkEnd w:id="32"/>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1"/>
        <w:gridCol w:w="4057"/>
        <w:gridCol w:w="1082"/>
        <w:gridCol w:w="2014"/>
      </w:tblGrid>
      <w:tr w14:paraId="2D9630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1041" w:type="dxa"/>
          </w:tcPr>
          <w:p w14:paraId="77313454">
            <w:pPr>
              <w:keepNext w:val="0"/>
              <w:keepLines w:val="0"/>
              <w:suppressLineNumbers w:val="0"/>
              <w:spacing w:before="0" w:beforeAutospacing="0" w:after="0" w:afterAutospacing="0" w:line="360" w:lineRule="auto"/>
              <w:ind w:left="0" w:right="0"/>
              <w:rPr>
                <w:rFonts w:hint="eastAsia" w:ascii="楷体" w:hAnsi="楷体" w:eastAsia="楷体" w:cs="楷体"/>
                <w:sz w:val="24"/>
                <w:szCs w:val="24"/>
              </w:rPr>
            </w:pPr>
            <w:r>
              <w:rPr>
                <w:rFonts w:hint="eastAsia" w:ascii="楷体" w:hAnsi="楷体" w:eastAsia="楷体" w:cs="楷体"/>
                <w:sz w:val="24"/>
                <w:szCs w:val="24"/>
              </w:rPr>
              <w:t>编号</w:t>
            </w:r>
          </w:p>
        </w:tc>
        <w:tc>
          <w:tcPr>
            <w:tcW w:w="4057" w:type="dxa"/>
          </w:tcPr>
          <w:p w14:paraId="79E00F1F">
            <w:pPr>
              <w:keepNext w:val="0"/>
              <w:keepLines w:val="0"/>
              <w:suppressLineNumbers w:val="0"/>
              <w:spacing w:before="0" w:beforeAutospacing="0" w:after="0" w:afterAutospacing="0" w:line="360" w:lineRule="auto"/>
              <w:ind w:left="0" w:right="0"/>
              <w:rPr>
                <w:rFonts w:hint="eastAsia" w:ascii="楷体" w:hAnsi="楷体" w:eastAsia="楷体" w:cs="楷体"/>
                <w:sz w:val="24"/>
                <w:szCs w:val="24"/>
              </w:rPr>
            </w:pPr>
            <w:r>
              <w:rPr>
                <w:rFonts w:hint="eastAsia" w:ascii="楷体" w:hAnsi="楷体" w:eastAsia="楷体" w:cs="楷体"/>
                <w:sz w:val="24"/>
                <w:szCs w:val="24"/>
              </w:rPr>
              <w:t>文档名称</w:t>
            </w:r>
          </w:p>
        </w:tc>
        <w:tc>
          <w:tcPr>
            <w:tcW w:w="1082" w:type="dxa"/>
          </w:tcPr>
          <w:p w14:paraId="0E4A3C38">
            <w:pPr>
              <w:keepNext w:val="0"/>
              <w:keepLines w:val="0"/>
              <w:suppressLineNumbers w:val="0"/>
              <w:spacing w:before="0" w:beforeAutospacing="0" w:after="0" w:afterAutospacing="0" w:line="360" w:lineRule="auto"/>
              <w:ind w:left="0" w:right="0"/>
              <w:rPr>
                <w:rFonts w:hint="eastAsia" w:ascii="楷体" w:hAnsi="楷体" w:eastAsia="楷体" w:cs="楷体"/>
                <w:sz w:val="24"/>
                <w:szCs w:val="24"/>
              </w:rPr>
            </w:pPr>
            <w:r>
              <w:rPr>
                <w:rFonts w:hint="eastAsia" w:ascii="楷体" w:hAnsi="楷体" w:eastAsia="楷体" w:cs="楷体"/>
                <w:sz w:val="24"/>
                <w:szCs w:val="24"/>
              </w:rPr>
              <w:t>版本</w:t>
            </w:r>
          </w:p>
        </w:tc>
        <w:tc>
          <w:tcPr>
            <w:tcW w:w="2014" w:type="dxa"/>
          </w:tcPr>
          <w:p w14:paraId="7FC9A4D0">
            <w:pPr>
              <w:keepNext w:val="0"/>
              <w:keepLines w:val="0"/>
              <w:suppressLineNumbers w:val="0"/>
              <w:spacing w:before="0" w:beforeAutospacing="0" w:after="0" w:afterAutospacing="0" w:line="360" w:lineRule="auto"/>
              <w:ind w:left="0" w:right="0"/>
              <w:rPr>
                <w:rFonts w:hint="eastAsia" w:ascii="楷体" w:hAnsi="楷体" w:eastAsia="楷体" w:cs="楷体"/>
                <w:sz w:val="24"/>
                <w:szCs w:val="24"/>
              </w:rPr>
            </w:pPr>
            <w:r>
              <w:rPr>
                <w:rFonts w:hint="eastAsia" w:ascii="楷体" w:hAnsi="楷体" w:eastAsia="楷体" w:cs="楷体"/>
                <w:sz w:val="24"/>
                <w:szCs w:val="24"/>
              </w:rPr>
              <w:t>修订日期</w:t>
            </w:r>
          </w:p>
        </w:tc>
      </w:tr>
      <w:tr w14:paraId="10858A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7" w:hRule="atLeast"/>
        </w:trPr>
        <w:tc>
          <w:tcPr>
            <w:tcW w:w="1041" w:type="dxa"/>
          </w:tcPr>
          <w:p w14:paraId="716308FB">
            <w:pPr>
              <w:keepNext w:val="0"/>
              <w:keepLines w:val="0"/>
              <w:suppressLineNumbers w:val="0"/>
              <w:spacing w:before="0" w:beforeAutospacing="0" w:after="0" w:afterAutospacing="0" w:line="360" w:lineRule="auto"/>
              <w:ind w:left="0" w:right="0"/>
              <w:rPr>
                <w:rFonts w:hint="eastAsia" w:ascii="楷体" w:hAnsi="楷体" w:eastAsia="楷体" w:cs="楷体"/>
                <w:sz w:val="24"/>
                <w:szCs w:val="24"/>
              </w:rPr>
            </w:pPr>
            <w:r>
              <w:rPr>
                <w:rFonts w:hint="eastAsia" w:ascii="楷体" w:hAnsi="楷体" w:eastAsia="楷体" w:cs="楷体"/>
                <w:sz w:val="24"/>
                <w:szCs w:val="24"/>
              </w:rPr>
              <w:t>1</w:t>
            </w:r>
          </w:p>
        </w:tc>
        <w:tc>
          <w:tcPr>
            <w:tcW w:w="4057" w:type="dxa"/>
          </w:tcPr>
          <w:p w14:paraId="55412582">
            <w:pPr>
              <w:keepNext w:val="0"/>
              <w:keepLines w:val="0"/>
              <w:suppressLineNumbers w:val="0"/>
              <w:spacing w:before="0" w:beforeAutospacing="0" w:after="0" w:afterAutospacing="0" w:line="360" w:lineRule="auto"/>
              <w:ind w:left="0" w:right="0"/>
              <w:rPr>
                <w:rFonts w:hint="eastAsia" w:ascii="楷体" w:hAnsi="楷体" w:eastAsia="楷体" w:cs="楷体"/>
                <w:sz w:val="24"/>
                <w:szCs w:val="24"/>
              </w:rPr>
            </w:pPr>
            <w:r>
              <w:rPr>
                <w:rFonts w:hint="eastAsia" w:ascii="楷体" w:hAnsi="楷体" w:eastAsia="楷体" w:cs="楷体"/>
                <w:sz w:val="24"/>
                <w:szCs w:val="24"/>
              </w:rPr>
              <w:t>《用</w:t>
            </w:r>
            <w:ins w:id="22" w:author="柠栀" w:date="2025-05-07T10:45:09Z">
              <w:r>
                <w:rPr>
                  <w:rFonts w:hint="eastAsia" w:ascii="楷体" w:hAnsi="楷体" w:eastAsia="楷体" w:cs="楷体"/>
                  <w:sz w:val="24"/>
                  <w:szCs w:val="24"/>
                  <w:lang w:val="en-US" w:eastAsia="zh-CN"/>
                </w:rPr>
                <w:t>户</w:t>
              </w:r>
            </w:ins>
            <w:del w:id="23" w:author="柠栀" w:date="2025-05-07T10:45:06Z">
              <w:r>
                <w:rPr>
                  <w:rFonts w:hint="eastAsia" w:ascii="楷体" w:hAnsi="楷体" w:eastAsia="楷体" w:cs="楷体"/>
                  <w:sz w:val="24"/>
                  <w:szCs w:val="24"/>
                </w:rPr>
                <w:delText>户</w:delText>
              </w:r>
            </w:del>
            <w:del w:id="24" w:author="柠栀" w:date="2025-05-07T10:45:01Z">
              <w:r>
                <w:rPr>
                  <w:rFonts w:hint="default" w:ascii="楷体" w:hAnsi="楷体" w:eastAsia="楷体" w:cs="楷体"/>
                  <w:sz w:val="24"/>
                  <w:szCs w:val="24"/>
                  <w:lang w:val="en-US"/>
                </w:rPr>
                <w:delText>群分类文档</w:delText>
              </w:r>
            </w:del>
            <w:ins w:id="25" w:author="柠栀" w:date="2025-05-07T10:45:03Z">
              <w:r>
                <w:rPr>
                  <w:rFonts w:hint="eastAsia" w:ascii="楷体" w:hAnsi="楷体" w:eastAsia="楷体" w:cs="楷体"/>
                  <w:sz w:val="24"/>
                  <w:szCs w:val="24"/>
                  <w:lang w:val="en-US" w:eastAsia="zh-CN"/>
                </w:rPr>
                <w:t>代表说明</w:t>
              </w:r>
            </w:ins>
            <w:r>
              <w:rPr>
                <w:rFonts w:hint="eastAsia" w:ascii="楷体" w:hAnsi="楷体" w:eastAsia="楷体" w:cs="楷体"/>
                <w:sz w:val="24"/>
                <w:szCs w:val="24"/>
              </w:rPr>
              <w:t>》</w:t>
            </w:r>
          </w:p>
        </w:tc>
        <w:tc>
          <w:tcPr>
            <w:tcW w:w="1082" w:type="dxa"/>
          </w:tcPr>
          <w:p w14:paraId="32C08436">
            <w:pPr>
              <w:keepNext w:val="0"/>
              <w:keepLines w:val="0"/>
              <w:suppressLineNumbers w:val="0"/>
              <w:spacing w:before="0" w:beforeAutospacing="0" w:after="0" w:afterAutospacing="0" w:line="360" w:lineRule="auto"/>
              <w:ind w:left="0" w:right="0"/>
              <w:rPr>
                <w:rFonts w:hint="eastAsia" w:ascii="楷体" w:hAnsi="楷体" w:eastAsia="楷体" w:cs="楷体"/>
                <w:sz w:val="24"/>
                <w:szCs w:val="24"/>
                <w:lang w:val="en-US" w:eastAsia="zh-CN"/>
              </w:rPr>
            </w:pPr>
            <w:r>
              <w:rPr>
                <w:rFonts w:hint="eastAsia" w:ascii="楷体" w:hAnsi="楷体" w:eastAsia="楷体" w:cs="楷体"/>
                <w:sz w:val="24"/>
                <w:szCs w:val="24"/>
              </w:rPr>
              <w:t>V</w:t>
            </w:r>
            <w:r>
              <w:rPr>
                <w:rFonts w:hint="eastAsia" w:ascii="楷体" w:hAnsi="楷体" w:eastAsia="楷体" w:cs="楷体"/>
                <w:sz w:val="24"/>
                <w:szCs w:val="24"/>
                <w:lang w:val="en-US" w:eastAsia="zh-CN"/>
              </w:rPr>
              <w:t>0</w:t>
            </w:r>
            <w:r>
              <w:rPr>
                <w:rFonts w:hint="eastAsia" w:ascii="楷体" w:hAnsi="楷体" w:eastAsia="楷体" w:cs="楷体"/>
                <w:sz w:val="24"/>
                <w:szCs w:val="24"/>
              </w:rPr>
              <w:t>.0.</w:t>
            </w:r>
            <w:r>
              <w:rPr>
                <w:rFonts w:hint="eastAsia" w:ascii="楷体" w:hAnsi="楷体" w:eastAsia="楷体" w:cs="楷体"/>
                <w:sz w:val="24"/>
                <w:szCs w:val="24"/>
                <w:lang w:val="en-US" w:eastAsia="zh-CN"/>
              </w:rPr>
              <w:t>1</w:t>
            </w:r>
          </w:p>
        </w:tc>
        <w:tc>
          <w:tcPr>
            <w:tcW w:w="2014" w:type="dxa"/>
          </w:tcPr>
          <w:p w14:paraId="32D8FC11">
            <w:pPr>
              <w:keepNext w:val="0"/>
              <w:keepLines w:val="0"/>
              <w:suppressLineNumbers w:val="0"/>
              <w:spacing w:before="0" w:beforeAutospacing="0" w:after="0" w:afterAutospacing="0" w:line="360" w:lineRule="auto"/>
              <w:ind w:left="0" w:right="0"/>
              <w:rPr>
                <w:rFonts w:hint="default" w:ascii="楷体" w:hAnsi="楷体" w:eastAsia="楷体" w:cs="楷体"/>
                <w:sz w:val="24"/>
                <w:szCs w:val="24"/>
                <w:lang w:val="en-US" w:eastAsia="zh-CN"/>
              </w:rPr>
            </w:pPr>
            <w:r>
              <w:rPr>
                <w:rFonts w:hint="eastAsia" w:ascii="楷体" w:hAnsi="楷体" w:eastAsia="楷体" w:cs="楷体"/>
                <w:sz w:val="24"/>
                <w:szCs w:val="24"/>
              </w:rPr>
              <w:t>202</w:t>
            </w:r>
            <w:r>
              <w:rPr>
                <w:rFonts w:hint="eastAsia" w:ascii="楷体" w:hAnsi="楷体" w:eastAsia="楷体" w:cs="楷体"/>
                <w:sz w:val="24"/>
                <w:szCs w:val="24"/>
                <w:lang w:val="en-US" w:eastAsia="zh-CN"/>
              </w:rPr>
              <w:t>50</w:t>
            </w:r>
            <w:ins w:id="26" w:author="柠栀" w:date="2025-05-07T10:45:31Z">
              <w:r>
                <w:rPr>
                  <w:rFonts w:hint="eastAsia" w:ascii="楷体" w:hAnsi="楷体" w:eastAsia="楷体" w:cs="楷体"/>
                  <w:sz w:val="24"/>
                  <w:szCs w:val="24"/>
                  <w:lang w:val="en-US" w:eastAsia="zh-CN"/>
                </w:rPr>
                <w:t>5</w:t>
              </w:r>
            </w:ins>
            <w:ins w:id="27" w:author="柠栀" w:date="2025-05-07T10:45:32Z">
              <w:r>
                <w:rPr>
                  <w:rFonts w:hint="eastAsia" w:ascii="楷体" w:hAnsi="楷体" w:eastAsia="楷体" w:cs="楷体"/>
                  <w:sz w:val="24"/>
                  <w:szCs w:val="24"/>
                  <w:lang w:val="en-US" w:eastAsia="zh-CN"/>
                </w:rPr>
                <w:t>01</w:t>
              </w:r>
            </w:ins>
            <w:del w:id="28" w:author="柠栀" w:date="2025-05-07T10:45:30Z">
              <w:r>
                <w:rPr>
                  <w:rFonts w:hint="eastAsia" w:ascii="楷体" w:hAnsi="楷体" w:eastAsia="楷体" w:cs="楷体"/>
                  <w:sz w:val="24"/>
                  <w:szCs w:val="24"/>
                  <w:lang w:val="en-US" w:eastAsia="zh-CN"/>
                </w:rPr>
                <w:delText>314</w:delText>
              </w:r>
            </w:del>
          </w:p>
        </w:tc>
      </w:tr>
      <w:tr w14:paraId="6A8FD3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7" w:hRule="atLeast"/>
        </w:trPr>
        <w:tc>
          <w:tcPr>
            <w:tcW w:w="1041" w:type="dxa"/>
          </w:tcPr>
          <w:p w14:paraId="2E62F354">
            <w:pPr>
              <w:keepNext w:val="0"/>
              <w:keepLines w:val="0"/>
              <w:suppressLineNumbers w:val="0"/>
              <w:spacing w:before="0" w:beforeAutospacing="0" w:after="0" w:afterAutospacing="0" w:line="360" w:lineRule="auto"/>
              <w:ind w:left="0" w:right="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2</w:t>
            </w:r>
          </w:p>
        </w:tc>
        <w:tc>
          <w:tcPr>
            <w:tcW w:w="4057" w:type="dxa"/>
          </w:tcPr>
          <w:p w14:paraId="2A8D7865">
            <w:pPr>
              <w:keepNext w:val="0"/>
              <w:keepLines w:val="0"/>
              <w:suppressLineNumbers w:val="0"/>
              <w:spacing w:before="0" w:beforeAutospacing="0" w:after="0" w:afterAutospacing="0" w:line="360" w:lineRule="auto"/>
              <w:ind w:left="0" w:right="0"/>
              <w:rPr>
                <w:rFonts w:hint="eastAsia" w:ascii="楷体" w:hAnsi="楷体" w:eastAsia="楷体" w:cs="楷体"/>
                <w:sz w:val="24"/>
                <w:szCs w:val="24"/>
              </w:rPr>
            </w:pPr>
            <w:r>
              <w:rPr>
                <w:rFonts w:hint="eastAsia" w:ascii="楷体" w:hAnsi="楷体" w:eastAsia="楷体" w:cs="楷体"/>
                <w:sz w:val="24"/>
                <w:szCs w:val="24"/>
              </w:rPr>
              <w:t>《</w:t>
            </w:r>
            <w:del w:id="29" w:author="柠栀" w:date="2025-05-07T11:36:55Z">
              <w:r>
                <w:rPr>
                  <w:rFonts w:hint="default" w:ascii="楷体" w:hAnsi="楷体" w:eastAsia="楷体" w:cs="楷体"/>
                  <w:sz w:val="24"/>
                  <w:szCs w:val="24"/>
                  <w:lang w:val="en-US"/>
                </w:rPr>
                <w:delText>用户需求整理</w:delText>
              </w:r>
            </w:del>
            <w:ins w:id="30" w:author="柠栀" w:date="2025-05-07T11:37:01Z">
              <w:r>
                <w:rPr>
                  <w:rFonts w:hint="eastAsia" w:ascii="楷体" w:hAnsi="楷体" w:eastAsia="楷体" w:cs="楷体"/>
                  <w:sz w:val="24"/>
                  <w:szCs w:val="24"/>
                  <w:lang w:val="en-US" w:eastAsia="zh-CN"/>
                </w:rPr>
                <w:t>功能性</w:t>
              </w:r>
            </w:ins>
            <w:ins w:id="31" w:author="柠栀" w:date="2025-05-07T11:37:02Z">
              <w:r>
                <w:rPr>
                  <w:rFonts w:hint="eastAsia" w:ascii="楷体" w:hAnsi="楷体" w:eastAsia="楷体" w:cs="楷体"/>
                  <w:sz w:val="24"/>
                  <w:szCs w:val="24"/>
                  <w:lang w:val="en-US" w:eastAsia="zh-CN"/>
                </w:rPr>
                <w:t>需求</w:t>
              </w:r>
            </w:ins>
            <w:ins w:id="32" w:author="柠栀" w:date="2025-05-07T11:37:04Z">
              <w:r>
                <w:rPr>
                  <w:rFonts w:hint="eastAsia" w:ascii="楷体" w:hAnsi="楷体" w:eastAsia="楷体" w:cs="楷体"/>
                  <w:sz w:val="24"/>
                  <w:szCs w:val="24"/>
                  <w:lang w:val="en-US" w:eastAsia="zh-CN"/>
                </w:rPr>
                <w:t>与</w:t>
              </w:r>
            </w:ins>
            <w:ins w:id="33" w:author="柠栀" w:date="2025-05-07T11:37:08Z">
              <w:r>
                <w:rPr>
                  <w:rFonts w:hint="eastAsia" w:ascii="楷体" w:hAnsi="楷体" w:eastAsia="楷体" w:cs="楷体"/>
                  <w:sz w:val="24"/>
                  <w:szCs w:val="24"/>
                  <w:lang w:val="en-US" w:eastAsia="zh-CN"/>
                </w:rPr>
                <w:t>非功能性</w:t>
              </w:r>
            </w:ins>
            <w:ins w:id="34" w:author="柠栀" w:date="2025-05-07T11:37:10Z">
              <w:r>
                <w:rPr>
                  <w:rFonts w:hint="eastAsia" w:ascii="楷体" w:hAnsi="楷体" w:eastAsia="楷体" w:cs="楷体"/>
                  <w:sz w:val="24"/>
                  <w:szCs w:val="24"/>
                  <w:lang w:val="en-US" w:eastAsia="zh-CN"/>
                </w:rPr>
                <w:t>需求</w:t>
              </w:r>
            </w:ins>
            <w:ins w:id="35" w:author="柠栀" w:date="2025-05-07T11:37:17Z">
              <w:r>
                <w:rPr>
                  <w:rFonts w:hint="eastAsia" w:ascii="楷体" w:hAnsi="楷体" w:eastAsia="楷体" w:cs="楷体"/>
                  <w:sz w:val="24"/>
                  <w:szCs w:val="24"/>
                  <w:lang w:val="en-US" w:eastAsia="zh-CN"/>
                </w:rPr>
                <w:t>及</w:t>
              </w:r>
            </w:ins>
            <w:ins w:id="36" w:author="柠栀" w:date="2025-05-07T11:37:19Z">
              <w:r>
                <w:rPr>
                  <w:rFonts w:hint="eastAsia" w:ascii="楷体" w:hAnsi="楷体" w:eastAsia="楷体" w:cs="楷体"/>
                  <w:sz w:val="24"/>
                  <w:szCs w:val="24"/>
                  <w:lang w:val="en-US" w:eastAsia="zh-CN"/>
                </w:rPr>
                <w:t>KL</w:t>
              </w:r>
            </w:ins>
            <w:ins w:id="37" w:author="柠栀" w:date="2025-05-07T11:37:20Z">
              <w:r>
                <w:rPr>
                  <w:rFonts w:hint="eastAsia" w:ascii="楷体" w:hAnsi="楷体" w:eastAsia="楷体" w:cs="楷体"/>
                  <w:sz w:val="24"/>
                  <w:szCs w:val="24"/>
                  <w:lang w:val="en-US" w:eastAsia="zh-CN"/>
                </w:rPr>
                <w:t>D</w:t>
              </w:r>
            </w:ins>
            <w:ins w:id="38" w:author="柠栀" w:date="2025-05-07T11:37:22Z">
              <w:r>
                <w:rPr>
                  <w:rFonts w:hint="eastAsia" w:ascii="楷体" w:hAnsi="楷体" w:eastAsia="楷体" w:cs="楷体"/>
                  <w:sz w:val="24"/>
                  <w:szCs w:val="24"/>
                  <w:lang w:val="en-US" w:eastAsia="zh-CN"/>
                </w:rPr>
                <w:t>方法</w:t>
              </w:r>
            </w:ins>
            <w:ins w:id="39" w:author="柠栀" w:date="2025-05-07T11:37:24Z">
              <w:r>
                <w:rPr>
                  <w:rFonts w:hint="eastAsia" w:ascii="楷体" w:hAnsi="楷体" w:eastAsia="楷体" w:cs="楷体"/>
                  <w:sz w:val="24"/>
                  <w:szCs w:val="24"/>
                  <w:lang w:val="en-US" w:eastAsia="zh-CN"/>
                </w:rPr>
                <w:t>评分</w:t>
              </w:r>
            </w:ins>
            <w:r>
              <w:rPr>
                <w:rFonts w:hint="eastAsia" w:ascii="楷体" w:hAnsi="楷体" w:eastAsia="楷体" w:cs="楷体"/>
                <w:sz w:val="24"/>
                <w:szCs w:val="24"/>
              </w:rPr>
              <w:t>》</w:t>
            </w:r>
          </w:p>
        </w:tc>
        <w:tc>
          <w:tcPr>
            <w:tcW w:w="1082" w:type="dxa"/>
          </w:tcPr>
          <w:p w14:paraId="0E123C68">
            <w:pPr>
              <w:keepNext w:val="0"/>
              <w:keepLines w:val="0"/>
              <w:suppressLineNumbers w:val="0"/>
              <w:spacing w:before="0" w:beforeAutospacing="0" w:after="0" w:afterAutospacing="0" w:line="360" w:lineRule="auto"/>
              <w:ind w:left="0" w:right="0"/>
              <w:rPr>
                <w:rFonts w:hint="default" w:ascii="楷体" w:hAnsi="楷体" w:eastAsia="楷体" w:cs="楷体"/>
                <w:sz w:val="24"/>
                <w:szCs w:val="24"/>
                <w:lang w:val="en-US" w:eastAsia="zh-CN"/>
              </w:rPr>
            </w:pPr>
            <w:r>
              <w:rPr>
                <w:rFonts w:hint="eastAsia" w:ascii="楷体" w:hAnsi="楷体" w:eastAsia="楷体" w:cs="楷体"/>
                <w:sz w:val="24"/>
                <w:szCs w:val="24"/>
              </w:rPr>
              <w:t>V</w:t>
            </w:r>
            <w:r>
              <w:rPr>
                <w:rFonts w:hint="eastAsia" w:ascii="楷体" w:hAnsi="楷体" w:eastAsia="楷体" w:cs="楷体"/>
                <w:sz w:val="24"/>
                <w:szCs w:val="24"/>
                <w:lang w:val="en-US" w:eastAsia="zh-CN"/>
              </w:rPr>
              <w:t>1</w:t>
            </w:r>
            <w:r>
              <w:rPr>
                <w:rFonts w:hint="eastAsia" w:ascii="楷体" w:hAnsi="楷体" w:eastAsia="楷体" w:cs="楷体"/>
                <w:sz w:val="24"/>
                <w:szCs w:val="24"/>
              </w:rPr>
              <w:t>.</w:t>
            </w:r>
            <w:r>
              <w:rPr>
                <w:rFonts w:hint="eastAsia" w:ascii="楷体" w:hAnsi="楷体" w:eastAsia="楷体" w:cs="楷体"/>
                <w:sz w:val="24"/>
                <w:szCs w:val="24"/>
                <w:lang w:val="en-US" w:eastAsia="zh-CN"/>
              </w:rPr>
              <w:t>0.0</w:t>
            </w:r>
          </w:p>
        </w:tc>
        <w:tc>
          <w:tcPr>
            <w:tcW w:w="2014" w:type="dxa"/>
          </w:tcPr>
          <w:p w14:paraId="2F8BF8E4">
            <w:pPr>
              <w:keepNext w:val="0"/>
              <w:keepLines w:val="0"/>
              <w:suppressLineNumbers w:val="0"/>
              <w:spacing w:before="0" w:beforeAutospacing="0" w:after="0" w:afterAutospacing="0" w:line="360" w:lineRule="auto"/>
              <w:ind w:left="0" w:right="0"/>
              <w:rPr>
                <w:rFonts w:hint="eastAsia" w:ascii="楷体" w:hAnsi="楷体" w:eastAsia="楷体" w:cs="楷体"/>
                <w:sz w:val="24"/>
                <w:szCs w:val="24"/>
              </w:rPr>
            </w:pPr>
            <w:r>
              <w:rPr>
                <w:rFonts w:hint="eastAsia" w:ascii="楷体" w:hAnsi="楷体" w:eastAsia="楷体" w:cs="楷体"/>
                <w:sz w:val="24"/>
                <w:szCs w:val="24"/>
              </w:rPr>
              <w:t>202</w:t>
            </w:r>
            <w:r>
              <w:rPr>
                <w:rFonts w:hint="eastAsia" w:ascii="楷体" w:hAnsi="楷体" w:eastAsia="楷体" w:cs="楷体"/>
                <w:sz w:val="24"/>
                <w:szCs w:val="24"/>
                <w:lang w:val="en-US" w:eastAsia="zh-CN"/>
              </w:rPr>
              <w:t>50</w:t>
            </w:r>
            <w:ins w:id="40" w:author="柠栀" w:date="2025-05-07T11:37:44Z">
              <w:r>
                <w:rPr>
                  <w:rFonts w:hint="eastAsia" w:ascii="楷体" w:hAnsi="楷体" w:eastAsia="楷体" w:cs="楷体"/>
                  <w:sz w:val="24"/>
                  <w:szCs w:val="24"/>
                  <w:lang w:val="en-US" w:eastAsia="zh-CN"/>
                </w:rPr>
                <w:t>501</w:t>
              </w:r>
            </w:ins>
            <w:del w:id="41" w:author="柠栀" w:date="2025-05-07T11:37:32Z">
              <w:r>
                <w:rPr>
                  <w:rFonts w:hint="eastAsia" w:ascii="楷体" w:hAnsi="楷体" w:eastAsia="楷体" w:cs="楷体"/>
                  <w:sz w:val="24"/>
                  <w:szCs w:val="24"/>
                  <w:lang w:val="en-US" w:eastAsia="zh-CN"/>
                </w:rPr>
                <w:delText>314</w:delText>
              </w:r>
            </w:del>
          </w:p>
        </w:tc>
      </w:tr>
      <w:tr w14:paraId="072CF6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7" w:hRule="atLeast"/>
        </w:trPr>
        <w:tc>
          <w:tcPr>
            <w:tcW w:w="1041" w:type="dxa"/>
          </w:tcPr>
          <w:p w14:paraId="09F82285">
            <w:pPr>
              <w:keepNext w:val="0"/>
              <w:keepLines w:val="0"/>
              <w:suppressLineNumbers w:val="0"/>
              <w:spacing w:before="0" w:beforeAutospacing="0" w:after="0" w:afterAutospacing="0" w:line="360" w:lineRule="auto"/>
              <w:ind w:left="0" w:right="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3</w:t>
            </w:r>
          </w:p>
        </w:tc>
        <w:tc>
          <w:tcPr>
            <w:tcW w:w="4057" w:type="dxa"/>
          </w:tcPr>
          <w:p w14:paraId="46611D6E">
            <w:pPr>
              <w:keepNext w:val="0"/>
              <w:keepLines w:val="0"/>
              <w:suppressLineNumbers w:val="0"/>
              <w:spacing w:before="0" w:beforeAutospacing="0" w:after="0" w:afterAutospacing="0" w:line="360" w:lineRule="auto"/>
              <w:ind w:left="0" w:right="0"/>
              <w:rPr>
                <w:rFonts w:hint="eastAsia" w:ascii="楷体" w:hAnsi="楷体" w:eastAsia="楷体" w:cs="楷体"/>
                <w:sz w:val="24"/>
                <w:szCs w:val="24"/>
              </w:rPr>
            </w:pPr>
            <w:r>
              <w:rPr>
                <w:rFonts w:hint="eastAsia" w:ascii="楷体" w:hAnsi="楷体" w:eastAsia="楷体" w:cs="楷体"/>
                <w:sz w:val="24"/>
                <w:szCs w:val="24"/>
              </w:rPr>
              <w:t>《数据字典》</w:t>
            </w:r>
          </w:p>
        </w:tc>
        <w:tc>
          <w:tcPr>
            <w:tcW w:w="1082" w:type="dxa"/>
          </w:tcPr>
          <w:p w14:paraId="3E5A00E6">
            <w:pPr>
              <w:keepNext w:val="0"/>
              <w:keepLines w:val="0"/>
              <w:suppressLineNumbers w:val="0"/>
              <w:spacing w:before="0" w:beforeAutospacing="0" w:after="0" w:afterAutospacing="0" w:line="360" w:lineRule="auto"/>
              <w:ind w:left="0" w:right="0"/>
              <w:rPr>
                <w:rFonts w:hint="eastAsia" w:ascii="楷体" w:hAnsi="楷体" w:eastAsia="楷体" w:cs="楷体"/>
                <w:sz w:val="24"/>
                <w:szCs w:val="24"/>
              </w:rPr>
            </w:pPr>
            <w:r>
              <w:rPr>
                <w:rFonts w:hint="eastAsia" w:ascii="楷体" w:hAnsi="楷体" w:eastAsia="楷体" w:cs="楷体"/>
                <w:sz w:val="24"/>
                <w:szCs w:val="24"/>
              </w:rPr>
              <w:t>V</w:t>
            </w:r>
            <w:r>
              <w:rPr>
                <w:rFonts w:hint="eastAsia" w:ascii="楷体" w:hAnsi="楷体" w:eastAsia="楷体" w:cs="楷体"/>
                <w:sz w:val="24"/>
                <w:szCs w:val="24"/>
                <w:lang w:val="en-US" w:eastAsia="zh-CN"/>
              </w:rPr>
              <w:t>1</w:t>
            </w:r>
            <w:r>
              <w:rPr>
                <w:rFonts w:hint="eastAsia" w:ascii="楷体" w:hAnsi="楷体" w:eastAsia="楷体" w:cs="楷体"/>
                <w:sz w:val="24"/>
                <w:szCs w:val="24"/>
              </w:rPr>
              <w:t>.</w:t>
            </w:r>
            <w:ins w:id="42" w:author="柠栀" w:date="2025-05-07T10:09:18Z">
              <w:r>
                <w:rPr>
                  <w:rFonts w:hint="eastAsia" w:ascii="楷体" w:hAnsi="楷体" w:eastAsia="楷体" w:cs="楷体"/>
                  <w:sz w:val="24"/>
                  <w:szCs w:val="24"/>
                  <w:lang w:val="en-US" w:eastAsia="zh-CN"/>
                </w:rPr>
                <w:t>0</w:t>
              </w:r>
            </w:ins>
            <w:del w:id="43" w:author="柠栀" w:date="2025-05-07T10:09:17Z">
              <w:r>
                <w:rPr>
                  <w:rFonts w:hint="eastAsia" w:ascii="楷体" w:hAnsi="楷体" w:eastAsia="楷体" w:cs="楷体"/>
                  <w:sz w:val="24"/>
                  <w:szCs w:val="24"/>
                </w:rPr>
                <w:delText>1</w:delText>
              </w:r>
            </w:del>
            <w:r>
              <w:rPr>
                <w:rFonts w:hint="eastAsia" w:ascii="楷体" w:hAnsi="楷体" w:eastAsia="楷体" w:cs="楷体"/>
                <w:sz w:val="24"/>
                <w:szCs w:val="24"/>
              </w:rPr>
              <w:t>.</w:t>
            </w:r>
            <w:r>
              <w:rPr>
                <w:rFonts w:hint="eastAsia" w:ascii="楷体" w:hAnsi="楷体" w:eastAsia="楷体" w:cs="楷体"/>
                <w:sz w:val="24"/>
                <w:szCs w:val="24"/>
                <w:lang w:val="en-US" w:eastAsia="zh-CN"/>
              </w:rPr>
              <w:t>0</w:t>
            </w:r>
            <w:del w:id="44" w:author="柠栀" w:date="2025-05-07T10:09:20Z">
              <w:r>
                <w:rPr>
                  <w:rFonts w:hint="eastAsia" w:ascii="楷体" w:hAnsi="楷体" w:eastAsia="楷体" w:cs="楷体"/>
                  <w:sz w:val="24"/>
                  <w:szCs w:val="24"/>
                </w:rPr>
                <w:delText>0</w:delText>
              </w:r>
            </w:del>
          </w:p>
        </w:tc>
        <w:tc>
          <w:tcPr>
            <w:tcW w:w="2014" w:type="dxa"/>
          </w:tcPr>
          <w:p w14:paraId="5BD817E7">
            <w:pPr>
              <w:keepNext w:val="0"/>
              <w:keepLines w:val="0"/>
              <w:suppressLineNumbers w:val="0"/>
              <w:spacing w:before="0" w:beforeAutospacing="0" w:after="0" w:afterAutospacing="0" w:line="360" w:lineRule="auto"/>
              <w:ind w:left="0" w:right="0"/>
              <w:rPr>
                <w:rFonts w:hint="eastAsia" w:ascii="楷体" w:hAnsi="楷体" w:eastAsia="楷体" w:cs="楷体"/>
                <w:sz w:val="24"/>
                <w:szCs w:val="24"/>
              </w:rPr>
            </w:pPr>
            <w:r>
              <w:rPr>
                <w:rFonts w:hint="eastAsia" w:ascii="楷体" w:hAnsi="楷体" w:eastAsia="楷体" w:cs="楷体"/>
                <w:sz w:val="24"/>
                <w:szCs w:val="24"/>
              </w:rPr>
              <w:t>202</w:t>
            </w:r>
            <w:r>
              <w:rPr>
                <w:rFonts w:hint="eastAsia" w:ascii="楷体" w:hAnsi="楷体" w:eastAsia="楷体" w:cs="楷体"/>
                <w:sz w:val="24"/>
                <w:szCs w:val="24"/>
                <w:lang w:val="en-US" w:eastAsia="zh-CN"/>
              </w:rPr>
              <w:t>50</w:t>
            </w:r>
            <w:ins w:id="45" w:author="柠栀" w:date="2025-05-07T10:08:46Z">
              <w:r>
                <w:rPr>
                  <w:rFonts w:hint="eastAsia" w:ascii="楷体" w:hAnsi="楷体" w:eastAsia="楷体" w:cs="楷体"/>
                  <w:sz w:val="24"/>
                  <w:szCs w:val="24"/>
                  <w:lang w:val="en-US" w:eastAsia="zh-CN"/>
                </w:rPr>
                <w:t>5</w:t>
              </w:r>
            </w:ins>
            <w:del w:id="46" w:author="柠栀" w:date="2025-05-07T10:08:46Z">
              <w:r>
                <w:rPr>
                  <w:rFonts w:hint="eastAsia" w:ascii="楷体" w:hAnsi="楷体" w:eastAsia="楷体" w:cs="楷体"/>
                  <w:sz w:val="24"/>
                  <w:szCs w:val="24"/>
                  <w:lang w:val="en-US" w:eastAsia="zh-CN"/>
                </w:rPr>
                <w:delText>3</w:delText>
              </w:r>
            </w:del>
            <w:ins w:id="47" w:author="柠栀" w:date="2025-05-07T10:09:02Z">
              <w:r>
                <w:rPr>
                  <w:rFonts w:hint="eastAsia" w:ascii="楷体" w:hAnsi="楷体" w:eastAsia="楷体" w:cs="楷体"/>
                  <w:sz w:val="24"/>
                  <w:szCs w:val="24"/>
                  <w:lang w:val="en-US" w:eastAsia="zh-CN"/>
                </w:rPr>
                <w:t>0</w:t>
              </w:r>
            </w:ins>
            <w:ins w:id="48" w:author="柠栀" w:date="2025-05-07T10:45:56Z">
              <w:r>
                <w:rPr>
                  <w:rFonts w:hint="eastAsia" w:ascii="楷体" w:hAnsi="楷体" w:eastAsia="楷体" w:cs="楷体"/>
                  <w:sz w:val="24"/>
                  <w:szCs w:val="24"/>
                  <w:lang w:val="en-US" w:eastAsia="zh-CN"/>
                </w:rPr>
                <w:t>5</w:t>
              </w:r>
            </w:ins>
            <w:del w:id="49" w:author="柠栀" w:date="2025-05-07T10:09:00Z">
              <w:r>
                <w:rPr>
                  <w:rFonts w:hint="eastAsia" w:ascii="楷体" w:hAnsi="楷体" w:eastAsia="楷体" w:cs="楷体"/>
                  <w:sz w:val="24"/>
                  <w:szCs w:val="24"/>
                  <w:lang w:val="en-US" w:eastAsia="zh-CN"/>
                </w:rPr>
                <w:delText>14</w:delText>
              </w:r>
            </w:del>
          </w:p>
        </w:tc>
      </w:tr>
      <w:tr w14:paraId="1AAFB0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7" w:hRule="atLeast"/>
        </w:trPr>
        <w:tc>
          <w:tcPr>
            <w:tcW w:w="1041" w:type="dxa"/>
          </w:tcPr>
          <w:p w14:paraId="3BCF3A1B">
            <w:pPr>
              <w:keepNext w:val="0"/>
              <w:keepLines w:val="0"/>
              <w:suppressLineNumbers w:val="0"/>
              <w:spacing w:before="0" w:beforeAutospacing="0" w:after="0" w:afterAutospacing="0" w:line="360" w:lineRule="auto"/>
              <w:ind w:left="0" w:right="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4</w:t>
            </w:r>
          </w:p>
        </w:tc>
        <w:tc>
          <w:tcPr>
            <w:tcW w:w="4057" w:type="dxa"/>
          </w:tcPr>
          <w:p w14:paraId="00B0EDA5">
            <w:pPr>
              <w:keepNext w:val="0"/>
              <w:keepLines w:val="0"/>
              <w:suppressLineNumbers w:val="0"/>
              <w:spacing w:before="0" w:beforeAutospacing="0" w:after="0" w:afterAutospacing="0" w:line="360" w:lineRule="auto"/>
              <w:ind w:left="0" w:right="0"/>
              <w:rPr>
                <w:rFonts w:hint="eastAsia" w:ascii="楷体" w:hAnsi="楷体" w:eastAsia="楷体" w:cs="楷体"/>
                <w:sz w:val="24"/>
                <w:szCs w:val="24"/>
              </w:rPr>
            </w:pPr>
            <w:r>
              <w:rPr>
                <w:rFonts w:hint="eastAsia" w:ascii="楷体" w:hAnsi="楷体" w:eastAsia="楷体" w:cs="楷体"/>
                <w:sz w:val="24"/>
                <w:szCs w:val="24"/>
              </w:rPr>
              <w:t>《用户群分类》</w:t>
            </w:r>
          </w:p>
        </w:tc>
        <w:tc>
          <w:tcPr>
            <w:tcW w:w="1082" w:type="dxa"/>
          </w:tcPr>
          <w:p w14:paraId="793FBFD9">
            <w:pPr>
              <w:keepNext w:val="0"/>
              <w:keepLines w:val="0"/>
              <w:suppressLineNumbers w:val="0"/>
              <w:spacing w:before="0" w:beforeAutospacing="0" w:after="0" w:afterAutospacing="0" w:line="360" w:lineRule="auto"/>
              <w:ind w:left="0" w:right="0"/>
              <w:rPr>
                <w:rFonts w:hint="eastAsia" w:ascii="楷体" w:hAnsi="楷体" w:eastAsia="楷体" w:cs="楷体"/>
                <w:sz w:val="24"/>
                <w:szCs w:val="24"/>
                <w:lang w:val="en-US" w:eastAsia="zh-CN"/>
              </w:rPr>
            </w:pPr>
            <w:r>
              <w:rPr>
                <w:rFonts w:hint="eastAsia" w:ascii="楷体" w:hAnsi="楷体" w:eastAsia="楷体" w:cs="楷体"/>
                <w:sz w:val="24"/>
                <w:szCs w:val="24"/>
              </w:rPr>
              <w:t>V0.0.</w:t>
            </w:r>
            <w:r>
              <w:rPr>
                <w:rFonts w:hint="eastAsia" w:ascii="楷体" w:hAnsi="楷体" w:eastAsia="楷体" w:cs="楷体"/>
                <w:sz w:val="24"/>
                <w:szCs w:val="24"/>
                <w:lang w:val="en-US" w:eastAsia="zh-CN"/>
              </w:rPr>
              <w:t>1</w:t>
            </w:r>
          </w:p>
        </w:tc>
        <w:tc>
          <w:tcPr>
            <w:tcW w:w="2014" w:type="dxa"/>
          </w:tcPr>
          <w:p w14:paraId="4164B8F6">
            <w:pPr>
              <w:keepNext w:val="0"/>
              <w:keepLines w:val="0"/>
              <w:suppressLineNumbers w:val="0"/>
              <w:spacing w:before="0" w:beforeAutospacing="0" w:after="0" w:afterAutospacing="0" w:line="360" w:lineRule="auto"/>
              <w:ind w:left="0" w:right="0"/>
              <w:rPr>
                <w:rFonts w:hint="eastAsia" w:ascii="楷体" w:hAnsi="楷体" w:eastAsia="楷体" w:cs="楷体"/>
                <w:sz w:val="24"/>
                <w:szCs w:val="24"/>
              </w:rPr>
            </w:pPr>
            <w:r>
              <w:rPr>
                <w:rFonts w:hint="eastAsia" w:ascii="楷体" w:hAnsi="楷体" w:eastAsia="楷体" w:cs="楷体"/>
                <w:sz w:val="24"/>
                <w:szCs w:val="24"/>
              </w:rPr>
              <w:t>202</w:t>
            </w:r>
            <w:r>
              <w:rPr>
                <w:rFonts w:hint="eastAsia" w:ascii="楷体" w:hAnsi="楷体" w:eastAsia="楷体" w:cs="楷体"/>
                <w:sz w:val="24"/>
                <w:szCs w:val="24"/>
                <w:lang w:val="en-US" w:eastAsia="zh-CN"/>
              </w:rPr>
              <w:t>50</w:t>
            </w:r>
            <w:ins w:id="50" w:author="柠栀" w:date="2025-05-07T10:09:25Z">
              <w:r>
                <w:rPr>
                  <w:rFonts w:hint="eastAsia" w:ascii="楷体" w:hAnsi="楷体" w:eastAsia="楷体" w:cs="楷体"/>
                  <w:sz w:val="24"/>
                  <w:szCs w:val="24"/>
                  <w:lang w:val="en-US" w:eastAsia="zh-CN"/>
                </w:rPr>
                <w:t>50</w:t>
              </w:r>
            </w:ins>
            <w:ins w:id="51" w:author="柠栀" w:date="2025-05-07T10:45:35Z">
              <w:r>
                <w:rPr>
                  <w:rFonts w:hint="eastAsia" w:ascii="楷体" w:hAnsi="楷体" w:eastAsia="楷体" w:cs="楷体"/>
                  <w:sz w:val="24"/>
                  <w:szCs w:val="24"/>
                  <w:lang w:val="en-US" w:eastAsia="zh-CN"/>
                </w:rPr>
                <w:t>1</w:t>
              </w:r>
            </w:ins>
            <w:del w:id="52" w:author="柠栀" w:date="2025-05-07T10:09:24Z">
              <w:r>
                <w:rPr>
                  <w:rFonts w:hint="eastAsia" w:ascii="楷体" w:hAnsi="楷体" w:eastAsia="楷体" w:cs="楷体"/>
                  <w:sz w:val="24"/>
                  <w:szCs w:val="24"/>
                  <w:lang w:val="en-US" w:eastAsia="zh-CN"/>
                </w:rPr>
                <w:delText>3</w:delText>
              </w:r>
            </w:del>
            <w:del w:id="53" w:author="柠栀" w:date="2025-05-07T10:09:11Z">
              <w:r>
                <w:rPr>
                  <w:rFonts w:hint="eastAsia" w:ascii="楷体" w:hAnsi="楷体" w:eastAsia="楷体" w:cs="楷体"/>
                  <w:sz w:val="24"/>
                  <w:szCs w:val="24"/>
                  <w:lang w:val="en-US" w:eastAsia="zh-CN"/>
                </w:rPr>
                <w:delText>1</w:delText>
              </w:r>
            </w:del>
            <w:del w:id="54" w:author="柠栀" w:date="2025-05-07T10:09:10Z">
              <w:r>
                <w:rPr>
                  <w:rFonts w:hint="eastAsia" w:ascii="楷体" w:hAnsi="楷体" w:eastAsia="楷体" w:cs="楷体"/>
                  <w:sz w:val="24"/>
                  <w:szCs w:val="24"/>
                  <w:lang w:val="en-US" w:eastAsia="zh-CN"/>
                </w:rPr>
                <w:delText>4</w:delText>
              </w:r>
            </w:del>
          </w:p>
        </w:tc>
      </w:tr>
      <w:tr w14:paraId="53BBC9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7" w:hRule="atLeast"/>
        </w:trPr>
        <w:tc>
          <w:tcPr>
            <w:tcW w:w="1041" w:type="dxa"/>
          </w:tcPr>
          <w:p w14:paraId="052ECFDF">
            <w:pPr>
              <w:keepNext w:val="0"/>
              <w:keepLines w:val="0"/>
              <w:suppressLineNumbers w:val="0"/>
              <w:spacing w:before="0" w:beforeAutospacing="0" w:after="0" w:afterAutospacing="0" w:line="360" w:lineRule="auto"/>
              <w:ind w:left="0" w:right="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5</w:t>
            </w:r>
          </w:p>
        </w:tc>
        <w:tc>
          <w:tcPr>
            <w:tcW w:w="4057" w:type="dxa"/>
          </w:tcPr>
          <w:p w14:paraId="639AF5F3">
            <w:pPr>
              <w:keepNext w:val="0"/>
              <w:keepLines w:val="0"/>
              <w:suppressLineNumbers w:val="0"/>
              <w:spacing w:before="0" w:beforeAutospacing="0" w:after="0" w:afterAutospacing="0" w:line="360" w:lineRule="auto"/>
              <w:ind w:left="0" w:right="0"/>
              <w:rPr>
                <w:rFonts w:hint="eastAsia" w:ascii="楷体" w:hAnsi="楷体" w:eastAsia="楷体" w:cs="楷体"/>
                <w:sz w:val="24"/>
                <w:szCs w:val="24"/>
                <w:lang w:eastAsia="zh-CN"/>
              </w:rPr>
            </w:pPr>
            <w:r>
              <w:rPr>
                <w:rFonts w:hint="eastAsia" w:ascii="楷体" w:hAnsi="楷体" w:eastAsia="楷体" w:cs="楷体"/>
                <w:sz w:val="24"/>
                <w:szCs w:val="24"/>
                <w:lang w:eastAsia="zh-CN"/>
              </w:rPr>
              <w:t>《</w:t>
            </w:r>
            <w:r>
              <w:rPr>
                <w:rFonts w:hint="eastAsia" w:ascii="楷体" w:hAnsi="楷体" w:eastAsia="楷体" w:cs="楷体"/>
                <w:sz w:val="24"/>
                <w:szCs w:val="24"/>
                <w:lang w:val="en-US" w:eastAsia="zh-CN"/>
              </w:rPr>
              <w:t>用例文档</w:t>
            </w:r>
            <w:r>
              <w:rPr>
                <w:rFonts w:hint="eastAsia" w:ascii="楷体" w:hAnsi="楷体" w:eastAsia="楷体" w:cs="楷体"/>
                <w:sz w:val="24"/>
                <w:szCs w:val="24"/>
                <w:lang w:eastAsia="zh-CN"/>
              </w:rPr>
              <w:t>》</w:t>
            </w:r>
          </w:p>
        </w:tc>
        <w:tc>
          <w:tcPr>
            <w:tcW w:w="1082" w:type="dxa"/>
          </w:tcPr>
          <w:p w14:paraId="0C7AA99E">
            <w:pPr>
              <w:keepNext w:val="0"/>
              <w:keepLines w:val="0"/>
              <w:suppressLineNumbers w:val="0"/>
              <w:spacing w:before="0" w:beforeAutospacing="0" w:after="0" w:afterAutospacing="0" w:line="360" w:lineRule="auto"/>
              <w:ind w:left="0" w:right="0"/>
              <w:rPr>
                <w:rFonts w:hint="default" w:ascii="楷体" w:hAnsi="楷体" w:eastAsia="楷体" w:cs="楷体"/>
                <w:sz w:val="24"/>
                <w:szCs w:val="24"/>
                <w:lang w:val="en-US" w:eastAsia="zh-CN"/>
              </w:rPr>
            </w:pPr>
            <w:r>
              <w:rPr>
                <w:rFonts w:hint="eastAsia" w:ascii="楷体" w:hAnsi="楷体" w:eastAsia="楷体" w:cs="楷体"/>
                <w:sz w:val="24"/>
                <w:szCs w:val="24"/>
                <w:lang w:val="en-US" w:eastAsia="zh-CN"/>
              </w:rPr>
              <w:t>V0.1.0</w:t>
            </w:r>
          </w:p>
        </w:tc>
        <w:tc>
          <w:tcPr>
            <w:tcW w:w="2014" w:type="dxa"/>
          </w:tcPr>
          <w:p w14:paraId="427035D4">
            <w:pPr>
              <w:keepNext w:val="0"/>
              <w:keepLines w:val="0"/>
              <w:suppressLineNumbers w:val="0"/>
              <w:spacing w:before="0" w:beforeAutospacing="0" w:after="0" w:afterAutospacing="0" w:line="360" w:lineRule="auto"/>
              <w:ind w:left="0" w:right="0"/>
              <w:rPr>
                <w:rFonts w:hint="default" w:ascii="楷体" w:hAnsi="楷体" w:eastAsia="楷体" w:cs="楷体"/>
                <w:sz w:val="24"/>
                <w:szCs w:val="24"/>
                <w:lang w:val="en-US" w:eastAsia="zh-CN"/>
              </w:rPr>
            </w:pPr>
            <w:r>
              <w:rPr>
                <w:rFonts w:hint="eastAsia" w:ascii="楷体" w:hAnsi="楷体" w:eastAsia="楷体" w:cs="楷体"/>
                <w:sz w:val="24"/>
                <w:szCs w:val="24"/>
                <w:lang w:val="en-US" w:eastAsia="zh-CN"/>
              </w:rPr>
              <w:t>20250430</w:t>
            </w:r>
          </w:p>
        </w:tc>
      </w:tr>
      <w:tr w14:paraId="5E39F2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7" w:hRule="atLeast"/>
        </w:trPr>
        <w:tc>
          <w:tcPr>
            <w:tcW w:w="1041" w:type="dxa"/>
          </w:tcPr>
          <w:p w14:paraId="512E408D">
            <w:pPr>
              <w:keepNext w:val="0"/>
              <w:keepLines w:val="0"/>
              <w:suppressLineNumbers w:val="0"/>
              <w:spacing w:before="0" w:beforeAutospacing="0" w:after="0" w:afterAutospacing="0" w:line="360" w:lineRule="auto"/>
              <w:ind w:left="0" w:right="0"/>
              <w:rPr>
                <w:rFonts w:hint="default" w:ascii="楷体" w:hAnsi="楷体" w:eastAsia="楷体" w:cs="楷体"/>
                <w:sz w:val="24"/>
                <w:szCs w:val="24"/>
                <w:lang w:val="en-US" w:eastAsia="zh-CN"/>
              </w:rPr>
            </w:pPr>
            <w:r>
              <w:rPr>
                <w:rFonts w:hint="eastAsia" w:ascii="楷体" w:hAnsi="楷体" w:eastAsia="楷体" w:cs="楷体"/>
                <w:sz w:val="24"/>
                <w:szCs w:val="24"/>
                <w:lang w:val="en-US" w:eastAsia="zh-CN"/>
              </w:rPr>
              <w:t>6</w:t>
            </w:r>
          </w:p>
        </w:tc>
        <w:tc>
          <w:tcPr>
            <w:tcW w:w="4057" w:type="dxa"/>
          </w:tcPr>
          <w:p w14:paraId="5F5922A4">
            <w:pPr>
              <w:keepNext w:val="0"/>
              <w:keepLines w:val="0"/>
              <w:suppressLineNumbers w:val="0"/>
              <w:spacing w:before="0" w:beforeAutospacing="0" w:after="0" w:afterAutospacing="0" w:line="360" w:lineRule="auto"/>
              <w:ind w:left="0" w:right="0"/>
              <w:rPr>
                <w:rFonts w:hint="default" w:ascii="楷体" w:hAnsi="楷体" w:eastAsia="楷体" w:cs="楷体"/>
                <w:sz w:val="24"/>
                <w:szCs w:val="24"/>
                <w:lang w:val="en-US" w:eastAsia="zh-CN"/>
              </w:rPr>
            </w:pPr>
            <w:r>
              <w:rPr>
                <w:rFonts w:hint="eastAsia" w:ascii="楷体" w:hAnsi="楷体" w:eastAsia="楷体" w:cs="楷体"/>
                <w:sz w:val="24"/>
                <w:szCs w:val="24"/>
                <w:lang w:val="en-US" w:eastAsia="zh-CN"/>
              </w:rPr>
              <w:t>《可行性报告》</w:t>
            </w:r>
          </w:p>
        </w:tc>
        <w:tc>
          <w:tcPr>
            <w:tcW w:w="1082" w:type="dxa"/>
          </w:tcPr>
          <w:p w14:paraId="138B6553">
            <w:pPr>
              <w:keepNext w:val="0"/>
              <w:keepLines w:val="0"/>
              <w:suppressLineNumbers w:val="0"/>
              <w:spacing w:before="0" w:beforeAutospacing="0" w:after="0" w:afterAutospacing="0" w:line="360" w:lineRule="auto"/>
              <w:ind w:left="0" w:right="0"/>
              <w:rPr>
                <w:rFonts w:hint="default" w:ascii="楷体" w:hAnsi="楷体" w:eastAsia="楷体" w:cs="楷体"/>
                <w:sz w:val="24"/>
                <w:szCs w:val="24"/>
                <w:lang w:val="en-US" w:eastAsia="zh-CN"/>
              </w:rPr>
            </w:pPr>
            <w:r>
              <w:rPr>
                <w:rFonts w:hint="eastAsia" w:ascii="楷体" w:hAnsi="楷体" w:eastAsia="楷体" w:cs="楷体"/>
                <w:sz w:val="24"/>
                <w:szCs w:val="24"/>
                <w:lang w:val="en-US" w:eastAsia="zh-CN"/>
              </w:rPr>
              <w:t>V1.1.1</w:t>
            </w:r>
          </w:p>
        </w:tc>
        <w:tc>
          <w:tcPr>
            <w:tcW w:w="2014" w:type="dxa"/>
          </w:tcPr>
          <w:p w14:paraId="1B5E6E98">
            <w:pPr>
              <w:keepNext w:val="0"/>
              <w:keepLines w:val="0"/>
              <w:suppressLineNumbers w:val="0"/>
              <w:spacing w:before="0" w:beforeAutospacing="0" w:after="0" w:afterAutospacing="0" w:line="360" w:lineRule="auto"/>
              <w:ind w:left="0" w:right="0"/>
              <w:rPr>
                <w:rFonts w:hint="default" w:ascii="楷体" w:hAnsi="楷体" w:eastAsia="楷体" w:cs="楷体"/>
                <w:sz w:val="24"/>
                <w:szCs w:val="24"/>
                <w:lang w:val="en-US" w:eastAsia="zh-CN"/>
              </w:rPr>
            </w:pPr>
            <w:r>
              <w:rPr>
                <w:rFonts w:hint="eastAsia" w:ascii="楷体" w:hAnsi="楷体" w:eastAsia="楷体" w:cs="楷体"/>
                <w:sz w:val="24"/>
                <w:szCs w:val="24"/>
                <w:lang w:val="en-US" w:eastAsia="zh-CN"/>
              </w:rPr>
              <w:t>20250507</w:t>
            </w:r>
          </w:p>
        </w:tc>
      </w:tr>
    </w:tbl>
    <w:p w14:paraId="00E85955">
      <w:pPr>
        <w:ind w:firstLine="1920" w:firstLineChars="600"/>
        <w:rPr>
          <w:rFonts w:hint="eastAsia" w:ascii="楷体" w:hAnsi="楷体" w:eastAsia="楷体" w:cs="楷体"/>
          <w:sz w:val="32"/>
          <w:szCs w:val="32"/>
        </w:rPr>
      </w:pPr>
    </w:p>
    <w:p w14:paraId="258B201B">
      <w:pPr>
        <w:ind w:firstLine="1920" w:firstLineChars="600"/>
        <w:rPr>
          <w:rFonts w:hint="eastAsia" w:ascii="楷体" w:hAnsi="楷体" w:eastAsia="楷体" w:cs="楷体"/>
          <w:sz w:val="32"/>
          <w:szCs w:val="32"/>
        </w:rPr>
      </w:pPr>
    </w:p>
    <w:p w14:paraId="7014FA75">
      <w:pPr>
        <w:pStyle w:val="2"/>
        <w:numPr>
          <w:ilvl w:val="0"/>
          <w:numId w:val="0"/>
        </w:numPr>
        <w:bidi w:val="0"/>
        <w:ind w:leftChars="0"/>
        <w:rPr>
          <w:rFonts w:hint="eastAsia" w:ascii="楷体" w:hAnsi="楷体" w:eastAsia="楷体" w:cs="楷体"/>
        </w:rPr>
      </w:pPr>
      <w:bookmarkStart w:id="33" w:name="_Toc11858"/>
      <w:r>
        <w:rPr>
          <w:rFonts w:hint="eastAsia" w:ascii="楷体" w:hAnsi="楷体" w:eastAsia="楷体" w:cs="楷体"/>
          <w:lang w:val="en-US" w:eastAsia="zh-CN"/>
        </w:rPr>
        <w:t>3.</w:t>
      </w:r>
      <w:r>
        <w:rPr>
          <w:rFonts w:hint="eastAsia" w:ascii="楷体" w:hAnsi="楷体" w:eastAsia="楷体" w:cs="楷体"/>
        </w:rPr>
        <w:t>需求</w:t>
      </w:r>
      <w:bookmarkEnd w:id="33"/>
    </w:p>
    <w:p w14:paraId="0AD00193">
      <w:pPr>
        <w:pStyle w:val="3"/>
        <w:numPr>
          <w:ilvl w:val="1"/>
          <w:numId w:val="0"/>
        </w:numPr>
        <w:spacing w:line="360" w:lineRule="auto"/>
        <w:ind w:left="567" w:leftChars="0" w:hanging="567" w:firstLineChars="0"/>
        <w:rPr>
          <w:rFonts w:hint="eastAsia" w:ascii="楷体" w:hAnsi="楷体" w:eastAsia="楷体" w:cs="楷体"/>
          <w:color w:val="000000" w:themeColor="text1"/>
          <w:sz w:val="28"/>
          <w:szCs w:val="28"/>
          <w14:textFill>
            <w14:solidFill>
              <w14:schemeClr w14:val="tx1"/>
            </w14:solidFill>
          </w14:textFill>
        </w:rPr>
      </w:pPr>
      <w:bookmarkStart w:id="34" w:name="_Toc3891"/>
      <w:bookmarkStart w:id="35" w:name="_Toc102564157"/>
      <w:bookmarkStart w:id="36" w:name="_Toc16205"/>
      <w:bookmarkStart w:id="37" w:name="_Toc10853"/>
      <w:r>
        <w:rPr>
          <w:rFonts w:hint="default" w:ascii="楷体" w:hAnsi="楷体" w:eastAsia="楷体" w:cs="楷体"/>
          <w:b/>
          <w:bCs/>
          <w:color w:val="000000" w:themeColor="text1"/>
          <w:kern w:val="2"/>
          <w:sz w:val="28"/>
          <w:szCs w:val="28"/>
          <w:lang w:val="en-US" w:eastAsia="zh-CN" w:bidi="ar-SA"/>
          <w14:textFill>
            <w14:solidFill>
              <w14:schemeClr w14:val="tx1"/>
            </w14:solidFill>
          </w14:textFill>
        </w:rPr>
        <w:t>3.1.</w:t>
      </w:r>
      <w:r>
        <w:rPr>
          <w:rFonts w:hint="eastAsia" w:ascii="楷体" w:hAnsi="楷体" w:eastAsia="楷体" w:cs="楷体"/>
          <w:color w:val="000000" w:themeColor="text1"/>
          <w:sz w:val="28"/>
          <w:szCs w:val="28"/>
          <w14:textFill>
            <w14:solidFill>
              <w14:schemeClr w14:val="tx1"/>
            </w14:solidFill>
          </w14:textFill>
        </w:rPr>
        <w:t>需求概述</w:t>
      </w:r>
      <w:bookmarkEnd w:id="34"/>
      <w:bookmarkEnd w:id="35"/>
      <w:bookmarkEnd w:id="36"/>
      <w:bookmarkEnd w:id="37"/>
    </w:p>
    <w:p w14:paraId="0B2CFF5E">
      <w:pPr>
        <w:pStyle w:val="4"/>
        <w:numPr>
          <w:ilvl w:val="2"/>
          <w:numId w:val="0"/>
        </w:numPr>
        <w:spacing w:line="360" w:lineRule="auto"/>
        <w:ind w:left="709" w:leftChars="0" w:hanging="709" w:firstLineChars="0"/>
        <w:rPr>
          <w:rFonts w:hint="eastAsia" w:ascii="楷体" w:hAnsi="楷体" w:eastAsia="楷体" w:cs="楷体"/>
          <w:b w:val="0"/>
          <w:bCs w:val="0"/>
          <w:sz w:val="24"/>
          <w:szCs w:val="24"/>
        </w:rPr>
      </w:pPr>
      <w:bookmarkStart w:id="38" w:name="_Toc507"/>
      <w:bookmarkStart w:id="39" w:name="_Toc102564158"/>
      <w:bookmarkStart w:id="40" w:name="_Toc29555"/>
      <w:bookmarkStart w:id="41" w:name="_Toc8412"/>
      <w:r>
        <w:rPr>
          <w:rFonts w:hint="default" w:ascii="楷体" w:hAnsi="楷体" w:eastAsia="楷体" w:cs="楷体"/>
          <w:b w:val="0"/>
          <w:bCs w:val="0"/>
          <w:kern w:val="2"/>
          <w:sz w:val="24"/>
          <w:szCs w:val="24"/>
          <w:lang w:val="en-US" w:eastAsia="zh-CN" w:bidi="ar-SA"/>
        </w:rPr>
        <w:t>3.1.1.</w:t>
      </w:r>
      <w:r>
        <w:rPr>
          <w:rFonts w:hint="eastAsia" w:ascii="楷体" w:hAnsi="楷体" w:eastAsia="楷体" w:cs="楷体"/>
          <w:b w:val="0"/>
          <w:bCs w:val="0"/>
          <w:sz w:val="24"/>
          <w:szCs w:val="24"/>
        </w:rPr>
        <w:t>目标</w:t>
      </w:r>
      <w:bookmarkEnd w:id="38"/>
      <w:bookmarkEnd w:id="39"/>
      <w:bookmarkEnd w:id="40"/>
      <w:bookmarkEnd w:id="41"/>
    </w:p>
    <w:p w14:paraId="0297E11F">
      <w:pPr>
        <w:spacing w:line="360" w:lineRule="auto"/>
        <w:rPr>
          <w:del w:id="55" w:author="柠栀" w:date="2025-05-07T10:29:02Z"/>
          <w:rFonts w:hint="eastAsia" w:ascii="楷体" w:hAnsi="楷体" w:eastAsia="楷体" w:cs="楷体"/>
          <w:sz w:val="24"/>
          <w:szCs w:val="24"/>
        </w:rPr>
      </w:pPr>
      <w:del w:id="56" w:author="柠栀" w:date="2025-05-07T10:29:02Z">
        <w:r>
          <w:rPr>
            <w:rFonts w:hint="eastAsia" w:ascii="楷体" w:hAnsi="楷体" w:eastAsia="楷体" w:cs="楷体"/>
            <w:sz w:val="24"/>
            <w:szCs w:val="24"/>
          </w:rPr>
          <w:delText>背景：</w:delText>
        </w:r>
      </w:del>
    </w:p>
    <w:p w14:paraId="7E559F4D">
      <w:pPr>
        <w:spacing w:after="159" w:afterLines="50" w:afterAutospacing="0" w:line="360" w:lineRule="auto"/>
        <w:ind w:left="271" w:leftChars="129" w:firstLine="420" w:firstLineChars="200"/>
        <w:rPr>
          <w:ins w:id="57" w:author="柠栀" w:date="2025-05-07T10:29:06Z"/>
          <w:rFonts w:hint="eastAsia" w:ascii="楷体" w:hAnsi="楷体" w:eastAsia="楷体" w:cs="楷体"/>
          <w:sz w:val="21"/>
          <w:szCs w:val="21"/>
          <w:lang w:val="en-US" w:eastAsia="zh-CN"/>
        </w:rPr>
      </w:pPr>
      <w:ins w:id="58" w:author="柠栀" w:date="2025-05-07T10:29:12Z">
        <w:r>
          <w:rPr>
            <w:rFonts w:hint="eastAsia" w:ascii="楷体" w:hAnsi="楷体" w:eastAsia="楷体" w:cs="楷体"/>
            <w:sz w:val="21"/>
            <w:szCs w:val="21"/>
            <w:lang w:val="en-US" w:eastAsia="zh-CN"/>
          </w:rPr>
          <w:t>校务</w:t>
        </w:r>
      </w:ins>
      <w:ins w:id="59" w:author="柠栀" w:date="2025-05-07T10:29:13Z">
        <w:r>
          <w:rPr>
            <w:rFonts w:hint="eastAsia" w:ascii="楷体" w:hAnsi="楷体" w:eastAsia="楷体" w:cs="楷体"/>
            <w:sz w:val="21"/>
            <w:szCs w:val="21"/>
            <w:lang w:val="en-US" w:eastAsia="zh-CN"/>
          </w:rPr>
          <w:t>问答</w:t>
        </w:r>
      </w:ins>
      <w:ins w:id="60" w:author="柠栀" w:date="2025-05-07T10:29:15Z">
        <w:r>
          <w:rPr>
            <w:rFonts w:hint="eastAsia" w:ascii="楷体" w:hAnsi="楷体" w:eastAsia="楷体" w:cs="楷体"/>
            <w:sz w:val="21"/>
            <w:szCs w:val="21"/>
            <w:lang w:val="en-US" w:eastAsia="zh-CN"/>
          </w:rPr>
          <w:t>机器人</w:t>
        </w:r>
      </w:ins>
      <w:ins w:id="61" w:author="柠栀" w:date="2025-05-07T10:29:18Z">
        <w:r>
          <w:rPr>
            <w:rFonts w:hint="eastAsia" w:ascii="楷体" w:hAnsi="楷体" w:eastAsia="楷体" w:cs="楷体"/>
            <w:sz w:val="21"/>
            <w:szCs w:val="21"/>
            <w:lang w:val="en-US" w:eastAsia="zh-CN"/>
          </w:rPr>
          <w:t>项目</w:t>
        </w:r>
      </w:ins>
      <w:ins w:id="62" w:author="柠栀" w:date="2025-05-07T10:28:58Z">
        <w:r>
          <w:rPr>
            <w:rFonts w:hint="eastAsia" w:ascii="楷体" w:hAnsi="楷体" w:eastAsia="楷体" w:cs="楷体"/>
            <w:sz w:val="21"/>
            <w:szCs w:val="21"/>
            <w:lang w:val="en-US" w:eastAsia="zh-CN"/>
          </w:rPr>
          <w:t>致力于打造一个集成化的校园信息交互平台，通过AI问答功能快速响应用户问题，提供准确的校园政策、课程信息和活动安排，从而提升信息获取效率。同时，借助热门板块展示、发帖、评论和点赞等功能，鼓励校园成员积极参与社区讨论与分享，营造活跃的社区氛围。在提供便捷服务的同时，严格遵守数据安全和隐私保护法规，确保用户数据的安全与隐私。此外，为管理员提供便捷的用户管理和内容审核功能，提高校园管理效率。并且，根据用户反馈和使用数据，持续优化小程序的功能与界面设计，提升用户体验，使其成为校园生活中不可或缺的工具。</w:t>
        </w:r>
      </w:ins>
    </w:p>
    <w:p w14:paraId="1C9081B1">
      <w:pPr>
        <w:spacing w:after="159" w:afterLines="50" w:afterAutospacing="0" w:line="360" w:lineRule="auto"/>
        <w:ind w:left="271" w:leftChars="129" w:firstLine="420" w:firstLineChars="200"/>
        <w:rPr>
          <w:del w:id="63" w:author="柠栀" w:date="2025-05-07T10:28:58Z"/>
          <w:rFonts w:hint="eastAsia" w:ascii="楷体" w:hAnsi="楷体" w:eastAsia="楷体" w:cs="楷体"/>
          <w:sz w:val="21"/>
          <w:szCs w:val="21"/>
          <w:lang w:val="en-US" w:eastAsia="zh-CN"/>
        </w:rPr>
      </w:pPr>
      <w:del w:id="64" w:author="柠栀" w:date="2025-05-07T10:28:58Z">
        <w:r>
          <w:rPr>
            <w:rFonts w:hint="eastAsia" w:ascii="楷体" w:hAnsi="楷体" w:eastAsia="楷体" w:cs="楷体"/>
            <w:sz w:val="21"/>
            <w:szCs w:val="21"/>
            <w:lang w:val="en-US" w:eastAsia="zh-CN"/>
          </w:rPr>
          <w:delText>作为我校的在读学生，我们发现当前高校师生在校园事务咨询中存在以下痛点：第一，学校师生往往都对学校校务有了解盲区，对校园规章制度往往都缺乏系统化了解。。第二，如若联系人工客服 ，人工客服往往受限于工作时间，无法做到及时响应。第三，学校的校务信息往往分散在多个部门网站；每当有需要查询的信息时，我们往往需要在多个平台、软件或者小程序间来回切换，查询效率以及付出时间的性价比极低。</w:delText>
        </w:r>
      </w:del>
    </w:p>
    <w:p w14:paraId="6A8A90B3">
      <w:pPr>
        <w:spacing w:beforeAutospacing="0" w:line="360" w:lineRule="auto"/>
        <w:ind w:left="271" w:leftChars="129" w:firstLine="420" w:firstLineChars="200"/>
        <w:rPr>
          <w:del w:id="65" w:author="柠栀" w:date="2025-05-07T10:28:58Z"/>
          <w:rFonts w:hint="eastAsia" w:ascii="楷体" w:hAnsi="楷体" w:eastAsia="楷体" w:cs="楷体"/>
          <w:b w:val="0"/>
          <w:bCs w:val="0"/>
          <w:kern w:val="2"/>
          <w:sz w:val="21"/>
          <w:szCs w:val="21"/>
          <w:lang w:val="en-US" w:eastAsia="zh-CN" w:bidi="ar-SA"/>
        </w:rPr>
      </w:pPr>
      <w:del w:id="66" w:author="柠栀" w:date="2025-05-07T10:28:58Z">
        <w:r>
          <w:rPr>
            <w:rFonts w:hint="eastAsia" w:ascii="楷体" w:hAnsi="楷体" w:eastAsia="楷体" w:cs="楷体"/>
            <w:sz w:val="21"/>
            <w:szCs w:val="21"/>
            <w:lang w:val="en-US" w:eastAsia="zh-CN"/>
          </w:rPr>
          <w:delText>针对这种情况，我们希望能推出一款校务问答机器人，为全校师生提供一个便捷高效的信息获取渠道。本项目将基于大语言模型（LLM）技术，构建智能化问答系统，为大家提供一站式校务咨询服务。</w:delText>
        </w:r>
      </w:del>
      <w:bookmarkStart w:id="42" w:name="_Toc31804"/>
      <w:bookmarkStart w:id="43" w:name="_Toc102564159"/>
      <w:bookmarkStart w:id="44" w:name="_Toc30194"/>
      <w:bookmarkStart w:id="45" w:name="_Toc235851505"/>
      <w:bookmarkStart w:id="46" w:name="_Toc235938914"/>
    </w:p>
    <w:p w14:paraId="3F0123EC">
      <w:pPr>
        <w:pStyle w:val="4"/>
        <w:numPr>
          <w:ilvl w:val="2"/>
          <w:numId w:val="0"/>
        </w:numPr>
        <w:spacing w:line="360" w:lineRule="auto"/>
        <w:ind w:left="709" w:leftChars="0" w:hanging="709" w:firstLineChars="0"/>
        <w:rPr>
          <w:rFonts w:hint="eastAsia" w:ascii="楷体" w:hAnsi="楷体" w:eastAsia="楷体" w:cs="楷体"/>
          <w:b w:val="0"/>
          <w:bCs w:val="0"/>
          <w:sz w:val="28"/>
          <w:szCs w:val="28"/>
        </w:rPr>
      </w:pPr>
      <w:bookmarkStart w:id="47" w:name="_Toc9044"/>
      <w:r>
        <w:rPr>
          <w:rFonts w:hint="default" w:ascii="楷体" w:hAnsi="楷体" w:eastAsia="楷体" w:cs="楷体"/>
          <w:b w:val="0"/>
          <w:bCs w:val="0"/>
          <w:kern w:val="2"/>
          <w:sz w:val="28"/>
          <w:szCs w:val="28"/>
          <w:lang w:val="en-US" w:eastAsia="zh-CN" w:bidi="ar-SA"/>
        </w:rPr>
        <w:t>3.1.2.</w:t>
      </w:r>
      <w:r>
        <w:rPr>
          <w:rFonts w:hint="eastAsia" w:ascii="楷体" w:hAnsi="楷体" w:eastAsia="楷体" w:cs="楷体"/>
          <w:b w:val="0"/>
          <w:bCs w:val="0"/>
          <w:sz w:val="28"/>
          <w:szCs w:val="28"/>
        </w:rPr>
        <w:t>运行环境</w:t>
      </w:r>
      <w:bookmarkEnd w:id="42"/>
      <w:bookmarkEnd w:id="43"/>
      <w:bookmarkEnd w:id="44"/>
      <w:bookmarkEnd w:id="45"/>
      <w:bookmarkEnd w:id="46"/>
      <w:bookmarkEnd w:id="47"/>
    </w:p>
    <w:p w14:paraId="435C9C90">
      <w:pPr>
        <w:bidi w:val="0"/>
        <w:spacing w:line="360" w:lineRule="auto"/>
        <w:ind w:firstLine="420"/>
        <w:rPr>
          <w:rFonts w:hint="eastAsia" w:ascii="楷体" w:hAnsi="楷体" w:eastAsia="楷体" w:cs="楷体"/>
          <w:sz w:val="24"/>
          <w:szCs w:val="24"/>
        </w:rPr>
        <w:pPrChange w:id="67" w:author="柠栀" w:date="2025-05-07T10:29:25Z">
          <w:pPr>
            <w:bidi w:val="0"/>
            <w:spacing w:line="360" w:lineRule="auto"/>
          </w:pPr>
        </w:pPrChange>
      </w:pPr>
      <w:bookmarkStart w:id="48" w:name="_Toc102564160"/>
      <w:bookmarkStart w:id="49" w:name="_Toc235938915"/>
      <w:bookmarkStart w:id="50" w:name="_Toc235851506"/>
      <w:r>
        <w:rPr>
          <w:rFonts w:hint="eastAsia" w:ascii="楷体" w:hAnsi="楷体" w:eastAsia="楷体" w:cs="楷体"/>
          <w:sz w:val="24"/>
          <w:szCs w:val="24"/>
        </w:rPr>
        <w:t>软件环境</w:t>
      </w:r>
    </w:p>
    <w:p w14:paraId="1400F871">
      <w:pPr>
        <w:bidi w:val="0"/>
        <w:spacing w:line="360" w:lineRule="auto"/>
        <w:ind w:firstLine="420"/>
        <w:rPr>
          <w:rFonts w:hint="eastAsia" w:ascii="楷体" w:hAnsi="楷体" w:eastAsia="楷体" w:cs="楷体"/>
          <w:sz w:val="24"/>
          <w:szCs w:val="24"/>
        </w:rPr>
        <w:pPrChange w:id="68" w:author="柠栀" w:date="2025-05-07T10:29:25Z">
          <w:pPr>
            <w:bidi w:val="0"/>
            <w:spacing w:line="360" w:lineRule="auto"/>
          </w:pPr>
        </w:pPrChange>
      </w:pPr>
      <w:r>
        <w:rPr>
          <w:rFonts w:hint="eastAsia" w:ascii="楷体" w:hAnsi="楷体" w:eastAsia="楷体" w:cs="楷体"/>
          <w:sz w:val="24"/>
          <w:szCs w:val="24"/>
        </w:rPr>
        <w:t>Windows 11</w:t>
      </w:r>
    </w:p>
    <w:p w14:paraId="597D287D">
      <w:pPr>
        <w:bidi w:val="0"/>
        <w:spacing w:line="360" w:lineRule="auto"/>
        <w:ind w:firstLine="420"/>
        <w:rPr>
          <w:rFonts w:hint="eastAsia" w:ascii="楷体" w:hAnsi="楷体" w:eastAsia="楷体" w:cs="楷体"/>
          <w:sz w:val="24"/>
          <w:szCs w:val="24"/>
        </w:rPr>
        <w:pPrChange w:id="69" w:author="柠栀" w:date="2025-05-07T10:29:25Z">
          <w:pPr>
            <w:bidi w:val="0"/>
            <w:spacing w:line="360" w:lineRule="auto"/>
          </w:pPr>
        </w:pPrChange>
      </w:pPr>
      <w:r>
        <w:rPr>
          <w:rFonts w:hint="eastAsia" w:ascii="楷体" w:hAnsi="楷体" w:eastAsia="楷体" w:cs="楷体"/>
          <w:sz w:val="24"/>
          <w:szCs w:val="24"/>
        </w:rPr>
        <w:t>硬件环境</w:t>
      </w:r>
    </w:p>
    <w:p w14:paraId="1D894613">
      <w:pPr>
        <w:bidi w:val="0"/>
        <w:spacing w:line="360" w:lineRule="auto"/>
        <w:ind w:firstLine="420"/>
        <w:outlineLvl w:val="9"/>
        <w:rPr>
          <w:del w:id="71" w:author="柠栀" w:date="2025-05-07T10:29:33Z"/>
          <w:rFonts w:hint="eastAsia" w:ascii="楷体" w:hAnsi="楷体" w:eastAsia="楷体" w:cs="楷体"/>
          <w:sz w:val="24"/>
          <w:szCs w:val="24"/>
        </w:rPr>
        <w:pPrChange w:id="70" w:author="柠栀" w:date="2025-05-07T11:31:07Z">
          <w:pPr>
            <w:bidi w:val="0"/>
            <w:spacing w:line="360" w:lineRule="auto"/>
          </w:pPr>
        </w:pPrChange>
      </w:pPr>
      <w:r>
        <w:rPr>
          <w:rFonts w:hint="eastAsia" w:ascii="楷体" w:hAnsi="楷体" w:eastAsia="楷体" w:cs="楷体"/>
          <w:sz w:val="24"/>
          <w:szCs w:val="24"/>
          <w:lang w:val="en-US" w:eastAsia="zh-CN"/>
        </w:rPr>
        <w:t>5</w:t>
      </w:r>
      <w:r>
        <w:rPr>
          <w:rFonts w:hint="eastAsia" w:ascii="楷体" w:hAnsi="楷体" w:eastAsia="楷体" w:cs="楷体"/>
          <w:sz w:val="24"/>
          <w:szCs w:val="24"/>
        </w:rPr>
        <w:t>台个人计算机，5台移动设备</w:t>
      </w:r>
    </w:p>
    <w:p w14:paraId="668AB212">
      <w:pPr>
        <w:bidi w:val="0"/>
        <w:spacing w:line="360" w:lineRule="auto"/>
        <w:ind w:firstLine="420"/>
        <w:rPr>
          <w:rFonts w:hint="eastAsia" w:ascii="楷体" w:hAnsi="楷体" w:eastAsia="楷体" w:cs="楷体"/>
          <w:sz w:val="24"/>
          <w:szCs w:val="24"/>
        </w:rPr>
        <w:pPrChange w:id="72" w:author="柠栀" w:date="2025-05-07T10:29:33Z">
          <w:pPr>
            <w:bidi w:val="0"/>
            <w:spacing w:line="360" w:lineRule="auto"/>
          </w:pPr>
        </w:pPrChange>
      </w:pPr>
    </w:p>
    <w:p w14:paraId="766064EA">
      <w:pPr>
        <w:bidi w:val="0"/>
        <w:spacing w:line="360" w:lineRule="auto"/>
        <w:ind w:firstLine="420"/>
        <w:rPr>
          <w:rFonts w:hint="eastAsia" w:ascii="楷体" w:hAnsi="楷体" w:eastAsia="楷体" w:cs="楷体"/>
          <w:sz w:val="24"/>
          <w:szCs w:val="24"/>
        </w:rPr>
        <w:pPrChange w:id="73" w:author="柠栀" w:date="2025-05-07T10:29:25Z">
          <w:pPr>
            <w:bidi w:val="0"/>
            <w:spacing w:line="360" w:lineRule="auto"/>
          </w:pPr>
        </w:pPrChange>
      </w:pPr>
      <w:r>
        <w:rPr>
          <w:rFonts w:hint="eastAsia" w:ascii="楷体" w:hAnsi="楷体" w:eastAsia="楷体" w:cs="楷体"/>
          <w:sz w:val="24"/>
          <w:szCs w:val="24"/>
        </w:rPr>
        <w:t>客户端</w:t>
      </w:r>
    </w:p>
    <w:p w14:paraId="5278C46E">
      <w:pPr>
        <w:bidi w:val="0"/>
        <w:spacing w:line="360" w:lineRule="auto"/>
        <w:ind w:firstLine="420"/>
        <w:rPr>
          <w:rFonts w:hint="eastAsia" w:ascii="楷体" w:hAnsi="楷体" w:eastAsia="楷体" w:cs="楷体"/>
          <w:sz w:val="24"/>
          <w:szCs w:val="24"/>
        </w:rPr>
        <w:pPrChange w:id="74" w:author="柠栀" w:date="2025-05-07T10:29:25Z">
          <w:pPr>
            <w:bidi w:val="0"/>
            <w:spacing w:line="360" w:lineRule="auto"/>
          </w:pPr>
        </w:pPrChange>
      </w:pPr>
      <w:r>
        <w:rPr>
          <w:rFonts w:hint="eastAsia" w:ascii="楷体" w:hAnsi="楷体" w:eastAsia="楷体" w:cs="楷体"/>
          <w:sz w:val="24"/>
          <w:szCs w:val="24"/>
        </w:rPr>
        <w:t>搭载Android 5.0/iOS7及以上的移动设备，可连接互联网的个人计算机</w:t>
      </w:r>
    </w:p>
    <w:p w14:paraId="5AFD4639">
      <w:pPr>
        <w:pStyle w:val="4"/>
        <w:numPr>
          <w:ilvl w:val="2"/>
          <w:numId w:val="0"/>
        </w:numPr>
        <w:spacing w:line="360" w:lineRule="auto"/>
        <w:ind w:left="709" w:leftChars="0" w:hanging="709" w:firstLineChars="0"/>
        <w:outlineLvl w:val="9"/>
        <w:rPr>
          <w:rFonts w:hint="eastAsia" w:ascii="楷体" w:hAnsi="楷体" w:eastAsia="楷体" w:cs="楷体"/>
          <w:b w:val="0"/>
          <w:bCs w:val="0"/>
          <w:sz w:val="24"/>
          <w:szCs w:val="24"/>
        </w:rPr>
        <w:pPrChange w:id="75" w:author="柠栀" w:date="2025-05-07T11:27:55Z">
          <w:pPr>
            <w:pStyle w:val="4"/>
            <w:numPr>
              <w:ilvl w:val="2"/>
              <w:numId w:val="0"/>
            </w:numPr>
            <w:spacing w:line="360" w:lineRule="auto"/>
            <w:ind w:left="709" w:leftChars="0" w:hanging="709" w:firstLineChars="0"/>
          </w:pPr>
        </w:pPrChange>
      </w:pPr>
      <w:bookmarkStart w:id="51" w:name="_Toc24122"/>
      <w:bookmarkStart w:id="52" w:name="_Toc183"/>
      <w:r>
        <w:rPr>
          <w:rFonts w:hint="default" w:ascii="楷体" w:hAnsi="楷体" w:eastAsia="楷体" w:cs="楷体"/>
          <w:b w:val="0"/>
          <w:bCs w:val="0"/>
          <w:kern w:val="2"/>
          <w:sz w:val="24"/>
          <w:szCs w:val="24"/>
          <w:lang w:val="en-US" w:eastAsia="zh-CN" w:bidi="ar-SA"/>
        </w:rPr>
        <w:t>3.1.3.</w:t>
      </w:r>
      <w:r>
        <w:rPr>
          <w:rFonts w:hint="eastAsia" w:ascii="楷体" w:hAnsi="楷体" w:eastAsia="楷体" w:cs="楷体"/>
          <w:b w:val="0"/>
          <w:bCs w:val="0"/>
          <w:sz w:val="24"/>
          <w:szCs w:val="24"/>
        </w:rPr>
        <w:t>用户代表</w:t>
      </w:r>
      <w:bookmarkEnd w:id="48"/>
      <w:bookmarkEnd w:id="49"/>
      <w:bookmarkEnd w:id="50"/>
      <w:bookmarkEnd w:id="51"/>
      <w:bookmarkEnd w:id="52"/>
    </w:p>
    <w:p w14:paraId="5FF36463">
      <w:pPr>
        <w:spacing w:line="360" w:lineRule="auto"/>
        <w:rPr>
          <w:rFonts w:hint="eastAsia" w:ascii="楷体" w:hAnsi="楷体" w:eastAsia="楷体" w:cs="楷体"/>
          <w:sz w:val="24"/>
          <w:szCs w:val="24"/>
          <w:lang w:eastAsia="zh-Hans"/>
        </w:rPr>
      </w:pPr>
      <w:r>
        <w:rPr>
          <w:rFonts w:hint="eastAsia" w:ascii="楷体" w:hAnsi="楷体" w:eastAsia="楷体" w:cs="楷体"/>
          <w:sz w:val="24"/>
          <w:szCs w:val="24"/>
          <w:lang w:eastAsia="zh-CN"/>
        </w:rPr>
        <w:t>（</w:t>
      </w:r>
      <w:r>
        <w:rPr>
          <w:rFonts w:hint="eastAsia" w:ascii="楷体" w:hAnsi="楷体" w:eastAsia="楷体" w:cs="楷体"/>
          <w:sz w:val="24"/>
          <w:szCs w:val="24"/>
          <w:lang w:val="en-US" w:eastAsia="zh-CN"/>
        </w:rPr>
        <w:t>1</w:t>
      </w:r>
      <w:r>
        <w:rPr>
          <w:rFonts w:hint="eastAsia" w:ascii="楷体" w:hAnsi="楷体" w:eastAsia="楷体" w:cs="楷体"/>
          <w:sz w:val="24"/>
          <w:szCs w:val="24"/>
          <w:lang w:eastAsia="zh-CN"/>
        </w:rPr>
        <w:t>）</w:t>
      </w:r>
      <w:r>
        <w:rPr>
          <w:rFonts w:hint="eastAsia" w:ascii="楷体" w:hAnsi="楷体" w:eastAsia="楷体" w:cs="楷体"/>
          <w:sz w:val="24"/>
          <w:szCs w:val="24"/>
          <w:lang w:eastAsia="zh-Hans"/>
        </w:rPr>
        <w:t>用户群分类</w:t>
      </w:r>
    </w:p>
    <w:p w14:paraId="5F348214">
      <w:pPr>
        <w:spacing w:line="360" w:lineRule="auto"/>
        <w:rPr>
          <w:rFonts w:hint="eastAsia" w:ascii="楷体" w:hAnsi="楷体" w:eastAsia="楷体" w:cs="楷体"/>
          <w:sz w:val="24"/>
          <w:szCs w:val="24"/>
          <w:lang w:eastAsia="zh-Hans"/>
        </w:rPr>
      </w:pPr>
      <w:r>
        <w:drawing>
          <wp:inline distT="0" distB="0" distL="114300" distR="114300">
            <wp:extent cx="5267960" cy="2427605"/>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67960" cy="2427605"/>
                    </a:xfrm>
                    <a:prstGeom prst="rect">
                      <a:avLst/>
                    </a:prstGeom>
                    <a:noFill/>
                    <a:ln>
                      <a:noFill/>
                    </a:ln>
                  </pic:spPr>
                </pic:pic>
              </a:graphicData>
            </a:graphic>
          </wp:inline>
        </w:drawing>
      </w:r>
    </w:p>
    <w:p w14:paraId="39FFF4C7">
      <w:pPr>
        <w:spacing w:line="360" w:lineRule="auto"/>
        <w:ind w:left="420"/>
        <w:rPr>
          <w:rFonts w:hint="eastAsia" w:ascii="楷体" w:hAnsi="楷体" w:eastAsia="楷体" w:cs="楷体"/>
          <w:lang w:eastAsia="zh-Hans"/>
        </w:rPr>
      </w:pPr>
      <w:r>
        <w:rPr>
          <w:rFonts w:hint="eastAsia" w:ascii="楷体" w:hAnsi="楷体" w:eastAsia="楷体" w:cs="楷体"/>
          <w:lang w:eastAsia="zh-Hans"/>
        </w:rPr>
        <w:t>用户分类说明：</w:t>
      </w:r>
    </w:p>
    <w:p w14:paraId="2B5E4724">
      <w:pPr>
        <w:numPr>
          <w:ilvl w:val="0"/>
          <w:numId w:val="2"/>
        </w:numPr>
        <w:spacing w:line="360" w:lineRule="auto"/>
        <w:ind w:left="420"/>
        <w:rPr>
          <w:rFonts w:hint="eastAsia" w:ascii="楷体" w:hAnsi="楷体" w:eastAsia="楷体" w:cs="楷体"/>
          <w:lang w:eastAsia="zh-Hans"/>
        </w:rPr>
      </w:pPr>
      <w:r>
        <w:rPr>
          <w:rFonts w:hint="eastAsia" w:ascii="楷体" w:hAnsi="楷体" w:eastAsia="楷体" w:cs="楷体"/>
          <w:lang w:eastAsia="zh-Hans"/>
        </w:rPr>
        <w:t>直接用户是其满意度决定项目是否符合预期要求、是否达到业务标准的用户类别。</w:t>
      </w:r>
    </w:p>
    <w:p w14:paraId="5ADC098B">
      <w:pPr>
        <w:numPr>
          <w:ilvl w:val="0"/>
          <w:numId w:val="2"/>
        </w:numPr>
        <w:spacing w:line="360" w:lineRule="auto"/>
        <w:ind w:left="420"/>
        <w:rPr>
          <w:rFonts w:hint="eastAsia" w:ascii="楷体" w:hAnsi="楷体" w:eastAsia="楷体" w:cs="楷体"/>
          <w:lang w:eastAsia="zh-Hans"/>
        </w:rPr>
      </w:pPr>
      <w:r>
        <w:rPr>
          <w:rFonts w:hint="eastAsia" w:ascii="楷体" w:hAnsi="楷体" w:eastAsia="楷体" w:cs="楷体"/>
          <w:lang w:eastAsia="zh-Hans"/>
        </w:rPr>
        <w:t>间接用户是不是主要使用本平台的用户群体，但是对本平台功能内容等进行反馈建议等。</w:t>
      </w:r>
    </w:p>
    <w:p w14:paraId="4666EEB1">
      <w:pPr>
        <w:numPr>
          <w:ilvl w:val="0"/>
          <w:numId w:val="2"/>
        </w:numPr>
        <w:spacing w:line="360" w:lineRule="auto"/>
        <w:ind w:left="420"/>
        <w:rPr>
          <w:rFonts w:hint="eastAsia" w:ascii="楷体" w:hAnsi="楷体" w:eastAsia="楷体" w:cs="楷体"/>
          <w:lang w:eastAsia="zh-Hans"/>
        </w:rPr>
      </w:pPr>
      <w:r>
        <w:rPr>
          <w:rFonts w:hint="eastAsia" w:ascii="楷体" w:hAnsi="楷体" w:eastAsia="楷体" w:cs="楷体"/>
          <w:lang w:eastAsia="zh-Hans"/>
        </w:rPr>
        <w:t>教师用户是使用本平台主要用户群体之一，教师根据自己的需要在平台园中进行提问。</w:t>
      </w:r>
    </w:p>
    <w:p w14:paraId="75DFC3EE">
      <w:pPr>
        <w:numPr>
          <w:ilvl w:val="0"/>
          <w:numId w:val="2"/>
        </w:numPr>
        <w:spacing w:line="360" w:lineRule="auto"/>
        <w:ind w:left="420"/>
        <w:rPr>
          <w:rFonts w:hint="eastAsia" w:ascii="楷体" w:hAnsi="楷体" w:eastAsia="楷体" w:cs="楷体"/>
          <w:lang w:eastAsia="zh-Hans"/>
        </w:rPr>
      </w:pPr>
      <w:r>
        <w:rPr>
          <w:rFonts w:hint="eastAsia" w:ascii="楷体" w:hAnsi="楷体" w:eastAsia="楷体" w:cs="楷体"/>
          <w:lang w:eastAsia="zh-Hans"/>
        </w:rPr>
        <w:t>管理员用户是使用本平台主要用户群体之一，主要针对平台的功能内容，进行意见提供及功能建议等。</w:t>
      </w:r>
    </w:p>
    <w:p w14:paraId="246C742E">
      <w:pPr>
        <w:numPr>
          <w:ilvl w:val="0"/>
          <w:numId w:val="2"/>
        </w:numPr>
        <w:spacing w:line="360" w:lineRule="auto"/>
        <w:ind w:left="420"/>
        <w:rPr>
          <w:rFonts w:hint="eastAsia" w:ascii="楷体" w:hAnsi="楷体" w:eastAsia="楷体" w:cs="楷体"/>
          <w:lang w:eastAsia="zh-Hans"/>
        </w:rPr>
      </w:pPr>
      <w:r>
        <w:rPr>
          <w:rFonts w:hint="eastAsia" w:ascii="楷体" w:hAnsi="楷体" w:eastAsia="楷体" w:cs="楷体"/>
          <w:lang w:eastAsia="zh-Hans"/>
        </w:rPr>
        <w:t>学生用户是使用本平台主要用户群体之一，学生根据自己的需要在平台中进行提问</w:t>
      </w:r>
    </w:p>
    <w:p w14:paraId="6FB1BFC8">
      <w:pPr>
        <w:spacing w:line="360" w:lineRule="auto"/>
        <w:rPr>
          <w:rFonts w:hint="eastAsia" w:ascii="楷体" w:hAnsi="楷体" w:eastAsia="楷体" w:cs="楷体"/>
          <w:lang w:eastAsia="zh-Hans"/>
        </w:rPr>
      </w:pPr>
    </w:p>
    <w:p w14:paraId="111748E8">
      <w:pPr>
        <w:numPr>
          <w:ilvl w:val="0"/>
          <w:numId w:val="3"/>
        </w:numPr>
        <w:bidi w:val="0"/>
        <w:rPr>
          <w:rFonts w:hint="eastAsia" w:ascii="楷体" w:hAnsi="楷体" w:eastAsia="楷体" w:cs="楷体"/>
          <w:lang w:eastAsia="zh-Hans"/>
        </w:rPr>
      </w:pPr>
      <w:bookmarkStart w:id="53" w:name="_Toc602755734"/>
      <w:r>
        <w:rPr>
          <w:rFonts w:hint="eastAsia" w:ascii="楷体" w:hAnsi="楷体" w:eastAsia="楷体" w:cs="楷体"/>
          <w:lang w:eastAsia="zh-Hans"/>
        </w:rPr>
        <w:t>用户群</w:t>
      </w:r>
      <w:bookmarkEnd w:id="53"/>
    </w:p>
    <w:p w14:paraId="5C1DB204">
      <w:pPr>
        <w:numPr>
          <w:ilvl w:val="0"/>
          <w:numId w:val="0"/>
        </w:numPr>
        <w:bidi w:val="0"/>
        <w:rPr>
          <w:rFonts w:hint="eastAsia" w:ascii="楷体" w:hAnsi="楷体" w:eastAsia="楷体" w:cs="楷体"/>
          <w:lang w:eastAsia="zh-Hans"/>
        </w:rPr>
      </w:pPr>
    </w:p>
    <w:tbl>
      <w:tblPr>
        <w:tblStyle w:val="12"/>
        <w:tblW w:w="5363"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4"/>
        <w:gridCol w:w="743"/>
        <w:gridCol w:w="913"/>
        <w:gridCol w:w="6111"/>
      </w:tblGrid>
      <w:tr w14:paraId="232B1F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1" w:hRule="atLeast"/>
        </w:trPr>
        <w:tc>
          <w:tcPr>
            <w:tcW w:w="752" w:type="pct"/>
            <w:tcBorders>
              <w:top w:val="single" w:color="auto" w:sz="4" w:space="0"/>
              <w:left w:val="single" w:color="auto" w:sz="4" w:space="0"/>
              <w:bottom w:val="single" w:color="auto" w:sz="4" w:space="0"/>
              <w:right w:val="single" w:color="auto" w:sz="4" w:space="0"/>
            </w:tcBorders>
            <w:shd w:val="clear" w:color="auto" w:fill="FFFFFF"/>
          </w:tcPr>
          <w:p w14:paraId="45549977">
            <w:pPr>
              <w:spacing w:line="360" w:lineRule="auto"/>
              <w:jc w:val="center"/>
              <w:rPr>
                <w:rFonts w:hint="eastAsia" w:ascii="楷体" w:hAnsi="楷体" w:eastAsia="楷体" w:cs="楷体"/>
                <w:szCs w:val="24"/>
                <w:lang w:eastAsia="zh-Hans"/>
              </w:rPr>
            </w:pPr>
            <w:r>
              <w:rPr>
                <w:rFonts w:hint="eastAsia" w:ascii="楷体" w:hAnsi="楷体" w:eastAsia="楷体" w:cs="楷体"/>
                <w:szCs w:val="24"/>
                <w:lang w:eastAsia="zh-Hans"/>
              </w:rPr>
              <w:t>用户类</w:t>
            </w:r>
          </w:p>
        </w:tc>
        <w:tc>
          <w:tcPr>
            <w:tcW w:w="406" w:type="pct"/>
            <w:tcBorders>
              <w:top w:val="single" w:color="auto" w:sz="4" w:space="0"/>
              <w:left w:val="nil"/>
              <w:bottom w:val="single" w:color="auto" w:sz="4" w:space="0"/>
              <w:right w:val="single" w:color="auto" w:sz="4" w:space="0"/>
            </w:tcBorders>
            <w:shd w:val="clear" w:color="auto" w:fill="FFFFFF"/>
          </w:tcPr>
          <w:p w14:paraId="59903203">
            <w:pPr>
              <w:spacing w:line="360" w:lineRule="auto"/>
              <w:jc w:val="center"/>
              <w:rPr>
                <w:rFonts w:hint="eastAsia" w:ascii="楷体" w:hAnsi="楷体" w:eastAsia="楷体" w:cs="楷体"/>
                <w:szCs w:val="24"/>
                <w:lang w:eastAsia="zh-Hans"/>
              </w:rPr>
            </w:pPr>
            <w:r>
              <w:rPr>
                <w:rFonts w:hint="eastAsia" w:ascii="楷体" w:hAnsi="楷体" w:eastAsia="楷体" w:cs="楷体"/>
                <w:szCs w:val="24"/>
                <w:lang w:eastAsia="zh-Hans"/>
              </w:rPr>
              <w:t>数量</w:t>
            </w:r>
          </w:p>
        </w:tc>
        <w:tc>
          <w:tcPr>
            <w:tcW w:w="499" w:type="pct"/>
            <w:tcBorders>
              <w:top w:val="single" w:color="auto" w:sz="4" w:space="0"/>
              <w:left w:val="nil"/>
              <w:bottom w:val="single" w:color="auto" w:sz="4" w:space="0"/>
              <w:right w:val="single" w:color="auto" w:sz="4" w:space="0"/>
            </w:tcBorders>
            <w:shd w:val="clear" w:color="auto" w:fill="FFFFFF"/>
          </w:tcPr>
          <w:p w14:paraId="0BDB7762">
            <w:pPr>
              <w:spacing w:line="360" w:lineRule="auto"/>
              <w:jc w:val="center"/>
              <w:rPr>
                <w:rFonts w:hint="eastAsia" w:ascii="楷体" w:hAnsi="楷体" w:eastAsia="楷体" w:cs="楷体"/>
                <w:szCs w:val="24"/>
                <w:lang w:eastAsia="zh-Hans"/>
              </w:rPr>
            </w:pPr>
            <w:r>
              <w:rPr>
                <w:rFonts w:hint="eastAsia" w:ascii="楷体" w:hAnsi="楷体" w:eastAsia="楷体" w:cs="楷体"/>
                <w:szCs w:val="24"/>
                <w:lang w:eastAsia="zh-Hans"/>
              </w:rPr>
              <w:t>权值</w:t>
            </w:r>
          </w:p>
        </w:tc>
        <w:tc>
          <w:tcPr>
            <w:tcW w:w="3341" w:type="pct"/>
            <w:tcBorders>
              <w:top w:val="single" w:color="auto" w:sz="4" w:space="0"/>
              <w:left w:val="nil"/>
              <w:bottom w:val="single" w:color="auto" w:sz="4" w:space="0"/>
              <w:right w:val="single" w:color="auto" w:sz="4" w:space="0"/>
            </w:tcBorders>
            <w:shd w:val="clear" w:color="auto" w:fill="FFFFFF"/>
          </w:tcPr>
          <w:p w14:paraId="7D7F995A">
            <w:pPr>
              <w:spacing w:line="360" w:lineRule="auto"/>
              <w:jc w:val="center"/>
              <w:rPr>
                <w:rFonts w:hint="eastAsia" w:ascii="楷体" w:hAnsi="楷体" w:eastAsia="楷体" w:cs="楷体"/>
                <w:szCs w:val="24"/>
                <w:lang w:eastAsia="zh-Hans"/>
              </w:rPr>
            </w:pPr>
            <w:r>
              <w:rPr>
                <w:rFonts w:hint="eastAsia" w:ascii="楷体" w:hAnsi="楷体" w:eastAsia="楷体" w:cs="楷体"/>
                <w:szCs w:val="24"/>
                <w:lang w:eastAsia="zh-Hans"/>
              </w:rPr>
              <w:t>用户说明</w:t>
            </w:r>
          </w:p>
        </w:tc>
      </w:tr>
      <w:tr w14:paraId="6AA345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5" w:hRule="atLeast"/>
        </w:trPr>
        <w:tc>
          <w:tcPr>
            <w:tcW w:w="1374" w:type="dxa"/>
            <w:tcBorders>
              <w:top w:val="single" w:color="auto" w:sz="4" w:space="0"/>
              <w:left w:val="single" w:color="auto" w:sz="4" w:space="0"/>
              <w:bottom w:val="single" w:color="auto" w:sz="4" w:space="0"/>
              <w:right w:val="single" w:color="auto" w:sz="4" w:space="0"/>
            </w:tcBorders>
            <w:shd w:val="clear" w:color="auto" w:fill="FFFFFF"/>
            <w:vAlign w:val="top"/>
          </w:tcPr>
          <w:p w14:paraId="48545F8A">
            <w:pPr>
              <w:spacing w:line="360" w:lineRule="auto"/>
              <w:rPr>
                <w:rFonts w:hint="eastAsia" w:ascii="楷体" w:hAnsi="楷体" w:eastAsia="楷体" w:cs="楷体"/>
                <w:szCs w:val="24"/>
              </w:rPr>
            </w:pPr>
            <w:ins w:id="76" w:author="柠栀" w:date="2025-05-07T10:43:57Z">
              <w:r>
                <w:rPr>
                  <w:rFonts w:hint="eastAsia" w:ascii="楷体" w:hAnsi="楷体" w:eastAsia="楷体" w:cs="楷体"/>
                  <w:szCs w:val="24"/>
                  <w:lang w:eastAsia="zh-Hans" w:bidi="ar"/>
                </w:rPr>
                <w:t>教师用户</w:t>
              </w:r>
            </w:ins>
            <w:ins w:id="77" w:author="柠栀" w:date="2025-05-07T10:43:57Z">
              <w:r>
                <w:rPr>
                  <w:rFonts w:hint="eastAsia" w:ascii="楷体" w:hAnsi="楷体" w:eastAsia="楷体" w:cs="楷体"/>
                  <w:szCs w:val="24"/>
                  <w:lang w:bidi="ar"/>
                </w:rPr>
                <w:t>（</w:t>
              </w:r>
            </w:ins>
            <w:ins w:id="78" w:author="柠栀" w:date="2025-05-07T10:43:57Z">
              <w:r>
                <w:rPr>
                  <w:rFonts w:hint="eastAsia" w:ascii="楷体" w:hAnsi="楷体" w:eastAsia="楷体" w:cs="楷体"/>
                  <w:szCs w:val="24"/>
                  <w:lang w:eastAsia="zh-Hans" w:bidi="ar"/>
                </w:rPr>
                <w:t>直接用户）</w:t>
              </w:r>
            </w:ins>
            <w:del w:id="79" w:author="柠栀" w:date="2025-05-07T10:43:57Z">
              <w:r>
                <w:rPr>
                  <w:rFonts w:hint="eastAsia" w:ascii="楷体" w:hAnsi="楷体" w:eastAsia="楷体" w:cs="楷体"/>
                  <w:szCs w:val="24"/>
                  <w:lang w:eastAsia="zh-Hans" w:bidi="ar"/>
                </w:rPr>
                <w:delText>教师用户</w:delText>
              </w:r>
            </w:del>
            <w:del w:id="80" w:author="柠栀" w:date="2025-05-07T10:43:57Z">
              <w:r>
                <w:rPr>
                  <w:rFonts w:hint="eastAsia" w:ascii="楷体" w:hAnsi="楷体" w:eastAsia="楷体" w:cs="楷体"/>
                  <w:szCs w:val="24"/>
                  <w:lang w:bidi="ar"/>
                </w:rPr>
                <w:delText>（</w:delText>
              </w:r>
            </w:del>
            <w:del w:id="81" w:author="柠栀" w:date="2025-05-07T10:43:57Z">
              <w:r>
                <w:rPr>
                  <w:rFonts w:hint="eastAsia" w:ascii="楷体" w:hAnsi="楷体" w:eastAsia="楷体" w:cs="楷体"/>
                  <w:szCs w:val="24"/>
                  <w:lang w:eastAsia="zh-Hans" w:bidi="ar"/>
                </w:rPr>
                <w:delText>直接用户）</w:delText>
              </w:r>
            </w:del>
          </w:p>
        </w:tc>
        <w:tc>
          <w:tcPr>
            <w:tcW w:w="743" w:type="dxa"/>
            <w:tcBorders>
              <w:top w:val="single" w:color="auto" w:sz="4" w:space="0"/>
              <w:left w:val="nil"/>
              <w:bottom w:val="single" w:color="auto" w:sz="4" w:space="0"/>
              <w:right w:val="single" w:color="auto" w:sz="4" w:space="0"/>
            </w:tcBorders>
            <w:shd w:val="clear" w:color="auto" w:fill="FFFFFF"/>
            <w:vAlign w:val="top"/>
          </w:tcPr>
          <w:p w14:paraId="67E21516">
            <w:pPr>
              <w:spacing w:line="360" w:lineRule="auto"/>
              <w:jc w:val="center"/>
              <w:rPr>
                <w:rFonts w:hint="eastAsia" w:ascii="楷体" w:hAnsi="楷体" w:eastAsia="楷体" w:cs="楷体"/>
                <w:szCs w:val="24"/>
                <w:lang w:eastAsia="zh-Hans"/>
              </w:rPr>
            </w:pPr>
            <w:ins w:id="82" w:author="柠栀" w:date="2025-05-07T10:43:57Z">
              <w:r>
                <w:rPr>
                  <w:rFonts w:ascii="楷体" w:hAnsi="楷体" w:eastAsia="楷体" w:cs="楷体"/>
                  <w:szCs w:val="24"/>
                  <w:lang w:eastAsia="zh-Hans"/>
                </w:rPr>
                <w:t>&gt;1</w:t>
              </w:r>
            </w:ins>
            <w:del w:id="83" w:author="柠栀" w:date="2025-05-07T10:43:57Z">
              <w:r>
                <w:rPr>
                  <w:rFonts w:ascii="楷体" w:hAnsi="楷体" w:eastAsia="楷体" w:cs="楷体"/>
                  <w:szCs w:val="24"/>
                  <w:lang w:eastAsia="zh-Hans"/>
                </w:rPr>
                <w:delText>&gt;1</w:delText>
              </w:r>
            </w:del>
          </w:p>
        </w:tc>
        <w:tc>
          <w:tcPr>
            <w:tcW w:w="913" w:type="dxa"/>
            <w:tcBorders>
              <w:top w:val="single" w:color="auto" w:sz="4" w:space="0"/>
              <w:left w:val="nil"/>
              <w:bottom w:val="single" w:color="auto" w:sz="4" w:space="0"/>
              <w:right w:val="single" w:color="auto" w:sz="4" w:space="0"/>
            </w:tcBorders>
            <w:shd w:val="clear" w:color="auto" w:fill="FFFFFF"/>
            <w:vAlign w:val="top"/>
          </w:tcPr>
          <w:p w14:paraId="674FD2AB">
            <w:pPr>
              <w:spacing w:line="360" w:lineRule="auto"/>
              <w:jc w:val="center"/>
              <w:rPr>
                <w:rFonts w:hint="eastAsia" w:ascii="楷体" w:hAnsi="楷体" w:eastAsia="楷体" w:cs="楷体"/>
                <w:szCs w:val="24"/>
                <w:lang w:eastAsia="zh-Hans"/>
              </w:rPr>
            </w:pPr>
            <w:ins w:id="84" w:author="柠栀" w:date="2025-05-07T10:43:57Z">
              <w:r>
                <w:rPr>
                  <w:rFonts w:hint="eastAsia" w:ascii="楷体" w:hAnsi="楷体" w:eastAsia="楷体" w:cs="楷体"/>
                  <w:szCs w:val="24"/>
                  <w:lang w:bidi="ar"/>
                </w:rPr>
                <w:t>1</w:t>
              </w:r>
            </w:ins>
            <w:ins w:id="85" w:author="柠栀" w:date="2025-05-07T10:43:57Z">
              <w:r>
                <w:rPr>
                  <w:rFonts w:hint="eastAsia" w:ascii="楷体" w:hAnsi="楷体" w:eastAsia="楷体" w:cs="楷体"/>
                  <w:szCs w:val="24"/>
                  <w:lang w:eastAsia="zh-Hans" w:bidi="ar"/>
                </w:rPr>
                <w:t>.</w:t>
              </w:r>
            </w:ins>
            <w:ins w:id="86" w:author="柠栀" w:date="2025-05-07T10:43:57Z">
              <w:r>
                <w:rPr>
                  <w:rFonts w:ascii="楷体" w:hAnsi="楷体" w:eastAsia="楷体" w:cs="楷体"/>
                  <w:szCs w:val="24"/>
                  <w:lang w:eastAsia="zh-Hans" w:bidi="ar"/>
                </w:rPr>
                <w:t>2</w:t>
              </w:r>
            </w:ins>
            <w:del w:id="87" w:author="柠栀" w:date="2025-05-07T10:43:57Z">
              <w:r>
                <w:rPr>
                  <w:rFonts w:hint="eastAsia" w:ascii="楷体" w:hAnsi="楷体" w:eastAsia="楷体" w:cs="楷体"/>
                  <w:szCs w:val="24"/>
                  <w:lang w:bidi="ar"/>
                </w:rPr>
                <w:delText>1</w:delText>
              </w:r>
            </w:del>
            <w:del w:id="88" w:author="柠栀" w:date="2025-05-07T10:43:57Z">
              <w:r>
                <w:rPr>
                  <w:rFonts w:hint="eastAsia" w:ascii="楷体" w:hAnsi="楷体" w:eastAsia="楷体" w:cs="楷体"/>
                  <w:szCs w:val="24"/>
                  <w:lang w:eastAsia="zh-Hans" w:bidi="ar"/>
                </w:rPr>
                <w:delText>.</w:delText>
              </w:r>
            </w:del>
            <w:del w:id="89" w:author="柠栀" w:date="2025-05-07T10:43:57Z">
              <w:r>
                <w:rPr>
                  <w:rFonts w:ascii="楷体" w:hAnsi="楷体" w:eastAsia="楷体" w:cs="楷体"/>
                  <w:szCs w:val="24"/>
                  <w:lang w:eastAsia="zh-Hans" w:bidi="ar"/>
                </w:rPr>
                <w:delText>2</w:delText>
              </w:r>
            </w:del>
          </w:p>
        </w:tc>
        <w:tc>
          <w:tcPr>
            <w:tcW w:w="6111" w:type="dxa"/>
            <w:tcBorders>
              <w:top w:val="single" w:color="auto" w:sz="4" w:space="0"/>
              <w:left w:val="nil"/>
              <w:bottom w:val="single" w:color="auto" w:sz="4" w:space="0"/>
              <w:right w:val="single" w:color="auto" w:sz="4" w:space="0"/>
            </w:tcBorders>
            <w:shd w:val="clear" w:color="auto" w:fill="FFFFFF"/>
            <w:vAlign w:val="top"/>
          </w:tcPr>
          <w:p w14:paraId="7C51D69D">
            <w:pPr>
              <w:spacing w:line="360" w:lineRule="auto"/>
              <w:rPr>
                <w:rFonts w:hint="eastAsia" w:ascii="楷体" w:hAnsi="楷体" w:eastAsia="楷体" w:cs="楷体"/>
                <w:szCs w:val="24"/>
                <w:lang w:eastAsia="zh-Hans"/>
              </w:rPr>
            </w:pPr>
            <w:ins w:id="90" w:author="柠栀" w:date="2025-05-07T10:43:57Z">
              <w:r>
                <w:rPr>
                  <w:rFonts w:hint="eastAsia" w:ascii="楷体" w:hAnsi="楷体" w:eastAsia="楷体" w:cs="楷体"/>
                  <w:szCs w:val="24"/>
                  <w:lang w:bidi="ar"/>
                </w:rPr>
                <w:t>教师用户是问答校园的主要用户，教师根据自己的需要在问答校园中进行提问。</w:t>
              </w:r>
            </w:ins>
            <w:del w:id="91" w:author="柠栀" w:date="2025-05-07T10:43:57Z">
              <w:r>
                <w:rPr>
                  <w:rFonts w:hint="eastAsia" w:ascii="楷体" w:hAnsi="楷体" w:eastAsia="楷体" w:cs="楷体"/>
                  <w:szCs w:val="24"/>
                  <w:lang w:bidi="ar"/>
                </w:rPr>
                <w:delText>教师用户是问答校园的主要用户，教师根据自己的需要在校务问答机器人中进行提问。</w:delText>
              </w:r>
            </w:del>
          </w:p>
        </w:tc>
      </w:tr>
      <w:tr w14:paraId="53A4C9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07" w:hRule="atLeast"/>
        </w:trPr>
        <w:tc>
          <w:tcPr>
            <w:tcW w:w="1374" w:type="dxa"/>
            <w:tcBorders>
              <w:top w:val="single" w:color="auto" w:sz="4" w:space="0"/>
              <w:left w:val="single" w:color="auto" w:sz="4" w:space="0"/>
              <w:bottom w:val="single" w:color="auto" w:sz="4" w:space="0"/>
              <w:right w:val="single" w:color="auto" w:sz="4" w:space="0"/>
            </w:tcBorders>
            <w:shd w:val="clear" w:color="auto" w:fill="FFFFFF"/>
            <w:vAlign w:val="top"/>
          </w:tcPr>
          <w:p w14:paraId="14BB05E0">
            <w:pPr>
              <w:spacing w:line="360" w:lineRule="auto"/>
              <w:rPr>
                <w:rFonts w:hint="eastAsia" w:ascii="楷体" w:hAnsi="楷体" w:eastAsia="楷体" w:cs="楷体"/>
                <w:szCs w:val="24"/>
                <w:lang w:eastAsia="zh-Hans"/>
              </w:rPr>
            </w:pPr>
            <w:ins w:id="92" w:author="柠栀" w:date="2025-05-07T10:43:57Z">
              <w:r>
                <w:rPr>
                  <w:rFonts w:hint="eastAsia" w:ascii="楷体" w:hAnsi="楷体" w:eastAsia="楷体" w:cs="楷体"/>
                  <w:szCs w:val="24"/>
                  <w:lang w:bidi="ar"/>
                </w:rPr>
                <w:t>学生用户（直接用户</w:t>
              </w:r>
            </w:ins>
            <w:ins w:id="93" w:author="柠栀" w:date="2025-05-07T10:43:57Z">
              <w:r>
                <w:rPr>
                  <w:rFonts w:hint="eastAsia" w:ascii="楷体" w:hAnsi="楷体" w:eastAsia="楷体" w:cs="楷体"/>
                  <w:szCs w:val="24"/>
                  <w:lang w:eastAsia="zh-Hans" w:bidi="ar"/>
                </w:rPr>
                <w:t>）</w:t>
              </w:r>
            </w:ins>
            <w:del w:id="94" w:author="柠栀" w:date="2025-05-07T10:43:57Z">
              <w:r>
                <w:rPr>
                  <w:rFonts w:hint="eastAsia" w:ascii="楷体" w:hAnsi="楷体" w:eastAsia="楷体" w:cs="楷体"/>
                  <w:szCs w:val="24"/>
                  <w:lang w:bidi="ar"/>
                </w:rPr>
                <w:delText>学生用户（直接用户</w:delText>
              </w:r>
            </w:del>
            <w:del w:id="95" w:author="柠栀" w:date="2025-05-07T10:43:57Z">
              <w:r>
                <w:rPr>
                  <w:rFonts w:hint="eastAsia" w:ascii="楷体" w:hAnsi="楷体" w:eastAsia="楷体" w:cs="楷体"/>
                  <w:szCs w:val="24"/>
                  <w:lang w:eastAsia="zh-Hans" w:bidi="ar"/>
                </w:rPr>
                <w:delText>）</w:delText>
              </w:r>
            </w:del>
          </w:p>
        </w:tc>
        <w:tc>
          <w:tcPr>
            <w:tcW w:w="743" w:type="dxa"/>
            <w:tcBorders>
              <w:top w:val="single" w:color="auto" w:sz="4" w:space="0"/>
              <w:left w:val="nil"/>
              <w:bottom w:val="single" w:color="auto" w:sz="4" w:space="0"/>
              <w:right w:val="single" w:color="auto" w:sz="4" w:space="0"/>
            </w:tcBorders>
            <w:shd w:val="clear" w:color="auto" w:fill="FFFFFF"/>
            <w:vAlign w:val="top"/>
          </w:tcPr>
          <w:p w14:paraId="65DD21C3">
            <w:pPr>
              <w:spacing w:line="360" w:lineRule="auto"/>
              <w:jc w:val="center"/>
              <w:rPr>
                <w:rFonts w:hint="eastAsia" w:ascii="楷体" w:hAnsi="楷体" w:eastAsia="楷体" w:cs="楷体"/>
                <w:szCs w:val="24"/>
              </w:rPr>
            </w:pPr>
            <w:ins w:id="96" w:author="柠栀" w:date="2025-05-07T10:43:57Z">
              <w:r>
                <w:rPr>
                  <w:rFonts w:hint="eastAsia" w:ascii="楷体" w:hAnsi="楷体" w:eastAsia="楷体" w:cs="楷体"/>
                  <w:szCs w:val="24"/>
                  <w:lang w:bidi="ar"/>
                </w:rPr>
                <w:t>&gt;100</w:t>
              </w:r>
            </w:ins>
            <w:del w:id="97" w:author="柠栀" w:date="2025-05-07T10:43:57Z">
              <w:r>
                <w:rPr>
                  <w:rFonts w:hint="eastAsia" w:ascii="楷体" w:hAnsi="楷体" w:eastAsia="楷体" w:cs="楷体"/>
                  <w:szCs w:val="24"/>
                  <w:lang w:bidi="ar"/>
                </w:rPr>
                <w:delText>&gt;100</w:delText>
              </w:r>
            </w:del>
          </w:p>
        </w:tc>
        <w:tc>
          <w:tcPr>
            <w:tcW w:w="913" w:type="dxa"/>
            <w:tcBorders>
              <w:top w:val="single" w:color="auto" w:sz="4" w:space="0"/>
              <w:left w:val="nil"/>
              <w:bottom w:val="single" w:color="auto" w:sz="4" w:space="0"/>
              <w:right w:val="single" w:color="auto" w:sz="4" w:space="0"/>
            </w:tcBorders>
            <w:shd w:val="clear" w:color="auto" w:fill="FFFFFF"/>
            <w:vAlign w:val="top"/>
          </w:tcPr>
          <w:p w14:paraId="6F65294D">
            <w:pPr>
              <w:spacing w:line="360" w:lineRule="auto"/>
              <w:jc w:val="center"/>
              <w:rPr>
                <w:rFonts w:hint="eastAsia" w:ascii="楷体" w:hAnsi="楷体" w:eastAsia="楷体" w:cs="楷体"/>
                <w:szCs w:val="24"/>
              </w:rPr>
            </w:pPr>
            <w:ins w:id="98" w:author="柠栀" w:date="2025-05-07T10:43:57Z">
              <w:r>
                <w:rPr>
                  <w:rFonts w:hint="eastAsia" w:ascii="楷体" w:hAnsi="楷体" w:eastAsia="楷体" w:cs="楷体"/>
                  <w:szCs w:val="24"/>
                  <w:lang w:bidi="ar"/>
                </w:rPr>
                <w:t>1.</w:t>
              </w:r>
            </w:ins>
            <w:ins w:id="99" w:author="柠栀" w:date="2025-05-07T10:43:57Z">
              <w:r>
                <w:rPr>
                  <w:rFonts w:ascii="楷体" w:hAnsi="楷体" w:eastAsia="楷体" w:cs="楷体"/>
                  <w:szCs w:val="24"/>
                  <w:lang w:bidi="ar"/>
                </w:rPr>
                <w:t>0</w:t>
              </w:r>
            </w:ins>
            <w:del w:id="100" w:author="柠栀" w:date="2025-05-07T10:43:57Z">
              <w:r>
                <w:rPr>
                  <w:rFonts w:hint="eastAsia" w:ascii="楷体" w:hAnsi="楷体" w:eastAsia="楷体" w:cs="楷体"/>
                  <w:szCs w:val="24"/>
                  <w:lang w:bidi="ar"/>
                </w:rPr>
                <w:delText>1.</w:delText>
              </w:r>
            </w:del>
            <w:del w:id="101" w:author="柠栀" w:date="2025-05-07T10:43:57Z">
              <w:r>
                <w:rPr>
                  <w:rFonts w:ascii="楷体" w:hAnsi="楷体" w:eastAsia="楷体" w:cs="楷体"/>
                  <w:szCs w:val="24"/>
                  <w:lang w:bidi="ar"/>
                </w:rPr>
                <w:delText>0</w:delText>
              </w:r>
            </w:del>
          </w:p>
        </w:tc>
        <w:tc>
          <w:tcPr>
            <w:tcW w:w="6111" w:type="dxa"/>
            <w:tcBorders>
              <w:top w:val="single" w:color="auto" w:sz="4" w:space="0"/>
              <w:left w:val="nil"/>
              <w:bottom w:val="single" w:color="auto" w:sz="4" w:space="0"/>
              <w:right w:val="single" w:color="auto" w:sz="4" w:space="0"/>
            </w:tcBorders>
            <w:shd w:val="clear" w:color="auto" w:fill="FFFFFF"/>
            <w:vAlign w:val="top"/>
          </w:tcPr>
          <w:p w14:paraId="16EE6BA8">
            <w:pPr>
              <w:spacing w:line="360" w:lineRule="auto"/>
              <w:rPr>
                <w:rFonts w:hint="eastAsia" w:ascii="楷体" w:hAnsi="楷体" w:eastAsia="楷体" w:cs="楷体"/>
                <w:szCs w:val="24"/>
                <w:lang w:eastAsia="zh-Hans"/>
              </w:rPr>
            </w:pPr>
            <w:ins w:id="102" w:author="柠栀" w:date="2025-05-07T10:43:57Z">
              <w:r>
                <w:rPr>
                  <w:rFonts w:hint="eastAsia" w:ascii="楷体" w:hAnsi="楷体" w:eastAsia="楷体" w:cs="楷体"/>
                  <w:szCs w:val="24"/>
                  <w:lang w:bidi="ar"/>
                </w:rPr>
                <w:t>学生用户是</w:t>
              </w:r>
            </w:ins>
            <w:ins w:id="103" w:author="柠栀" w:date="2025-05-07T10:43:57Z">
              <w:r>
                <w:rPr>
                  <w:rFonts w:hint="eastAsia" w:ascii="楷体" w:hAnsi="楷体" w:eastAsia="楷体" w:cs="楷体"/>
                  <w:szCs w:val="24"/>
                  <w:lang w:eastAsia="zh-Hans" w:bidi="ar"/>
                </w:rPr>
                <w:t>问答校园</w:t>
              </w:r>
            </w:ins>
            <w:ins w:id="104" w:author="柠栀" w:date="2025-05-07T10:43:57Z">
              <w:r>
                <w:rPr>
                  <w:rFonts w:hint="eastAsia" w:ascii="楷体" w:hAnsi="楷体" w:eastAsia="楷体" w:cs="楷体"/>
                  <w:szCs w:val="24"/>
                  <w:lang w:bidi="ar"/>
                </w:rPr>
                <w:t>的主要用户，</w:t>
              </w:r>
            </w:ins>
            <w:ins w:id="105" w:author="柠栀" w:date="2025-05-07T10:43:57Z">
              <w:r>
                <w:rPr>
                  <w:rFonts w:hint="eastAsia" w:ascii="楷体" w:hAnsi="楷体" w:eastAsia="楷体" w:cs="楷体"/>
                  <w:szCs w:val="24"/>
                  <w:lang w:eastAsia="zh-Hans" w:bidi="ar"/>
                </w:rPr>
                <w:t>根据自己的需要在问答校园中进行提问。</w:t>
              </w:r>
            </w:ins>
            <w:del w:id="106" w:author="柠栀" w:date="2025-05-07T10:43:57Z">
              <w:r>
                <w:rPr>
                  <w:rFonts w:hint="eastAsia" w:ascii="楷体" w:hAnsi="楷体" w:eastAsia="楷体" w:cs="楷体"/>
                  <w:szCs w:val="24"/>
                  <w:lang w:bidi="ar"/>
                </w:rPr>
                <w:delText>学生用户是校务问答机器人的主要用户，</w:delText>
              </w:r>
            </w:del>
            <w:del w:id="107" w:author="柠栀" w:date="2025-05-07T10:43:57Z">
              <w:r>
                <w:rPr>
                  <w:rFonts w:hint="eastAsia" w:ascii="楷体" w:hAnsi="楷体" w:eastAsia="楷体" w:cs="楷体"/>
                  <w:szCs w:val="24"/>
                  <w:lang w:eastAsia="zh-Hans" w:bidi="ar"/>
                </w:rPr>
                <w:delText>根据自己的需要在</w:delText>
              </w:r>
            </w:del>
            <w:del w:id="108" w:author="柠栀" w:date="2025-05-07T10:43:57Z">
              <w:r>
                <w:rPr>
                  <w:rFonts w:hint="eastAsia" w:ascii="楷体" w:hAnsi="楷体" w:eastAsia="楷体" w:cs="楷体"/>
                  <w:szCs w:val="24"/>
                  <w:lang w:bidi="ar"/>
                </w:rPr>
                <w:delText>校务问答机器人小程序</w:delText>
              </w:r>
            </w:del>
            <w:del w:id="109" w:author="柠栀" w:date="2025-05-07T10:43:57Z">
              <w:r>
                <w:rPr>
                  <w:rFonts w:hint="eastAsia" w:ascii="楷体" w:hAnsi="楷体" w:eastAsia="楷体" w:cs="楷体"/>
                  <w:szCs w:val="24"/>
                  <w:lang w:eastAsia="zh-Hans" w:bidi="ar"/>
                </w:rPr>
                <w:delText>中进行提问。</w:delText>
              </w:r>
            </w:del>
          </w:p>
        </w:tc>
      </w:tr>
      <w:tr w14:paraId="174896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8" w:hRule="atLeast"/>
        </w:trPr>
        <w:tc>
          <w:tcPr>
            <w:tcW w:w="1374" w:type="dxa"/>
            <w:tcBorders>
              <w:top w:val="single" w:color="auto" w:sz="4" w:space="0"/>
              <w:left w:val="single" w:color="auto" w:sz="4" w:space="0"/>
              <w:bottom w:val="single" w:color="auto" w:sz="4" w:space="0"/>
              <w:right w:val="single" w:color="auto" w:sz="4" w:space="0"/>
            </w:tcBorders>
            <w:shd w:val="clear" w:color="auto" w:fill="FFFFFF"/>
            <w:vAlign w:val="top"/>
          </w:tcPr>
          <w:p w14:paraId="73C39F58">
            <w:pPr>
              <w:spacing w:line="360" w:lineRule="auto"/>
              <w:rPr>
                <w:rFonts w:hint="eastAsia" w:ascii="楷体" w:hAnsi="楷体" w:eastAsia="楷体" w:cs="楷体"/>
                <w:szCs w:val="24"/>
                <w:lang w:eastAsia="zh-Hans"/>
              </w:rPr>
            </w:pPr>
            <w:ins w:id="110" w:author="柠栀" w:date="2025-05-07T10:43:57Z">
              <w:r>
                <w:rPr>
                  <w:rFonts w:hint="eastAsia" w:ascii="楷体" w:hAnsi="楷体" w:eastAsia="楷体" w:cs="楷体"/>
                  <w:szCs w:val="24"/>
                  <w:lang w:bidi="ar"/>
                </w:rPr>
                <w:t>管理员用户（直接用户</w:t>
              </w:r>
            </w:ins>
            <w:ins w:id="111" w:author="柠栀" w:date="2025-05-07T10:43:57Z">
              <w:r>
                <w:rPr>
                  <w:rFonts w:hint="eastAsia" w:ascii="楷体" w:hAnsi="楷体" w:eastAsia="楷体" w:cs="楷体"/>
                  <w:szCs w:val="24"/>
                  <w:lang w:eastAsia="zh-Hans" w:bidi="ar"/>
                </w:rPr>
                <w:t>）</w:t>
              </w:r>
            </w:ins>
            <w:del w:id="112" w:author="柠栀" w:date="2025-05-07T10:43:57Z">
              <w:r>
                <w:rPr>
                  <w:rFonts w:hint="eastAsia" w:ascii="楷体" w:hAnsi="楷体" w:eastAsia="楷体" w:cs="楷体"/>
                  <w:szCs w:val="24"/>
                  <w:lang w:bidi="ar"/>
                </w:rPr>
                <w:delText>管理员用户（直接用户</w:delText>
              </w:r>
            </w:del>
            <w:del w:id="113" w:author="柠栀" w:date="2025-05-07T10:43:57Z">
              <w:r>
                <w:rPr>
                  <w:rFonts w:hint="eastAsia" w:ascii="楷体" w:hAnsi="楷体" w:eastAsia="楷体" w:cs="楷体"/>
                  <w:szCs w:val="24"/>
                  <w:lang w:eastAsia="zh-Hans" w:bidi="ar"/>
                </w:rPr>
                <w:delText>）</w:delText>
              </w:r>
            </w:del>
          </w:p>
        </w:tc>
        <w:tc>
          <w:tcPr>
            <w:tcW w:w="743" w:type="dxa"/>
            <w:tcBorders>
              <w:top w:val="single" w:color="auto" w:sz="4" w:space="0"/>
              <w:left w:val="nil"/>
              <w:bottom w:val="single" w:color="auto" w:sz="4" w:space="0"/>
              <w:right w:val="single" w:color="auto" w:sz="4" w:space="0"/>
            </w:tcBorders>
            <w:shd w:val="clear" w:color="auto" w:fill="FFFFFF"/>
            <w:vAlign w:val="top"/>
          </w:tcPr>
          <w:p w14:paraId="32C4D5F3">
            <w:pPr>
              <w:spacing w:line="360" w:lineRule="auto"/>
              <w:jc w:val="center"/>
              <w:rPr>
                <w:rFonts w:hint="eastAsia" w:ascii="楷体" w:hAnsi="楷体" w:eastAsia="楷体" w:cs="楷体"/>
                <w:szCs w:val="24"/>
              </w:rPr>
            </w:pPr>
            <w:ins w:id="114" w:author="柠栀" w:date="2025-05-07T10:43:57Z">
              <w:r>
                <w:rPr>
                  <w:rFonts w:hint="eastAsia" w:ascii="楷体" w:hAnsi="楷体" w:eastAsia="楷体" w:cs="楷体"/>
                  <w:szCs w:val="24"/>
                  <w:lang w:bidi="ar"/>
                </w:rPr>
                <w:t>&gt;1</w:t>
              </w:r>
            </w:ins>
            <w:del w:id="115" w:author="柠栀" w:date="2025-05-07T10:43:57Z">
              <w:r>
                <w:rPr>
                  <w:rFonts w:hint="eastAsia" w:ascii="楷体" w:hAnsi="楷体" w:eastAsia="楷体" w:cs="楷体"/>
                  <w:szCs w:val="24"/>
                  <w:lang w:bidi="ar"/>
                </w:rPr>
                <w:delText>&gt;1</w:delText>
              </w:r>
            </w:del>
          </w:p>
        </w:tc>
        <w:tc>
          <w:tcPr>
            <w:tcW w:w="913" w:type="dxa"/>
            <w:tcBorders>
              <w:top w:val="single" w:color="auto" w:sz="4" w:space="0"/>
              <w:left w:val="nil"/>
              <w:bottom w:val="single" w:color="auto" w:sz="4" w:space="0"/>
              <w:right w:val="single" w:color="auto" w:sz="4" w:space="0"/>
            </w:tcBorders>
            <w:shd w:val="clear" w:color="auto" w:fill="FFFFFF"/>
            <w:vAlign w:val="top"/>
          </w:tcPr>
          <w:p w14:paraId="4450A32B">
            <w:pPr>
              <w:spacing w:line="360" w:lineRule="auto"/>
              <w:jc w:val="center"/>
              <w:rPr>
                <w:rFonts w:hint="eastAsia" w:ascii="楷体" w:hAnsi="楷体" w:eastAsia="楷体" w:cs="楷体"/>
                <w:szCs w:val="24"/>
              </w:rPr>
            </w:pPr>
            <w:ins w:id="116" w:author="柠栀" w:date="2025-05-07T10:43:57Z">
              <w:r>
                <w:rPr>
                  <w:rFonts w:ascii="楷体" w:hAnsi="楷体" w:eastAsia="楷体" w:cs="楷体"/>
                  <w:szCs w:val="24"/>
                </w:rPr>
                <w:t>1.2</w:t>
              </w:r>
            </w:ins>
            <w:del w:id="117" w:author="柠栀" w:date="2025-05-07T10:43:57Z">
              <w:r>
                <w:rPr>
                  <w:rFonts w:ascii="楷体" w:hAnsi="楷体" w:eastAsia="楷体" w:cs="楷体"/>
                  <w:szCs w:val="24"/>
                </w:rPr>
                <w:delText>1.2</w:delText>
              </w:r>
            </w:del>
          </w:p>
        </w:tc>
        <w:tc>
          <w:tcPr>
            <w:tcW w:w="6111" w:type="dxa"/>
            <w:tcBorders>
              <w:top w:val="single" w:color="auto" w:sz="4" w:space="0"/>
              <w:left w:val="nil"/>
              <w:bottom w:val="single" w:color="auto" w:sz="4" w:space="0"/>
              <w:right w:val="single" w:color="auto" w:sz="4" w:space="0"/>
            </w:tcBorders>
            <w:shd w:val="clear" w:color="auto" w:fill="FFFFFF"/>
            <w:vAlign w:val="top"/>
          </w:tcPr>
          <w:p w14:paraId="649084EE">
            <w:pPr>
              <w:spacing w:line="360" w:lineRule="auto"/>
              <w:rPr>
                <w:rFonts w:hint="eastAsia" w:ascii="楷体" w:hAnsi="楷体" w:eastAsia="楷体" w:cs="楷体"/>
                <w:szCs w:val="24"/>
              </w:rPr>
            </w:pPr>
            <w:ins w:id="118" w:author="柠栀" w:date="2025-05-07T10:43:57Z">
              <w:r>
                <w:rPr>
                  <w:rFonts w:hint="eastAsia" w:ascii="楷体" w:hAnsi="楷体" w:eastAsia="楷体" w:cs="楷体"/>
                  <w:szCs w:val="24"/>
                  <w:lang w:eastAsia="zh-Hans"/>
                </w:rPr>
                <w:t>维护平台运行与管理，</w:t>
              </w:r>
            </w:ins>
            <w:ins w:id="119" w:author="柠栀" w:date="2025-05-07T10:43:57Z">
              <w:r>
                <w:rPr>
                  <w:rFonts w:hint="eastAsia" w:ascii="楷体" w:hAnsi="楷体" w:eastAsia="楷体" w:cs="楷体"/>
                  <w:szCs w:val="24"/>
                  <w:lang w:eastAsia="zh-Hans" w:bidi="ar"/>
                </w:rPr>
                <w:t>保证平台的正常运行。</w:t>
              </w:r>
            </w:ins>
            <w:del w:id="120" w:author="柠栀" w:date="2025-05-07T10:43:57Z">
              <w:r>
                <w:rPr>
                  <w:rFonts w:hint="eastAsia" w:ascii="楷体" w:hAnsi="楷体" w:eastAsia="楷体" w:cs="楷体"/>
                  <w:szCs w:val="24"/>
                  <w:lang w:eastAsia="zh-Hans"/>
                </w:rPr>
                <w:delText>维护平台运行与管理，</w:delText>
              </w:r>
            </w:del>
            <w:del w:id="121" w:author="柠栀" w:date="2025-05-07T10:43:57Z">
              <w:r>
                <w:rPr>
                  <w:rFonts w:hint="eastAsia" w:ascii="楷体" w:hAnsi="楷体" w:eastAsia="楷体" w:cs="楷体"/>
                  <w:szCs w:val="24"/>
                  <w:lang w:eastAsia="zh-Hans" w:bidi="ar"/>
                </w:rPr>
                <w:delText>保证平台的正常运行。</w:delText>
              </w:r>
            </w:del>
          </w:p>
        </w:tc>
      </w:tr>
      <w:tr w14:paraId="14EA6A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8" w:hRule="atLeast"/>
        </w:trPr>
        <w:tc>
          <w:tcPr>
            <w:tcW w:w="1374" w:type="dxa"/>
            <w:tcBorders>
              <w:top w:val="single" w:color="auto" w:sz="4" w:space="0"/>
              <w:left w:val="single" w:color="auto" w:sz="4" w:space="0"/>
              <w:bottom w:val="single" w:color="auto" w:sz="4" w:space="0"/>
              <w:right w:val="single" w:color="auto" w:sz="4" w:space="0"/>
            </w:tcBorders>
            <w:shd w:val="clear" w:color="auto" w:fill="FFFFFF"/>
            <w:vAlign w:val="top"/>
          </w:tcPr>
          <w:p w14:paraId="56B9BFEA">
            <w:pPr>
              <w:spacing w:line="360" w:lineRule="auto"/>
              <w:rPr>
                <w:rFonts w:hint="eastAsia" w:ascii="楷体" w:hAnsi="楷体" w:eastAsia="楷体" w:cs="楷体"/>
                <w:szCs w:val="24"/>
                <w:lang w:eastAsia="zh-Hans" w:bidi="ar"/>
              </w:rPr>
            </w:pPr>
            <w:ins w:id="122" w:author="柠栀" w:date="2025-05-07T10:43:57Z">
              <w:bookmarkStart w:id="54" w:name="_Toc835258439"/>
              <w:r>
                <w:rPr>
                  <w:rFonts w:hint="eastAsia" w:ascii="楷体" w:hAnsi="楷体" w:eastAsia="楷体" w:cs="楷体"/>
                  <w:szCs w:val="24"/>
                  <w:lang w:eastAsia="zh-Hans" w:bidi="ar"/>
                </w:rPr>
                <w:t>指导用户（间接用户）</w:t>
              </w:r>
            </w:ins>
            <w:del w:id="123" w:author="柠栀" w:date="2025-05-07T10:43:57Z">
              <w:r>
                <w:rPr>
                  <w:rFonts w:hint="eastAsia" w:ascii="楷体" w:hAnsi="楷体" w:eastAsia="楷体" w:cs="楷体"/>
                  <w:szCs w:val="24"/>
                  <w:lang w:eastAsia="zh-Hans" w:bidi="ar"/>
                </w:rPr>
                <w:delText>指导用户（间接用户）</w:delText>
              </w:r>
            </w:del>
          </w:p>
        </w:tc>
        <w:tc>
          <w:tcPr>
            <w:tcW w:w="743" w:type="dxa"/>
            <w:tcBorders>
              <w:top w:val="single" w:color="auto" w:sz="4" w:space="0"/>
              <w:left w:val="nil"/>
              <w:bottom w:val="single" w:color="auto" w:sz="4" w:space="0"/>
              <w:right w:val="single" w:color="auto" w:sz="4" w:space="0"/>
            </w:tcBorders>
            <w:shd w:val="clear" w:color="auto" w:fill="FFFFFF"/>
            <w:vAlign w:val="top"/>
          </w:tcPr>
          <w:p w14:paraId="2F044E99">
            <w:pPr>
              <w:spacing w:line="360" w:lineRule="auto"/>
              <w:jc w:val="center"/>
              <w:rPr>
                <w:rFonts w:hint="eastAsia" w:ascii="楷体" w:hAnsi="楷体" w:eastAsia="楷体" w:cs="楷体"/>
                <w:szCs w:val="24"/>
                <w:lang w:bidi="ar"/>
              </w:rPr>
            </w:pPr>
            <w:ins w:id="124" w:author="柠栀" w:date="2025-05-07T10:43:57Z">
              <w:r>
                <w:rPr>
                  <w:rFonts w:ascii="楷体" w:hAnsi="楷体" w:eastAsia="楷体" w:cs="楷体"/>
                  <w:szCs w:val="24"/>
                  <w:lang w:bidi="ar"/>
                </w:rPr>
                <w:t>&gt;1</w:t>
              </w:r>
            </w:ins>
            <w:del w:id="125" w:author="柠栀" w:date="2025-05-07T10:43:57Z">
              <w:r>
                <w:rPr>
                  <w:rFonts w:ascii="楷体" w:hAnsi="楷体" w:eastAsia="楷体" w:cs="楷体"/>
                  <w:szCs w:val="24"/>
                  <w:lang w:bidi="ar"/>
                </w:rPr>
                <w:delText>&gt;1</w:delText>
              </w:r>
            </w:del>
          </w:p>
        </w:tc>
        <w:tc>
          <w:tcPr>
            <w:tcW w:w="913" w:type="dxa"/>
            <w:tcBorders>
              <w:top w:val="single" w:color="auto" w:sz="4" w:space="0"/>
              <w:left w:val="nil"/>
              <w:bottom w:val="single" w:color="auto" w:sz="4" w:space="0"/>
              <w:right w:val="single" w:color="auto" w:sz="4" w:space="0"/>
            </w:tcBorders>
            <w:shd w:val="clear" w:color="auto" w:fill="FFFFFF"/>
            <w:vAlign w:val="top"/>
          </w:tcPr>
          <w:p w14:paraId="53480E36">
            <w:pPr>
              <w:spacing w:line="360" w:lineRule="auto"/>
              <w:jc w:val="center"/>
              <w:rPr>
                <w:rFonts w:hint="eastAsia" w:ascii="楷体" w:hAnsi="楷体" w:eastAsia="楷体" w:cs="楷体"/>
                <w:szCs w:val="24"/>
              </w:rPr>
            </w:pPr>
            <w:ins w:id="126" w:author="柠栀" w:date="2025-05-07T10:43:57Z">
              <w:r>
                <w:rPr>
                  <w:rFonts w:ascii="楷体" w:hAnsi="楷体" w:eastAsia="楷体" w:cs="楷体"/>
                  <w:szCs w:val="24"/>
                </w:rPr>
                <w:t>0.5</w:t>
              </w:r>
            </w:ins>
            <w:del w:id="127" w:author="柠栀" w:date="2025-05-07T10:43:57Z">
              <w:r>
                <w:rPr>
                  <w:rFonts w:ascii="楷体" w:hAnsi="楷体" w:eastAsia="楷体" w:cs="楷体"/>
                  <w:szCs w:val="24"/>
                </w:rPr>
                <w:delText>0.5</w:delText>
              </w:r>
            </w:del>
          </w:p>
        </w:tc>
        <w:tc>
          <w:tcPr>
            <w:tcW w:w="6111" w:type="dxa"/>
            <w:tcBorders>
              <w:top w:val="single" w:color="auto" w:sz="4" w:space="0"/>
              <w:left w:val="nil"/>
              <w:bottom w:val="single" w:color="auto" w:sz="4" w:space="0"/>
              <w:right w:val="single" w:color="auto" w:sz="4" w:space="0"/>
            </w:tcBorders>
            <w:shd w:val="clear" w:color="auto" w:fill="FFFFFF"/>
            <w:vAlign w:val="top"/>
          </w:tcPr>
          <w:p w14:paraId="0E56042A">
            <w:pPr>
              <w:spacing w:line="360" w:lineRule="auto"/>
              <w:rPr>
                <w:rFonts w:hint="eastAsia" w:ascii="楷体" w:hAnsi="楷体" w:eastAsia="楷体" w:cs="楷体"/>
                <w:szCs w:val="24"/>
                <w:lang w:eastAsia="zh-Hans"/>
              </w:rPr>
            </w:pPr>
            <w:ins w:id="128" w:author="柠栀" w:date="2025-05-07T10:43:57Z">
              <w:r>
                <w:rPr>
                  <w:rFonts w:hint="eastAsia" w:ascii="楷体" w:hAnsi="楷体" w:eastAsia="楷体" w:cs="楷体"/>
                  <w:lang w:eastAsia="zh-Hans"/>
                </w:rPr>
                <w:t>不是主要用户群体，但是对本平台功能内容等进行反馈建议等。</w:t>
              </w:r>
            </w:ins>
            <w:del w:id="129" w:author="柠栀" w:date="2025-05-07T10:43:57Z">
              <w:r>
                <w:rPr>
                  <w:rFonts w:hint="eastAsia" w:ascii="楷体" w:hAnsi="楷体" w:eastAsia="楷体" w:cs="楷体"/>
                  <w:lang w:eastAsia="zh-Hans"/>
                </w:rPr>
                <w:delText>不是主要用户群体，但是对本平台功能内容等进行反馈建议等。</w:delText>
              </w:r>
            </w:del>
          </w:p>
        </w:tc>
      </w:tr>
    </w:tbl>
    <w:p w14:paraId="2CA8C632">
      <w:pPr>
        <w:bidi w:val="0"/>
        <w:rPr>
          <w:rFonts w:hint="eastAsia" w:ascii="楷体" w:hAnsi="楷体" w:eastAsia="楷体" w:cs="楷体"/>
          <w:lang w:eastAsia="zh-Hans"/>
        </w:rPr>
      </w:pPr>
    </w:p>
    <w:p w14:paraId="1B787C49">
      <w:pPr>
        <w:bidi w:val="0"/>
        <w:rPr>
          <w:rFonts w:hint="eastAsia" w:ascii="楷体" w:hAnsi="楷体" w:eastAsia="楷体" w:cs="楷体"/>
          <w:lang w:eastAsia="zh-Hans"/>
        </w:rPr>
      </w:pPr>
    </w:p>
    <w:p w14:paraId="3AA5B574">
      <w:pPr>
        <w:bidi w:val="0"/>
        <w:rPr>
          <w:rFonts w:hint="eastAsia" w:ascii="楷体" w:hAnsi="楷体" w:eastAsia="楷体" w:cs="楷体"/>
          <w:lang w:eastAsia="zh-Hans"/>
        </w:rPr>
      </w:pPr>
    </w:p>
    <w:p w14:paraId="0012958D">
      <w:pPr>
        <w:bidi w:val="0"/>
        <w:rPr>
          <w:rFonts w:hint="eastAsia" w:ascii="楷体" w:hAnsi="楷体" w:eastAsia="楷体" w:cs="楷体"/>
          <w:lang w:eastAsia="zh-Hans"/>
        </w:rPr>
      </w:pPr>
      <w:r>
        <w:rPr>
          <w:rFonts w:hint="eastAsia" w:ascii="楷体" w:hAnsi="楷体" w:eastAsia="楷体" w:cs="楷体"/>
          <w:lang w:eastAsia="zh-Hans"/>
        </w:rPr>
        <w:t>(3)用户画像</w:t>
      </w:r>
      <w:bookmarkEnd w:id="54"/>
    </w:p>
    <w:p w14:paraId="08026E5E">
      <w:pPr>
        <w:spacing w:line="360" w:lineRule="auto"/>
        <w:ind w:firstLine="420"/>
        <w:rPr>
          <w:ins w:id="131" w:author="柠栀" w:date="2025-05-07T10:43:42Z"/>
          <w:rFonts w:hint="eastAsia" w:ascii="楷体" w:hAnsi="楷体" w:eastAsia="楷体" w:cs="楷体"/>
          <w:szCs w:val="24"/>
          <w:lang w:bidi="ar"/>
        </w:rPr>
        <w:pPrChange w:id="130" w:author="柠栀" w:date="2025-05-07T10:43:44Z">
          <w:pPr>
            <w:spacing w:line="360" w:lineRule="auto"/>
          </w:pPr>
        </w:pPrChange>
      </w:pPr>
      <w:ins w:id="132" w:author="柠栀" w:date="2025-05-07T10:43:35Z">
        <w:r>
          <w:rPr>
            <w:rFonts w:hint="eastAsia" w:ascii="楷体" w:hAnsi="楷体" w:eastAsia="楷体" w:cs="楷体"/>
            <w:szCs w:val="24"/>
            <w:lang w:bidi="ar"/>
          </w:rPr>
          <w:t>教师用户：罗教师，经常关注学校体育领域的新闻，希望能够有一个平台能够将热点新闻提供给他。</w:t>
        </w:r>
      </w:ins>
    </w:p>
    <w:p w14:paraId="324357CE">
      <w:pPr>
        <w:spacing w:line="360" w:lineRule="auto"/>
        <w:ind w:firstLine="420"/>
        <w:rPr>
          <w:ins w:id="134" w:author="柠栀" w:date="2025-05-07T10:43:35Z"/>
          <w:rFonts w:hint="eastAsia" w:ascii="楷体" w:hAnsi="楷体" w:eastAsia="楷体" w:cs="楷体"/>
          <w:szCs w:val="24"/>
          <w:lang w:bidi="ar"/>
        </w:rPr>
        <w:pPrChange w:id="133" w:author="柠栀" w:date="2025-05-07T10:43:44Z">
          <w:pPr>
            <w:spacing w:line="360" w:lineRule="auto"/>
          </w:pPr>
        </w:pPrChange>
      </w:pPr>
    </w:p>
    <w:p w14:paraId="510123E4">
      <w:pPr>
        <w:spacing w:line="360" w:lineRule="auto"/>
        <w:ind w:firstLine="420"/>
        <w:rPr>
          <w:ins w:id="136" w:author="柠栀" w:date="2025-05-07T10:43:35Z"/>
          <w:rFonts w:hint="eastAsia" w:ascii="楷体" w:hAnsi="楷体" w:eastAsia="楷体" w:cs="楷体"/>
          <w:szCs w:val="24"/>
          <w:lang w:bidi="ar"/>
        </w:rPr>
        <w:pPrChange w:id="135" w:author="柠栀" w:date="2025-05-07T10:43:44Z">
          <w:pPr>
            <w:spacing w:line="360" w:lineRule="auto"/>
          </w:pPr>
        </w:pPrChange>
      </w:pPr>
      <w:ins w:id="137" w:author="柠栀" w:date="2025-05-07T10:43:35Z">
        <w:r>
          <w:rPr>
            <w:rFonts w:hint="eastAsia" w:ascii="楷体" w:hAnsi="楷体" w:eastAsia="楷体" w:cs="楷体"/>
            <w:szCs w:val="24"/>
            <w:lang w:bidi="ar"/>
          </w:rPr>
          <w:t>普通用户：马同学，在校大学生，对于学校的特色文化活动、学科竞赛等信息不是很了解，不知道如何去搜索这些信息，希望有一个平台能够快速地对他的问题作出解答</w:t>
        </w:r>
      </w:ins>
    </w:p>
    <w:p w14:paraId="06AC8B32">
      <w:pPr>
        <w:spacing w:line="360" w:lineRule="auto"/>
        <w:ind w:firstLine="420"/>
        <w:rPr>
          <w:ins w:id="139" w:author="柠栀" w:date="2025-05-07T10:43:35Z"/>
          <w:rFonts w:hint="eastAsia" w:ascii="楷体" w:hAnsi="楷体" w:eastAsia="楷体" w:cs="楷体"/>
          <w:szCs w:val="24"/>
          <w:lang w:bidi="ar"/>
        </w:rPr>
        <w:pPrChange w:id="138" w:author="柠栀" w:date="2025-05-07T10:43:44Z">
          <w:pPr>
            <w:spacing w:line="360" w:lineRule="auto"/>
          </w:pPr>
        </w:pPrChange>
      </w:pPr>
      <w:ins w:id="140" w:author="柠栀" w:date="2025-05-07T10:43:35Z">
        <w:r>
          <w:rPr>
            <w:rFonts w:hint="eastAsia" w:ascii="楷体" w:hAnsi="楷体" w:eastAsia="楷体" w:cs="楷体"/>
            <w:szCs w:val="24"/>
            <w:lang w:bidi="ar"/>
          </w:rPr>
          <w:t xml:space="preserve"> </w:t>
        </w:r>
      </w:ins>
    </w:p>
    <w:p w14:paraId="185DD348">
      <w:pPr>
        <w:spacing w:line="360" w:lineRule="auto"/>
        <w:ind w:firstLine="420"/>
        <w:rPr>
          <w:ins w:id="142" w:author="柠栀" w:date="2025-05-07T10:43:35Z"/>
          <w:rFonts w:hint="eastAsia" w:ascii="楷体" w:hAnsi="楷体" w:eastAsia="楷体" w:cs="楷体"/>
          <w:szCs w:val="24"/>
          <w:lang w:bidi="ar"/>
        </w:rPr>
        <w:pPrChange w:id="141" w:author="柠栀" w:date="2025-05-07T10:43:44Z">
          <w:pPr>
            <w:spacing w:line="360" w:lineRule="auto"/>
          </w:pPr>
        </w:pPrChange>
      </w:pPr>
      <w:ins w:id="143" w:author="柠栀" w:date="2025-05-07T10:43:35Z">
        <w:r>
          <w:rPr>
            <w:rFonts w:hint="eastAsia" w:ascii="楷体" w:hAnsi="楷体" w:eastAsia="楷体" w:cs="楷体"/>
            <w:szCs w:val="24"/>
            <w:lang w:bidi="ar"/>
          </w:rPr>
          <w:t>管理员用户：张同学，在校大学生，经常参加学科竞赛，开发能力较强，对管理端的开发有一定经验。</w:t>
        </w:r>
      </w:ins>
    </w:p>
    <w:p w14:paraId="72621093">
      <w:pPr>
        <w:spacing w:line="360" w:lineRule="auto"/>
        <w:ind w:firstLine="420"/>
        <w:rPr>
          <w:ins w:id="145" w:author="柠栀" w:date="2025-05-07T10:43:35Z"/>
          <w:rFonts w:hint="eastAsia" w:ascii="楷体" w:hAnsi="楷体" w:eastAsia="楷体" w:cs="楷体"/>
          <w:szCs w:val="24"/>
          <w:lang w:bidi="ar"/>
        </w:rPr>
        <w:pPrChange w:id="144" w:author="柠栀" w:date="2025-05-07T10:43:44Z">
          <w:pPr>
            <w:spacing w:line="360" w:lineRule="auto"/>
          </w:pPr>
        </w:pPrChange>
      </w:pPr>
    </w:p>
    <w:p w14:paraId="63FFFFF6">
      <w:pPr>
        <w:spacing w:line="360" w:lineRule="auto"/>
        <w:ind w:firstLine="420"/>
        <w:rPr>
          <w:del w:id="147" w:author="柠栀" w:date="2025-05-07T10:43:35Z"/>
          <w:rFonts w:hint="eastAsia" w:ascii="楷体" w:hAnsi="楷体" w:eastAsia="楷体" w:cs="楷体"/>
          <w:szCs w:val="24"/>
          <w:lang w:eastAsia="zh-Hans" w:bidi="ar"/>
        </w:rPr>
        <w:pPrChange w:id="146" w:author="柠栀" w:date="2025-05-07T10:43:44Z">
          <w:pPr>
            <w:spacing w:line="360" w:lineRule="auto"/>
          </w:pPr>
        </w:pPrChange>
      </w:pPr>
      <w:ins w:id="148" w:author="柠栀" w:date="2025-05-07T10:43:35Z">
        <w:r>
          <w:rPr>
            <w:rFonts w:hint="eastAsia" w:ascii="楷体" w:hAnsi="楷体" w:eastAsia="楷体" w:cs="楷体"/>
            <w:szCs w:val="24"/>
            <w:lang w:bidi="ar"/>
          </w:rPr>
          <w:t>指导用户：苏老师，体验后针对平台内容，提出自己的意见见解，希望之后项目组能够完善内容。</w:t>
        </w:r>
      </w:ins>
      <w:del w:id="149" w:author="柠栀" w:date="2025-05-07T10:43:35Z">
        <w:r>
          <w:rPr>
            <w:rFonts w:hint="eastAsia" w:ascii="楷体" w:hAnsi="楷体" w:eastAsia="楷体" w:cs="楷体"/>
            <w:szCs w:val="24"/>
            <w:lang w:bidi="ar"/>
          </w:rPr>
          <w:delText>教师用户：</w:delText>
        </w:r>
      </w:del>
      <w:del w:id="150" w:author="柠栀" w:date="2025-05-07T10:43:35Z">
        <w:r>
          <w:rPr>
            <w:rFonts w:hint="eastAsia" w:ascii="楷体" w:hAnsi="楷体" w:eastAsia="楷体" w:cs="楷体"/>
            <w:szCs w:val="24"/>
            <w:lang w:eastAsia="zh-Hans" w:bidi="ar"/>
          </w:rPr>
          <w:delText>杨教师，希望小程序可以提供一些办事指南，询问可以得到详细步骤，更好的是可以有数字人的交互。</w:delText>
        </w:r>
      </w:del>
    </w:p>
    <w:p w14:paraId="6F0B73FB">
      <w:pPr>
        <w:spacing w:line="360" w:lineRule="auto"/>
        <w:ind w:firstLine="420"/>
        <w:rPr>
          <w:del w:id="152" w:author="柠栀" w:date="2025-05-07T10:43:35Z"/>
          <w:rFonts w:hint="eastAsia" w:ascii="楷体" w:hAnsi="楷体" w:eastAsia="楷体" w:cs="楷体"/>
          <w:szCs w:val="24"/>
          <w:lang w:bidi="ar"/>
        </w:rPr>
        <w:pPrChange w:id="151" w:author="柠栀" w:date="2025-05-07T10:43:44Z">
          <w:pPr>
            <w:spacing w:line="360" w:lineRule="auto"/>
          </w:pPr>
        </w:pPrChange>
      </w:pPr>
      <w:del w:id="153" w:author="柠栀" w:date="2025-05-07T10:43:35Z">
        <w:r>
          <w:rPr>
            <w:rFonts w:hint="eastAsia" w:ascii="楷体" w:hAnsi="楷体" w:eastAsia="楷体" w:cs="楷体"/>
            <w:szCs w:val="24"/>
            <w:lang w:bidi="ar"/>
          </w:rPr>
          <w:delText xml:space="preserve"> </w:delText>
        </w:r>
      </w:del>
    </w:p>
    <w:p w14:paraId="256D5614">
      <w:pPr>
        <w:spacing w:line="360" w:lineRule="auto"/>
        <w:ind w:firstLine="420"/>
        <w:rPr>
          <w:del w:id="155" w:author="柠栀" w:date="2025-05-07T10:43:35Z"/>
          <w:rFonts w:hint="eastAsia" w:ascii="楷体" w:hAnsi="楷体" w:eastAsia="楷体" w:cs="楷体"/>
          <w:szCs w:val="24"/>
          <w:lang w:eastAsia="zh-Hans" w:bidi="ar"/>
        </w:rPr>
        <w:pPrChange w:id="154" w:author="柠栀" w:date="2025-05-07T10:43:44Z">
          <w:pPr>
            <w:spacing w:line="360" w:lineRule="auto"/>
          </w:pPr>
        </w:pPrChange>
      </w:pPr>
      <w:del w:id="156" w:author="柠栀" w:date="2025-05-07T10:43:35Z">
        <w:r>
          <w:rPr>
            <w:rFonts w:hint="eastAsia" w:ascii="楷体" w:hAnsi="楷体" w:eastAsia="楷体" w:cs="楷体"/>
            <w:szCs w:val="24"/>
            <w:lang w:bidi="ar"/>
          </w:rPr>
          <w:delText>普通用户：</w:delText>
        </w:r>
      </w:del>
      <w:del w:id="157" w:author="柠栀" w:date="2025-05-07T10:43:35Z">
        <w:r>
          <w:rPr>
            <w:rFonts w:hint="eastAsia" w:ascii="楷体" w:hAnsi="楷体" w:eastAsia="楷体" w:cs="楷体"/>
            <w:szCs w:val="24"/>
            <w:lang w:eastAsia="zh-Hans" w:bidi="ar"/>
          </w:rPr>
          <w:delText>白同学，</w:delText>
        </w:r>
      </w:del>
      <w:del w:id="158" w:author="柠栀" w:date="2025-05-07T10:43:35Z">
        <w:r>
          <w:rPr>
            <w:rFonts w:hint="eastAsia" w:ascii="楷体" w:hAnsi="楷体" w:eastAsia="楷体" w:cs="楷体"/>
            <w:szCs w:val="24"/>
            <w:lang w:bidi="ar"/>
          </w:rPr>
          <w:delText>在校大学生，</w:delText>
        </w:r>
      </w:del>
      <w:del w:id="159" w:author="柠栀" w:date="2025-05-07T10:43:35Z">
        <w:r>
          <w:rPr>
            <w:rFonts w:hint="eastAsia" w:ascii="楷体" w:hAnsi="楷体" w:eastAsia="楷体" w:cs="楷体"/>
            <w:szCs w:val="24"/>
            <w:lang w:eastAsia="zh-Hans" w:bidi="ar"/>
          </w:rPr>
          <w:delText>对于学校的特色文化活动、学科竞赛等信息不是很了解，不知道如何去搜索这些信息，希望有一个平台能够快速地对他的问题作出解答</w:delText>
        </w:r>
      </w:del>
    </w:p>
    <w:p w14:paraId="6E8BF456">
      <w:pPr>
        <w:spacing w:line="360" w:lineRule="auto"/>
        <w:ind w:firstLine="420"/>
        <w:rPr>
          <w:del w:id="161" w:author="柠栀" w:date="2025-05-07T10:43:35Z"/>
          <w:rFonts w:hint="eastAsia" w:ascii="楷体" w:hAnsi="楷体" w:eastAsia="楷体" w:cs="楷体"/>
          <w:szCs w:val="24"/>
          <w:lang w:bidi="ar"/>
        </w:rPr>
        <w:pPrChange w:id="160" w:author="柠栀" w:date="2025-05-07T10:43:44Z">
          <w:pPr>
            <w:spacing w:line="360" w:lineRule="auto"/>
          </w:pPr>
        </w:pPrChange>
      </w:pPr>
      <w:del w:id="162" w:author="柠栀" w:date="2025-05-07T10:43:35Z">
        <w:r>
          <w:rPr>
            <w:rFonts w:hint="eastAsia" w:ascii="楷体" w:hAnsi="楷体" w:eastAsia="楷体" w:cs="楷体"/>
            <w:szCs w:val="24"/>
            <w:lang w:bidi="ar"/>
          </w:rPr>
          <w:delText xml:space="preserve"> </w:delText>
        </w:r>
      </w:del>
    </w:p>
    <w:p w14:paraId="0A29747E">
      <w:pPr>
        <w:spacing w:line="360" w:lineRule="auto"/>
        <w:ind w:firstLine="420"/>
        <w:rPr>
          <w:del w:id="164" w:author="柠栀" w:date="2025-05-07T10:43:35Z"/>
          <w:rFonts w:hint="eastAsia" w:ascii="楷体" w:hAnsi="楷体" w:eastAsia="楷体" w:cs="楷体"/>
          <w:szCs w:val="24"/>
          <w:lang w:eastAsia="zh-Hans" w:bidi="ar"/>
        </w:rPr>
        <w:pPrChange w:id="163" w:author="柠栀" w:date="2025-05-07T10:43:44Z">
          <w:pPr>
            <w:spacing w:line="360" w:lineRule="auto"/>
          </w:pPr>
        </w:pPrChange>
      </w:pPr>
      <w:del w:id="165" w:author="柠栀" w:date="2025-05-07T10:43:35Z">
        <w:r>
          <w:rPr>
            <w:rFonts w:hint="eastAsia" w:ascii="楷体" w:hAnsi="楷体" w:eastAsia="楷体" w:cs="楷体"/>
            <w:szCs w:val="24"/>
            <w:lang w:bidi="ar"/>
          </w:rPr>
          <w:delText>管理员用户：</w:delText>
        </w:r>
      </w:del>
      <w:del w:id="166" w:author="柠栀" w:date="2025-05-07T10:43:35Z">
        <w:r>
          <w:rPr>
            <w:rFonts w:hint="eastAsia" w:ascii="楷体" w:hAnsi="楷体" w:eastAsia="楷体" w:cs="楷体"/>
            <w:szCs w:val="24"/>
            <w:lang w:eastAsia="zh-Hans" w:bidi="ar"/>
          </w:rPr>
          <w:delText>许同学</w:delText>
        </w:r>
      </w:del>
      <w:del w:id="167" w:author="柠栀" w:date="2025-05-07T10:43:35Z">
        <w:r>
          <w:rPr>
            <w:rFonts w:hint="eastAsia" w:ascii="楷体" w:hAnsi="楷体" w:eastAsia="楷体" w:cs="楷体"/>
            <w:szCs w:val="24"/>
            <w:lang w:bidi="ar"/>
          </w:rPr>
          <w:delText>，在校大学生，</w:delText>
        </w:r>
      </w:del>
      <w:del w:id="168" w:author="柠栀" w:date="2025-05-07T10:43:35Z">
        <w:r>
          <w:rPr>
            <w:rFonts w:hint="eastAsia" w:ascii="楷体" w:hAnsi="楷体" w:eastAsia="楷体" w:cs="楷体"/>
            <w:szCs w:val="24"/>
            <w:lang w:eastAsia="zh-Hans" w:bidi="ar"/>
          </w:rPr>
          <w:delText>开发能力较强，对管理端的开发有一定经验。</w:delText>
        </w:r>
      </w:del>
    </w:p>
    <w:p w14:paraId="7366B2F4">
      <w:pPr>
        <w:spacing w:line="360" w:lineRule="auto"/>
        <w:ind w:firstLine="420"/>
        <w:rPr>
          <w:del w:id="170" w:author="柠栀" w:date="2025-05-07T10:43:35Z"/>
          <w:rFonts w:hint="eastAsia" w:ascii="楷体" w:hAnsi="楷体" w:eastAsia="楷体" w:cs="楷体"/>
          <w:szCs w:val="24"/>
          <w:lang w:eastAsia="zh-Hans" w:bidi="ar"/>
        </w:rPr>
        <w:pPrChange w:id="169" w:author="柠栀" w:date="2025-05-07T10:43:44Z">
          <w:pPr>
            <w:spacing w:line="360" w:lineRule="auto"/>
          </w:pPr>
        </w:pPrChange>
      </w:pPr>
    </w:p>
    <w:p w14:paraId="6906FA46">
      <w:pPr>
        <w:spacing w:line="360" w:lineRule="auto"/>
        <w:ind w:firstLine="420"/>
        <w:rPr>
          <w:del w:id="172" w:author="柠栀" w:date="2025-05-07T10:43:35Z"/>
          <w:rFonts w:hint="eastAsia" w:ascii="楷体" w:hAnsi="楷体" w:eastAsia="楷体" w:cs="楷体"/>
          <w:szCs w:val="24"/>
          <w:lang w:eastAsia="zh-Hans" w:bidi="ar"/>
        </w:rPr>
        <w:pPrChange w:id="171" w:author="柠栀" w:date="2025-05-07T10:43:44Z">
          <w:pPr>
            <w:spacing w:line="360" w:lineRule="auto"/>
          </w:pPr>
        </w:pPrChange>
      </w:pPr>
      <w:del w:id="173" w:author="柠栀" w:date="2025-05-07T10:43:35Z">
        <w:r>
          <w:rPr>
            <w:rFonts w:hint="eastAsia" w:ascii="楷体" w:hAnsi="楷体" w:eastAsia="楷体" w:cs="楷体"/>
            <w:szCs w:val="24"/>
            <w:lang w:eastAsia="zh-Hans" w:bidi="ar"/>
          </w:rPr>
          <w:delText>指导用户：杨老师，体验后针对平台内容，提出自己的意见见解，希望之后项目组能够完善内容。</w:delText>
        </w:r>
      </w:del>
      <w:bookmarkStart w:id="55" w:name="_Toc437385627"/>
    </w:p>
    <w:p w14:paraId="3D9D7BF5">
      <w:pPr>
        <w:spacing w:line="360" w:lineRule="auto"/>
        <w:ind w:firstLine="420"/>
        <w:rPr>
          <w:rFonts w:hint="eastAsia" w:ascii="楷体" w:hAnsi="楷体" w:eastAsia="楷体" w:cs="楷体"/>
          <w:szCs w:val="24"/>
          <w:lang w:eastAsia="zh-Hans" w:bidi="ar"/>
        </w:rPr>
        <w:pPrChange w:id="174" w:author="柠栀" w:date="2025-05-07T10:43:44Z">
          <w:pPr>
            <w:spacing w:line="360" w:lineRule="auto"/>
          </w:pPr>
        </w:pPrChange>
      </w:pPr>
    </w:p>
    <w:p w14:paraId="0005F725">
      <w:pPr>
        <w:bidi w:val="0"/>
        <w:rPr>
          <w:rFonts w:hint="eastAsia" w:ascii="楷体" w:hAnsi="楷体" w:eastAsia="楷体" w:cs="楷体"/>
          <w:lang w:eastAsia="zh-Hans"/>
        </w:rPr>
      </w:pPr>
      <w:r>
        <w:rPr>
          <w:rFonts w:hint="eastAsia" w:ascii="楷体" w:hAnsi="楷体" w:eastAsia="楷体" w:cs="楷体"/>
          <w:lang w:eastAsia="zh-CN"/>
        </w:rPr>
        <w:t>（</w:t>
      </w:r>
      <w:r>
        <w:rPr>
          <w:rFonts w:hint="eastAsia" w:ascii="楷体" w:hAnsi="楷体" w:eastAsia="楷体" w:cs="楷体"/>
          <w:lang w:val="en-US" w:eastAsia="zh-CN"/>
        </w:rPr>
        <w:t>4</w:t>
      </w:r>
      <w:r>
        <w:rPr>
          <w:rFonts w:hint="eastAsia" w:ascii="楷体" w:hAnsi="楷体" w:eastAsia="楷体" w:cs="楷体"/>
          <w:lang w:eastAsia="zh-CN"/>
        </w:rPr>
        <w:t>）</w:t>
      </w:r>
      <w:r>
        <w:rPr>
          <w:rFonts w:hint="eastAsia" w:ascii="楷体" w:hAnsi="楷体" w:eastAsia="楷体" w:cs="楷体"/>
          <w:lang w:eastAsia="zh-Hans"/>
        </w:rPr>
        <w:t>用户代表说明</w:t>
      </w:r>
      <w:bookmarkEnd w:id="55"/>
    </w:p>
    <w:tbl>
      <w:tblPr>
        <w:tblStyle w:val="12"/>
        <w:tblW w:w="7372" w:type="dxa"/>
        <w:jc w:val="center"/>
        <w:tblLayout w:type="fixed"/>
        <w:tblCellMar>
          <w:top w:w="0" w:type="dxa"/>
          <w:left w:w="0" w:type="dxa"/>
          <w:bottom w:w="0" w:type="dxa"/>
          <w:right w:w="0" w:type="dxa"/>
        </w:tblCellMar>
      </w:tblPr>
      <w:tblGrid>
        <w:gridCol w:w="1260"/>
        <w:gridCol w:w="2044"/>
        <w:gridCol w:w="1717"/>
        <w:gridCol w:w="1140"/>
        <w:gridCol w:w="1211"/>
      </w:tblGrid>
      <w:tr w14:paraId="193E0F6E">
        <w:tblPrEx>
          <w:tblCellMar>
            <w:top w:w="0" w:type="dxa"/>
            <w:left w:w="0" w:type="dxa"/>
            <w:bottom w:w="0" w:type="dxa"/>
            <w:right w:w="0" w:type="dxa"/>
          </w:tblCellMar>
        </w:tblPrEx>
        <w:trPr>
          <w:trHeight w:val="968" w:hRule="atLeast"/>
          <w:jc w:val="center"/>
        </w:trPr>
        <w:tc>
          <w:tcPr>
            <w:tcW w:w="1260" w:type="dxa"/>
            <w:tcBorders>
              <w:top w:val="single" w:color="auto" w:sz="4" w:space="0"/>
              <w:left w:val="single" w:color="auto" w:sz="4" w:space="0"/>
              <w:bottom w:val="single" w:color="auto" w:sz="4" w:space="0"/>
              <w:right w:val="single" w:color="auto" w:sz="4" w:space="0"/>
            </w:tcBorders>
            <w:shd w:val="clear" w:color="auto" w:fill="FFFFFF"/>
            <w:tcMar>
              <w:top w:w="15" w:type="dxa"/>
              <w:left w:w="88" w:type="dxa"/>
              <w:right w:w="88" w:type="dxa"/>
            </w:tcMar>
            <w:vAlign w:val="center"/>
          </w:tcPr>
          <w:p w14:paraId="5A7904C5">
            <w:pPr>
              <w:pStyle w:val="11"/>
              <w:spacing w:beforeAutospacing="0" w:after="160" w:afterAutospacing="0" w:line="252" w:lineRule="auto"/>
              <w:jc w:val="center"/>
              <w:rPr>
                <w:rFonts w:hint="eastAsia" w:ascii="楷体" w:hAnsi="楷体" w:eastAsia="楷体" w:cs="楷体"/>
                <w:b/>
                <w:color w:val="000000"/>
                <w:kern w:val="24"/>
              </w:rPr>
            </w:pPr>
            <w:ins w:id="175" w:author="柠栀" w:date="2025-05-07T10:40:41Z">
              <w:r>
                <w:rPr>
                  <w:rFonts w:hint="eastAsia" w:ascii="楷体" w:hAnsi="楷体" w:eastAsia="楷体" w:cs="楷体"/>
                  <w:b/>
                  <w:color w:val="000000"/>
                  <w:kern w:val="24"/>
                  <w:lang w:bidi="ar"/>
                </w:rPr>
                <w:t>用户类别</w:t>
              </w:r>
            </w:ins>
            <w:del w:id="176" w:author="柠栀" w:date="2025-05-07T10:40:41Z">
              <w:r>
                <w:rPr>
                  <w:rFonts w:hint="eastAsia" w:ascii="楷体" w:hAnsi="楷体" w:eastAsia="楷体" w:cs="楷体"/>
                  <w:b/>
                  <w:color w:val="000000"/>
                  <w:kern w:val="24"/>
                  <w:lang w:bidi="ar"/>
                </w:rPr>
                <w:delText>用户类别</w:delText>
              </w:r>
            </w:del>
          </w:p>
        </w:tc>
        <w:tc>
          <w:tcPr>
            <w:tcW w:w="2044" w:type="dxa"/>
            <w:tcBorders>
              <w:top w:val="single" w:color="000000" w:sz="4" w:space="0"/>
              <w:left w:val="single" w:color="auto" w:sz="4" w:space="0"/>
              <w:bottom w:val="single" w:color="000000" w:sz="4" w:space="0"/>
              <w:right w:val="single" w:color="000000" w:sz="4" w:space="0"/>
            </w:tcBorders>
            <w:shd w:val="clear" w:color="auto" w:fill="FFFFFF"/>
            <w:tcMar>
              <w:top w:w="15" w:type="dxa"/>
              <w:left w:w="88" w:type="dxa"/>
              <w:right w:w="88" w:type="dxa"/>
            </w:tcMar>
            <w:vAlign w:val="center"/>
          </w:tcPr>
          <w:p w14:paraId="6FB8D101">
            <w:pPr>
              <w:pStyle w:val="11"/>
              <w:spacing w:beforeAutospacing="0" w:after="160" w:afterAutospacing="0" w:line="252" w:lineRule="auto"/>
              <w:jc w:val="center"/>
              <w:rPr>
                <w:rFonts w:hint="eastAsia" w:ascii="楷体" w:hAnsi="楷体" w:eastAsia="楷体" w:cs="楷体"/>
                <w:b/>
                <w:color w:val="000000"/>
                <w:kern w:val="24"/>
              </w:rPr>
            </w:pPr>
            <w:ins w:id="177" w:author="柠栀" w:date="2025-05-07T10:40:41Z">
              <w:r>
                <w:rPr>
                  <w:rFonts w:hint="eastAsia" w:ascii="楷体" w:hAnsi="楷体" w:eastAsia="楷体" w:cs="楷体"/>
                  <w:b/>
                  <w:color w:val="000000"/>
                  <w:kern w:val="24"/>
                  <w:lang w:bidi="ar"/>
                </w:rPr>
                <w:t>用户简介</w:t>
              </w:r>
            </w:ins>
            <w:del w:id="178" w:author="柠栀" w:date="2025-05-07T10:40:41Z">
              <w:r>
                <w:rPr>
                  <w:rFonts w:hint="eastAsia" w:ascii="楷体" w:hAnsi="楷体" w:eastAsia="楷体" w:cs="楷体"/>
                  <w:b/>
                  <w:color w:val="000000"/>
                  <w:kern w:val="24"/>
                  <w:lang w:bidi="ar"/>
                </w:rPr>
                <w:delText>用户简介</w:delText>
              </w:r>
            </w:del>
          </w:p>
        </w:tc>
        <w:tc>
          <w:tcPr>
            <w:tcW w:w="1717" w:type="dxa"/>
            <w:tcBorders>
              <w:top w:val="single" w:color="000000" w:sz="4" w:space="0"/>
              <w:left w:val="nil"/>
              <w:bottom w:val="single" w:color="000000" w:sz="4" w:space="0"/>
              <w:right w:val="single" w:color="000000" w:sz="4" w:space="0"/>
            </w:tcBorders>
            <w:shd w:val="clear" w:color="auto" w:fill="FFFFFF"/>
            <w:tcMar>
              <w:top w:w="15" w:type="dxa"/>
              <w:left w:w="88" w:type="dxa"/>
              <w:right w:w="88" w:type="dxa"/>
            </w:tcMar>
            <w:vAlign w:val="center"/>
          </w:tcPr>
          <w:p w14:paraId="20371298">
            <w:pPr>
              <w:pStyle w:val="11"/>
              <w:spacing w:beforeAutospacing="0" w:after="160" w:afterAutospacing="0" w:line="252" w:lineRule="auto"/>
              <w:jc w:val="center"/>
              <w:rPr>
                <w:rFonts w:hint="eastAsia" w:ascii="楷体" w:hAnsi="楷体" w:eastAsia="楷体" w:cs="楷体"/>
                <w:b/>
                <w:color w:val="000000"/>
                <w:kern w:val="24"/>
              </w:rPr>
            </w:pPr>
            <w:ins w:id="179" w:author="柠栀" w:date="2025-05-07T10:40:41Z">
              <w:r>
                <w:rPr>
                  <w:rFonts w:hint="eastAsia" w:ascii="楷体" w:hAnsi="楷体" w:eastAsia="楷体" w:cs="楷体"/>
                  <w:b/>
                  <w:color w:val="000000"/>
                  <w:kern w:val="24"/>
                  <w:lang w:bidi="ar"/>
                </w:rPr>
                <w:t>选择原因</w:t>
              </w:r>
            </w:ins>
            <w:del w:id="180" w:author="柠栀" w:date="2025-05-07T10:40:41Z">
              <w:r>
                <w:rPr>
                  <w:rFonts w:hint="eastAsia" w:ascii="楷体" w:hAnsi="楷体" w:eastAsia="楷体" w:cs="楷体"/>
                  <w:b/>
                  <w:color w:val="000000"/>
                  <w:kern w:val="24"/>
                  <w:lang w:bidi="ar"/>
                </w:rPr>
                <w:delText>选择原因</w:delText>
              </w:r>
            </w:del>
          </w:p>
        </w:tc>
        <w:tc>
          <w:tcPr>
            <w:tcW w:w="1140" w:type="dxa"/>
            <w:tcBorders>
              <w:top w:val="single" w:color="000000" w:sz="4" w:space="0"/>
              <w:left w:val="nil"/>
              <w:bottom w:val="single" w:color="000000" w:sz="4" w:space="0"/>
              <w:right w:val="single" w:color="000000" w:sz="4" w:space="0"/>
            </w:tcBorders>
            <w:shd w:val="clear" w:color="auto" w:fill="FFFFFF"/>
            <w:tcMar>
              <w:top w:w="15" w:type="dxa"/>
              <w:left w:w="88" w:type="dxa"/>
              <w:right w:w="88" w:type="dxa"/>
            </w:tcMar>
            <w:vAlign w:val="center"/>
          </w:tcPr>
          <w:p w14:paraId="7BD1152D">
            <w:pPr>
              <w:pStyle w:val="11"/>
              <w:spacing w:beforeAutospacing="0" w:after="160" w:afterAutospacing="0" w:line="252" w:lineRule="auto"/>
              <w:jc w:val="center"/>
              <w:rPr>
                <w:rFonts w:hint="eastAsia" w:ascii="楷体" w:hAnsi="楷体" w:eastAsia="楷体" w:cs="楷体"/>
                <w:b/>
                <w:color w:val="000000"/>
                <w:kern w:val="24"/>
              </w:rPr>
            </w:pPr>
            <w:ins w:id="181" w:author="柠栀" w:date="2025-05-07T10:40:41Z">
              <w:r>
                <w:rPr>
                  <w:rFonts w:hint="eastAsia" w:ascii="楷体" w:hAnsi="楷体" w:eastAsia="楷体" w:cs="楷体"/>
                  <w:b/>
                  <w:color w:val="000000"/>
                  <w:kern w:val="24"/>
                  <w:lang w:bidi="ar"/>
                </w:rPr>
                <w:t>用户姓名</w:t>
              </w:r>
            </w:ins>
            <w:del w:id="182" w:author="柠栀" w:date="2025-05-07T10:40:41Z">
              <w:r>
                <w:rPr>
                  <w:rFonts w:hint="eastAsia" w:ascii="楷体" w:hAnsi="楷体" w:eastAsia="楷体" w:cs="楷体"/>
                  <w:b/>
                  <w:color w:val="000000"/>
                  <w:kern w:val="24"/>
                  <w:lang w:bidi="ar"/>
                </w:rPr>
                <w:delText>用户姓名</w:delText>
              </w:r>
            </w:del>
          </w:p>
        </w:tc>
        <w:tc>
          <w:tcPr>
            <w:tcW w:w="1211" w:type="dxa"/>
            <w:tcBorders>
              <w:top w:val="single" w:color="000000" w:sz="4" w:space="0"/>
              <w:left w:val="nil"/>
              <w:bottom w:val="single" w:color="000000" w:sz="4" w:space="0"/>
              <w:right w:val="single" w:color="000000" w:sz="4" w:space="0"/>
            </w:tcBorders>
            <w:shd w:val="clear" w:color="auto" w:fill="FFFFFF"/>
            <w:tcMar>
              <w:top w:w="15" w:type="dxa"/>
              <w:left w:w="88" w:type="dxa"/>
              <w:right w:w="88" w:type="dxa"/>
            </w:tcMar>
            <w:vAlign w:val="center"/>
          </w:tcPr>
          <w:p w14:paraId="1CB9A6BB">
            <w:pPr>
              <w:pStyle w:val="11"/>
              <w:spacing w:beforeAutospacing="0" w:after="160" w:afterAutospacing="0" w:line="252" w:lineRule="auto"/>
              <w:jc w:val="center"/>
              <w:rPr>
                <w:rFonts w:hint="eastAsia" w:ascii="楷体" w:hAnsi="楷体" w:eastAsia="楷体" w:cs="楷体"/>
                <w:b/>
                <w:color w:val="000000"/>
                <w:kern w:val="24"/>
                <w:lang w:eastAsia="zh-Hans"/>
              </w:rPr>
            </w:pPr>
            <w:ins w:id="183" w:author="柠栀" w:date="2025-05-07T10:40:41Z">
              <w:r>
                <w:rPr>
                  <w:rFonts w:hint="eastAsia" w:ascii="楷体" w:hAnsi="楷体" w:eastAsia="楷体" w:cs="楷体"/>
                  <w:b/>
                  <w:color w:val="000000"/>
                  <w:kern w:val="24"/>
                  <w:lang w:eastAsia="zh-Hans"/>
                </w:rPr>
                <w:t>联系方式</w:t>
              </w:r>
            </w:ins>
            <w:del w:id="184" w:author="柠栀" w:date="2025-05-07T10:40:41Z">
              <w:r>
                <w:rPr>
                  <w:rFonts w:hint="eastAsia" w:ascii="楷体" w:hAnsi="楷体" w:eastAsia="楷体" w:cs="楷体"/>
                  <w:b/>
                  <w:color w:val="000000"/>
                  <w:kern w:val="24"/>
                  <w:lang w:eastAsia="zh-Hans"/>
                </w:rPr>
                <w:delText>联系方式</w:delText>
              </w:r>
            </w:del>
          </w:p>
        </w:tc>
      </w:tr>
      <w:tr w14:paraId="77758635">
        <w:tblPrEx>
          <w:tblCellMar>
            <w:top w:w="0" w:type="dxa"/>
            <w:left w:w="0" w:type="dxa"/>
            <w:bottom w:w="0" w:type="dxa"/>
            <w:right w:w="0" w:type="dxa"/>
          </w:tblCellMar>
        </w:tblPrEx>
        <w:trPr>
          <w:trHeight w:val="1420" w:hRule="atLeast"/>
          <w:jc w:val="center"/>
        </w:trPr>
        <w:tc>
          <w:tcPr>
            <w:tcW w:w="1260" w:type="dxa"/>
            <w:vMerge w:val="restart"/>
            <w:tcBorders>
              <w:top w:val="single" w:color="auto" w:sz="4" w:space="0"/>
              <w:left w:val="single" w:color="auto" w:sz="4" w:space="0"/>
              <w:bottom w:val="single" w:color="auto" w:sz="4" w:space="0"/>
              <w:right w:val="single" w:color="auto" w:sz="4" w:space="0"/>
            </w:tcBorders>
            <w:shd w:val="clear" w:color="auto" w:fill="FFFFFF"/>
            <w:tcMar>
              <w:top w:w="15" w:type="dxa"/>
              <w:left w:w="88" w:type="dxa"/>
              <w:right w:w="88" w:type="dxa"/>
            </w:tcMar>
            <w:vAlign w:val="center"/>
          </w:tcPr>
          <w:p w14:paraId="78B6D1F7">
            <w:pPr>
              <w:rPr>
                <w:rFonts w:hint="eastAsia" w:ascii="楷体" w:hAnsi="楷体" w:eastAsia="楷体" w:cs="楷体"/>
                <w:szCs w:val="24"/>
              </w:rPr>
            </w:pPr>
            <w:ins w:id="185" w:author="柠栀" w:date="2025-05-07T10:40:41Z">
              <w:r>
                <w:rPr>
                  <w:rFonts w:hint="eastAsia" w:ascii="楷体" w:hAnsi="楷体" w:eastAsia="楷体" w:cs="楷体"/>
                  <w:szCs w:val="24"/>
                  <w:lang w:bidi="ar"/>
                </w:rPr>
                <w:t>普通用户</w:t>
              </w:r>
            </w:ins>
            <w:del w:id="186" w:author="柠栀" w:date="2025-05-07T10:40:41Z">
              <w:r>
                <w:rPr>
                  <w:rFonts w:hint="eastAsia" w:ascii="楷体" w:hAnsi="楷体" w:eastAsia="楷体" w:cs="楷体"/>
                  <w:szCs w:val="24"/>
                  <w:lang w:bidi="ar"/>
                </w:rPr>
                <w:delText>普通用户</w:delText>
              </w:r>
            </w:del>
          </w:p>
        </w:tc>
        <w:tc>
          <w:tcPr>
            <w:tcW w:w="2044" w:type="dxa"/>
            <w:vMerge w:val="restart"/>
            <w:tcBorders>
              <w:top w:val="nil"/>
              <w:left w:val="single" w:color="auto" w:sz="4" w:space="0"/>
              <w:bottom w:val="nil"/>
              <w:right w:val="single" w:color="000000" w:sz="4" w:space="0"/>
            </w:tcBorders>
            <w:shd w:val="clear" w:color="auto" w:fill="FFFFFF"/>
            <w:tcMar>
              <w:top w:w="15" w:type="dxa"/>
              <w:left w:w="88" w:type="dxa"/>
              <w:right w:w="88" w:type="dxa"/>
            </w:tcMar>
            <w:vAlign w:val="center"/>
          </w:tcPr>
          <w:p w14:paraId="18A1F548">
            <w:pPr>
              <w:rPr>
                <w:rFonts w:hint="eastAsia" w:ascii="楷体" w:hAnsi="楷体" w:eastAsia="楷体" w:cs="楷体"/>
                <w:szCs w:val="24"/>
                <w:lang w:eastAsia="zh-Hans"/>
              </w:rPr>
            </w:pPr>
            <w:ins w:id="187" w:author="柠栀" w:date="2025-05-07T10:40:41Z">
              <w:r>
                <w:rPr>
                  <w:rFonts w:hint="eastAsia" w:ascii="楷体" w:hAnsi="楷体" w:eastAsia="楷体" w:cs="楷体"/>
                  <w:szCs w:val="24"/>
                  <w:lang w:eastAsia="zh-Hans"/>
                </w:rPr>
                <w:t>普通用户是校务查询平台网站的主要用户，主要来自于在校同学，根据自己的需要在网站中进行查询、交流。</w:t>
              </w:r>
            </w:ins>
            <w:del w:id="188" w:author="柠栀" w:date="2025-05-07T10:40:41Z">
              <w:r>
                <w:rPr>
                  <w:rFonts w:hint="eastAsia" w:ascii="楷体" w:hAnsi="楷体" w:eastAsia="楷体" w:cs="楷体"/>
                  <w:szCs w:val="24"/>
                  <w:lang w:eastAsia="zh-Hans"/>
                </w:rPr>
                <w:delText>普通用户是校务问答机器人的主要用户，主要来自于在校同学，根据自己的需要在网站中进行查询、交流。</w:delText>
              </w:r>
            </w:del>
          </w:p>
        </w:tc>
        <w:tc>
          <w:tcPr>
            <w:tcW w:w="1717" w:type="dxa"/>
            <w:vMerge w:val="restart"/>
            <w:tcBorders>
              <w:top w:val="nil"/>
              <w:left w:val="nil"/>
              <w:bottom w:val="nil"/>
              <w:right w:val="single" w:color="000000" w:sz="4" w:space="0"/>
            </w:tcBorders>
            <w:shd w:val="clear" w:color="auto" w:fill="FFFFFF"/>
            <w:tcMar>
              <w:top w:w="15" w:type="dxa"/>
              <w:left w:w="88" w:type="dxa"/>
              <w:right w:w="88" w:type="dxa"/>
            </w:tcMar>
            <w:vAlign w:val="center"/>
          </w:tcPr>
          <w:p w14:paraId="184B8B13">
            <w:pPr>
              <w:jc w:val="center"/>
              <w:rPr>
                <w:rFonts w:hint="eastAsia" w:ascii="楷体" w:hAnsi="楷体" w:eastAsia="楷体" w:cs="楷体"/>
                <w:szCs w:val="24"/>
                <w:lang w:eastAsia="zh-Hans"/>
              </w:rPr>
            </w:pPr>
            <w:ins w:id="189" w:author="柠栀" w:date="2025-05-07T10:40:41Z">
              <w:r>
                <w:rPr>
                  <w:rFonts w:hint="eastAsia" w:ascii="楷体" w:hAnsi="楷体" w:eastAsia="楷体" w:cs="楷体"/>
                  <w:szCs w:val="24"/>
                  <w:lang w:eastAsia="zh-Hans"/>
                </w:rPr>
                <w:t>网站主要用户群体</w:t>
              </w:r>
            </w:ins>
            <w:del w:id="190" w:author="柠栀" w:date="2025-05-07T10:40:41Z">
              <w:r>
                <w:rPr>
                  <w:rFonts w:hint="eastAsia" w:ascii="楷体" w:hAnsi="楷体" w:eastAsia="楷体" w:cs="楷体"/>
                  <w:szCs w:val="24"/>
                  <w:lang w:eastAsia="zh-Hans"/>
                </w:rPr>
                <w:delText>网站主要用户群体</w:delText>
              </w:r>
            </w:del>
          </w:p>
        </w:tc>
        <w:tc>
          <w:tcPr>
            <w:tcW w:w="1140" w:type="dxa"/>
            <w:tcBorders>
              <w:top w:val="single" w:color="000000" w:sz="4" w:space="0"/>
              <w:left w:val="nil"/>
              <w:bottom w:val="single" w:color="000000" w:sz="4" w:space="0"/>
              <w:right w:val="single" w:color="000000" w:sz="4" w:space="0"/>
            </w:tcBorders>
            <w:shd w:val="clear" w:color="auto" w:fill="FFFFFF"/>
            <w:tcMar>
              <w:top w:w="15" w:type="dxa"/>
              <w:left w:w="88" w:type="dxa"/>
              <w:right w:w="88" w:type="dxa"/>
            </w:tcMar>
            <w:vAlign w:val="center"/>
          </w:tcPr>
          <w:p w14:paraId="2523090F">
            <w:pPr>
              <w:rPr>
                <w:rFonts w:hint="eastAsia" w:ascii="楷体" w:hAnsi="楷体" w:eastAsia="楷体" w:cs="楷体"/>
                <w:szCs w:val="24"/>
                <w:lang w:eastAsia="zh-Hans"/>
              </w:rPr>
            </w:pPr>
            <w:ins w:id="191" w:author="柠栀" w:date="2025-05-07T10:40:41Z">
              <w:r>
                <w:rPr>
                  <w:rFonts w:hint="eastAsia" w:ascii="楷体" w:hAnsi="楷体" w:eastAsia="楷体" w:cs="楷体"/>
                  <w:szCs w:val="24"/>
                  <w:lang w:val="en-US" w:eastAsia="zh-CN"/>
                </w:rPr>
                <w:t>马琦</w:t>
              </w:r>
            </w:ins>
            <w:del w:id="192" w:author="柠栀" w:date="2025-05-07T10:40:41Z">
              <w:r>
                <w:rPr>
                  <w:rFonts w:hint="eastAsia" w:ascii="楷体" w:hAnsi="楷体" w:eastAsia="楷体" w:cs="楷体"/>
                  <w:szCs w:val="24"/>
                  <w:lang w:eastAsia="zh-Hans"/>
                </w:rPr>
                <w:delText>林炜莹</w:delText>
              </w:r>
            </w:del>
          </w:p>
        </w:tc>
        <w:tc>
          <w:tcPr>
            <w:tcW w:w="1211" w:type="dxa"/>
            <w:tcBorders>
              <w:top w:val="single" w:color="000000" w:sz="4" w:space="0"/>
              <w:left w:val="nil"/>
              <w:bottom w:val="single" w:color="000000" w:sz="4" w:space="0"/>
              <w:right w:val="single" w:color="000000" w:sz="4" w:space="0"/>
            </w:tcBorders>
            <w:shd w:val="clear" w:color="auto" w:fill="FFFFFF"/>
            <w:tcMar>
              <w:top w:w="15" w:type="dxa"/>
              <w:left w:w="88" w:type="dxa"/>
              <w:right w:w="88" w:type="dxa"/>
            </w:tcMar>
            <w:vAlign w:val="center"/>
          </w:tcPr>
          <w:p w14:paraId="6597466C">
            <w:pPr>
              <w:rPr>
                <w:rFonts w:hint="eastAsia" w:ascii="楷体" w:hAnsi="楷体" w:eastAsia="楷体" w:cs="楷体"/>
                <w:szCs w:val="24"/>
              </w:rPr>
            </w:pPr>
            <w:ins w:id="193" w:author="柠栀" w:date="2025-05-07T10:40:41Z">
              <w:r>
                <w:rPr>
                  <w:rFonts w:hint="eastAsia" w:ascii="楷体" w:hAnsi="楷体" w:eastAsia="楷体" w:cs="楷体"/>
                  <w:szCs w:val="24"/>
                </w:rPr>
                <w:t>3</w:t>
              </w:r>
            </w:ins>
            <w:ins w:id="194" w:author="柠栀" w:date="2025-05-07T10:40:41Z">
              <w:r>
                <w:rPr>
                  <w:rFonts w:ascii="楷体" w:hAnsi="楷体" w:eastAsia="楷体" w:cs="楷体"/>
                  <w:szCs w:val="24"/>
                </w:rPr>
                <w:t>2</w:t>
              </w:r>
            </w:ins>
            <w:ins w:id="195" w:author="柠栀" w:date="2025-05-07T10:40:41Z">
              <w:r>
                <w:rPr>
                  <w:rFonts w:hint="eastAsia" w:ascii="楷体" w:hAnsi="楷体" w:eastAsia="楷体" w:cs="楷体"/>
                  <w:szCs w:val="24"/>
                  <w:lang w:val="en-US" w:eastAsia="zh-CN"/>
                </w:rPr>
                <w:t>2</w:t>
              </w:r>
            </w:ins>
            <w:ins w:id="196" w:author="柠栀" w:date="2025-05-07T10:40:41Z">
              <w:r>
                <w:rPr>
                  <w:rFonts w:ascii="楷体" w:hAnsi="楷体" w:eastAsia="楷体" w:cs="楷体"/>
                  <w:szCs w:val="24"/>
                </w:rPr>
                <w:t>01</w:t>
              </w:r>
            </w:ins>
            <w:ins w:id="197" w:author="柠栀" w:date="2025-05-07T10:40:41Z">
              <w:r>
                <w:rPr>
                  <w:rFonts w:hint="eastAsia" w:ascii="楷体" w:hAnsi="楷体" w:eastAsia="楷体" w:cs="楷体"/>
                  <w:szCs w:val="24"/>
                  <w:lang w:val="en-US" w:eastAsia="zh-CN"/>
                </w:rPr>
                <w:t>158</w:t>
              </w:r>
            </w:ins>
            <w:ins w:id="198" w:author="柠栀" w:date="2025-05-07T10:40:41Z">
              <w:r>
                <w:rPr>
                  <w:rFonts w:ascii="楷体" w:hAnsi="楷体" w:eastAsia="楷体" w:cs="楷体"/>
                  <w:szCs w:val="24"/>
                </w:rPr>
                <w:t>@hzcu.edu.cn</w:t>
              </w:r>
            </w:ins>
            <w:del w:id="199" w:author="柠栀" w:date="2025-05-07T10:40:41Z">
              <w:r>
                <w:rPr>
                  <w:rFonts w:hint="eastAsia" w:ascii="楷体" w:hAnsi="楷体" w:eastAsia="楷体" w:cs="楷体"/>
                  <w:szCs w:val="24"/>
                </w:rPr>
                <w:delText>3</w:delText>
              </w:r>
            </w:del>
            <w:del w:id="200" w:author="柠栀" w:date="2025-05-07T10:40:41Z">
              <w:r>
                <w:rPr>
                  <w:rFonts w:ascii="楷体" w:hAnsi="楷体" w:eastAsia="楷体" w:cs="楷体"/>
                  <w:szCs w:val="24"/>
                </w:rPr>
                <w:delText>2</w:delText>
              </w:r>
            </w:del>
            <w:del w:id="201" w:author="柠栀" w:date="2025-05-07T10:40:41Z">
              <w:r>
                <w:rPr>
                  <w:rFonts w:hint="eastAsia" w:ascii="楷体" w:hAnsi="楷体" w:eastAsia="楷体" w:cs="楷体"/>
                  <w:szCs w:val="24"/>
                </w:rPr>
                <w:delText>203212</w:delText>
              </w:r>
            </w:del>
            <w:del w:id="202" w:author="柠栀" w:date="2025-05-07T10:40:41Z">
              <w:r>
                <w:rPr>
                  <w:rFonts w:ascii="楷体" w:hAnsi="楷体" w:eastAsia="楷体" w:cs="楷体"/>
                  <w:szCs w:val="24"/>
                </w:rPr>
                <w:delText>@hzcu.edu.cn</w:delText>
              </w:r>
            </w:del>
          </w:p>
        </w:tc>
      </w:tr>
      <w:tr w14:paraId="5FB14571">
        <w:tblPrEx>
          <w:tblCellMar>
            <w:top w:w="0" w:type="dxa"/>
            <w:left w:w="0" w:type="dxa"/>
            <w:bottom w:w="0" w:type="dxa"/>
            <w:right w:w="0" w:type="dxa"/>
          </w:tblCellMar>
        </w:tblPrEx>
        <w:trPr>
          <w:trHeight w:val="1124" w:hRule="atLeast"/>
          <w:jc w:val="center"/>
        </w:trPr>
        <w:tc>
          <w:tcPr>
            <w:tcW w:w="1260" w:type="dxa"/>
            <w:vMerge w:val="continue"/>
            <w:tcBorders>
              <w:top w:val="single" w:color="auto" w:sz="4" w:space="0"/>
              <w:left w:val="single" w:color="auto" w:sz="4" w:space="0"/>
              <w:bottom w:val="single" w:color="auto" w:sz="4" w:space="0"/>
              <w:right w:val="single" w:color="auto" w:sz="4" w:space="0"/>
            </w:tcBorders>
            <w:shd w:val="clear" w:color="auto" w:fill="FFFFFF"/>
            <w:tcMar>
              <w:top w:w="15" w:type="dxa"/>
              <w:left w:w="88" w:type="dxa"/>
              <w:right w:w="88" w:type="dxa"/>
            </w:tcMar>
            <w:vAlign w:val="center"/>
          </w:tcPr>
          <w:p w14:paraId="13B49FB5">
            <w:pPr>
              <w:rPr>
                <w:rFonts w:hint="eastAsia" w:ascii="楷体" w:hAnsi="楷体" w:eastAsia="楷体" w:cs="楷体"/>
                <w:sz w:val="20"/>
              </w:rPr>
            </w:pPr>
          </w:p>
        </w:tc>
        <w:tc>
          <w:tcPr>
            <w:tcW w:w="2044" w:type="dxa"/>
            <w:vMerge w:val="continue"/>
            <w:tcBorders>
              <w:top w:val="nil"/>
              <w:left w:val="single" w:color="auto" w:sz="4" w:space="0"/>
              <w:bottom w:val="nil"/>
              <w:right w:val="single" w:color="000000" w:sz="4" w:space="0"/>
            </w:tcBorders>
            <w:shd w:val="clear" w:color="auto" w:fill="FFFFFF"/>
            <w:tcMar>
              <w:top w:w="15" w:type="dxa"/>
              <w:left w:w="88" w:type="dxa"/>
              <w:right w:w="88" w:type="dxa"/>
            </w:tcMar>
            <w:vAlign w:val="center"/>
          </w:tcPr>
          <w:p w14:paraId="135FB002">
            <w:pPr>
              <w:rPr>
                <w:rFonts w:hint="eastAsia" w:ascii="楷体" w:hAnsi="楷体" w:eastAsia="楷体" w:cs="楷体"/>
                <w:sz w:val="20"/>
              </w:rPr>
            </w:pPr>
          </w:p>
        </w:tc>
        <w:tc>
          <w:tcPr>
            <w:tcW w:w="1717" w:type="dxa"/>
            <w:vMerge w:val="continue"/>
            <w:tcBorders>
              <w:top w:val="nil"/>
              <w:left w:val="nil"/>
              <w:bottom w:val="nil"/>
              <w:right w:val="single" w:color="000000" w:sz="4" w:space="0"/>
            </w:tcBorders>
            <w:shd w:val="clear" w:color="auto" w:fill="FFFFFF"/>
            <w:tcMar>
              <w:top w:w="15" w:type="dxa"/>
              <w:left w:w="88" w:type="dxa"/>
              <w:right w:w="88" w:type="dxa"/>
            </w:tcMar>
            <w:vAlign w:val="center"/>
          </w:tcPr>
          <w:p w14:paraId="58EFFA9E">
            <w:pPr>
              <w:rPr>
                <w:rFonts w:hint="eastAsia" w:ascii="楷体" w:hAnsi="楷体" w:eastAsia="楷体" w:cs="楷体"/>
                <w:sz w:val="20"/>
              </w:rPr>
            </w:pPr>
          </w:p>
        </w:tc>
        <w:tc>
          <w:tcPr>
            <w:tcW w:w="1140" w:type="dxa"/>
            <w:tcBorders>
              <w:top w:val="single" w:color="000000" w:sz="4" w:space="0"/>
              <w:left w:val="nil"/>
              <w:bottom w:val="single" w:color="000000" w:sz="4" w:space="0"/>
              <w:right w:val="single" w:color="000000" w:sz="4" w:space="0"/>
            </w:tcBorders>
            <w:shd w:val="clear" w:color="auto" w:fill="FFFFFF"/>
            <w:tcMar>
              <w:top w:w="15" w:type="dxa"/>
              <w:left w:w="88" w:type="dxa"/>
              <w:right w:w="88" w:type="dxa"/>
            </w:tcMar>
            <w:vAlign w:val="center"/>
          </w:tcPr>
          <w:p w14:paraId="096E5A97">
            <w:pPr>
              <w:rPr>
                <w:rFonts w:hint="eastAsia" w:ascii="楷体" w:hAnsi="楷体" w:eastAsia="楷体" w:cs="楷体"/>
                <w:szCs w:val="24"/>
                <w:lang w:eastAsia="zh-Hans"/>
              </w:rPr>
            </w:pPr>
            <w:ins w:id="203" w:author="柠栀" w:date="2025-05-07T10:40:41Z">
              <w:r>
                <w:rPr>
                  <w:rFonts w:hint="eastAsia" w:ascii="楷体" w:hAnsi="楷体" w:eastAsia="楷体" w:cs="楷体"/>
                  <w:szCs w:val="24"/>
                  <w:lang w:val="en-US" w:eastAsia="zh-CN"/>
                </w:rPr>
                <w:t>王金燕</w:t>
              </w:r>
            </w:ins>
            <w:del w:id="204" w:author="柠栀" w:date="2025-05-07T10:40:41Z">
              <w:r>
                <w:rPr>
                  <w:rFonts w:hint="eastAsia" w:ascii="楷体" w:hAnsi="楷体" w:eastAsia="楷体" w:cs="楷体"/>
                  <w:szCs w:val="24"/>
                  <w:lang w:eastAsia="zh-Hans"/>
                </w:rPr>
                <w:delText>白靖妍</w:delText>
              </w:r>
            </w:del>
          </w:p>
        </w:tc>
        <w:tc>
          <w:tcPr>
            <w:tcW w:w="1211" w:type="dxa"/>
            <w:tcBorders>
              <w:top w:val="single" w:color="000000" w:sz="4" w:space="0"/>
              <w:left w:val="nil"/>
              <w:bottom w:val="single" w:color="000000" w:sz="4" w:space="0"/>
              <w:right w:val="single" w:color="000000" w:sz="4" w:space="0"/>
            </w:tcBorders>
            <w:shd w:val="clear" w:color="auto" w:fill="FFFFFF"/>
            <w:tcMar>
              <w:top w:w="15" w:type="dxa"/>
              <w:left w:w="88" w:type="dxa"/>
              <w:right w:w="88" w:type="dxa"/>
            </w:tcMar>
            <w:vAlign w:val="center"/>
          </w:tcPr>
          <w:p w14:paraId="3BD118CD">
            <w:pPr>
              <w:rPr>
                <w:rFonts w:hint="eastAsia" w:ascii="楷体" w:hAnsi="楷体" w:eastAsia="楷体" w:cs="楷体"/>
                <w:szCs w:val="24"/>
              </w:rPr>
            </w:pPr>
            <w:ins w:id="205" w:author="柠栀" w:date="2025-05-07T10:40:41Z">
              <w:r>
                <w:rPr>
                  <w:rFonts w:hint="eastAsia" w:ascii="楷体" w:hAnsi="楷体" w:eastAsia="楷体" w:cs="楷体"/>
                  <w:szCs w:val="24"/>
                </w:rPr>
                <w:t>3</w:t>
              </w:r>
            </w:ins>
            <w:ins w:id="206" w:author="柠栀" w:date="2025-05-07T10:40:41Z">
              <w:r>
                <w:rPr>
                  <w:rFonts w:ascii="楷体" w:hAnsi="楷体" w:eastAsia="楷体" w:cs="楷体"/>
                  <w:szCs w:val="24"/>
                </w:rPr>
                <w:t>2</w:t>
              </w:r>
            </w:ins>
            <w:ins w:id="207" w:author="柠栀" w:date="2025-05-07T10:40:41Z">
              <w:r>
                <w:rPr>
                  <w:rFonts w:hint="eastAsia" w:ascii="楷体" w:hAnsi="楷体" w:eastAsia="楷体" w:cs="楷体"/>
                  <w:szCs w:val="24"/>
                  <w:lang w:val="en-US" w:eastAsia="zh-CN"/>
                </w:rPr>
                <w:t>201160</w:t>
              </w:r>
            </w:ins>
            <w:ins w:id="208" w:author="柠栀" w:date="2025-05-07T10:40:41Z">
              <w:r>
                <w:rPr>
                  <w:rFonts w:ascii="楷体" w:hAnsi="楷体" w:eastAsia="楷体" w:cs="楷体"/>
                  <w:szCs w:val="24"/>
                </w:rPr>
                <w:t>@hzcu.edu.cn</w:t>
              </w:r>
            </w:ins>
            <w:del w:id="209" w:author="柠栀" w:date="2025-05-07T10:40:41Z">
              <w:r>
                <w:rPr>
                  <w:rFonts w:hint="eastAsia" w:ascii="楷体" w:hAnsi="楷体" w:eastAsia="楷体" w:cs="楷体"/>
                  <w:szCs w:val="24"/>
                </w:rPr>
                <w:delText>32201187</w:delText>
              </w:r>
            </w:del>
            <w:del w:id="210" w:author="柠栀" w:date="2025-05-07T10:40:41Z">
              <w:r>
                <w:rPr>
                  <w:rFonts w:ascii="楷体" w:hAnsi="楷体" w:eastAsia="楷体" w:cs="楷体"/>
                  <w:szCs w:val="24"/>
                </w:rPr>
                <w:delText>@hzcu.edu.cn</w:delText>
              </w:r>
            </w:del>
          </w:p>
        </w:tc>
      </w:tr>
      <w:tr w14:paraId="0977A7E2">
        <w:tblPrEx>
          <w:tblCellMar>
            <w:top w:w="0" w:type="dxa"/>
            <w:left w:w="0" w:type="dxa"/>
            <w:bottom w:w="0" w:type="dxa"/>
            <w:right w:w="0" w:type="dxa"/>
          </w:tblCellMar>
        </w:tblPrEx>
        <w:trPr>
          <w:trHeight w:val="1420" w:hRule="atLeast"/>
          <w:jc w:val="center"/>
        </w:trPr>
        <w:tc>
          <w:tcPr>
            <w:tcW w:w="1260" w:type="dxa"/>
            <w:tcBorders>
              <w:top w:val="single" w:color="auto" w:sz="4" w:space="0"/>
              <w:left w:val="single" w:color="auto" w:sz="4" w:space="0"/>
              <w:bottom w:val="single" w:color="auto" w:sz="4" w:space="0"/>
              <w:right w:val="single" w:color="auto" w:sz="4" w:space="0"/>
            </w:tcBorders>
            <w:shd w:val="clear" w:color="auto" w:fill="FFFFFF"/>
            <w:tcMar>
              <w:top w:w="15" w:type="dxa"/>
              <w:left w:w="88" w:type="dxa"/>
              <w:right w:w="88" w:type="dxa"/>
            </w:tcMar>
            <w:vAlign w:val="center"/>
          </w:tcPr>
          <w:p w14:paraId="5DB412CB">
            <w:pPr>
              <w:rPr>
                <w:rFonts w:hint="eastAsia" w:ascii="楷体" w:hAnsi="楷体" w:eastAsia="楷体" w:cs="楷体"/>
                <w:szCs w:val="24"/>
                <w:lang w:eastAsia="zh-Hans"/>
              </w:rPr>
            </w:pPr>
            <w:ins w:id="211" w:author="柠栀" w:date="2025-05-07T10:40:41Z">
              <w:r>
                <w:rPr>
                  <w:rFonts w:hint="eastAsia" w:ascii="楷体" w:hAnsi="楷体" w:eastAsia="楷体" w:cs="楷体"/>
                  <w:szCs w:val="24"/>
                  <w:lang w:eastAsia="zh-Hans"/>
                </w:rPr>
                <w:t>教师用户</w:t>
              </w:r>
            </w:ins>
            <w:del w:id="212" w:author="柠栀" w:date="2025-05-07T10:40:41Z">
              <w:r>
                <w:rPr>
                  <w:rFonts w:hint="eastAsia" w:ascii="楷体" w:hAnsi="楷体" w:eastAsia="楷体" w:cs="楷体"/>
                  <w:szCs w:val="24"/>
                  <w:lang w:eastAsia="zh-Hans"/>
                </w:rPr>
                <w:delText>教师用户</w:delText>
              </w:r>
            </w:del>
          </w:p>
        </w:tc>
        <w:tc>
          <w:tcPr>
            <w:tcW w:w="2044" w:type="dxa"/>
            <w:tcBorders>
              <w:top w:val="single" w:color="000000" w:sz="4" w:space="0"/>
              <w:left w:val="single" w:color="auto" w:sz="4" w:space="0"/>
              <w:bottom w:val="single" w:color="000000" w:sz="4" w:space="0"/>
              <w:right w:val="single" w:color="000000" w:sz="4" w:space="0"/>
            </w:tcBorders>
            <w:shd w:val="clear" w:color="auto" w:fill="FFFFFF"/>
            <w:tcMar>
              <w:top w:w="15" w:type="dxa"/>
              <w:left w:w="88" w:type="dxa"/>
              <w:right w:w="88" w:type="dxa"/>
            </w:tcMar>
            <w:vAlign w:val="center"/>
          </w:tcPr>
          <w:p w14:paraId="6041D1FB">
            <w:pPr>
              <w:rPr>
                <w:rFonts w:hint="eastAsia" w:ascii="楷体" w:hAnsi="楷体" w:eastAsia="楷体" w:cs="楷体"/>
                <w:szCs w:val="24"/>
                <w:lang w:eastAsia="zh-Hans"/>
              </w:rPr>
            </w:pPr>
            <w:ins w:id="213" w:author="柠栀" w:date="2025-05-07T10:40:42Z">
              <w:r>
                <w:rPr>
                  <w:rFonts w:hint="eastAsia" w:ascii="楷体" w:hAnsi="楷体" w:eastAsia="楷体" w:cs="楷体"/>
                  <w:szCs w:val="24"/>
                  <w:lang w:eastAsia="zh-Hans"/>
                </w:rPr>
                <w:t>希望建立一个面向全校师生的校务查询平台，ai可对问题进行快速回答</w:t>
              </w:r>
            </w:ins>
            <w:del w:id="214" w:author="柠栀" w:date="2025-05-07T10:40:42Z">
              <w:r>
                <w:rPr>
                  <w:rFonts w:hint="eastAsia" w:ascii="楷体" w:hAnsi="楷体" w:eastAsia="楷体" w:cs="楷体"/>
                  <w:szCs w:val="24"/>
                  <w:lang w:eastAsia="zh-Hans"/>
                </w:rPr>
                <w:delText>希望建立一个面向全校师生的校务问答机器人小程序，ai可对问题进行快速回答</w:delText>
              </w:r>
            </w:del>
          </w:p>
        </w:tc>
        <w:tc>
          <w:tcPr>
            <w:tcW w:w="1717" w:type="dxa"/>
            <w:tcBorders>
              <w:top w:val="single" w:color="000000" w:sz="4" w:space="0"/>
              <w:left w:val="nil"/>
              <w:bottom w:val="single" w:color="000000" w:sz="4" w:space="0"/>
              <w:right w:val="single" w:color="000000" w:sz="4" w:space="0"/>
            </w:tcBorders>
            <w:shd w:val="clear" w:color="auto" w:fill="FFFFFF"/>
            <w:tcMar>
              <w:top w:w="15" w:type="dxa"/>
              <w:left w:w="88" w:type="dxa"/>
              <w:right w:w="88" w:type="dxa"/>
            </w:tcMar>
            <w:vAlign w:val="center"/>
          </w:tcPr>
          <w:p w14:paraId="58217B06">
            <w:pPr>
              <w:jc w:val="center"/>
              <w:rPr>
                <w:rFonts w:hint="eastAsia" w:ascii="楷体" w:hAnsi="楷体" w:eastAsia="楷体" w:cs="楷体"/>
                <w:szCs w:val="24"/>
                <w:lang w:eastAsia="zh-Hans"/>
              </w:rPr>
            </w:pPr>
            <w:ins w:id="215" w:author="柠栀" w:date="2025-05-07T10:40:42Z">
              <w:r>
                <w:rPr>
                  <w:rFonts w:hint="eastAsia" w:ascii="楷体" w:hAnsi="楷体" w:eastAsia="楷体" w:cs="楷体"/>
                  <w:szCs w:val="24"/>
                  <w:lang w:eastAsia="zh-Hans"/>
                </w:rPr>
                <w:t>网站主要用户群体</w:t>
              </w:r>
            </w:ins>
            <w:del w:id="216" w:author="柠栀" w:date="2025-05-07T10:40:42Z">
              <w:r>
                <w:rPr>
                  <w:rFonts w:hint="eastAsia" w:ascii="楷体" w:hAnsi="楷体" w:eastAsia="楷体" w:cs="楷体"/>
                  <w:szCs w:val="24"/>
                  <w:lang w:eastAsia="zh-Hans"/>
                </w:rPr>
                <w:delText>网站主要用户群体</w:delText>
              </w:r>
            </w:del>
          </w:p>
        </w:tc>
        <w:tc>
          <w:tcPr>
            <w:tcW w:w="1140" w:type="dxa"/>
            <w:tcBorders>
              <w:top w:val="single" w:color="000000" w:sz="4" w:space="0"/>
              <w:left w:val="nil"/>
              <w:bottom w:val="single" w:color="000000" w:sz="4" w:space="0"/>
              <w:right w:val="single" w:color="000000" w:sz="4" w:space="0"/>
            </w:tcBorders>
            <w:shd w:val="clear" w:color="auto" w:fill="FFFFFF"/>
            <w:tcMar>
              <w:top w:w="15" w:type="dxa"/>
              <w:left w:w="88" w:type="dxa"/>
              <w:right w:w="88" w:type="dxa"/>
            </w:tcMar>
            <w:vAlign w:val="center"/>
          </w:tcPr>
          <w:p w14:paraId="17798427">
            <w:pPr>
              <w:rPr>
                <w:rFonts w:hint="eastAsia" w:ascii="楷体" w:hAnsi="楷体" w:eastAsia="楷体" w:cs="楷体"/>
                <w:szCs w:val="24"/>
                <w:lang w:eastAsia="zh-Hans"/>
              </w:rPr>
            </w:pPr>
            <w:ins w:id="217" w:author="柠栀" w:date="2025-05-07T10:40:42Z">
              <w:r>
                <w:rPr>
                  <w:rFonts w:hint="eastAsia" w:ascii="楷体" w:hAnsi="楷体" w:eastAsia="楷体" w:cs="楷体"/>
                  <w:szCs w:val="24"/>
                  <w:lang w:val="en-US" w:eastAsia="zh-CN"/>
                </w:rPr>
                <w:t>罗华敏</w:t>
              </w:r>
            </w:ins>
            <w:del w:id="218" w:author="柠栀" w:date="2025-05-07T10:40:42Z">
              <w:r>
                <w:rPr>
                  <w:rFonts w:hint="eastAsia" w:ascii="楷体" w:hAnsi="楷体" w:eastAsia="楷体" w:cs="楷体"/>
                  <w:szCs w:val="24"/>
                  <w:lang w:eastAsia="zh-Hans"/>
                </w:rPr>
                <w:delText>杨枨</w:delText>
              </w:r>
            </w:del>
          </w:p>
        </w:tc>
        <w:tc>
          <w:tcPr>
            <w:tcW w:w="1211" w:type="dxa"/>
            <w:tcBorders>
              <w:top w:val="single" w:color="000000" w:sz="4" w:space="0"/>
              <w:left w:val="nil"/>
              <w:bottom w:val="single" w:color="000000" w:sz="4" w:space="0"/>
              <w:right w:val="single" w:color="000000" w:sz="4" w:space="0"/>
            </w:tcBorders>
            <w:shd w:val="clear" w:color="auto" w:fill="FFFFFF"/>
            <w:tcMar>
              <w:top w:w="15" w:type="dxa"/>
              <w:left w:w="88" w:type="dxa"/>
              <w:right w:w="88" w:type="dxa"/>
            </w:tcMar>
            <w:vAlign w:val="center"/>
          </w:tcPr>
          <w:p w14:paraId="526F0DF7">
            <w:pPr>
              <w:rPr>
                <w:rFonts w:hint="eastAsia" w:ascii="楷体" w:hAnsi="楷体" w:eastAsia="楷体" w:cs="楷体"/>
                <w:szCs w:val="24"/>
              </w:rPr>
            </w:pPr>
            <w:ins w:id="219" w:author="柠栀" w:date="2025-05-07T10:40:42Z">
              <w:r>
                <w:rPr>
                  <w:rFonts w:hint="eastAsia" w:ascii="楷体" w:hAnsi="楷体" w:eastAsia="楷体" w:cs="楷体"/>
                  <w:szCs w:val="24"/>
                  <w:lang w:val="en-US" w:eastAsia="zh-CN"/>
                </w:rPr>
                <w:t>钉钉</w:t>
              </w:r>
            </w:ins>
            <w:del w:id="220" w:author="柠栀" w:date="2025-05-07T10:40:42Z">
              <w:r>
                <w:rPr>
                  <w:rFonts w:hint="eastAsia" w:ascii="楷体" w:hAnsi="楷体" w:eastAsia="楷体" w:cs="楷体"/>
                  <w:szCs w:val="24"/>
                </w:rPr>
                <w:delText>yangc</w:delText>
              </w:r>
            </w:del>
            <w:del w:id="221" w:author="柠栀" w:date="2025-05-07T10:40:42Z">
              <w:r>
                <w:rPr>
                  <w:rFonts w:ascii="楷体" w:hAnsi="楷体" w:eastAsia="楷体" w:cs="楷体"/>
                  <w:szCs w:val="24"/>
                </w:rPr>
                <w:delText>@hzcu.edu.cn</w:delText>
              </w:r>
            </w:del>
          </w:p>
        </w:tc>
      </w:tr>
      <w:tr w14:paraId="4BE1018B">
        <w:tblPrEx>
          <w:tblCellMar>
            <w:top w:w="0" w:type="dxa"/>
            <w:left w:w="0" w:type="dxa"/>
            <w:bottom w:w="0" w:type="dxa"/>
            <w:right w:w="0" w:type="dxa"/>
          </w:tblCellMar>
        </w:tblPrEx>
        <w:trPr>
          <w:trHeight w:val="2074" w:hRule="atLeast"/>
          <w:jc w:val="center"/>
        </w:trPr>
        <w:tc>
          <w:tcPr>
            <w:tcW w:w="1260" w:type="dxa"/>
            <w:tcBorders>
              <w:top w:val="single" w:color="auto" w:sz="4" w:space="0"/>
              <w:left w:val="single" w:color="auto" w:sz="4" w:space="0"/>
              <w:bottom w:val="single" w:color="auto" w:sz="4" w:space="0"/>
              <w:right w:val="single" w:color="auto" w:sz="4" w:space="0"/>
            </w:tcBorders>
            <w:shd w:val="clear" w:color="auto" w:fill="FFFFFF"/>
            <w:tcMar>
              <w:top w:w="15" w:type="dxa"/>
              <w:left w:w="88" w:type="dxa"/>
              <w:right w:w="88" w:type="dxa"/>
            </w:tcMar>
            <w:vAlign w:val="center"/>
          </w:tcPr>
          <w:p w14:paraId="415B1C40">
            <w:pPr>
              <w:rPr>
                <w:rFonts w:hint="eastAsia" w:ascii="楷体" w:hAnsi="楷体" w:eastAsia="楷体" w:cs="楷体"/>
                <w:szCs w:val="24"/>
              </w:rPr>
            </w:pPr>
            <w:ins w:id="222" w:author="柠栀" w:date="2025-05-07T10:40:42Z">
              <w:r>
                <w:rPr>
                  <w:rFonts w:hint="eastAsia" w:ascii="楷体" w:hAnsi="楷体" w:eastAsia="楷体" w:cs="楷体"/>
                  <w:szCs w:val="24"/>
                  <w:lang w:bidi="ar"/>
                </w:rPr>
                <w:t>管理员</w:t>
              </w:r>
            </w:ins>
            <w:del w:id="223" w:author="柠栀" w:date="2025-05-07T10:40:42Z">
              <w:r>
                <w:rPr>
                  <w:rFonts w:hint="eastAsia" w:ascii="楷体" w:hAnsi="楷体" w:eastAsia="楷体" w:cs="楷体"/>
                  <w:szCs w:val="24"/>
                  <w:lang w:bidi="ar"/>
                </w:rPr>
                <w:delText>管理员</w:delText>
              </w:r>
            </w:del>
          </w:p>
        </w:tc>
        <w:tc>
          <w:tcPr>
            <w:tcW w:w="2044" w:type="dxa"/>
            <w:tcBorders>
              <w:top w:val="single" w:color="000000" w:sz="4" w:space="0"/>
              <w:left w:val="single" w:color="auto" w:sz="4" w:space="0"/>
              <w:bottom w:val="single" w:color="000000" w:sz="4" w:space="0"/>
              <w:right w:val="single" w:color="000000" w:sz="4" w:space="0"/>
            </w:tcBorders>
            <w:shd w:val="clear" w:color="auto" w:fill="FFFFFF"/>
            <w:tcMar>
              <w:top w:w="15" w:type="dxa"/>
              <w:left w:w="88" w:type="dxa"/>
              <w:right w:w="88" w:type="dxa"/>
            </w:tcMar>
            <w:vAlign w:val="center"/>
          </w:tcPr>
          <w:p w14:paraId="5F579B4A">
            <w:pPr>
              <w:rPr>
                <w:rFonts w:hint="eastAsia" w:ascii="楷体" w:hAnsi="楷体" w:eastAsia="楷体" w:cs="楷体"/>
                <w:szCs w:val="24"/>
                <w:lang w:eastAsia="zh-Hans"/>
              </w:rPr>
            </w:pPr>
            <w:ins w:id="224" w:author="柠栀" w:date="2025-05-07T10:40:42Z">
              <w:r>
                <w:rPr>
                  <w:rFonts w:hint="eastAsia" w:ascii="楷体" w:hAnsi="楷体" w:eastAsia="楷体" w:cs="楷体"/>
                  <w:szCs w:val="24"/>
                  <w:lang w:eastAsia="zh-Hans"/>
                </w:rPr>
                <w:t>维护网站平台运行与管理</w:t>
              </w:r>
            </w:ins>
            <w:del w:id="225" w:author="柠栀" w:date="2025-05-07T10:40:42Z">
              <w:r>
                <w:rPr>
                  <w:rFonts w:hint="eastAsia" w:ascii="楷体" w:hAnsi="楷体" w:eastAsia="楷体" w:cs="楷体"/>
                  <w:szCs w:val="24"/>
                  <w:lang w:eastAsia="zh-Hans"/>
                </w:rPr>
                <w:delText>维护网站平台运行与管理</w:delText>
              </w:r>
            </w:del>
          </w:p>
        </w:tc>
        <w:tc>
          <w:tcPr>
            <w:tcW w:w="1717" w:type="dxa"/>
            <w:tcBorders>
              <w:top w:val="single" w:color="000000" w:sz="4" w:space="0"/>
              <w:left w:val="nil"/>
              <w:bottom w:val="single" w:color="000000" w:sz="4" w:space="0"/>
              <w:right w:val="single" w:color="000000" w:sz="4" w:space="0"/>
            </w:tcBorders>
            <w:shd w:val="clear" w:color="auto" w:fill="FFFFFF"/>
            <w:tcMar>
              <w:top w:w="15" w:type="dxa"/>
              <w:left w:w="88" w:type="dxa"/>
              <w:right w:w="88" w:type="dxa"/>
            </w:tcMar>
            <w:vAlign w:val="center"/>
          </w:tcPr>
          <w:p w14:paraId="3EED5022">
            <w:pPr>
              <w:rPr>
                <w:rFonts w:hint="eastAsia" w:ascii="楷体" w:hAnsi="楷体" w:eastAsia="楷体" w:cs="楷体"/>
                <w:szCs w:val="24"/>
                <w:lang w:eastAsia="zh-Hans"/>
              </w:rPr>
            </w:pPr>
            <w:ins w:id="226" w:author="柠栀" w:date="2025-05-07T10:40:42Z">
              <w:r>
                <w:rPr>
                  <w:rFonts w:hint="eastAsia" w:ascii="楷体" w:hAnsi="楷体" w:eastAsia="楷体" w:cs="楷体"/>
                  <w:szCs w:val="24"/>
                  <w:lang w:eastAsia="zh-Hans" w:bidi="ar"/>
                </w:rPr>
                <w:t>保证平台的正常运行</w:t>
              </w:r>
            </w:ins>
            <w:del w:id="227" w:author="柠栀" w:date="2025-05-07T10:40:42Z">
              <w:r>
                <w:rPr>
                  <w:rFonts w:hint="eastAsia" w:ascii="楷体" w:hAnsi="楷体" w:eastAsia="楷体" w:cs="楷体"/>
                  <w:szCs w:val="24"/>
                  <w:lang w:eastAsia="zh-Hans" w:bidi="ar"/>
                </w:rPr>
                <w:delText>保证平台的正常运行</w:delText>
              </w:r>
            </w:del>
          </w:p>
        </w:tc>
        <w:tc>
          <w:tcPr>
            <w:tcW w:w="1140" w:type="dxa"/>
            <w:tcBorders>
              <w:top w:val="single" w:color="000000" w:sz="4" w:space="0"/>
              <w:left w:val="nil"/>
              <w:bottom w:val="single" w:color="000000" w:sz="4" w:space="0"/>
              <w:right w:val="single" w:color="000000" w:sz="4" w:space="0"/>
            </w:tcBorders>
            <w:shd w:val="clear" w:color="auto" w:fill="FFFFFF"/>
            <w:tcMar>
              <w:top w:w="15" w:type="dxa"/>
              <w:left w:w="88" w:type="dxa"/>
              <w:right w:w="88" w:type="dxa"/>
            </w:tcMar>
            <w:vAlign w:val="center"/>
          </w:tcPr>
          <w:p w14:paraId="3127F18F">
            <w:pPr>
              <w:rPr>
                <w:rFonts w:hint="eastAsia" w:ascii="楷体" w:hAnsi="楷体" w:eastAsia="楷体" w:cs="楷体"/>
                <w:szCs w:val="24"/>
                <w:lang w:eastAsia="zh-Hans"/>
              </w:rPr>
            </w:pPr>
            <w:ins w:id="228" w:author="柠栀" w:date="2025-05-07T10:40:42Z">
              <w:r>
                <w:rPr>
                  <w:rFonts w:hint="eastAsia" w:ascii="楷体" w:hAnsi="楷体" w:eastAsia="楷体" w:cs="楷体"/>
                  <w:szCs w:val="24"/>
                  <w:lang w:val="en-US" w:eastAsia="zh-CN"/>
                </w:rPr>
                <w:t>张雨童</w:t>
              </w:r>
            </w:ins>
            <w:del w:id="229" w:author="柠栀" w:date="2025-05-07T10:40:42Z">
              <w:r>
                <w:rPr>
                  <w:rFonts w:hint="eastAsia" w:ascii="楷体" w:hAnsi="楷体" w:eastAsia="楷体" w:cs="楷体"/>
                  <w:szCs w:val="24"/>
                  <w:lang w:eastAsia="zh-Hans"/>
                </w:rPr>
                <w:delText>许诺</w:delText>
              </w:r>
            </w:del>
          </w:p>
        </w:tc>
        <w:tc>
          <w:tcPr>
            <w:tcW w:w="1211" w:type="dxa"/>
            <w:tcBorders>
              <w:top w:val="single" w:color="000000" w:sz="4" w:space="0"/>
              <w:left w:val="nil"/>
              <w:bottom w:val="single" w:color="000000" w:sz="4" w:space="0"/>
              <w:right w:val="single" w:color="000000" w:sz="4" w:space="0"/>
            </w:tcBorders>
            <w:shd w:val="clear" w:color="auto" w:fill="FFFFFF"/>
            <w:tcMar>
              <w:top w:w="15" w:type="dxa"/>
              <w:left w:w="88" w:type="dxa"/>
              <w:right w:w="88" w:type="dxa"/>
            </w:tcMar>
            <w:vAlign w:val="center"/>
          </w:tcPr>
          <w:p w14:paraId="6E5B9E9E">
            <w:pPr>
              <w:rPr>
                <w:rFonts w:hint="eastAsia" w:ascii="楷体" w:hAnsi="楷体" w:eastAsia="楷体" w:cs="楷体"/>
                <w:szCs w:val="24"/>
              </w:rPr>
            </w:pPr>
            <w:ins w:id="230" w:author="柠栀" w:date="2025-05-07T10:40:42Z">
              <w:r>
                <w:rPr>
                  <w:rFonts w:hint="eastAsia" w:ascii="楷体" w:hAnsi="楷体" w:eastAsia="楷体" w:cs="楷体"/>
                  <w:szCs w:val="24"/>
                </w:rPr>
                <w:t>3</w:t>
              </w:r>
            </w:ins>
            <w:ins w:id="231" w:author="柠栀" w:date="2025-05-07T10:40:42Z">
              <w:r>
                <w:rPr>
                  <w:rFonts w:ascii="楷体" w:hAnsi="楷体" w:eastAsia="楷体" w:cs="楷体"/>
                  <w:szCs w:val="24"/>
                </w:rPr>
                <w:t>2</w:t>
              </w:r>
            </w:ins>
            <w:ins w:id="232" w:author="柠栀" w:date="2025-05-07T10:40:42Z">
              <w:r>
                <w:rPr>
                  <w:rFonts w:hint="eastAsia" w:ascii="楷体" w:hAnsi="楷体" w:eastAsia="楷体" w:cs="楷体"/>
                  <w:szCs w:val="24"/>
                  <w:lang w:val="en-US" w:eastAsia="zh-CN"/>
                </w:rPr>
                <w:t>207253</w:t>
              </w:r>
            </w:ins>
            <w:ins w:id="233" w:author="柠栀" w:date="2025-05-07T10:40:42Z">
              <w:r>
                <w:rPr>
                  <w:rFonts w:ascii="楷体" w:hAnsi="楷体" w:eastAsia="楷体" w:cs="楷体"/>
                  <w:szCs w:val="24"/>
                </w:rPr>
                <w:t>@</w:t>
              </w:r>
            </w:ins>
            <w:ins w:id="234" w:author="柠栀" w:date="2025-05-07T10:40:42Z">
              <w:r>
                <w:rPr>
                  <w:rFonts w:hint="eastAsia" w:ascii="楷体" w:hAnsi="楷体" w:eastAsia="楷体" w:cs="楷体"/>
                  <w:szCs w:val="24"/>
                </w:rPr>
                <w:t>hzcu</w:t>
              </w:r>
            </w:ins>
            <w:ins w:id="235" w:author="柠栀" w:date="2025-05-07T10:40:42Z">
              <w:r>
                <w:rPr>
                  <w:rFonts w:ascii="楷体" w:hAnsi="楷体" w:eastAsia="楷体" w:cs="楷体"/>
                  <w:szCs w:val="24"/>
                </w:rPr>
                <w:t>.edu.cn</w:t>
              </w:r>
            </w:ins>
            <w:del w:id="236" w:author="柠栀" w:date="2025-05-07T10:40:42Z">
              <w:r>
                <w:rPr>
                  <w:rFonts w:hint="eastAsia" w:ascii="楷体" w:hAnsi="楷体" w:eastAsia="楷体" w:cs="楷体"/>
                  <w:szCs w:val="24"/>
                </w:rPr>
                <w:delText>3</w:delText>
              </w:r>
            </w:del>
            <w:del w:id="237" w:author="柠栀" w:date="2025-05-07T10:40:42Z">
              <w:r>
                <w:rPr>
                  <w:rFonts w:ascii="楷体" w:hAnsi="楷体" w:eastAsia="楷体" w:cs="楷体"/>
                  <w:szCs w:val="24"/>
                </w:rPr>
                <w:delText>2</w:delText>
              </w:r>
            </w:del>
            <w:del w:id="238" w:author="柠栀" w:date="2025-05-07T10:40:42Z">
              <w:r>
                <w:rPr>
                  <w:rFonts w:hint="eastAsia" w:ascii="楷体" w:hAnsi="楷体" w:eastAsia="楷体" w:cs="楷体"/>
                  <w:szCs w:val="24"/>
                </w:rPr>
                <w:delText>201041</w:delText>
              </w:r>
            </w:del>
            <w:del w:id="239" w:author="柠栀" w:date="2025-05-07T10:40:42Z">
              <w:r>
                <w:rPr>
                  <w:rFonts w:ascii="楷体" w:hAnsi="楷体" w:eastAsia="楷体" w:cs="楷体"/>
                  <w:szCs w:val="24"/>
                </w:rPr>
                <w:delText>@</w:delText>
              </w:r>
            </w:del>
            <w:del w:id="240" w:author="柠栀" w:date="2025-05-07T10:40:42Z">
              <w:r>
                <w:rPr>
                  <w:rFonts w:hint="eastAsia" w:ascii="楷体" w:hAnsi="楷体" w:eastAsia="楷体" w:cs="楷体"/>
                  <w:szCs w:val="24"/>
                </w:rPr>
                <w:delText>hzcu</w:delText>
              </w:r>
            </w:del>
            <w:del w:id="241" w:author="柠栀" w:date="2025-05-07T10:40:42Z">
              <w:r>
                <w:rPr>
                  <w:rFonts w:ascii="楷体" w:hAnsi="楷体" w:eastAsia="楷体" w:cs="楷体"/>
                  <w:szCs w:val="24"/>
                </w:rPr>
                <w:delText>.edu.cn</w:delText>
              </w:r>
            </w:del>
          </w:p>
        </w:tc>
      </w:tr>
      <w:tr w14:paraId="2C570CD9">
        <w:tblPrEx>
          <w:tblCellMar>
            <w:top w:w="0" w:type="dxa"/>
            <w:left w:w="0" w:type="dxa"/>
            <w:bottom w:w="0" w:type="dxa"/>
            <w:right w:w="0" w:type="dxa"/>
          </w:tblCellMar>
        </w:tblPrEx>
        <w:trPr>
          <w:trHeight w:val="1268" w:hRule="atLeast"/>
          <w:jc w:val="center"/>
        </w:trPr>
        <w:tc>
          <w:tcPr>
            <w:tcW w:w="1260" w:type="dxa"/>
            <w:tcBorders>
              <w:top w:val="single" w:color="auto" w:sz="4" w:space="0"/>
              <w:left w:val="single" w:color="auto" w:sz="4" w:space="0"/>
              <w:bottom w:val="single" w:color="auto" w:sz="4" w:space="0"/>
              <w:right w:val="single" w:color="auto" w:sz="4" w:space="0"/>
            </w:tcBorders>
            <w:shd w:val="clear" w:color="auto" w:fill="FFFFFF"/>
            <w:tcMar>
              <w:top w:w="15" w:type="dxa"/>
              <w:left w:w="88" w:type="dxa"/>
              <w:right w:w="88" w:type="dxa"/>
            </w:tcMar>
            <w:vAlign w:val="center"/>
          </w:tcPr>
          <w:p w14:paraId="66A7B2E1">
            <w:pPr>
              <w:rPr>
                <w:rFonts w:hint="eastAsia" w:ascii="楷体" w:hAnsi="楷体" w:eastAsia="楷体" w:cs="楷体"/>
                <w:color w:val="000000"/>
                <w:kern w:val="24"/>
                <w:szCs w:val="24"/>
              </w:rPr>
            </w:pPr>
            <w:ins w:id="242" w:author="柠栀" w:date="2025-05-07T10:40:42Z">
              <w:r>
                <w:rPr>
                  <w:rFonts w:hint="eastAsia" w:ascii="楷体" w:hAnsi="楷体" w:eastAsia="楷体" w:cs="楷体"/>
                  <w:color w:val="000000"/>
                  <w:kern w:val="24"/>
                  <w:szCs w:val="24"/>
                  <w:lang w:bidi="ar"/>
                </w:rPr>
                <w:t>指导用户</w:t>
              </w:r>
            </w:ins>
            <w:del w:id="243" w:author="柠栀" w:date="2025-05-07T10:40:42Z">
              <w:r>
                <w:rPr>
                  <w:rFonts w:hint="eastAsia" w:ascii="楷体" w:hAnsi="楷体" w:eastAsia="楷体" w:cs="楷体"/>
                  <w:color w:val="000000"/>
                  <w:kern w:val="24"/>
                  <w:szCs w:val="24"/>
                  <w:lang w:bidi="ar"/>
                </w:rPr>
                <w:delText>指导用户</w:delText>
              </w:r>
            </w:del>
          </w:p>
        </w:tc>
        <w:tc>
          <w:tcPr>
            <w:tcW w:w="2044" w:type="dxa"/>
            <w:tcBorders>
              <w:top w:val="nil"/>
              <w:left w:val="single" w:color="auto" w:sz="4" w:space="0"/>
              <w:bottom w:val="single" w:color="000000" w:sz="4" w:space="0"/>
              <w:right w:val="single" w:color="000000" w:sz="4" w:space="0"/>
            </w:tcBorders>
            <w:shd w:val="clear" w:color="auto" w:fill="FFFFFF"/>
            <w:tcMar>
              <w:top w:w="15" w:type="dxa"/>
              <w:left w:w="88" w:type="dxa"/>
              <w:right w:w="88" w:type="dxa"/>
            </w:tcMar>
            <w:vAlign w:val="center"/>
          </w:tcPr>
          <w:p w14:paraId="4A864086">
            <w:pPr>
              <w:rPr>
                <w:rFonts w:hint="eastAsia" w:ascii="楷体" w:hAnsi="楷体" w:eastAsia="楷体" w:cs="楷体"/>
                <w:color w:val="000000"/>
                <w:kern w:val="24"/>
                <w:szCs w:val="24"/>
              </w:rPr>
            </w:pPr>
            <w:ins w:id="244" w:author="柠栀" w:date="2025-05-07T10:40:42Z">
              <w:r>
                <w:rPr>
                  <w:rFonts w:hint="eastAsia" w:ascii="楷体" w:hAnsi="楷体" w:eastAsia="楷体" w:cs="楷体"/>
                  <w:color w:val="000000"/>
                  <w:kern w:val="24"/>
                  <w:szCs w:val="24"/>
                  <w:lang w:bidi="ar"/>
                </w:rPr>
                <w:t>负责对项目的需求进行专业的指导</w:t>
              </w:r>
            </w:ins>
            <w:del w:id="245" w:author="柠栀" w:date="2025-05-07T10:40:42Z">
              <w:r>
                <w:rPr>
                  <w:rFonts w:hint="eastAsia" w:ascii="楷体" w:hAnsi="楷体" w:eastAsia="楷体" w:cs="楷体"/>
                  <w:color w:val="000000"/>
                  <w:kern w:val="24"/>
                  <w:szCs w:val="24"/>
                  <w:lang w:bidi="ar"/>
                </w:rPr>
                <w:delText>负责对项目的需求进行专业的指导</w:delText>
              </w:r>
            </w:del>
          </w:p>
        </w:tc>
        <w:tc>
          <w:tcPr>
            <w:tcW w:w="1717" w:type="dxa"/>
            <w:tcBorders>
              <w:top w:val="nil"/>
              <w:left w:val="nil"/>
              <w:bottom w:val="single" w:color="000000" w:sz="4" w:space="0"/>
              <w:right w:val="single" w:color="000000" w:sz="4" w:space="0"/>
            </w:tcBorders>
            <w:shd w:val="clear" w:color="auto" w:fill="FFFFFF"/>
            <w:tcMar>
              <w:top w:w="15" w:type="dxa"/>
              <w:left w:w="88" w:type="dxa"/>
              <w:right w:w="88" w:type="dxa"/>
            </w:tcMar>
            <w:vAlign w:val="center"/>
          </w:tcPr>
          <w:p w14:paraId="1B6625E8">
            <w:pPr>
              <w:rPr>
                <w:rFonts w:hint="eastAsia" w:ascii="楷体" w:hAnsi="楷体" w:eastAsia="楷体" w:cs="楷体"/>
                <w:color w:val="000000"/>
                <w:kern w:val="24"/>
                <w:szCs w:val="24"/>
                <w:lang w:eastAsia="zh-Hans"/>
              </w:rPr>
            </w:pPr>
            <w:ins w:id="246" w:author="柠栀" w:date="2025-05-07T10:40:42Z">
              <w:r>
                <w:rPr>
                  <w:rFonts w:hint="eastAsia" w:ascii="楷体" w:hAnsi="楷体" w:eastAsia="楷体" w:cs="楷体"/>
                  <w:color w:val="000000"/>
                  <w:kern w:val="24"/>
                  <w:szCs w:val="24"/>
                  <w:lang w:eastAsia="zh-Hans" w:bidi="ar"/>
                </w:rPr>
                <w:t>作为授课教师可针对网站内容进行指导</w:t>
              </w:r>
            </w:ins>
            <w:del w:id="247" w:author="柠栀" w:date="2025-05-07T10:40:42Z">
              <w:r>
                <w:rPr>
                  <w:rFonts w:hint="eastAsia" w:ascii="楷体" w:hAnsi="楷体" w:eastAsia="楷体" w:cs="楷体"/>
                  <w:color w:val="000000"/>
                  <w:kern w:val="24"/>
                  <w:szCs w:val="24"/>
                  <w:lang w:eastAsia="zh-Hans" w:bidi="ar"/>
                </w:rPr>
                <w:delText>作为授课教师可针对网站内容进行指导</w:delText>
              </w:r>
            </w:del>
          </w:p>
        </w:tc>
        <w:tc>
          <w:tcPr>
            <w:tcW w:w="1140" w:type="dxa"/>
            <w:tcBorders>
              <w:top w:val="single" w:color="000000" w:sz="4" w:space="0"/>
              <w:left w:val="nil"/>
              <w:bottom w:val="single" w:color="000000" w:sz="4" w:space="0"/>
              <w:right w:val="single" w:color="000000" w:sz="4" w:space="0"/>
            </w:tcBorders>
            <w:shd w:val="clear" w:color="auto" w:fill="FFFFFF"/>
            <w:tcMar>
              <w:top w:w="15" w:type="dxa"/>
              <w:left w:w="88" w:type="dxa"/>
              <w:right w:w="88" w:type="dxa"/>
            </w:tcMar>
            <w:vAlign w:val="center"/>
          </w:tcPr>
          <w:p w14:paraId="38C8E4DD">
            <w:pPr>
              <w:rPr>
                <w:rFonts w:hint="eastAsia" w:ascii="楷体" w:hAnsi="楷体" w:eastAsia="楷体" w:cs="楷体"/>
                <w:color w:val="000000"/>
                <w:kern w:val="24"/>
                <w:szCs w:val="24"/>
                <w:lang w:eastAsia="zh-Hans"/>
              </w:rPr>
            </w:pPr>
            <w:ins w:id="248" w:author="柠栀" w:date="2025-05-07T10:40:42Z">
              <w:r>
                <w:rPr>
                  <w:rFonts w:hint="eastAsia" w:ascii="楷体" w:hAnsi="楷体" w:eastAsia="楷体" w:cs="楷体"/>
                  <w:color w:val="000000"/>
                  <w:kern w:val="24"/>
                  <w:szCs w:val="24"/>
                  <w:lang w:eastAsia="zh-Hans" w:bidi="ar"/>
                </w:rPr>
                <w:t>苏奎</w:t>
              </w:r>
            </w:ins>
            <w:del w:id="249" w:author="柠栀" w:date="2025-05-07T10:40:42Z">
              <w:r>
                <w:rPr>
                  <w:rFonts w:hint="eastAsia" w:ascii="楷体" w:hAnsi="楷体" w:eastAsia="楷体" w:cs="楷体"/>
                  <w:color w:val="000000"/>
                  <w:kern w:val="24"/>
                  <w:szCs w:val="24"/>
                  <w:lang w:eastAsia="zh-Hans"/>
                </w:rPr>
                <w:delText>杨枨</w:delText>
              </w:r>
            </w:del>
          </w:p>
        </w:tc>
        <w:tc>
          <w:tcPr>
            <w:tcW w:w="1211" w:type="dxa"/>
            <w:tcBorders>
              <w:top w:val="single" w:color="000000" w:sz="4" w:space="0"/>
              <w:left w:val="nil"/>
              <w:bottom w:val="single" w:color="000000" w:sz="4" w:space="0"/>
              <w:right w:val="single" w:color="000000" w:sz="4" w:space="0"/>
            </w:tcBorders>
            <w:shd w:val="clear" w:color="auto" w:fill="FFFFFF"/>
            <w:tcMar>
              <w:top w:w="15" w:type="dxa"/>
              <w:left w:w="88" w:type="dxa"/>
              <w:right w:w="88" w:type="dxa"/>
            </w:tcMar>
            <w:vAlign w:val="center"/>
          </w:tcPr>
          <w:p w14:paraId="4BDB04E1">
            <w:pPr>
              <w:rPr>
                <w:rFonts w:hint="eastAsia" w:ascii="楷体" w:hAnsi="楷体" w:eastAsia="楷体" w:cs="楷体"/>
                <w:color w:val="000000"/>
                <w:kern w:val="24"/>
                <w:szCs w:val="24"/>
              </w:rPr>
            </w:pPr>
            <w:ins w:id="250" w:author="柠栀" w:date="2025-05-07T10:40:42Z">
              <w:r>
                <w:rPr>
                  <w:rFonts w:ascii="楷体" w:hAnsi="楷体" w:eastAsia="楷体" w:cs="楷体"/>
                  <w:color w:val="000000"/>
                  <w:kern w:val="24"/>
                  <w:szCs w:val="24"/>
                </w:rPr>
                <w:t>suk@hzcu.edu.cn</w:t>
              </w:r>
            </w:ins>
            <w:del w:id="251" w:author="柠栀" w:date="2025-05-07T10:40:42Z">
              <w:r>
                <w:rPr>
                  <w:rFonts w:hint="eastAsia" w:ascii="楷体" w:hAnsi="楷体" w:eastAsia="楷体" w:cs="楷体"/>
                  <w:color w:val="000000"/>
                  <w:kern w:val="24"/>
                  <w:szCs w:val="24"/>
                </w:rPr>
                <w:delText>yangc</w:delText>
              </w:r>
            </w:del>
            <w:del w:id="252" w:author="柠栀" w:date="2025-05-07T10:40:42Z">
              <w:r>
                <w:rPr>
                  <w:rFonts w:ascii="楷体" w:hAnsi="楷体" w:eastAsia="楷体" w:cs="楷体"/>
                  <w:color w:val="000000"/>
                  <w:kern w:val="24"/>
                  <w:szCs w:val="24"/>
                </w:rPr>
                <w:delText>@hzcu.edu.cn</w:delText>
              </w:r>
            </w:del>
          </w:p>
        </w:tc>
      </w:tr>
    </w:tbl>
    <w:p w14:paraId="59EB7A78">
      <w:pPr>
        <w:bidi w:val="0"/>
        <w:rPr>
          <w:rFonts w:hint="eastAsia"/>
          <w:lang w:eastAsia="zh-CN"/>
        </w:rPr>
      </w:pPr>
      <w:bookmarkStart w:id="56" w:name="_Toc303709308"/>
    </w:p>
    <w:p w14:paraId="458EF800">
      <w:pPr>
        <w:bidi w:val="0"/>
        <w:rPr>
          <w:rFonts w:hint="eastAsia"/>
          <w:lang w:eastAsia="zh-CN"/>
        </w:rPr>
      </w:pPr>
    </w:p>
    <w:p w14:paraId="7690680E">
      <w:pPr>
        <w:bidi w:val="0"/>
        <w:rPr>
          <w:rFonts w:hint="eastAsia"/>
          <w:lang w:eastAsia="zh-Hans"/>
        </w:rPr>
      </w:pPr>
      <w:r>
        <w:rPr>
          <w:rFonts w:hint="eastAsia"/>
          <w:lang w:eastAsia="zh-CN"/>
        </w:rPr>
        <w:t>（</w:t>
      </w:r>
      <w:r>
        <w:rPr>
          <w:rFonts w:hint="eastAsia"/>
          <w:lang w:val="en-US" w:eastAsia="zh-CN"/>
        </w:rPr>
        <w:t>5</w:t>
      </w:r>
      <w:r>
        <w:rPr>
          <w:rFonts w:hint="eastAsia"/>
          <w:lang w:eastAsia="zh-CN"/>
        </w:rPr>
        <w:t>）</w:t>
      </w:r>
      <w:r>
        <w:rPr>
          <w:rFonts w:hint="eastAsia"/>
          <w:lang w:eastAsia="zh-Hans"/>
        </w:rPr>
        <w:t>用户职责范围</w:t>
      </w:r>
      <w:bookmarkEnd w:id="56"/>
    </w:p>
    <w:tbl>
      <w:tblPr>
        <w:tblStyle w:val="13"/>
        <w:tblW w:w="927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45"/>
        <w:gridCol w:w="3202"/>
        <w:gridCol w:w="2972"/>
        <w:gridCol w:w="1657"/>
      </w:tblGrid>
      <w:tr w14:paraId="0F9F6D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45" w:type="dxa"/>
            <w:tcBorders>
              <w:top w:val="single" w:color="auto" w:sz="4" w:space="0"/>
              <w:left w:val="single" w:color="auto" w:sz="4" w:space="0"/>
              <w:bottom w:val="single" w:color="auto" w:sz="4" w:space="0"/>
              <w:right w:val="single" w:color="auto" w:sz="4" w:space="0"/>
            </w:tcBorders>
            <w:shd w:val="clear" w:color="auto" w:fill="auto"/>
          </w:tcPr>
          <w:p w14:paraId="1CF4CA23">
            <w:pPr>
              <w:jc w:val="center"/>
              <w:rPr>
                <w:rFonts w:hint="eastAsia" w:ascii="楷体" w:hAnsi="楷体" w:eastAsia="楷体" w:cs="楷体"/>
                <w:szCs w:val="24"/>
              </w:rPr>
            </w:pPr>
            <w:bookmarkStart w:id="57" w:name="_Toc24825379"/>
            <w:r>
              <w:rPr>
                <w:rFonts w:hint="eastAsia" w:ascii="楷体" w:hAnsi="楷体" w:eastAsia="楷体" w:cs="楷体"/>
                <w:szCs w:val="24"/>
                <w:lang w:bidi="ar"/>
              </w:rPr>
              <w:t>用户</w:t>
            </w:r>
            <w:bookmarkEnd w:id="57"/>
          </w:p>
        </w:tc>
        <w:tc>
          <w:tcPr>
            <w:tcW w:w="3202" w:type="dxa"/>
            <w:tcBorders>
              <w:top w:val="single" w:color="auto" w:sz="4" w:space="0"/>
              <w:left w:val="nil"/>
              <w:bottom w:val="single" w:color="auto" w:sz="4" w:space="0"/>
              <w:right w:val="single" w:color="auto" w:sz="4" w:space="0"/>
            </w:tcBorders>
            <w:shd w:val="clear" w:color="auto" w:fill="auto"/>
          </w:tcPr>
          <w:p w14:paraId="75FB6DAA">
            <w:pPr>
              <w:jc w:val="center"/>
              <w:rPr>
                <w:rFonts w:hint="eastAsia" w:ascii="楷体" w:hAnsi="楷体" w:eastAsia="楷体" w:cs="楷体"/>
                <w:szCs w:val="24"/>
              </w:rPr>
            </w:pPr>
            <w:r>
              <w:rPr>
                <w:rFonts w:hint="eastAsia" w:ascii="楷体" w:hAnsi="楷体" w:eastAsia="楷体" w:cs="楷体"/>
                <w:szCs w:val="24"/>
                <w:lang w:bidi="ar"/>
              </w:rPr>
              <w:t>权力</w:t>
            </w:r>
          </w:p>
        </w:tc>
        <w:tc>
          <w:tcPr>
            <w:tcW w:w="2972" w:type="dxa"/>
            <w:tcBorders>
              <w:top w:val="single" w:color="auto" w:sz="4" w:space="0"/>
              <w:left w:val="nil"/>
              <w:bottom w:val="single" w:color="auto" w:sz="4" w:space="0"/>
              <w:right w:val="single" w:color="auto" w:sz="4" w:space="0"/>
            </w:tcBorders>
            <w:shd w:val="clear" w:color="auto" w:fill="auto"/>
          </w:tcPr>
          <w:p w14:paraId="49AB0180">
            <w:pPr>
              <w:jc w:val="center"/>
              <w:rPr>
                <w:rFonts w:hint="eastAsia" w:ascii="楷体" w:hAnsi="楷体" w:eastAsia="楷体" w:cs="楷体"/>
                <w:szCs w:val="24"/>
              </w:rPr>
            </w:pPr>
            <w:r>
              <w:rPr>
                <w:rFonts w:hint="eastAsia" w:ascii="楷体" w:hAnsi="楷体" w:eastAsia="楷体" w:cs="楷体"/>
                <w:szCs w:val="24"/>
                <w:lang w:bidi="ar"/>
              </w:rPr>
              <w:t>义务</w:t>
            </w:r>
          </w:p>
        </w:tc>
        <w:tc>
          <w:tcPr>
            <w:tcW w:w="1657" w:type="dxa"/>
            <w:tcBorders>
              <w:top w:val="single" w:color="auto" w:sz="4" w:space="0"/>
              <w:left w:val="nil"/>
              <w:bottom w:val="single" w:color="auto" w:sz="4" w:space="0"/>
              <w:right w:val="single" w:color="auto" w:sz="4" w:space="0"/>
            </w:tcBorders>
            <w:shd w:val="clear" w:color="auto" w:fill="auto"/>
          </w:tcPr>
          <w:p w14:paraId="40657752">
            <w:pPr>
              <w:jc w:val="center"/>
              <w:rPr>
                <w:rFonts w:hint="eastAsia" w:ascii="楷体" w:hAnsi="楷体" w:eastAsia="楷体" w:cs="楷体"/>
                <w:szCs w:val="24"/>
              </w:rPr>
            </w:pPr>
            <w:r>
              <w:rPr>
                <w:rFonts w:hint="eastAsia" w:ascii="楷体" w:hAnsi="楷体" w:eastAsia="楷体" w:cs="楷体"/>
                <w:szCs w:val="24"/>
                <w:lang w:bidi="ar"/>
              </w:rPr>
              <w:t>参与时间</w:t>
            </w:r>
          </w:p>
        </w:tc>
      </w:tr>
      <w:tr w14:paraId="33FA53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45" w:type="dxa"/>
            <w:tcBorders>
              <w:top w:val="single" w:color="auto" w:sz="4" w:space="0"/>
              <w:left w:val="single" w:color="auto" w:sz="4" w:space="0"/>
              <w:bottom w:val="single" w:color="auto" w:sz="4" w:space="0"/>
              <w:right w:val="single" w:color="auto" w:sz="4" w:space="0"/>
            </w:tcBorders>
            <w:shd w:val="clear" w:color="auto" w:fill="auto"/>
            <w:vAlign w:val="top"/>
          </w:tcPr>
          <w:p w14:paraId="5D4E2D3C">
            <w:pPr>
              <w:jc w:val="center"/>
              <w:rPr>
                <w:rFonts w:hint="eastAsia" w:ascii="楷体" w:hAnsi="楷体" w:eastAsia="楷体" w:cs="楷体"/>
                <w:szCs w:val="24"/>
              </w:rPr>
            </w:pPr>
            <w:ins w:id="253" w:author="柠栀" w:date="2025-05-07T10:41:55Z">
              <w:r>
                <w:rPr>
                  <w:rFonts w:hint="eastAsia" w:ascii="楷体" w:hAnsi="楷体" w:eastAsia="楷体" w:cs="楷体"/>
                  <w:szCs w:val="24"/>
                  <w:lang w:bidi="ar"/>
                </w:rPr>
                <w:t>普通用户</w:t>
              </w:r>
            </w:ins>
            <w:del w:id="254" w:author="柠栀" w:date="2025-05-07T10:41:55Z">
              <w:r>
                <w:rPr>
                  <w:rFonts w:hint="eastAsia" w:ascii="楷体" w:hAnsi="楷体" w:eastAsia="楷体" w:cs="楷体"/>
                  <w:szCs w:val="24"/>
                  <w:lang w:bidi="ar"/>
                </w:rPr>
                <w:delText>普通用户</w:delText>
              </w:r>
            </w:del>
          </w:p>
        </w:tc>
        <w:tc>
          <w:tcPr>
            <w:tcW w:w="3202" w:type="dxa"/>
            <w:tcBorders>
              <w:top w:val="single" w:color="auto" w:sz="4" w:space="0"/>
              <w:left w:val="nil"/>
              <w:bottom w:val="single" w:color="auto" w:sz="4" w:space="0"/>
              <w:right w:val="single" w:color="auto" w:sz="4" w:space="0"/>
            </w:tcBorders>
            <w:shd w:val="clear" w:color="auto" w:fill="auto"/>
            <w:vAlign w:val="top"/>
          </w:tcPr>
          <w:p w14:paraId="65DD3733">
            <w:pPr>
              <w:numPr>
                <w:ilvl w:val="0"/>
                <w:numId w:val="4"/>
              </w:numPr>
              <w:rPr>
                <w:ins w:id="255" w:author="柠栀" w:date="2025-05-07T10:41:55Z"/>
                <w:rFonts w:ascii="楷体" w:hAnsi="楷体" w:eastAsia="楷体" w:cs="楷体"/>
                <w:szCs w:val="24"/>
              </w:rPr>
            </w:pPr>
            <w:ins w:id="256" w:author="柠栀" w:date="2025-05-07T10:41:55Z">
              <w:r>
                <w:rPr>
                  <w:rFonts w:hint="eastAsia" w:ascii="楷体" w:hAnsi="楷体" w:eastAsia="楷体" w:cs="楷体"/>
                  <w:szCs w:val="24"/>
                  <w:lang w:bidi="ar"/>
                </w:rPr>
                <w:t>期望业务分析师了解自己的目标</w:t>
              </w:r>
            </w:ins>
          </w:p>
          <w:p w14:paraId="17E6C30F">
            <w:pPr>
              <w:numPr>
                <w:ilvl w:val="0"/>
                <w:numId w:val="4"/>
              </w:numPr>
              <w:rPr>
                <w:ins w:id="257" w:author="柠栀" w:date="2025-05-07T10:41:55Z"/>
                <w:rFonts w:ascii="楷体" w:hAnsi="楷体" w:eastAsia="楷体" w:cs="楷体"/>
                <w:szCs w:val="24"/>
              </w:rPr>
            </w:pPr>
            <w:ins w:id="258" w:author="柠栀" w:date="2025-05-07T10:41:55Z">
              <w:r>
                <w:rPr>
                  <w:rFonts w:hint="eastAsia" w:ascii="楷体" w:hAnsi="楷体" w:eastAsia="楷体" w:cs="楷体"/>
                  <w:szCs w:val="24"/>
                  <w:lang w:bidi="ar"/>
                </w:rPr>
                <w:t>希望业务分析师用合适的形式记录需求</w:t>
              </w:r>
            </w:ins>
          </w:p>
          <w:p w14:paraId="3EBA31C5">
            <w:pPr>
              <w:numPr>
                <w:ilvl w:val="0"/>
                <w:numId w:val="4"/>
              </w:numPr>
              <w:rPr>
                <w:ins w:id="259" w:author="柠栀" w:date="2025-05-07T10:41:55Z"/>
                <w:rFonts w:ascii="楷体" w:hAnsi="楷体" w:eastAsia="楷体" w:cs="楷体"/>
                <w:szCs w:val="24"/>
              </w:rPr>
            </w:pPr>
            <w:ins w:id="260" w:author="柠栀" w:date="2025-05-07T10:41:55Z">
              <w:r>
                <w:rPr>
                  <w:rFonts w:hint="eastAsia" w:ascii="楷体" w:hAnsi="楷体" w:eastAsia="楷体" w:cs="楷体"/>
                  <w:szCs w:val="24"/>
                  <w:lang w:bidi="ar"/>
                </w:rPr>
                <w:t>变更需求</w:t>
              </w:r>
            </w:ins>
          </w:p>
          <w:p w14:paraId="1B2A43E5">
            <w:pPr>
              <w:numPr>
                <w:ilvl w:val="0"/>
                <w:numId w:val="4"/>
              </w:numPr>
              <w:rPr>
                <w:del w:id="261" w:author="柠栀" w:date="2025-05-07T10:41:55Z"/>
                <w:rFonts w:hint="eastAsia" w:ascii="楷体" w:hAnsi="楷体" w:eastAsia="楷体" w:cs="楷体"/>
                <w:szCs w:val="24"/>
              </w:rPr>
            </w:pPr>
            <w:ins w:id="262" w:author="柠栀" w:date="2025-05-07T10:41:55Z">
              <w:r>
                <w:rPr>
                  <w:rFonts w:hint="eastAsia" w:ascii="楷体" w:hAnsi="楷体" w:eastAsia="楷体" w:cs="楷体"/>
                  <w:szCs w:val="24"/>
                  <w:lang w:bidi="ar"/>
                </w:rPr>
                <w:t>描述能提高产品易用性的特征</w:t>
              </w:r>
            </w:ins>
            <w:del w:id="263" w:author="柠栀" w:date="2025-05-07T10:41:55Z">
              <w:r>
                <w:rPr>
                  <w:rFonts w:hint="eastAsia" w:ascii="楷体" w:hAnsi="楷体" w:eastAsia="楷体" w:cs="楷体"/>
                  <w:szCs w:val="24"/>
                  <w:lang w:bidi="ar"/>
                </w:rPr>
                <w:delText>期望业务分析师了解自己的目标</w:delText>
              </w:r>
            </w:del>
          </w:p>
          <w:p w14:paraId="3F7B6DA6">
            <w:pPr>
              <w:numPr>
                <w:ilvl w:val="0"/>
                <w:numId w:val="4"/>
              </w:numPr>
              <w:rPr>
                <w:del w:id="264" w:author="柠栀" w:date="2025-05-07T10:41:55Z"/>
                <w:rFonts w:hint="eastAsia" w:ascii="楷体" w:hAnsi="楷体" w:eastAsia="楷体" w:cs="楷体"/>
                <w:szCs w:val="24"/>
              </w:rPr>
            </w:pPr>
            <w:del w:id="265" w:author="柠栀" w:date="2025-05-07T10:41:55Z">
              <w:r>
                <w:rPr>
                  <w:rFonts w:hint="eastAsia" w:ascii="楷体" w:hAnsi="楷体" w:eastAsia="楷体" w:cs="楷体"/>
                  <w:szCs w:val="24"/>
                  <w:lang w:bidi="ar"/>
                </w:rPr>
                <w:delText>希望业务分析师用合适的形式记录需求</w:delText>
              </w:r>
            </w:del>
          </w:p>
          <w:p w14:paraId="7D2A61C0">
            <w:pPr>
              <w:numPr>
                <w:ilvl w:val="0"/>
                <w:numId w:val="4"/>
              </w:numPr>
              <w:rPr>
                <w:del w:id="266" w:author="柠栀" w:date="2025-05-07T10:41:55Z"/>
                <w:rFonts w:hint="eastAsia" w:ascii="楷体" w:hAnsi="楷体" w:eastAsia="楷体" w:cs="楷体"/>
                <w:szCs w:val="24"/>
              </w:rPr>
            </w:pPr>
            <w:del w:id="267" w:author="柠栀" w:date="2025-05-07T10:41:55Z">
              <w:r>
                <w:rPr>
                  <w:rFonts w:hint="eastAsia" w:ascii="楷体" w:hAnsi="楷体" w:eastAsia="楷体" w:cs="楷体"/>
                  <w:szCs w:val="24"/>
                  <w:lang w:bidi="ar"/>
                </w:rPr>
                <w:delText>变更需求</w:delText>
              </w:r>
            </w:del>
          </w:p>
          <w:p w14:paraId="5DF50AE5">
            <w:pPr>
              <w:numPr>
                <w:ilvl w:val="0"/>
                <w:numId w:val="4"/>
              </w:numPr>
              <w:ind w:left="0" w:leftChars="0" w:firstLine="0" w:firstLineChars="0"/>
              <w:rPr>
                <w:rFonts w:hint="eastAsia" w:ascii="楷体" w:hAnsi="楷体" w:eastAsia="楷体" w:cs="楷体"/>
                <w:szCs w:val="24"/>
              </w:rPr>
            </w:pPr>
            <w:del w:id="268" w:author="柠栀" w:date="2025-05-07T10:41:55Z">
              <w:r>
                <w:rPr>
                  <w:rFonts w:hint="eastAsia" w:ascii="楷体" w:hAnsi="楷体" w:eastAsia="楷体" w:cs="楷体"/>
                  <w:szCs w:val="24"/>
                  <w:lang w:bidi="ar"/>
                </w:rPr>
                <w:delText>描述能提高产品易用性的特征</w:delText>
              </w:r>
            </w:del>
          </w:p>
        </w:tc>
        <w:tc>
          <w:tcPr>
            <w:tcW w:w="2972" w:type="dxa"/>
            <w:tcBorders>
              <w:top w:val="single" w:color="auto" w:sz="4" w:space="0"/>
              <w:left w:val="nil"/>
              <w:bottom w:val="single" w:color="auto" w:sz="4" w:space="0"/>
              <w:right w:val="single" w:color="auto" w:sz="4" w:space="0"/>
            </w:tcBorders>
            <w:shd w:val="clear" w:color="auto" w:fill="auto"/>
            <w:vAlign w:val="top"/>
          </w:tcPr>
          <w:p w14:paraId="35374D01">
            <w:pPr>
              <w:numPr>
                <w:ilvl w:val="0"/>
                <w:numId w:val="5"/>
              </w:numPr>
              <w:rPr>
                <w:ins w:id="269" w:author="柠栀" w:date="2025-05-07T10:41:55Z"/>
                <w:rFonts w:ascii="楷体" w:hAnsi="楷体" w:eastAsia="楷体" w:cs="楷体"/>
                <w:szCs w:val="24"/>
              </w:rPr>
            </w:pPr>
            <w:ins w:id="270" w:author="柠栀" w:date="2025-05-07T10:41:55Z">
              <w:r>
                <w:rPr>
                  <w:rFonts w:hint="eastAsia" w:ascii="楷体" w:hAnsi="楷体" w:eastAsia="楷体" w:cs="楷体"/>
                  <w:szCs w:val="24"/>
                  <w:lang w:bidi="ar"/>
                </w:rPr>
                <w:t>给业务分析师和开发人员发表自己的真实看法</w:t>
              </w:r>
            </w:ins>
          </w:p>
          <w:p w14:paraId="22E54D57">
            <w:pPr>
              <w:numPr>
                <w:ilvl w:val="0"/>
                <w:numId w:val="5"/>
              </w:numPr>
              <w:rPr>
                <w:ins w:id="271" w:author="柠栀" w:date="2025-05-07T10:41:55Z"/>
                <w:rFonts w:ascii="楷体" w:hAnsi="楷体" w:eastAsia="楷体" w:cs="楷体"/>
                <w:szCs w:val="24"/>
              </w:rPr>
            </w:pPr>
            <w:ins w:id="272" w:author="柠栀" w:date="2025-05-07T10:41:55Z">
              <w:r>
                <w:rPr>
                  <w:rFonts w:hint="eastAsia" w:ascii="楷体" w:hAnsi="楷体" w:eastAsia="楷体" w:cs="楷体"/>
                  <w:szCs w:val="24"/>
                  <w:lang w:bidi="ar"/>
                </w:rPr>
                <w:t>准备足够的时间来澄清需求</w:t>
              </w:r>
            </w:ins>
          </w:p>
          <w:p w14:paraId="1A642154">
            <w:pPr>
              <w:numPr>
                <w:ilvl w:val="0"/>
                <w:numId w:val="5"/>
              </w:numPr>
              <w:rPr>
                <w:ins w:id="273" w:author="柠栀" w:date="2025-05-07T10:41:55Z"/>
                <w:rFonts w:ascii="楷体" w:hAnsi="楷体" w:eastAsia="楷体" w:cs="楷体"/>
                <w:szCs w:val="24"/>
              </w:rPr>
            </w:pPr>
            <w:ins w:id="274" w:author="柠栀" w:date="2025-05-07T10:41:55Z">
              <w:r>
                <w:rPr>
                  <w:rFonts w:hint="eastAsia" w:ascii="楷体" w:hAnsi="楷体" w:eastAsia="楷体" w:cs="楷体"/>
                  <w:szCs w:val="24"/>
                  <w:lang w:bidi="ar"/>
                </w:rPr>
                <w:t>提供具体而准确的需求</w:t>
              </w:r>
            </w:ins>
          </w:p>
          <w:p w14:paraId="63D6B2F6">
            <w:pPr>
              <w:numPr>
                <w:ilvl w:val="0"/>
                <w:numId w:val="5"/>
              </w:numPr>
              <w:rPr>
                <w:ins w:id="275" w:author="柠栀" w:date="2025-05-07T10:41:55Z"/>
                <w:rFonts w:ascii="楷体" w:hAnsi="楷体" w:eastAsia="楷体" w:cs="楷体"/>
                <w:szCs w:val="24"/>
              </w:rPr>
            </w:pPr>
            <w:ins w:id="276" w:author="柠栀" w:date="2025-05-07T10:41:55Z">
              <w:r>
                <w:rPr>
                  <w:rFonts w:hint="eastAsia" w:ascii="楷体" w:hAnsi="楷体" w:eastAsia="楷体" w:cs="楷体"/>
                  <w:szCs w:val="24"/>
                  <w:lang w:bidi="ar"/>
                </w:rPr>
                <w:t>及时对需求进行确认</w:t>
              </w:r>
            </w:ins>
          </w:p>
          <w:p w14:paraId="6BB164F4">
            <w:pPr>
              <w:numPr>
                <w:ilvl w:val="0"/>
                <w:numId w:val="5"/>
              </w:numPr>
              <w:rPr>
                <w:ins w:id="277" w:author="柠栀" w:date="2025-05-07T10:41:55Z"/>
                <w:rFonts w:ascii="楷体" w:hAnsi="楷体" w:eastAsia="楷体" w:cs="楷体"/>
                <w:szCs w:val="24"/>
              </w:rPr>
            </w:pPr>
            <w:ins w:id="278" w:author="柠栀" w:date="2025-05-07T10:41:55Z">
              <w:r>
                <w:rPr>
                  <w:rFonts w:hint="eastAsia" w:ascii="楷体" w:hAnsi="楷体" w:eastAsia="楷体" w:cs="楷体"/>
                  <w:szCs w:val="24"/>
                  <w:lang w:bidi="ar"/>
                </w:rPr>
                <w:t>和开发人员协作设置符合实际的需求优先级</w:t>
              </w:r>
            </w:ins>
          </w:p>
          <w:p w14:paraId="1CAFCEAE">
            <w:pPr>
              <w:numPr>
                <w:ilvl w:val="0"/>
                <w:numId w:val="5"/>
              </w:numPr>
              <w:rPr>
                <w:del w:id="279" w:author="柠栀" w:date="2025-05-07T10:41:55Z"/>
                <w:rFonts w:hint="eastAsia" w:ascii="楷体" w:hAnsi="楷体" w:eastAsia="楷体" w:cs="楷体"/>
                <w:szCs w:val="24"/>
              </w:rPr>
            </w:pPr>
            <w:ins w:id="280" w:author="柠栀" w:date="2025-05-07T10:41:55Z">
              <w:r>
                <w:rPr>
                  <w:rFonts w:hint="eastAsia" w:ascii="楷体" w:hAnsi="楷体" w:eastAsia="楷体" w:cs="楷体"/>
                  <w:szCs w:val="24"/>
                  <w:lang w:bidi="ar"/>
                </w:rPr>
                <w:t>及时沟通需求变更</w:t>
              </w:r>
            </w:ins>
            <w:del w:id="281" w:author="柠栀" w:date="2025-05-07T10:41:55Z">
              <w:r>
                <w:rPr>
                  <w:rFonts w:hint="eastAsia" w:ascii="楷体" w:hAnsi="楷体" w:eastAsia="楷体" w:cs="楷体"/>
                  <w:szCs w:val="24"/>
                  <w:lang w:bidi="ar"/>
                </w:rPr>
                <w:delText>给业务分析师和开发人员发表自己的真实看法</w:delText>
              </w:r>
            </w:del>
          </w:p>
          <w:p w14:paraId="1F98BABC">
            <w:pPr>
              <w:numPr>
                <w:ilvl w:val="0"/>
                <w:numId w:val="5"/>
              </w:numPr>
              <w:rPr>
                <w:del w:id="282" w:author="柠栀" w:date="2025-05-07T10:41:55Z"/>
                <w:rFonts w:hint="eastAsia" w:ascii="楷体" w:hAnsi="楷体" w:eastAsia="楷体" w:cs="楷体"/>
                <w:szCs w:val="24"/>
              </w:rPr>
            </w:pPr>
            <w:del w:id="283" w:author="柠栀" w:date="2025-05-07T10:41:55Z">
              <w:r>
                <w:rPr>
                  <w:rFonts w:hint="eastAsia" w:ascii="楷体" w:hAnsi="楷体" w:eastAsia="楷体" w:cs="楷体"/>
                  <w:szCs w:val="24"/>
                  <w:lang w:bidi="ar"/>
                </w:rPr>
                <w:delText>准备足够的时间来澄清需求</w:delText>
              </w:r>
            </w:del>
          </w:p>
          <w:p w14:paraId="414089C0">
            <w:pPr>
              <w:numPr>
                <w:ilvl w:val="0"/>
                <w:numId w:val="5"/>
              </w:numPr>
              <w:rPr>
                <w:del w:id="284" w:author="柠栀" w:date="2025-05-07T10:41:55Z"/>
                <w:rFonts w:hint="eastAsia" w:ascii="楷体" w:hAnsi="楷体" w:eastAsia="楷体" w:cs="楷体"/>
                <w:szCs w:val="24"/>
              </w:rPr>
            </w:pPr>
            <w:del w:id="285" w:author="柠栀" w:date="2025-05-07T10:41:55Z">
              <w:r>
                <w:rPr>
                  <w:rFonts w:hint="eastAsia" w:ascii="楷体" w:hAnsi="楷体" w:eastAsia="楷体" w:cs="楷体"/>
                  <w:szCs w:val="24"/>
                  <w:lang w:bidi="ar"/>
                </w:rPr>
                <w:delText>提供具体而准确的需求</w:delText>
              </w:r>
            </w:del>
          </w:p>
          <w:p w14:paraId="63F16137">
            <w:pPr>
              <w:numPr>
                <w:ilvl w:val="0"/>
                <w:numId w:val="5"/>
              </w:numPr>
              <w:rPr>
                <w:del w:id="286" w:author="柠栀" w:date="2025-05-07T10:41:55Z"/>
                <w:rFonts w:hint="eastAsia" w:ascii="楷体" w:hAnsi="楷体" w:eastAsia="楷体" w:cs="楷体"/>
                <w:szCs w:val="24"/>
              </w:rPr>
            </w:pPr>
            <w:del w:id="287" w:author="柠栀" w:date="2025-05-07T10:41:55Z">
              <w:r>
                <w:rPr>
                  <w:rFonts w:hint="eastAsia" w:ascii="楷体" w:hAnsi="楷体" w:eastAsia="楷体" w:cs="楷体"/>
                  <w:szCs w:val="24"/>
                  <w:lang w:bidi="ar"/>
                </w:rPr>
                <w:delText>及时对需求进行确认</w:delText>
              </w:r>
            </w:del>
          </w:p>
          <w:p w14:paraId="3E2B6C59">
            <w:pPr>
              <w:numPr>
                <w:ilvl w:val="0"/>
                <w:numId w:val="5"/>
              </w:numPr>
              <w:rPr>
                <w:del w:id="288" w:author="柠栀" w:date="2025-05-07T10:41:55Z"/>
                <w:rFonts w:hint="eastAsia" w:ascii="楷体" w:hAnsi="楷体" w:eastAsia="楷体" w:cs="楷体"/>
                <w:szCs w:val="24"/>
              </w:rPr>
            </w:pPr>
            <w:del w:id="289" w:author="柠栀" w:date="2025-05-07T10:41:55Z">
              <w:r>
                <w:rPr>
                  <w:rFonts w:hint="eastAsia" w:ascii="楷体" w:hAnsi="楷体" w:eastAsia="楷体" w:cs="楷体"/>
                  <w:szCs w:val="24"/>
                  <w:lang w:bidi="ar"/>
                </w:rPr>
                <w:delText>和开发人员协作设置符合实际的需求优先级</w:delText>
              </w:r>
            </w:del>
          </w:p>
          <w:p w14:paraId="22E8655B">
            <w:pPr>
              <w:numPr>
                <w:ilvl w:val="0"/>
                <w:numId w:val="5"/>
              </w:numPr>
              <w:ind w:left="0" w:leftChars="0" w:firstLine="0" w:firstLineChars="0"/>
              <w:rPr>
                <w:rFonts w:hint="eastAsia" w:ascii="楷体" w:hAnsi="楷体" w:eastAsia="楷体" w:cs="楷体"/>
                <w:szCs w:val="24"/>
              </w:rPr>
            </w:pPr>
            <w:del w:id="290" w:author="柠栀" w:date="2025-05-07T10:41:55Z">
              <w:r>
                <w:rPr>
                  <w:rFonts w:hint="eastAsia" w:ascii="楷体" w:hAnsi="楷体" w:eastAsia="楷体" w:cs="楷体"/>
                  <w:szCs w:val="24"/>
                  <w:lang w:bidi="ar"/>
                </w:rPr>
                <w:delText>及时沟通需求变更</w:delText>
              </w:r>
            </w:del>
          </w:p>
        </w:tc>
        <w:tc>
          <w:tcPr>
            <w:tcW w:w="1657" w:type="dxa"/>
            <w:tcBorders>
              <w:top w:val="single" w:color="auto" w:sz="4" w:space="0"/>
              <w:left w:val="nil"/>
              <w:bottom w:val="single" w:color="auto" w:sz="4" w:space="0"/>
              <w:right w:val="single" w:color="auto" w:sz="4" w:space="0"/>
            </w:tcBorders>
            <w:shd w:val="clear" w:color="auto" w:fill="auto"/>
            <w:vAlign w:val="top"/>
          </w:tcPr>
          <w:p w14:paraId="4885116D">
            <w:pPr>
              <w:rPr>
                <w:rFonts w:hint="eastAsia" w:ascii="楷体" w:hAnsi="楷体" w:eastAsia="楷体" w:cs="楷体"/>
                <w:szCs w:val="24"/>
              </w:rPr>
            </w:pPr>
            <w:ins w:id="291" w:author="柠栀" w:date="2025-05-07T10:41:55Z">
              <w:r>
                <w:rPr>
                  <w:rFonts w:hint="eastAsia" w:ascii="楷体" w:hAnsi="楷体" w:eastAsia="楷体" w:cs="楷体"/>
                  <w:szCs w:val="24"/>
                  <w:lang w:bidi="ar"/>
                </w:rPr>
                <w:t>项目开始（202</w:t>
              </w:r>
            </w:ins>
            <w:ins w:id="292" w:author="柠栀" w:date="2025-05-07T10:41:55Z">
              <w:r>
                <w:rPr>
                  <w:rFonts w:hint="eastAsia" w:ascii="楷体" w:hAnsi="楷体" w:eastAsia="楷体" w:cs="楷体"/>
                  <w:szCs w:val="24"/>
                  <w:lang w:val="en-US" w:eastAsia="zh-CN" w:bidi="ar"/>
                </w:rPr>
                <w:t>5</w:t>
              </w:r>
            </w:ins>
            <w:ins w:id="293" w:author="柠栀" w:date="2025-05-07T10:41:55Z">
              <w:r>
                <w:rPr>
                  <w:rFonts w:hint="eastAsia" w:ascii="楷体" w:hAnsi="楷体" w:eastAsia="楷体" w:cs="楷体"/>
                  <w:szCs w:val="24"/>
                  <w:lang w:bidi="ar"/>
                </w:rPr>
                <w:t xml:space="preserve"> 年 </w:t>
              </w:r>
            </w:ins>
            <w:ins w:id="294" w:author="柠栀" w:date="2025-05-07T10:41:55Z">
              <w:r>
                <w:rPr>
                  <w:rFonts w:ascii="楷体" w:hAnsi="楷体" w:eastAsia="楷体" w:cs="楷体"/>
                  <w:szCs w:val="24"/>
                  <w:lang w:bidi="ar"/>
                </w:rPr>
                <w:t>4</w:t>
              </w:r>
            </w:ins>
            <w:ins w:id="295" w:author="柠栀" w:date="2025-05-07T10:41:55Z">
              <w:r>
                <w:rPr>
                  <w:rFonts w:hint="eastAsia" w:ascii="楷体" w:hAnsi="楷体" w:eastAsia="楷体" w:cs="楷体"/>
                  <w:szCs w:val="24"/>
                  <w:lang w:bidi="ar"/>
                </w:rPr>
                <w:t xml:space="preserve"> 月 </w:t>
              </w:r>
            </w:ins>
            <w:ins w:id="296" w:author="柠栀" w:date="2025-05-07T10:41:55Z">
              <w:r>
                <w:rPr>
                  <w:rFonts w:ascii="楷体" w:hAnsi="楷体" w:eastAsia="楷体" w:cs="楷体"/>
                  <w:szCs w:val="24"/>
                  <w:lang w:bidi="ar"/>
                </w:rPr>
                <w:t>18</w:t>
              </w:r>
            </w:ins>
            <w:ins w:id="297" w:author="柠栀" w:date="2025-05-07T10:41:55Z">
              <w:r>
                <w:rPr>
                  <w:rFonts w:hint="eastAsia" w:ascii="楷体" w:hAnsi="楷体" w:eastAsia="楷体" w:cs="楷体"/>
                  <w:szCs w:val="24"/>
                  <w:lang w:bidi="ar"/>
                </w:rPr>
                <w:t xml:space="preserve"> 日）至项目结束（202</w:t>
              </w:r>
            </w:ins>
            <w:ins w:id="298" w:author="柠栀" w:date="2025-05-07T10:41:55Z">
              <w:r>
                <w:rPr>
                  <w:rFonts w:hint="eastAsia" w:ascii="楷体" w:hAnsi="楷体" w:eastAsia="楷体" w:cs="楷体"/>
                  <w:szCs w:val="24"/>
                  <w:lang w:val="en-US" w:eastAsia="zh-CN" w:bidi="ar"/>
                </w:rPr>
                <w:t>5</w:t>
              </w:r>
            </w:ins>
            <w:ins w:id="299" w:author="柠栀" w:date="2025-05-07T10:41:55Z">
              <w:r>
                <w:rPr>
                  <w:rFonts w:hint="eastAsia" w:ascii="楷体" w:hAnsi="楷体" w:eastAsia="楷体" w:cs="楷体"/>
                  <w:szCs w:val="24"/>
                  <w:lang w:bidi="ar"/>
                </w:rPr>
                <w:t xml:space="preserve"> 年 6 月</w:t>
              </w:r>
            </w:ins>
            <w:ins w:id="300" w:author="柠栀" w:date="2025-05-07T10:41:55Z">
              <w:r>
                <w:rPr>
                  <w:rFonts w:ascii="楷体" w:hAnsi="楷体" w:eastAsia="楷体" w:cs="楷体"/>
                  <w:szCs w:val="24"/>
                  <w:lang w:bidi="ar"/>
                </w:rPr>
                <w:t>16</w:t>
              </w:r>
            </w:ins>
            <w:ins w:id="301" w:author="柠栀" w:date="2025-05-07T10:41:55Z">
              <w:r>
                <w:rPr>
                  <w:rFonts w:hint="eastAsia" w:ascii="楷体" w:hAnsi="楷体" w:eastAsia="楷体" w:cs="楷体"/>
                  <w:szCs w:val="24"/>
                  <w:lang w:bidi="ar"/>
                </w:rPr>
                <w:t xml:space="preserve"> 日）</w:t>
              </w:r>
            </w:ins>
            <w:del w:id="302" w:author="柠栀" w:date="2025-05-07T10:41:55Z">
              <w:r>
                <w:rPr>
                  <w:rFonts w:hint="eastAsia" w:ascii="楷体" w:hAnsi="楷体" w:eastAsia="楷体" w:cs="楷体"/>
                  <w:szCs w:val="24"/>
                  <w:lang w:bidi="ar"/>
                </w:rPr>
                <w:delText>项目开始（2025 年 2 月 25 日）至项目结束（2025 年 6 月3 日）</w:delText>
              </w:r>
            </w:del>
          </w:p>
        </w:tc>
      </w:tr>
      <w:tr w14:paraId="23D421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45" w:type="dxa"/>
            <w:tcBorders>
              <w:top w:val="single" w:color="auto" w:sz="4" w:space="0"/>
              <w:left w:val="single" w:color="auto" w:sz="4" w:space="0"/>
              <w:bottom w:val="single" w:color="auto" w:sz="4" w:space="0"/>
              <w:right w:val="single" w:color="auto" w:sz="4" w:space="0"/>
            </w:tcBorders>
            <w:shd w:val="clear" w:color="auto" w:fill="auto"/>
            <w:vAlign w:val="top"/>
          </w:tcPr>
          <w:p w14:paraId="255D3602">
            <w:pPr>
              <w:jc w:val="center"/>
              <w:rPr>
                <w:rFonts w:hint="eastAsia" w:ascii="楷体" w:hAnsi="楷体" w:eastAsia="楷体" w:cs="楷体"/>
                <w:szCs w:val="24"/>
              </w:rPr>
            </w:pPr>
            <w:ins w:id="303" w:author="柠栀" w:date="2025-05-07T10:41:34Z">
              <w:r>
                <w:rPr>
                  <w:rFonts w:hint="eastAsia" w:ascii="楷体" w:hAnsi="楷体" w:eastAsia="楷体" w:cs="楷体"/>
                  <w:szCs w:val="24"/>
                  <w:lang w:bidi="ar"/>
                </w:rPr>
                <w:t xml:space="preserve"> </w:t>
              </w:r>
            </w:ins>
            <w:ins w:id="304" w:author="柠栀" w:date="2025-05-07T10:41:34Z">
              <w:r>
                <w:rPr>
                  <w:rFonts w:hint="eastAsia" w:ascii="楷体" w:hAnsi="楷体" w:eastAsia="楷体" w:cs="楷体"/>
                  <w:szCs w:val="24"/>
                  <w:lang w:eastAsia="zh-Hans" w:bidi="ar"/>
                </w:rPr>
                <w:t>教师</w:t>
              </w:r>
            </w:ins>
            <w:ins w:id="305" w:author="柠栀" w:date="2025-05-07T10:41:34Z">
              <w:r>
                <w:rPr>
                  <w:rFonts w:hint="eastAsia" w:ascii="楷体" w:hAnsi="楷体" w:eastAsia="楷体" w:cs="楷体"/>
                  <w:szCs w:val="24"/>
                  <w:lang w:bidi="ar"/>
                </w:rPr>
                <w:t>用户</w:t>
              </w:r>
            </w:ins>
            <w:del w:id="306" w:author="柠栀" w:date="2025-05-07T10:41:34Z">
              <w:r>
                <w:rPr>
                  <w:rFonts w:hint="eastAsia" w:ascii="楷体" w:hAnsi="楷体" w:eastAsia="楷体" w:cs="楷体"/>
                  <w:szCs w:val="24"/>
                  <w:lang w:bidi="ar"/>
                </w:rPr>
                <w:delText xml:space="preserve"> </w:delText>
              </w:r>
            </w:del>
            <w:del w:id="307" w:author="柠栀" w:date="2025-05-07T10:41:34Z">
              <w:r>
                <w:rPr>
                  <w:rFonts w:hint="eastAsia" w:ascii="楷体" w:hAnsi="楷体" w:eastAsia="楷体" w:cs="楷体"/>
                  <w:szCs w:val="24"/>
                  <w:lang w:eastAsia="zh-Hans" w:bidi="ar"/>
                </w:rPr>
                <w:delText>教师</w:delText>
              </w:r>
            </w:del>
            <w:del w:id="308" w:author="柠栀" w:date="2025-05-07T10:41:34Z">
              <w:r>
                <w:rPr>
                  <w:rFonts w:hint="eastAsia" w:ascii="楷体" w:hAnsi="楷体" w:eastAsia="楷体" w:cs="楷体"/>
                  <w:szCs w:val="24"/>
                  <w:lang w:bidi="ar"/>
                </w:rPr>
                <w:delText>用户</w:delText>
              </w:r>
            </w:del>
          </w:p>
        </w:tc>
        <w:tc>
          <w:tcPr>
            <w:tcW w:w="3202" w:type="dxa"/>
            <w:tcBorders>
              <w:top w:val="single" w:color="auto" w:sz="4" w:space="0"/>
              <w:left w:val="nil"/>
              <w:bottom w:val="single" w:color="auto" w:sz="4" w:space="0"/>
              <w:right w:val="single" w:color="auto" w:sz="4" w:space="0"/>
            </w:tcBorders>
            <w:shd w:val="clear" w:color="auto" w:fill="auto"/>
            <w:vAlign w:val="top"/>
          </w:tcPr>
          <w:p w14:paraId="6FA97634">
            <w:pPr>
              <w:numPr>
                <w:ilvl w:val="0"/>
                <w:numId w:val="6"/>
              </w:numPr>
              <w:rPr>
                <w:ins w:id="309" w:author="柠栀" w:date="2025-05-07T10:41:34Z"/>
                <w:rFonts w:ascii="楷体" w:hAnsi="楷体" w:eastAsia="楷体" w:cs="楷体"/>
                <w:szCs w:val="24"/>
              </w:rPr>
            </w:pPr>
            <w:ins w:id="310" w:author="柠栀" w:date="2025-05-07T10:41:34Z">
              <w:r>
                <w:rPr>
                  <w:rFonts w:hint="eastAsia" w:ascii="楷体" w:hAnsi="楷体" w:eastAsia="楷体" w:cs="楷体"/>
                  <w:szCs w:val="24"/>
                  <w:lang w:bidi="ar"/>
                </w:rPr>
                <w:t>期望业务分析师了解自己的目标</w:t>
              </w:r>
            </w:ins>
          </w:p>
          <w:p w14:paraId="05D93331">
            <w:pPr>
              <w:numPr>
                <w:ilvl w:val="0"/>
                <w:numId w:val="6"/>
              </w:numPr>
              <w:rPr>
                <w:ins w:id="311" w:author="柠栀" w:date="2025-05-07T10:41:34Z"/>
                <w:rFonts w:ascii="楷体" w:hAnsi="楷体" w:eastAsia="楷体" w:cs="楷体"/>
                <w:szCs w:val="24"/>
              </w:rPr>
            </w:pPr>
            <w:ins w:id="312" w:author="柠栀" w:date="2025-05-07T10:41:34Z">
              <w:r>
                <w:rPr>
                  <w:rFonts w:hint="eastAsia" w:ascii="楷体" w:hAnsi="楷体" w:eastAsia="楷体" w:cs="楷体"/>
                  <w:szCs w:val="24"/>
                  <w:lang w:bidi="ar"/>
                </w:rPr>
                <w:t>希望业务分析师用合适的形式记录需求</w:t>
              </w:r>
            </w:ins>
          </w:p>
          <w:p w14:paraId="7FB53076">
            <w:pPr>
              <w:numPr>
                <w:ilvl w:val="0"/>
                <w:numId w:val="6"/>
              </w:numPr>
              <w:rPr>
                <w:ins w:id="313" w:author="柠栀" w:date="2025-05-07T10:41:34Z"/>
                <w:rFonts w:ascii="楷体" w:hAnsi="楷体" w:eastAsia="楷体" w:cs="楷体"/>
                <w:szCs w:val="24"/>
              </w:rPr>
            </w:pPr>
            <w:ins w:id="314" w:author="柠栀" w:date="2025-05-07T10:41:34Z">
              <w:r>
                <w:rPr>
                  <w:rFonts w:hint="eastAsia" w:ascii="楷体" w:hAnsi="楷体" w:eastAsia="楷体" w:cs="楷体"/>
                  <w:szCs w:val="24"/>
                  <w:lang w:bidi="ar"/>
                </w:rPr>
                <w:t>变更需求</w:t>
              </w:r>
            </w:ins>
          </w:p>
          <w:p w14:paraId="03EDC40C">
            <w:pPr>
              <w:numPr>
                <w:ilvl w:val="0"/>
                <w:numId w:val="6"/>
              </w:numPr>
              <w:rPr>
                <w:del w:id="315" w:author="柠栀" w:date="2025-05-07T10:41:34Z"/>
                <w:rFonts w:hint="eastAsia" w:ascii="楷体" w:hAnsi="楷体" w:eastAsia="楷体" w:cs="楷体"/>
                <w:szCs w:val="24"/>
              </w:rPr>
            </w:pPr>
            <w:ins w:id="316" w:author="柠栀" w:date="2025-05-07T10:41:34Z">
              <w:r>
                <w:rPr>
                  <w:rFonts w:hint="eastAsia" w:ascii="楷体" w:hAnsi="楷体" w:eastAsia="楷体" w:cs="楷体"/>
                  <w:szCs w:val="24"/>
                  <w:lang w:bidi="ar"/>
                </w:rPr>
                <w:t>描述能提高产品易用性的特征</w:t>
              </w:r>
            </w:ins>
            <w:del w:id="317" w:author="柠栀" w:date="2025-05-07T10:41:34Z">
              <w:r>
                <w:rPr>
                  <w:rFonts w:hint="eastAsia" w:ascii="楷体" w:hAnsi="楷体" w:eastAsia="楷体" w:cs="楷体"/>
                  <w:szCs w:val="24"/>
                  <w:lang w:bidi="ar"/>
                </w:rPr>
                <w:delText>期望业务分析师了解自己的目标</w:delText>
              </w:r>
            </w:del>
          </w:p>
          <w:p w14:paraId="5386A141">
            <w:pPr>
              <w:numPr>
                <w:ilvl w:val="0"/>
                <w:numId w:val="6"/>
              </w:numPr>
              <w:rPr>
                <w:del w:id="318" w:author="柠栀" w:date="2025-05-07T10:41:34Z"/>
                <w:rFonts w:hint="eastAsia" w:ascii="楷体" w:hAnsi="楷体" w:eastAsia="楷体" w:cs="楷体"/>
                <w:szCs w:val="24"/>
              </w:rPr>
            </w:pPr>
            <w:del w:id="319" w:author="柠栀" w:date="2025-05-07T10:41:34Z">
              <w:r>
                <w:rPr>
                  <w:rFonts w:hint="eastAsia" w:ascii="楷体" w:hAnsi="楷体" w:eastAsia="楷体" w:cs="楷体"/>
                  <w:szCs w:val="24"/>
                  <w:lang w:bidi="ar"/>
                </w:rPr>
                <w:delText>希望业务分析师用合适的形式记录需求</w:delText>
              </w:r>
            </w:del>
          </w:p>
          <w:p w14:paraId="6EE50A7C">
            <w:pPr>
              <w:numPr>
                <w:ilvl w:val="0"/>
                <w:numId w:val="6"/>
              </w:numPr>
              <w:rPr>
                <w:del w:id="320" w:author="柠栀" w:date="2025-05-07T10:41:34Z"/>
                <w:rFonts w:hint="eastAsia" w:ascii="楷体" w:hAnsi="楷体" w:eastAsia="楷体" w:cs="楷体"/>
                <w:szCs w:val="24"/>
              </w:rPr>
            </w:pPr>
            <w:del w:id="321" w:author="柠栀" w:date="2025-05-07T10:41:34Z">
              <w:r>
                <w:rPr>
                  <w:rFonts w:hint="eastAsia" w:ascii="楷体" w:hAnsi="楷体" w:eastAsia="楷体" w:cs="楷体"/>
                  <w:szCs w:val="24"/>
                  <w:lang w:bidi="ar"/>
                </w:rPr>
                <w:delText>变更需求</w:delText>
              </w:r>
            </w:del>
          </w:p>
          <w:p w14:paraId="63D02903">
            <w:pPr>
              <w:numPr>
                <w:ilvl w:val="0"/>
                <w:numId w:val="6"/>
              </w:numPr>
              <w:ind w:left="0" w:leftChars="0" w:firstLine="0" w:firstLineChars="0"/>
              <w:rPr>
                <w:rFonts w:hint="eastAsia" w:ascii="楷体" w:hAnsi="楷体" w:eastAsia="楷体" w:cs="楷体"/>
                <w:szCs w:val="24"/>
              </w:rPr>
            </w:pPr>
            <w:del w:id="322" w:author="柠栀" w:date="2025-05-07T10:41:34Z">
              <w:r>
                <w:rPr>
                  <w:rFonts w:hint="eastAsia" w:ascii="楷体" w:hAnsi="楷体" w:eastAsia="楷体" w:cs="楷体"/>
                  <w:szCs w:val="24"/>
                  <w:lang w:bidi="ar"/>
                </w:rPr>
                <w:delText>描述能提高产品易用性的特征</w:delText>
              </w:r>
            </w:del>
          </w:p>
        </w:tc>
        <w:tc>
          <w:tcPr>
            <w:tcW w:w="2972" w:type="dxa"/>
            <w:tcBorders>
              <w:top w:val="single" w:color="auto" w:sz="4" w:space="0"/>
              <w:left w:val="nil"/>
              <w:bottom w:val="single" w:color="auto" w:sz="4" w:space="0"/>
              <w:right w:val="single" w:color="auto" w:sz="4" w:space="0"/>
            </w:tcBorders>
            <w:shd w:val="clear" w:color="auto" w:fill="auto"/>
            <w:vAlign w:val="top"/>
          </w:tcPr>
          <w:p w14:paraId="3B03B19D">
            <w:pPr>
              <w:numPr>
                <w:ilvl w:val="0"/>
                <w:numId w:val="7"/>
              </w:numPr>
              <w:rPr>
                <w:ins w:id="323" w:author="柠栀" w:date="2025-05-07T10:41:34Z"/>
                <w:rFonts w:ascii="楷体" w:hAnsi="楷体" w:eastAsia="楷体" w:cs="楷体"/>
                <w:szCs w:val="24"/>
              </w:rPr>
            </w:pPr>
            <w:ins w:id="324" w:author="柠栀" w:date="2025-05-07T10:41:34Z">
              <w:r>
                <w:rPr>
                  <w:rFonts w:hint="eastAsia" w:ascii="楷体" w:hAnsi="楷体" w:eastAsia="楷体" w:cs="楷体"/>
                  <w:szCs w:val="24"/>
                  <w:lang w:bidi="ar"/>
                </w:rPr>
                <w:t>给业务分析师和开发人员发表自己的真实看法</w:t>
              </w:r>
            </w:ins>
          </w:p>
          <w:p w14:paraId="3034E7EB">
            <w:pPr>
              <w:numPr>
                <w:ilvl w:val="0"/>
                <w:numId w:val="7"/>
              </w:numPr>
              <w:rPr>
                <w:ins w:id="325" w:author="柠栀" w:date="2025-05-07T10:41:34Z"/>
                <w:rFonts w:ascii="楷体" w:hAnsi="楷体" w:eastAsia="楷体" w:cs="楷体"/>
                <w:szCs w:val="24"/>
              </w:rPr>
            </w:pPr>
            <w:ins w:id="326" w:author="柠栀" w:date="2025-05-07T10:41:34Z">
              <w:r>
                <w:rPr>
                  <w:rFonts w:hint="eastAsia" w:ascii="楷体" w:hAnsi="楷体" w:eastAsia="楷体" w:cs="楷体"/>
                  <w:szCs w:val="24"/>
                  <w:lang w:bidi="ar"/>
                </w:rPr>
                <w:t>准备足够的时间来澄清需求</w:t>
              </w:r>
            </w:ins>
          </w:p>
          <w:p w14:paraId="237191B9">
            <w:pPr>
              <w:numPr>
                <w:ilvl w:val="0"/>
                <w:numId w:val="7"/>
              </w:numPr>
              <w:rPr>
                <w:ins w:id="327" w:author="柠栀" w:date="2025-05-07T10:41:34Z"/>
                <w:rFonts w:ascii="楷体" w:hAnsi="楷体" w:eastAsia="楷体" w:cs="楷体"/>
                <w:szCs w:val="24"/>
              </w:rPr>
            </w:pPr>
            <w:ins w:id="328" w:author="柠栀" w:date="2025-05-07T10:41:34Z">
              <w:r>
                <w:rPr>
                  <w:rFonts w:hint="eastAsia" w:ascii="楷体" w:hAnsi="楷体" w:eastAsia="楷体" w:cs="楷体"/>
                  <w:szCs w:val="24"/>
                  <w:lang w:bidi="ar"/>
                </w:rPr>
                <w:t>提供具体而准确的需求</w:t>
              </w:r>
            </w:ins>
          </w:p>
          <w:p w14:paraId="2FF4A9B2">
            <w:pPr>
              <w:numPr>
                <w:ilvl w:val="0"/>
                <w:numId w:val="7"/>
              </w:numPr>
              <w:rPr>
                <w:ins w:id="329" w:author="柠栀" w:date="2025-05-07T10:41:34Z"/>
                <w:rFonts w:ascii="楷体" w:hAnsi="楷体" w:eastAsia="楷体" w:cs="楷体"/>
                <w:szCs w:val="24"/>
              </w:rPr>
            </w:pPr>
            <w:ins w:id="330" w:author="柠栀" w:date="2025-05-07T10:41:34Z">
              <w:r>
                <w:rPr>
                  <w:rFonts w:hint="eastAsia" w:ascii="楷体" w:hAnsi="楷体" w:eastAsia="楷体" w:cs="楷体"/>
                  <w:szCs w:val="24"/>
                  <w:lang w:bidi="ar"/>
                </w:rPr>
                <w:t>及时对需求进行确认</w:t>
              </w:r>
            </w:ins>
          </w:p>
          <w:p w14:paraId="22CE15E0">
            <w:pPr>
              <w:numPr>
                <w:ilvl w:val="0"/>
                <w:numId w:val="7"/>
              </w:numPr>
              <w:rPr>
                <w:ins w:id="331" w:author="柠栀" w:date="2025-05-07T10:41:34Z"/>
                <w:rFonts w:ascii="楷体" w:hAnsi="楷体" w:eastAsia="楷体" w:cs="楷体"/>
                <w:szCs w:val="24"/>
              </w:rPr>
            </w:pPr>
            <w:ins w:id="332" w:author="柠栀" w:date="2025-05-07T10:41:34Z">
              <w:r>
                <w:rPr>
                  <w:rFonts w:hint="eastAsia" w:ascii="楷体" w:hAnsi="楷体" w:eastAsia="楷体" w:cs="楷体"/>
                  <w:szCs w:val="24"/>
                  <w:lang w:bidi="ar"/>
                </w:rPr>
                <w:t>和开发人员协作设置符合实际的需求优先级</w:t>
              </w:r>
            </w:ins>
          </w:p>
          <w:p w14:paraId="601D436B">
            <w:pPr>
              <w:numPr>
                <w:ilvl w:val="0"/>
                <w:numId w:val="7"/>
              </w:numPr>
              <w:rPr>
                <w:ins w:id="333" w:author="柠栀" w:date="2025-05-07T10:41:34Z"/>
                <w:rFonts w:ascii="楷体" w:hAnsi="楷体" w:eastAsia="楷体" w:cs="楷体"/>
                <w:szCs w:val="24"/>
              </w:rPr>
            </w:pPr>
            <w:ins w:id="334" w:author="柠栀" w:date="2025-05-07T10:41:34Z">
              <w:r>
                <w:rPr>
                  <w:rFonts w:hint="eastAsia" w:ascii="楷体" w:hAnsi="楷体" w:eastAsia="楷体" w:cs="楷体"/>
                  <w:szCs w:val="24"/>
                  <w:lang w:bidi="ar"/>
                </w:rPr>
                <w:t>及时沟通需求变更</w:t>
              </w:r>
            </w:ins>
          </w:p>
          <w:p w14:paraId="43C23C92">
            <w:pPr>
              <w:numPr>
                <w:ilvl w:val="0"/>
                <w:numId w:val="7"/>
              </w:numPr>
              <w:rPr>
                <w:del w:id="335" w:author="柠栀" w:date="2025-05-07T10:41:34Z"/>
                <w:rFonts w:hint="eastAsia" w:ascii="楷体" w:hAnsi="楷体" w:eastAsia="楷体" w:cs="楷体"/>
                <w:szCs w:val="24"/>
              </w:rPr>
            </w:pPr>
            <w:ins w:id="336" w:author="柠栀" w:date="2025-05-07T10:41:34Z">
              <w:r>
                <w:rPr>
                  <w:rFonts w:hint="eastAsia" w:ascii="楷体" w:hAnsi="楷体" w:eastAsia="楷体" w:cs="楷体"/>
                  <w:szCs w:val="24"/>
                  <w:lang w:bidi="ar"/>
                </w:rPr>
                <w:t>尊重需求开发流程</w:t>
              </w:r>
            </w:ins>
            <w:del w:id="337" w:author="柠栀" w:date="2025-05-07T10:41:34Z">
              <w:r>
                <w:rPr>
                  <w:rFonts w:hint="eastAsia" w:ascii="楷体" w:hAnsi="楷体" w:eastAsia="楷体" w:cs="楷体"/>
                  <w:szCs w:val="24"/>
                  <w:lang w:bidi="ar"/>
                </w:rPr>
                <w:delText>给业务分析师和开发人员发表自己的真实看法</w:delText>
              </w:r>
            </w:del>
          </w:p>
          <w:p w14:paraId="0D9A76C6">
            <w:pPr>
              <w:numPr>
                <w:ilvl w:val="0"/>
                <w:numId w:val="7"/>
              </w:numPr>
              <w:rPr>
                <w:del w:id="338" w:author="柠栀" w:date="2025-05-07T10:41:34Z"/>
                <w:rFonts w:hint="eastAsia" w:ascii="楷体" w:hAnsi="楷体" w:eastAsia="楷体" w:cs="楷体"/>
                <w:szCs w:val="24"/>
              </w:rPr>
            </w:pPr>
            <w:del w:id="339" w:author="柠栀" w:date="2025-05-07T10:41:34Z">
              <w:r>
                <w:rPr>
                  <w:rFonts w:hint="eastAsia" w:ascii="楷体" w:hAnsi="楷体" w:eastAsia="楷体" w:cs="楷体"/>
                  <w:szCs w:val="24"/>
                  <w:lang w:bidi="ar"/>
                </w:rPr>
                <w:delText>准备足够的时间来澄清需求</w:delText>
              </w:r>
            </w:del>
          </w:p>
          <w:p w14:paraId="79CB3336">
            <w:pPr>
              <w:numPr>
                <w:ilvl w:val="0"/>
                <w:numId w:val="7"/>
              </w:numPr>
              <w:rPr>
                <w:del w:id="340" w:author="柠栀" w:date="2025-05-07T10:41:34Z"/>
                <w:rFonts w:hint="eastAsia" w:ascii="楷体" w:hAnsi="楷体" w:eastAsia="楷体" w:cs="楷体"/>
                <w:szCs w:val="24"/>
              </w:rPr>
            </w:pPr>
            <w:del w:id="341" w:author="柠栀" w:date="2025-05-07T10:41:34Z">
              <w:r>
                <w:rPr>
                  <w:rFonts w:hint="eastAsia" w:ascii="楷体" w:hAnsi="楷体" w:eastAsia="楷体" w:cs="楷体"/>
                  <w:szCs w:val="24"/>
                  <w:lang w:bidi="ar"/>
                </w:rPr>
                <w:delText>提供具体而准确的需求</w:delText>
              </w:r>
            </w:del>
          </w:p>
          <w:p w14:paraId="0378A20C">
            <w:pPr>
              <w:numPr>
                <w:ilvl w:val="0"/>
                <w:numId w:val="7"/>
              </w:numPr>
              <w:rPr>
                <w:del w:id="342" w:author="柠栀" w:date="2025-05-07T10:41:34Z"/>
                <w:rFonts w:hint="eastAsia" w:ascii="楷体" w:hAnsi="楷体" w:eastAsia="楷体" w:cs="楷体"/>
                <w:szCs w:val="24"/>
              </w:rPr>
            </w:pPr>
            <w:del w:id="343" w:author="柠栀" w:date="2025-05-07T10:41:34Z">
              <w:r>
                <w:rPr>
                  <w:rFonts w:hint="eastAsia" w:ascii="楷体" w:hAnsi="楷体" w:eastAsia="楷体" w:cs="楷体"/>
                  <w:szCs w:val="24"/>
                  <w:lang w:bidi="ar"/>
                </w:rPr>
                <w:delText>及时对需求进行确认</w:delText>
              </w:r>
            </w:del>
          </w:p>
          <w:p w14:paraId="45ED4A8D">
            <w:pPr>
              <w:numPr>
                <w:ilvl w:val="0"/>
                <w:numId w:val="7"/>
              </w:numPr>
              <w:rPr>
                <w:del w:id="344" w:author="柠栀" w:date="2025-05-07T10:41:34Z"/>
                <w:rFonts w:hint="eastAsia" w:ascii="楷体" w:hAnsi="楷体" w:eastAsia="楷体" w:cs="楷体"/>
                <w:szCs w:val="24"/>
              </w:rPr>
            </w:pPr>
            <w:del w:id="345" w:author="柠栀" w:date="2025-05-07T10:41:34Z">
              <w:r>
                <w:rPr>
                  <w:rFonts w:hint="eastAsia" w:ascii="楷体" w:hAnsi="楷体" w:eastAsia="楷体" w:cs="楷体"/>
                  <w:szCs w:val="24"/>
                  <w:lang w:bidi="ar"/>
                </w:rPr>
                <w:delText>和开发人员协作设置符合实际的需求优先级</w:delText>
              </w:r>
            </w:del>
          </w:p>
          <w:p w14:paraId="3B51D2CC">
            <w:pPr>
              <w:numPr>
                <w:ilvl w:val="0"/>
                <w:numId w:val="7"/>
              </w:numPr>
              <w:rPr>
                <w:del w:id="346" w:author="柠栀" w:date="2025-05-07T10:41:34Z"/>
                <w:rFonts w:hint="eastAsia" w:ascii="楷体" w:hAnsi="楷体" w:eastAsia="楷体" w:cs="楷体"/>
                <w:szCs w:val="24"/>
              </w:rPr>
            </w:pPr>
            <w:del w:id="347" w:author="柠栀" w:date="2025-05-07T10:41:34Z">
              <w:r>
                <w:rPr>
                  <w:rFonts w:hint="eastAsia" w:ascii="楷体" w:hAnsi="楷体" w:eastAsia="楷体" w:cs="楷体"/>
                  <w:szCs w:val="24"/>
                  <w:lang w:bidi="ar"/>
                </w:rPr>
                <w:delText>及时沟通需求变更</w:delText>
              </w:r>
            </w:del>
          </w:p>
          <w:p w14:paraId="4D10B234">
            <w:pPr>
              <w:rPr>
                <w:rFonts w:hint="eastAsia" w:ascii="楷体" w:hAnsi="楷体" w:eastAsia="楷体" w:cs="楷体"/>
                <w:szCs w:val="24"/>
              </w:rPr>
            </w:pPr>
            <w:del w:id="348" w:author="柠栀" w:date="2025-05-07T10:41:34Z">
              <w:r>
                <w:rPr>
                  <w:rFonts w:hint="eastAsia" w:ascii="楷体" w:hAnsi="楷体" w:eastAsia="楷体" w:cs="楷体"/>
                  <w:szCs w:val="24"/>
                  <w:lang w:bidi="ar"/>
                </w:rPr>
                <w:delText>尊重需求开发流程</w:delText>
              </w:r>
            </w:del>
          </w:p>
        </w:tc>
        <w:tc>
          <w:tcPr>
            <w:tcW w:w="1657" w:type="dxa"/>
            <w:tcBorders>
              <w:top w:val="single" w:color="auto" w:sz="4" w:space="0"/>
              <w:left w:val="nil"/>
              <w:bottom w:val="single" w:color="auto" w:sz="4" w:space="0"/>
              <w:right w:val="single" w:color="auto" w:sz="4" w:space="0"/>
            </w:tcBorders>
            <w:shd w:val="clear" w:color="auto" w:fill="auto"/>
            <w:vAlign w:val="top"/>
          </w:tcPr>
          <w:p w14:paraId="1491436B">
            <w:pPr>
              <w:rPr>
                <w:rFonts w:hint="eastAsia" w:ascii="楷体" w:hAnsi="楷体" w:eastAsia="楷体" w:cs="楷体"/>
                <w:szCs w:val="24"/>
              </w:rPr>
            </w:pPr>
            <w:ins w:id="349" w:author="柠栀" w:date="2025-05-07T10:41:34Z">
              <w:r>
                <w:rPr>
                  <w:rFonts w:hint="eastAsia" w:ascii="楷体" w:hAnsi="楷体" w:eastAsia="楷体" w:cs="楷体"/>
                  <w:szCs w:val="24"/>
                  <w:lang w:bidi="ar"/>
                </w:rPr>
                <w:t>项目开始（202</w:t>
              </w:r>
            </w:ins>
            <w:ins w:id="350" w:author="柠栀" w:date="2025-05-07T10:41:34Z">
              <w:r>
                <w:rPr>
                  <w:rFonts w:hint="eastAsia" w:ascii="楷体" w:hAnsi="楷体" w:eastAsia="楷体" w:cs="楷体"/>
                  <w:szCs w:val="24"/>
                  <w:lang w:val="en-US" w:eastAsia="zh-CN" w:bidi="ar"/>
                </w:rPr>
                <w:t>5</w:t>
              </w:r>
            </w:ins>
            <w:ins w:id="351" w:author="柠栀" w:date="2025-05-07T10:41:34Z">
              <w:r>
                <w:rPr>
                  <w:rFonts w:hint="eastAsia" w:ascii="楷体" w:hAnsi="楷体" w:eastAsia="楷体" w:cs="楷体"/>
                  <w:szCs w:val="24"/>
                  <w:lang w:bidi="ar"/>
                </w:rPr>
                <w:t xml:space="preserve"> 年 </w:t>
              </w:r>
            </w:ins>
            <w:ins w:id="352" w:author="柠栀" w:date="2025-05-07T10:41:34Z">
              <w:r>
                <w:rPr>
                  <w:rFonts w:ascii="楷体" w:hAnsi="楷体" w:eastAsia="楷体" w:cs="楷体"/>
                  <w:szCs w:val="24"/>
                  <w:lang w:bidi="ar"/>
                </w:rPr>
                <w:t>4</w:t>
              </w:r>
            </w:ins>
            <w:ins w:id="353" w:author="柠栀" w:date="2025-05-07T10:41:34Z">
              <w:r>
                <w:rPr>
                  <w:rFonts w:hint="eastAsia" w:ascii="楷体" w:hAnsi="楷体" w:eastAsia="楷体" w:cs="楷体"/>
                  <w:szCs w:val="24"/>
                  <w:lang w:bidi="ar"/>
                </w:rPr>
                <w:t xml:space="preserve"> 月 </w:t>
              </w:r>
            </w:ins>
            <w:ins w:id="354" w:author="柠栀" w:date="2025-05-07T10:41:34Z">
              <w:r>
                <w:rPr>
                  <w:rFonts w:ascii="楷体" w:hAnsi="楷体" w:eastAsia="楷体" w:cs="楷体"/>
                  <w:szCs w:val="24"/>
                  <w:lang w:bidi="ar"/>
                </w:rPr>
                <w:t>18</w:t>
              </w:r>
            </w:ins>
            <w:ins w:id="355" w:author="柠栀" w:date="2025-05-07T10:41:34Z">
              <w:r>
                <w:rPr>
                  <w:rFonts w:hint="eastAsia" w:ascii="楷体" w:hAnsi="楷体" w:eastAsia="楷体" w:cs="楷体"/>
                  <w:szCs w:val="24"/>
                  <w:lang w:bidi="ar"/>
                </w:rPr>
                <w:t xml:space="preserve"> 日）至项目结束（202</w:t>
              </w:r>
            </w:ins>
            <w:ins w:id="356" w:author="柠栀" w:date="2025-05-07T10:41:34Z">
              <w:r>
                <w:rPr>
                  <w:rFonts w:hint="eastAsia" w:ascii="楷体" w:hAnsi="楷体" w:eastAsia="楷体" w:cs="楷体"/>
                  <w:szCs w:val="24"/>
                  <w:lang w:val="en-US" w:eastAsia="zh-CN" w:bidi="ar"/>
                </w:rPr>
                <w:t>5</w:t>
              </w:r>
            </w:ins>
            <w:ins w:id="357" w:author="柠栀" w:date="2025-05-07T10:41:34Z">
              <w:r>
                <w:rPr>
                  <w:rFonts w:hint="eastAsia" w:ascii="楷体" w:hAnsi="楷体" w:eastAsia="楷体" w:cs="楷体"/>
                  <w:szCs w:val="24"/>
                  <w:lang w:bidi="ar"/>
                </w:rPr>
                <w:t xml:space="preserve"> 年 6 月</w:t>
              </w:r>
            </w:ins>
            <w:ins w:id="358" w:author="柠栀" w:date="2025-05-07T10:41:34Z">
              <w:r>
                <w:rPr>
                  <w:rFonts w:ascii="楷体" w:hAnsi="楷体" w:eastAsia="楷体" w:cs="楷体"/>
                  <w:szCs w:val="24"/>
                  <w:lang w:bidi="ar"/>
                </w:rPr>
                <w:t>16</w:t>
              </w:r>
            </w:ins>
            <w:ins w:id="359" w:author="柠栀" w:date="2025-05-07T10:41:34Z">
              <w:r>
                <w:rPr>
                  <w:rFonts w:hint="eastAsia" w:ascii="楷体" w:hAnsi="楷体" w:eastAsia="楷体" w:cs="楷体"/>
                  <w:szCs w:val="24"/>
                  <w:lang w:bidi="ar"/>
                </w:rPr>
                <w:t xml:space="preserve"> 日）</w:t>
              </w:r>
            </w:ins>
            <w:del w:id="360" w:author="柠栀" w:date="2025-05-07T10:41:34Z">
              <w:r>
                <w:rPr>
                  <w:rFonts w:hint="eastAsia" w:ascii="楷体" w:hAnsi="楷体" w:eastAsia="楷体" w:cs="楷体"/>
                  <w:szCs w:val="24"/>
                  <w:lang w:bidi="ar"/>
                </w:rPr>
                <w:delText>项目开始（2025 年 2 月 25 日）至项目结束（2025 年 6 月3 日）</w:delText>
              </w:r>
            </w:del>
          </w:p>
        </w:tc>
      </w:tr>
      <w:tr w14:paraId="6A7432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45" w:type="dxa"/>
            <w:tcBorders>
              <w:top w:val="single" w:color="auto" w:sz="4" w:space="0"/>
              <w:left w:val="single" w:color="auto" w:sz="4" w:space="0"/>
              <w:bottom w:val="single" w:color="auto" w:sz="4" w:space="0"/>
              <w:right w:val="single" w:color="auto" w:sz="4" w:space="0"/>
            </w:tcBorders>
            <w:shd w:val="clear" w:color="auto" w:fill="auto"/>
            <w:vAlign w:val="top"/>
          </w:tcPr>
          <w:p w14:paraId="1C07F736">
            <w:pPr>
              <w:jc w:val="center"/>
              <w:rPr>
                <w:rFonts w:hint="eastAsia" w:ascii="楷体" w:hAnsi="楷体" w:eastAsia="楷体" w:cs="楷体"/>
                <w:szCs w:val="24"/>
              </w:rPr>
            </w:pPr>
            <w:ins w:id="361" w:author="柠栀" w:date="2025-05-07T10:41:34Z">
              <w:r>
                <w:rPr>
                  <w:rFonts w:hint="eastAsia" w:ascii="楷体" w:hAnsi="楷体" w:eastAsia="楷体" w:cs="楷体"/>
                  <w:szCs w:val="24"/>
                  <w:lang w:bidi="ar"/>
                </w:rPr>
                <w:t>管理员用户</w:t>
              </w:r>
            </w:ins>
            <w:del w:id="362" w:author="柠栀" w:date="2025-05-07T10:41:34Z">
              <w:r>
                <w:rPr>
                  <w:rFonts w:hint="eastAsia" w:ascii="楷体" w:hAnsi="楷体" w:eastAsia="楷体" w:cs="楷体"/>
                  <w:szCs w:val="24"/>
                  <w:lang w:bidi="ar"/>
                </w:rPr>
                <w:delText>管理员用户</w:delText>
              </w:r>
            </w:del>
          </w:p>
        </w:tc>
        <w:tc>
          <w:tcPr>
            <w:tcW w:w="3202" w:type="dxa"/>
            <w:tcBorders>
              <w:top w:val="single" w:color="auto" w:sz="4" w:space="0"/>
              <w:left w:val="nil"/>
              <w:bottom w:val="single" w:color="auto" w:sz="4" w:space="0"/>
              <w:right w:val="single" w:color="auto" w:sz="4" w:space="0"/>
            </w:tcBorders>
            <w:shd w:val="clear" w:color="auto" w:fill="auto"/>
            <w:vAlign w:val="top"/>
          </w:tcPr>
          <w:p w14:paraId="7D8D450F">
            <w:pPr>
              <w:numPr>
                <w:ilvl w:val="0"/>
                <w:numId w:val="8"/>
              </w:numPr>
              <w:rPr>
                <w:ins w:id="363" w:author="柠栀" w:date="2025-05-07T10:41:34Z"/>
                <w:rFonts w:ascii="楷体" w:hAnsi="楷体" w:eastAsia="楷体" w:cs="楷体"/>
                <w:szCs w:val="24"/>
              </w:rPr>
            </w:pPr>
            <w:ins w:id="364" w:author="柠栀" w:date="2025-05-07T10:41:34Z">
              <w:r>
                <w:rPr>
                  <w:rFonts w:hint="eastAsia" w:ascii="楷体" w:hAnsi="楷体" w:eastAsia="楷体" w:cs="楷体"/>
                  <w:szCs w:val="24"/>
                  <w:lang w:eastAsia="zh-Hans"/>
                </w:rPr>
                <w:t>改进平台板块内容</w:t>
              </w:r>
            </w:ins>
          </w:p>
          <w:p w14:paraId="34985FF5">
            <w:pPr>
              <w:numPr>
                <w:ilvl w:val="0"/>
                <w:numId w:val="8"/>
              </w:numPr>
              <w:rPr>
                <w:ins w:id="365" w:author="柠栀" w:date="2025-05-07T10:41:34Z"/>
                <w:rFonts w:ascii="楷体" w:hAnsi="楷体" w:eastAsia="楷体" w:cs="楷体"/>
                <w:szCs w:val="24"/>
              </w:rPr>
            </w:pPr>
            <w:ins w:id="366" w:author="柠栀" w:date="2025-05-07T10:41:34Z">
              <w:r>
                <w:rPr>
                  <w:rFonts w:hint="eastAsia" w:ascii="楷体" w:hAnsi="楷体" w:eastAsia="楷体" w:cs="楷体"/>
                  <w:szCs w:val="24"/>
                  <w:lang w:eastAsia="zh-Hans"/>
                </w:rPr>
                <w:t>平台网站的增删改查</w:t>
              </w:r>
            </w:ins>
          </w:p>
          <w:p w14:paraId="78A38EA2">
            <w:pPr>
              <w:numPr>
                <w:ilvl w:val="0"/>
                <w:numId w:val="8"/>
              </w:numPr>
              <w:rPr>
                <w:del w:id="367" w:author="柠栀" w:date="2025-05-07T10:41:34Z"/>
                <w:rFonts w:hint="eastAsia" w:ascii="楷体" w:hAnsi="楷体" w:eastAsia="楷体" w:cs="楷体"/>
                <w:szCs w:val="24"/>
              </w:rPr>
            </w:pPr>
            <w:ins w:id="368" w:author="柠栀" w:date="2025-05-07T10:41:34Z">
              <w:r>
                <w:rPr>
                  <w:rFonts w:hint="eastAsia" w:ascii="楷体" w:hAnsi="楷体" w:eastAsia="楷体" w:cs="楷体"/>
                  <w:szCs w:val="24"/>
                  <w:lang w:eastAsia="zh-Hans"/>
                </w:rPr>
                <w:t>根据需求完善网站</w:t>
              </w:r>
            </w:ins>
            <w:del w:id="369" w:author="柠栀" w:date="2025-05-07T10:41:34Z">
              <w:r>
                <w:rPr>
                  <w:rFonts w:hint="eastAsia" w:ascii="楷体" w:hAnsi="楷体" w:eastAsia="楷体" w:cs="楷体"/>
                  <w:szCs w:val="24"/>
                  <w:lang w:eastAsia="zh-Hans"/>
                </w:rPr>
                <w:delText>改进平台板块内容</w:delText>
              </w:r>
            </w:del>
          </w:p>
          <w:p w14:paraId="35A3C9A6">
            <w:pPr>
              <w:numPr>
                <w:ilvl w:val="0"/>
                <w:numId w:val="8"/>
              </w:numPr>
              <w:rPr>
                <w:del w:id="370" w:author="柠栀" w:date="2025-05-07T10:41:34Z"/>
                <w:rFonts w:hint="eastAsia" w:ascii="楷体" w:hAnsi="楷体" w:eastAsia="楷体" w:cs="楷体"/>
                <w:szCs w:val="24"/>
              </w:rPr>
            </w:pPr>
            <w:del w:id="371" w:author="柠栀" w:date="2025-05-07T10:41:34Z">
              <w:r>
                <w:rPr>
                  <w:rFonts w:hint="eastAsia" w:ascii="楷体" w:hAnsi="楷体" w:eastAsia="楷体" w:cs="楷体"/>
                  <w:szCs w:val="24"/>
                  <w:lang w:eastAsia="zh-Hans"/>
                </w:rPr>
                <w:delText>平台的增删改查</w:delText>
              </w:r>
            </w:del>
          </w:p>
          <w:p w14:paraId="677BB540">
            <w:pPr>
              <w:numPr>
                <w:ilvl w:val="0"/>
                <w:numId w:val="8"/>
              </w:numPr>
              <w:ind w:left="0" w:leftChars="0" w:firstLine="0" w:firstLineChars="0"/>
              <w:rPr>
                <w:rFonts w:hint="eastAsia" w:ascii="楷体" w:hAnsi="楷体" w:eastAsia="楷体" w:cs="楷体"/>
                <w:szCs w:val="24"/>
              </w:rPr>
            </w:pPr>
            <w:del w:id="372" w:author="柠栀" w:date="2025-05-07T10:41:34Z">
              <w:r>
                <w:rPr>
                  <w:rFonts w:hint="eastAsia" w:ascii="楷体" w:hAnsi="楷体" w:eastAsia="楷体" w:cs="楷体"/>
                  <w:szCs w:val="24"/>
                  <w:lang w:eastAsia="zh-Hans"/>
                </w:rPr>
                <w:delText>根据需求完善平台</w:delText>
              </w:r>
            </w:del>
          </w:p>
        </w:tc>
        <w:tc>
          <w:tcPr>
            <w:tcW w:w="2972" w:type="dxa"/>
            <w:tcBorders>
              <w:top w:val="single" w:color="auto" w:sz="4" w:space="0"/>
              <w:left w:val="nil"/>
              <w:bottom w:val="single" w:color="auto" w:sz="4" w:space="0"/>
              <w:right w:val="single" w:color="auto" w:sz="4" w:space="0"/>
            </w:tcBorders>
            <w:shd w:val="clear" w:color="auto" w:fill="auto"/>
            <w:vAlign w:val="top"/>
          </w:tcPr>
          <w:p w14:paraId="0636BE3D">
            <w:pPr>
              <w:numPr>
                <w:ilvl w:val="0"/>
                <w:numId w:val="9"/>
              </w:numPr>
              <w:rPr>
                <w:ins w:id="373" w:author="柠栀" w:date="2025-05-07T10:41:34Z"/>
                <w:rFonts w:ascii="楷体" w:hAnsi="楷体" w:eastAsia="楷体" w:cs="楷体"/>
                <w:szCs w:val="24"/>
              </w:rPr>
            </w:pPr>
            <w:ins w:id="374" w:author="柠栀" w:date="2025-05-07T10:41:34Z">
              <w:r>
                <w:rPr>
                  <w:rFonts w:hint="eastAsia" w:ascii="楷体" w:hAnsi="楷体" w:eastAsia="楷体" w:cs="楷体"/>
                  <w:szCs w:val="24"/>
                  <w:lang w:eastAsia="zh-Hans"/>
                </w:rPr>
                <w:t>维护平台内容正常运行</w:t>
              </w:r>
            </w:ins>
          </w:p>
          <w:p w14:paraId="0FE55130">
            <w:pPr>
              <w:numPr>
                <w:ilvl w:val="0"/>
                <w:numId w:val="9"/>
              </w:numPr>
              <w:rPr>
                <w:del w:id="375" w:author="柠栀" w:date="2025-05-07T10:41:34Z"/>
                <w:rFonts w:hint="eastAsia" w:ascii="楷体" w:hAnsi="楷体" w:eastAsia="楷体" w:cs="楷体"/>
                <w:szCs w:val="24"/>
              </w:rPr>
            </w:pPr>
            <w:ins w:id="376" w:author="柠栀" w:date="2025-05-07T10:41:34Z">
              <w:r>
                <w:rPr>
                  <w:rFonts w:hint="eastAsia" w:ascii="楷体" w:hAnsi="楷体" w:eastAsia="楷体" w:cs="楷体"/>
                  <w:szCs w:val="24"/>
                  <w:lang w:eastAsia="zh-Hans"/>
                </w:rPr>
                <w:t>接收用户反馈</w:t>
              </w:r>
            </w:ins>
            <w:del w:id="377" w:author="柠栀" w:date="2025-05-07T10:41:34Z">
              <w:r>
                <w:rPr>
                  <w:rFonts w:hint="eastAsia" w:ascii="楷体" w:hAnsi="楷体" w:eastAsia="楷体" w:cs="楷体"/>
                  <w:szCs w:val="24"/>
                  <w:lang w:eastAsia="zh-Hans"/>
                </w:rPr>
                <w:delText>维护平台内容正常运行</w:delText>
              </w:r>
            </w:del>
          </w:p>
          <w:p w14:paraId="6B68585B">
            <w:pPr>
              <w:numPr>
                <w:ilvl w:val="0"/>
                <w:numId w:val="9"/>
              </w:numPr>
              <w:ind w:left="0" w:leftChars="0" w:firstLine="0" w:firstLineChars="0"/>
              <w:rPr>
                <w:rFonts w:hint="eastAsia" w:ascii="楷体" w:hAnsi="楷体" w:eastAsia="楷体" w:cs="楷体"/>
                <w:szCs w:val="24"/>
              </w:rPr>
            </w:pPr>
            <w:del w:id="378" w:author="柠栀" w:date="2025-05-07T10:41:34Z">
              <w:r>
                <w:rPr>
                  <w:rFonts w:hint="eastAsia" w:ascii="楷体" w:hAnsi="楷体" w:eastAsia="楷体" w:cs="楷体"/>
                  <w:szCs w:val="24"/>
                  <w:lang w:eastAsia="zh-Hans"/>
                </w:rPr>
                <w:delText>接收用户反馈</w:delText>
              </w:r>
            </w:del>
          </w:p>
        </w:tc>
        <w:tc>
          <w:tcPr>
            <w:tcW w:w="1657" w:type="dxa"/>
            <w:tcBorders>
              <w:top w:val="single" w:color="auto" w:sz="4" w:space="0"/>
              <w:left w:val="nil"/>
              <w:bottom w:val="single" w:color="auto" w:sz="4" w:space="0"/>
              <w:right w:val="single" w:color="auto" w:sz="4" w:space="0"/>
            </w:tcBorders>
            <w:shd w:val="clear" w:color="auto" w:fill="auto"/>
            <w:vAlign w:val="top"/>
          </w:tcPr>
          <w:p w14:paraId="1D12848F">
            <w:pPr>
              <w:rPr>
                <w:rFonts w:hint="eastAsia" w:ascii="楷体" w:hAnsi="楷体" w:eastAsia="楷体" w:cs="楷体"/>
                <w:szCs w:val="24"/>
              </w:rPr>
            </w:pPr>
            <w:ins w:id="379" w:author="柠栀" w:date="2025-05-07T10:41:34Z">
              <w:r>
                <w:rPr>
                  <w:rFonts w:hint="eastAsia" w:ascii="楷体" w:hAnsi="楷体" w:eastAsia="楷体" w:cs="楷体"/>
                  <w:szCs w:val="24"/>
                  <w:lang w:bidi="ar"/>
                </w:rPr>
                <w:t>项目开始（202</w:t>
              </w:r>
            </w:ins>
            <w:ins w:id="380" w:author="柠栀" w:date="2025-05-07T10:41:34Z">
              <w:r>
                <w:rPr>
                  <w:rFonts w:hint="eastAsia" w:ascii="楷体" w:hAnsi="楷体" w:eastAsia="楷体" w:cs="楷体"/>
                  <w:szCs w:val="24"/>
                  <w:lang w:val="en-US" w:eastAsia="zh-CN" w:bidi="ar"/>
                </w:rPr>
                <w:t>5</w:t>
              </w:r>
            </w:ins>
            <w:ins w:id="381" w:author="柠栀" w:date="2025-05-07T10:41:34Z">
              <w:r>
                <w:rPr>
                  <w:rFonts w:hint="eastAsia" w:ascii="楷体" w:hAnsi="楷体" w:eastAsia="楷体" w:cs="楷体"/>
                  <w:szCs w:val="24"/>
                  <w:lang w:bidi="ar"/>
                </w:rPr>
                <w:t xml:space="preserve"> 年 </w:t>
              </w:r>
            </w:ins>
            <w:ins w:id="382" w:author="柠栀" w:date="2025-05-07T10:41:34Z">
              <w:r>
                <w:rPr>
                  <w:rFonts w:ascii="楷体" w:hAnsi="楷体" w:eastAsia="楷体" w:cs="楷体"/>
                  <w:szCs w:val="24"/>
                  <w:lang w:bidi="ar"/>
                </w:rPr>
                <w:t>4</w:t>
              </w:r>
            </w:ins>
            <w:ins w:id="383" w:author="柠栀" w:date="2025-05-07T10:41:34Z">
              <w:r>
                <w:rPr>
                  <w:rFonts w:hint="eastAsia" w:ascii="楷体" w:hAnsi="楷体" w:eastAsia="楷体" w:cs="楷体"/>
                  <w:szCs w:val="24"/>
                  <w:lang w:bidi="ar"/>
                </w:rPr>
                <w:t xml:space="preserve"> 月 </w:t>
              </w:r>
            </w:ins>
            <w:ins w:id="384" w:author="柠栀" w:date="2025-05-07T10:41:34Z">
              <w:r>
                <w:rPr>
                  <w:rFonts w:ascii="楷体" w:hAnsi="楷体" w:eastAsia="楷体" w:cs="楷体"/>
                  <w:szCs w:val="24"/>
                  <w:lang w:bidi="ar"/>
                </w:rPr>
                <w:t>18</w:t>
              </w:r>
            </w:ins>
            <w:ins w:id="385" w:author="柠栀" w:date="2025-05-07T10:41:34Z">
              <w:r>
                <w:rPr>
                  <w:rFonts w:hint="eastAsia" w:ascii="楷体" w:hAnsi="楷体" w:eastAsia="楷体" w:cs="楷体"/>
                  <w:szCs w:val="24"/>
                  <w:lang w:bidi="ar"/>
                </w:rPr>
                <w:t xml:space="preserve"> 日）至项目结束（202</w:t>
              </w:r>
            </w:ins>
            <w:ins w:id="386" w:author="柠栀" w:date="2025-05-07T10:41:34Z">
              <w:r>
                <w:rPr>
                  <w:rFonts w:hint="eastAsia" w:ascii="楷体" w:hAnsi="楷体" w:eastAsia="楷体" w:cs="楷体"/>
                  <w:szCs w:val="24"/>
                  <w:lang w:val="en-US" w:eastAsia="zh-CN" w:bidi="ar"/>
                </w:rPr>
                <w:t>5</w:t>
              </w:r>
            </w:ins>
            <w:ins w:id="387" w:author="柠栀" w:date="2025-05-07T10:41:34Z">
              <w:r>
                <w:rPr>
                  <w:rFonts w:hint="eastAsia" w:ascii="楷体" w:hAnsi="楷体" w:eastAsia="楷体" w:cs="楷体"/>
                  <w:szCs w:val="24"/>
                  <w:lang w:bidi="ar"/>
                </w:rPr>
                <w:t xml:space="preserve"> 年 6 月</w:t>
              </w:r>
            </w:ins>
            <w:ins w:id="388" w:author="柠栀" w:date="2025-05-07T10:41:34Z">
              <w:r>
                <w:rPr>
                  <w:rFonts w:ascii="楷体" w:hAnsi="楷体" w:eastAsia="楷体" w:cs="楷体"/>
                  <w:szCs w:val="24"/>
                  <w:lang w:bidi="ar"/>
                </w:rPr>
                <w:t>16</w:t>
              </w:r>
            </w:ins>
            <w:ins w:id="389" w:author="柠栀" w:date="2025-05-07T10:41:34Z">
              <w:r>
                <w:rPr>
                  <w:rFonts w:hint="eastAsia" w:ascii="楷体" w:hAnsi="楷体" w:eastAsia="楷体" w:cs="楷体"/>
                  <w:szCs w:val="24"/>
                  <w:lang w:bidi="ar"/>
                </w:rPr>
                <w:t xml:space="preserve"> 日）</w:t>
              </w:r>
            </w:ins>
            <w:del w:id="390" w:author="柠栀" w:date="2025-05-07T10:41:34Z">
              <w:r>
                <w:rPr>
                  <w:rFonts w:hint="eastAsia" w:ascii="楷体" w:hAnsi="楷体" w:eastAsia="楷体" w:cs="楷体"/>
                  <w:szCs w:val="24"/>
                  <w:lang w:bidi="ar"/>
                </w:rPr>
                <w:delText>项目开始（2025 年 2 月 25 日）至项目结束（2025 年 6 月3 日）</w:delText>
              </w:r>
            </w:del>
          </w:p>
        </w:tc>
      </w:tr>
      <w:tr w14:paraId="24D849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45" w:type="dxa"/>
            <w:tcBorders>
              <w:top w:val="single" w:color="auto" w:sz="4" w:space="0"/>
              <w:left w:val="single" w:color="auto" w:sz="4" w:space="0"/>
              <w:bottom w:val="single" w:color="auto" w:sz="4" w:space="0"/>
              <w:right w:val="single" w:color="auto" w:sz="4" w:space="0"/>
            </w:tcBorders>
            <w:shd w:val="clear" w:color="auto" w:fill="auto"/>
            <w:vAlign w:val="top"/>
          </w:tcPr>
          <w:p w14:paraId="06B6969D">
            <w:pPr>
              <w:jc w:val="center"/>
              <w:rPr>
                <w:rFonts w:hint="eastAsia" w:ascii="楷体" w:hAnsi="楷体" w:eastAsia="楷体" w:cs="楷体"/>
                <w:szCs w:val="24"/>
              </w:rPr>
            </w:pPr>
            <w:ins w:id="391" w:author="柠栀" w:date="2025-05-07T10:41:34Z">
              <w:r>
                <w:rPr>
                  <w:rFonts w:hint="eastAsia" w:ascii="楷体" w:hAnsi="楷体" w:eastAsia="楷体" w:cs="楷体"/>
                  <w:szCs w:val="24"/>
                  <w:lang w:bidi="ar"/>
                </w:rPr>
                <w:t>指导用户</w:t>
              </w:r>
            </w:ins>
            <w:del w:id="392" w:author="柠栀" w:date="2025-05-07T10:41:34Z">
              <w:r>
                <w:rPr>
                  <w:rFonts w:hint="eastAsia" w:ascii="楷体" w:hAnsi="楷体" w:eastAsia="楷体" w:cs="楷体"/>
                  <w:szCs w:val="24"/>
                  <w:lang w:bidi="ar"/>
                </w:rPr>
                <w:delText>指导用户</w:delText>
              </w:r>
            </w:del>
          </w:p>
        </w:tc>
        <w:tc>
          <w:tcPr>
            <w:tcW w:w="3202" w:type="dxa"/>
            <w:tcBorders>
              <w:top w:val="single" w:color="auto" w:sz="4" w:space="0"/>
              <w:left w:val="nil"/>
              <w:bottom w:val="single" w:color="auto" w:sz="4" w:space="0"/>
              <w:right w:val="single" w:color="auto" w:sz="4" w:space="0"/>
            </w:tcBorders>
            <w:shd w:val="clear" w:color="auto" w:fill="auto"/>
            <w:vAlign w:val="top"/>
          </w:tcPr>
          <w:p w14:paraId="3019E15F">
            <w:pPr>
              <w:numPr>
                <w:ilvl w:val="0"/>
                <w:numId w:val="10"/>
              </w:numPr>
              <w:rPr>
                <w:ins w:id="393" w:author="柠栀" w:date="2025-05-07T10:41:34Z"/>
                <w:rFonts w:ascii="楷体" w:hAnsi="楷体" w:eastAsia="楷体" w:cs="楷体"/>
                <w:szCs w:val="24"/>
              </w:rPr>
            </w:pPr>
            <w:ins w:id="394" w:author="柠栀" w:date="2025-05-07T10:41:34Z">
              <w:r>
                <w:rPr>
                  <w:rFonts w:hint="eastAsia" w:ascii="楷体" w:hAnsi="楷体" w:eastAsia="楷体" w:cs="楷体"/>
                  <w:szCs w:val="24"/>
                  <w:lang w:bidi="ar"/>
                </w:rPr>
                <w:t>对现有的需求进行评价和合理性的分析</w:t>
              </w:r>
            </w:ins>
          </w:p>
          <w:p w14:paraId="25BCAE79">
            <w:pPr>
              <w:numPr>
                <w:ilvl w:val="0"/>
                <w:numId w:val="10"/>
              </w:numPr>
              <w:rPr>
                <w:del w:id="395" w:author="柠栀" w:date="2025-05-07T10:41:34Z"/>
                <w:rFonts w:hint="eastAsia" w:ascii="楷体" w:hAnsi="楷体" w:eastAsia="楷体" w:cs="楷体"/>
                <w:szCs w:val="24"/>
              </w:rPr>
            </w:pPr>
            <w:ins w:id="396" w:author="柠栀" w:date="2025-05-07T10:41:34Z">
              <w:r>
                <w:rPr>
                  <w:rFonts w:hint="eastAsia" w:ascii="楷体" w:hAnsi="楷体" w:eastAsia="楷体" w:cs="楷体"/>
                  <w:szCs w:val="24"/>
                  <w:lang w:bidi="ar"/>
                </w:rPr>
                <w:t>聆听关于需求以及方案的建议和替代方案</w:t>
              </w:r>
            </w:ins>
            <w:del w:id="397" w:author="柠栀" w:date="2025-05-07T10:41:34Z">
              <w:r>
                <w:rPr>
                  <w:rFonts w:hint="eastAsia" w:ascii="楷体" w:hAnsi="楷体" w:eastAsia="楷体" w:cs="楷体"/>
                  <w:szCs w:val="24"/>
                  <w:lang w:bidi="ar"/>
                </w:rPr>
                <w:delText>对现有的需求进行评价和合理性的分析</w:delText>
              </w:r>
            </w:del>
          </w:p>
          <w:p w14:paraId="527E1C97">
            <w:pPr>
              <w:numPr>
                <w:ilvl w:val="0"/>
                <w:numId w:val="10"/>
              </w:numPr>
              <w:ind w:left="0" w:leftChars="0" w:firstLine="0" w:firstLineChars="0"/>
              <w:rPr>
                <w:rFonts w:hint="eastAsia" w:ascii="楷体" w:hAnsi="楷体" w:eastAsia="楷体" w:cs="楷体"/>
                <w:szCs w:val="24"/>
              </w:rPr>
            </w:pPr>
            <w:del w:id="398" w:author="柠栀" w:date="2025-05-07T10:41:34Z">
              <w:r>
                <w:rPr>
                  <w:rFonts w:hint="eastAsia" w:ascii="楷体" w:hAnsi="楷体" w:eastAsia="楷体" w:cs="楷体"/>
                  <w:szCs w:val="24"/>
                  <w:lang w:bidi="ar"/>
                </w:rPr>
                <w:delText>聆听关于需求以及方案的建议和替代方案</w:delText>
              </w:r>
            </w:del>
          </w:p>
        </w:tc>
        <w:tc>
          <w:tcPr>
            <w:tcW w:w="2972" w:type="dxa"/>
            <w:tcBorders>
              <w:top w:val="single" w:color="auto" w:sz="4" w:space="0"/>
              <w:left w:val="nil"/>
              <w:bottom w:val="single" w:color="auto" w:sz="4" w:space="0"/>
              <w:right w:val="single" w:color="auto" w:sz="4" w:space="0"/>
            </w:tcBorders>
            <w:shd w:val="clear" w:color="auto" w:fill="auto"/>
            <w:vAlign w:val="top"/>
          </w:tcPr>
          <w:p w14:paraId="14EA80C3">
            <w:pPr>
              <w:numPr>
                <w:ilvl w:val="0"/>
                <w:numId w:val="11"/>
              </w:numPr>
              <w:rPr>
                <w:ins w:id="399" w:author="柠栀" w:date="2025-05-07T10:41:34Z"/>
                <w:rFonts w:ascii="楷体" w:hAnsi="楷体" w:eastAsia="楷体" w:cs="楷体"/>
                <w:szCs w:val="24"/>
              </w:rPr>
            </w:pPr>
            <w:ins w:id="400" w:author="柠栀" w:date="2025-05-07T10:41:34Z">
              <w:r>
                <w:rPr>
                  <w:rFonts w:hint="eastAsia" w:ascii="楷体" w:hAnsi="楷体" w:eastAsia="楷体" w:cs="楷体"/>
                  <w:szCs w:val="24"/>
                  <w:lang w:bidi="ar"/>
                </w:rPr>
                <w:t>给业务分析师和开发人员发表自己的真实看法</w:t>
              </w:r>
            </w:ins>
          </w:p>
          <w:p w14:paraId="7FC3DC3C">
            <w:pPr>
              <w:numPr>
                <w:ilvl w:val="0"/>
                <w:numId w:val="11"/>
              </w:numPr>
              <w:rPr>
                <w:ins w:id="401" w:author="柠栀" w:date="2025-05-07T10:41:34Z"/>
                <w:rFonts w:ascii="楷体" w:hAnsi="楷体" w:eastAsia="楷体" w:cs="楷体"/>
                <w:szCs w:val="24"/>
              </w:rPr>
            </w:pPr>
            <w:ins w:id="402" w:author="柠栀" w:date="2025-05-07T10:41:34Z">
              <w:r>
                <w:rPr>
                  <w:rFonts w:hint="eastAsia" w:ascii="楷体" w:hAnsi="楷体" w:eastAsia="楷体" w:cs="楷体"/>
                  <w:szCs w:val="24"/>
                  <w:lang w:bidi="ar"/>
                </w:rPr>
                <w:t>准备足够的时间来澄清需求</w:t>
              </w:r>
            </w:ins>
          </w:p>
          <w:p w14:paraId="06F4C27D">
            <w:pPr>
              <w:numPr>
                <w:ilvl w:val="0"/>
                <w:numId w:val="11"/>
              </w:numPr>
              <w:rPr>
                <w:ins w:id="403" w:author="柠栀" w:date="2025-05-07T10:41:34Z"/>
                <w:rFonts w:ascii="楷体" w:hAnsi="楷体" w:eastAsia="楷体" w:cs="楷体"/>
                <w:szCs w:val="24"/>
              </w:rPr>
            </w:pPr>
            <w:ins w:id="404" w:author="柠栀" w:date="2025-05-07T10:41:34Z">
              <w:r>
                <w:rPr>
                  <w:rFonts w:hint="eastAsia" w:ascii="楷体" w:hAnsi="楷体" w:eastAsia="楷体" w:cs="楷体"/>
                  <w:szCs w:val="24"/>
                  <w:lang w:bidi="ar"/>
                </w:rPr>
                <w:t>提供具体而准确的需求</w:t>
              </w:r>
            </w:ins>
          </w:p>
          <w:p w14:paraId="09450F38">
            <w:pPr>
              <w:numPr>
                <w:ilvl w:val="0"/>
                <w:numId w:val="11"/>
              </w:numPr>
              <w:rPr>
                <w:ins w:id="405" w:author="柠栀" w:date="2025-05-07T10:41:34Z"/>
                <w:rFonts w:ascii="楷体" w:hAnsi="楷体" w:eastAsia="楷体" w:cs="楷体"/>
                <w:szCs w:val="24"/>
              </w:rPr>
            </w:pPr>
            <w:ins w:id="406" w:author="柠栀" w:date="2025-05-07T10:41:34Z">
              <w:r>
                <w:rPr>
                  <w:rFonts w:hint="eastAsia" w:ascii="楷体" w:hAnsi="楷体" w:eastAsia="楷体" w:cs="楷体"/>
                  <w:szCs w:val="24"/>
                  <w:lang w:bidi="ar"/>
                </w:rPr>
                <w:t>及时对需求进行确认</w:t>
              </w:r>
            </w:ins>
          </w:p>
          <w:p w14:paraId="4BCBDDAE">
            <w:pPr>
              <w:numPr>
                <w:ilvl w:val="0"/>
                <w:numId w:val="11"/>
              </w:numPr>
              <w:rPr>
                <w:ins w:id="407" w:author="柠栀" w:date="2025-05-07T10:41:34Z"/>
                <w:rFonts w:ascii="楷体" w:hAnsi="楷体" w:eastAsia="楷体" w:cs="楷体"/>
                <w:szCs w:val="24"/>
              </w:rPr>
            </w:pPr>
            <w:ins w:id="408" w:author="柠栀" w:date="2025-05-07T10:41:34Z">
              <w:r>
                <w:rPr>
                  <w:rFonts w:hint="eastAsia" w:ascii="楷体" w:hAnsi="楷体" w:eastAsia="楷体" w:cs="楷体"/>
                  <w:szCs w:val="24"/>
                  <w:lang w:bidi="ar"/>
                </w:rPr>
                <w:t>评审需求和评审原型</w:t>
              </w:r>
            </w:ins>
          </w:p>
          <w:p w14:paraId="76ECB0AA">
            <w:pPr>
              <w:numPr>
                <w:ilvl w:val="0"/>
                <w:numId w:val="11"/>
              </w:numPr>
              <w:rPr>
                <w:ins w:id="409" w:author="柠栀" w:date="2025-05-07T10:41:34Z"/>
                <w:rFonts w:ascii="楷体" w:hAnsi="楷体" w:eastAsia="楷体" w:cs="楷体"/>
                <w:szCs w:val="24"/>
              </w:rPr>
            </w:pPr>
            <w:ins w:id="410" w:author="柠栀" w:date="2025-05-07T10:41:34Z">
              <w:r>
                <w:rPr>
                  <w:rFonts w:hint="eastAsia" w:ascii="楷体" w:hAnsi="楷体" w:eastAsia="楷体" w:cs="楷体"/>
                  <w:szCs w:val="24"/>
                  <w:lang w:bidi="ar"/>
                </w:rPr>
                <w:t>即使沟通需求变更</w:t>
              </w:r>
            </w:ins>
          </w:p>
          <w:p w14:paraId="4B1BB561">
            <w:pPr>
              <w:numPr>
                <w:ilvl w:val="0"/>
                <w:numId w:val="11"/>
              </w:numPr>
              <w:rPr>
                <w:del w:id="411" w:author="柠栀" w:date="2025-05-07T10:41:34Z"/>
                <w:rFonts w:hint="eastAsia" w:ascii="楷体" w:hAnsi="楷体" w:eastAsia="楷体" w:cs="楷体"/>
                <w:szCs w:val="24"/>
              </w:rPr>
            </w:pPr>
            <w:del w:id="412" w:author="柠栀" w:date="2025-05-07T10:41:34Z">
              <w:r>
                <w:rPr>
                  <w:rFonts w:hint="eastAsia" w:ascii="楷体" w:hAnsi="楷体" w:eastAsia="楷体" w:cs="楷体"/>
                  <w:szCs w:val="24"/>
                  <w:lang w:bidi="ar"/>
                </w:rPr>
                <w:delText>给业务分析师和开发人员发表自己的真实看法</w:delText>
              </w:r>
            </w:del>
          </w:p>
          <w:p w14:paraId="010A32FE">
            <w:pPr>
              <w:numPr>
                <w:ilvl w:val="0"/>
                <w:numId w:val="11"/>
              </w:numPr>
              <w:rPr>
                <w:del w:id="413" w:author="柠栀" w:date="2025-05-07T10:41:34Z"/>
                <w:rFonts w:hint="eastAsia" w:ascii="楷体" w:hAnsi="楷体" w:eastAsia="楷体" w:cs="楷体"/>
                <w:szCs w:val="24"/>
              </w:rPr>
            </w:pPr>
            <w:del w:id="414" w:author="柠栀" w:date="2025-05-07T10:41:34Z">
              <w:r>
                <w:rPr>
                  <w:rFonts w:hint="eastAsia" w:ascii="楷体" w:hAnsi="楷体" w:eastAsia="楷体" w:cs="楷体"/>
                  <w:szCs w:val="24"/>
                  <w:lang w:bidi="ar"/>
                </w:rPr>
                <w:delText>准备足够的时间来澄清需求</w:delText>
              </w:r>
            </w:del>
          </w:p>
          <w:p w14:paraId="7F52EB33">
            <w:pPr>
              <w:numPr>
                <w:ilvl w:val="0"/>
                <w:numId w:val="11"/>
              </w:numPr>
              <w:rPr>
                <w:del w:id="415" w:author="柠栀" w:date="2025-05-07T10:41:34Z"/>
                <w:rFonts w:hint="eastAsia" w:ascii="楷体" w:hAnsi="楷体" w:eastAsia="楷体" w:cs="楷体"/>
                <w:szCs w:val="24"/>
              </w:rPr>
            </w:pPr>
            <w:del w:id="416" w:author="柠栀" w:date="2025-05-07T10:41:34Z">
              <w:r>
                <w:rPr>
                  <w:rFonts w:hint="eastAsia" w:ascii="楷体" w:hAnsi="楷体" w:eastAsia="楷体" w:cs="楷体"/>
                  <w:szCs w:val="24"/>
                  <w:lang w:bidi="ar"/>
                </w:rPr>
                <w:delText>提供具体而准确的需求</w:delText>
              </w:r>
            </w:del>
          </w:p>
          <w:p w14:paraId="2B15F4D2">
            <w:pPr>
              <w:numPr>
                <w:ilvl w:val="0"/>
                <w:numId w:val="11"/>
              </w:numPr>
              <w:rPr>
                <w:del w:id="417" w:author="柠栀" w:date="2025-05-07T10:41:34Z"/>
                <w:rFonts w:hint="eastAsia" w:ascii="楷体" w:hAnsi="楷体" w:eastAsia="楷体" w:cs="楷体"/>
                <w:szCs w:val="24"/>
              </w:rPr>
            </w:pPr>
            <w:del w:id="418" w:author="柠栀" w:date="2025-05-07T10:41:34Z">
              <w:r>
                <w:rPr>
                  <w:rFonts w:hint="eastAsia" w:ascii="楷体" w:hAnsi="楷体" w:eastAsia="楷体" w:cs="楷体"/>
                  <w:szCs w:val="24"/>
                  <w:lang w:bidi="ar"/>
                </w:rPr>
                <w:delText>及时对需求进行确认</w:delText>
              </w:r>
            </w:del>
          </w:p>
          <w:p w14:paraId="045DF3E2">
            <w:pPr>
              <w:numPr>
                <w:ilvl w:val="0"/>
                <w:numId w:val="11"/>
              </w:numPr>
              <w:rPr>
                <w:del w:id="419" w:author="柠栀" w:date="2025-05-07T10:41:34Z"/>
                <w:rFonts w:hint="eastAsia" w:ascii="楷体" w:hAnsi="楷体" w:eastAsia="楷体" w:cs="楷体"/>
                <w:szCs w:val="24"/>
              </w:rPr>
            </w:pPr>
            <w:del w:id="420" w:author="柠栀" w:date="2025-05-07T10:41:34Z">
              <w:r>
                <w:rPr>
                  <w:rFonts w:hint="eastAsia" w:ascii="楷体" w:hAnsi="楷体" w:eastAsia="楷体" w:cs="楷体"/>
                  <w:szCs w:val="24"/>
                  <w:lang w:bidi="ar"/>
                </w:rPr>
                <w:delText>评审需求和评审原型</w:delText>
              </w:r>
            </w:del>
          </w:p>
          <w:p w14:paraId="2361E58B">
            <w:pPr>
              <w:numPr>
                <w:ilvl w:val="0"/>
                <w:numId w:val="11"/>
              </w:numPr>
              <w:rPr>
                <w:del w:id="421" w:author="柠栀" w:date="2025-05-07T10:41:34Z"/>
                <w:rFonts w:hint="eastAsia" w:ascii="楷体" w:hAnsi="楷体" w:eastAsia="楷体" w:cs="楷体"/>
                <w:szCs w:val="24"/>
              </w:rPr>
            </w:pPr>
            <w:del w:id="422" w:author="柠栀" w:date="2025-05-07T10:41:34Z">
              <w:r>
                <w:rPr>
                  <w:rFonts w:hint="eastAsia" w:ascii="楷体" w:hAnsi="楷体" w:eastAsia="楷体" w:cs="楷体"/>
                  <w:szCs w:val="24"/>
                  <w:lang w:bidi="ar"/>
                </w:rPr>
                <w:delText>即使沟通需求变更</w:delText>
              </w:r>
            </w:del>
          </w:p>
          <w:p w14:paraId="7DAFC110">
            <w:pPr>
              <w:rPr>
                <w:rFonts w:hint="eastAsia" w:ascii="楷体" w:hAnsi="楷体" w:eastAsia="楷体" w:cs="楷体"/>
                <w:szCs w:val="24"/>
              </w:rPr>
            </w:pPr>
          </w:p>
        </w:tc>
        <w:tc>
          <w:tcPr>
            <w:tcW w:w="1657" w:type="dxa"/>
            <w:tcBorders>
              <w:top w:val="single" w:color="auto" w:sz="4" w:space="0"/>
              <w:left w:val="nil"/>
              <w:bottom w:val="single" w:color="auto" w:sz="4" w:space="0"/>
              <w:right w:val="single" w:color="auto" w:sz="4" w:space="0"/>
            </w:tcBorders>
            <w:shd w:val="clear" w:color="auto" w:fill="auto"/>
            <w:vAlign w:val="top"/>
          </w:tcPr>
          <w:p w14:paraId="5A8E6C29">
            <w:pPr>
              <w:rPr>
                <w:rFonts w:hint="eastAsia" w:ascii="楷体" w:hAnsi="楷体" w:eastAsia="楷体" w:cs="楷体"/>
                <w:szCs w:val="24"/>
              </w:rPr>
            </w:pPr>
            <w:ins w:id="423" w:author="柠栀" w:date="2025-05-07T10:41:34Z">
              <w:r>
                <w:rPr>
                  <w:rFonts w:hint="eastAsia" w:ascii="楷体" w:hAnsi="楷体" w:eastAsia="楷体" w:cs="楷体"/>
                  <w:szCs w:val="24"/>
                  <w:lang w:bidi="ar"/>
                </w:rPr>
                <w:t>项目开始（202</w:t>
              </w:r>
            </w:ins>
            <w:ins w:id="424" w:author="柠栀" w:date="2025-05-07T10:41:34Z">
              <w:r>
                <w:rPr>
                  <w:rFonts w:hint="eastAsia" w:ascii="楷体" w:hAnsi="楷体" w:eastAsia="楷体" w:cs="楷体"/>
                  <w:szCs w:val="24"/>
                  <w:lang w:val="en-US" w:eastAsia="zh-CN" w:bidi="ar"/>
                </w:rPr>
                <w:t>5</w:t>
              </w:r>
            </w:ins>
            <w:ins w:id="425" w:author="柠栀" w:date="2025-05-07T10:41:34Z">
              <w:r>
                <w:rPr>
                  <w:rFonts w:hint="eastAsia" w:ascii="楷体" w:hAnsi="楷体" w:eastAsia="楷体" w:cs="楷体"/>
                  <w:szCs w:val="24"/>
                  <w:lang w:bidi="ar"/>
                </w:rPr>
                <w:t xml:space="preserve"> 年 </w:t>
              </w:r>
            </w:ins>
            <w:ins w:id="426" w:author="柠栀" w:date="2025-05-07T10:41:34Z">
              <w:r>
                <w:rPr>
                  <w:rFonts w:ascii="楷体" w:hAnsi="楷体" w:eastAsia="楷体" w:cs="楷体"/>
                  <w:szCs w:val="24"/>
                  <w:lang w:bidi="ar"/>
                </w:rPr>
                <w:t>4</w:t>
              </w:r>
            </w:ins>
            <w:ins w:id="427" w:author="柠栀" w:date="2025-05-07T10:41:34Z">
              <w:r>
                <w:rPr>
                  <w:rFonts w:hint="eastAsia" w:ascii="楷体" w:hAnsi="楷体" w:eastAsia="楷体" w:cs="楷体"/>
                  <w:szCs w:val="24"/>
                  <w:lang w:bidi="ar"/>
                </w:rPr>
                <w:t xml:space="preserve"> 月 </w:t>
              </w:r>
            </w:ins>
            <w:ins w:id="428" w:author="柠栀" w:date="2025-05-07T10:41:34Z">
              <w:r>
                <w:rPr>
                  <w:rFonts w:ascii="楷体" w:hAnsi="楷体" w:eastAsia="楷体" w:cs="楷体"/>
                  <w:szCs w:val="24"/>
                  <w:lang w:bidi="ar"/>
                </w:rPr>
                <w:t>18</w:t>
              </w:r>
            </w:ins>
            <w:ins w:id="429" w:author="柠栀" w:date="2025-05-07T10:41:34Z">
              <w:r>
                <w:rPr>
                  <w:rFonts w:hint="eastAsia" w:ascii="楷体" w:hAnsi="楷体" w:eastAsia="楷体" w:cs="楷体"/>
                  <w:szCs w:val="24"/>
                  <w:lang w:bidi="ar"/>
                </w:rPr>
                <w:t xml:space="preserve"> 日）至项目结束（202</w:t>
              </w:r>
            </w:ins>
            <w:ins w:id="430" w:author="柠栀" w:date="2025-05-07T10:41:34Z">
              <w:r>
                <w:rPr>
                  <w:rFonts w:hint="eastAsia" w:ascii="楷体" w:hAnsi="楷体" w:eastAsia="楷体" w:cs="楷体"/>
                  <w:szCs w:val="24"/>
                  <w:lang w:val="en-US" w:eastAsia="zh-CN" w:bidi="ar"/>
                </w:rPr>
                <w:t>5</w:t>
              </w:r>
            </w:ins>
            <w:ins w:id="431" w:author="柠栀" w:date="2025-05-07T10:41:34Z">
              <w:r>
                <w:rPr>
                  <w:rFonts w:hint="eastAsia" w:ascii="楷体" w:hAnsi="楷体" w:eastAsia="楷体" w:cs="楷体"/>
                  <w:szCs w:val="24"/>
                  <w:lang w:bidi="ar"/>
                </w:rPr>
                <w:t xml:space="preserve"> 年 6 月</w:t>
              </w:r>
            </w:ins>
            <w:ins w:id="432" w:author="柠栀" w:date="2025-05-07T10:41:34Z">
              <w:r>
                <w:rPr>
                  <w:rFonts w:ascii="楷体" w:hAnsi="楷体" w:eastAsia="楷体" w:cs="楷体"/>
                  <w:szCs w:val="24"/>
                  <w:lang w:bidi="ar"/>
                </w:rPr>
                <w:t>16</w:t>
              </w:r>
            </w:ins>
            <w:ins w:id="433" w:author="柠栀" w:date="2025-05-07T10:41:34Z">
              <w:r>
                <w:rPr>
                  <w:rFonts w:hint="eastAsia" w:ascii="楷体" w:hAnsi="楷体" w:eastAsia="楷体" w:cs="楷体"/>
                  <w:szCs w:val="24"/>
                  <w:lang w:bidi="ar"/>
                </w:rPr>
                <w:t xml:space="preserve"> 日）</w:t>
              </w:r>
            </w:ins>
            <w:del w:id="434" w:author="柠栀" w:date="2025-05-07T10:41:34Z">
              <w:r>
                <w:rPr>
                  <w:rFonts w:hint="eastAsia" w:ascii="楷体" w:hAnsi="楷体" w:eastAsia="楷体" w:cs="楷体"/>
                  <w:szCs w:val="24"/>
                  <w:lang w:bidi="ar"/>
                </w:rPr>
                <w:delText>项目开始（2025 年 2 月 25 日）至项目结束（2025 年 6 月3 日）</w:delText>
              </w:r>
            </w:del>
          </w:p>
        </w:tc>
      </w:tr>
    </w:tbl>
    <w:p w14:paraId="24C28D3D">
      <w:pPr>
        <w:spacing w:line="360" w:lineRule="auto"/>
        <w:rPr>
          <w:rFonts w:hint="eastAsia" w:ascii="楷体" w:hAnsi="楷体" w:eastAsia="楷体" w:cs="楷体"/>
          <w:szCs w:val="24"/>
          <w:lang w:eastAsia="zh-Hans" w:bidi="ar"/>
        </w:rPr>
      </w:pPr>
    </w:p>
    <w:p w14:paraId="5C99B17E">
      <w:pPr>
        <w:pStyle w:val="3"/>
        <w:numPr>
          <w:ilvl w:val="1"/>
          <w:numId w:val="0"/>
        </w:numPr>
        <w:spacing w:line="360" w:lineRule="auto"/>
        <w:ind w:left="567" w:leftChars="0" w:hanging="567" w:firstLineChars="0"/>
        <w:rPr>
          <w:rFonts w:hint="default" w:ascii="楷体" w:hAnsi="楷体" w:eastAsia="楷体" w:cs="楷体"/>
          <w:b/>
          <w:bCs/>
          <w:color w:val="000000" w:themeColor="text1"/>
          <w:sz w:val="28"/>
          <w:szCs w:val="28"/>
          <w:rPrChange w:id="435" w:author="柠栀" w:date="2025-05-07T11:52:58Z">
            <w:rPr>
              <w:rFonts w:hint="eastAsia" w:ascii="楷体" w:hAnsi="楷体" w:eastAsia="楷体" w:cs="楷体"/>
              <w:b/>
              <w:bCs/>
              <w:sz w:val="28"/>
              <w:szCs w:val="28"/>
            </w:rPr>
          </w:rPrChange>
          <w14:textFill>
            <w14:solidFill>
              <w14:schemeClr w14:val="tx1"/>
            </w14:solidFill>
          </w14:textFill>
        </w:rPr>
      </w:pPr>
      <w:bookmarkStart w:id="58" w:name="_Toc6263"/>
      <w:bookmarkStart w:id="59" w:name="_Toc12357"/>
      <w:bookmarkStart w:id="60" w:name="_Toc14468"/>
      <w:r>
        <w:rPr>
          <w:rFonts w:hint="default" w:ascii="楷体" w:hAnsi="楷体" w:eastAsia="楷体" w:cs="楷体"/>
          <w:b/>
          <w:bCs/>
          <w:color w:val="000000" w:themeColor="text1"/>
          <w:kern w:val="2"/>
          <w:sz w:val="28"/>
          <w:szCs w:val="28"/>
          <w:lang w:val="en-US" w:eastAsia="zh-CN" w:bidi="ar-SA"/>
          <w:rPrChange w:id="436" w:author="柠栀" w:date="2025-05-07T11:52:58Z">
            <w:rPr>
              <w:rFonts w:hint="default" w:ascii="楷体" w:hAnsi="楷体" w:eastAsia="楷体" w:cs="楷体"/>
              <w:b/>
              <w:bCs/>
              <w:kern w:val="2"/>
              <w:sz w:val="28"/>
              <w:szCs w:val="28"/>
              <w:lang w:val="en-US" w:eastAsia="zh-CN" w:bidi="ar-SA"/>
            </w:rPr>
          </w:rPrChange>
          <w14:textFill>
            <w14:solidFill>
              <w14:schemeClr w14:val="tx1"/>
            </w14:solidFill>
          </w14:textFill>
        </w:rPr>
        <w:t>3.2.</w:t>
      </w:r>
      <w:r>
        <w:rPr>
          <w:rFonts w:hint="default" w:ascii="楷体" w:hAnsi="楷体" w:eastAsia="楷体" w:cs="楷体"/>
          <w:b/>
          <w:bCs/>
          <w:color w:val="000000" w:themeColor="text1"/>
          <w:sz w:val="28"/>
          <w:szCs w:val="28"/>
          <w:rPrChange w:id="437" w:author="柠栀" w:date="2025-05-07T11:52:58Z">
            <w:rPr>
              <w:rFonts w:hint="eastAsia" w:ascii="楷体" w:hAnsi="楷体" w:eastAsia="楷体" w:cs="楷体"/>
              <w:b/>
              <w:bCs/>
              <w:sz w:val="28"/>
              <w:szCs w:val="28"/>
            </w:rPr>
          </w:rPrChange>
          <w14:textFill>
            <w14:solidFill>
              <w14:schemeClr w14:val="tx1"/>
            </w14:solidFill>
          </w14:textFill>
        </w:rPr>
        <w:t>需求规格</w:t>
      </w:r>
      <w:bookmarkEnd w:id="58"/>
      <w:bookmarkEnd w:id="59"/>
      <w:bookmarkEnd w:id="60"/>
    </w:p>
    <w:p w14:paraId="7EEA5AC6">
      <w:pPr>
        <w:bidi w:val="0"/>
        <w:spacing w:line="360" w:lineRule="auto"/>
        <w:ind w:firstLine="420"/>
        <w:rPr>
          <w:rFonts w:hint="eastAsia" w:ascii="楷体" w:hAnsi="楷体" w:eastAsia="楷体" w:cs="楷体"/>
          <w:sz w:val="24"/>
          <w:szCs w:val="24"/>
        </w:rPr>
        <w:pPrChange w:id="438" w:author="柠栀" w:date="2025-05-07T10:30:45Z">
          <w:pPr>
            <w:bidi w:val="0"/>
            <w:spacing w:line="360" w:lineRule="auto"/>
          </w:pPr>
        </w:pPrChange>
      </w:pPr>
      <w:bookmarkStart w:id="61" w:name="_Toc235938919"/>
      <w:bookmarkStart w:id="62" w:name="_Toc104980314"/>
      <w:bookmarkStart w:id="63" w:name="_Toc102564164"/>
      <w:bookmarkStart w:id="64" w:name="_Toc235851510"/>
      <w:r>
        <w:rPr>
          <w:rFonts w:hint="eastAsia" w:ascii="楷体" w:hAnsi="楷体" w:eastAsia="楷体" w:cs="楷体"/>
          <w:sz w:val="24"/>
          <w:szCs w:val="24"/>
        </w:rPr>
        <w:t>软件系统总体功能/对象结构</w:t>
      </w:r>
      <w:bookmarkEnd w:id="61"/>
      <w:bookmarkEnd w:id="62"/>
      <w:bookmarkEnd w:id="63"/>
      <w:bookmarkEnd w:id="64"/>
    </w:p>
    <w:p w14:paraId="13A35477">
      <w:pPr>
        <w:bidi w:val="0"/>
        <w:spacing w:line="360" w:lineRule="auto"/>
        <w:rPr>
          <w:rFonts w:hint="eastAsia" w:ascii="楷体" w:hAnsi="楷体" w:eastAsia="楷体" w:cs="楷体"/>
          <w:sz w:val="24"/>
          <w:szCs w:val="24"/>
        </w:rPr>
      </w:pPr>
      <w:ins w:id="439" w:author="柠栀" w:date="2025-05-07T11:35:30Z">
        <w:r>
          <w:rPr/>
          <w:drawing>
            <wp:inline distT="0" distB="0" distL="114300" distR="114300">
              <wp:extent cx="5267325" cy="3789680"/>
              <wp:effectExtent l="0" t="0" r="0" b="1270"/>
              <wp:docPr id="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
                      <pic:cNvPicPr>
                        <a:picLocks noChangeAspect="1"/>
                      </pic:cNvPicPr>
                    </pic:nvPicPr>
                    <pic:blipFill>
                      <a:blip r:embed="rId6"/>
                      <a:stretch>
                        <a:fillRect/>
                      </a:stretch>
                    </pic:blipFill>
                    <pic:spPr>
                      <a:xfrm>
                        <a:off x="0" y="0"/>
                        <a:ext cx="5267325" cy="3789680"/>
                      </a:xfrm>
                      <a:prstGeom prst="rect">
                        <a:avLst/>
                      </a:prstGeom>
                      <a:noFill/>
                      <a:ln>
                        <a:noFill/>
                      </a:ln>
                    </pic:spPr>
                  </pic:pic>
                </a:graphicData>
              </a:graphic>
            </wp:inline>
          </w:drawing>
        </w:r>
      </w:ins>
    </w:p>
    <w:p w14:paraId="1F5AC0ED">
      <w:pPr>
        <w:pStyle w:val="2"/>
        <w:numPr>
          <w:ilvl w:val="0"/>
          <w:numId w:val="0"/>
        </w:numPr>
        <w:spacing w:line="360" w:lineRule="auto"/>
        <w:ind w:left="425" w:leftChars="0" w:hanging="425" w:firstLineChars="0"/>
        <w:rPr>
          <w:rFonts w:hint="eastAsia" w:ascii="楷体" w:hAnsi="楷体" w:eastAsia="楷体" w:cs="楷体"/>
          <w:sz w:val="44"/>
          <w:szCs w:val="44"/>
        </w:rPr>
      </w:pPr>
      <w:bookmarkStart w:id="65" w:name="_Toc102564167"/>
      <w:bookmarkStart w:id="66" w:name="_Toc172185938"/>
      <w:bookmarkStart w:id="67" w:name="_Toc30880"/>
      <w:r>
        <w:rPr>
          <w:rFonts w:hint="default" w:ascii="楷体" w:hAnsi="楷体" w:eastAsia="楷体" w:cs="楷体"/>
          <w:b/>
          <w:bCs/>
          <w:kern w:val="44"/>
          <w:sz w:val="44"/>
          <w:szCs w:val="44"/>
          <w:lang w:val="en-US" w:eastAsia="zh-CN" w:bidi="ar-SA"/>
        </w:rPr>
        <w:t>4.</w:t>
      </w:r>
      <w:r>
        <w:rPr>
          <w:rFonts w:hint="eastAsia" w:ascii="楷体" w:hAnsi="楷体" w:eastAsia="楷体" w:cs="楷体"/>
          <w:sz w:val="44"/>
          <w:szCs w:val="44"/>
        </w:rPr>
        <w:t>系统特征</w:t>
      </w:r>
      <w:bookmarkEnd w:id="65"/>
      <w:bookmarkEnd w:id="66"/>
      <w:bookmarkEnd w:id="67"/>
    </w:p>
    <w:p w14:paraId="2FC01831">
      <w:pPr>
        <w:pStyle w:val="3"/>
        <w:numPr>
          <w:ilvl w:val="1"/>
          <w:numId w:val="0"/>
        </w:numPr>
        <w:bidi w:val="0"/>
        <w:spacing w:line="360" w:lineRule="auto"/>
        <w:ind w:left="567" w:leftChars="0" w:hanging="567" w:firstLineChars="0"/>
        <w:rPr>
          <w:rFonts w:hint="eastAsia" w:ascii="楷体" w:hAnsi="楷体" w:eastAsia="楷体" w:cs="楷体"/>
          <w:sz w:val="32"/>
          <w:szCs w:val="32"/>
          <w:lang w:val="en-US" w:eastAsia="zh-CN"/>
        </w:rPr>
      </w:pPr>
      <w:bookmarkStart w:id="68" w:name="_Toc1268587457"/>
      <w:bookmarkStart w:id="69" w:name="_Toc30965"/>
      <w:r>
        <w:rPr>
          <w:rFonts w:hint="default" w:ascii="楷体" w:hAnsi="楷体" w:eastAsia="楷体" w:cs="楷体"/>
          <w:b/>
          <w:bCs/>
          <w:kern w:val="2"/>
          <w:sz w:val="32"/>
          <w:szCs w:val="32"/>
          <w:lang w:val="en-US" w:eastAsia="zh-CN" w:bidi="ar-SA"/>
        </w:rPr>
        <w:t>4.1.</w:t>
      </w:r>
      <w:r>
        <w:rPr>
          <w:rFonts w:hint="eastAsia" w:ascii="楷体" w:hAnsi="楷体" w:eastAsia="楷体" w:cs="楷体"/>
          <w:b/>
          <w:bCs/>
          <w:kern w:val="2"/>
          <w:sz w:val="32"/>
          <w:szCs w:val="32"/>
          <w:lang w:val="en-US" w:eastAsia="zh-CN" w:bidi="ar-SA"/>
        </w:rPr>
        <w:t>校务问答机器人</w:t>
      </w:r>
      <w:r>
        <w:rPr>
          <w:rFonts w:hint="eastAsia" w:ascii="楷体" w:hAnsi="楷体" w:eastAsia="楷体" w:cs="楷体"/>
          <w:sz w:val="32"/>
          <w:szCs w:val="32"/>
          <w:lang w:val="en-US" w:eastAsia="zh-CN"/>
        </w:rPr>
        <w:t>顶层用例图</w:t>
      </w:r>
      <w:bookmarkEnd w:id="68"/>
      <w:bookmarkEnd w:id="69"/>
    </w:p>
    <w:p w14:paraId="36975B38">
      <w:pPr>
        <w:rPr>
          <w:rFonts w:hint="eastAsia"/>
          <w:lang w:val="en-US" w:eastAsia="zh-CN"/>
        </w:rPr>
      </w:pPr>
      <w:r>
        <w:rPr>
          <w:rFonts w:hint="eastAsia"/>
          <w:lang w:val="en-US" w:eastAsia="zh-CN"/>
        </w:rPr>
        <w:drawing>
          <wp:inline distT="0" distB="0" distL="114300" distR="114300">
            <wp:extent cx="5206365" cy="924560"/>
            <wp:effectExtent l="0" t="0" r="3810" b="8890"/>
            <wp:docPr id="110" name="图片 110" descr="e3b3995b68adbfc6493b6d4f268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e3b3995b68adbfc6493b6d4f2685109"/>
                    <pic:cNvPicPr>
                      <a:picLocks noChangeAspect="1"/>
                    </pic:cNvPicPr>
                  </pic:nvPicPr>
                  <pic:blipFill>
                    <a:blip r:embed="rId7"/>
                    <a:stretch>
                      <a:fillRect/>
                    </a:stretch>
                  </pic:blipFill>
                  <pic:spPr>
                    <a:xfrm>
                      <a:off x="0" y="0"/>
                      <a:ext cx="5206365" cy="924560"/>
                    </a:xfrm>
                    <a:prstGeom prst="rect">
                      <a:avLst/>
                    </a:prstGeom>
                  </pic:spPr>
                </pic:pic>
              </a:graphicData>
            </a:graphic>
          </wp:inline>
        </w:drawing>
      </w:r>
    </w:p>
    <w:p w14:paraId="3BBAD740">
      <w:pPr>
        <w:pStyle w:val="3"/>
        <w:numPr>
          <w:ilvl w:val="1"/>
          <w:numId w:val="0"/>
        </w:numPr>
        <w:bidi w:val="0"/>
        <w:spacing w:line="360" w:lineRule="auto"/>
        <w:ind w:left="567" w:leftChars="0" w:hanging="567" w:firstLineChars="0"/>
        <w:rPr>
          <w:rFonts w:hint="eastAsia" w:ascii="楷体" w:hAnsi="楷体" w:eastAsia="楷体" w:cs="楷体"/>
          <w:sz w:val="32"/>
          <w:szCs w:val="32"/>
        </w:rPr>
      </w:pPr>
      <w:bookmarkStart w:id="70" w:name="_Toc104980325"/>
      <w:bookmarkStart w:id="71" w:name="_Toc931742383"/>
      <w:bookmarkStart w:id="72" w:name="_Toc14052"/>
      <w:r>
        <w:rPr>
          <w:rFonts w:hint="default" w:ascii="楷体" w:hAnsi="楷体" w:eastAsia="楷体" w:cs="楷体"/>
          <w:b/>
          <w:bCs/>
          <w:kern w:val="2"/>
          <w:sz w:val="32"/>
          <w:szCs w:val="32"/>
          <w:lang w:val="en-US" w:eastAsia="zh-CN" w:bidi="ar-SA"/>
        </w:rPr>
        <w:t>4.2.</w:t>
      </w:r>
      <w:r>
        <w:rPr>
          <w:rFonts w:hint="eastAsia" w:ascii="楷体" w:hAnsi="楷体" w:eastAsia="楷体" w:cs="楷体"/>
          <w:sz w:val="32"/>
          <w:szCs w:val="32"/>
        </w:rPr>
        <w:t>学生</w:t>
      </w:r>
      <w:r>
        <w:rPr>
          <w:rFonts w:hint="eastAsia" w:ascii="楷体" w:hAnsi="楷体" w:eastAsia="楷体" w:cs="楷体"/>
          <w:sz w:val="32"/>
          <w:szCs w:val="32"/>
          <w:lang w:eastAsia="zh-CN"/>
        </w:rPr>
        <w:t>，</w:t>
      </w:r>
      <w:r>
        <w:rPr>
          <w:rFonts w:hint="eastAsia" w:ascii="楷体" w:hAnsi="楷体" w:eastAsia="楷体" w:cs="楷体"/>
          <w:sz w:val="32"/>
          <w:szCs w:val="32"/>
          <w:lang w:val="en-US" w:eastAsia="zh-CN"/>
        </w:rPr>
        <w:t>教师</w:t>
      </w:r>
      <w:r>
        <w:rPr>
          <w:rFonts w:hint="eastAsia" w:ascii="楷体" w:hAnsi="楷体" w:eastAsia="楷体" w:cs="楷体"/>
          <w:sz w:val="32"/>
          <w:szCs w:val="32"/>
        </w:rPr>
        <w:t>用户用例及相关描述</w:t>
      </w:r>
      <w:bookmarkEnd w:id="70"/>
      <w:bookmarkEnd w:id="71"/>
      <w:bookmarkEnd w:id="72"/>
    </w:p>
    <w:p w14:paraId="18608AE2">
      <w:pPr>
        <w:keepNext/>
        <w:keepLines/>
        <w:spacing w:before="260" w:after="260" w:line="415" w:lineRule="auto"/>
        <w:jc w:val="left"/>
        <w:outlineLvl w:val="2"/>
        <w:rPr>
          <w:rFonts w:hint="eastAsia" w:ascii="楷体" w:hAnsi="楷体" w:eastAsia="楷体" w:cs="楷体"/>
          <w:b/>
          <w:bCs/>
          <w:sz w:val="24"/>
        </w:rPr>
      </w:pPr>
      <w:bookmarkStart w:id="73" w:name="_Toc196602471"/>
      <w:bookmarkStart w:id="74" w:name="_Toc32127"/>
      <w:r>
        <w:rPr>
          <w:rFonts w:hint="eastAsia" w:ascii="楷体" w:hAnsi="楷体" w:eastAsia="楷体" w:cs="楷体"/>
          <w:b/>
          <w:bCs/>
          <w:sz w:val="24"/>
        </w:rPr>
        <w:t>4.2.1身份认证</w:t>
      </w:r>
      <w:bookmarkEnd w:id="73"/>
      <w:bookmarkEnd w:id="74"/>
    </w:p>
    <w:p w14:paraId="760C6908">
      <w:pPr>
        <w:keepNext/>
        <w:keepLines/>
        <w:spacing w:before="280" w:after="290" w:line="374" w:lineRule="auto"/>
        <w:jc w:val="left"/>
        <w:outlineLvl w:val="3"/>
        <w:rPr>
          <w:rFonts w:hint="default" w:ascii="楷体" w:hAnsi="楷体" w:eastAsia="楷体" w:cs="楷体"/>
          <w:b/>
          <w:bCs/>
          <w:sz w:val="24"/>
          <w:lang w:val="en-US" w:eastAsia="zh-CN"/>
        </w:rPr>
      </w:pPr>
      <w:r>
        <w:rPr>
          <w:rFonts w:hint="eastAsia" w:ascii="楷体" w:hAnsi="楷体" w:eastAsia="楷体" w:cs="楷体"/>
          <w:b/>
          <w:bCs/>
          <w:sz w:val="24"/>
          <w:lang w:val="en-US" w:eastAsia="zh-CN"/>
        </w:rPr>
        <w:t>4.2.1.1用户注册</w:t>
      </w:r>
    </w:p>
    <w:p w14:paraId="6334100F">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用例图</w:t>
      </w:r>
    </w:p>
    <w:p w14:paraId="440057A4">
      <w:pPr>
        <w:spacing w:line="360" w:lineRule="auto"/>
        <w:jc w:val="center"/>
        <w:rPr>
          <w:rFonts w:hint="eastAsia" w:ascii="楷体" w:hAnsi="楷体" w:eastAsia="楷体" w:cs="楷体"/>
        </w:rPr>
      </w:pPr>
      <w:r>
        <w:drawing>
          <wp:inline distT="0" distB="0" distL="114300" distR="114300">
            <wp:extent cx="5269865" cy="1357630"/>
            <wp:effectExtent l="0" t="0" r="6985" b="4445"/>
            <wp:docPr id="1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5"/>
                    <pic:cNvPicPr>
                      <a:picLocks noChangeAspect="1"/>
                    </pic:cNvPicPr>
                  </pic:nvPicPr>
                  <pic:blipFill>
                    <a:blip r:embed="rId8"/>
                    <a:stretch>
                      <a:fillRect/>
                    </a:stretch>
                  </pic:blipFill>
                  <pic:spPr>
                    <a:xfrm>
                      <a:off x="0" y="0"/>
                      <a:ext cx="5269865" cy="1357630"/>
                    </a:xfrm>
                    <a:prstGeom prst="rect">
                      <a:avLst/>
                    </a:prstGeom>
                    <a:noFill/>
                    <a:ln>
                      <a:noFill/>
                    </a:ln>
                  </pic:spPr>
                </pic:pic>
              </a:graphicData>
            </a:graphic>
          </wp:inline>
        </w:drawing>
      </w:r>
    </w:p>
    <w:p w14:paraId="185C09AE">
      <w:pPr>
        <w:pStyle w:val="7"/>
        <w:spacing w:line="360" w:lineRule="auto"/>
        <w:rPr>
          <w:rFonts w:hint="eastAsia" w:ascii="楷体" w:hAnsi="楷体" w:eastAsia="楷体" w:cs="楷体"/>
          <w:sz w:val="21"/>
          <w:szCs w:val="21"/>
          <w:lang w:val="en-US" w:eastAsia="zh-CN"/>
        </w:rPr>
      </w:pPr>
      <w:r>
        <w:rPr>
          <w:rFonts w:hint="eastAsia" w:ascii="楷体" w:hAnsi="楷体" w:eastAsia="楷体" w:cs="楷体"/>
          <w:sz w:val="21"/>
          <w:szCs w:val="21"/>
        </w:rPr>
        <w:t>图4-2-1-1</w:t>
      </w:r>
      <w:r>
        <w:rPr>
          <w:rFonts w:hint="eastAsia" w:ascii="楷体" w:hAnsi="楷体" w:eastAsia="楷体" w:cs="楷体"/>
          <w:sz w:val="21"/>
          <w:szCs w:val="21"/>
          <w:lang w:eastAsia="zh-Hans"/>
        </w:rPr>
        <w:t xml:space="preserve">用例图 </w:t>
      </w:r>
      <w:r>
        <w:rPr>
          <w:rFonts w:hint="eastAsia" w:ascii="楷体" w:hAnsi="楷体" w:eastAsia="楷体" w:cs="楷体"/>
          <w:sz w:val="21"/>
          <w:szCs w:val="21"/>
        </w:rPr>
        <w:t>用户</w:t>
      </w:r>
      <w:r>
        <w:rPr>
          <w:rFonts w:hint="eastAsia" w:ascii="楷体" w:hAnsi="楷体" w:eastAsia="楷体" w:cs="楷体"/>
          <w:sz w:val="21"/>
          <w:szCs w:val="21"/>
          <w:lang w:val="en-US" w:eastAsia="zh-CN"/>
        </w:rPr>
        <w:t>注册</w:t>
      </w:r>
    </w:p>
    <w:p w14:paraId="27BEE4AF">
      <w:pPr>
        <w:spacing w:line="360" w:lineRule="auto"/>
        <w:rPr>
          <w:rFonts w:hint="eastAsia" w:ascii="楷体" w:hAnsi="楷体" w:eastAsia="楷体" w:cs="楷体"/>
          <w:sz w:val="24"/>
          <w:szCs w:val="32"/>
        </w:rPr>
      </w:pPr>
      <w:r>
        <w:rPr>
          <w:rFonts w:hint="eastAsia" w:ascii="楷体" w:hAnsi="楷体" w:eastAsia="楷体" w:cs="楷体"/>
          <w:sz w:val="24"/>
          <w:szCs w:val="32"/>
          <w:lang w:eastAsia="zh-Hans"/>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2436"/>
        <w:gridCol w:w="2072"/>
        <w:gridCol w:w="2092"/>
      </w:tblGrid>
      <w:tr w14:paraId="06D947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2893D419">
            <w:pPr>
              <w:spacing w:line="360" w:lineRule="auto"/>
              <w:rPr>
                <w:rFonts w:hint="eastAsia" w:ascii="楷体" w:hAnsi="楷体" w:eastAsia="楷体" w:cs="楷体"/>
                <w:kern w:val="0"/>
                <w:szCs w:val="20"/>
              </w:rPr>
            </w:pPr>
            <w:r>
              <w:rPr>
                <w:rFonts w:hint="eastAsia" w:ascii="楷体" w:hAnsi="楷体" w:eastAsia="楷体" w:cs="楷体"/>
                <w:kern w:val="0"/>
                <w:szCs w:val="20"/>
              </w:rPr>
              <w:t>ID和名称</w:t>
            </w:r>
          </w:p>
        </w:tc>
        <w:tc>
          <w:tcPr>
            <w:tcW w:w="6600" w:type="dxa"/>
            <w:gridSpan w:val="3"/>
            <w:tcBorders>
              <w:top w:val="single" w:color="auto" w:sz="4" w:space="0"/>
              <w:left w:val="single" w:color="auto" w:sz="4" w:space="0"/>
              <w:bottom w:val="single" w:color="auto" w:sz="4" w:space="0"/>
              <w:right w:val="single" w:color="auto" w:sz="4" w:space="0"/>
            </w:tcBorders>
          </w:tcPr>
          <w:p w14:paraId="6CB23D3A">
            <w:pPr>
              <w:spacing w:line="360" w:lineRule="auto"/>
              <w:rPr>
                <w:rFonts w:hint="eastAsia" w:ascii="楷体" w:hAnsi="楷体" w:eastAsia="楷体" w:cs="楷体"/>
                <w:kern w:val="0"/>
                <w:szCs w:val="20"/>
                <w:lang w:val="en-US" w:eastAsia="zh-CN"/>
              </w:rPr>
            </w:pPr>
            <w:r>
              <w:rPr>
                <w:rFonts w:hint="eastAsia" w:ascii="楷体" w:hAnsi="楷体" w:eastAsia="楷体" w:cs="楷体"/>
                <w:kern w:val="0"/>
                <w:szCs w:val="20"/>
              </w:rPr>
              <w:t>UC-1用户</w:t>
            </w:r>
            <w:r>
              <w:rPr>
                <w:rFonts w:hint="eastAsia" w:ascii="楷体" w:hAnsi="楷体" w:eastAsia="楷体" w:cs="楷体"/>
                <w:kern w:val="0"/>
                <w:szCs w:val="20"/>
                <w:lang w:val="en-US" w:eastAsia="zh-CN"/>
              </w:rPr>
              <w:t>注册</w:t>
            </w:r>
          </w:p>
        </w:tc>
      </w:tr>
      <w:tr w14:paraId="04BBED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1C27EA6B">
            <w:pPr>
              <w:spacing w:line="360" w:lineRule="auto"/>
              <w:rPr>
                <w:rFonts w:hint="eastAsia" w:ascii="楷体" w:hAnsi="楷体" w:eastAsia="楷体" w:cs="楷体"/>
                <w:kern w:val="0"/>
                <w:szCs w:val="20"/>
              </w:rPr>
            </w:pPr>
            <w:r>
              <w:rPr>
                <w:rFonts w:hint="eastAsia" w:ascii="楷体" w:hAnsi="楷体" w:eastAsia="楷体" w:cs="楷体"/>
                <w:kern w:val="0"/>
                <w:szCs w:val="20"/>
              </w:rPr>
              <w:t>创建人</w:t>
            </w:r>
          </w:p>
        </w:tc>
        <w:tc>
          <w:tcPr>
            <w:tcW w:w="2436" w:type="dxa"/>
            <w:tcBorders>
              <w:top w:val="single" w:color="auto" w:sz="4" w:space="0"/>
              <w:left w:val="single" w:color="auto" w:sz="4" w:space="0"/>
              <w:bottom w:val="single" w:color="auto" w:sz="4" w:space="0"/>
              <w:right w:val="single" w:color="auto" w:sz="4" w:space="0"/>
            </w:tcBorders>
          </w:tcPr>
          <w:p w14:paraId="66561688">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白靖妍</w:t>
            </w:r>
          </w:p>
        </w:tc>
        <w:tc>
          <w:tcPr>
            <w:tcW w:w="2072" w:type="dxa"/>
            <w:tcBorders>
              <w:top w:val="single" w:color="auto" w:sz="4" w:space="0"/>
              <w:left w:val="single" w:color="auto" w:sz="4" w:space="0"/>
              <w:bottom w:val="single" w:color="auto" w:sz="4" w:space="0"/>
              <w:right w:val="single" w:color="auto" w:sz="4" w:space="0"/>
            </w:tcBorders>
          </w:tcPr>
          <w:p w14:paraId="47626302">
            <w:pPr>
              <w:spacing w:line="360" w:lineRule="auto"/>
              <w:rPr>
                <w:rFonts w:hint="eastAsia" w:ascii="楷体" w:hAnsi="楷体" w:eastAsia="楷体" w:cs="楷体"/>
                <w:kern w:val="0"/>
                <w:szCs w:val="20"/>
              </w:rPr>
            </w:pPr>
            <w:r>
              <w:rPr>
                <w:rFonts w:hint="eastAsia" w:ascii="楷体" w:hAnsi="楷体" w:eastAsia="楷体" w:cs="楷体"/>
                <w:kern w:val="0"/>
                <w:szCs w:val="20"/>
              </w:rPr>
              <w:t>创建日期：</w:t>
            </w:r>
          </w:p>
        </w:tc>
        <w:tc>
          <w:tcPr>
            <w:tcW w:w="2092" w:type="dxa"/>
            <w:tcBorders>
              <w:top w:val="single" w:color="auto" w:sz="4" w:space="0"/>
              <w:left w:val="single" w:color="auto" w:sz="4" w:space="0"/>
              <w:bottom w:val="single" w:color="auto" w:sz="4" w:space="0"/>
              <w:right w:val="single" w:color="auto" w:sz="4" w:space="0"/>
            </w:tcBorders>
          </w:tcPr>
          <w:p w14:paraId="43144CEA">
            <w:pPr>
              <w:spacing w:line="360" w:lineRule="auto"/>
              <w:rPr>
                <w:rFonts w:hint="eastAsia" w:ascii="楷体" w:hAnsi="楷体" w:eastAsia="楷体" w:cs="楷体"/>
                <w:kern w:val="0"/>
                <w:szCs w:val="20"/>
                <w:lang w:val="en-US" w:eastAsia="zh-CN"/>
              </w:rPr>
            </w:pPr>
            <w:r>
              <w:rPr>
                <w:rFonts w:hint="eastAsia" w:ascii="楷体" w:hAnsi="楷体" w:eastAsia="楷体" w:cs="楷体"/>
                <w:kern w:val="0"/>
                <w:szCs w:val="20"/>
              </w:rPr>
              <w:t>2025/</w:t>
            </w:r>
            <w:r>
              <w:rPr>
                <w:rFonts w:hint="eastAsia" w:ascii="楷体" w:hAnsi="楷体" w:eastAsia="楷体" w:cs="楷体"/>
                <w:kern w:val="0"/>
                <w:szCs w:val="20"/>
                <w:lang w:val="en-US" w:eastAsia="zh-CN"/>
              </w:rPr>
              <w:t>5</w:t>
            </w:r>
            <w:r>
              <w:rPr>
                <w:rFonts w:hint="eastAsia" w:ascii="楷体" w:hAnsi="楷体" w:eastAsia="楷体" w:cs="楷体"/>
                <w:kern w:val="0"/>
                <w:szCs w:val="20"/>
              </w:rPr>
              <w:t>/</w:t>
            </w:r>
            <w:r>
              <w:rPr>
                <w:rFonts w:hint="eastAsia" w:ascii="楷体" w:hAnsi="楷体" w:eastAsia="楷体" w:cs="楷体"/>
                <w:kern w:val="0"/>
                <w:szCs w:val="20"/>
                <w:lang w:val="en-US" w:eastAsia="zh-CN"/>
              </w:rPr>
              <w:t>7</w:t>
            </w:r>
          </w:p>
        </w:tc>
      </w:tr>
      <w:tr w14:paraId="52CA57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08B0F4D7">
            <w:pPr>
              <w:spacing w:line="360" w:lineRule="auto"/>
              <w:rPr>
                <w:rFonts w:hint="eastAsia" w:ascii="楷体" w:hAnsi="楷体" w:eastAsia="楷体" w:cs="楷体"/>
                <w:kern w:val="0"/>
                <w:szCs w:val="20"/>
              </w:rPr>
            </w:pPr>
            <w:r>
              <w:rPr>
                <w:rFonts w:hint="eastAsia" w:ascii="楷体" w:hAnsi="楷体" w:eastAsia="楷体" w:cs="楷体"/>
                <w:kern w:val="0"/>
                <w:szCs w:val="20"/>
              </w:rPr>
              <w:t>主要操作者</w:t>
            </w:r>
          </w:p>
        </w:tc>
        <w:tc>
          <w:tcPr>
            <w:tcW w:w="2436" w:type="dxa"/>
            <w:tcBorders>
              <w:top w:val="single" w:color="auto" w:sz="4" w:space="0"/>
              <w:left w:val="single" w:color="auto" w:sz="4" w:space="0"/>
              <w:bottom w:val="single" w:color="auto" w:sz="4" w:space="0"/>
              <w:right w:val="single" w:color="auto" w:sz="4" w:space="0"/>
            </w:tcBorders>
          </w:tcPr>
          <w:p w14:paraId="65925A8F">
            <w:pPr>
              <w:spacing w:line="360" w:lineRule="auto"/>
              <w:rPr>
                <w:rFonts w:hint="eastAsia" w:ascii="楷体" w:hAnsi="楷体" w:eastAsia="楷体" w:cs="楷体"/>
                <w:kern w:val="0"/>
                <w:szCs w:val="20"/>
              </w:rPr>
            </w:pPr>
            <w:r>
              <w:rPr>
                <w:rFonts w:hint="eastAsia" w:ascii="楷体" w:hAnsi="楷体" w:eastAsia="楷体" w:cs="楷体"/>
                <w:kern w:val="0"/>
                <w:szCs w:val="20"/>
              </w:rPr>
              <w:t>学生</w:t>
            </w:r>
            <w:r>
              <w:rPr>
                <w:rFonts w:hint="eastAsia" w:ascii="楷体" w:hAnsi="楷体" w:eastAsia="楷体" w:cs="楷体"/>
                <w:kern w:val="0"/>
                <w:szCs w:val="20"/>
                <w:lang w:val="en-US" w:eastAsia="zh-CN"/>
              </w:rPr>
              <w:t>教师</w:t>
            </w:r>
            <w:r>
              <w:rPr>
                <w:rFonts w:hint="eastAsia" w:ascii="楷体" w:hAnsi="楷体" w:eastAsia="楷体" w:cs="楷体"/>
                <w:kern w:val="0"/>
                <w:szCs w:val="20"/>
              </w:rPr>
              <w:t>用户</w:t>
            </w:r>
          </w:p>
        </w:tc>
        <w:tc>
          <w:tcPr>
            <w:tcW w:w="2072" w:type="dxa"/>
            <w:tcBorders>
              <w:top w:val="single" w:color="auto" w:sz="4" w:space="0"/>
              <w:left w:val="single" w:color="auto" w:sz="4" w:space="0"/>
              <w:bottom w:val="single" w:color="auto" w:sz="4" w:space="0"/>
              <w:right w:val="single" w:color="auto" w:sz="4" w:space="0"/>
            </w:tcBorders>
          </w:tcPr>
          <w:p w14:paraId="6DDDF483">
            <w:pPr>
              <w:spacing w:line="360" w:lineRule="auto"/>
              <w:rPr>
                <w:rFonts w:hint="eastAsia" w:ascii="楷体" w:hAnsi="楷体" w:eastAsia="楷体" w:cs="楷体"/>
                <w:kern w:val="0"/>
                <w:szCs w:val="20"/>
              </w:rPr>
            </w:pPr>
            <w:r>
              <w:rPr>
                <w:rFonts w:hint="eastAsia" w:ascii="楷体" w:hAnsi="楷体" w:eastAsia="楷体" w:cs="楷体"/>
                <w:kern w:val="0"/>
                <w:szCs w:val="20"/>
              </w:rPr>
              <w:t>次要操作者：</w:t>
            </w:r>
          </w:p>
        </w:tc>
        <w:tc>
          <w:tcPr>
            <w:tcW w:w="2092" w:type="dxa"/>
            <w:tcBorders>
              <w:top w:val="single" w:color="auto" w:sz="4" w:space="0"/>
              <w:left w:val="single" w:color="auto" w:sz="4" w:space="0"/>
              <w:bottom w:val="single" w:color="auto" w:sz="4" w:space="0"/>
              <w:right w:val="single" w:color="auto" w:sz="4" w:space="0"/>
            </w:tcBorders>
          </w:tcPr>
          <w:p w14:paraId="4966C896">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37FA58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1696" w:type="dxa"/>
            <w:tcBorders>
              <w:top w:val="single" w:color="auto" w:sz="4" w:space="0"/>
              <w:left w:val="single" w:color="auto" w:sz="4" w:space="0"/>
              <w:bottom w:val="single" w:color="auto" w:sz="4" w:space="0"/>
              <w:right w:val="single" w:color="auto" w:sz="4" w:space="0"/>
            </w:tcBorders>
          </w:tcPr>
          <w:p w14:paraId="15AF2C58">
            <w:pPr>
              <w:spacing w:line="360" w:lineRule="auto"/>
              <w:rPr>
                <w:rFonts w:hint="eastAsia" w:ascii="楷体" w:hAnsi="楷体" w:eastAsia="楷体" w:cs="楷体"/>
                <w:kern w:val="0"/>
                <w:szCs w:val="20"/>
              </w:rPr>
            </w:pPr>
            <w:r>
              <w:rPr>
                <w:rFonts w:hint="eastAsia" w:ascii="楷体" w:hAnsi="楷体" w:eastAsia="楷体" w:cs="楷体"/>
                <w:kern w:val="0"/>
                <w:szCs w:val="20"/>
              </w:rPr>
              <w:t>描述：</w:t>
            </w:r>
          </w:p>
        </w:tc>
        <w:tc>
          <w:tcPr>
            <w:tcW w:w="6600" w:type="dxa"/>
            <w:gridSpan w:val="3"/>
            <w:tcBorders>
              <w:top w:val="single" w:color="auto" w:sz="4" w:space="0"/>
              <w:left w:val="single" w:color="auto" w:sz="4" w:space="0"/>
              <w:bottom w:val="single" w:color="auto" w:sz="4" w:space="0"/>
              <w:right w:val="single" w:color="auto" w:sz="4" w:space="0"/>
            </w:tcBorders>
          </w:tcPr>
          <w:p w14:paraId="4800641B">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学生</w:t>
            </w:r>
            <w:r>
              <w:rPr>
                <w:rFonts w:hint="eastAsia" w:ascii="楷体" w:hAnsi="楷体" w:eastAsia="楷体" w:cs="楷体"/>
                <w:kern w:val="0"/>
                <w:szCs w:val="20"/>
                <w:lang w:val="en-US" w:eastAsia="zh-CN"/>
              </w:rPr>
              <w:t>教师</w:t>
            </w:r>
            <w:r>
              <w:rPr>
                <w:rFonts w:hint="eastAsia" w:ascii="楷体" w:hAnsi="楷体" w:eastAsia="楷体" w:cs="楷体"/>
                <w:kern w:val="0"/>
                <w:szCs w:val="20"/>
              </w:rPr>
              <w:t>用户通过输入手机号和密码注册校务</w:t>
            </w:r>
            <w:r>
              <w:rPr>
                <w:rFonts w:hint="eastAsia" w:ascii="楷体" w:hAnsi="楷体" w:eastAsia="楷体" w:cs="楷体"/>
                <w:kern w:val="0"/>
                <w:szCs w:val="20"/>
                <w:lang w:val="en-US" w:eastAsia="zh-CN"/>
              </w:rPr>
              <w:t>问答</w:t>
            </w:r>
            <w:r>
              <w:rPr>
                <w:rFonts w:hint="eastAsia" w:ascii="楷体" w:hAnsi="楷体" w:eastAsia="楷体" w:cs="楷体"/>
                <w:kern w:val="0"/>
                <w:szCs w:val="20"/>
              </w:rPr>
              <w:t>机器人小程序，完成</w:t>
            </w:r>
            <w:r>
              <w:rPr>
                <w:rFonts w:hint="eastAsia" w:ascii="楷体" w:hAnsi="楷体" w:eastAsia="楷体" w:cs="楷体"/>
                <w:kern w:val="0"/>
                <w:szCs w:val="20"/>
                <w:lang w:val="en-US" w:eastAsia="zh-CN"/>
              </w:rPr>
              <w:t>注册</w:t>
            </w:r>
            <w:r>
              <w:rPr>
                <w:rFonts w:hint="eastAsia" w:ascii="楷体" w:hAnsi="楷体" w:eastAsia="楷体" w:cs="楷体"/>
                <w:kern w:val="0"/>
                <w:szCs w:val="20"/>
              </w:rPr>
              <w:t>后进入</w:t>
            </w:r>
            <w:r>
              <w:rPr>
                <w:rFonts w:hint="eastAsia" w:ascii="楷体" w:hAnsi="楷体" w:eastAsia="楷体" w:cs="楷体"/>
                <w:kern w:val="0"/>
                <w:szCs w:val="20"/>
                <w:lang w:val="en-US" w:eastAsia="zh-CN"/>
              </w:rPr>
              <w:t>登录页</w:t>
            </w:r>
          </w:p>
        </w:tc>
      </w:tr>
      <w:tr w14:paraId="75C1B2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1E6BBC8E">
            <w:pPr>
              <w:spacing w:line="360" w:lineRule="auto"/>
              <w:rPr>
                <w:rFonts w:hint="eastAsia" w:ascii="楷体" w:hAnsi="楷体" w:eastAsia="楷体" w:cs="楷体"/>
                <w:kern w:val="0"/>
                <w:szCs w:val="20"/>
              </w:rPr>
            </w:pPr>
            <w:r>
              <w:rPr>
                <w:rFonts w:hint="eastAsia" w:ascii="楷体" w:hAnsi="楷体" w:eastAsia="楷体" w:cs="楷体"/>
                <w:kern w:val="0"/>
                <w:szCs w:val="20"/>
              </w:rPr>
              <w:t>触发器：</w:t>
            </w:r>
          </w:p>
        </w:tc>
        <w:tc>
          <w:tcPr>
            <w:tcW w:w="6600" w:type="dxa"/>
            <w:gridSpan w:val="3"/>
            <w:tcBorders>
              <w:top w:val="single" w:color="auto" w:sz="4" w:space="0"/>
              <w:left w:val="single" w:color="auto" w:sz="4" w:space="0"/>
              <w:bottom w:val="single" w:color="auto" w:sz="4" w:space="0"/>
              <w:right w:val="single" w:color="auto" w:sz="4" w:space="0"/>
            </w:tcBorders>
          </w:tcPr>
          <w:p w14:paraId="5CA19999">
            <w:pPr>
              <w:spacing w:line="360" w:lineRule="auto"/>
              <w:rPr>
                <w:rFonts w:hint="eastAsia" w:ascii="楷体" w:hAnsi="楷体" w:eastAsia="楷体" w:cs="楷体"/>
                <w:kern w:val="0"/>
                <w:szCs w:val="20"/>
              </w:rPr>
            </w:pPr>
            <w:r>
              <w:rPr>
                <w:rFonts w:hint="eastAsia" w:ascii="楷体" w:hAnsi="楷体" w:eastAsia="楷体" w:cs="楷体"/>
                <w:kern w:val="0"/>
                <w:szCs w:val="20"/>
              </w:rPr>
              <w:t>用户点击校务问答机器人小程序登录界面的注册按钮</w:t>
            </w:r>
          </w:p>
        </w:tc>
      </w:tr>
      <w:tr w14:paraId="27E0E4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6091BB28">
            <w:pPr>
              <w:spacing w:line="360" w:lineRule="auto"/>
              <w:rPr>
                <w:rFonts w:hint="eastAsia" w:ascii="楷体" w:hAnsi="楷体" w:eastAsia="楷体" w:cs="楷体"/>
                <w:kern w:val="0"/>
                <w:szCs w:val="20"/>
              </w:rPr>
            </w:pPr>
            <w:r>
              <w:rPr>
                <w:rFonts w:hint="eastAsia" w:ascii="楷体" w:hAnsi="楷体" w:eastAsia="楷体" w:cs="楷体"/>
                <w:kern w:val="0"/>
                <w:szCs w:val="20"/>
              </w:rPr>
              <w:t>前置条件：</w:t>
            </w:r>
          </w:p>
        </w:tc>
        <w:tc>
          <w:tcPr>
            <w:tcW w:w="6600" w:type="dxa"/>
            <w:gridSpan w:val="3"/>
            <w:tcBorders>
              <w:top w:val="single" w:color="auto" w:sz="4" w:space="0"/>
              <w:left w:val="single" w:color="auto" w:sz="4" w:space="0"/>
              <w:bottom w:val="single" w:color="auto" w:sz="4" w:space="0"/>
              <w:right w:val="single" w:color="auto" w:sz="4" w:space="0"/>
            </w:tcBorders>
          </w:tcPr>
          <w:p w14:paraId="5CE885A0">
            <w:pPr>
              <w:spacing w:line="360" w:lineRule="auto"/>
              <w:rPr>
                <w:rFonts w:hint="eastAsia" w:ascii="楷体" w:hAnsi="楷体" w:eastAsia="楷体" w:cs="楷体"/>
                <w:kern w:val="0"/>
                <w:szCs w:val="20"/>
              </w:rPr>
            </w:pPr>
            <w:r>
              <w:rPr>
                <w:rFonts w:ascii="楷体" w:hAnsi="楷体" w:eastAsia="楷体" w:cs="楷体"/>
                <w:kern w:val="0"/>
                <w:szCs w:val="20"/>
              </w:rPr>
              <w:t>用户已安装微信并登录微信账号</w:t>
            </w:r>
          </w:p>
        </w:tc>
      </w:tr>
      <w:tr w14:paraId="01C9CC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D892712">
            <w:pPr>
              <w:spacing w:line="360" w:lineRule="auto"/>
              <w:rPr>
                <w:rFonts w:hint="eastAsia" w:ascii="楷体" w:hAnsi="楷体" w:eastAsia="楷体" w:cs="楷体"/>
                <w:kern w:val="0"/>
                <w:szCs w:val="20"/>
              </w:rPr>
            </w:pPr>
            <w:r>
              <w:rPr>
                <w:rFonts w:hint="eastAsia" w:ascii="楷体" w:hAnsi="楷体" w:eastAsia="楷体" w:cs="楷体"/>
                <w:kern w:val="0"/>
                <w:szCs w:val="20"/>
              </w:rPr>
              <w:t>后置条件：</w:t>
            </w:r>
          </w:p>
        </w:tc>
        <w:tc>
          <w:tcPr>
            <w:tcW w:w="6600" w:type="dxa"/>
            <w:gridSpan w:val="3"/>
            <w:tcBorders>
              <w:top w:val="single" w:color="auto" w:sz="4" w:space="0"/>
              <w:left w:val="single" w:color="auto" w:sz="4" w:space="0"/>
              <w:bottom w:val="single" w:color="auto" w:sz="4" w:space="0"/>
              <w:right w:val="single" w:color="auto" w:sz="4" w:space="0"/>
            </w:tcBorders>
          </w:tcPr>
          <w:p w14:paraId="3C3DEC37">
            <w:pPr>
              <w:spacing w:line="360" w:lineRule="auto"/>
              <w:rPr>
                <w:rFonts w:hint="eastAsia" w:ascii="楷体" w:hAnsi="楷体" w:eastAsia="楷体" w:cs="楷体"/>
                <w:kern w:val="0"/>
                <w:szCs w:val="20"/>
                <w:lang w:val="en-US" w:eastAsia="zh-CN"/>
              </w:rPr>
            </w:pPr>
            <w:r>
              <w:rPr>
                <w:rFonts w:hint="eastAsia" w:ascii="楷体" w:hAnsi="楷体" w:eastAsia="楷体" w:cs="楷体"/>
                <w:kern w:val="0"/>
                <w:szCs w:val="20"/>
              </w:rPr>
              <w:t>成功登录，</w:t>
            </w:r>
            <w:r>
              <w:rPr>
                <w:rFonts w:ascii="楷体" w:hAnsi="楷体" w:eastAsia="楷体" w:cs="楷体"/>
                <w:kern w:val="0"/>
                <w:szCs w:val="20"/>
              </w:rPr>
              <w:t>用户跳转至</w:t>
            </w:r>
            <w:r>
              <w:rPr>
                <w:rFonts w:hint="eastAsia" w:ascii="楷体" w:hAnsi="楷体" w:eastAsia="楷体" w:cs="楷体"/>
                <w:kern w:val="0"/>
                <w:szCs w:val="20"/>
                <w:lang w:val="en-US" w:eastAsia="zh-CN"/>
              </w:rPr>
              <w:t>登录页</w:t>
            </w:r>
          </w:p>
        </w:tc>
      </w:tr>
      <w:tr w14:paraId="701FF9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2B8A9547">
            <w:pPr>
              <w:spacing w:line="360" w:lineRule="auto"/>
              <w:rPr>
                <w:rFonts w:hint="eastAsia" w:ascii="楷体" w:hAnsi="楷体" w:eastAsia="楷体" w:cs="楷体"/>
                <w:kern w:val="0"/>
                <w:szCs w:val="20"/>
              </w:rPr>
            </w:pPr>
            <w:r>
              <w:rPr>
                <w:rFonts w:hint="eastAsia" w:ascii="楷体" w:hAnsi="楷体" w:eastAsia="楷体" w:cs="楷体"/>
                <w:kern w:val="0"/>
                <w:szCs w:val="20"/>
              </w:rPr>
              <w:t>一般性流程：</w:t>
            </w:r>
          </w:p>
        </w:tc>
        <w:tc>
          <w:tcPr>
            <w:tcW w:w="6600" w:type="dxa"/>
            <w:gridSpan w:val="3"/>
            <w:tcBorders>
              <w:top w:val="single" w:color="auto" w:sz="4" w:space="0"/>
              <w:left w:val="single" w:color="auto" w:sz="4" w:space="0"/>
              <w:bottom w:val="single" w:color="auto" w:sz="4" w:space="0"/>
              <w:right w:val="single" w:color="auto" w:sz="4" w:space="0"/>
            </w:tcBorders>
          </w:tcPr>
          <w:p w14:paraId="21E42304">
            <w:pPr>
              <w:numPr>
                <w:ilvl w:val="0"/>
                <w:numId w:val="12"/>
              </w:numPr>
              <w:spacing w:line="360" w:lineRule="auto"/>
              <w:rPr>
                <w:rFonts w:hint="eastAsia" w:ascii="楷体" w:hAnsi="楷体" w:eastAsia="楷体" w:cs="楷体"/>
                <w:kern w:val="0"/>
                <w:szCs w:val="20"/>
              </w:rPr>
            </w:pPr>
            <w:r>
              <w:rPr>
                <w:rFonts w:hint="eastAsia" w:ascii="楷体" w:hAnsi="楷体" w:eastAsia="楷体" w:cs="楷体"/>
                <w:kern w:val="0"/>
                <w:szCs w:val="20"/>
              </w:rPr>
              <w:t>用户打开校务问答机器人小程序，点击注册按钮</w:t>
            </w:r>
          </w:p>
          <w:p w14:paraId="64D8D2A8">
            <w:pPr>
              <w:numPr>
                <w:ilvl w:val="0"/>
                <w:numId w:val="12"/>
              </w:numPr>
              <w:spacing w:line="360" w:lineRule="auto"/>
              <w:rPr>
                <w:rFonts w:hint="eastAsia" w:ascii="楷体" w:hAnsi="楷体" w:eastAsia="楷体" w:cs="楷体"/>
                <w:kern w:val="0"/>
                <w:szCs w:val="20"/>
              </w:rPr>
            </w:pPr>
            <w:r>
              <w:rPr>
                <w:rFonts w:hint="eastAsia" w:ascii="楷体" w:hAnsi="楷体" w:eastAsia="楷体" w:cs="楷体"/>
                <w:kern w:val="0"/>
                <w:szCs w:val="20"/>
              </w:rPr>
              <w:t>用户输入手机号，接收并输入验证码</w:t>
            </w:r>
          </w:p>
          <w:p w14:paraId="48239E28">
            <w:pPr>
              <w:numPr>
                <w:ilvl w:val="0"/>
                <w:numId w:val="12"/>
              </w:numPr>
              <w:spacing w:line="360" w:lineRule="auto"/>
              <w:rPr>
                <w:rFonts w:hint="eastAsia" w:ascii="楷体" w:hAnsi="楷体" w:eastAsia="楷体" w:cs="楷体"/>
                <w:kern w:val="0"/>
                <w:szCs w:val="20"/>
              </w:rPr>
            </w:pPr>
            <w:r>
              <w:rPr>
                <w:rFonts w:hint="eastAsia" w:ascii="楷体" w:hAnsi="楷体" w:eastAsia="楷体" w:cs="楷体"/>
                <w:kern w:val="0"/>
                <w:szCs w:val="20"/>
              </w:rPr>
              <w:t>用户设置密码</w:t>
            </w:r>
          </w:p>
          <w:p w14:paraId="15BE0529">
            <w:pPr>
              <w:numPr>
                <w:ilvl w:val="0"/>
                <w:numId w:val="12"/>
              </w:numPr>
              <w:spacing w:line="360" w:lineRule="auto"/>
              <w:rPr>
                <w:rFonts w:hint="eastAsia" w:ascii="楷体" w:hAnsi="楷体" w:eastAsia="楷体" w:cs="楷体"/>
                <w:kern w:val="0"/>
                <w:szCs w:val="20"/>
              </w:rPr>
            </w:pPr>
            <w:r>
              <w:rPr>
                <w:rFonts w:hint="eastAsia" w:ascii="楷体" w:hAnsi="楷体" w:eastAsia="楷体" w:cs="楷体"/>
                <w:kern w:val="0"/>
                <w:szCs w:val="20"/>
              </w:rPr>
              <w:t>用户提交注册信息</w:t>
            </w:r>
          </w:p>
          <w:p w14:paraId="0CE00694">
            <w:pPr>
              <w:numPr>
                <w:ilvl w:val="0"/>
                <w:numId w:val="12"/>
              </w:numPr>
              <w:spacing w:line="360" w:lineRule="auto"/>
              <w:rPr>
                <w:rFonts w:hint="eastAsia" w:ascii="楷体" w:hAnsi="楷体" w:eastAsia="楷体" w:cs="楷体"/>
                <w:kern w:val="0"/>
                <w:szCs w:val="20"/>
              </w:rPr>
            </w:pPr>
            <w:r>
              <w:rPr>
                <w:rFonts w:hint="eastAsia" w:ascii="楷体" w:hAnsi="楷体" w:eastAsia="楷体" w:cs="楷体"/>
                <w:kern w:val="0"/>
                <w:szCs w:val="20"/>
                <w:lang w:val="en-US" w:eastAsia="zh-CN"/>
              </w:rPr>
              <w:t>注册</w:t>
            </w:r>
            <w:r>
              <w:rPr>
                <w:rFonts w:hint="eastAsia" w:ascii="楷体" w:hAnsi="楷体" w:eastAsia="楷体" w:cs="楷体"/>
                <w:kern w:val="0"/>
                <w:szCs w:val="20"/>
              </w:rPr>
              <w:t>成功后，跳转至校务问答机器人</w:t>
            </w:r>
            <w:r>
              <w:rPr>
                <w:rFonts w:hint="eastAsia" w:ascii="楷体" w:hAnsi="楷体" w:eastAsia="楷体" w:cs="楷体"/>
                <w:kern w:val="0"/>
                <w:szCs w:val="20"/>
                <w:lang w:val="en-US" w:eastAsia="zh-CN"/>
              </w:rPr>
              <w:t>登录页</w:t>
            </w:r>
          </w:p>
        </w:tc>
      </w:tr>
      <w:tr w14:paraId="2075DE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49FA9115">
            <w:pPr>
              <w:spacing w:line="360" w:lineRule="auto"/>
              <w:rPr>
                <w:rFonts w:hint="eastAsia" w:ascii="楷体" w:hAnsi="楷体" w:eastAsia="楷体" w:cs="楷体"/>
                <w:kern w:val="0"/>
                <w:szCs w:val="20"/>
              </w:rPr>
            </w:pPr>
            <w:r>
              <w:rPr>
                <w:rFonts w:hint="eastAsia" w:ascii="楷体" w:hAnsi="楷体" w:eastAsia="楷体" w:cs="楷体"/>
                <w:kern w:val="0"/>
                <w:szCs w:val="20"/>
              </w:rPr>
              <w:t>选择性流程</w:t>
            </w:r>
          </w:p>
        </w:tc>
        <w:tc>
          <w:tcPr>
            <w:tcW w:w="6600" w:type="dxa"/>
            <w:gridSpan w:val="3"/>
            <w:tcBorders>
              <w:top w:val="single" w:color="auto" w:sz="4" w:space="0"/>
              <w:left w:val="single" w:color="auto" w:sz="4" w:space="0"/>
              <w:bottom w:val="single" w:color="auto" w:sz="4" w:space="0"/>
              <w:right w:val="single" w:color="auto" w:sz="4" w:space="0"/>
            </w:tcBorders>
          </w:tcPr>
          <w:p w14:paraId="2D06B3EA">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4B3832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29C41D1E">
            <w:pPr>
              <w:spacing w:line="360" w:lineRule="auto"/>
              <w:rPr>
                <w:rFonts w:hint="eastAsia" w:ascii="楷体" w:hAnsi="楷体" w:eastAsia="楷体" w:cs="楷体"/>
                <w:kern w:val="0"/>
                <w:szCs w:val="20"/>
              </w:rPr>
            </w:pPr>
            <w:r>
              <w:rPr>
                <w:rFonts w:hint="eastAsia" w:ascii="楷体" w:hAnsi="楷体" w:eastAsia="楷体" w:cs="楷体"/>
                <w:kern w:val="0"/>
                <w:szCs w:val="20"/>
              </w:rPr>
              <w:t>异常：</w:t>
            </w:r>
          </w:p>
        </w:tc>
        <w:tc>
          <w:tcPr>
            <w:tcW w:w="6600" w:type="dxa"/>
            <w:gridSpan w:val="3"/>
            <w:tcBorders>
              <w:top w:val="single" w:color="auto" w:sz="4" w:space="0"/>
              <w:left w:val="single" w:color="auto" w:sz="4" w:space="0"/>
              <w:bottom w:val="single" w:color="auto" w:sz="4" w:space="0"/>
              <w:right w:val="single" w:color="auto" w:sz="4" w:space="0"/>
            </w:tcBorders>
          </w:tcPr>
          <w:p w14:paraId="738D7AE2">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1.</w:t>
            </w:r>
            <w:r>
              <w:rPr>
                <w:rFonts w:hint="eastAsia" w:ascii="楷体" w:hAnsi="楷体" w:eastAsia="楷体" w:cs="楷体"/>
                <w:kern w:val="0"/>
                <w:szCs w:val="20"/>
                <w:lang w:val="en-US" w:eastAsia="zh-CN"/>
              </w:rPr>
              <w:t>登录失败：手机号已存在或验证码错误</w:t>
            </w:r>
          </w:p>
          <w:p w14:paraId="6841BD46">
            <w:pPr>
              <w:spacing w:line="360" w:lineRule="auto"/>
              <w:rPr>
                <w:rFonts w:hint="eastAsia" w:ascii="楷体" w:hAnsi="楷体" w:eastAsia="楷体" w:cs="楷体"/>
                <w:kern w:val="0"/>
                <w:szCs w:val="20"/>
              </w:rPr>
            </w:pPr>
            <w:r>
              <w:rPr>
                <w:rFonts w:hint="eastAsia" w:ascii="楷体" w:hAnsi="楷体" w:eastAsia="楷体" w:cs="楷体"/>
                <w:kern w:val="0"/>
                <w:szCs w:val="20"/>
              </w:rPr>
              <w:t>2.服务器错误：后端接口异常，提示“系统繁忙，请重试”</w:t>
            </w:r>
          </w:p>
        </w:tc>
      </w:tr>
      <w:tr w14:paraId="5C6405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36D72EE2">
            <w:pPr>
              <w:spacing w:line="360" w:lineRule="auto"/>
              <w:rPr>
                <w:rFonts w:hint="eastAsia" w:ascii="楷体" w:hAnsi="楷体" w:eastAsia="楷体" w:cs="楷体"/>
                <w:kern w:val="0"/>
                <w:szCs w:val="20"/>
              </w:rPr>
            </w:pPr>
            <w:r>
              <w:rPr>
                <w:rFonts w:hint="eastAsia" w:ascii="楷体" w:hAnsi="楷体" w:eastAsia="楷体" w:cs="楷体"/>
                <w:kern w:val="0"/>
                <w:szCs w:val="20"/>
              </w:rPr>
              <w:t>优先级：</w:t>
            </w:r>
          </w:p>
        </w:tc>
        <w:tc>
          <w:tcPr>
            <w:tcW w:w="6600" w:type="dxa"/>
            <w:gridSpan w:val="3"/>
            <w:tcBorders>
              <w:top w:val="single" w:color="auto" w:sz="4" w:space="0"/>
              <w:left w:val="single" w:color="auto" w:sz="4" w:space="0"/>
              <w:bottom w:val="single" w:color="auto" w:sz="4" w:space="0"/>
              <w:right w:val="single" w:color="auto" w:sz="4" w:space="0"/>
            </w:tcBorders>
          </w:tcPr>
          <w:p w14:paraId="1BEC9354">
            <w:pPr>
              <w:spacing w:line="360" w:lineRule="auto"/>
              <w:rPr>
                <w:rFonts w:hint="eastAsia" w:ascii="楷体" w:hAnsi="楷体" w:eastAsia="楷体" w:cs="楷体"/>
                <w:kern w:val="0"/>
                <w:szCs w:val="20"/>
              </w:rPr>
            </w:pPr>
            <w:r>
              <w:rPr>
                <w:rFonts w:hint="eastAsia" w:ascii="楷体" w:hAnsi="楷体" w:eastAsia="楷体" w:cs="楷体"/>
                <w:kern w:val="0"/>
                <w:szCs w:val="20"/>
              </w:rPr>
              <w:t>高</w:t>
            </w:r>
          </w:p>
        </w:tc>
      </w:tr>
      <w:tr w14:paraId="418B5F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96" w:type="dxa"/>
            <w:tcBorders>
              <w:top w:val="single" w:color="auto" w:sz="4" w:space="0"/>
              <w:left w:val="single" w:color="auto" w:sz="4" w:space="0"/>
              <w:bottom w:val="single" w:color="auto" w:sz="4" w:space="0"/>
              <w:right w:val="single" w:color="auto" w:sz="4" w:space="0"/>
            </w:tcBorders>
          </w:tcPr>
          <w:p w14:paraId="19DF07A9">
            <w:pPr>
              <w:spacing w:line="360" w:lineRule="auto"/>
              <w:rPr>
                <w:rFonts w:hint="eastAsia" w:ascii="楷体" w:hAnsi="楷体" w:eastAsia="楷体" w:cs="楷体"/>
                <w:kern w:val="0"/>
                <w:szCs w:val="20"/>
              </w:rPr>
            </w:pPr>
            <w:r>
              <w:rPr>
                <w:rFonts w:hint="eastAsia" w:ascii="楷体" w:hAnsi="楷体" w:eastAsia="楷体" w:cs="楷体"/>
                <w:kern w:val="0"/>
                <w:szCs w:val="20"/>
              </w:rPr>
              <w:t>使用频率：</w:t>
            </w:r>
          </w:p>
        </w:tc>
        <w:tc>
          <w:tcPr>
            <w:tcW w:w="6600" w:type="dxa"/>
            <w:gridSpan w:val="3"/>
            <w:tcBorders>
              <w:top w:val="single" w:color="auto" w:sz="4" w:space="0"/>
              <w:left w:val="single" w:color="auto" w:sz="4" w:space="0"/>
              <w:bottom w:val="single" w:color="auto" w:sz="4" w:space="0"/>
              <w:right w:val="single" w:color="auto" w:sz="4" w:space="0"/>
            </w:tcBorders>
          </w:tcPr>
          <w:p w14:paraId="5099BACA">
            <w:pPr>
              <w:spacing w:line="360" w:lineRule="auto"/>
              <w:rPr>
                <w:rFonts w:hint="eastAsia" w:ascii="楷体" w:hAnsi="楷体" w:eastAsia="楷体" w:cs="楷体"/>
                <w:kern w:val="0"/>
                <w:szCs w:val="20"/>
              </w:rPr>
            </w:pPr>
            <w:r>
              <w:rPr>
                <w:rFonts w:hint="eastAsia" w:ascii="楷体" w:hAnsi="楷体" w:eastAsia="楷体" w:cs="楷体"/>
                <w:kern w:val="0"/>
                <w:szCs w:val="20"/>
              </w:rPr>
              <w:t>高</w:t>
            </w:r>
          </w:p>
        </w:tc>
      </w:tr>
      <w:tr w14:paraId="34816E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6F5ACC35">
            <w:pPr>
              <w:spacing w:line="360" w:lineRule="auto"/>
              <w:rPr>
                <w:rFonts w:hint="eastAsia" w:ascii="楷体" w:hAnsi="楷体" w:eastAsia="楷体" w:cs="楷体"/>
                <w:kern w:val="0"/>
                <w:szCs w:val="20"/>
              </w:rPr>
            </w:pPr>
            <w:r>
              <w:rPr>
                <w:rFonts w:hint="eastAsia" w:ascii="楷体" w:hAnsi="楷体" w:eastAsia="楷体" w:cs="楷体"/>
                <w:kern w:val="0"/>
                <w:szCs w:val="20"/>
              </w:rPr>
              <w:t>业务规则：</w:t>
            </w:r>
          </w:p>
        </w:tc>
        <w:tc>
          <w:tcPr>
            <w:tcW w:w="6600" w:type="dxa"/>
            <w:gridSpan w:val="3"/>
            <w:tcBorders>
              <w:top w:val="single" w:color="auto" w:sz="4" w:space="0"/>
              <w:left w:val="single" w:color="auto" w:sz="4" w:space="0"/>
              <w:bottom w:val="single" w:color="auto" w:sz="4" w:space="0"/>
              <w:right w:val="single" w:color="auto" w:sz="4" w:space="0"/>
            </w:tcBorders>
          </w:tcPr>
          <w:p w14:paraId="110C725A">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53EFAF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45867E66">
            <w:pPr>
              <w:spacing w:line="360" w:lineRule="auto"/>
              <w:rPr>
                <w:rFonts w:hint="eastAsia" w:ascii="楷体" w:hAnsi="楷体" w:eastAsia="楷体" w:cs="楷体"/>
                <w:kern w:val="0"/>
                <w:szCs w:val="20"/>
              </w:rPr>
            </w:pPr>
            <w:r>
              <w:rPr>
                <w:rFonts w:hint="eastAsia" w:ascii="楷体" w:hAnsi="楷体" w:eastAsia="楷体" w:cs="楷体"/>
                <w:kern w:val="0"/>
                <w:szCs w:val="20"/>
              </w:rPr>
              <w:t>其他信息：</w:t>
            </w:r>
          </w:p>
        </w:tc>
        <w:tc>
          <w:tcPr>
            <w:tcW w:w="6600" w:type="dxa"/>
            <w:gridSpan w:val="3"/>
            <w:tcBorders>
              <w:top w:val="single" w:color="auto" w:sz="4" w:space="0"/>
              <w:left w:val="single" w:color="auto" w:sz="4" w:space="0"/>
              <w:bottom w:val="single" w:color="auto" w:sz="4" w:space="0"/>
              <w:right w:val="single" w:color="auto" w:sz="4" w:space="0"/>
            </w:tcBorders>
          </w:tcPr>
          <w:p w14:paraId="1AC0FFE8">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492852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675C202F">
            <w:pPr>
              <w:spacing w:line="360" w:lineRule="auto"/>
              <w:rPr>
                <w:rFonts w:hint="eastAsia" w:ascii="楷体" w:hAnsi="楷体" w:eastAsia="楷体" w:cs="楷体"/>
                <w:kern w:val="0"/>
                <w:szCs w:val="20"/>
              </w:rPr>
            </w:pPr>
            <w:r>
              <w:rPr>
                <w:rFonts w:hint="eastAsia" w:ascii="楷体" w:hAnsi="楷体" w:eastAsia="楷体" w:cs="楷体"/>
                <w:kern w:val="0"/>
                <w:szCs w:val="20"/>
              </w:rPr>
              <w:t>假设：</w:t>
            </w:r>
          </w:p>
        </w:tc>
        <w:tc>
          <w:tcPr>
            <w:tcW w:w="6600" w:type="dxa"/>
            <w:gridSpan w:val="3"/>
            <w:tcBorders>
              <w:top w:val="single" w:color="auto" w:sz="4" w:space="0"/>
              <w:left w:val="single" w:color="auto" w:sz="4" w:space="0"/>
              <w:bottom w:val="single" w:color="auto" w:sz="4" w:space="0"/>
              <w:right w:val="single" w:color="auto" w:sz="4" w:space="0"/>
            </w:tcBorders>
          </w:tcPr>
          <w:p w14:paraId="623026E6">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bl>
    <w:p w14:paraId="22A759B7">
      <w:pPr>
        <w:pStyle w:val="7"/>
        <w:spacing w:line="360" w:lineRule="auto"/>
        <w:rPr>
          <w:rFonts w:hint="eastAsia" w:ascii="楷体" w:hAnsi="楷体" w:eastAsia="楷体" w:cs="楷体"/>
          <w:sz w:val="21"/>
          <w:szCs w:val="21"/>
          <w:lang w:val="en-US" w:eastAsia="zh-CN"/>
        </w:rPr>
      </w:pPr>
      <w:r>
        <w:rPr>
          <w:rFonts w:hint="eastAsia" w:ascii="楷体" w:hAnsi="楷体" w:eastAsia="楷体" w:cs="楷体"/>
          <w:sz w:val="21"/>
          <w:szCs w:val="21"/>
        </w:rPr>
        <w:t>表4-2-1-1</w:t>
      </w:r>
      <w:r>
        <w:rPr>
          <w:rFonts w:hint="eastAsia" w:ascii="楷体" w:hAnsi="楷体" w:eastAsia="楷体" w:cs="楷体"/>
          <w:sz w:val="21"/>
          <w:szCs w:val="21"/>
          <w:lang w:eastAsia="zh-Hans"/>
        </w:rPr>
        <w:t xml:space="preserve">用例表 </w:t>
      </w:r>
      <w:r>
        <w:rPr>
          <w:rFonts w:hint="eastAsia" w:ascii="楷体" w:hAnsi="楷体" w:eastAsia="楷体" w:cs="楷体"/>
          <w:sz w:val="21"/>
          <w:szCs w:val="21"/>
        </w:rPr>
        <w:t>用户</w:t>
      </w:r>
      <w:r>
        <w:rPr>
          <w:rFonts w:hint="eastAsia" w:ascii="楷体" w:hAnsi="楷体" w:eastAsia="楷体" w:cs="楷体"/>
          <w:sz w:val="21"/>
          <w:szCs w:val="21"/>
          <w:lang w:val="en-US" w:eastAsia="zh-CN"/>
        </w:rPr>
        <w:t>注册</w:t>
      </w:r>
    </w:p>
    <w:p w14:paraId="3180D2ED">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对话框图</w:t>
      </w:r>
    </w:p>
    <w:p w14:paraId="14386759">
      <w:pPr>
        <w:spacing w:line="360" w:lineRule="auto"/>
        <w:jc w:val="center"/>
        <w:rPr>
          <w:rFonts w:hint="eastAsia" w:ascii="楷体" w:hAnsi="楷体" w:eastAsia="楷体" w:cs="楷体"/>
        </w:rPr>
      </w:pPr>
      <w:r>
        <w:drawing>
          <wp:inline distT="0" distB="0" distL="114300" distR="114300">
            <wp:extent cx="2397125" cy="3763010"/>
            <wp:effectExtent l="0" t="0" r="3175" b="8890"/>
            <wp:docPr id="1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6"/>
                    <pic:cNvPicPr>
                      <a:picLocks noChangeAspect="1"/>
                    </pic:cNvPicPr>
                  </pic:nvPicPr>
                  <pic:blipFill>
                    <a:blip r:embed="rId9"/>
                    <a:stretch>
                      <a:fillRect/>
                    </a:stretch>
                  </pic:blipFill>
                  <pic:spPr>
                    <a:xfrm>
                      <a:off x="0" y="0"/>
                      <a:ext cx="2397125" cy="3763010"/>
                    </a:xfrm>
                    <a:prstGeom prst="rect">
                      <a:avLst/>
                    </a:prstGeom>
                    <a:noFill/>
                    <a:ln>
                      <a:noFill/>
                    </a:ln>
                  </pic:spPr>
                </pic:pic>
              </a:graphicData>
            </a:graphic>
          </wp:inline>
        </w:drawing>
      </w:r>
    </w:p>
    <w:p w14:paraId="76DD6234">
      <w:pPr>
        <w:pStyle w:val="7"/>
        <w:spacing w:line="360" w:lineRule="auto"/>
        <w:rPr>
          <w:rFonts w:hint="eastAsia" w:ascii="楷体" w:hAnsi="楷体" w:eastAsia="楷体" w:cs="楷体"/>
          <w:sz w:val="21"/>
          <w:szCs w:val="21"/>
          <w:lang w:val="en-US" w:eastAsia="zh-CN"/>
        </w:rPr>
      </w:pPr>
      <w:r>
        <w:rPr>
          <w:rFonts w:hint="eastAsia" w:ascii="楷体" w:hAnsi="楷体" w:eastAsia="楷体" w:cs="楷体"/>
          <w:sz w:val="21"/>
          <w:szCs w:val="21"/>
        </w:rPr>
        <w:t xml:space="preserve">图4-2-1-1 </w:t>
      </w:r>
      <w:r>
        <w:rPr>
          <w:rFonts w:hint="eastAsia" w:ascii="楷体" w:hAnsi="楷体" w:eastAsia="楷体" w:cs="楷体"/>
          <w:sz w:val="21"/>
          <w:szCs w:val="21"/>
          <w:lang w:eastAsia="zh-Hans"/>
        </w:rPr>
        <w:t xml:space="preserve">对话框图 </w:t>
      </w:r>
      <w:r>
        <w:rPr>
          <w:rFonts w:hint="eastAsia" w:ascii="楷体" w:hAnsi="楷体" w:eastAsia="楷体" w:cs="楷体"/>
          <w:sz w:val="21"/>
          <w:szCs w:val="21"/>
          <w:lang w:bidi="ar"/>
        </w:rPr>
        <w:t>用户</w:t>
      </w:r>
      <w:r>
        <w:rPr>
          <w:rFonts w:hint="eastAsia" w:ascii="楷体" w:hAnsi="楷体" w:eastAsia="楷体" w:cs="楷体"/>
          <w:sz w:val="21"/>
          <w:szCs w:val="21"/>
          <w:lang w:val="en-US" w:eastAsia="zh-CN" w:bidi="ar"/>
        </w:rPr>
        <w:t>注册</w:t>
      </w:r>
    </w:p>
    <w:p w14:paraId="1BAFCCB4">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界面原型</w:t>
      </w:r>
    </w:p>
    <w:p w14:paraId="56B8C994">
      <w:pPr>
        <w:rPr>
          <w:rFonts w:hint="eastAsia"/>
        </w:rPr>
      </w:pPr>
      <w:r>
        <w:rPr>
          <w:rFonts w:hint="eastAsia"/>
        </w:rPr>
        <w:t xml:space="preserve"> </w:t>
      </w:r>
      <w:r>
        <w:drawing>
          <wp:inline distT="0" distB="0" distL="114300" distR="114300">
            <wp:extent cx="2334895" cy="4276725"/>
            <wp:effectExtent l="0" t="0" r="8255" b="0"/>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4"/>
                    <pic:cNvPicPr>
                      <a:picLocks noChangeAspect="1"/>
                    </pic:cNvPicPr>
                  </pic:nvPicPr>
                  <pic:blipFill>
                    <a:blip r:embed="rId10"/>
                    <a:stretch>
                      <a:fillRect/>
                    </a:stretch>
                  </pic:blipFill>
                  <pic:spPr>
                    <a:xfrm>
                      <a:off x="0" y="0"/>
                      <a:ext cx="2334895" cy="4276725"/>
                    </a:xfrm>
                    <a:prstGeom prst="rect">
                      <a:avLst/>
                    </a:prstGeom>
                    <a:noFill/>
                    <a:ln>
                      <a:noFill/>
                    </a:ln>
                  </pic:spPr>
                </pic:pic>
              </a:graphicData>
            </a:graphic>
          </wp:inline>
        </w:drawing>
      </w:r>
      <w:r>
        <w:drawing>
          <wp:inline distT="0" distB="0" distL="114300" distR="114300">
            <wp:extent cx="2387600" cy="4294505"/>
            <wp:effectExtent l="0" t="0" r="3175" b="1270"/>
            <wp:docPr id="1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2"/>
                    <pic:cNvPicPr>
                      <a:picLocks noChangeAspect="1"/>
                    </pic:cNvPicPr>
                  </pic:nvPicPr>
                  <pic:blipFill>
                    <a:blip r:embed="rId11"/>
                    <a:stretch>
                      <a:fillRect/>
                    </a:stretch>
                  </pic:blipFill>
                  <pic:spPr>
                    <a:xfrm>
                      <a:off x="0" y="0"/>
                      <a:ext cx="2387600" cy="4294505"/>
                    </a:xfrm>
                    <a:prstGeom prst="rect">
                      <a:avLst/>
                    </a:prstGeom>
                    <a:noFill/>
                    <a:ln>
                      <a:noFill/>
                    </a:ln>
                  </pic:spPr>
                </pic:pic>
              </a:graphicData>
            </a:graphic>
          </wp:inline>
        </w:drawing>
      </w:r>
    </w:p>
    <w:p w14:paraId="379785D0">
      <w:pPr>
        <w:pStyle w:val="7"/>
        <w:spacing w:line="360" w:lineRule="auto"/>
        <w:rPr>
          <w:rFonts w:hint="eastAsia" w:ascii="楷体" w:hAnsi="楷体" w:eastAsia="楷体" w:cs="楷体"/>
          <w:sz w:val="21"/>
          <w:szCs w:val="21"/>
          <w:lang w:val="en-US" w:eastAsia="zh-CN" w:bidi="ar"/>
        </w:rPr>
      </w:pPr>
      <w:r>
        <w:rPr>
          <w:rFonts w:hint="eastAsia" w:ascii="楷体" w:hAnsi="楷体" w:eastAsia="楷体" w:cs="楷体"/>
          <w:sz w:val="21"/>
          <w:szCs w:val="21"/>
        </w:rPr>
        <w:t xml:space="preserve">图4-2-1-1 </w:t>
      </w:r>
      <w:r>
        <w:rPr>
          <w:rFonts w:hint="eastAsia" w:ascii="楷体" w:hAnsi="楷体" w:eastAsia="楷体" w:cs="楷体"/>
          <w:sz w:val="21"/>
          <w:szCs w:val="21"/>
          <w:lang w:eastAsia="zh-Hans"/>
        </w:rPr>
        <w:t xml:space="preserve">原型界面 </w:t>
      </w:r>
      <w:r>
        <w:rPr>
          <w:rFonts w:hint="eastAsia" w:ascii="楷体" w:hAnsi="楷体" w:eastAsia="楷体" w:cs="楷体"/>
          <w:sz w:val="21"/>
          <w:szCs w:val="21"/>
          <w:lang w:bidi="ar"/>
        </w:rPr>
        <w:t>用户</w:t>
      </w:r>
      <w:r>
        <w:rPr>
          <w:rFonts w:hint="eastAsia" w:ascii="楷体" w:hAnsi="楷体" w:eastAsia="楷体" w:cs="楷体"/>
          <w:sz w:val="21"/>
          <w:szCs w:val="21"/>
          <w:lang w:val="en-US" w:eastAsia="zh-CN" w:bidi="ar"/>
        </w:rPr>
        <w:t>注册</w:t>
      </w:r>
    </w:p>
    <w:p w14:paraId="258DFB2D">
      <w:pPr>
        <w:keepNext/>
        <w:keepLines/>
        <w:spacing w:before="280" w:after="290" w:line="374" w:lineRule="auto"/>
        <w:jc w:val="left"/>
        <w:outlineLvl w:val="9"/>
        <w:rPr>
          <w:rFonts w:hint="eastAsia" w:ascii="楷体" w:hAnsi="楷体" w:eastAsia="楷体" w:cs="楷体"/>
          <w:b/>
          <w:bCs/>
          <w:sz w:val="24"/>
          <w:lang w:eastAsia="zh-Hans"/>
        </w:rPr>
      </w:pPr>
    </w:p>
    <w:p w14:paraId="4ABCC52F">
      <w:pPr>
        <w:keepNext/>
        <w:keepLines/>
        <w:spacing w:before="280" w:after="290" w:line="374" w:lineRule="auto"/>
        <w:jc w:val="left"/>
        <w:outlineLvl w:val="3"/>
        <w:rPr>
          <w:rFonts w:hint="eastAsia" w:ascii="楷体" w:hAnsi="楷体" w:eastAsia="楷体" w:cs="楷体"/>
          <w:b/>
          <w:bCs/>
          <w:sz w:val="24"/>
          <w:lang w:eastAsia="zh-Hans"/>
        </w:rPr>
      </w:pPr>
      <w:r>
        <w:rPr>
          <w:rFonts w:hint="eastAsia" w:ascii="楷体" w:hAnsi="楷体" w:eastAsia="楷体" w:cs="楷体"/>
          <w:b/>
          <w:bCs/>
          <w:sz w:val="24"/>
          <w:lang w:eastAsia="zh-Hans"/>
        </w:rPr>
        <w:t>4.</w:t>
      </w:r>
      <w:r>
        <w:rPr>
          <w:rFonts w:hint="eastAsia" w:ascii="楷体" w:hAnsi="楷体" w:eastAsia="楷体" w:cs="楷体"/>
          <w:b/>
          <w:bCs/>
          <w:sz w:val="24"/>
        </w:rPr>
        <w:t>2</w:t>
      </w:r>
      <w:r>
        <w:rPr>
          <w:rFonts w:hint="eastAsia" w:ascii="楷体" w:hAnsi="楷体" w:eastAsia="楷体" w:cs="楷体"/>
          <w:b/>
          <w:bCs/>
          <w:sz w:val="24"/>
          <w:lang w:eastAsia="zh-Hans"/>
        </w:rPr>
        <w:t>.1.</w:t>
      </w:r>
      <w:r>
        <w:rPr>
          <w:rFonts w:hint="eastAsia" w:ascii="楷体" w:hAnsi="楷体" w:eastAsia="楷体" w:cs="楷体"/>
          <w:b/>
          <w:bCs/>
          <w:sz w:val="24"/>
          <w:lang w:val="en-US" w:eastAsia="zh-CN"/>
        </w:rPr>
        <w:t>2</w:t>
      </w:r>
      <w:r>
        <w:rPr>
          <w:rFonts w:hint="eastAsia" w:ascii="楷体" w:hAnsi="楷体" w:eastAsia="楷体" w:cs="楷体"/>
          <w:b/>
          <w:bCs/>
          <w:sz w:val="24"/>
        </w:rPr>
        <w:t>用户</w:t>
      </w:r>
      <w:r>
        <w:rPr>
          <w:rFonts w:hint="eastAsia" w:ascii="楷体" w:hAnsi="楷体" w:eastAsia="楷体" w:cs="楷体"/>
          <w:b/>
          <w:bCs/>
          <w:sz w:val="24"/>
          <w:lang w:eastAsia="zh-Hans"/>
        </w:rPr>
        <w:t>登录</w:t>
      </w:r>
    </w:p>
    <w:p w14:paraId="1AEACED0">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用例图</w:t>
      </w:r>
    </w:p>
    <w:p w14:paraId="2C05ACBF">
      <w:pPr>
        <w:spacing w:line="360" w:lineRule="auto"/>
        <w:jc w:val="center"/>
        <w:rPr>
          <w:rFonts w:hint="eastAsia" w:ascii="楷体" w:hAnsi="楷体" w:eastAsia="楷体" w:cs="楷体"/>
        </w:rPr>
      </w:pPr>
      <w:r>
        <w:drawing>
          <wp:inline distT="0" distB="0" distL="114300" distR="114300">
            <wp:extent cx="5266690" cy="1292225"/>
            <wp:effectExtent l="0" t="0" r="635" b="3175"/>
            <wp:docPr id="1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8"/>
                    <pic:cNvPicPr>
                      <a:picLocks noChangeAspect="1"/>
                    </pic:cNvPicPr>
                  </pic:nvPicPr>
                  <pic:blipFill>
                    <a:blip r:embed="rId12"/>
                    <a:stretch>
                      <a:fillRect/>
                    </a:stretch>
                  </pic:blipFill>
                  <pic:spPr>
                    <a:xfrm>
                      <a:off x="0" y="0"/>
                      <a:ext cx="5266690" cy="1292225"/>
                    </a:xfrm>
                    <a:prstGeom prst="rect">
                      <a:avLst/>
                    </a:prstGeom>
                    <a:noFill/>
                    <a:ln>
                      <a:noFill/>
                    </a:ln>
                  </pic:spPr>
                </pic:pic>
              </a:graphicData>
            </a:graphic>
          </wp:inline>
        </w:drawing>
      </w:r>
    </w:p>
    <w:p w14:paraId="70C0DD05">
      <w:pPr>
        <w:pStyle w:val="7"/>
        <w:spacing w:line="360" w:lineRule="auto"/>
        <w:rPr>
          <w:rFonts w:hint="eastAsia" w:ascii="楷体" w:hAnsi="楷体" w:eastAsia="楷体" w:cs="楷体"/>
          <w:sz w:val="21"/>
          <w:szCs w:val="21"/>
          <w:lang w:eastAsia="zh-CN"/>
        </w:rPr>
      </w:pPr>
      <w:r>
        <w:rPr>
          <w:rFonts w:hint="eastAsia" w:ascii="楷体" w:hAnsi="楷体" w:eastAsia="楷体" w:cs="楷体"/>
          <w:sz w:val="21"/>
          <w:szCs w:val="21"/>
        </w:rPr>
        <w:t>图4-2-1-</w:t>
      </w:r>
      <w:r>
        <w:rPr>
          <w:rFonts w:hint="eastAsia" w:ascii="楷体" w:hAnsi="楷体" w:eastAsia="楷体" w:cs="楷体"/>
          <w:sz w:val="21"/>
          <w:szCs w:val="21"/>
          <w:lang w:val="en-US" w:eastAsia="zh-CN"/>
        </w:rPr>
        <w:t>2</w:t>
      </w:r>
      <w:r>
        <w:rPr>
          <w:rFonts w:hint="eastAsia" w:ascii="楷体" w:hAnsi="楷体" w:eastAsia="楷体" w:cs="楷体"/>
          <w:sz w:val="21"/>
          <w:szCs w:val="21"/>
          <w:lang w:eastAsia="zh-Hans"/>
        </w:rPr>
        <w:t xml:space="preserve">用例图 </w:t>
      </w:r>
      <w:r>
        <w:rPr>
          <w:rFonts w:hint="eastAsia" w:ascii="楷体" w:hAnsi="楷体" w:eastAsia="楷体" w:cs="楷体"/>
          <w:sz w:val="21"/>
          <w:szCs w:val="21"/>
        </w:rPr>
        <w:t>用户登录</w:t>
      </w:r>
    </w:p>
    <w:p w14:paraId="31EC0D84">
      <w:pPr>
        <w:spacing w:line="360" w:lineRule="auto"/>
        <w:rPr>
          <w:rFonts w:hint="eastAsia" w:ascii="楷体" w:hAnsi="楷体" w:eastAsia="楷体" w:cs="楷体"/>
          <w:sz w:val="24"/>
          <w:szCs w:val="32"/>
        </w:rPr>
      </w:pPr>
      <w:r>
        <w:rPr>
          <w:rFonts w:hint="eastAsia" w:ascii="楷体" w:hAnsi="楷体" w:eastAsia="楷体" w:cs="楷体"/>
          <w:sz w:val="24"/>
          <w:szCs w:val="32"/>
          <w:lang w:eastAsia="zh-Hans"/>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2436"/>
        <w:gridCol w:w="2072"/>
        <w:gridCol w:w="2092"/>
      </w:tblGrid>
      <w:tr w14:paraId="05630C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11F27567">
            <w:pPr>
              <w:spacing w:line="360" w:lineRule="auto"/>
              <w:rPr>
                <w:rFonts w:hint="eastAsia" w:ascii="楷体" w:hAnsi="楷体" w:eastAsia="楷体" w:cs="楷体"/>
                <w:kern w:val="0"/>
                <w:szCs w:val="20"/>
              </w:rPr>
            </w:pPr>
            <w:r>
              <w:rPr>
                <w:rFonts w:hint="eastAsia" w:ascii="楷体" w:hAnsi="楷体" w:eastAsia="楷体" w:cs="楷体"/>
                <w:kern w:val="0"/>
                <w:szCs w:val="20"/>
              </w:rPr>
              <w:t>ID和名称</w:t>
            </w:r>
          </w:p>
        </w:tc>
        <w:tc>
          <w:tcPr>
            <w:tcW w:w="6600" w:type="dxa"/>
            <w:gridSpan w:val="3"/>
            <w:tcBorders>
              <w:top w:val="single" w:color="auto" w:sz="4" w:space="0"/>
              <w:left w:val="single" w:color="auto" w:sz="4" w:space="0"/>
              <w:bottom w:val="single" w:color="auto" w:sz="4" w:space="0"/>
              <w:right w:val="single" w:color="auto" w:sz="4" w:space="0"/>
            </w:tcBorders>
          </w:tcPr>
          <w:p w14:paraId="1D8EABD7">
            <w:pPr>
              <w:spacing w:line="360" w:lineRule="auto"/>
              <w:rPr>
                <w:rFonts w:hint="eastAsia" w:ascii="楷体" w:hAnsi="楷体" w:eastAsia="楷体" w:cs="楷体"/>
                <w:kern w:val="0"/>
                <w:szCs w:val="20"/>
              </w:rPr>
            </w:pPr>
            <w:r>
              <w:rPr>
                <w:rFonts w:hint="eastAsia" w:ascii="楷体" w:hAnsi="楷体" w:eastAsia="楷体" w:cs="楷体"/>
                <w:kern w:val="0"/>
                <w:szCs w:val="20"/>
              </w:rPr>
              <w:t>UC-</w:t>
            </w:r>
            <w:r>
              <w:rPr>
                <w:rFonts w:hint="eastAsia" w:ascii="楷体" w:hAnsi="楷体" w:eastAsia="楷体" w:cs="楷体"/>
                <w:kern w:val="0"/>
                <w:szCs w:val="20"/>
                <w:lang w:val="en-US" w:eastAsia="zh-CN"/>
              </w:rPr>
              <w:t>2</w:t>
            </w:r>
            <w:r>
              <w:rPr>
                <w:rFonts w:hint="eastAsia" w:ascii="楷体" w:hAnsi="楷体" w:eastAsia="楷体" w:cs="楷体"/>
                <w:kern w:val="0"/>
                <w:szCs w:val="20"/>
              </w:rPr>
              <w:t>用户登录</w:t>
            </w:r>
          </w:p>
        </w:tc>
      </w:tr>
      <w:tr w14:paraId="0C7BA9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43D62516">
            <w:pPr>
              <w:spacing w:line="360" w:lineRule="auto"/>
              <w:rPr>
                <w:rFonts w:hint="eastAsia" w:ascii="楷体" w:hAnsi="楷体" w:eastAsia="楷体" w:cs="楷体"/>
                <w:kern w:val="0"/>
                <w:szCs w:val="20"/>
              </w:rPr>
            </w:pPr>
            <w:r>
              <w:rPr>
                <w:rFonts w:hint="eastAsia" w:ascii="楷体" w:hAnsi="楷体" w:eastAsia="楷体" w:cs="楷体"/>
                <w:kern w:val="0"/>
                <w:szCs w:val="20"/>
              </w:rPr>
              <w:t>创建人</w:t>
            </w:r>
          </w:p>
        </w:tc>
        <w:tc>
          <w:tcPr>
            <w:tcW w:w="2436" w:type="dxa"/>
            <w:tcBorders>
              <w:top w:val="single" w:color="auto" w:sz="4" w:space="0"/>
              <w:left w:val="single" w:color="auto" w:sz="4" w:space="0"/>
              <w:bottom w:val="single" w:color="auto" w:sz="4" w:space="0"/>
              <w:right w:val="single" w:color="auto" w:sz="4" w:space="0"/>
            </w:tcBorders>
          </w:tcPr>
          <w:p w14:paraId="09598C92">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白靖妍</w:t>
            </w:r>
          </w:p>
        </w:tc>
        <w:tc>
          <w:tcPr>
            <w:tcW w:w="2072" w:type="dxa"/>
            <w:tcBorders>
              <w:top w:val="single" w:color="auto" w:sz="4" w:space="0"/>
              <w:left w:val="single" w:color="auto" w:sz="4" w:space="0"/>
              <w:bottom w:val="single" w:color="auto" w:sz="4" w:space="0"/>
              <w:right w:val="single" w:color="auto" w:sz="4" w:space="0"/>
            </w:tcBorders>
          </w:tcPr>
          <w:p w14:paraId="4B726CC5">
            <w:pPr>
              <w:spacing w:line="360" w:lineRule="auto"/>
              <w:rPr>
                <w:rFonts w:hint="eastAsia" w:ascii="楷体" w:hAnsi="楷体" w:eastAsia="楷体" w:cs="楷体"/>
                <w:kern w:val="0"/>
                <w:szCs w:val="20"/>
              </w:rPr>
            </w:pPr>
            <w:r>
              <w:rPr>
                <w:rFonts w:hint="eastAsia" w:ascii="楷体" w:hAnsi="楷体" w:eastAsia="楷体" w:cs="楷体"/>
                <w:kern w:val="0"/>
                <w:szCs w:val="20"/>
              </w:rPr>
              <w:t>创建日期：</w:t>
            </w:r>
          </w:p>
        </w:tc>
        <w:tc>
          <w:tcPr>
            <w:tcW w:w="2092" w:type="dxa"/>
            <w:tcBorders>
              <w:top w:val="single" w:color="auto" w:sz="4" w:space="0"/>
              <w:left w:val="single" w:color="auto" w:sz="4" w:space="0"/>
              <w:bottom w:val="single" w:color="auto" w:sz="4" w:space="0"/>
              <w:right w:val="single" w:color="auto" w:sz="4" w:space="0"/>
            </w:tcBorders>
          </w:tcPr>
          <w:p w14:paraId="7FC39016">
            <w:pPr>
              <w:spacing w:line="360" w:lineRule="auto"/>
              <w:rPr>
                <w:rFonts w:hint="eastAsia" w:ascii="楷体" w:hAnsi="楷体" w:eastAsia="楷体" w:cs="楷体"/>
                <w:kern w:val="0"/>
                <w:szCs w:val="20"/>
                <w:lang w:val="en-US" w:eastAsia="zh-CN"/>
              </w:rPr>
            </w:pPr>
            <w:r>
              <w:rPr>
                <w:rFonts w:hint="eastAsia" w:ascii="楷体" w:hAnsi="楷体" w:eastAsia="楷体" w:cs="楷体"/>
                <w:kern w:val="0"/>
                <w:szCs w:val="20"/>
              </w:rPr>
              <w:t>2025/</w:t>
            </w:r>
            <w:r>
              <w:rPr>
                <w:rFonts w:hint="eastAsia" w:ascii="楷体" w:hAnsi="楷体" w:eastAsia="楷体" w:cs="楷体"/>
                <w:kern w:val="0"/>
                <w:szCs w:val="20"/>
                <w:lang w:val="en-US" w:eastAsia="zh-CN"/>
              </w:rPr>
              <w:t>5</w:t>
            </w:r>
            <w:r>
              <w:rPr>
                <w:rFonts w:hint="eastAsia" w:ascii="楷体" w:hAnsi="楷体" w:eastAsia="楷体" w:cs="楷体"/>
                <w:kern w:val="0"/>
                <w:szCs w:val="20"/>
              </w:rPr>
              <w:t>/</w:t>
            </w:r>
            <w:r>
              <w:rPr>
                <w:rFonts w:hint="eastAsia" w:ascii="楷体" w:hAnsi="楷体" w:eastAsia="楷体" w:cs="楷体"/>
                <w:kern w:val="0"/>
                <w:szCs w:val="20"/>
                <w:lang w:val="en-US" w:eastAsia="zh-CN"/>
              </w:rPr>
              <w:t>7</w:t>
            </w:r>
          </w:p>
        </w:tc>
      </w:tr>
      <w:tr w14:paraId="7B2A09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7F34E41D">
            <w:pPr>
              <w:spacing w:line="360" w:lineRule="auto"/>
              <w:rPr>
                <w:rFonts w:hint="eastAsia" w:ascii="楷体" w:hAnsi="楷体" w:eastAsia="楷体" w:cs="楷体"/>
                <w:kern w:val="0"/>
                <w:szCs w:val="20"/>
              </w:rPr>
            </w:pPr>
            <w:r>
              <w:rPr>
                <w:rFonts w:hint="eastAsia" w:ascii="楷体" w:hAnsi="楷体" w:eastAsia="楷体" w:cs="楷体"/>
                <w:kern w:val="0"/>
                <w:szCs w:val="20"/>
              </w:rPr>
              <w:t>主要操作者</w:t>
            </w:r>
          </w:p>
        </w:tc>
        <w:tc>
          <w:tcPr>
            <w:tcW w:w="2436" w:type="dxa"/>
            <w:tcBorders>
              <w:top w:val="single" w:color="auto" w:sz="4" w:space="0"/>
              <w:left w:val="single" w:color="auto" w:sz="4" w:space="0"/>
              <w:bottom w:val="single" w:color="auto" w:sz="4" w:space="0"/>
              <w:right w:val="single" w:color="auto" w:sz="4" w:space="0"/>
            </w:tcBorders>
          </w:tcPr>
          <w:p w14:paraId="2B2015E3">
            <w:pPr>
              <w:spacing w:line="360" w:lineRule="auto"/>
              <w:rPr>
                <w:rFonts w:hint="eastAsia" w:ascii="楷体" w:hAnsi="楷体" w:eastAsia="楷体" w:cs="楷体"/>
                <w:kern w:val="0"/>
                <w:szCs w:val="20"/>
              </w:rPr>
            </w:pPr>
            <w:r>
              <w:rPr>
                <w:rFonts w:hint="eastAsia" w:ascii="楷体" w:hAnsi="楷体" w:eastAsia="楷体" w:cs="楷体"/>
                <w:kern w:val="0"/>
                <w:szCs w:val="20"/>
              </w:rPr>
              <w:t>学生</w:t>
            </w:r>
            <w:r>
              <w:rPr>
                <w:rFonts w:hint="eastAsia" w:ascii="楷体" w:hAnsi="楷体" w:eastAsia="楷体" w:cs="楷体"/>
                <w:kern w:val="0"/>
                <w:szCs w:val="20"/>
                <w:lang w:val="en-US" w:eastAsia="zh-CN"/>
              </w:rPr>
              <w:t>教师</w:t>
            </w:r>
            <w:r>
              <w:rPr>
                <w:rFonts w:hint="eastAsia" w:ascii="楷体" w:hAnsi="楷体" w:eastAsia="楷体" w:cs="楷体"/>
                <w:kern w:val="0"/>
                <w:szCs w:val="20"/>
              </w:rPr>
              <w:t>用户</w:t>
            </w:r>
          </w:p>
        </w:tc>
        <w:tc>
          <w:tcPr>
            <w:tcW w:w="2072" w:type="dxa"/>
            <w:tcBorders>
              <w:top w:val="single" w:color="auto" w:sz="4" w:space="0"/>
              <w:left w:val="single" w:color="auto" w:sz="4" w:space="0"/>
              <w:bottom w:val="single" w:color="auto" w:sz="4" w:space="0"/>
              <w:right w:val="single" w:color="auto" w:sz="4" w:space="0"/>
            </w:tcBorders>
          </w:tcPr>
          <w:p w14:paraId="08F467EE">
            <w:pPr>
              <w:spacing w:line="360" w:lineRule="auto"/>
              <w:rPr>
                <w:rFonts w:hint="eastAsia" w:ascii="楷体" w:hAnsi="楷体" w:eastAsia="楷体" w:cs="楷体"/>
                <w:kern w:val="0"/>
                <w:szCs w:val="20"/>
              </w:rPr>
            </w:pPr>
            <w:r>
              <w:rPr>
                <w:rFonts w:hint="eastAsia" w:ascii="楷体" w:hAnsi="楷体" w:eastAsia="楷体" w:cs="楷体"/>
                <w:kern w:val="0"/>
                <w:szCs w:val="20"/>
              </w:rPr>
              <w:t>次要操作者：</w:t>
            </w:r>
          </w:p>
        </w:tc>
        <w:tc>
          <w:tcPr>
            <w:tcW w:w="2092" w:type="dxa"/>
            <w:tcBorders>
              <w:top w:val="single" w:color="auto" w:sz="4" w:space="0"/>
              <w:left w:val="single" w:color="auto" w:sz="4" w:space="0"/>
              <w:bottom w:val="single" w:color="auto" w:sz="4" w:space="0"/>
              <w:right w:val="single" w:color="auto" w:sz="4" w:space="0"/>
            </w:tcBorders>
          </w:tcPr>
          <w:p w14:paraId="2343CD5C">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4D958D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1696" w:type="dxa"/>
            <w:tcBorders>
              <w:top w:val="single" w:color="auto" w:sz="4" w:space="0"/>
              <w:left w:val="single" w:color="auto" w:sz="4" w:space="0"/>
              <w:bottom w:val="single" w:color="auto" w:sz="4" w:space="0"/>
              <w:right w:val="single" w:color="auto" w:sz="4" w:space="0"/>
            </w:tcBorders>
          </w:tcPr>
          <w:p w14:paraId="16B0E8DD">
            <w:pPr>
              <w:spacing w:line="360" w:lineRule="auto"/>
              <w:rPr>
                <w:rFonts w:hint="eastAsia" w:ascii="楷体" w:hAnsi="楷体" w:eastAsia="楷体" w:cs="楷体"/>
                <w:kern w:val="0"/>
                <w:szCs w:val="20"/>
              </w:rPr>
            </w:pPr>
            <w:r>
              <w:rPr>
                <w:rFonts w:hint="eastAsia" w:ascii="楷体" w:hAnsi="楷体" w:eastAsia="楷体" w:cs="楷体"/>
                <w:kern w:val="0"/>
                <w:szCs w:val="20"/>
              </w:rPr>
              <w:t>描述：</w:t>
            </w:r>
          </w:p>
        </w:tc>
        <w:tc>
          <w:tcPr>
            <w:tcW w:w="6600" w:type="dxa"/>
            <w:gridSpan w:val="3"/>
            <w:tcBorders>
              <w:top w:val="single" w:color="auto" w:sz="4" w:space="0"/>
              <w:left w:val="single" w:color="auto" w:sz="4" w:space="0"/>
              <w:bottom w:val="single" w:color="auto" w:sz="4" w:space="0"/>
              <w:right w:val="single" w:color="auto" w:sz="4" w:space="0"/>
            </w:tcBorders>
          </w:tcPr>
          <w:p w14:paraId="1BE22441">
            <w:pPr>
              <w:spacing w:line="360" w:lineRule="auto"/>
              <w:rPr>
                <w:rFonts w:hint="eastAsia" w:ascii="楷体" w:hAnsi="楷体" w:eastAsia="楷体" w:cs="楷体"/>
                <w:kern w:val="0"/>
                <w:szCs w:val="20"/>
              </w:rPr>
            </w:pPr>
            <w:r>
              <w:rPr>
                <w:rFonts w:hint="eastAsia" w:ascii="楷体" w:hAnsi="楷体" w:eastAsia="楷体" w:cs="楷体"/>
                <w:kern w:val="0"/>
                <w:szCs w:val="20"/>
              </w:rPr>
              <w:t>学生</w:t>
            </w:r>
            <w:r>
              <w:rPr>
                <w:rFonts w:hint="eastAsia" w:ascii="楷体" w:hAnsi="楷体" w:eastAsia="楷体" w:cs="楷体"/>
                <w:kern w:val="0"/>
                <w:szCs w:val="20"/>
                <w:lang w:val="en-US" w:eastAsia="zh-CN"/>
              </w:rPr>
              <w:t>教师</w:t>
            </w:r>
            <w:r>
              <w:rPr>
                <w:rFonts w:hint="eastAsia" w:ascii="楷体" w:hAnsi="楷体" w:eastAsia="楷体" w:cs="楷体"/>
                <w:kern w:val="0"/>
                <w:szCs w:val="20"/>
              </w:rPr>
              <w:t>用户通过</w:t>
            </w:r>
            <w:r>
              <w:rPr>
                <w:rFonts w:hint="eastAsia" w:ascii="楷体" w:hAnsi="楷体" w:eastAsia="楷体" w:cs="楷体"/>
                <w:kern w:val="0"/>
                <w:szCs w:val="20"/>
                <w:lang w:val="en-US" w:eastAsia="zh-CN"/>
              </w:rPr>
              <w:t>输入手机号和密码</w:t>
            </w:r>
            <w:r>
              <w:rPr>
                <w:rFonts w:hint="eastAsia" w:ascii="楷体" w:hAnsi="楷体" w:eastAsia="楷体" w:cs="楷体"/>
                <w:kern w:val="0"/>
                <w:szCs w:val="20"/>
              </w:rPr>
              <w:t>登录校务ai机器人小程序，完成身份认证后进入首页</w:t>
            </w:r>
          </w:p>
        </w:tc>
      </w:tr>
      <w:tr w14:paraId="5E1E93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7D5EA6AB">
            <w:pPr>
              <w:spacing w:line="360" w:lineRule="auto"/>
              <w:rPr>
                <w:rFonts w:hint="eastAsia" w:ascii="楷体" w:hAnsi="楷体" w:eastAsia="楷体" w:cs="楷体"/>
                <w:kern w:val="0"/>
                <w:szCs w:val="20"/>
              </w:rPr>
            </w:pPr>
            <w:r>
              <w:rPr>
                <w:rFonts w:hint="eastAsia" w:ascii="楷体" w:hAnsi="楷体" w:eastAsia="楷体" w:cs="楷体"/>
                <w:kern w:val="0"/>
                <w:szCs w:val="20"/>
              </w:rPr>
              <w:t>触发器：</w:t>
            </w:r>
          </w:p>
        </w:tc>
        <w:tc>
          <w:tcPr>
            <w:tcW w:w="6600" w:type="dxa"/>
            <w:gridSpan w:val="3"/>
            <w:tcBorders>
              <w:top w:val="single" w:color="auto" w:sz="4" w:space="0"/>
              <w:left w:val="single" w:color="auto" w:sz="4" w:space="0"/>
              <w:bottom w:val="single" w:color="auto" w:sz="4" w:space="0"/>
              <w:right w:val="single" w:color="auto" w:sz="4" w:space="0"/>
            </w:tcBorders>
          </w:tcPr>
          <w:p w14:paraId="332CF0CC">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用户</w:t>
            </w:r>
            <w:r>
              <w:rPr>
                <w:rFonts w:hint="eastAsia" w:ascii="楷体" w:hAnsi="楷体" w:eastAsia="楷体" w:cs="楷体"/>
                <w:kern w:val="0"/>
                <w:szCs w:val="20"/>
                <w:lang w:val="en-US" w:eastAsia="zh-CN"/>
              </w:rPr>
              <w:t>进入小程序</w:t>
            </w:r>
          </w:p>
        </w:tc>
      </w:tr>
      <w:tr w14:paraId="128208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60F996F">
            <w:pPr>
              <w:spacing w:line="360" w:lineRule="auto"/>
              <w:rPr>
                <w:rFonts w:hint="eastAsia" w:ascii="楷体" w:hAnsi="楷体" w:eastAsia="楷体" w:cs="楷体"/>
                <w:kern w:val="0"/>
                <w:szCs w:val="20"/>
              </w:rPr>
            </w:pPr>
            <w:r>
              <w:rPr>
                <w:rFonts w:hint="eastAsia" w:ascii="楷体" w:hAnsi="楷体" w:eastAsia="楷体" w:cs="楷体"/>
                <w:kern w:val="0"/>
                <w:szCs w:val="20"/>
              </w:rPr>
              <w:t>前置条件：</w:t>
            </w:r>
          </w:p>
        </w:tc>
        <w:tc>
          <w:tcPr>
            <w:tcW w:w="6600" w:type="dxa"/>
            <w:gridSpan w:val="3"/>
            <w:tcBorders>
              <w:top w:val="single" w:color="auto" w:sz="4" w:space="0"/>
              <w:left w:val="single" w:color="auto" w:sz="4" w:space="0"/>
              <w:bottom w:val="single" w:color="auto" w:sz="4" w:space="0"/>
              <w:right w:val="single" w:color="auto" w:sz="4" w:space="0"/>
            </w:tcBorders>
          </w:tcPr>
          <w:p w14:paraId="2F7E11EA">
            <w:pPr>
              <w:spacing w:line="360" w:lineRule="auto"/>
              <w:rPr>
                <w:rFonts w:hint="eastAsia" w:ascii="楷体" w:hAnsi="楷体" w:eastAsia="楷体" w:cs="楷体"/>
                <w:kern w:val="0"/>
                <w:szCs w:val="20"/>
              </w:rPr>
            </w:pPr>
            <w:r>
              <w:rPr>
                <w:rFonts w:ascii="楷体" w:hAnsi="楷体" w:eastAsia="楷体" w:cs="楷体"/>
                <w:kern w:val="0"/>
                <w:szCs w:val="20"/>
              </w:rPr>
              <w:t>用户已</w:t>
            </w:r>
            <w:r>
              <w:rPr>
                <w:rFonts w:hint="eastAsia" w:ascii="楷体" w:hAnsi="楷体" w:eastAsia="楷体" w:cs="楷体"/>
                <w:kern w:val="0"/>
                <w:szCs w:val="20"/>
                <w:lang w:val="en-US" w:eastAsia="zh-CN"/>
              </w:rPr>
              <w:t>注册</w:t>
            </w:r>
            <w:r>
              <w:rPr>
                <w:rFonts w:ascii="楷体" w:hAnsi="楷体" w:eastAsia="楷体" w:cs="楷体"/>
                <w:kern w:val="0"/>
                <w:szCs w:val="20"/>
              </w:rPr>
              <w:t>账号</w:t>
            </w:r>
          </w:p>
        </w:tc>
      </w:tr>
      <w:tr w14:paraId="0BB0A1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21922BC2">
            <w:pPr>
              <w:spacing w:line="360" w:lineRule="auto"/>
              <w:rPr>
                <w:rFonts w:hint="eastAsia" w:ascii="楷体" w:hAnsi="楷体" w:eastAsia="楷体" w:cs="楷体"/>
                <w:kern w:val="0"/>
                <w:szCs w:val="20"/>
              </w:rPr>
            </w:pPr>
            <w:r>
              <w:rPr>
                <w:rFonts w:hint="eastAsia" w:ascii="楷体" w:hAnsi="楷体" w:eastAsia="楷体" w:cs="楷体"/>
                <w:kern w:val="0"/>
                <w:szCs w:val="20"/>
              </w:rPr>
              <w:t>后置条件：</w:t>
            </w:r>
          </w:p>
        </w:tc>
        <w:tc>
          <w:tcPr>
            <w:tcW w:w="6600" w:type="dxa"/>
            <w:gridSpan w:val="3"/>
            <w:tcBorders>
              <w:top w:val="single" w:color="auto" w:sz="4" w:space="0"/>
              <w:left w:val="single" w:color="auto" w:sz="4" w:space="0"/>
              <w:bottom w:val="single" w:color="auto" w:sz="4" w:space="0"/>
              <w:right w:val="single" w:color="auto" w:sz="4" w:space="0"/>
            </w:tcBorders>
          </w:tcPr>
          <w:p w14:paraId="7FA58372">
            <w:pPr>
              <w:spacing w:line="360" w:lineRule="auto"/>
              <w:rPr>
                <w:rFonts w:hint="eastAsia" w:ascii="楷体" w:hAnsi="楷体" w:eastAsia="楷体" w:cs="楷体"/>
                <w:kern w:val="0"/>
                <w:szCs w:val="20"/>
              </w:rPr>
            </w:pPr>
            <w:r>
              <w:rPr>
                <w:rFonts w:hint="eastAsia" w:ascii="楷体" w:hAnsi="楷体" w:eastAsia="楷体" w:cs="楷体"/>
                <w:kern w:val="0"/>
                <w:szCs w:val="20"/>
              </w:rPr>
              <w:t>成功登录，</w:t>
            </w:r>
            <w:r>
              <w:rPr>
                <w:rFonts w:ascii="楷体" w:hAnsi="楷体" w:eastAsia="楷体" w:cs="楷体"/>
                <w:kern w:val="0"/>
                <w:szCs w:val="20"/>
              </w:rPr>
              <w:t>用户跳转至</w:t>
            </w:r>
            <w:r>
              <w:rPr>
                <w:rFonts w:hint="eastAsia" w:ascii="楷体" w:hAnsi="楷体" w:eastAsia="楷体" w:cs="楷体"/>
                <w:kern w:val="0"/>
                <w:szCs w:val="20"/>
              </w:rPr>
              <w:t>首页</w:t>
            </w:r>
          </w:p>
        </w:tc>
      </w:tr>
      <w:tr w14:paraId="5276B6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12374E08">
            <w:pPr>
              <w:spacing w:line="360" w:lineRule="auto"/>
              <w:rPr>
                <w:rFonts w:hint="eastAsia" w:ascii="楷体" w:hAnsi="楷体" w:eastAsia="楷体" w:cs="楷体"/>
                <w:kern w:val="0"/>
                <w:szCs w:val="20"/>
              </w:rPr>
            </w:pPr>
            <w:r>
              <w:rPr>
                <w:rFonts w:hint="eastAsia" w:ascii="楷体" w:hAnsi="楷体" w:eastAsia="楷体" w:cs="楷体"/>
                <w:kern w:val="0"/>
                <w:szCs w:val="20"/>
              </w:rPr>
              <w:t>一般性流程：</w:t>
            </w:r>
          </w:p>
        </w:tc>
        <w:tc>
          <w:tcPr>
            <w:tcW w:w="6600" w:type="dxa"/>
            <w:gridSpan w:val="3"/>
            <w:tcBorders>
              <w:top w:val="single" w:color="auto" w:sz="4" w:space="0"/>
              <w:left w:val="single" w:color="auto" w:sz="4" w:space="0"/>
              <w:bottom w:val="single" w:color="auto" w:sz="4" w:space="0"/>
              <w:right w:val="single" w:color="auto" w:sz="4" w:space="0"/>
            </w:tcBorders>
          </w:tcPr>
          <w:p w14:paraId="1B8A61DE">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1．用户打开校务</w:t>
            </w:r>
            <w:r>
              <w:rPr>
                <w:rFonts w:hint="eastAsia" w:ascii="楷体" w:hAnsi="楷体" w:eastAsia="楷体" w:cs="楷体"/>
                <w:kern w:val="0"/>
                <w:szCs w:val="20"/>
                <w:lang w:val="en-US" w:eastAsia="zh-CN"/>
              </w:rPr>
              <w:t>问答</w:t>
            </w:r>
            <w:r>
              <w:rPr>
                <w:rFonts w:hint="eastAsia" w:ascii="楷体" w:hAnsi="楷体" w:eastAsia="楷体" w:cs="楷体"/>
                <w:kern w:val="0"/>
                <w:szCs w:val="20"/>
              </w:rPr>
              <w:t>机器人小程序，</w:t>
            </w:r>
            <w:r>
              <w:rPr>
                <w:rFonts w:hint="eastAsia" w:ascii="楷体" w:hAnsi="楷体" w:eastAsia="楷体" w:cs="楷体"/>
                <w:kern w:val="0"/>
                <w:szCs w:val="20"/>
                <w:lang w:val="en-US" w:eastAsia="zh-CN"/>
              </w:rPr>
              <w:t>输入手机号和密码进行登录</w:t>
            </w:r>
          </w:p>
          <w:p w14:paraId="6EB936C3">
            <w:pPr>
              <w:spacing w:line="360" w:lineRule="auto"/>
              <w:rPr>
                <w:rFonts w:hint="eastAsia" w:ascii="楷体" w:hAnsi="楷体" w:eastAsia="楷体" w:cs="楷体"/>
                <w:kern w:val="0"/>
                <w:szCs w:val="20"/>
              </w:rPr>
            </w:pPr>
            <w:r>
              <w:rPr>
                <w:rFonts w:hint="eastAsia" w:ascii="楷体" w:hAnsi="楷体" w:eastAsia="楷体" w:cs="楷体"/>
                <w:kern w:val="0"/>
                <w:szCs w:val="20"/>
              </w:rPr>
              <w:t>2．</w:t>
            </w:r>
            <w:r>
              <w:rPr>
                <w:rFonts w:hint="eastAsia" w:ascii="楷体" w:hAnsi="楷体" w:eastAsia="楷体" w:cs="楷体"/>
                <w:kern w:val="0"/>
                <w:szCs w:val="20"/>
                <w:lang w:val="en-US" w:eastAsia="zh-CN"/>
              </w:rPr>
              <w:t>登录成功后</w:t>
            </w:r>
            <w:r>
              <w:rPr>
                <w:rFonts w:ascii="楷体" w:hAnsi="楷体" w:eastAsia="楷体" w:cs="楷体"/>
                <w:kern w:val="0"/>
                <w:szCs w:val="20"/>
              </w:rPr>
              <w:t>，</w:t>
            </w:r>
            <w:r>
              <w:rPr>
                <w:rFonts w:hint="eastAsia" w:ascii="楷体" w:hAnsi="楷体" w:eastAsia="楷体" w:cs="楷体"/>
                <w:kern w:val="0"/>
                <w:szCs w:val="20"/>
              </w:rPr>
              <w:t>跳转至校务</w:t>
            </w:r>
            <w:r>
              <w:rPr>
                <w:rFonts w:hint="eastAsia" w:ascii="楷体" w:hAnsi="楷体" w:eastAsia="楷体" w:cs="楷体"/>
                <w:kern w:val="0"/>
                <w:szCs w:val="20"/>
                <w:lang w:val="en-US" w:eastAsia="zh-CN"/>
              </w:rPr>
              <w:t>问答机器人</w:t>
            </w:r>
            <w:r>
              <w:rPr>
                <w:rFonts w:hint="eastAsia" w:ascii="楷体" w:hAnsi="楷体" w:eastAsia="楷体" w:cs="楷体"/>
                <w:kern w:val="0"/>
                <w:szCs w:val="20"/>
              </w:rPr>
              <w:t>首页</w:t>
            </w:r>
          </w:p>
        </w:tc>
      </w:tr>
      <w:tr w14:paraId="774159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2F564A18">
            <w:pPr>
              <w:spacing w:line="360" w:lineRule="auto"/>
              <w:rPr>
                <w:rFonts w:hint="eastAsia" w:ascii="楷体" w:hAnsi="楷体" w:eastAsia="楷体" w:cs="楷体"/>
                <w:kern w:val="0"/>
                <w:szCs w:val="20"/>
              </w:rPr>
            </w:pPr>
            <w:r>
              <w:rPr>
                <w:rFonts w:hint="eastAsia" w:ascii="楷体" w:hAnsi="楷体" w:eastAsia="楷体" w:cs="楷体"/>
                <w:kern w:val="0"/>
                <w:szCs w:val="20"/>
              </w:rPr>
              <w:t>选择性流程</w:t>
            </w:r>
          </w:p>
        </w:tc>
        <w:tc>
          <w:tcPr>
            <w:tcW w:w="6600" w:type="dxa"/>
            <w:gridSpan w:val="3"/>
            <w:tcBorders>
              <w:top w:val="single" w:color="auto" w:sz="4" w:space="0"/>
              <w:left w:val="single" w:color="auto" w:sz="4" w:space="0"/>
              <w:bottom w:val="single" w:color="auto" w:sz="4" w:space="0"/>
              <w:right w:val="single" w:color="auto" w:sz="4" w:space="0"/>
            </w:tcBorders>
          </w:tcPr>
          <w:p w14:paraId="1C655A2E">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4692F9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212389F4">
            <w:pPr>
              <w:spacing w:line="360" w:lineRule="auto"/>
              <w:rPr>
                <w:rFonts w:hint="eastAsia" w:ascii="楷体" w:hAnsi="楷体" w:eastAsia="楷体" w:cs="楷体"/>
                <w:kern w:val="0"/>
                <w:szCs w:val="20"/>
              </w:rPr>
            </w:pPr>
            <w:r>
              <w:rPr>
                <w:rFonts w:hint="eastAsia" w:ascii="楷体" w:hAnsi="楷体" w:eastAsia="楷体" w:cs="楷体"/>
                <w:kern w:val="0"/>
                <w:szCs w:val="20"/>
              </w:rPr>
              <w:t>异常：</w:t>
            </w:r>
          </w:p>
        </w:tc>
        <w:tc>
          <w:tcPr>
            <w:tcW w:w="6600" w:type="dxa"/>
            <w:gridSpan w:val="3"/>
            <w:tcBorders>
              <w:top w:val="single" w:color="auto" w:sz="4" w:space="0"/>
              <w:left w:val="single" w:color="auto" w:sz="4" w:space="0"/>
              <w:bottom w:val="single" w:color="auto" w:sz="4" w:space="0"/>
              <w:right w:val="single" w:color="auto" w:sz="4" w:space="0"/>
            </w:tcBorders>
          </w:tcPr>
          <w:p w14:paraId="421CB534">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1.</w:t>
            </w:r>
            <w:r>
              <w:rPr>
                <w:rFonts w:hint="eastAsia" w:ascii="楷体" w:hAnsi="楷体" w:eastAsia="楷体" w:cs="楷体"/>
                <w:kern w:val="0"/>
                <w:szCs w:val="20"/>
                <w:lang w:val="en-US" w:eastAsia="zh-CN"/>
              </w:rPr>
              <w:t>登录失败：手机号或密码错误</w:t>
            </w:r>
          </w:p>
          <w:p w14:paraId="6B701999">
            <w:pPr>
              <w:spacing w:line="360" w:lineRule="auto"/>
              <w:rPr>
                <w:rFonts w:hint="eastAsia" w:ascii="楷体" w:hAnsi="楷体" w:eastAsia="楷体" w:cs="楷体"/>
                <w:kern w:val="0"/>
                <w:szCs w:val="20"/>
              </w:rPr>
            </w:pPr>
            <w:r>
              <w:rPr>
                <w:rFonts w:hint="eastAsia" w:ascii="楷体" w:hAnsi="楷体" w:eastAsia="楷体" w:cs="楷体"/>
                <w:kern w:val="0"/>
                <w:szCs w:val="20"/>
              </w:rPr>
              <w:t>2.服务器错误：后端接口异常，提示“系统繁忙，请重试”</w:t>
            </w:r>
          </w:p>
        </w:tc>
      </w:tr>
      <w:tr w14:paraId="7BFCBB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0F6BDB87">
            <w:pPr>
              <w:spacing w:line="360" w:lineRule="auto"/>
              <w:rPr>
                <w:rFonts w:hint="eastAsia" w:ascii="楷体" w:hAnsi="楷体" w:eastAsia="楷体" w:cs="楷体"/>
                <w:kern w:val="0"/>
                <w:szCs w:val="20"/>
              </w:rPr>
            </w:pPr>
            <w:r>
              <w:rPr>
                <w:rFonts w:hint="eastAsia" w:ascii="楷体" w:hAnsi="楷体" w:eastAsia="楷体" w:cs="楷体"/>
                <w:kern w:val="0"/>
                <w:szCs w:val="20"/>
              </w:rPr>
              <w:t>优先级：</w:t>
            </w:r>
          </w:p>
        </w:tc>
        <w:tc>
          <w:tcPr>
            <w:tcW w:w="6600" w:type="dxa"/>
            <w:gridSpan w:val="3"/>
            <w:tcBorders>
              <w:top w:val="single" w:color="auto" w:sz="4" w:space="0"/>
              <w:left w:val="single" w:color="auto" w:sz="4" w:space="0"/>
              <w:bottom w:val="single" w:color="auto" w:sz="4" w:space="0"/>
              <w:right w:val="single" w:color="auto" w:sz="4" w:space="0"/>
            </w:tcBorders>
          </w:tcPr>
          <w:p w14:paraId="37D18589">
            <w:pPr>
              <w:spacing w:line="360" w:lineRule="auto"/>
              <w:rPr>
                <w:rFonts w:hint="eastAsia" w:ascii="楷体" w:hAnsi="楷体" w:eastAsia="楷体" w:cs="楷体"/>
                <w:kern w:val="0"/>
                <w:szCs w:val="20"/>
              </w:rPr>
            </w:pPr>
            <w:r>
              <w:rPr>
                <w:rFonts w:hint="eastAsia" w:ascii="楷体" w:hAnsi="楷体" w:eastAsia="楷体" w:cs="楷体"/>
                <w:kern w:val="0"/>
                <w:szCs w:val="20"/>
              </w:rPr>
              <w:t>高</w:t>
            </w:r>
          </w:p>
        </w:tc>
      </w:tr>
      <w:tr w14:paraId="2C364F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96" w:type="dxa"/>
            <w:tcBorders>
              <w:top w:val="single" w:color="auto" w:sz="4" w:space="0"/>
              <w:left w:val="single" w:color="auto" w:sz="4" w:space="0"/>
              <w:bottom w:val="single" w:color="auto" w:sz="4" w:space="0"/>
              <w:right w:val="single" w:color="auto" w:sz="4" w:space="0"/>
            </w:tcBorders>
          </w:tcPr>
          <w:p w14:paraId="29A48D9A">
            <w:pPr>
              <w:spacing w:line="360" w:lineRule="auto"/>
              <w:rPr>
                <w:rFonts w:hint="eastAsia" w:ascii="楷体" w:hAnsi="楷体" w:eastAsia="楷体" w:cs="楷体"/>
                <w:kern w:val="0"/>
                <w:szCs w:val="20"/>
              </w:rPr>
            </w:pPr>
            <w:r>
              <w:rPr>
                <w:rFonts w:hint="eastAsia" w:ascii="楷体" w:hAnsi="楷体" w:eastAsia="楷体" w:cs="楷体"/>
                <w:kern w:val="0"/>
                <w:szCs w:val="20"/>
              </w:rPr>
              <w:t>使用频率：</w:t>
            </w:r>
          </w:p>
        </w:tc>
        <w:tc>
          <w:tcPr>
            <w:tcW w:w="6600" w:type="dxa"/>
            <w:gridSpan w:val="3"/>
            <w:tcBorders>
              <w:top w:val="single" w:color="auto" w:sz="4" w:space="0"/>
              <w:left w:val="single" w:color="auto" w:sz="4" w:space="0"/>
              <w:bottom w:val="single" w:color="auto" w:sz="4" w:space="0"/>
              <w:right w:val="single" w:color="auto" w:sz="4" w:space="0"/>
            </w:tcBorders>
          </w:tcPr>
          <w:p w14:paraId="28D91CE5">
            <w:pPr>
              <w:spacing w:line="360" w:lineRule="auto"/>
              <w:rPr>
                <w:rFonts w:hint="eastAsia" w:ascii="楷体" w:hAnsi="楷体" w:eastAsia="楷体" w:cs="楷体"/>
                <w:kern w:val="0"/>
                <w:szCs w:val="20"/>
              </w:rPr>
            </w:pPr>
            <w:r>
              <w:rPr>
                <w:rFonts w:hint="eastAsia" w:ascii="楷体" w:hAnsi="楷体" w:eastAsia="楷体" w:cs="楷体"/>
                <w:kern w:val="0"/>
                <w:szCs w:val="20"/>
              </w:rPr>
              <w:t>高</w:t>
            </w:r>
          </w:p>
        </w:tc>
      </w:tr>
      <w:tr w14:paraId="02E8CB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3A9ECC20">
            <w:pPr>
              <w:spacing w:line="360" w:lineRule="auto"/>
              <w:rPr>
                <w:rFonts w:hint="eastAsia" w:ascii="楷体" w:hAnsi="楷体" w:eastAsia="楷体" w:cs="楷体"/>
                <w:kern w:val="0"/>
                <w:szCs w:val="20"/>
              </w:rPr>
            </w:pPr>
            <w:r>
              <w:rPr>
                <w:rFonts w:hint="eastAsia" w:ascii="楷体" w:hAnsi="楷体" w:eastAsia="楷体" w:cs="楷体"/>
                <w:kern w:val="0"/>
                <w:szCs w:val="20"/>
              </w:rPr>
              <w:t>业务规则：</w:t>
            </w:r>
          </w:p>
        </w:tc>
        <w:tc>
          <w:tcPr>
            <w:tcW w:w="6600" w:type="dxa"/>
            <w:gridSpan w:val="3"/>
            <w:tcBorders>
              <w:top w:val="single" w:color="auto" w:sz="4" w:space="0"/>
              <w:left w:val="single" w:color="auto" w:sz="4" w:space="0"/>
              <w:bottom w:val="single" w:color="auto" w:sz="4" w:space="0"/>
              <w:right w:val="single" w:color="auto" w:sz="4" w:space="0"/>
            </w:tcBorders>
          </w:tcPr>
          <w:p w14:paraId="7909AAC2">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0669B9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37C3F983">
            <w:pPr>
              <w:spacing w:line="360" w:lineRule="auto"/>
              <w:rPr>
                <w:rFonts w:hint="eastAsia" w:ascii="楷体" w:hAnsi="楷体" w:eastAsia="楷体" w:cs="楷体"/>
                <w:kern w:val="0"/>
                <w:szCs w:val="20"/>
              </w:rPr>
            </w:pPr>
            <w:r>
              <w:rPr>
                <w:rFonts w:hint="eastAsia" w:ascii="楷体" w:hAnsi="楷体" w:eastAsia="楷体" w:cs="楷体"/>
                <w:kern w:val="0"/>
                <w:szCs w:val="20"/>
              </w:rPr>
              <w:t>其他信息：</w:t>
            </w:r>
          </w:p>
        </w:tc>
        <w:tc>
          <w:tcPr>
            <w:tcW w:w="6600" w:type="dxa"/>
            <w:gridSpan w:val="3"/>
            <w:tcBorders>
              <w:top w:val="single" w:color="auto" w:sz="4" w:space="0"/>
              <w:left w:val="single" w:color="auto" w:sz="4" w:space="0"/>
              <w:bottom w:val="single" w:color="auto" w:sz="4" w:space="0"/>
              <w:right w:val="single" w:color="auto" w:sz="4" w:space="0"/>
            </w:tcBorders>
          </w:tcPr>
          <w:p w14:paraId="7447ED5B">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7A4D8A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210F0C06">
            <w:pPr>
              <w:spacing w:line="360" w:lineRule="auto"/>
              <w:rPr>
                <w:rFonts w:hint="eastAsia" w:ascii="楷体" w:hAnsi="楷体" w:eastAsia="楷体" w:cs="楷体"/>
                <w:kern w:val="0"/>
                <w:szCs w:val="20"/>
              </w:rPr>
            </w:pPr>
            <w:r>
              <w:rPr>
                <w:rFonts w:hint="eastAsia" w:ascii="楷体" w:hAnsi="楷体" w:eastAsia="楷体" w:cs="楷体"/>
                <w:kern w:val="0"/>
                <w:szCs w:val="20"/>
              </w:rPr>
              <w:t>假设：</w:t>
            </w:r>
          </w:p>
        </w:tc>
        <w:tc>
          <w:tcPr>
            <w:tcW w:w="6600" w:type="dxa"/>
            <w:gridSpan w:val="3"/>
            <w:tcBorders>
              <w:top w:val="single" w:color="auto" w:sz="4" w:space="0"/>
              <w:left w:val="single" w:color="auto" w:sz="4" w:space="0"/>
              <w:bottom w:val="single" w:color="auto" w:sz="4" w:space="0"/>
              <w:right w:val="single" w:color="auto" w:sz="4" w:space="0"/>
            </w:tcBorders>
          </w:tcPr>
          <w:p w14:paraId="594D01DE">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bl>
    <w:p w14:paraId="09D0D5E1">
      <w:pPr>
        <w:pStyle w:val="7"/>
        <w:spacing w:line="360" w:lineRule="auto"/>
        <w:rPr>
          <w:rFonts w:hint="eastAsia" w:ascii="楷体" w:hAnsi="楷体" w:eastAsia="楷体" w:cs="楷体"/>
          <w:sz w:val="21"/>
          <w:szCs w:val="21"/>
          <w:lang w:eastAsia="zh-Hans"/>
        </w:rPr>
      </w:pPr>
      <w:r>
        <w:rPr>
          <w:rFonts w:hint="eastAsia" w:ascii="楷体" w:hAnsi="楷体" w:eastAsia="楷体" w:cs="楷体"/>
          <w:sz w:val="21"/>
          <w:szCs w:val="21"/>
        </w:rPr>
        <w:t>表4-2-1-</w:t>
      </w:r>
      <w:r>
        <w:rPr>
          <w:rFonts w:hint="eastAsia" w:ascii="楷体" w:hAnsi="楷体" w:eastAsia="楷体" w:cs="楷体"/>
          <w:sz w:val="21"/>
          <w:szCs w:val="21"/>
          <w:lang w:val="en-US" w:eastAsia="zh-CN"/>
        </w:rPr>
        <w:t>2</w:t>
      </w:r>
      <w:r>
        <w:rPr>
          <w:rFonts w:hint="eastAsia" w:ascii="楷体" w:hAnsi="楷体" w:eastAsia="楷体" w:cs="楷体"/>
          <w:sz w:val="21"/>
          <w:szCs w:val="21"/>
          <w:lang w:eastAsia="zh-Hans"/>
        </w:rPr>
        <w:t xml:space="preserve">用例表 </w:t>
      </w:r>
      <w:r>
        <w:rPr>
          <w:rFonts w:hint="eastAsia" w:ascii="楷体" w:hAnsi="楷体" w:eastAsia="楷体" w:cs="楷体"/>
          <w:sz w:val="21"/>
          <w:szCs w:val="21"/>
        </w:rPr>
        <w:t>用户登录</w:t>
      </w:r>
    </w:p>
    <w:p w14:paraId="2BA9E17F">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对话框图</w:t>
      </w:r>
    </w:p>
    <w:p w14:paraId="2F3C86ED">
      <w:pPr>
        <w:spacing w:line="360" w:lineRule="auto"/>
        <w:jc w:val="center"/>
        <w:rPr>
          <w:rFonts w:hint="eastAsia" w:ascii="楷体" w:hAnsi="楷体" w:eastAsia="楷体" w:cs="楷体"/>
        </w:rPr>
      </w:pPr>
      <w:r>
        <w:drawing>
          <wp:inline distT="0" distB="0" distL="114300" distR="114300">
            <wp:extent cx="1686560" cy="3905885"/>
            <wp:effectExtent l="0" t="0" r="8890" b="8890"/>
            <wp:docPr id="1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7"/>
                    <pic:cNvPicPr>
                      <a:picLocks noChangeAspect="1"/>
                    </pic:cNvPicPr>
                  </pic:nvPicPr>
                  <pic:blipFill>
                    <a:blip r:embed="rId13"/>
                    <a:stretch>
                      <a:fillRect/>
                    </a:stretch>
                  </pic:blipFill>
                  <pic:spPr>
                    <a:xfrm>
                      <a:off x="0" y="0"/>
                      <a:ext cx="1686560" cy="3905885"/>
                    </a:xfrm>
                    <a:prstGeom prst="rect">
                      <a:avLst/>
                    </a:prstGeom>
                    <a:noFill/>
                    <a:ln>
                      <a:noFill/>
                    </a:ln>
                  </pic:spPr>
                </pic:pic>
              </a:graphicData>
            </a:graphic>
          </wp:inline>
        </w:drawing>
      </w:r>
    </w:p>
    <w:p w14:paraId="4010F802">
      <w:pPr>
        <w:pStyle w:val="7"/>
        <w:spacing w:line="360" w:lineRule="auto"/>
        <w:rPr>
          <w:rFonts w:hint="eastAsia" w:ascii="楷体" w:hAnsi="楷体" w:eastAsia="楷体" w:cs="楷体"/>
          <w:sz w:val="21"/>
          <w:szCs w:val="21"/>
          <w:lang w:eastAsia="zh-Hans"/>
        </w:rPr>
      </w:pPr>
      <w:bookmarkStart w:id="75" w:name="OLE_LINK1"/>
      <w:r>
        <w:rPr>
          <w:rFonts w:hint="eastAsia" w:ascii="楷体" w:hAnsi="楷体" w:eastAsia="楷体" w:cs="楷体"/>
          <w:sz w:val="21"/>
          <w:szCs w:val="21"/>
        </w:rPr>
        <w:t>图4-2-1-</w:t>
      </w:r>
      <w:r>
        <w:rPr>
          <w:rFonts w:hint="eastAsia" w:ascii="楷体" w:hAnsi="楷体" w:eastAsia="楷体" w:cs="楷体"/>
          <w:sz w:val="21"/>
          <w:szCs w:val="21"/>
          <w:lang w:val="en-US" w:eastAsia="zh-CN"/>
        </w:rPr>
        <w:t>2</w:t>
      </w:r>
      <w:r>
        <w:rPr>
          <w:rFonts w:hint="eastAsia" w:ascii="楷体" w:hAnsi="楷体" w:eastAsia="楷体" w:cs="楷体"/>
          <w:sz w:val="21"/>
          <w:szCs w:val="21"/>
        </w:rPr>
        <w:t xml:space="preserve"> </w:t>
      </w:r>
      <w:r>
        <w:rPr>
          <w:rFonts w:hint="eastAsia" w:ascii="楷体" w:hAnsi="楷体" w:eastAsia="楷体" w:cs="楷体"/>
          <w:sz w:val="21"/>
          <w:szCs w:val="21"/>
          <w:lang w:eastAsia="zh-Hans"/>
        </w:rPr>
        <w:t xml:space="preserve">对话框图 </w:t>
      </w:r>
      <w:r>
        <w:rPr>
          <w:rFonts w:hint="eastAsia" w:ascii="楷体" w:hAnsi="楷体" w:eastAsia="楷体" w:cs="楷体"/>
          <w:sz w:val="21"/>
          <w:szCs w:val="21"/>
          <w:lang w:bidi="ar"/>
        </w:rPr>
        <w:t>用户登录</w:t>
      </w:r>
    </w:p>
    <w:bookmarkEnd w:id="75"/>
    <w:p w14:paraId="66072A42">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界面原型</w:t>
      </w:r>
    </w:p>
    <w:p w14:paraId="2F91D78F">
      <w:pPr>
        <w:rPr>
          <w:rFonts w:hint="eastAsia"/>
        </w:rPr>
      </w:pPr>
      <w:r>
        <w:rPr>
          <w:rFonts w:hint="eastAsia"/>
        </w:rPr>
        <w:t xml:space="preserve"> </w:t>
      </w:r>
      <w:r>
        <w:drawing>
          <wp:inline distT="0" distB="0" distL="114300" distR="114300">
            <wp:extent cx="2359025" cy="4243070"/>
            <wp:effectExtent l="0" t="0" r="3175" b="5080"/>
            <wp:docPr id="1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2"/>
                    <pic:cNvPicPr>
                      <a:picLocks noChangeAspect="1"/>
                    </pic:cNvPicPr>
                  </pic:nvPicPr>
                  <pic:blipFill>
                    <a:blip r:embed="rId11"/>
                    <a:stretch>
                      <a:fillRect/>
                    </a:stretch>
                  </pic:blipFill>
                  <pic:spPr>
                    <a:xfrm>
                      <a:off x="0" y="0"/>
                      <a:ext cx="2359025" cy="4243070"/>
                    </a:xfrm>
                    <a:prstGeom prst="rect">
                      <a:avLst/>
                    </a:prstGeom>
                    <a:noFill/>
                    <a:ln>
                      <a:noFill/>
                    </a:ln>
                  </pic:spPr>
                </pic:pic>
              </a:graphicData>
            </a:graphic>
          </wp:inline>
        </w:drawing>
      </w:r>
      <w:r>
        <w:drawing>
          <wp:inline distT="0" distB="0" distL="114300" distR="114300">
            <wp:extent cx="2485390" cy="4224020"/>
            <wp:effectExtent l="0" t="0" r="635" b="5080"/>
            <wp:docPr id="1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3"/>
                    <pic:cNvPicPr>
                      <a:picLocks noChangeAspect="1"/>
                    </pic:cNvPicPr>
                  </pic:nvPicPr>
                  <pic:blipFill>
                    <a:blip r:embed="rId14"/>
                    <a:stretch>
                      <a:fillRect/>
                    </a:stretch>
                  </pic:blipFill>
                  <pic:spPr>
                    <a:xfrm>
                      <a:off x="0" y="0"/>
                      <a:ext cx="2485390" cy="4224020"/>
                    </a:xfrm>
                    <a:prstGeom prst="rect">
                      <a:avLst/>
                    </a:prstGeom>
                    <a:noFill/>
                    <a:ln>
                      <a:noFill/>
                    </a:ln>
                  </pic:spPr>
                </pic:pic>
              </a:graphicData>
            </a:graphic>
          </wp:inline>
        </w:drawing>
      </w:r>
    </w:p>
    <w:p w14:paraId="074165F9">
      <w:pPr>
        <w:pStyle w:val="7"/>
        <w:spacing w:line="360" w:lineRule="auto"/>
        <w:rPr>
          <w:rFonts w:hint="eastAsia" w:ascii="楷体" w:hAnsi="楷体" w:eastAsia="楷体" w:cs="楷体"/>
          <w:sz w:val="21"/>
          <w:szCs w:val="21"/>
          <w:lang w:bidi="ar"/>
        </w:rPr>
      </w:pPr>
      <w:r>
        <w:rPr>
          <w:rFonts w:hint="eastAsia" w:ascii="楷体" w:hAnsi="楷体" w:eastAsia="楷体" w:cs="楷体"/>
          <w:sz w:val="21"/>
          <w:szCs w:val="21"/>
        </w:rPr>
        <w:t>图4-2-1-</w:t>
      </w:r>
      <w:r>
        <w:rPr>
          <w:rFonts w:hint="eastAsia" w:ascii="楷体" w:hAnsi="楷体" w:eastAsia="楷体" w:cs="楷体"/>
          <w:sz w:val="21"/>
          <w:szCs w:val="21"/>
          <w:lang w:val="en-US" w:eastAsia="zh-CN"/>
        </w:rPr>
        <w:t>2</w:t>
      </w:r>
      <w:r>
        <w:rPr>
          <w:rFonts w:hint="eastAsia" w:ascii="楷体" w:hAnsi="楷体" w:eastAsia="楷体" w:cs="楷体"/>
          <w:sz w:val="21"/>
          <w:szCs w:val="21"/>
        </w:rPr>
        <w:t xml:space="preserve"> </w:t>
      </w:r>
      <w:r>
        <w:rPr>
          <w:rFonts w:hint="eastAsia" w:ascii="楷体" w:hAnsi="楷体" w:eastAsia="楷体" w:cs="楷体"/>
          <w:sz w:val="21"/>
          <w:szCs w:val="21"/>
          <w:lang w:eastAsia="zh-Hans"/>
        </w:rPr>
        <w:t xml:space="preserve">原型界面 </w:t>
      </w:r>
      <w:r>
        <w:rPr>
          <w:rFonts w:hint="eastAsia" w:ascii="楷体" w:hAnsi="楷体" w:eastAsia="楷体" w:cs="楷体"/>
          <w:sz w:val="21"/>
          <w:szCs w:val="21"/>
          <w:lang w:bidi="ar"/>
        </w:rPr>
        <w:t>用户登录</w:t>
      </w:r>
    </w:p>
    <w:p w14:paraId="3FE11550">
      <w:pPr>
        <w:keepNext/>
        <w:keepLines/>
        <w:spacing w:before="280" w:after="290" w:line="374" w:lineRule="auto"/>
        <w:jc w:val="left"/>
        <w:outlineLvl w:val="3"/>
        <w:rPr>
          <w:rFonts w:hint="eastAsia" w:ascii="楷体" w:hAnsi="楷体" w:eastAsia="楷体" w:cs="Times New Roman"/>
          <w:b/>
          <w:bCs/>
          <w:sz w:val="24"/>
          <w:lang w:val="en-US" w:eastAsia="zh-CN"/>
        </w:rPr>
      </w:pPr>
      <w:r>
        <w:rPr>
          <w:rFonts w:ascii="楷体" w:hAnsi="楷体" w:eastAsia="楷体" w:cs="Times New Roman"/>
          <w:b/>
          <w:bCs/>
          <w:sz w:val="24"/>
          <w:lang w:eastAsia="zh-Hans"/>
        </w:rPr>
        <w:t>4.</w:t>
      </w:r>
      <w:r>
        <w:rPr>
          <w:rFonts w:hint="eastAsia" w:ascii="楷体" w:hAnsi="楷体" w:eastAsia="楷体" w:cs="Times New Roman"/>
          <w:b/>
          <w:bCs/>
          <w:sz w:val="24"/>
        </w:rPr>
        <w:t>2</w:t>
      </w:r>
      <w:r>
        <w:rPr>
          <w:rFonts w:ascii="楷体" w:hAnsi="楷体" w:eastAsia="楷体" w:cs="Times New Roman"/>
          <w:b/>
          <w:bCs/>
          <w:sz w:val="24"/>
          <w:lang w:eastAsia="zh-Hans"/>
        </w:rPr>
        <w:t>.</w:t>
      </w:r>
      <w:r>
        <w:rPr>
          <w:rFonts w:hint="eastAsia" w:ascii="楷体" w:hAnsi="楷体" w:eastAsia="楷体" w:cs="Times New Roman"/>
          <w:b/>
          <w:bCs/>
          <w:sz w:val="24"/>
          <w:lang w:val="en-US" w:eastAsia="zh-CN"/>
        </w:rPr>
        <w:t>1</w:t>
      </w:r>
      <w:r>
        <w:rPr>
          <w:rFonts w:ascii="楷体" w:hAnsi="楷体" w:eastAsia="楷体" w:cs="Times New Roman"/>
          <w:b/>
          <w:bCs/>
          <w:sz w:val="24"/>
          <w:lang w:eastAsia="zh-Hans"/>
        </w:rPr>
        <w:t>.</w:t>
      </w:r>
      <w:r>
        <w:rPr>
          <w:rFonts w:hint="eastAsia" w:ascii="楷体" w:hAnsi="楷体" w:eastAsia="楷体" w:cs="Times New Roman"/>
          <w:b/>
          <w:bCs/>
          <w:sz w:val="24"/>
          <w:lang w:val="en-US" w:eastAsia="zh-CN"/>
        </w:rPr>
        <w:t>3找回密码</w:t>
      </w:r>
    </w:p>
    <w:p w14:paraId="1A268DDF">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用例图</w:t>
      </w:r>
    </w:p>
    <w:p w14:paraId="30CDEF4B">
      <w:pPr>
        <w:spacing w:line="360" w:lineRule="auto"/>
        <w:jc w:val="center"/>
        <w:rPr>
          <w:rFonts w:hint="eastAsia" w:ascii="楷体" w:hAnsi="楷体" w:eastAsia="楷体" w:cs="楷体"/>
        </w:rPr>
      </w:pPr>
      <w:r>
        <w:drawing>
          <wp:inline distT="0" distB="0" distL="114300" distR="114300">
            <wp:extent cx="5266055" cy="1292225"/>
            <wp:effectExtent l="0" t="0" r="1270" b="3175"/>
            <wp:docPr id="1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1"/>
                    <pic:cNvPicPr>
                      <a:picLocks noChangeAspect="1"/>
                    </pic:cNvPicPr>
                  </pic:nvPicPr>
                  <pic:blipFill>
                    <a:blip r:embed="rId15"/>
                    <a:stretch>
                      <a:fillRect/>
                    </a:stretch>
                  </pic:blipFill>
                  <pic:spPr>
                    <a:xfrm>
                      <a:off x="0" y="0"/>
                      <a:ext cx="5266055" cy="1292225"/>
                    </a:xfrm>
                    <a:prstGeom prst="rect">
                      <a:avLst/>
                    </a:prstGeom>
                    <a:noFill/>
                    <a:ln>
                      <a:noFill/>
                    </a:ln>
                  </pic:spPr>
                </pic:pic>
              </a:graphicData>
            </a:graphic>
          </wp:inline>
        </w:drawing>
      </w:r>
    </w:p>
    <w:p w14:paraId="7C1D87F4">
      <w:pPr>
        <w:pStyle w:val="7"/>
        <w:spacing w:line="360" w:lineRule="auto"/>
        <w:rPr>
          <w:rFonts w:hint="eastAsia" w:ascii="楷体" w:hAnsi="楷体" w:eastAsia="楷体" w:cs="楷体"/>
          <w:sz w:val="21"/>
          <w:szCs w:val="21"/>
          <w:lang w:val="en-US" w:eastAsia="zh-CN"/>
        </w:rPr>
      </w:pPr>
      <w:r>
        <w:rPr>
          <w:rFonts w:hint="eastAsia" w:ascii="楷体" w:hAnsi="楷体" w:eastAsia="楷体" w:cs="楷体"/>
          <w:sz w:val="21"/>
          <w:szCs w:val="21"/>
        </w:rPr>
        <w:t>图4-2-1-</w:t>
      </w:r>
      <w:r>
        <w:rPr>
          <w:rFonts w:hint="eastAsia" w:ascii="楷体" w:hAnsi="楷体" w:eastAsia="楷体" w:cs="楷体"/>
          <w:sz w:val="21"/>
          <w:szCs w:val="21"/>
          <w:lang w:val="en-US" w:eastAsia="zh-CN"/>
        </w:rPr>
        <w:t>3</w:t>
      </w:r>
      <w:r>
        <w:rPr>
          <w:rFonts w:hint="eastAsia" w:ascii="楷体" w:hAnsi="楷体" w:eastAsia="楷体" w:cs="楷体"/>
          <w:sz w:val="21"/>
          <w:szCs w:val="21"/>
          <w:lang w:eastAsia="zh-Hans"/>
        </w:rPr>
        <w:t xml:space="preserve">用例图 </w:t>
      </w:r>
      <w:r>
        <w:rPr>
          <w:rFonts w:hint="eastAsia" w:ascii="楷体" w:hAnsi="楷体" w:eastAsia="楷体" w:cs="楷体"/>
          <w:sz w:val="21"/>
          <w:szCs w:val="21"/>
          <w:lang w:val="en-US" w:eastAsia="zh-CN"/>
        </w:rPr>
        <w:t>找回密码</w:t>
      </w:r>
    </w:p>
    <w:p w14:paraId="79B9AF87">
      <w:pPr>
        <w:spacing w:line="360" w:lineRule="auto"/>
        <w:rPr>
          <w:rFonts w:hint="eastAsia" w:ascii="楷体" w:hAnsi="楷体" w:eastAsia="楷体" w:cs="楷体"/>
          <w:sz w:val="24"/>
          <w:szCs w:val="32"/>
        </w:rPr>
      </w:pPr>
      <w:r>
        <w:rPr>
          <w:rFonts w:hint="eastAsia" w:ascii="楷体" w:hAnsi="楷体" w:eastAsia="楷体" w:cs="楷体"/>
          <w:sz w:val="24"/>
          <w:szCs w:val="32"/>
          <w:lang w:eastAsia="zh-Hans"/>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2436"/>
        <w:gridCol w:w="2072"/>
        <w:gridCol w:w="2092"/>
      </w:tblGrid>
      <w:tr w14:paraId="486BB7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32600140">
            <w:pPr>
              <w:spacing w:line="360" w:lineRule="auto"/>
              <w:rPr>
                <w:rFonts w:hint="eastAsia" w:ascii="楷体" w:hAnsi="楷体" w:eastAsia="楷体" w:cs="楷体"/>
                <w:kern w:val="0"/>
                <w:szCs w:val="20"/>
              </w:rPr>
            </w:pPr>
            <w:r>
              <w:rPr>
                <w:rFonts w:hint="eastAsia" w:ascii="楷体" w:hAnsi="楷体" w:eastAsia="楷体" w:cs="楷体"/>
                <w:kern w:val="0"/>
                <w:szCs w:val="20"/>
              </w:rPr>
              <w:t>ID和名称</w:t>
            </w:r>
          </w:p>
        </w:tc>
        <w:tc>
          <w:tcPr>
            <w:tcW w:w="6600" w:type="dxa"/>
            <w:gridSpan w:val="3"/>
            <w:tcBorders>
              <w:top w:val="single" w:color="auto" w:sz="4" w:space="0"/>
              <w:left w:val="single" w:color="auto" w:sz="4" w:space="0"/>
              <w:bottom w:val="single" w:color="auto" w:sz="4" w:space="0"/>
              <w:right w:val="single" w:color="auto" w:sz="4" w:space="0"/>
            </w:tcBorders>
          </w:tcPr>
          <w:p w14:paraId="0E17E81C">
            <w:pPr>
              <w:spacing w:line="360" w:lineRule="auto"/>
              <w:rPr>
                <w:rFonts w:hint="default" w:ascii="楷体" w:hAnsi="楷体" w:eastAsia="楷体" w:cs="楷体"/>
                <w:kern w:val="0"/>
                <w:szCs w:val="20"/>
                <w:lang w:val="en-US"/>
              </w:rPr>
            </w:pPr>
            <w:r>
              <w:rPr>
                <w:rFonts w:hint="eastAsia" w:ascii="楷体" w:hAnsi="楷体" w:eastAsia="楷体" w:cs="楷体"/>
                <w:kern w:val="0"/>
                <w:szCs w:val="20"/>
              </w:rPr>
              <w:t>UC-</w:t>
            </w:r>
            <w:r>
              <w:rPr>
                <w:rFonts w:hint="eastAsia" w:ascii="楷体" w:hAnsi="楷体" w:eastAsia="楷体" w:cs="楷体"/>
                <w:kern w:val="0"/>
                <w:szCs w:val="20"/>
                <w:lang w:val="en-US" w:eastAsia="zh-CN"/>
              </w:rPr>
              <w:t>3找回密码</w:t>
            </w:r>
          </w:p>
        </w:tc>
      </w:tr>
      <w:tr w14:paraId="3A7FFA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40583E61">
            <w:pPr>
              <w:spacing w:line="360" w:lineRule="auto"/>
              <w:rPr>
                <w:rFonts w:hint="eastAsia" w:ascii="楷体" w:hAnsi="楷体" w:eastAsia="楷体" w:cs="楷体"/>
                <w:kern w:val="0"/>
                <w:szCs w:val="20"/>
              </w:rPr>
            </w:pPr>
            <w:r>
              <w:rPr>
                <w:rFonts w:hint="eastAsia" w:ascii="楷体" w:hAnsi="楷体" w:eastAsia="楷体" w:cs="楷体"/>
                <w:kern w:val="0"/>
                <w:szCs w:val="20"/>
              </w:rPr>
              <w:t>创建人</w:t>
            </w:r>
          </w:p>
        </w:tc>
        <w:tc>
          <w:tcPr>
            <w:tcW w:w="2436" w:type="dxa"/>
            <w:tcBorders>
              <w:top w:val="single" w:color="auto" w:sz="4" w:space="0"/>
              <w:left w:val="single" w:color="auto" w:sz="4" w:space="0"/>
              <w:bottom w:val="single" w:color="auto" w:sz="4" w:space="0"/>
              <w:right w:val="single" w:color="auto" w:sz="4" w:space="0"/>
            </w:tcBorders>
          </w:tcPr>
          <w:p w14:paraId="049CBEE2">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白靖妍</w:t>
            </w:r>
          </w:p>
        </w:tc>
        <w:tc>
          <w:tcPr>
            <w:tcW w:w="2072" w:type="dxa"/>
            <w:tcBorders>
              <w:top w:val="single" w:color="auto" w:sz="4" w:space="0"/>
              <w:left w:val="single" w:color="auto" w:sz="4" w:space="0"/>
              <w:bottom w:val="single" w:color="auto" w:sz="4" w:space="0"/>
              <w:right w:val="single" w:color="auto" w:sz="4" w:space="0"/>
            </w:tcBorders>
          </w:tcPr>
          <w:p w14:paraId="4B1B8B95">
            <w:pPr>
              <w:spacing w:line="360" w:lineRule="auto"/>
              <w:rPr>
                <w:rFonts w:hint="eastAsia" w:ascii="楷体" w:hAnsi="楷体" w:eastAsia="楷体" w:cs="楷体"/>
                <w:kern w:val="0"/>
                <w:szCs w:val="20"/>
              </w:rPr>
            </w:pPr>
            <w:r>
              <w:rPr>
                <w:rFonts w:hint="eastAsia" w:ascii="楷体" w:hAnsi="楷体" w:eastAsia="楷体" w:cs="楷体"/>
                <w:kern w:val="0"/>
                <w:szCs w:val="20"/>
              </w:rPr>
              <w:t>创建日期：</w:t>
            </w:r>
          </w:p>
        </w:tc>
        <w:tc>
          <w:tcPr>
            <w:tcW w:w="2092" w:type="dxa"/>
            <w:tcBorders>
              <w:top w:val="single" w:color="auto" w:sz="4" w:space="0"/>
              <w:left w:val="single" w:color="auto" w:sz="4" w:space="0"/>
              <w:bottom w:val="single" w:color="auto" w:sz="4" w:space="0"/>
              <w:right w:val="single" w:color="auto" w:sz="4" w:space="0"/>
            </w:tcBorders>
          </w:tcPr>
          <w:p w14:paraId="2703F068">
            <w:pPr>
              <w:spacing w:line="360" w:lineRule="auto"/>
              <w:rPr>
                <w:rFonts w:hint="eastAsia" w:ascii="楷体" w:hAnsi="楷体" w:eastAsia="楷体" w:cs="楷体"/>
                <w:kern w:val="0"/>
                <w:szCs w:val="20"/>
                <w:lang w:val="en-US" w:eastAsia="zh-CN"/>
              </w:rPr>
            </w:pPr>
            <w:r>
              <w:rPr>
                <w:rFonts w:hint="eastAsia" w:ascii="楷体" w:hAnsi="楷体" w:eastAsia="楷体" w:cs="楷体"/>
                <w:kern w:val="0"/>
                <w:szCs w:val="20"/>
              </w:rPr>
              <w:t>2025/</w:t>
            </w:r>
            <w:r>
              <w:rPr>
                <w:rFonts w:hint="eastAsia" w:ascii="楷体" w:hAnsi="楷体" w:eastAsia="楷体" w:cs="楷体"/>
                <w:kern w:val="0"/>
                <w:szCs w:val="20"/>
                <w:lang w:val="en-US" w:eastAsia="zh-CN"/>
              </w:rPr>
              <w:t>5</w:t>
            </w:r>
            <w:r>
              <w:rPr>
                <w:rFonts w:hint="eastAsia" w:ascii="楷体" w:hAnsi="楷体" w:eastAsia="楷体" w:cs="楷体"/>
                <w:kern w:val="0"/>
                <w:szCs w:val="20"/>
              </w:rPr>
              <w:t>/</w:t>
            </w:r>
            <w:r>
              <w:rPr>
                <w:rFonts w:hint="eastAsia" w:ascii="楷体" w:hAnsi="楷体" w:eastAsia="楷体" w:cs="楷体"/>
                <w:kern w:val="0"/>
                <w:szCs w:val="20"/>
                <w:lang w:val="en-US" w:eastAsia="zh-CN"/>
              </w:rPr>
              <w:t>7</w:t>
            </w:r>
          </w:p>
        </w:tc>
      </w:tr>
      <w:tr w14:paraId="7A57E5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B107D9E">
            <w:pPr>
              <w:spacing w:line="360" w:lineRule="auto"/>
              <w:rPr>
                <w:rFonts w:hint="eastAsia" w:ascii="楷体" w:hAnsi="楷体" w:eastAsia="楷体" w:cs="楷体"/>
                <w:kern w:val="0"/>
                <w:szCs w:val="20"/>
              </w:rPr>
            </w:pPr>
            <w:r>
              <w:rPr>
                <w:rFonts w:hint="eastAsia" w:ascii="楷体" w:hAnsi="楷体" w:eastAsia="楷体" w:cs="楷体"/>
                <w:kern w:val="0"/>
                <w:szCs w:val="20"/>
              </w:rPr>
              <w:t>主要操作者</w:t>
            </w:r>
          </w:p>
        </w:tc>
        <w:tc>
          <w:tcPr>
            <w:tcW w:w="2436" w:type="dxa"/>
            <w:tcBorders>
              <w:top w:val="single" w:color="auto" w:sz="4" w:space="0"/>
              <w:left w:val="single" w:color="auto" w:sz="4" w:space="0"/>
              <w:bottom w:val="single" w:color="auto" w:sz="4" w:space="0"/>
              <w:right w:val="single" w:color="auto" w:sz="4" w:space="0"/>
            </w:tcBorders>
          </w:tcPr>
          <w:p w14:paraId="16ADD962">
            <w:pPr>
              <w:spacing w:line="360" w:lineRule="auto"/>
              <w:rPr>
                <w:rFonts w:hint="eastAsia" w:ascii="楷体" w:hAnsi="楷体" w:eastAsia="楷体" w:cs="楷体"/>
                <w:kern w:val="0"/>
                <w:szCs w:val="20"/>
              </w:rPr>
            </w:pPr>
            <w:r>
              <w:rPr>
                <w:rFonts w:hint="eastAsia" w:ascii="楷体" w:hAnsi="楷体" w:eastAsia="楷体" w:cs="楷体"/>
                <w:kern w:val="0"/>
                <w:szCs w:val="20"/>
              </w:rPr>
              <w:t>用户</w:t>
            </w:r>
          </w:p>
        </w:tc>
        <w:tc>
          <w:tcPr>
            <w:tcW w:w="2072" w:type="dxa"/>
            <w:tcBorders>
              <w:top w:val="single" w:color="auto" w:sz="4" w:space="0"/>
              <w:left w:val="single" w:color="auto" w:sz="4" w:space="0"/>
              <w:bottom w:val="single" w:color="auto" w:sz="4" w:space="0"/>
              <w:right w:val="single" w:color="auto" w:sz="4" w:space="0"/>
            </w:tcBorders>
          </w:tcPr>
          <w:p w14:paraId="7AF3DBF9">
            <w:pPr>
              <w:spacing w:line="360" w:lineRule="auto"/>
              <w:rPr>
                <w:rFonts w:hint="eastAsia" w:ascii="楷体" w:hAnsi="楷体" w:eastAsia="楷体" w:cs="楷体"/>
                <w:kern w:val="0"/>
                <w:szCs w:val="20"/>
              </w:rPr>
            </w:pPr>
            <w:r>
              <w:rPr>
                <w:rFonts w:hint="eastAsia" w:ascii="楷体" w:hAnsi="楷体" w:eastAsia="楷体" w:cs="楷体"/>
                <w:kern w:val="0"/>
                <w:szCs w:val="20"/>
              </w:rPr>
              <w:t>次要操作者：</w:t>
            </w:r>
          </w:p>
        </w:tc>
        <w:tc>
          <w:tcPr>
            <w:tcW w:w="2092" w:type="dxa"/>
            <w:tcBorders>
              <w:top w:val="single" w:color="auto" w:sz="4" w:space="0"/>
              <w:left w:val="single" w:color="auto" w:sz="4" w:space="0"/>
              <w:bottom w:val="single" w:color="auto" w:sz="4" w:space="0"/>
              <w:right w:val="single" w:color="auto" w:sz="4" w:space="0"/>
            </w:tcBorders>
          </w:tcPr>
          <w:p w14:paraId="78EEA8FB">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4B3E03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1696" w:type="dxa"/>
            <w:tcBorders>
              <w:top w:val="single" w:color="auto" w:sz="4" w:space="0"/>
              <w:left w:val="single" w:color="auto" w:sz="4" w:space="0"/>
              <w:bottom w:val="single" w:color="auto" w:sz="4" w:space="0"/>
              <w:right w:val="single" w:color="auto" w:sz="4" w:space="0"/>
            </w:tcBorders>
          </w:tcPr>
          <w:p w14:paraId="4B841429">
            <w:pPr>
              <w:spacing w:line="360" w:lineRule="auto"/>
              <w:rPr>
                <w:rFonts w:hint="eastAsia" w:ascii="楷体" w:hAnsi="楷体" w:eastAsia="楷体" w:cs="楷体"/>
                <w:kern w:val="0"/>
                <w:szCs w:val="20"/>
              </w:rPr>
            </w:pPr>
            <w:r>
              <w:rPr>
                <w:rFonts w:hint="eastAsia" w:ascii="楷体" w:hAnsi="楷体" w:eastAsia="楷体" w:cs="楷体"/>
                <w:kern w:val="0"/>
                <w:szCs w:val="20"/>
              </w:rPr>
              <w:t>描述：</w:t>
            </w:r>
          </w:p>
        </w:tc>
        <w:tc>
          <w:tcPr>
            <w:tcW w:w="6600" w:type="dxa"/>
            <w:gridSpan w:val="3"/>
            <w:tcBorders>
              <w:top w:val="single" w:color="auto" w:sz="4" w:space="0"/>
              <w:left w:val="single" w:color="auto" w:sz="4" w:space="0"/>
              <w:bottom w:val="single" w:color="auto" w:sz="4" w:space="0"/>
              <w:right w:val="single" w:color="auto" w:sz="4" w:space="0"/>
            </w:tcBorders>
          </w:tcPr>
          <w:p w14:paraId="4951E941">
            <w:pPr>
              <w:spacing w:line="360" w:lineRule="auto"/>
              <w:rPr>
                <w:rFonts w:hint="eastAsia" w:ascii="楷体" w:hAnsi="楷体" w:eastAsia="楷体" w:cs="楷体"/>
                <w:kern w:val="0"/>
                <w:szCs w:val="20"/>
              </w:rPr>
            </w:pPr>
            <w:r>
              <w:rPr>
                <w:rFonts w:hint="eastAsia" w:ascii="楷体" w:hAnsi="楷体" w:eastAsia="楷体" w:cs="楷体"/>
                <w:kern w:val="0"/>
                <w:szCs w:val="20"/>
              </w:rPr>
              <w:t>用户通过输入手机号</w:t>
            </w:r>
            <w:r>
              <w:rPr>
                <w:rFonts w:hint="eastAsia" w:ascii="楷体" w:hAnsi="楷体" w:eastAsia="楷体" w:cs="楷体"/>
                <w:kern w:val="0"/>
                <w:szCs w:val="20"/>
                <w:lang w:eastAsia="zh-CN"/>
              </w:rPr>
              <w:t>，</w:t>
            </w:r>
            <w:r>
              <w:rPr>
                <w:rFonts w:hint="eastAsia" w:ascii="楷体" w:hAnsi="楷体" w:eastAsia="楷体" w:cs="楷体"/>
                <w:kern w:val="0"/>
                <w:szCs w:val="20"/>
                <w:lang w:val="en-US" w:eastAsia="zh-CN"/>
              </w:rPr>
              <w:t>验证码</w:t>
            </w:r>
            <w:r>
              <w:rPr>
                <w:rFonts w:hint="eastAsia" w:ascii="楷体" w:hAnsi="楷体" w:eastAsia="楷体" w:cs="楷体"/>
                <w:kern w:val="0"/>
                <w:szCs w:val="20"/>
              </w:rPr>
              <w:t>和密码</w:t>
            </w:r>
            <w:r>
              <w:rPr>
                <w:rFonts w:hint="eastAsia" w:ascii="楷体" w:hAnsi="楷体" w:eastAsia="楷体" w:cs="楷体"/>
                <w:kern w:val="0"/>
                <w:szCs w:val="20"/>
                <w:lang w:val="en-US" w:eastAsia="zh-CN"/>
              </w:rPr>
              <w:t>找回密码</w:t>
            </w:r>
            <w:r>
              <w:rPr>
                <w:rFonts w:hint="eastAsia" w:ascii="楷体" w:hAnsi="楷体" w:eastAsia="楷体" w:cs="楷体"/>
                <w:kern w:val="0"/>
                <w:szCs w:val="20"/>
              </w:rPr>
              <w:t>，完成</w:t>
            </w:r>
            <w:r>
              <w:rPr>
                <w:rFonts w:hint="eastAsia" w:ascii="楷体" w:hAnsi="楷体" w:eastAsia="楷体" w:cs="楷体"/>
                <w:kern w:val="0"/>
                <w:szCs w:val="20"/>
                <w:lang w:val="en-US" w:eastAsia="zh-CN"/>
              </w:rPr>
              <w:t>找回</w:t>
            </w:r>
            <w:r>
              <w:rPr>
                <w:rFonts w:hint="eastAsia" w:ascii="楷体" w:hAnsi="楷体" w:eastAsia="楷体" w:cs="楷体"/>
                <w:kern w:val="0"/>
                <w:szCs w:val="20"/>
              </w:rPr>
              <w:t>后进入</w:t>
            </w:r>
            <w:r>
              <w:rPr>
                <w:rFonts w:hint="eastAsia" w:ascii="楷体" w:hAnsi="楷体" w:eastAsia="楷体" w:cs="楷体"/>
                <w:kern w:val="0"/>
                <w:szCs w:val="20"/>
                <w:lang w:val="en-US" w:eastAsia="zh-CN"/>
              </w:rPr>
              <w:t>登录页</w:t>
            </w:r>
          </w:p>
        </w:tc>
      </w:tr>
      <w:tr w14:paraId="5BC345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5CA7463">
            <w:pPr>
              <w:spacing w:line="360" w:lineRule="auto"/>
              <w:rPr>
                <w:rFonts w:hint="eastAsia" w:ascii="楷体" w:hAnsi="楷体" w:eastAsia="楷体" w:cs="楷体"/>
                <w:kern w:val="0"/>
                <w:szCs w:val="20"/>
              </w:rPr>
            </w:pPr>
            <w:r>
              <w:rPr>
                <w:rFonts w:hint="eastAsia" w:ascii="楷体" w:hAnsi="楷体" w:eastAsia="楷体" w:cs="楷体"/>
                <w:kern w:val="0"/>
                <w:szCs w:val="20"/>
              </w:rPr>
              <w:t>触发器：</w:t>
            </w:r>
          </w:p>
        </w:tc>
        <w:tc>
          <w:tcPr>
            <w:tcW w:w="6600" w:type="dxa"/>
            <w:gridSpan w:val="3"/>
            <w:tcBorders>
              <w:top w:val="single" w:color="auto" w:sz="4" w:space="0"/>
              <w:left w:val="single" w:color="auto" w:sz="4" w:space="0"/>
              <w:bottom w:val="single" w:color="auto" w:sz="4" w:space="0"/>
              <w:right w:val="single" w:color="auto" w:sz="4" w:space="0"/>
            </w:tcBorders>
          </w:tcPr>
          <w:p w14:paraId="0E558642">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用户</w:t>
            </w:r>
            <w:r>
              <w:rPr>
                <w:rFonts w:hint="eastAsia" w:ascii="楷体" w:hAnsi="楷体" w:eastAsia="楷体" w:cs="楷体"/>
                <w:kern w:val="0"/>
                <w:szCs w:val="20"/>
                <w:lang w:val="en-US" w:eastAsia="zh-CN"/>
              </w:rPr>
              <w:t>点击忘记密码按钮</w:t>
            </w:r>
          </w:p>
        </w:tc>
      </w:tr>
      <w:tr w14:paraId="2AE3F0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4FE0AE98">
            <w:pPr>
              <w:spacing w:line="360" w:lineRule="auto"/>
              <w:rPr>
                <w:rFonts w:hint="eastAsia" w:ascii="楷体" w:hAnsi="楷体" w:eastAsia="楷体" w:cs="楷体"/>
                <w:kern w:val="0"/>
                <w:szCs w:val="20"/>
              </w:rPr>
            </w:pPr>
            <w:r>
              <w:rPr>
                <w:rFonts w:hint="eastAsia" w:ascii="楷体" w:hAnsi="楷体" w:eastAsia="楷体" w:cs="楷体"/>
                <w:kern w:val="0"/>
                <w:szCs w:val="20"/>
              </w:rPr>
              <w:t>前置条件：</w:t>
            </w:r>
          </w:p>
        </w:tc>
        <w:tc>
          <w:tcPr>
            <w:tcW w:w="6600" w:type="dxa"/>
            <w:gridSpan w:val="3"/>
            <w:tcBorders>
              <w:top w:val="single" w:color="auto" w:sz="4" w:space="0"/>
              <w:left w:val="single" w:color="auto" w:sz="4" w:space="0"/>
              <w:bottom w:val="single" w:color="auto" w:sz="4" w:space="0"/>
              <w:right w:val="single" w:color="auto" w:sz="4" w:space="0"/>
            </w:tcBorders>
          </w:tcPr>
          <w:p w14:paraId="491B5F0E">
            <w:pPr>
              <w:spacing w:line="360" w:lineRule="auto"/>
              <w:rPr>
                <w:rFonts w:hint="eastAsia" w:ascii="楷体" w:hAnsi="楷体" w:eastAsia="楷体" w:cs="楷体"/>
                <w:kern w:val="0"/>
                <w:szCs w:val="20"/>
              </w:rPr>
            </w:pPr>
            <w:r>
              <w:rPr>
                <w:rFonts w:ascii="楷体" w:hAnsi="楷体" w:eastAsia="楷体" w:cs="楷体"/>
                <w:kern w:val="0"/>
                <w:szCs w:val="20"/>
              </w:rPr>
              <w:t>用户已</w:t>
            </w:r>
            <w:r>
              <w:rPr>
                <w:rFonts w:hint="eastAsia" w:ascii="楷体" w:hAnsi="楷体" w:eastAsia="楷体" w:cs="楷体"/>
                <w:kern w:val="0"/>
                <w:szCs w:val="20"/>
                <w:lang w:val="en-US" w:eastAsia="zh-CN"/>
              </w:rPr>
              <w:t>注册</w:t>
            </w:r>
            <w:r>
              <w:rPr>
                <w:rFonts w:ascii="楷体" w:hAnsi="楷体" w:eastAsia="楷体" w:cs="楷体"/>
                <w:kern w:val="0"/>
                <w:szCs w:val="20"/>
              </w:rPr>
              <w:t>账号</w:t>
            </w:r>
          </w:p>
        </w:tc>
      </w:tr>
      <w:tr w14:paraId="53CE4B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C8C8FE5">
            <w:pPr>
              <w:spacing w:line="360" w:lineRule="auto"/>
              <w:rPr>
                <w:rFonts w:hint="eastAsia" w:ascii="楷体" w:hAnsi="楷体" w:eastAsia="楷体" w:cs="楷体"/>
                <w:kern w:val="0"/>
                <w:szCs w:val="20"/>
              </w:rPr>
            </w:pPr>
            <w:r>
              <w:rPr>
                <w:rFonts w:hint="eastAsia" w:ascii="楷体" w:hAnsi="楷体" w:eastAsia="楷体" w:cs="楷体"/>
                <w:kern w:val="0"/>
                <w:szCs w:val="20"/>
              </w:rPr>
              <w:t>后置条件：</w:t>
            </w:r>
          </w:p>
        </w:tc>
        <w:tc>
          <w:tcPr>
            <w:tcW w:w="6600" w:type="dxa"/>
            <w:gridSpan w:val="3"/>
            <w:tcBorders>
              <w:top w:val="single" w:color="auto" w:sz="4" w:space="0"/>
              <w:left w:val="single" w:color="auto" w:sz="4" w:space="0"/>
              <w:bottom w:val="single" w:color="auto" w:sz="4" w:space="0"/>
              <w:right w:val="single" w:color="auto" w:sz="4" w:space="0"/>
            </w:tcBorders>
          </w:tcPr>
          <w:p w14:paraId="7A175186">
            <w:pPr>
              <w:spacing w:line="360" w:lineRule="auto"/>
              <w:rPr>
                <w:rFonts w:hint="eastAsia" w:ascii="楷体" w:hAnsi="楷体" w:eastAsia="楷体" w:cs="楷体"/>
                <w:kern w:val="0"/>
                <w:szCs w:val="20"/>
              </w:rPr>
            </w:pPr>
            <w:r>
              <w:rPr>
                <w:rFonts w:hint="eastAsia" w:ascii="楷体" w:hAnsi="楷体" w:eastAsia="楷体" w:cs="楷体"/>
                <w:kern w:val="0"/>
                <w:szCs w:val="20"/>
              </w:rPr>
              <w:t>成功登录，</w:t>
            </w:r>
            <w:r>
              <w:rPr>
                <w:rFonts w:ascii="楷体" w:hAnsi="楷体" w:eastAsia="楷体" w:cs="楷体"/>
                <w:kern w:val="0"/>
                <w:szCs w:val="20"/>
              </w:rPr>
              <w:t>用户跳转至</w:t>
            </w:r>
            <w:r>
              <w:rPr>
                <w:rFonts w:hint="eastAsia" w:ascii="楷体" w:hAnsi="楷体" w:eastAsia="楷体" w:cs="楷体"/>
                <w:kern w:val="0"/>
                <w:szCs w:val="20"/>
              </w:rPr>
              <w:t>首页</w:t>
            </w:r>
          </w:p>
        </w:tc>
      </w:tr>
      <w:tr w14:paraId="62133E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72EB9E1F">
            <w:pPr>
              <w:spacing w:line="360" w:lineRule="auto"/>
              <w:rPr>
                <w:rFonts w:hint="eastAsia" w:ascii="楷体" w:hAnsi="楷体" w:eastAsia="楷体" w:cs="楷体"/>
                <w:kern w:val="0"/>
                <w:szCs w:val="20"/>
              </w:rPr>
            </w:pPr>
            <w:r>
              <w:rPr>
                <w:rFonts w:hint="eastAsia" w:ascii="楷体" w:hAnsi="楷体" w:eastAsia="楷体" w:cs="楷体"/>
                <w:kern w:val="0"/>
                <w:szCs w:val="20"/>
              </w:rPr>
              <w:t>一般性流程：</w:t>
            </w:r>
          </w:p>
        </w:tc>
        <w:tc>
          <w:tcPr>
            <w:tcW w:w="6600" w:type="dxa"/>
            <w:gridSpan w:val="3"/>
            <w:tcBorders>
              <w:top w:val="single" w:color="auto" w:sz="4" w:space="0"/>
              <w:left w:val="single" w:color="auto" w:sz="4" w:space="0"/>
              <w:bottom w:val="single" w:color="auto" w:sz="4" w:space="0"/>
              <w:right w:val="single" w:color="auto" w:sz="4" w:space="0"/>
            </w:tcBorders>
          </w:tcPr>
          <w:p w14:paraId="452EC36C">
            <w:pPr>
              <w:numPr>
                <w:ilvl w:val="0"/>
                <w:numId w:val="13"/>
              </w:numPr>
              <w:spacing w:line="360" w:lineRule="auto"/>
              <w:rPr>
                <w:rFonts w:hint="eastAsia" w:ascii="楷体" w:hAnsi="楷体" w:eastAsia="楷体" w:cs="楷体"/>
                <w:kern w:val="0"/>
                <w:szCs w:val="20"/>
              </w:rPr>
            </w:pPr>
            <w:r>
              <w:rPr>
                <w:rFonts w:hint="eastAsia" w:ascii="楷体" w:hAnsi="楷体" w:eastAsia="楷体" w:cs="楷体"/>
                <w:kern w:val="0"/>
                <w:szCs w:val="20"/>
              </w:rPr>
              <w:t>用户打开校务问答机器人小程序，点击</w:t>
            </w:r>
            <w:r>
              <w:rPr>
                <w:rFonts w:hint="eastAsia" w:ascii="楷体" w:hAnsi="楷体" w:eastAsia="楷体" w:cs="楷体"/>
                <w:kern w:val="0"/>
                <w:szCs w:val="20"/>
                <w:lang w:val="en-US" w:eastAsia="zh-CN"/>
              </w:rPr>
              <w:t>忘记密码</w:t>
            </w:r>
            <w:r>
              <w:rPr>
                <w:rFonts w:hint="eastAsia" w:ascii="楷体" w:hAnsi="楷体" w:eastAsia="楷体" w:cs="楷体"/>
                <w:kern w:val="0"/>
                <w:szCs w:val="20"/>
              </w:rPr>
              <w:t>按钮</w:t>
            </w:r>
          </w:p>
          <w:p w14:paraId="6D2B8D72">
            <w:pPr>
              <w:numPr>
                <w:ilvl w:val="0"/>
                <w:numId w:val="13"/>
              </w:numPr>
              <w:spacing w:line="360" w:lineRule="auto"/>
              <w:rPr>
                <w:rFonts w:hint="eastAsia" w:ascii="楷体" w:hAnsi="楷体" w:eastAsia="楷体" w:cs="楷体"/>
                <w:kern w:val="0"/>
                <w:szCs w:val="20"/>
              </w:rPr>
            </w:pPr>
            <w:r>
              <w:rPr>
                <w:rFonts w:hint="eastAsia" w:ascii="楷体" w:hAnsi="楷体" w:eastAsia="楷体" w:cs="楷体"/>
                <w:kern w:val="0"/>
                <w:szCs w:val="20"/>
              </w:rPr>
              <w:t>用户输入手机号，接收并输入验证码</w:t>
            </w:r>
          </w:p>
          <w:p w14:paraId="3481462A">
            <w:pPr>
              <w:numPr>
                <w:ilvl w:val="0"/>
                <w:numId w:val="13"/>
              </w:numPr>
              <w:spacing w:line="360" w:lineRule="auto"/>
              <w:rPr>
                <w:rFonts w:hint="eastAsia" w:ascii="楷体" w:hAnsi="楷体" w:eastAsia="楷体" w:cs="楷体"/>
                <w:kern w:val="0"/>
                <w:szCs w:val="20"/>
              </w:rPr>
            </w:pPr>
            <w:r>
              <w:rPr>
                <w:rFonts w:hint="eastAsia" w:ascii="楷体" w:hAnsi="楷体" w:eastAsia="楷体" w:cs="楷体"/>
                <w:kern w:val="0"/>
                <w:szCs w:val="20"/>
              </w:rPr>
              <w:t>用户设置密码</w:t>
            </w:r>
          </w:p>
          <w:p w14:paraId="2F64EB5B">
            <w:pPr>
              <w:numPr>
                <w:ilvl w:val="0"/>
                <w:numId w:val="13"/>
              </w:numPr>
              <w:spacing w:line="360" w:lineRule="auto"/>
              <w:rPr>
                <w:rFonts w:hint="eastAsia" w:ascii="楷体" w:hAnsi="楷体" w:eastAsia="楷体" w:cs="楷体"/>
                <w:kern w:val="0"/>
                <w:szCs w:val="20"/>
              </w:rPr>
            </w:pPr>
            <w:r>
              <w:rPr>
                <w:rFonts w:hint="eastAsia" w:ascii="楷体" w:hAnsi="楷体" w:eastAsia="楷体" w:cs="楷体"/>
                <w:kern w:val="0"/>
                <w:szCs w:val="20"/>
              </w:rPr>
              <w:t>用户提交信息</w:t>
            </w:r>
          </w:p>
          <w:p w14:paraId="1CDE6C72">
            <w:pPr>
              <w:numPr>
                <w:ilvl w:val="0"/>
                <w:numId w:val="13"/>
              </w:numPr>
              <w:spacing w:line="360" w:lineRule="auto"/>
              <w:rPr>
                <w:rFonts w:hint="eastAsia" w:ascii="楷体" w:hAnsi="楷体" w:eastAsia="楷体" w:cs="楷体"/>
                <w:kern w:val="0"/>
                <w:szCs w:val="20"/>
              </w:rPr>
            </w:pPr>
            <w:r>
              <w:rPr>
                <w:rFonts w:hint="eastAsia" w:ascii="楷体" w:hAnsi="楷体" w:eastAsia="楷体" w:cs="楷体"/>
                <w:kern w:val="0"/>
                <w:szCs w:val="20"/>
                <w:lang w:val="en-US" w:eastAsia="zh-CN"/>
              </w:rPr>
              <w:t>找回</w:t>
            </w:r>
            <w:r>
              <w:rPr>
                <w:rFonts w:hint="eastAsia" w:ascii="楷体" w:hAnsi="楷体" w:eastAsia="楷体" w:cs="楷体"/>
                <w:kern w:val="0"/>
                <w:szCs w:val="20"/>
              </w:rPr>
              <w:t>成功后，跳转至校务问答机器人</w:t>
            </w:r>
            <w:r>
              <w:rPr>
                <w:rFonts w:hint="eastAsia" w:ascii="楷体" w:hAnsi="楷体" w:eastAsia="楷体" w:cs="楷体"/>
                <w:kern w:val="0"/>
                <w:szCs w:val="20"/>
                <w:lang w:val="en-US" w:eastAsia="zh-CN"/>
              </w:rPr>
              <w:t>登录页</w:t>
            </w:r>
          </w:p>
        </w:tc>
      </w:tr>
      <w:tr w14:paraId="7C4DB1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451B0BBC">
            <w:pPr>
              <w:spacing w:line="360" w:lineRule="auto"/>
              <w:rPr>
                <w:rFonts w:hint="eastAsia" w:ascii="楷体" w:hAnsi="楷体" w:eastAsia="楷体" w:cs="楷体"/>
                <w:kern w:val="0"/>
                <w:szCs w:val="20"/>
              </w:rPr>
            </w:pPr>
            <w:r>
              <w:rPr>
                <w:rFonts w:hint="eastAsia" w:ascii="楷体" w:hAnsi="楷体" w:eastAsia="楷体" w:cs="楷体"/>
                <w:kern w:val="0"/>
                <w:szCs w:val="20"/>
              </w:rPr>
              <w:t>选择性流程</w:t>
            </w:r>
          </w:p>
        </w:tc>
        <w:tc>
          <w:tcPr>
            <w:tcW w:w="6600" w:type="dxa"/>
            <w:gridSpan w:val="3"/>
            <w:tcBorders>
              <w:top w:val="single" w:color="auto" w:sz="4" w:space="0"/>
              <w:left w:val="single" w:color="auto" w:sz="4" w:space="0"/>
              <w:bottom w:val="single" w:color="auto" w:sz="4" w:space="0"/>
              <w:right w:val="single" w:color="auto" w:sz="4" w:space="0"/>
            </w:tcBorders>
          </w:tcPr>
          <w:p w14:paraId="47385F14">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1CC769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00C05A88">
            <w:pPr>
              <w:spacing w:line="360" w:lineRule="auto"/>
              <w:rPr>
                <w:rFonts w:hint="eastAsia" w:ascii="楷体" w:hAnsi="楷体" w:eastAsia="楷体" w:cs="楷体"/>
                <w:kern w:val="0"/>
                <w:szCs w:val="20"/>
              </w:rPr>
            </w:pPr>
            <w:r>
              <w:rPr>
                <w:rFonts w:hint="eastAsia" w:ascii="楷体" w:hAnsi="楷体" w:eastAsia="楷体" w:cs="楷体"/>
                <w:kern w:val="0"/>
                <w:szCs w:val="20"/>
              </w:rPr>
              <w:t>异常：</w:t>
            </w:r>
          </w:p>
        </w:tc>
        <w:tc>
          <w:tcPr>
            <w:tcW w:w="6600" w:type="dxa"/>
            <w:gridSpan w:val="3"/>
            <w:tcBorders>
              <w:top w:val="single" w:color="auto" w:sz="4" w:space="0"/>
              <w:left w:val="single" w:color="auto" w:sz="4" w:space="0"/>
              <w:bottom w:val="single" w:color="auto" w:sz="4" w:space="0"/>
              <w:right w:val="single" w:color="auto" w:sz="4" w:space="0"/>
            </w:tcBorders>
          </w:tcPr>
          <w:p w14:paraId="72503DE7">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1.</w:t>
            </w:r>
            <w:r>
              <w:rPr>
                <w:rFonts w:hint="eastAsia" w:ascii="楷体" w:hAnsi="楷体" w:eastAsia="楷体" w:cs="楷体"/>
                <w:kern w:val="0"/>
                <w:szCs w:val="20"/>
                <w:lang w:val="en-US" w:eastAsia="zh-CN"/>
              </w:rPr>
              <w:t>找回失败：手机号或验证码错误</w:t>
            </w:r>
          </w:p>
          <w:p w14:paraId="7C3FDD9E">
            <w:pPr>
              <w:spacing w:line="360" w:lineRule="auto"/>
              <w:rPr>
                <w:rFonts w:hint="eastAsia" w:ascii="楷体" w:hAnsi="楷体" w:eastAsia="楷体" w:cs="楷体"/>
                <w:kern w:val="0"/>
                <w:szCs w:val="20"/>
              </w:rPr>
            </w:pPr>
            <w:r>
              <w:rPr>
                <w:rFonts w:hint="eastAsia" w:ascii="楷体" w:hAnsi="楷体" w:eastAsia="楷体" w:cs="楷体"/>
                <w:kern w:val="0"/>
                <w:szCs w:val="20"/>
              </w:rPr>
              <w:t>2.服务器错误：后端接口异常，提示“系统繁忙，请重试”</w:t>
            </w:r>
          </w:p>
        </w:tc>
      </w:tr>
      <w:tr w14:paraId="255AA5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54BBFA9">
            <w:pPr>
              <w:spacing w:line="360" w:lineRule="auto"/>
              <w:rPr>
                <w:rFonts w:hint="eastAsia" w:ascii="楷体" w:hAnsi="楷体" w:eastAsia="楷体" w:cs="楷体"/>
                <w:kern w:val="0"/>
                <w:szCs w:val="20"/>
              </w:rPr>
            </w:pPr>
            <w:r>
              <w:rPr>
                <w:rFonts w:hint="eastAsia" w:ascii="楷体" w:hAnsi="楷体" w:eastAsia="楷体" w:cs="楷体"/>
                <w:kern w:val="0"/>
                <w:szCs w:val="20"/>
              </w:rPr>
              <w:t>优先级：</w:t>
            </w:r>
          </w:p>
        </w:tc>
        <w:tc>
          <w:tcPr>
            <w:tcW w:w="6600" w:type="dxa"/>
            <w:gridSpan w:val="3"/>
            <w:tcBorders>
              <w:top w:val="single" w:color="auto" w:sz="4" w:space="0"/>
              <w:left w:val="single" w:color="auto" w:sz="4" w:space="0"/>
              <w:bottom w:val="single" w:color="auto" w:sz="4" w:space="0"/>
              <w:right w:val="single" w:color="auto" w:sz="4" w:space="0"/>
            </w:tcBorders>
          </w:tcPr>
          <w:p w14:paraId="67C53335">
            <w:pPr>
              <w:spacing w:line="360" w:lineRule="auto"/>
              <w:rPr>
                <w:rFonts w:hint="eastAsia" w:ascii="楷体" w:hAnsi="楷体" w:eastAsia="楷体" w:cs="楷体"/>
                <w:kern w:val="0"/>
                <w:szCs w:val="20"/>
              </w:rPr>
            </w:pPr>
            <w:r>
              <w:rPr>
                <w:rFonts w:hint="eastAsia" w:ascii="楷体" w:hAnsi="楷体" w:eastAsia="楷体" w:cs="楷体"/>
                <w:kern w:val="0"/>
                <w:szCs w:val="20"/>
              </w:rPr>
              <w:t>高</w:t>
            </w:r>
          </w:p>
        </w:tc>
      </w:tr>
      <w:tr w14:paraId="77F57E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96" w:type="dxa"/>
            <w:tcBorders>
              <w:top w:val="single" w:color="auto" w:sz="4" w:space="0"/>
              <w:left w:val="single" w:color="auto" w:sz="4" w:space="0"/>
              <w:bottom w:val="single" w:color="auto" w:sz="4" w:space="0"/>
              <w:right w:val="single" w:color="auto" w:sz="4" w:space="0"/>
            </w:tcBorders>
          </w:tcPr>
          <w:p w14:paraId="5905F4E1">
            <w:pPr>
              <w:spacing w:line="360" w:lineRule="auto"/>
              <w:rPr>
                <w:rFonts w:hint="eastAsia" w:ascii="楷体" w:hAnsi="楷体" w:eastAsia="楷体" w:cs="楷体"/>
                <w:kern w:val="0"/>
                <w:szCs w:val="20"/>
              </w:rPr>
            </w:pPr>
            <w:r>
              <w:rPr>
                <w:rFonts w:hint="eastAsia" w:ascii="楷体" w:hAnsi="楷体" w:eastAsia="楷体" w:cs="楷体"/>
                <w:kern w:val="0"/>
                <w:szCs w:val="20"/>
              </w:rPr>
              <w:t>使用频率：</w:t>
            </w:r>
          </w:p>
        </w:tc>
        <w:tc>
          <w:tcPr>
            <w:tcW w:w="6600" w:type="dxa"/>
            <w:gridSpan w:val="3"/>
            <w:tcBorders>
              <w:top w:val="single" w:color="auto" w:sz="4" w:space="0"/>
              <w:left w:val="single" w:color="auto" w:sz="4" w:space="0"/>
              <w:bottom w:val="single" w:color="auto" w:sz="4" w:space="0"/>
              <w:right w:val="single" w:color="auto" w:sz="4" w:space="0"/>
            </w:tcBorders>
          </w:tcPr>
          <w:p w14:paraId="4070248A">
            <w:pPr>
              <w:spacing w:line="360" w:lineRule="auto"/>
              <w:rPr>
                <w:rFonts w:hint="eastAsia" w:ascii="楷体" w:hAnsi="楷体" w:eastAsia="楷体" w:cs="楷体"/>
                <w:kern w:val="0"/>
                <w:szCs w:val="20"/>
              </w:rPr>
            </w:pPr>
            <w:r>
              <w:rPr>
                <w:rFonts w:hint="eastAsia" w:ascii="楷体" w:hAnsi="楷体" w:eastAsia="楷体" w:cs="楷体"/>
                <w:kern w:val="0"/>
                <w:szCs w:val="20"/>
              </w:rPr>
              <w:t>高</w:t>
            </w:r>
          </w:p>
        </w:tc>
      </w:tr>
      <w:tr w14:paraId="11A98C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6354B637">
            <w:pPr>
              <w:spacing w:line="360" w:lineRule="auto"/>
              <w:rPr>
                <w:rFonts w:hint="eastAsia" w:ascii="楷体" w:hAnsi="楷体" w:eastAsia="楷体" w:cs="楷体"/>
                <w:kern w:val="0"/>
                <w:szCs w:val="20"/>
              </w:rPr>
            </w:pPr>
            <w:r>
              <w:rPr>
                <w:rFonts w:hint="eastAsia" w:ascii="楷体" w:hAnsi="楷体" w:eastAsia="楷体" w:cs="楷体"/>
                <w:kern w:val="0"/>
                <w:szCs w:val="20"/>
              </w:rPr>
              <w:t>业务规则：</w:t>
            </w:r>
          </w:p>
        </w:tc>
        <w:tc>
          <w:tcPr>
            <w:tcW w:w="6600" w:type="dxa"/>
            <w:gridSpan w:val="3"/>
            <w:tcBorders>
              <w:top w:val="single" w:color="auto" w:sz="4" w:space="0"/>
              <w:left w:val="single" w:color="auto" w:sz="4" w:space="0"/>
              <w:bottom w:val="single" w:color="auto" w:sz="4" w:space="0"/>
              <w:right w:val="single" w:color="auto" w:sz="4" w:space="0"/>
            </w:tcBorders>
          </w:tcPr>
          <w:p w14:paraId="38FB0661">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0421E9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45F64444">
            <w:pPr>
              <w:spacing w:line="360" w:lineRule="auto"/>
              <w:rPr>
                <w:rFonts w:hint="eastAsia" w:ascii="楷体" w:hAnsi="楷体" w:eastAsia="楷体" w:cs="楷体"/>
                <w:kern w:val="0"/>
                <w:szCs w:val="20"/>
              </w:rPr>
            </w:pPr>
            <w:r>
              <w:rPr>
                <w:rFonts w:hint="eastAsia" w:ascii="楷体" w:hAnsi="楷体" w:eastAsia="楷体" w:cs="楷体"/>
                <w:kern w:val="0"/>
                <w:szCs w:val="20"/>
              </w:rPr>
              <w:t>其他信息：</w:t>
            </w:r>
          </w:p>
        </w:tc>
        <w:tc>
          <w:tcPr>
            <w:tcW w:w="6600" w:type="dxa"/>
            <w:gridSpan w:val="3"/>
            <w:tcBorders>
              <w:top w:val="single" w:color="auto" w:sz="4" w:space="0"/>
              <w:left w:val="single" w:color="auto" w:sz="4" w:space="0"/>
              <w:bottom w:val="single" w:color="auto" w:sz="4" w:space="0"/>
              <w:right w:val="single" w:color="auto" w:sz="4" w:space="0"/>
            </w:tcBorders>
          </w:tcPr>
          <w:p w14:paraId="0100F32D">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026E2B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356F7477">
            <w:pPr>
              <w:spacing w:line="360" w:lineRule="auto"/>
              <w:rPr>
                <w:rFonts w:hint="eastAsia" w:ascii="楷体" w:hAnsi="楷体" w:eastAsia="楷体" w:cs="楷体"/>
                <w:kern w:val="0"/>
                <w:szCs w:val="20"/>
              </w:rPr>
            </w:pPr>
            <w:r>
              <w:rPr>
                <w:rFonts w:hint="eastAsia" w:ascii="楷体" w:hAnsi="楷体" w:eastAsia="楷体" w:cs="楷体"/>
                <w:kern w:val="0"/>
                <w:szCs w:val="20"/>
              </w:rPr>
              <w:t>假设：</w:t>
            </w:r>
          </w:p>
        </w:tc>
        <w:tc>
          <w:tcPr>
            <w:tcW w:w="6600" w:type="dxa"/>
            <w:gridSpan w:val="3"/>
            <w:tcBorders>
              <w:top w:val="single" w:color="auto" w:sz="4" w:space="0"/>
              <w:left w:val="single" w:color="auto" w:sz="4" w:space="0"/>
              <w:bottom w:val="single" w:color="auto" w:sz="4" w:space="0"/>
              <w:right w:val="single" w:color="auto" w:sz="4" w:space="0"/>
            </w:tcBorders>
          </w:tcPr>
          <w:p w14:paraId="3BE6BC6B">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bl>
    <w:p w14:paraId="13F434DC">
      <w:pPr>
        <w:pStyle w:val="7"/>
        <w:spacing w:line="360" w:lineRule="auto"/>
        <w:rPr>
          <w:rFonts w:hint="eastAsia" w:ascii="楷体" w:hAnsi="楷体" w:eastAsia="楷体" w:cs="楷体"/>
          <w:sz w:val="21"/>
          <w:szCs w:val="21"/>
          <w:lang w:val="en-US" w:eastAsia="zh-CN"/>
        </w:rPr>
      </w:pPr>
      <w:r>
        <w:rPr>
          <w:rFonts w:hint="eastAsia" w:ascii="楷体" w:hAnsi="楷体" w:eastAsia="楷体" w:cs="楷体"/>
          <w:sz w:val="21"/>
          <w:szCs w:val="21"/>
        </w:rPr>
        <w:t>表4-2-1-</w:t>
      </w:r>
      <w:r>
        <w:rPr>
          <w:rFonts w:hint="eastAsia" w:ascii="楷体" w:hAnsi="楷体" w:eastAsia="楷体" w:cs="楷体"/>
          <w:sz w:val="21"/>
          <w:szCs w:val="21"/>
          <w:lang w:val="en-US" w:eastAsia="zh-CN"/>
        </w:rPr>
        <w:t>3</w:t>
      </w:r>
      <w:r>
        <w:rPr>
          <w:rFonts w:hint="eastAsia" w:ascii="楷体" w:hAnsi="楷体" w:eastAsia="楷体" w:cs="楷体"/>
          <w:sz w:val="21"/>
          <w:szCs w:val="21"/>
          <w:lang w:eastAsia="zh-Hans"/>
        </w:rPr>
        <w:t xml:space="preserve">用例表 </w:t>
      </w:r>
      <w:r>
        <w:rPr>
          <w:rFonts w:hint="eastAsia" w:ascii="楷体" w:hAnsi="楷体" w:eastAsia="楷体" w:cs="楷体"/>
          <w:sz w:val="21"/>
          <w:szCs w:val="21"/>
          <w:lang w:val="en-US" w:eastAsia="zh-CN"/>
        </w:rPr>
        <w:t>找回密码</w:t>
      </w:r>
    </w:p>
    <w:p w14:paraId="3420719F">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对话框图</w:t>
      </w:r>
    </w:p>
    <w:p w14:paraId="6414CFE1">
      <w:pPr>
        <w:spacing w:line="360" w:lineRule="auto"/>
        <w:jc w:val="center"/>
        <w:rPr>
          <w:rFonts w:hint="eastAsia" w:ascii="楷体" w:hAnsi="楷体" w:eastAsia="楷体" w:cs="楷体"/>
        </w:rPr>
      </w:pPr>
      <w:r>
        <w:drawing>
          <wp:inline distT="0" distB="0" distL="114300" distR="114300">
            <wp:extent cx="2585720" cy="5576570"/>
            <wp:effectExtent l="0" t="0" r="5080" b="5080"/>
            <wp:docPr id="1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0"/>
                    <pic:cNvPicPr>
                      <a:picLocks noChangeAspect="1"/>
                    </pic:cNvPicPr>
                  </pic:nvPicPr>
                  <pic:blipFill>
                    <a:blip r:embed="rId16"/>
                    <a:stretch>
                      <a:fillRect/>
                    </a:stretch>
                  </pic:blipFill>
                  <pic:spPr>
                    <a:xfrm>
                      <a:off x="0" y="0"/>
                      <a:ext cx="2585720" cy="5576570"/>
                    </a:xfrm>
                    <a:prstGeom prst="rect">
                      <a:avLst/>
                    </a:prstGeom>
                    <a:noFill/>
                    <a:ln>
                      <a:noFill/>
                    </a:ln>
                  </pic:spPr>
                </pic:pic>
              </a:graphicData>
            </a:graphic>
          </wp:inline>
        </w:drawing>
      </w:r>
    </w:p>
    <w:p w14:paraId="4E5A9904">
      <w:pPr>
        <w:pStyle w:val="7"/>
        <w:spacing w:line="360" w:lineRule="auto"/>
        <w:rPr>
          <w:rFonts w:hint="default" w:ascii="楷体" w:hAnsi="楷体" w:eastAsia="楷体" w:cs="楷体"/>
          <w:sz w:val="21"/>
          <w:szCs w:val="21"/>
          <w:lang w:val="en-US" w:eastAsia="zh-CN"/>
        </w:rPr>
      </w:pPr>
      <w:r>
        <w:rPr>
          <w:rFonts w:hint="eastAsia" w:ascii="楷体" w:hAnsi="楷体" w:eastAsia="楷体" w:cs="楷体"/>
          <w:sz w:val="21"/>
          <w:szCs w:val="21"/>
        </w:rPr>
        <w:t>图4-2-1-</w:t>
      </w:r>
      <w:r>
        <w:rPr>
          <w:rFonts w:hint="eastAsia" w:ascii="楷体" w:hAnsi="楷体" w:eastAsia="楷体" w:cs="楷体"/>
          <w:sz w:val="21"/>
          <w:szCs w:val="21"/>
          <w:lang w:val="en-US" w:eastAsia="zh-CN"/>
        </w:rPr>
        <w:t>3</w:t>
      </w:r>
      <w:r>
        <w:rPr>
          <w:rFonts w:hint="eastAsia" w:ascii="楷体" w:hAnsi="楷体" w:eastAsia="楷体" w:cs="楷体"/>
          <w:sz w:val="21"/>
          <w:szCs w:val="21"/>
        </w:rPr>
        <w:t xml:space="preserve"> </w:t>
      </w:r>
      <w:r>
        <w:rPr>
          <w:rFonts w:hint="eastAsia" w:ascii="楷体" w:hAnsi="楷体" w:eastAsia="楷体" w:cs="楷体"/>
          <w:sz w:val="21"/>
          <w:szCs w:val="21"/>
          <w:lang w:eastAsia="zh-Hans"/>
        </w:rPr>
        <w:t xml:space="preserve">对话框图 </w:t>
      </w:r>
      <w:r>
        <w:rPr>
          <w:rFonts w:hint="eastAsia" w:ascii="楷体" w:hAnsi="楷体" w:eastAsia="楷体" w:cs="楷体"/>
          <w:sz w:val="21"/>
          <w:szCs w:val="21"/>
          <w:lang w:val="en-US" w:eastAsia="zh-CN"/>
        </w:rPr>
        <w:t>找回密码</w:t>
      </w:r>
    </w:p>
    <w:p w14:paraId="2FD2F988">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界面原型</w:t>
      </w:r>
    </w:p>
    <w:p w14:paraId="68655855">
      <w:pPr>
        <w:rPr>
          <w:rFonts w:hint="eastAsia"/>
        </w:rPr>
      </w:pPr>
      <w:r>
        <w:drawing>
          <wp:inline distT="0" distB="0" distL="114300" distR="114300">
            <wp:extent cx="2371090" cy="4271645"/>
            <wp:effectExtent l="0" t="0" r="635" b="5080"/>
            <wp:docPr id="1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9"/>
                    <pic:cNvPicPr>
                      <a:picLocks noChangeAspect="1"/>
                    </pic:cNvPicPr>
                  </pic:nvPicPr>
                  <pic:blipFill>
                    <a:blip r:embed="rId17"/>
                    <a:stretch>
                      <a:fillRect/>
                    </a:stretch>
                  </pic:blipFill>
                  <pic:spPr>
                    <a:xfrm>
                      <a:off x="0" y="0"/>
                      <a:ext cx="2371090" cy="4271645"/>
                    </a:xfrm>
                    <a:prstGeom prst="rect">
                      <a:avLst/>
                    </a:prstGeom>
                    <a:noFill/>
                    <a:ln>
                      <a:noFill/>
                    </a:ln>
                  </pic:spPr>
                </pic:pic>
              </a:graphicData>
            </a:graphic>
          </wp:inline>
        </w:drawing>
      </w:r>
      <w:r>
        <w:rPr>
          <w:rFonts w:hint="eastAsia"/>
        </w:rPr>
        <w:t xml:space="preserve"> </w:t>
      </w:r>
      <w:r>
        <w:drawing>
          <wp:inline distT="0" distB="0" distL="114300" distR="114300">
            <wp:extent cx="2383155" cy="4286250"/>
            <wp:effectExtent l="0" t="0" r="7620" b="0"/>
            <wp:docPr id="1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
                    <pic:cNvPicPr>
                      <a:picLocks noChangeAspect="1"/>
                    </pic:cNvPicPr>
                  </pic:nvPicPr>
                  <pic:blipFill>
                    <a:blip r:embed="rId11"/>
                    <a:stretch>
                      <a:fillRect/>
                    </a:stretch>
                  </pic:blipFill>
                  <pic:spPr>
                    <a:xfrm>
                      <a:off x="0" y="0"/>
                      <a:ext cx="2383155" cy="4286250"/>
                    </a:xfrm>
                    <a:prstGeom prst="rect">
                      <a:avLst/>
                    </a:prstGeom>
                    <a:noFill/>
                    <a:ln>
                      <a:noFill/>
                    </a:ln>
                  </pic:spPr>
                </pic:pic>
              </a:graphicData>
            </a:graphic>
          </wp:inline>
        </w:drawing>
      </w:r>
    </w:p>
    <w:p w14:paraId="0FD38581">
      <w:pPr>
        <w:pStyle w:val="7"/>
        <w:spacing w:line="360" w:lineRule="auto"/>
        <w:rPr>
          <w:rFonts w:hint="eastAsia" w:ascii="楷体" w:hAnsi="楷体" w:eastAsia="楷体" w:cs="Times New Roman"/>
          <w:b/>
          <w:bCs/>
          <w:sz w:val="24"/>
          <w:lang w:val="en-US" w:eastAsia="zh-CN"/>
        </w:rPr>
      </w:pPr>
      <w:r>
        <w:rPr>
          <w:rFonts w:hint="eastAsia" w:ascii="楷体" w:hAnsi="楷体" w:eastAsia="楷体" w:cs="楷体"/>
          <w:sz w:val="21"/>
          <w:szCs w:val="21"/>
        </w:rPr>
        <w:t>图4-2-1-</w:t>
      </w:r>
      <w:r>
        <w:rPr>
          <w:rFonts w:hint="eastAsia" w:ascii="楷体" w:hAnsi="楷体" w:eastAsia="楷体" w:cs="楷体"/>
          <w:sz w:val="21"/>
          <w:szCs w:val="21"/>
          <w:lang w:val="en-US" w:eastAsia="zh-CN"/>
        </w:rPr>
        <w:t>3</w:t>
      </w:r>
      <w:r>
        <w:rPr>
          <w:rFonts w:hint="eastAsia" w:ascii="楷体" w:hAnsi="楷体" w:eastAsia="楷体" w:cs="楷体"/>
          <w:sz w:val="21"/>
          <w:szCs w:val="21"/>
        </w:rPr>
        <w:t xml:space="preserve"> </w:t>
      </w:r>
      <w:r>
        <w:rPr>
          <w:rFonts w:hint="eastAsia" w:ascii="楷体" w:hAnsi="楷体" w:eastAsia="楷体" w:cs="楷体"/>
          <w:sz w:val="21"/>
          <w:szCs w:val="21"/>
          <w:lang w:eastAsia="zh-Hans"/>
        </w:rPr>
        <w:t xml:space="preserve">原型界面 </w:t>
      </w:r>
      <w:r>
        <w:rPr>
          <w:rFonts w:hint="eastAsia" w:ascii="楷体" w:hAnsi="楷体" w:eastAsia="楷体" w:cs="楷体"/>
          <w:sz w:val="21"/>
          <w:szCs w:val="21"/>
          <w:lang w:val="en-US" w:eastAsia="zh-CN"/>
        </w:rPr>
        <w:t>找回密码</w:t>
      </w:r>
    </w:p>
    <w:p w14:paraId="249B5B37">
      <w:pPr>
        <w:keepNext/>
        <w:keepLines/>
        <w:spacing w:before="260" w:after="260" w:line="415" w:lineRule="auto"/>
        <w:jc w:val="left"/>
        <w:outlineLvl w:val="2"/>
        <w:rPr>
          <w:rFonts w:hint="eastAsia" w:ascii="楷体" w:hAnsi="楷体" w:eastAsia="楷体" w:cs="Times New Roman"/>
          <w:b/>
          <w:bCs/>
          <w:sz w:val="28"/>
          <w:szCs w:val="28"/>
          <w:lang w:val="en-US" w:eastAsia="zh-CN"/>
        </w:rPr>
      </w:pPr>
      <w:bookmarkStart w:id="76" w:name="_Toc196602472"/>
      <w:bookmarkStart w:id="77" w:name="_Toc12520"/>
      <w:r>
        <w:rPr>
          <w:rFonts w:ascii="楷体" w:hAnsi="楷体" w:eastAsia="楷体" w:cs="Times New Roman"/>
          <w:b/>
          <w:bCs/>
          <w:sz w:val="28"/>
          <w:szCs w:val="28"/>
          <w:lang w:eastAsia="zh-Hans"/>
        </w:rPr>
        <w:t>4.</w:t>
      </w:r>
      <w:r>
        <w:rPr>
          <w:rFonts w:hint="eastAsia" w:ascii="楷体" w:hAnsi="楷体" w:eastAsia="楷体" w:cs="Times New Roman"/>
          <w:b/>
          <w:bCs/>
          <w:sz w:val="28"/>
          <w:szCs w:val="28"/>
        </w:rPr>
        <w:t>2</w:t>
      </w:r>
      <w:r>
        <w:rPr>
          <w:rFonts w:ascii="楷体" w:hAnsi="楷体" w:eastAsia="楷体" w:cs="Times New Roman"/>
          <w:b/>
          <w:bCs/>
          <w:sz w:val="28"/>
          <w:szCs w:val="28"/>
          <w:lang w:eastAsia="zh-Hans"/>
        </w:rPr>
        <w:t>.2</w:t>
      </w:r>
      <w:r>
        <w:rPr>
          <w:rFonts w:hint="eastAsia" w:ascii="楷体" w:hAnsi="楷体" w:eastAsia="楷体" w:cs="Times New Roman"/>
          <w:b/>
          <w:bCs/>
          <w:sz w:val="28"/>
          <w:szCs w:val="28"/>
        </w:rPr>
        <w:t>.AI</w:t>
      </w:r>
      <w:bookmarkEnd w:id="76"/>
      <w:r>
        <w:rPr>
          <w:rFonts w:hint="eastAsia" w:ascii="楷体" w:hAnsi="楷体" w:eastAsia="楷体" w:cs="Times New Roman"/>
          <w:b/>
          <w:bCs/>
          <w:sz w:val="28"/>
          <w:szCs w:val="28"/>
          <w:lang w:val="en-US" w:eastAsia="zh-CN"/>
        </w:rPr>
        <w:t>问答</w:t>
      </w:r>
      <w:bookmarkEnd w:id="77"/>
    </w:p>
    <w:p w14:paraId="42C1B269">
      <w:pPr>
        <w:pStyle w:val="5"/>
      </w:pPr>
      <w:r>
        <w:rPr>
          <w:rFonts w:hint="eastAsia"/>
          <w:lang w:val="en-US" w:eastAsia="zh-CN"/>
        </w:rPr>
        <w:t>4.2.2.1校园设施、课表查询等快捷方式</w:t>
      </w:r>
    </w:p>
    <w:p w14:paraId="16FAB1A5">
      <w:pPr>
        <w:rPr>
          <w:rFonts w:hint="default" w:eastAsia="宋体"/>
          <w:lang w:val="en-US" w:eastAsia="zh-CN"/>
        </w:rPr>
      </w:pPr>
      <w:r>
        <w:rPr>
          <w:rFonts w:hint="eastAsia"/>
          <w:lang w:val="en-US" w:eastAsia="zh-CN"/>
        </w:rPr>
        <w:t>界面原型</w:t>
      </w:r>
    </w:p>
    <w:p w14:paraId="0F2D3A15">
      <w:pPr>
        <w:tabs>
          <w:tab w:val="left" w:pos="6110"/>
        </w:tabs>
        <w:rPr>
          <w:rFonts w:hint="eastAsia" w:eastAsia="宋体"/>
          <w:lang w:eastAsia="zh-CN"/>
        </w:rPr>
      </w:pPr>
      <w:r>
        <w:drawing>
          <wp:inline distT="0" distB="0" distL="114300" distR="114300">
            <wp:extent cx="2337435" cy="3411220"/>
            <wp:effectExtent l="0" t="0" r="5715" b="825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18"/>
                    <a:stretch>
                      <a:fillRect/>
                    </a:stretch>
                  </pic:blipFill>
                  <pic:spPr>
                    <a:xfrm>
                      <a:off x="0" y="0"/>
                      <a:ext cx="2337435" cy="3411220"/>
                    </a:xfrm>
                    <a:prstGeom prst="rect">
                      <a:avLst/>
                    </a:prstGeom>
                    <a:noFill/>
                    <a:ln>
                      <a:noFill/>
                    </a:ln>
                  </pic:spPr>
                </pic:pic>
              </a:graphicData>
            </a:graphic>
          </wp:inline>
        </w:drawing>
      </w:r>
      <w:r>
        <w:drawing>
          <wp:inline distT="0" distB="0" distL="114300" distR="114300">
            <wp:extent cx="2506345" cy="2872740"/>
            <wp:effectExtent l="0" t="0" r="8255" b="3810"/>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19"/>
                    <a:stretch>
                      <a:fillRect/>
                    </a:stretch>
                  </pic:blipFill>
                  <pic:spPr>
                    <a:xfrm>
                      <a:off x="0" y="0"/>
                      <a:ext cx="2506345" cy="2872740"/>
                    </a:xfrm>
                    <a:prstGeom prst="rect">
                      <a:avLst/>
                    </a:prstGeom>
                    <a:noFill/>
                    <a:ln>
                      <a:noFill/>
                    </a:ln>
                  </pic:spPr>
                </pic:pic>
              </a:graphicData>
            </a:graphic>
          </wp:inline>
        </w:drawing>
      </w:r>
    </w:p>
    <w:p w14:paraId="1BE64981">
      <w:pPr>
        <w:pStyle w:val="5"/>
      </w:pPr>
      <w:r>
        <w:rPr>
          <w:rFonts w:hint="eastAsia"/>
          <w:lang w:val="en-US" w:eastAsia="zh-CN"/>
        </w:rPr>
        <w:t>4.2.2.2输入栏</w:t>
      </w:r>
    </w:p>
    <w:p w14:paraId="46B2EC55">
      <w:pPr>
        <w:rPr>
          <w:rFonts w:hint="default"/>
          <w:lang w:val="en-US"/>
        </w:rPr>
      </w:pPr>
      <w:r>
        <w:rPr>
          <w:rFonts w:hint="eastAsia"/>
          <w:lang w:val="en-US" w:eastAsia="zh-CN"/>
        </w:rPr>
        <w:t>原型</w:t>
      </w:r>
    </w:p>
    <w:p w14:paraId="1CEE6394">
      <w:pPr>
        <w:keepNext/>
        <w:keepLines/>
        <w:spacing w:before="280" w:after="290" w:line="374" w:lineRule="auto"/>
        <w:jc w:val="left"/>
        <w:outlineLvl w:val="9"/>
        <w:rPr>
          <w:rFonts w:ascii="楷体" w:hAnsi="楷体" w:eastAsia="楷体" w:cs="Times New Roman"/>
          <w:b/>
          <w:bCs/>
          <w:sz w:val="24"/>
          <w:lang w:eastAsia="zh-Hans"/>
        </w:rPr>
      </w:pPr>
      <w:r>
        <w:drawing>
          <wp:inline distT="0" distB="0" distL="114300" distR="114300">
            <wp:extent cx="4724400" cy="1057275"/>
            <wp:effectExtent l="0" t="0" r="0" b="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20"/>
                    <a:stretch>
                      <a:fillRect/>
                    </a:stretch>
                  </pic:blipFill>
                  <pic:spPr>
                    <a:xfrm>
                      <a:off x="0" y="0"/>
                      <a:ext cx="4724400" cy="1057275"/>
                    </a:xfrm>
                    <a:prstGeom prst="rect">
                      <a:avLst/>
                    </a:prstGeom>
                    <a:noFill/>
                    <a:ln>
                      <a:noFill/>
                    </a:ln>
                  </pic:spPr>
                </pic:pic>
              </a:graphicData>
            </a:graphic>
          </wp:inline>
        </w:drawing>
      </w:r>
    </w:p>
    <w:p w14:paraId="495AC6F9">
      <w:pPr>
        <w:keepNext/>
        <w:keepLines/>
        <w:spacing w:before="280" w:after="290" w:line="374" w:lineRule="auto"/>
        <w:jc w:val="left"/>
        <w:outlineLvl w:val="3"/>
        <w:rPr>
          <w:rFonts w:hint="eastAsia" w:ascii="楷体" w:hAnsi="楷体" w:eastAsia="楷体" w:cs="Times New Roman"/>
          <w:b/>
          <w:bCs/>
          <w:sz w:val="24"/>
          <w:lang w:val="en-US" w:eastAsia="zh-CN"/>
        </w:rPr>
      </w:pPr>
      <w:r>
        <w:rPr>
          <w:rFonts w:ascii="楷体" w:hAnsi="楷体" w:eastAsia="楷体" w:cs="Times New Roman"/>
          <w:b/>
          <w:bCs/>
          <w:sz w:val="24"/>
          <w:lang w:eastAsia="zh-Hans"/>
        </w:rPr>
        <w:t>4.</w:t>
      </w:r>
      <w:r>
        <w:rPr>
          <w:rFonts w:hint="eastAsia" w:ascii="楷体" w:hAnsi="楷体" w:eastAsia="楷体" w:cs="Times New Roman"/>
          <w:b/>
          <w:bCs/>
          <w:sz w:val="24"/>
        </w:rPr>
        <w:t>2</w:t>
      </w:r>
      <w:r>
        <w:rPr>
          <w:rFonts w:ascii="楷体" w:hAnsi="楷体" w:eastAsia="楷体" w:cs="Times New Roman"/>
          <w:b/>
          <w:bCs/>
          <w:sz w:val="24"/>
          <w:lang w:eastAsia="zh-Hans"/>
        </w:rPr>
        <w:t>.2.</w:t>
      </w:r>
      <w:r>
        <w:rPr>
          <w:rFonts w:hint="eastAsia" w:ascii="楷体" w:hAnsi="楷体" w:eastAsia="楷体" w:cs="Times New Roman"/>
          <w:b/>
          <w:bCs/>
          <w:sz w:val="24"/>
          <w:lang w:val="en-US" w:eastAsia="zh-CN"/>
        </w:rPr>
        <w:t>3历史记录</w:t>
      </w:r>
    </w:p>
    <w:p w14:paraId="706C9F24">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用例图</w:t>
      </w:r>
    </w:p>
    <w:p w14:paraId="0EFF6915">
      <w:pPr>
        <w:spacing w:line="360" w:lineRule="auto"/>
        <w:jc w:val="center"/>
        <w:rPr>
          <w:rFonts w:hint="eastAsia" w:ascii="楷体" w:hAnsi="楷体" w:eastAsia="楷体" w:cs="楷体"/>
        </w:rPr>
      </w:pPr>
      <w:r>
        <w:drawing>
          <wp:inline distT="0" distB="0" distL="114300" distR="114300">
            <wp:extent cx="5270500" cy="1050290"/>
            <wp:effectExtent l="0" t="0" r="6350" b="6985"/>
            <wp:docPr id="1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2"/>
                    <pic:cNvPicPr>
                      <a:picLocks noChangeAspect="1"/>
                    </pic:cNvPicPr>
                  </pic:nvPicPr>
                  <pic:blipFill>
                    <a:blip r:embed="rId21"/>
                    <a:stretch>
                      <a:fillRect/>
                    </a:stretch>
                  </pic:blipFill>
                  <pic:spPr>
                    <a:xfrm>
                      <a:off x="0" y="0"/>
                      <a:ext cx="5270500" cy="1050290"/>
                    </a:xfrm>
                    <a:prstGeom prst="rect">
                      <a:avLst/>
                    </a:prstGeom>
                    <a:noFill/>
                    <a:ln>
                      <a:noFill/>
                    </a:ln>
                  </pic:spPr>
                </pic:pic>
              </a:graphicData>
            </a:graphic>
          </wp:inline>
        </w:drawing>
      </w:r>
    </w:p>
    <w:p w14:paraId="75A5ACEB">
      <w:pPr>
        <w:pStyle w:val="7"/>
        <w:spacing w:line="360" w:lineRule="auto"/>
        <w:rPr>
          <w:rFonts w:hint="eastAsia" w:ascii="楷体" w:hAnsi="楷体" w:eastAsia="楷体" w:cs="楷体"/>
          <w:sz w:val="21"/>
          <w:szCs w:val="21"/>
          <w:lang w:val="en-US" w:eastAsia="zh-CN"/>
        </w:rPr>
      </w:pPr>
      <w:r>
        <w:rPr>
          <w:rFonts w:hint="eastAsia" w:ascii="楷体" w:hAnsi="楷体" w:eastAsia="楷体" w:cs="楷体"/>
          <w:sz w:val="21"/>
          <w:szCs w:val="21"/>
        </w:rPr>
        <w:t>图4-2-</w:t>
      </w:r>
      <w:r>
        <w:rPr>
          <w:rFonts w:hint="eastAsia" w:ascii="楷体" w:hAnsi="楷体" w:eastAsia="楷体" w:cs="楷体"/>
          <w:sz w:val="21"/>
          <w:szCs w:val="21"/>
          <w:lang w:val="en-US" w:eastAsia="zh-CN"/>
        </w:rPr>
        <w:t>2</w:t>
      </w:r>
      <w:r>
        <w:rPr>
          <w:rFonts w:hint="eastAsia" w:ascii="楷体" w:hAnsi="楷体" w:eastAsia="楷体" w:cs="楷体"/>
          <w:sz w:val="21"/>
          <w:szCs w:val="21"/>
        </w:rPr>
        <w:t>-</w:t>
      </w:r>
      <w:r>
        <w:rPr>
          <w:rFonts w:hint="eastAsia" w:ascii="楷体" w:hAnsi="楷体" w:eastAsia="楷体" w:cs="楷体"/>
          <w:sz w:val="21"/>
          <w:szCs w:val="21"/>
          <w:lang w:val="en-US" w:eastAsia="zh-CN"/>
        </w:rPr>
        <w:t>3</w:t>
      </w:r>
      <w:r>
        <w:rPr>
          <w:rFonts w:hint="eastAsia" w:ascii="楷体" w:hAnsi="楷体" w:eastAsia="楷体" w:cs="楷体"/>
          <w:sz w:val="21"/>
          <w:szCs w:val="21"/>
          <w:lang w:eastAsia="zh-Hans"/>
        </w:rPr>
        <w:t xml:space="preserve">用例图 </w:t>
      </w:r>
      <w:r>
        <w:rPr>
          <w:rFonts w:hint="eastAsia" w:ascii="楷体" w:hAnsi="楷体" w:eastAsia="楷体" w:cs="楷体"/>
          <w:sz w:val="21"/>
          <w:szCs w:val="21"/>
          <w:lang w:val="en-US" w:eastAsia="zh-CN"/>
        </w:rPr>
        <w:t>历史记录</w:t>
      </w:r>
    </w:p>
    <w:p w14:paraId="2C163142">
      <w:pPr>
        <w:spacing w:line="360" w:lineRule="auto"/>
        <w:rPr>
          <w:rFonts w:hint="eastAsia" w:ascii="楷体" w:hAnsi="楷体" w:eastAsia="楷体" w:cs="楷体"/>
          <w:sz w:val="24"/>
          <w:szCs w:val="32"/>
        </w:rPr>
      </w:pPr>
      <w:r>
        <w:rPr>
          <w:rFonts w:hint="eastAsia" w:ascii="楷体" w:hAnsi="楷体" w:eastAsia="楷体" w:cs="楷体"/>
          <w:sz w:val="24"/>
          <w:szCs w:val="32"/>
          <w:lang w:eastAsia="zh-Hans"/>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2436"/>
        <w:gridCol w:w="2072"/>
        <w:gridCol w:w="2092"/>
      </w:tblGrid>
      <w:tr w14:paraId="3249D1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2FEE8AED">
            <w:pPr>
              <w:spacing w:line="360" w:lineRule="auto"/>
              <w:rPr>
                <w:rFonts w:hint="eastAsia" w:ascii="楷体" w:hAnsi="楷体" w:eastAsia="楷体" w:cs="楷体"/>
                <w:kern w:val="0"/>
                <w:szCs w:val="20"/>
              </w:rPr>
            </w:pPr>
            <w:r>
              <w:rPr>
                <w:rFonts w:hint="eastAsia" w:ascii="楷体" w:hAnsi="楷体" w:eastAsia="楷体" w:cs="楷体"/>
                <w:kern w:val="0"/>
                <w:szCs w:val="20"/>
              </w:rPr>
              <w:t>ID和名称</w:t>
            </w:r>
          </w:p>
        </w:tc>
        <w:tc>
          <w:tcPr>
            <w:tcW w:w="6600" w:type="dxa"/>
            <w:gridSpan w:val="3"/>
            <w:tcBorders>
              <w:top w:val="single" w:color="auto" w:sz="4" w:space="0"/>
              <w:left w:val="single" w:color="auto" w:sz="4" w:space="0"/>
              <w:bottom w:val="single" w:color="auto" w:sz="4" w:space="0"/>
              <w:right w:val="single" w:color="auto" w:sz="4" w:space="0"/>
            </w:tcBorders>
          </w:tcPr>
          <w:p w14:paraId="7F6B5373">
            <w:pPr>
              <w:spacing w:line="360" w:lineRule="auto"/>
              <w:rPr>
                <w:rFonts w:hint="default" w:ascii="楷体" w:hAnsi="楷体" w:eastAsia="楷体" w:cs="楷体"/>
                <w:kern w:val="0"/>
                <w:szCs w:val="20"/>
                <w:lang w:val="en-US"/>
              </w:rPr>
            </w:pPr>
            <w:r>
              <w:rPr>
                <w:rFonts w:hint="eastAsia" w:ascii="楷体" w:hAnsi="楷体" w:eastAsia="楷体" w:cs="楷体"/>
                <w:kern w:val="0"/>
                <w:szCs w:val="20"/>
              </w:rPr>
              <w:t>UC-</w:t>
            </w:r>
            <w:r>
              <w:rPr>
                <w:rFonts w:hint="eastAsia" w:ascii="楷体" w:hAnsi="楷体" w:eastAsia="楷体" w:cs="楷体"/>
                <w:kern w:val="0"/>
                <w:szCs w:val="20"/>
                <w:lang w:val="en-US" w:eastAsia="zh-CN"/>
              </w:rPr>
              <w:t>4历史记录</w:t>
            </w:r>
          </w:p>
        </w:tc>
      </w:tr>
      <w:tr w14:paraId="6BA062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E115F53">
            <w:pPr>
              <w:spacing w:line="360" w:lineRule="auto"/>
              <w:rPr>
                <w:rFonts w:hint="eastAsia" w:ascii="楷体" w:hAnsi="楷体" w:eastAsia="楷体" w:cs="楷体"/>
                <w:kern w:val="0"/>
                <w:szCs w:val="20"/>
              </w:rPr>
            </w:pPr>
            <w:r>
              <w:rPr>
                <w:rFonts w:hint="eastAsia" w:ascii="楷体" w:hAnsi="楷体" w:eastAsia="楷体" w:cs="楷体"/>
                <w:kern w:val="0"/>
                <w:szCs w:val="20"/>
              </w:rPr>
              <w:t>创建人</w:t>
            </w:r>
          </w:p>
        </w:tc>
        <w:tc>
          <w:tcPr>
            <w:tcW w:w="2436" w:type="dxa"/>
            <w:tcBorders>
              <w:top w:val="single" w:color="auto" w:sz="4" w:space="0"/>
              <w:left w:val="single" w:color="auto" w:sz="4" w:space="0"/>
              <w:bottom w:val="single" w:color="auto" w:sz="4" w:space="0"/>
              <w:right w:val="single" w:color="auto" w:sz="4" w:space="0"/>
            </w:tcBorders>
          </w:tcPr>
          <w:p w14:paraId="4990A1EA">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白靖妍</w:t>
            </w:r>
          </w:p>
        </w:tc>
        <w:tc>
          <w:tcPr>
            <w:tcW w:w="2072" w:type="dxa"/>
            <w:tcBorders>
              <w:top w:val="single" w:color="auto" w:sz="4" w:space="0"/>
              <w:left w:val="single" w:color="auto" w:sz="4" w:space="0"/>
              <w:bottom w:val="single" w:color="auto" w:sz="4" w:space="0"/>
              <w:right w:val="single" w:color="auto" w:sz="4" w:space="0"/>
            </w:tcBorders>
          </w:tcPr>
          <w:p w14:paraId="27DEB768">
            <w:pPr>
              <w:spacing w:line="360" w:lineRule="auto"/>
              <w:rPr>
                <w:rFonts w:hint="eastAsia" w:ascii="楷体" w:hAnsi="楷体" w:eastAsia="楷体" w:cs="楷体"/>
                <w:kern w:val="0"/>
                <w:szCs w:val="20"/>
              </w:rPr>
            </w:pPr>
            <w:r>
              <w:rPr>
                <w:rFonts w:hint="eastAsia" w:ascii="楷体" w:hAnsi="楷体" w:eastAsia="楷体" w:cs="楷体"/>
                <w:kern w:val="0"/>
                <w:szCs w:val="20"/>
              </w:rPr>
              <w:t>创建日期：</w:t>
            </w:r>
          </w:p>
        </w:tc>
        <w:tc>
          <w:tcPr>
            <w:tcW w:w="2092" w:type="dxa"/>
            <w:tcBorders>
              <w:top w:val="single" w:color="auto" w:sz="4" w:space="0"/>
              <w:left w:val="single" w:color="auto" w:sz="4" w:space="0"/>
              <w:bottom w:val="single" w:color="auto" w:sz="4" w:space="0"/>
              <w:right w:val="single" w:color="auto" w:sz="4" w:space="0"/>
            </w:tcBorders>
          </w:tcPr>
          <w:p w14:paraId="294221DD">
            <w:pPr>
              <w:spacing w:line="360" w:lineRule="auto"/>
              <w:rPr>
                <w:rFonts w:hint="eastAsia" w:ascii="楷体" w:hAnsi="楷体" w:eastAsia="楷体" w:cs="楷体"/>
                <w:kern w:val="0"/>
                <w:szCs w:val="20"/>
                <w:lang w:val="en-US" w:eastAsia="zh-CN"/>
              </w:rPr>
            </w:pPr>
            <w:r>
              <w:rPr>
                <w:rFonts w:hint="eastAsia" w:ascii="楷体" w:hAnsi="楷体" w:eastAsia="楷体" w:cs="楷体"/>
                <w:kern w:val="0"/>
                <w:szCs w:val="20"/>
              </w:rPr>
              <w:t>2025/</w:t>
            </w:r>
            <w:r>
              <w:rPr>
                <w:rFonts w:hint="eastAsia" w:ascii="楷体" w:hAnsi="楷体" w:eastAsia="楷体" w:cs="楷体"/>
                <w:kern w:val="0"/>
                <w:szCs w:val="20"/>
                <w:lang w:val="en-US" w:eastAsia="zh-CN"/>
              </w:rPr>
              <w:t>5</w:t>
            </w:r>
            <w:r>
              <w:rPr>
                <w:rFonts w:hint="eastAsia" w:ascii="楷体" w:hAnsi="楷体" w:eastAsia="楷体" w:cs="楷体"/>
                <w:kern w:val="0"/>
                <w:szCs w:val="20"/>
              </w:rPr>
              <w:t>/</w:t>
            </w:r>
            <w:r>
              <w:rPr>
                <w:rFonts w:hint="eastAsia" w:ascii="楷体" w:hAnsi="楷体" w:eastAsia="楷体" w:cs="楷体"/>
                <w:kern w:val="0"/>
                <w:szCs w:val="20"/>
                <w:lang w:val="en-US" w:eastAsia="zh-CN"/>
              </w:rPr>
              <w:t>7</w:t>
            </w:r>
          </w:p>
        </w:tc>
      </w:tr>
      <w:tr w14:paraId="0465B8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18C4ADF1">
            <w:pPr>
              <w:spacing w:line="360" w:lineRule="auto"/>
              <w:rPr>
                <w:rFonts w:hint="eastAsia" w:ascii="楷体" w:hAnsi="楷体" w:eastAsia="楷体" w:cs="楷体"/>
                <w:kern w:val="0"/>
                <w:szCs w:val="20"/>
              </w:rPr>
            </w:pPr>
            <w:r>
              <w:rPr>
                <w:rFonts w:hint="eastAsia" w:ascii="楷体" w:hAnsi="楷体" w:eastAsia="楷体" w:cs="楷体"/>
                <w:kern w:val="0"/>
                <w:szCs w:val="20"/>
              </w:rPr>
              <w:t>主要操作者</w:t>
            </w:r>
          </w:p>
        </w:tc>
        <w:tc>
          <w:tcPr>
            <w:tcW w:w="2436" w:type="dxa"/>
            <w:tcBorders>
              <w:top w:val="single" w:color="auto" w:sz="4" w:space="0"/>
              <w:left w:val="single" w:color="auto" w:sz="4" w:space="0"/>
              <w:bottom w:val="single" w:color="auto" w:sz="4" w:space="0"/>
              <w:right w:val="single" w:color="auto" w:sz="4" w:space="0"/>
            </w:tcBorders>
          </w:tcPr>
          <w:p w14:paraId="26EA6B57">
            <w:pPr>
              <w:spacing w:line="360" w:lineRule="auto"/>
              <w:rPr>
                <w:rFonts w:hint="eastAsia" w:ascii="楷体" w:hAnsi="楷体" w:eastAsia="楷体" w:cs="楷体"/>
                <w:kern w:val="0"/>
                <w:szCs w:val="20"/>
              </w:rPr>
            </w:pPr>
            <w:r>
              <w:rPr>
                <w:rFonts w:hint="eastAsia" w:ascii="楷体" w:hAnsi="楷体" w:eastAsia="楷体" w:cs="楷体"/>
                <w:kern w:val="0"/>
                <w:szCs w:val="20"/>
              </w:rPr>
              <w:t>用户</w:t>
            </w:r>
          </w:p>
        </w:tc>
        <w:tc>
          <w:tcPr>
            <w:tcW w:w="2072" w:type="dxa"/>
            <w:tcBorders>
              <w:top w:val="single" w:color="auto" w:sz="4" w:space="0"/>
              <w:left w:val="single" w:color="auto" w:sz="4" w:space="0"/>
              <w:bottom w:val="single" w:color="auto" w:sz="4" w:space="0"/>
              <w:right w:val="single" w:color="auto" w:sz="4" w:space="0"/>
            </w:tcBorders>
          </w:tcPr>
          <w:p w14:paraId="76438A2F">
            <w:pPr>
              <w:spacing w:line="360" w:lineRule="auto"/>
              <w:rPr>
                <w:rFonts w:hint="eastAsia" w:ascii="楷体" w:hAnsi="楷体" w:eastAsia="楷体" w:cs="楷体"/>
                <w:kern w:val="0"/>
                <w:szCs w:val="20"/>
              </w:rPr>
            </w:pPr>
            <w:r>
              <w:rPr>
                <w:rFonts w:hint="eastAsia" w:ascii="楷体" w:hAnsi="楷体" w:eastAsia="楷体" w:cs="楷体"/>
                <w:kern w:val="0"/>
                <w:szCs w:val="20"/>
              </w:rPr>
              <w:t>次要操作者：</w:t>
            </w:r>
          </w:p>
        </w:tc>
        <w:tc>
          <w:tcPr>
            <w:tcW w:w="2092" w:type="dxa"/>
            <w:tcBorders>
              <w:top w:val="single" w:color="auto" w:sz="4" w:space="0"/>
              <w:left w:val="single" w:color="auto" w:sz="4" w:space="0"/>
              <w:bottom w:val="single" w:color="auto" w:sz="4" w:space="0"/>
              <w:right w:val="single" w:color="auto" w:sz="4" w:space="0"/>
            </w:tcBorders>
          </w:tcPr>
          <w:p w14:paraId="60C41CEE">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4D8FB7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1696" w:type="dxa"/>
            <w:tcBorders>
              <w:top w:val="single" w:color="auto" w:sz="4" w:space="0"/>
              <w:left w:val="single" w:color="auto" w:sz="4" w:space="0"/>
              <w:bottom w:val="single" w:color="auto" w:sz="4" w:space="0"/>
              <w:right w:val="single" w:color="auto" w:sz="4" w:space="0"/>
            </w:tcBorders>
          </w:tcPr>
          <w:p w14:paraId="5310C265">
            <w:pPr>
              <w:spacing w:line="360" w:lineRule="auto"/>
              <w:rPr>
                <w:rFonts w:hint="eastAsia" w:ascii="楷体" w:hAnsi="楷体" w:eastAsia="楷体" w:cs="楷体"/>
                <w:kern w:val="0"/>
                <w:szCs w:val="20"/>
              </w:rPr>
            </w:pPr>
            <w:r>
              <w:rPr>
                <w:rFonts w:hint="eastAsia" w:ascii="楷体" w:hAnsi="楷体" w:eastAsia="楷体" w:cs="楷体"/>
                <w:kern w:val="0"/>
                <w:szCs w:val="20"/>
              </w:rPr>
              <w:t>描述：</w:t>
            </w:r>
          </w:p>
        </w:tc>
        <w:tc>
          <w:tcPr>
            <w:tcW w:w="6600" w:type="dxa"/>
            <w:gridSpan w:val="3"/>
            <w:tcBorders>
              <w:top w:val="single" w:color="auto" w:sz="4" w:space="0"/>
              <w:left w:val="single" w:color="auto" w:sz="4" w:space="0"/>
              <w:bottom w:val="single" w:color="auto" w:sz="4" w:space="0"/>
              <w:right w:val="single" w:color="auto" w:sz="4" w:space="0"/>
            </w:tcBorders>
          </w:tcPr>
          <w:p w14:paraId="31003C00">
            <w:pPr>
              <w:spacing w:line="360" w:lineRule="auto"/>
              <w:rPr>
                <w:rFonts w:hint="eastAsia" w:ascii="楷体" w:hAnsi="楷体" w:eastAsia="楷体" w:cs="楷体"/>
                <w:kern w:val="0"/>
                <w:szCs w:val="20"/>
              </w:rPr>
            </w:pPr>
            <w:r>
              <w:rPr>
                <w:rFonts w:hint="eastAsia" w:ascii="楷体" w:hAnsi="楷体" w:eastAsia="楷体" w:cs="楷体"/>
                <w:kern w:val="0"/>
                <w:szCs w:val="20"/>
              </w:rPr>
              <w:t>用户可以查看与AI问答机器人的交互历史记录，包括查询课表、成绩等信息</w:t>
            </w:r>
          </w:p>
        </w:tc>
      </w:tr>
      <w:tr w14:paraId="6CB9AE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FE3BECE">
            <w:pPr>
              <w:spacing w:line="360" w:lineRule="auto"/>
              <w:rPr>
                <w:rFonts w:hint="eastAsia" w:ascii="楷体" w:hAnsi="楷体" w:eastAsia="楷体" w:cs="楷体"/>
                <w:kern w:val="0"/>
                <w:szCs w:val="20"/>
              </w:rPr>
            </w:pPr>
            <w:r>
              <w:rPr>
                <w:rFonts w:hint="eastAsia" w:ascii="楷体" w:hAnsi="楷体" w:eastAsia="楷体" w:cs="楷体"/>
                <w:kern w:val="0"/>
                <w:szCs w:val="20"/>
              </w:rPr>
              <w:t>触发器：</w:t>
            </w:r>
          </w:p>
        </w:tc>
        <w:tc>
          <w:tcPr>
            <w:tcW w:w="6600" w:type="dxa"/>
            <w:gridSpan w:val="3"/>
            <w:tcBorders>
              <w:top w:val="single" w:color="auto" w:sz="4" w:space="0"/>
              <w:left w:val="single" w:color="auto" w:sz="4" w:space="0"/>
              <w:bottom w:val="single" w:color="auto" w:sz="4" w:space="0"/>
              <w:right w:val="single" w:color="auto" w:sz="4" w:space="0"/>
            </w:tcBorders>
          </w:tcPr>
          <w:p w14:paraId="147E7286">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点击历史记录按钮</w:t>
            </w:r>
          </w:p>
        </w:tc>
      </w:tr>
      <w:tr w14:paraId="158CC2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2034FFD7">
            <w:pPr>
              <w:spacing w:line="360" w:lineRule="auto"/>
              <w:rPr>
                <w:rFonts w:hint="eastAsia" w:ascii="楷体" w:hAnsi="楷体" w:eastAsia="楷体" w:cs="楷体"/>
                <w:kern w:val="0"/>
                <w:szCs w:val="20"/>
              </w:rPr>
            </w:pPr>
            <w:r>
              <w:rPr>
                <w:rFonts w:hint="eastAsia" w:ascii="楷体" w:hAnsi="楷体" w:eastAsia="楷体" w:cs="楷体"/>
                <w:kern w:val="0"/>
                <w:szCs w:val="20"/>
              </w:rPr>
              <w:t>前置条件：</w:t>
            </w:r>
          </w:p>
        </w:tc>
        <w:tc>
          <w:tcPr>
            <w:tcW w:w="6600" w:type="dxa"/>
            <w:gridSpan w:val="3"/>
            <w:tcBorders>
              <w:top w:val="single" w:color="auto" w:sz="4" w:space="0"/>
              <w:left w:val="single" w:color="auto" w:sz="4" w:space="0"/>
              <w:bottom w:val="single" w:color="auto" w:sz="4" w:space="0"/>
              <w:right w:val="single" w:color="auto" w:sz="4" w:space="0"/>
            </w:tcBorders>
          </w:tcPr>
          <w:p w14:paraId="13747944">
            <w:pPr>
              <w:spacing w:line="360" w:lineRule="auto"/>
              <w:rPr>
                <w:rFonts w:hint="eastAsia" w:ascii="楷体" w:hAnsi="楷体" w:eastAsia="楷体" w:cs="楷体"/>
                <w:kern w:val="0"/>
                <w:szCs w:val="20"/>
              </w:rPr>
            </w:pPr>
            <w:r>
              <w:rPr>
                <w:rFonts w:ascii="楷体" w:hAnsi="楷体" w:eastAsia="楷体" w:cs="楷体"/>
                <w:kern w:val="0"/>
                <w:szCs w:val="20"/>
              </w:rPr>
              <w:t>用户已</w:t>
            </w:r>
            <w:r>
              <w:rPr>
                <w:rFonts w:hint="eastAsia" w:ascii="楷体" w:hAnsi="楷体" w:eastAsia="楷体" w:cs="楷体"/>
                <w:kern w:val="0"/>
                <w:szCs w:val="20"/>
                <w:lang w:val="en-US" w:eastAsia="zh-CN"/>
              </w:rPr>
              <w:t>注册并登录</w:t>
            </w:r>
            <w:r>
              <w:rPr>
                <w:rFonts w:ascii="楷体" w:hAnsi="楷体" w:eastAsia="楷体" w:cs="楷体"/>
                <w:kern w:val="0"/>
                <w:szCs w:val="20"/>
              </w:rPr>
              <w:t>账号</w:t>
            </w:r>
          </w:p>
        </w:tc>
      </w:tr>
      <w:tr w14:paraId="6AAB45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0771A8B2">
            <w:pPr>
              <w:spacing w:line="360" w:lineRule="auto"/>
              <w:rPr>
                <w:rFonts w:hint="eastAsia" w:ascii="楷体" w:hAnsi="楷体" w:eastAsia="楷体" w:cs="楷体"/>
                <w:kern w:val="0"/>
                <w:szCs w:val="20"/>
              </w:rPr>
            </w:pPr>
            <w:r>
              <w:rPr>
                <w:rFonts w:hint="eastAsia" w:ascii="楷体" w:hAnsi="楷体" w:eastAsia="楷体" w:cs="楷体"/>
                <w:kern w:val="0"/>
                <w:szCs w:val="20"/>
              </w:rPr>
              <w:t>后置条件：</w:t>
            </w:r>
          </w:p>
        </w:tc>
        <w:tc>
          <w:tcPr>
            <w:tcW w:w="6600" w:type="dxa"/>
            <w:gridSpan w:val="3"/>
            <w:tcBorders>
              <w:top w:val="single" w:color="auto" w:sz="4" w:space="0"/>
              <w:left w:val="single" w:color="auto" w:sz="4" w:space="0"/>
              <w:bottom w:val="single" w:color="auto" w:sz="4" w:space="0"/>
              <w:right w:val="single" w:color="auto" w:sz="4" w:space="0"/>
            </w:tcBorders>
          </w:tcPr>
          <w:p w14:paraId="11DAD77F">
            <w:pPr>
              <w:spacing w:line="360" w:lineRule="auto"/>
              <w:rPr>
                <w:rFonts w:hint="eastAsia" w:ascii="楷体" w:hAnsi="楷体" w:eastAsia="楷体" w:cs="楷体"/>
                <w:kern w:val="0"/>
                <w:szCs w:val="20"/>
              </w:rPr>
            </w:pPr>
            <w:r>
              <w:rPr>
                <w:rFonts w:hint="eastAsia" w:ascii="楷体" w:hAnsi="楷体" w:eastAsia="楷体" w:cs="楷体"/>
                <w:kern w:val="0"/>
                <w:szCs w:val="20"/>
              </w:rPr>
              <w:t>显示历史记录列表</w:t>
            </w:r>
          </w:p>
        </w:tc>
      </w:tr>
      <w:tr w14:paraId="7F088C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0EDFF864">
            <w:pPr>
              <w:spacing w:line="360" w:lineRule="auto"/>
              <w:rPr>
                <w:rFonts w:hint="eastAsia" w:ascii="楷体" w:hAnsi="楷体" w:eastAsia="楷体" w:cs="楷体"/>
                <w:kern w:val="0"/>
                <w:szCs w:val="20"/>
              </w:rPr>
            </w:pPr>
            <w:r>
              <w:rPr>
                <w:rFonts w:hint="eastAsia" w:ascii="楷体" w:hAnsi="楷体" w:eastAsia="楷体" w:cs="楷体"/>
                <w:kern w:val="0"/>
                <w:szCs w:val="20"/>
              </w:rPr>
              <w:t>一般性流程：</w:t>
            </w:r>
          </w:p>
        </w:tc>
        <w:tc>
          <w:tcPr>
            <w:tcW w:w="6600" w:type="dxa"/>
            <w:gridSpan w:val="3"/>
            <w:tcBorders>
              <w:top w:val="single" w:color="auto" w:sz="4" w:space="0"/>
              <w:left w:val="single" w:color="auto" w:sz="4" w:space="0"/>
              <w:bottom w:val="single" w:color="auto" w:sz="4" w:space="0"/>
              <w:right w:val="single" w:color="auto" w:sz="4" w:space="0"/>
            </w:tcBorders>
          </w:tcPr>
          <w:p w14:paraId="4A5E219C">
            <w:pPr>
              <w:numPr>
                <w:ilvl w:val="0"/>
                <w:numId w:val="14"/>
              </w:numPr>
              <w:spacing w:line="360" w:lineRule="auto"/>
              <w:rPr>
                <w:rFonts w:hint="eastAsia" w:ascii="楷体" w:hAnsi="楷体" w:eastAsia="楷体" w:cs="楷体"/>
                <w:kern w:val="0"/>
                <w:szCs w:val="20"/>
              </w:rPr>
            </w:pPr>
            <w:r>
              <w:rPr>
                <w:rFonts w:hint="eastAsia" w:ascii="楷体" w:hAnsi="楷体" w:eastAsia="楷体" w:cs="楷体"/>
                <w:kern w:val="0"/>
                <w:szCs w:val="20"/>
              </w:rPr>
              <w:t>用户打开校务问答机器人小程序</w:t>
            </w:r>
          </w:p>
          <w:p w14:paraId="05DBDFC9">
            <w:pPr>
              <w:numPr>
                <w:ilvl w:val="0"/>
                <w:numId w:val="14"/>
              </w:numPr>
              <w:spacing w:line="360" w:lineRule="auto"/>
              <w:rPr>
                <w:rFonts w:hint="eastAsia" w:ascii="楷体" w:hAnsi="楷体" w:eastAsia="楷体" w:cs="楷体"/>
                <w:kern w:val="0"/>
                <w:szCs w:val="20"/>
              </w:rPr>
            </w:pPr>
            <w:r>
              <w:rPr>
                <w:rFonts w:hint="eastAsia" w:ascii="楷体" w:hAnsi="楷体" w:eastAsia="楷体" w:cs="楷体"/>
                <w:kern w:val="0"/>
                <w:szCs w:val="20"/>
              </w:rPr>
              <w:t>用户</w:t>
            </w:r>
            <w:r>
              <w:rPr>
                <w:rFonts w:hint="eastAsia" w:ascii="楷体" w:hAnsi="楷体" w:eastAsia="楷体" w:cs="楷体"/>
                <w:kern w:val="0"/>
                <w:szCs w:val="20"/>
                <w:lang w:val="en-US" w:eastAsia="zh-CN"/>
              </w:rPr>
              <w:t>在AI问答页面点击</w:t>
            </w:r>
            <w:r>
              <w:rPr>
                <w:rFonts w:hint="eastAsia" w:ascii="楷体" w:hAnsi="楷体" w:eastAsia="楷体" w:cs="楷体"/>
                <w:kern w:val="0"/>
                <w:szCs w:val="20"/>
              </w:rPr>
              <w:t>“历史记录”</w:t>
            </w:r>
          </w:p>
          <w:p w14:paraId="16478726">
            <w:pPr>
              <w:numPr>
                <w:ilvl w:val="0"/>
                <w:numId w:val="14"/>
              </w:numPr>
              <w:spacing w:line="360" w:lineRule="auto"/>
              <w:rPr>
                <w:rFonts w:hint="eastAsia" w:ascii="楷体" w:hAnsi="楷体" w:eastAsia="楷体" w:cs="楷体"/>
                <w:kern w:val="0"/>
                <w:szCs w:val="20"/>
              </w:rPr>
            </w:pPr>
            <w:r>
              <w:rPr>
                <w:rFonts w:hint="eastAsia" w:ascii="楷体" w:hAnsi="楷体" w:eastAsia="楷体" w:cs="楷体"/>
                <w:kern w:val="0"/>
                <w:szCs w:val="20"/>
              </w:rPr>
              <w:t>系统显示用户的历史交互记录</w:t>
            </w:r>
          </w:p>
        </w:tc>
      </w:tr>
      <w:tr w14:paraId="33A7CA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6EE54206">
            <w:pPr>
              <w:spacing w:line="360" w:lineRule="auto"/>
              <w:rPr>
                <w:rFonts w:hint="eastAsia" w:ascii="楷体" w:hAnsi="楷体" w:eastAsia="楷体" w:cs="楷体"/>
                <w:kern w:val="0"/>
                <w:szCs w:val="20"/>
              </w:rPr>
            </w:pPr>
            <w:r>
              <w:rPr>
                <w:rFonts w:hint="eastAsia" w:ascii="楷体" w:hAnsi="楷体" w:eastAsia="楷体" w:cs="楷体"/>
                <w:kern w:val="0"/>
                <w:szCs w:val="20"/>
              </w:rPr>
              <w:t>选择性流程</w:t>
            </w:r>
          </w:p>
        </w:tc>
        <w:tc>
          <w:tcPr>
            <w:tcW w:w="6600" w:type="dxa"/>
            <w:gridSpan w:val="3"/>
            <w:tcBorders>
              <w:top w:val="single" w:color="auto" w:sz="4" w:space="0"/>
              <w:left w:val="single" w:color="auto" w:sz="4" w:space="0"/>
              <w:bottom w:val="single" w:color="auto" w:sz="4" w:space="0"/>
              <w:right w:val="single" w:color="auto" w:sz="4" w:space="0"/>
            </w:tcBorders>
          </w:tcPr>
          <w:p w14:paraId="1E39F07B">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4BFAAB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DCC6F39">
            <w:pPr>
              <w:spacing w:line="360" w:lineRule="auto"/>
              <w:rPr>
                <w:rFonts w:hint="eastAsia" w:ascii="楷体" w:hAnsi="楷体" w:eastAsia="楷体" w:cs="楷体"/>
                <w:kern w:val="0"/>
                <w:szCs w:val="20"/>
              </w:rPr>
            </w:pPr>
            <w:r>
              <w:rPr>
                <w:rFonts w:hint="eastAsia" w:ascii="楷体" w:hAnsi="楷体" w:eastAsia="楷体" w:cs="楷体"/>
                <w:kern w:val="0"/>
                <w:szCs w:val="20"/>
              </w:rPr>
              <w:t>异常：</w:t>
            </w:r>
          </w:p>
        </w:tc>
        <w:tc>
          <w:tcPr>
            <w:tcW w:w="6600" w:type="dxa"/>
            <w:gridSpan w:val="3"/>
            <w:tcBorders>
              <w:top w:val="single" w:color="auto" w:sz="4" w:space="0"/>
              <w:left w:val="single" w:color="auto" w:sz="4" w:space="0"/>
              <w:bottom w:val="single" w:color="auto" w:sz="4" w:space="0"/>
              <w:right w:val="single" w:color="auto" w:sz="4" w:space="0"/>
            </w:tcBorders>
          </w:tcPr>
          <w:p w14:paraId="5708E93E">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1.查询失败：网络问题或数据同步延迟</w:t>
            </w:r>
          </w:p>
          <w:p w14:paraId="1CE9A713">
            <w:pPr>
              <w:spacing w:line="360" w:lineRule="auto"/>
              <w:rPr>
                <w:rFonts w:hint="eastAsia" w:ascii="楷体" w:hAnsi="楷体" w:eastAsia="楷体" w:cs="楷体"/>
                <w:kern w:val="0"/>
                <w:szCs w:val="20"/>
              </w:rPr>
            </w:pPr>
            <w:r>
              <w:rPr>
                <w:rFonts w:hint="eastAsia" w:ascii="楷体" w:hAnsi="楷体" w:eastAsia="楷体" w:cs="楷体"/>
                <w:kern w:val="0"/>
                <w:szCs w:val="20"/>
              </w:rPr>
              <w:t>2.服务器错误：后端接口异常，提示“系统繁忙，请重试”</w:t>
            </w:r>
          </w:p>
        </w:tc>
      </w:tr>
      <w:tr w14:paraId="45FEBB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43D65442">
            <w:pPr>
              <w:spacing w:line="360" w:lineRule="auto"/>
              <w:rPr>
                <w:rFonts w:hint="eastAsia" w:ascii="楷体" w:hAnsi="楷体" w:eastAsia="楷体" w:cs="楷体"/>
                <w:kern w:val="0"/>
                <w:szCs w:val="20"/>
              </w:rPr>
            </w:pPr>
            <w:r>
              <w:rPr>
                <w:rFonts w:hint="eastAsia" w:ascii="楷体" w:hAnsi="楷体" w:eastAsia="楷体" w:cs="楷体"/>
                <w:kern w:val="0"/>
                <w:szCs w:val="20"/>
              </w:rPr>
              <w:t>优先级：</w:t>
            </w:r>
          </w:p>
        </w:tc>
        <w:tc>
          <w:tcPr>
            <w:tcW w:w="6600" w:type="dxa"/>
            <w:gridSpan w:val="3"/>
            <w:tcBorders>
              <w:top w:val="single" w:color="auto" w:sz="4" w:space="0"/>
              <w:left w:val="single" w:color="auto" w:sz="4" w:space="0"/>
              <w:bottom w:val="single" w:color="auto" w:sz="4" w:space="0"/>
              <w:right w:val="single" w:color="auto" w:sz="4" w:space="0"/>
            </w:tcBorders>
          </w:tcPr>
          <w:p w14:paraId="1293DC5C">
            <w:pPr>
              <w:spacing w:line="360" w:lineRule="auto"/>
              <w:rPr>
                <w:rFonts w:hint="eastAsia" w:ascii="楷体" w:hAnsi="楷体" w:eastAsia="楷体" w:cs="楷体"/>
                <w:kern w:val="0"/>
                <w:szCs w:val="20"/>
              </w:rPr>
            </w:pPr>
            <w:r>
              <w:rPr>
                <w:rFonts w:hint="eastAsia" w:ascii="楷体" w:hAnsi="楷体" w:eastAsia="楷体" w:cs="楷体"/>
                <w:kern w:val="0"/>
                <w:szCs w:val="20"/>
              </w:rPr>
              <w:t>高</w:t>
            </w:r>
          </w:p>
        </w:tc>
      </w:tr>
      <w:tr w14:paraId="5A2A3E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96" w:type="dxa"/>
            <w:tcBorders>
              <w:top w:val="single" w:color="auto" w:sz="4" w:space="0"/>
              <w:left w:val="single" w:color="auto" w:sz="4" w:space="0"/>
              <w:bottom w:val="single" w:color="auto" w:sz="4" w:space="0"/>
              <w:right w:val="single" w:color="auto" w:sz="4" w:space="0"/>
            </w:tcBorders>
          </w:tcPr>
          <w:p w14:paraId="5DCD08D4">
            <w:pPr>
              <w:spacing w:line="360" w:lineRule="auto"/>
              <w:rPr>
                <w:rFonts w:hint="eastAsia" w:ascii="楷体" w:hAnsi="楷体" w:eastAsia="楷体" w:cs="楷体"/>
                <w:kern w:val="0"/>
                <w:szCs w:val="20"/>
              </w:rPr>
            </w:pPr>
            <w:r>
              <w:rPr>
                <w:rFonts w:hint="eastAsia" w:ascii="楷体" w:hAnsi="楷体" w:eastAsia="楷体" w:cs="楷体"/>
                <w:kern w:val="0"/>
                <w:szCs w:val="20"/>
              </w:rPr>
              <w:t>使用频率：</w:t>
            </w:r>
          </w:p>
        </w:tc>
        <w:tc>
          <w:tcPr>
            <w:tcW w:w="6600" w:type="dxa"/>
            <w:gridSpan w:val="3"/>
            <w:tcBorders>
              <w:top w:val="single" w:color="auto" w:sz="4" w:space="0"/>
              <w:left w:val="single" w:color="auto" w:sz="4" w:space="0"/>
              <w:bottom w:val="single" w:color="auto" w:sz="4" w:space="0"/>
              <w:right w:val="single" w:color="auto" w:sz="4" w:space="0"/>
            </w:tcBorders>
          </w:tcPr>
          <w:p w14:paraId="512947E5">
            <w:pPr>
              <w:spacing w:line="360" w:lineRule="auto"/>
              <w:rPr>
                <w:rFonts w:hint="eastAsia" w:ascii="楷体" w:hAnsi="楷体" w:eastAsia="楷体" w:cs="楷体"/>
                <w:kern w:val="0"/>
                <w:szCs w:val="20"/>
              </w:rPr>
            </w:pPr>
            <w:r>
              <w:rPr>
                <w:rFonts w:hint="eastAsia" w:ascii="楷体" w:hAnsi="楷体" w:eastAsia="楷体" w:cs="楷体"/>
                <w:kern w:val="0"/>
                <w:szCs w:val="20"/>
              </w:rPr>
              <w:t>高</w:t>
            </w:r>
          </w:p>
        </w:tc>
      </w:tr>
      <w:tr w14:paraId="6C2F0E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4A670694">
            <w:pPr>
              <w:spacing w:line="360" w:lineRule="auto"/>
              <w:rPr>
                <w:rFonts w:hint="eastAsia" w:ascii="楷体" w:hAnsi="楷体" w:eastAsia="楷体" w:cs="楷体"/>
                <w:kern w:val="0"/>
                <w:szCs w:val="20"/>
              </w:rPr>
            </w:pPr>
            <w:r>
              <w:rPr>
                <w:rFonts w:hint="eastAsia" w:ascii="楷体" w:hAnsi="楷体" w:eastAsia="楷体" w:cs="楷体"/>
                <w:kern w:val="0"/>
                <w:szCs w:val="20"/>
              </w:rPr>
              <w:t>业务规则：</w:t>
            </w:r>
          </w:p>
        </w:tc>
        <w:tc>
          <w:tcPr>
            <w:tcW w:w="6600" w:type="dxa"/>
            <w:gridSpan w:val="3"/>
            <w:tcBorders>
              <w:top w:val="single" w:color="auto" w:sz="4" w:space="0"/>
              <w:left w:val="single" w:color="auto" w:sz="4" w:space="0"/>
              <w:bottom w:val="single" w:color="auto" w:sz="4" w:space="0"/>
              <w:right w:val="single" w:color="auto" w:sz="4" w:space="0"/>
            </w:tcBorders>
          </w:tcPr>
          <w:p w14:paraId="35A1E2F9">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53A3AE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4114101C">
            <w:pPr>
              <w:spacing w:line="360" w:lineRule="auto"/>
              <w:rPr>
                <w:rFonts w:hint="eastAsia" w:ascii="楷体" w:hAnsi="楷体" w:eastAsia="楷体" w:cs="楷体"/>
                <w:kern w:val="0"/>
                <w:szCs w:val="20"/>
              </w:rPr>
            </w:pPr>
            <w:r>
              <w:rPr>
                <w:rFonts w:hint="eastAsia" w:ascii="楷体" w:hAnsi="楷体" w:eastAsia="楷体" w:cs="楷体"/>
                <w:kern w:val="0"/>
                <w:szCs w:val="20"/>
              </w:rPr>
              <w:t>其他信息：</w:t>
            </w:r>
          </w:p>
        </w:tc>
        <w:tc>
          <w:tcPr>
            <w:tcW w:w="6600" w:type="dxa"/>
            <w:gridSpan w:val="3"/>
            <w:tcBorders>
              <w:top w:val="single" w:color="auto" w:sz="4" w:space="0"/>
              <w:left w:val="single" w:color="auto" w:sz="4" w:space="0"/>
              <w:bottom w:val="single" w:color="auto" w:sz="4" w:space="0"/>
              <w:right w:val="single" w:color="auto" w:sz="4" w:space="0"/>
            </w:tcBorders>
          </w:tcPr>
          <w:p w14:paraId="5A6DA414">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11C9EF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16ED4BD6">
            <w:pPr>
              <w:spacing w:line="360" w:lineRule="auto"/>
              <w:rPr>
                <w:rFonts w:hint="eastAsia" w:ascii="楷体" w:hAnsi="楷体" w:eastAsia="楷体" w:cs="楷体"/>
                <w:kern w:val="0"/>
                <w:szCs w:val="20"/>
              </w:rPr>
            </w:pPr>
            <w:r>
              <w:rPr>
                <w:rFonts w:hint="eastAsia" w:ascii="楷体" w:hAnsi="楷体" w:eastAsia="楷体" w:cs="楷体"/>
                <w:kern w:val="0"/>
                <w:szCs w:val="20"/>
              </w:rPr>
              <w:t>假设：</w:t>
            </w:r>
          </w:p>
        </w:tc>
        <w:tc>
          <w:tcPr>
            <w:tcW w:w="6600" w:type="dxa"/>
            <w:gridSpan w:val="3"/>
            <w:tcBorders>
              <w:top w:val="single" w:color="auto" w:sz="4" w:space="0"/>
              <w:left w:val="single" w:color="auto" w:sz="4" w:space="0"/>
              <w:bottom w:val="single" w:color="auto" w:sz="4" w:space="0"/>
              <w:right w:val="single" w:color="auto" w:sz="4" w:space="0"/>
            </w:tcBorders>
          </w:tcPr>
          <w:p w14:paraId="757AEC77">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bl>
    <w:p w14:paraId="62628C9A">
      <w:pPr>
        <w:pStyle w:val="7"/>
        <w:spacing w:line="360" w:lineRule="auto"/>
        <w:rPr>
          <w:rFonts w:hint="eastAsia" w:ascii="楷体" w:hAnsi="楷体" w:eastAsia="楷体" w:cs="楷体"/>
          <w:sz w:val="21"/>
          <w:szCs w:val="21"/>
          <w:lang w:val="en-US" w:eastAsia="zh-CN"/>
        </w:rPr>
      </w:pPr>
      <w:r>
        <w:rPr>
          <w:rFonts w:hint="eastAsia" w:ascii="楷体" w:hAnsi="楷体" w:eastAsia="楷体" w:cs="楷体"/>
          <w:sz w:val="21"/>
          <w:szCs w:val="21"/>
        </w:rPr>
        <w:t>表4-2-</w:t>
      </w:r>
      <w:r>
        <w:rPr>
          <w:rFonts w:hint="eastAsia" w:ascii="楷体" w:hAnsi="楷体" w:eastAsia="楷体" w:cs="楷体"/>
          <w:sz w:val="21"/>
          <w:szCs w:val="21"/>
          <w:lang w:val="en-US" w:eastAsia="zh-CN"/>
        </w:rPr>
        <w:t>2</w:t>
      </w:r>
      <w:r>
        <w:rPr>
          <w:rFonts w:hint="eastAsia" w:ascii="楷体" w:hAnsi="楷体" w:eastAsia="楷体" w:cs="楷体"/>
          <w:sz w:val="21"/>
          <w:szCs w:val="21"/>
        </w:rPr>
        <w:t>-</w:t>
      </w:r>
      <w:r>
        <w:rPr>
          <w:rFonts w:hint="eastAsia" w:ascii="楷体" w:hAnsi="楷体" w:eastAsia="楷体" w:cs="楷体"/>
          <w:sz w:val="21"/>
          <w:szCs w:val="21"/>
          <w:lang w:val="en-US" w:eastAsia="zh-CN"/>
        </w:rPr>
        <w:t>3</w:t>
      </w:r>
      <w:r>
        <w:rPr>
          <w:rFonts w:hint="eastAsia" w:ascii="楷体" w:hAnsi="楷体" w:eastAsia="楷体" w:cs="楷体"/>
          <w:sz w:val="21"/>
          <w:szCs w:val="21"/>
          <w:lang w:eastAsia="zh-Hans"/>
        </w:rPr>
        <w:t xml:space="preserve">用例表 </w:t>
      </w:r>
      <w:r>
        <w:rPr>
          <w:rFonts w:hint="eastAsia" w:ascii="楷体" w:hAnsi="楷体" w:eastAsia="楷体" w:cs="楷体"/>
          <w:sz w:val="21"/>
          <w:szCs w:val="21"/>
          <w:lang w:val="en-US" w:eastAsia="zh-CN"/>
        </w:rPr>
        <w:t>历史记录</w:t>
      </w:r>
    </w:p>
    <w:p w14:paraId="7C5D7D92">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对话框图</w:t>
      </w:r>
    </w:p>
    <w:p w14:paraId="5AC79C42">
      <w:pPr>
        <w:spacing w:line="360" w:lineRule="auto"/>
        <w:jc w:val="center"/>
        <w:rPr>
          <w:rFonts w:hint="eastAsia" w:ascii="楷体" w:hAnsi="楷体" w:eastAsia="楷体" w:cs="楷体"/>
        </w:rPr>
      </w:pPr>
      <w:r>
        <w:drawing>
          <wp:inline distT="0" distB="0" distL="114300" distR="114300">
            <wp:extent cx="1760220" cy="4904105"/>
            <wp:effectExtent l="0" t="0" r="1905" b="1270"/>
            <wp:docPr id="1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3"/>
                    <pic:cNvPicPr>
                      <a:picLocks noChangeAspect="1"/>
                    </pic:cNvPicPr>
                  </pic:nvPicPr>
                  <pic:blipFill>
                    <a:blip r:embed="rId22"/>
                    <a:stretch>
                      <a:fillRect/>
                    </a:stretch>
                  </pic:blipFill>
                  <pic:spPr>
                    <a:xfrm>
                      <a:off x="0" y="0"/>
                      <a:ext cx="1760220" cy="4904105"/>
                    </a:xfrm>
                    <a:prstGeom prst="rect">
                      <a:avLst/>
                    </a:prstGeom>
                    <a:noFill/>
                    <a:ln>
                      <a:noFill/>
                    </a:ln>
                  </pic:spPr>
                </pic:pic>
              </a:graphicData>
            </a:graphic>
          </wp:inline>
        </w:drawing>
      </w:r>
    </w:p>
    <w:p w14:paraId="6C3FF77D">
      <w:pPr>
        <w:pStyle w:val="7"/>
        <w:spacing w:line="360" w:lineRule="auto"/>
        <w:rPr>
          <w:rFonts w:hint="eastAsia" w:ascii="楷体" w:hAnsi="楷体" w:eastAsia="楷体" w:cs="楷体"/>
          <w:sz w:val="21"/>
          <w:szCs w:val="21"/>
          <w:lang w:val="en-US" w:eastAsia="zh-CN"/>
        </w:rPr>
      </w:pPr>
      <w:r>
        <w:rPr>
          <w:rFonts w:hint="eastAsia" w:ascii="楷体" w:hAnsi="楷体" w:eastAsia="楷体" w:cs="楷体"/>
          <w:sz w:val="21"/>
          <w:szCs w:val="21"/>
        </w:rPr>
        <w:t>图4-2-</w:t>
      </w:r>
      <w:r>
        <w:rPr>
          <w:rFonts w:hint="eastAsia" w:ascii="楷体" w:hAnsi="楷体" w:eastAsia="楷体" w:cs="楷体"/>
          <w:sz w:val="21"/>
          <w:szCs w:val="21"/>
          <w:lang w:val="en-US" w:eastAsia="zh-CN"/>
        </w:rPr>
        <w:t>2</w:t>
      </w:r>
      <w:r>
        <w:rPr>
          <w:rFonts w:hint="eastAsia" w:ascii="楷体" w:hAnsi="楷体" w:eastAsia="楷体" w:cs="楷体"/>
          <w:sz w:val="21"/>
          <w:szCs w:val="21"/>
        </w:rPr>
        <w:t>-</w:t>
      </w:r>
      <w:r>
        <w:rPr>
          <w:rFonts w:hint="eastAsia" w:ascii="楷体" w:hAnsi="楷体" w:eastAsia="楷体" w:cs="楷体"/>
          <w:sz w:val="21"/>
          <w:szCs w:val="21"/>
          <w:lang w:val="en-US" w:eastAsia="zh-CN"/>
        </w:rPr>
        <w:t>3</w:t>
      </w:r>
      <w:r>
        <w:rPr>
          <w:rFonts w:hint="eastAsia" w:ascii="楷体" w:hAnsi="楷体" w:eastAsia="楷体" w:cs="楷体"/>
          <w:sz w:val="21"/>
          <w:szCs w:val="21"/>
        </w:rPr>
        <w:t xml:space="preserve"> </w:t>
      </w:r>
      <w:r>
        <w:rPr>
          <w:rFonts w:hint="eastAsia" w:ascii="楷体" w:hAnsi="楷体" w:eastAsia="楷体" w:cs="楷体"/>
          <w:sz w:val="21"/>
          <w:szCs w:val="21"/>
          <w:lang w:eastAsia="zh-Hans"/>
        </w:rPr>
        <w:t xml:space="preserve">对话框图 </w:t>
      </w:r>
      <w:r>
        <w:rPr>
          <w:rFonts w:hint="eastAsia" w:ascii="楷体" w:hAnsi="楷体" w:eastAsia="楷体" w:cs="楷体"/>
          <w:sz w:val="21"/>
          <w:szCs w:val="21"/>
          <w:lang w:val="en-US" w:eastAsia="zh-CN"/>
        </w:rPr>
        <w:t>历史记录</w:t>
      </w:r>
    </w:p>
    <w:p w14:paraId="521C1E9C">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界面原型</w:t>
      </w:r>
    </w:p>
    <w:p w14:paraId="754D86DC">
      <w:pPr>
        <w:rPr>
          <w:rFonts w:hint="eastAsia"/>
        </w:rPr>
      </w:pPr>
      <w:r>
        <w:rPr>
          <w:rFonts w:hint="eastAsia"/>
        </w:rPr>
        <w:t xml:space="preserve"> </w:t>
      </w:r>
      <w:r>
        <w:drawing>
          <wp:inline distT="0" distB="0" distL="114300" distR="114300">
            <wp:extent cx="2320290" cy="3922395"/>
            <wp:effectExtent l="0" t="0" r="3810" b="1905"/>
            <wp:docPr id="15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4"/>
                    <pic:cNvPicPr>
                      <a:picLocks noChangeAspect="1"/>
                    </pic:cNvPicPr>
                  </pic:nvPicPr>
                  <pic:blipFill>
                    <a:blip r:embed="rId23"/>
                    <a:stretch>
                      <a:fillRect/>
                    </a:stretch>
                  </pic:blipFill>
                  <pic:spPr>
                    <a:xfrm>
                      <a:off x="0" y="0"/>
                      <a:ext cx="2320290" cy="3922395"/>
                    </a:xfrm>
                    <a:prstGeom prst="rect">
                      <a:avLst/>
                    </a:prstGeom>
                    <a:noFill/>
                    <a:ln>
                      <a:noFill/>
                    </a:ln>
                  </pic:spPr>
                </pic:pic>
              </a:graphicData>
            </a:graphic>
          </wp:inline>
        </w:drawing>
      </w:r>
      <w:r>
        <w:drawing>
          <wp:inline distT="0" distB="0" distL="114300" distR="114300">
            <wp:extent cx="2325370" cy="3930650"/>
            <wp:effectExtent l="0" t="0" r="8255" b="3175"/>
            <wp:docPr id="15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5"/>
                    <pic:cNvPicPr>
                      <a:picLocks noChangeAspect="1"/>
                    </pic:cNvPicPr>
                  </pic:nvPicPr>
                  <pic:blipFill>
                    <a:blip r:embed="rId24"/>
                    <a:stretch>
                      <a:fillRect/>
                    </a:stretch>
                  </pic:blipFill>
                  <pic:spPr>
                    <a:xfrm>
                      <a:off x="0" y="0"/>
                      <a:ext cx="2325370" cy="3930650"/>
                    </a:xfrm>
                    <a:prstGeom prst="rect">
                      <a:avLst/>
                    </a:prstGeom>
                    <a:noFill/>
                    <a:ln>
                      <a:noFill/>
                    </a:ln>
                  </pic:spPr>
                </pic:pic>
              </a:graphicData>
            </a:graphic>
          </wp:inline>
        </w:drawing>
      </w:r>
    </w:p>
    <w:p w14:paraId="4723CA5A">
      <w:pPr>
        <w:pStyle w:val="7"/>
        <w:spacing w:line="360" w:lineRule="auto"/>
        <w:rPr>
          <w:rFonts w:hint="eastAsia" w:ascii="楷体" w:hAnsi="楷体" w:eastAsia="楷体" w:cs="Times New Roman"/>
          <w:b/>
          <w:bCs/>
          <w:sz w:val="24"/>
          <w:lang w:val="en-US" w:eastAsia="zh-CN"/>
        </w:rPr>
      </w:pPr>
      <w:r>
        <w:rPr>
          <w:rFonts w:hint="eastAsia" w:ascii="楷体" w:hAnsi="楷体" w:eastAsia="楷体" w:cs="楷体"/>
          <w:sz w:val="21"/>
          <w:szCs w:val="21"/>
        </w:rPr>
        <w:t>图4-2-</w:t>
      </w:r>
      <w:r>
        <w:rPr>
          <w:rFonts w:hint="eastAsia" w:ascii="楷体" w:hAnsi="楷体" w:eastAsia="楷体" w:cs="楷体"/>
          <w:sz w:val="21"/>
          <w:szCs w:val="21"/>
          <w:lang w:val="en-US" w:eastAsia="zh-CN"/>
        </w:rPr>
        <w:t>2</w:t>
      </w:r>
      <w:r>
        <w:rPr>
          <w:rFonts w:hint="eastAsia" w:ascii="楷体" w:hAnsi="楷体" w:eastAsia="楷体" w:cs="楷体"/>
          <w:sz w:val="21"/>
          <w:szCs w:val="21"/>
        </w:rPr>
        <w:t>-</w:t>
      </w:r>
      <w:r>
        <w:rPr>
          <w:rFonts w:hint="eastAsia" w:ascii="楷体" w:hAnsi="楷体" w:eastAsia="楷体" w:cs="楷体"/>
          <w:sz w:val="21"/>
          <w:szCs w:val="21"/>
          <w:lang w:val="en-US" w:eastAsia="zh-CN"/>
        </w:rPr>
        <w:t>3</w:t>
      </w:r>
      <w:r>
        <w:rPr>
          <w:rFonts w:hint="eastAsia" w:ascii="楷体" w:hAnsi="楷体" w:eastAsia="楷体" w:cs="楷体"/>
          <w:sz w:val="21"/>
          <w:szCs w:val="21"/>
        </w:rPr>
        <w:t xml:space="preserve"> </w:t>
      </w:r>
      <w:r>
        <w:rPr>
          <w:rFonts w:hint="eastAsia" w:ascii="楷体" w:hAnsi="楷体" w:eastAsia="楷体" w:cs="楷体"/>
          <w:sz w:val="21"/>
          <w:szCs w:val="21"/>
          <w:lang w:eastAsia="zh-Hans"/>
        </w:rPr>
        <w:t xml:space="preserve">原型界面 </w:t>
      </w:r>
      <w:r>
        <w:rPr>
          <w:rFonts w:hint="eastAsia" w:ascii="楷体" w:hAnsi="楷体" w:eastAsia="楷体" w:cs="楷体"/>
          <w:sz w:val="21"/>
          <w:szCs w:val="21"/>
          <w:lang w:val="en-US" w:eastAsia="zh-CN"/>
        </w:rPr>
        <w:t>历史记录</w:t>
      </w:r>
    </w:p>
    <w:p w14:paraId="4621D894">
      <w:pPr>
        <w:keepNext/>
        <w:keepLines/>
        <w:spacing w:before="260" w:after="260" w:line="415" w:lineRule="auto"/>
        <w:jc w:val="left"/>
        <w:outlineLvl w:val="2"/>
        <w:rPr>
          <w:rFonts w:hint="eastAsia" w:ascii="楷体" w:hAnsi="楷体" w:eastAsia="楷体" w:cs="楷体"/>
          <w:b/>
          <w:bCs/>
          <w:sz w:val="24"/>
          <w:lang w:eastAsia="zh-CN"/>
        </w:rPr>
      </w:pPr>
      <w:bookmarkStart w:id="78" w:name="_Toc196601924"/>
      <w:bookmarkStart w:id="79" w:name="_Toc10158"/>
      <w:r>
        <w:rPr>
          <w:rFonts w:hint="eastAsia" w:ascii="楷体" w:hAnsi="楷体" w:eastAsia="楷体" w:cs="楷体"/>
          <w:b/>
          <w:bCs/>
          <w:sz w:val="24"/>
        </w:rPr>
        <w:t>4.2.3</w:t>
      </w:r>
      <w:bookmarkEnd w:id="78"/>
      <w:r>
        <w:rPr>
          <w:rFonts w:hint="eastAsia" w:ascii="楷体" w:hAnsi="楷体" w:eastAsia="楷体" w:cs="楷体"/>
          <w:b/>
          <w:bCs/>
          <w:sz w:val="24"/>
          <w:lang w:val="en-US" w:eastAsia="zh-CN"/>
        </w:rPr>
        <w:t>热门板块</w:t>
      </w:r>
      <w:bookmarkEnd w:id="79"/>
    </w:p>
    <w:p w14:paraId="571E807A">
      <w:pPr>
        <w:keepNext/>
        <w:keepLines/>
        <w:spacing w:before="280" w:after="290" w:line="374" w:lineRule="auto"/>
        <w:jc w:val="left"/>
        <w:outlineLvl w:val="3"/>
        <w:rPr>
          <w:rFonts w:hint="eastAsia" w:ascii="楷体" w:hAnsi="楷体" w:eastAsia="楷体" w:cs="楷体"/>
          <w:sz w:val="24"/>
          <w:szCs w:val="32"/>
          <w:lang w:eastAsia="zh-Hans"/>
        </w:rPr>
      </w:pPr>
      <w:r>
        <w:rPr>
          <w:rFonts w:hint="eastAsia" w:ascii="楷体" w:hAnsi="楷体" w:eastAsia="楷体" w:cs="楷体"/>
          <w:b/>
          <w:bCs/>
          <w:sz w:val="24"/>
          <w:lang w:val="en-US" w:eastAsia="zh-CN"/>
        </w:rPr>
        <w:t>4.2.3.1热门板块</w:t>
      </w:r>
    </w:p>
    <w:p w14:paraId="1B7E78A4">
      <w:pPr>
        <w:spacing w:line="360" w:lineRule="auto"/>
        <w:rPr>
          <w:rFonts w:hint="eastAsia" w:ascii="楷体" w:hAnsi="楷体" w:eastAsia="楷体" w:cs="楷体"/>
          <w:sz w:val="24"/>
          <w:szCs w:val="32"/>
        </w:rPr>
      </w:pPr>
      <w:r>
        <w:rPr>
          <w:rFonts w:hint="eastAsia" w:ascii="楷体" w:hAnsi="楷体" w:eastAsia="楷体" w:cs="楷体"/>
          <w:sz w:val="24"/>
          <w:szCs w:val="32"/>
          <w:lang w:eastAsia="zh-Hans"/>
        </w:rPr>
        <w:t>用例图</w:t>
      </w:r>
    </w:p>
    <w:p w14:paraId="5DE6DB02">
      <w:pPr>
        <w:rPr>
          <w:rFonts w:hint="eastAsia" w:ascii="楷体" w:hAnsi="楷体" w:eastAsia="楷体"/>
          <w:lang w:bidi="ar"/>
        </w:rPr>
      </w:pPr>
      <w:r>
        <w:drawing>
          <wp:inline distT="0" distB="0" distL="114300" distR="114300">
            <wp:extent cx="5266690" cy="1170305"/>
            <wp:effectExtent l="0" t="0" r="635" b="1270"/>
            <wp:docPr id="15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6"/>
                    <pic:cNvPicPr>
                      <a:picLocks noChangeAspect="1"/>
                    </pic:cNvPicPr>
                  </pic:nvPicPr>
                  <pic:blipFill>
                    <a:blip r:embed="rId25"/>
                    <a:stretch>
                      <a:fillRect/>
                    </a:stretch>
                  </pic:blipFill>
                  <pic:spPr>
                    <a:xfrm>
                      <a:off x="0" y="0"/>
                      <a:ext cx="5266690" cy="1170305"/>
                    </a:xfrm>
                    <a:prstGeom prst="rect">
                      <a:avLst/>
                    </a:prstGeom>
                    <a:noFill/>
                    <a:ln>
                      <a:noFill/>
                    </a:ln>
                  </pic:spPr>
                </pic:pic>
              </a:graphicData>
            </a:graphic>
          </wp:inline>
        </w:drawing>
      </w:r>
    </w:p>
    <w:p w14:paraId="7C6CB4BD">
      <w:pPr>
        <w:jc w:val="center"/>
        <w:rPr>
          <w:rFonts w:hint="eastAsia" w:ascii="楷体" w:hAnsi="楷体" w:eastAsia="楷体" w:cs="楷体"/>
          <w:szCs w:val="21"/>
          <w:lang w:eastAsia="zh-CN"/>
        </w:rPr>
      </w:pPr>
      <w:r>
        <w:rPr>
          <w:rFonts w:hint="eastAsia" w:ascii="楷体" w:hAnsi="楷体" w:eastAsia="楷体" w:cs="楷体"/>
          <w:szCs w:val="21"/>
        </w:rPr>
        <w:t>图4-2-3-1</w:t>
      </w:r>
      <w:r>
        <w:rPr>
          <w:rFonts w:hint="eastAsia" w:ascii="楷体" w:hAnsi="楷体" w:eastAsia="楷体" w:cs="楷体"/>
          <w:szCs w:val="21"/>
          <w:lang w:eastAsia="zh-Hans"/>
        </w:rPr>
        <w:t xml:space="preserve">用例图 </w:t>
      </w:r>
      <w:r>
        <w:rPr>
          <w:rFonts w:hint="eastAsia" w:ascii="楷体" w:hAnsi="楷体" w:eastAsia="楷体" w:cs="楷体"/>
          <w:szCs w:val="21"/>
          <w:lang w:val="en-US" w:eastAsia="zh-CN"/>
        </w:rPr>
        <w:t>热门板块</w:t>
      </w:r>
    </w:p>
    <w:p w14:paraId="715EAEC4">
      <w:pPr>
        <w:spacing w:line="360" w:lineRule="auto"/>
        <w:rPr>
          <w:rFonts w:hint="eastAsia" w:ascii="楷体" w:hAnsi="楷体" w:eastAsia="楷体" w:cs="楷体"/>
          <w:sz w:val="24"/>
          <w:szCs w:val="32"/>
        </w:rPr>
      </w:pPr>
      <w:r>
        <w:rPr>
          <w:rFonts w:hint="eastAsia" w:ascii="楷体" w:hAnsi="楷体" w:eastAsia="楷体" w:cs="楷体"/>
          <w:sz w:val="24"/>
          <w:szCs w:val="32"/>
          <w:lang w:eastAsia="zh-Hans"/>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2577"/>
        <w:gridCol w:w="2072"/>
        <w:gridCol w:w="2092"/>
      </w:tblGrid>
      <w:tr w14:paraId="2A21E9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58639BFF">
            <w:pPr>
              <w:spacing w:line="360" w:lineRule="auto"/>
              <w:rPr>
                <w:rFonts w:hint="eastAsia" w:ascii="楷体" w:hAnsi="楷体" w:eastAsia="楷体" w:cs="楷体"/>
                <w:kern w:val="0"/>
                <w:szCs w:val="20"/>
              </w:rPr>
            </w:pPr>
            <w:r>
              <w:rPr>
                <w:rFonts w:hint="eastAsia" w:ascii="楷体" w:hAnsi="楷体" w:eastAsia="楷体" w:cs="楷体"/>
                <w:kern w:val="0"/>
                <w:szCs w:val="20"/>
              </w:rPr>
              <w:t>ID和名称</w:t>
            </w:r>
          </w:p>
        </w:tc>
        <w:tc>
          <w:tcPr>
            <w:tcW w:w="6741" w:type="dxa"/>
            <w:gridSpan w:val="3"/>
            <w:tcBorders>
              <w:top w:val="single" w:color="auto" w:sz="4" w:space="0"/>
              <w:left w:val="single" w:color="auto" w:sz="4" w:space="0"/>
              <w:bottom w:val="single" w:color="auto" w:sz="4" w:space="0"/>
              <w:right w:val="single" w:color="auto" w:sz="4" w:space="0"/>
            </w:tcBorders>
          </w:tcPr>
          <w:p w14:paraId="00647D27">
            <w:pPr>
              <w:spacing w:line="360" w:lineRule="auto"/>
              <w:rPr>
                <w:rFonts w:hint="eastAsia" w:ascii="楷体" w:hAnsi="楷体" w:eastAsia="楷体" w:cs="楷体"/>
                <w:kern w:val="0"/>
                <w:szCs w:val="20"/>
                <w:lang w:eastAsia="zh-CN"/>
              </w:rPr>
            </w:pPr>
            <w:r>
              <w:rPr>
                <w:rFonts w:hint="eastAsia" w:ascii="楷体" w:hAnsi="楷体" w:eastAsia="楷体" w:cs="楷体"/>
                <w:kern w:val="0"/>
                <w:szCs w:val="20"/>
              </w:rPr>
              <w:t>UC-</w:t>
            </w:r>
            <w:r>
              <w:rPr>
                <w:rFonts w:hint="eastAsia" w:ascii="楷体" w:hAnsi="楷体" w:eastAsia="楷体" w:cs="楷体"/>
                <w:kern w:val="0"/>
                <w:szCs w:val="20"/>
                <w:lang w:val="en-US" w:eastAsia="zh-CN"/>
              </w:rPr>
              <w:t>5</w:t>
            </w:r>
            <w:r>
              <w:rPr>
                <w:rFonts w:hint="eastAsia" w:ascii="楷体" w:hAnsi="楷体" w:eastAsia="楷体" w:cs="楷体"/>
                <w:kern w:val="0"/>
                <w:szCs w:val="21"/>
                <w:lang w:val="en-US" w:eastAsia="zh-CN"/>
              </w:rPr>
              <w:t>热门板块</w:t>
            </w:r>
          </w:p>
        </w:tc>
      </w:tr>
      <w:tr w14:paraId="72EADF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7212625D">
            <w:pPr>
              <w:spacing w:line="360" w:lineRule="auto"/>
              <w:rPr>
                <w:rFonts w:hint="eastAsia" w:ascii="楷体" w:hAnsi="楷体" w:eastAsia="楷体" w:cs="楷体"/>
                <w:kern w:val="0"/>
                <w:szCs w:val="20"/>
              </w:rPr>
            </w:pPr>
            <w:r>
              <w:rPr>
                <w:rFonts w:hint="eastAsia" w:ascii="楷体" w:hAnsi="楷体" w:eastAsia="楷体" w:cs="楷体"/>
                <w:kern w:val="0"/>
                <w:szCs w:val="20"/>
              </w:rPr>
              <w:t>创建人</w:t>
            </w:r>
          </w:p>
        </w:tc>
        <w:tc>
          <w:tcPr>
            <w:tcW w:w="2577" w:type="dxa"/>
            <w:tcBorders>
              <w:top w:val="single" w:color="auto" w:sz="4" w:space="0"/>
              <w:left w:val="single" w:color="auto" w:sz="4" w:space="0"/>
              <w:bottom w:val="single" w:color="auto" w:sz="4" w:space="0"/>
              <w:right w:val="single" w:color="auto" w:sz="4" w:space="0"/>
            </w:tcBorders>
          </w:tcPr>
          <w:p w14:paraId="465487AA">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白靖妍</w:t>
            </w:r>
          </w:p>
        </w:tc>
        <w:tc>
          <w:tcPr>
            <w:tcW w:w="2072" w:type="dxa"/>
            <w:tcBorders>
              <w:top w:val="single" w:color="auto" w:sz="4" w:space="0"/>
              <w:left w:val="single" w:color="auto" w:sz="4" w:space="0"/>
              <w:bottom w:val="single" w:color="auto" w:sz="4" w:space="0"/>
              <w:right w:val="single" w:color="auto" w:sz="4" w:space="0"/>
            </w:tcBorders>
          </w:tcPr>
          <w:p w14:paraId="33E56498">
            <w:pPr>
              <w:spacing w:line="360" w:lineRule="auto"/>
              <w:rPr>
                <w:rFonts w:hint="eastAsia" w:ascii="楷体" w:hAnsi="楷体" w:eastAsia="楷体" w:cs="楷体"/>
                <w:kern w:val="0"/>
                <w:szCs w:val="20"/>
              </w:rPr>
            </w:pPr>
            <w:r>
              <w:rPr>
                <w:rFonts w:hint="eastAsia" w:ascii="楷体" w:hAnsi="楷体" w:eastAsia="楷体" w:cs="楷体"/>
                <w:kern w:val="0"/>
                <w:szCs w:val="20"/>
              </w:rPr>
              <w:t>创建日期：</w:t>
            </w:r>
          </w:p>
        </w:tc>
        <w:tc>
          <w:tcPr>
            <w:tcW w:w="2092" w:type="dxa"/>
            <w:tcBorders>
              <w:top w:val="single" w:color="auto" w:sz="4" w:space="0"/>
              <w:left w:val="single" w:color="auto" w:sz="4" w:space="0"/>
              <w:bottom w:val="single" w:color="auto" w:sz="4" w:space="0"/>
              <w:right w:val="single" w:color="auto" w:sz="4" w:space="0"/>
            </w:tcBorders>
          </w:tcPr>
          <w:p w14:paraId="0250DAE9">
            <w:pPr>
              <w:spacing w:line="360" w:lineRule="auto"/>
              <w:rPr>
                <w:rFonts w:hint="eastAsia" w:ascii="楷体" w:hAnsi="楷体" w:eastAsia="楷体" w:cs="楷体"/>
                <w:kern w:val="0"/>
                <w:szCs w:val="20"/>
                <w:lang w:eastAsia="zh-CN"/>
              </w:rPr>
            </w:pPr>
            <w:r>
              <w:rPr>
                <w:rFonts w:hint="eastAsia" w:ascii="楷体" w:hAnsi="楷体" w:eastAsia="楷体" w:cs="楷体"/>
                <w:kern w:val="0"/>
                <w:szCs w:val="20"/>
              </w:rPr>
              <w:t>2025/</w:t>
            </w:r>
            <w:r>
              <w:rPr>
                <w:rFonts w:hint="eastAsia" w:ascii="楷体" w:hAnsi="楷体" w:eastAsia="楷体" w:cs="楷体"/>
                <w:kern w:val="0"/>
                <w:szCs w:val="20"/>
                <w:lang w:val="en-US" w:eastAsia="zh-CN"/>
              </w:rPr>
              <w:t>5</w:t>
            </w:r>
            <w:r>
              <w:rPr>
                <w:rFonts w:hint="eastAsia" w:ascii="楷体" w:hAnsi="楷体" w:eastAsia="楷体" w:cs="楷体"/>
                <w:kern w:val="0"/>
                <w:szCs w:val="20"/>
              </w:rPr>
              <w:t>/</w:t>
            </w:r>
            <w:r>
              <w:rPr>
                <w:rFonts w:hint="eastAsia" w:ascii="楷体" w:hAnsi="楷体" w:eastAsia="楷体" w:cs="楷体"/>
                <w:kern w:val="0"/>
                <w:szCs w:val="20"/>
                <w:lang w:val="en-US" w:eastAsia="zh-CN"/>
              </w:rPr>
              <w:t>7</w:t>
            </w:r>
          </w:p>
        </w:tc>
      </w:tr>
      <w:tr w14:paraId="1E28AF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3783ACD0">
            <w:pPr>
              <w:spacing w:line="360" w:lineRule="auto"/>
              <w:rPr>
                <w:rFonts w:hint="eastAsia" w:ascii="楷体" w:hAnsi="楷体" w:eastAsia="楷体" w:cs="楷体"/>
                <w:kern w:val="0"/>
                <w:szCs w:val="20"/>
              </w:rPr>
            </w:pPr>
            <w:r>
              <w:rPr>
                <w:rFonts w:hint="eastAsia" w:ascii="楷体" w:hAnsi="楷体" w:eastAsia="楷体" w:cs="楷体"/>
                <w:kern w:val="0"/>
                <w:szCs w:val="20"/>
              </w:rPr>
              <w:t>主要操作者</w:t>
            </w:r>
          </w:p>
        </w:tc>
        <w:tc>
          <w:tcPr>
            <w:tcW w:w="2577" w:type="dxa"/>
            <w:tcBorders>
              <w:top w:val="single" w:color="auto" w:sz="4" w:space="0"/>
              <w:left w:val="single" w:color="auto" w:sz="4" w:space="0"/>
              <w:bottom w:val="single" w:color="auto" w:sz="4" w:space="0"/>
              <w:right w:val="single" w:color="auto" w:sz="4" w:space="0"/>
            </w:tcBorders>
          </w:tcPr>
          <w:p w14:paraId="51897D34">
            <w:pPr>
              <w:spacing w:line="360" w:lineRule="auto"/>
              <w:rPr>
                <w:rFonts w:hint="eastAsia" w:ascii="楷体" w:hAnsi="楷体" w:eastAsia="楷体" w:cs="楷体"/>
                <w:kern w:val="0"/>
                <w:szCs w:val="20"/>
              </w:rPr>
            </w:pPr>
            <w:r>
              <w:rPr>
                <w:rFonts w:hint="eastAsia" w:ascii="楷体" w:hAnsi="楷体" w:eastAsia="楷体" w:cs="楷体"/>
                <w:kern w:val="0"/>
                <w:szCs w:val="20"/>
              </w:rPr>
              <w:t>用户</w:t>
            </w:r>
          </w:p>
        </w:tc>
        <w:tc>
          <w:tcPr>
            <w:tcW w:w="2072" w:type="dxa"/>
            <w:tcBorders>
              <w:top w:val="single" w:color="auto" w:sz="4" w:space="0"/>
              <w:left w:val="single" w:color="auto" w:sz="4" w:space="0"/>
              <w:bottom w:val="single" w:color="auto" w:sz="4" w:space="0"/>
              <w:right w:val="single" w:color="auto" w:sz="4" w:space="0"/>
            </w:tcBorders>
          </w:tcPr>
          <w:p w14:paraId="22952556">
            <w:pPr>
              <w:spacing w:line="360" w:lineRule="auto"/>
              <w:rPr>
                <w:rFonts w:hint="eastAsia" w:ascii="楷体" w:hAnsi="楷体" w:eastAsia="楷体" w:cs="楷体"/>
                <w:kern w:val="0"/>
                <w:szCs w:val="20"/>
              </w:rPr>
            </w:pPr>
            <w:r>
              <w:rPr>
                <w:rFonts w:hint="eastAsia" w:ascii="楷体" w:hAnsi="楷体" w:eastAsia="楷体" w:cs="楷体"/>
                <w:kern w:val="0"/>
                <w:szCs w:val="20"/>
              </w:rPr>
              <w:t>次要操作者：</w:t>
            </w:r>
          </w:p>
        </w:tc>
        <w:tc>
          <w:tcPr>
            <w:tcW w:w="2092" w:type="dxa"/>
            <w:tcBorders>
              <w:top w:val="single" w:color="auto" w:sz="4" w:space="0"/>
              <w:left w:val="single" w:color="auto" w:sz="4" w:space="0"/>
              <w:bottom w:val="single" w:color="auto" w:sz="4" w:space="0"/>
              <w:right w:val="single" w:color="auto" w:sz="4" w:space="0"/>
            </w:tcBorders>
          </w:tcPr>
          <w:p w14:paraId="4EC607DE">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3D5D52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1555" w:type="dxa"/>
            <w:tcBorders>
              <w:top w:val="single" w:color="auto" w:sz="4" w:space="0"/>
              <w:left w:val="single" w:color="auto" w:sz="4" w:space="0"/>
              <w:bottom w:val="single" w:color="auto" w:sz="4" w:space="0"/>
              <w:right w:val="single" w:color="auto" w:sz="4" w:space="0"/>
            </w:tcBorders>
          </w:tcPr>
          <w:p w14:paraId="19D84820">
            <w:pPr>
              <w:spacing w:line="360" w:lineRule="auto"/>
              <w:rPr>
                <w:rFonts w:hint="eastAsia" w:ascii="楷体" w:hAnsi="楷体" w:eastAsia="楷体" w:cs="楷体"/>
                <w:kern w:val="0"/>
                <w:szCs w:val="20"/>
              </w:rPr>
            </w:pPr>
            <w:r>
              <w:rPr>
                <w:rFonts w:hint="eastAsia" w:ascii="楷体" w:hAnsi="楷体" w:eastAsia="楷体" w:cs="楷体"/>
                <w:kern w:val="0"/>
                <w:szCs w:val="20"/>
              </w:rPr>
              <w:t>描述：</w:t>
            </w:r>
          </w:p>
        </w:tc>
        <w:tc>
          <w:tcPr>
            <w:tcW w:w="6741" w:type="dxa"/>
            <w:gridSpan w:val="3"/>
            <w:tcBorders>
              <w:top w:val="single" w:color="auto" w:sz="4" w:space="0"/>
              <w:left w:val="single" w:color="auto" w:sz="4" w:space="0"/>
              <w:bottom w:val="single" w:color="auto" w:sz="4" w:space="0"/>
              <w:right w:val="single" w:color="auto" w:sz="4" w:space="0"/>
            </w:tcBorders>
          </w:tcPr>
          <w:p w14:paraId="1953C29A">
            <w:pPr>
              <w:spacing w:line="360" w:lineRule="auto"/>
              <w:rPr>
                <w:rFonts w:hint="eastAsia" w:ascii="楷体" w:hAnsi="楷体" w:eastAsia="楷体" w:cs="楷体"/>
                <w:kern w:val="0"/>
                <w:szCs w:val="20"/>
              </w:rPr>
            </w:pPr>
            <w:r>
              <w:rPr>
                <w:rFonts w:hint="eastAsia" w:ascii="楷体" w:hAnsi="楷体" w:eastAsia="楷体" w:cs="楷体"/>
                <w:kern w:val="0"/>
                <w:szCs w:val="20"/>
              </w:rPr>
              <w:t>用户在校务AI小程序中查看近期热门内容，辅助快速获取焦点信息。</w:t>
            </w:r>
          </w:p>
        </w:tc>
      </w:tr>
      <w:tr w14:paraId="56AFF1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4038C029">
            <w:pPr>
              <w:spacing w:line="360" w:lineRule="auto"/>
              <w:rPr>
                <w:rFonts w:hint="eastAsia" w:ascii="楷体" w:hAnsi="楷体" w:eastAsia="楷体" w:cs="楷体"/>
                <w:kern w:val="0"/>
                <w:szCs w:val="20"/>
              </w:rPr>
            </w:pPr>
            <w:r>
              <w:rPr>
                <w:rFonts w:hint="eastAsia" w:ascii="楷体" w:hAnsi="楷体" w:eastAsia="楷体" w:cs="楷体"/>
                <w:kern w:val="0"/>
                <w:szCs w:val="20"/>
              </w:rPr>
              <w:t>触发器：</w:t>
            </w:r>
          </w:p>
        </w:tc>
        <w:tc>
          <w:tcPr>
            <w:tcW w:w="6741" w:type="dxa"/>
            <w:gridSpan w:val="3"/>
            <w:tcBorders>
              <w:top w:val="single" w:color="auto" w:sz="4" w:space="0"/>
              <w:left w:val="single" w:color="auto" w:sz="4" w:space="0"/>
              <w:bottom w:val="single" w:color="auto" w:sz="4" w:space="0"/>
              <w:right w:val="single" w:color="auto" w:sz="4" w:space="0"/>
            </w:tcBorders>
          </w:tcPr>
          <w:p w14:paraId="5C30C986">
            <w:pPr>
              <w:spacing w:line="360" w:lineRule="auto"/>
              <w:rPr>
                <w:rFonts w:hint="eastAsia" w:ascii="楷体" w:hAnsi="楷体" w:eastAsia="楷体" w:cs="楷体"/>
                <w:kern w:val="0"/>
                <w:szCs w:val="20"/>
                <w:lang w:eastAsia="zh-CN"/>
              </w:rPr>
            </w:pPr>
            <w:r>
              <w:rPr>
                <w:rFonts w:hint="eastAsia" w:ascii="楷体" w:hAnsi="楷体" w:eastAsia="楷体" w:cs="楷体"/>
                <w:kern w:val="0"/>
                <w:szCs w:val="20"/>
              </w:rPr>
              <w:t>点击首页中的热门</w:t>
            </w:r>
            <w:r>
              <w:rPr>
                <w:rFonts w:hint="eastAsia" w:ascii="楷体" w:hAnsi="楷体" w:eastAsia="楷体" w:cs="楷体"/>
                <w:kern w:val="0"/>
                <w:szCs w:val="20"/>
                <w:lang w:val="en-US" w:eastAsia="zh-CN"/>
              </w:rPr>
              <w:t>板块按钮</w:t>
            </w:r>
          </w:p>
        </w:tc>
      </w:tr>
      <w:tr w14:paraId="1BDC3B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36CAAABD">
            <w:pPr>
              <w:spacing w:line="360" w:lineRule="auto"/>
              <w:rPr>
                <w:rFonts w:hint="eastAsia" w:ascii="楷体" w:hAnsi="楷体" w:eastAsia="楷体" w:cs="楷体"/>
                <w:kern w:val="0"/>
                <w:szCs w:val="20"/>
              </w:rPr>
            </w:pPr>
            <w:r>
              <w:rPr>
                <w:rFonts w:hint="eastAsia" w:ascii="楷体" w:hAnsi="楷体" w:eastAsia="楷体" w:cs="楷体"/>
                <w:kern w:val="0"/>
                <w:szCs w:val="20"/>
              </w:rPr>
              <w:t>前置条件：</w:t>
            </w:r>
          </w:p>
        </w:tc>
        <w:tc>
          <w:tcPr>
            <w:tcW w:w="6741" w:type="dxa"/>
            <w:gridSpan w:val="3"/>
            <w:tcBorders>
              <w:top w:val="single" w:color="auto" w:sz="4" w:space="0"/>
              <w:left w:val="single" w:color="auto" w:sz="4" w:space="0"/>
              <w:bottom w:val="single" w:color="auto" w:sz="4" w:space="0"/>
              <w:right w:val="single" w:color="auto" w:sz="4" w:space="0"/>
            </w:tcBorders>
          </w:tcPr>
          <w:p w14:paraId="1804F279">
            <w:pPr>
              <w:spacing w:line="360" w:lineRule="auto"/>
              <w:rPr>
                <w:rFonts w:hint="eastAsia" w:ascii="楷体" w:hAnsi="楷体" w:eastAsia="楷体" w:cs="楷体"/>
                <w:kern w:val="0"/>
                <w:szCs w:val="20"/>
              </w:rPr>
            </w:pPr>
            <w:r>
              <w:rPr>
                <w:rFonts w:hint="eastAsia" w:ascii="楷体" w:hAnsi="楷体" w:eastAsia="楷体" w:cs="楷体"/>
                <w:kern w:val="0"/>
                <w:szCs w:val="20"/>
              </w:rPr>
              <w:t>1.学生用户已成功登录校务AI机器人小程序</w:t>
            </w:r>
          </w:p>
          <w:p w14:paraId="10D6CF52">
            <w:pPr>
              <w:spacing w:line="360" w:lineRule="auto"/>
              <w:rPr>
                <w:rFonts w:hint="eastAsia" w:ascii="楷体" w:hAnsi="楷体" w:eastAsia="楷体" w:cs="楷体"/>
                <w:kern w:val="0"/>
                <w:szCs w:val="20"/>
              </w:rPr>
            </w:pPr>
            <w:r>
              <w:rPr>
                <w:rFonts w:hint="eastAsia" w:ascii="楷体" w:hAnsi="楷体" w:eastAsia="楷体" w:cs="楷体"/>
                <w:kern w:val="0"/>
                <w:szCs w:val="20"/>
              </w:rPr>
              <w:t>2.学生用户进入首页</w:t>
            </w:r>
          </w:p>
        </w:tc>
      </w:tr>
      <w:tr w14:paraId="513E9B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6AE67ED8">
            <w:pPr>
              <w:spacing w:line="360" w:lineRule="auto"/>
              <w:rPr>
                <w:rFonts w:hint="eastAsia" w:ascii="楷体" w:hAnsi="楷体" w:eastAsia="楷体" w:cs="楷体"/>
                <w:kern w:val="0"/>
                <w:szCs w:val="20"/>
              </w:rPr>
            </w:pPr>
            <w:r>
              <w:rPr>
                <w:rFonts w:hint="eastAsia" w:ascii="楷体" w:hAnsi="楷体" w:eastAsia="楷体" w:cs="楷体"/>
                <w:kern w:val="0"/>
                <w:szCs w:val="20"/>
              </w:rPr>
              <w:t>后置条件：</w:t>
            </w:r>
          </w:p>
        </w:tc>
        <w:tc>
          <w:tcPr>
            <w:tcW w:w="6741" w:type="dxa"/>
            <w:gridSpan w:val="3"/>
            <w:tcBorders>
              <w:top w:val="single" w:color="auto" w:sz="4" w:space="0"/>
              <w:left w:val="single" w:color="auto" w:sz="4" w:space="0"/>
              <w:bottom w:val="single" w:color="auto" w:sz="4" w:space="0"/>
              <w:right w:val="single" w:color="auto" w:sz="4" w:space="0"/>
            </w:tcBorders>
          </w:tcPr>
          <w:p w14:paraId="279D1BC2">
            <w:pPr>
              <w:spacing w:line="360" w:lineRule="auto"/>
              <w:rPr>
                <w:rFonts w:hint="eastAsia" w:ascii="楷体" w:hAnsi="楷体" w:eastAsia="楷体" w:cs="楷体"/>
                <w:kern w:val="0"/>
                <w:szCs w:val="20"/>
              </w:rPr>
            </w:pPr>
            <w:r>
              <w:rPr>
                <w:rFonts w:hint="eastAsia" w:ascii="楷体" w:hAnsi="楷体" w:eastAsia="楷体" w:cs="楷体"/>
                <w:kern w:val="0"/>
                <w:szCs w:val="20"/>
              </w:rPr>
              <w:t>小程序按热度排序展示近期热门列表</w:t>
            </w:r>
          </w:p>
        </w:tc>
      </w:tr>
      <w:tr w14:paraId="2F6D22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69E21AEE">
            <w:pPr>
              <w:spacing w:line="360" w:lineRule="auto"/>
              <w:rPr>
                <w:rFonts w:hint="eastAsia" w:ascii="楷体" w:hAnsi="楷体" w:eastAsia="楷体" w:cs="楷体"/>
                <w:kern w:val="0"/>
                <w:szCs w:val="20"/>
              </w:rPr>
            </w:pPr>
            <w:r>
              <w:rPr>
                <w:rFonts w:hint="eastAsia" w:ascii="楷体" w:hAnsi="楷体" w:eastAsia="楷体" w:cs="楷体"/>
                <w:kern w:val="0"/>
                <w:szCs w:val="20"/>
              </w:rPr>
              <w:t>一般性流程：</w:t>
            </w:r>
          </w:p>
        </w:tc>
        <w:tc>
          <w:tcPr>
            <w:tcW w:w="6741" w:type="dxa"/>
            <w:gridSpan w:val="3"/>
            <w:tcBorders>
              <w:top w:val="single" w:color="auto" w:sz="4" w:space="0"/>
              <w:left w:val="single" w:color="auto" w:sz="4" w:space="0"/>
              <w:bottom w:val="single" w:color="auto" w:sz="4" w:space="0"/>
              <w:right w:val="single" w:color="auto" w:sz="4" w:space="0"/>
            </w:tcBorders>
          </w:tcPr>
          <w:p w14:paraId="22300AD5">
            <w:pPr>
              <w:spacing w:line="360" w:lineRule="auto"/>
              <w:rPr>
                <w:rFonts w:hint="eastAsia" w:ascii="楷体" w:hAnsi="楷体" w:eastAsia="楷体" w:cs="楷体"/>
                <w:kern w:val="0"/>
                <w:szCs w:val="20"/>
              </w:rPr>
            </w:pPr>
            <w:r>
              <w:rPr>
                <w:rFonts w:hint="eastAsia" w:ascii="楷体" w:hAnsi="楷体" w:eastAsia="楷体" w:cs="楷体"/>
                <w:kern w:val="0"/>
                <w:szCs w:val="20"/>
              </w:rPr>
              <w:t>1.学生用户登录后进入校务</w:t>
            </w:r>
            <w:r>
              <w:rPr>
                <w:rFonts w:hint="eastAsia" w:ascii="楷体" w:hAnsi="楷体" w:eastAsia="楷体" w:cs="楷体"/>
                <w:kern w:val="0"/>
                <w:szCs w:val="20"/>
                <w:lang w:val="en-US" w:eastAsia="zh-CN"/>
              </w:rPr>
              <w:t>问答机器人</w:t>
            </w:r>
            <w:r>
              <w:rPr>
                <w:rFonts w:hint="eastAsia" w:ascii="楷体" w:hAnsi="楷体" w:eastAsia="楷体" w:cs="楷体"/>
                <w:kern w:val="0"/>
                <w:szCs w:val="20"/>
              </w:rPr>
              <w:t>小程序首页</w:t>
            </w:r>
          </w:p>
          <w:p w14:paraId="281C5636">
            <w:pPr>
              <w:spacing w:line="360" w:lineRule="auto"/>
              <w:rPr>
                <w:rFonts w:hint="eastAsia" w:ascii="楷体" w:hAnsi="楷体" w:eastAsia="楷体" w:cs="楷体"/>
                <w:kern w:val="0"/>
                <w:szCs w:val="20"/>
              </w:rPr>
            </w:pPr>
            <w:r>
              <w:rPr>
                <w:rFonts w:hint="eastAsia" w:ascii="楷体" w:hAnsi="楷体" w:eastAsia="楷体" w:cs="楷体"/>
                <w:kern w:val="0"/>
                <w:szCs w:val="20"/>
              </w:rPr>
              <w:t>2.在首页点击“</w:t>
            </w:r>
            <w:r>
              <w:rPr>
                <w:rFonts w:hint="eastAsia" w:ascii="楷体" w:hAnsi="楷体" w:eastAsia="楷体" w:cs="楷体"/>
                <w:kern w:val="0"/>
                <w:szCs w:val="20"/>
                <w:lang w:val="en-US" w:eastAsia="zh-CN"/>
              </w:rPr>
              <w:t>热门板块</w:t>
            </w:r>
            <w:r>
              <w:rPr>
                <w:rFonts w:hint="eastAsia" w:ascii="楷体" w:hAnsi="楷体" w:eastAsia="楷体" w:cs="楷体"/>
                <w:kern w:val="0"/>
                <w:szCs w:val="20"/>
              </w:rPr>
              <w:t>”标签</w:t>
            </w:r>
          </w:p>
          <w:p w14:paraId="62241E5F">
            <w:pPr>
              <w:spacing w:line="360" w:lineRule="auto"/>
              <w:rPr>
                <w:rFonts w:hint="eastAsia" w:ascii="楷体" w:hAnsi="楷体" w:eastAsia="楷体" w:cs="楷体"/>
                <w:kern w:val="0"/>
                <w:szCs w:val="20"/>
              </w:rPr>
            </w:pPr>
            <w:r>
              <w:rPr>
                <w:rFonts w:hint="eastAsia" w:ascii="楷体" w:hAnsi="楷体" w:eastAsia="楷体" w:cs="楷体"/>
                <w:kern w:val="0"/>
                <w:szCs w:val="20"/>
              </w:rPr>
              <w:t>3.小程序跳转至近期热门</w:t>
            </w:r>
            <w:r>
              <w:rPr>
                <w:rFonts w:hint="eastAsia" w:ascii="楷体" w:hAnsi="楷体" w:eastAsia="楷体" w:cs="楷体"/>
                <w:kern w:val="0"/>
                <w:szCs w:val="20"/>
                <w:lang w:val="en-US" w:eastAsia="zh-CN"/>
              </w:rPr>
              <w:t>板块</w:t>
            </w:r>
            <w:r>
              <w:rPr>
                <w:rFonts w:hint="eastAsia" w:ascii="楷体" w:hAnsi="楷体" w:eastAsia="楷体" w:cs="楷体"/>
                <w:kern w:val="0"/>
                <w:szCs w:val="20"/>
              </w:rPr>
              <w:t>界面</w:t>
            </w:r>
          </w:p>
          <w:p w14:paraId="15DBE1AB">
            <w:pPr>
              <w:spacing w:line="360" w:lineRule="auto"/>
              <w:rPr>
                <w:rFonts w:hint="eastAsia" w:ascii="楷体" w:hAnsi="楷体" w:eastAsia="楷体" w:cs="楷体"/>
                <w:kern w:val="0"/>
                <w:szCs w:val="20"/>
              </w:rPr>
            </w:pPr>
            <w:r>
              <w:rPr>
                <w:rFonts w:hint="eastAsia" w:ascii="楷体" w:hAnsi="楷体" w:eastAsia="楷体" w:cs="楷体"/>
                <w:kern w:val="0"/>
                <w:szCs w:val="20"/>
              </w:rPr>
              <w:t>4.页面展示热门内容</w:t>
            </w:r>
          </w:p>
        </w:tc>
      </w:tr>
      <w:tr w14:paraId="6D3897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08D75017">
            <w:pPr>
              <w:spacing w:line="360" w:lineRule="auto"/>
              <w:rPr>
                <w:rFonts w:hint="eastAsia" w:ascii="楷体" w:hAnsi="楷体" w:eastAsia="楷体" w:cs="楷体"/>
                <w:kern w:val="0"/>
                <w:szCs w:val="20"/>
              </w:rPr>
            </w:pPr>
            <w:r>
              <w:rPr>
                <w:rFonts w:hint="eastAsia" w:ascii="楷体" w:hAnsi="楷体" w:eastAsia="楷体" w:cs="楷体"/>
                <w:kern w:val="0"/>
                <w:szCs w:val="20"/>
              </w:rPr>
              <w:t>选择性流程</w:t>
            </w:r>
          </w:p>
        </w:tc>
        <w:tc>
          <w:tcPr>
            <w:tcW w:w="6741" w:type="dxa"/>
            <w:gridSpan w:val="3"/>
            <w:tcBorders>
              <w:top w:val="single" w:color="auto" w:sz="4" w:space="0"/>
              <w:left w:val="single" w:color="auto" w:sz="4" w:space="0"/>
              <w:bottom w:val="single" w:color="auto" w:sz="4" w:space="0"/>
              <w:right w:val="single" w:color="auto" w:sz="4" w:space="0"/>
            </w:tcBorders>
          </w:tcPr>
          <w:p w14:paraId="472839A7">
            <w:pPr>
              <w:tabs>
                <w:tab w:val="left" w:pos="1365"/>
              </w:tabs>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54FBDC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2F172A8A">
            <w:pPr>
              <w:spacing w:line="360" w:lineRule="auto"/>
              <w:rPr>
                <w:rFonts w:hint="eastAsia" w:ascii="楷体" w:hAnsi="楷体" w:eastAsia="楷体" w:cs="楷体"/>
                <w:kern w:val="0"/>
                <w:szCs w:val="20"/>
              </w:rPr>
            </w:pPr>
            <w:r>
              <w:rPr>
                <w:rFonts w:hint="eastAsia" w:ascii="楷体" w:hAnsi="楷体" w:eastAsia="楷体" w:cs="楷体"/>
                <w:kern w:val="0"/>
                <w:szCs w:val="20"/>
              </w:rPr>
              <w:t>异常：</w:t>
            </w:r>
          </w:p>
        </w:tc>
        <w:tc>
          <w:tcPr>
            <w:tcW w:w="6741" w:type="dxa"/>
            <w:gridSpan w:val="3"/>
            <w:tcBorders>
              <w:top w:val="single" w:color="auto" w:sz="4" w:space="0"/>
              <w:left w:val="single" w:color="auto" w:sz="4" w:space="0"/>
              <w:bottom w:val="single" w:color="auto" w:sz="4" w:space="0"/>
              <w:right w:val="single" w:color="auto" w:sz="4" w:space="0"/>
            </w:tcBorders>
          </w:tcPr>
          <w:p w14:paraId="26C7AB1A">
            <w:pPr>
              <w:spacing w:line="360" w:lineRule="auto"/>
              <w:rPr>
                <w:rFonts w:hint="eastAsia" w:ascii="楷体" w:hAnsi="楷体" w:eastAsia="楷体" w:cs="楷体"/>
                <w:kern w:val="0"/>
                <w:szCs w:val="20"/>
              </w:rPr>
            </w:pPr>
            <w:r>
              <w:rPr>
                <w:rFonts w:hint="eastAsia" w:ascii="楷体" w:hAnsi="楷体" w:eastAsia="楷体" w:cs="楷体"/>
                <w:kern w:val="0"/>
                <w:szCs w:val="20"/>
              </w:rPr>
              <w:t>1.数据加载失败：展示“加载失败”提示，提供“刷新”按钮重试</w:t>
            </w:r>
          </w:p>
        </w:tc>
      </w:tr>
      <w:tr w14:paraId="1478C5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5D438B6C">
            <w:pPr>
              <w:spacing w:line="360" w:lineRule="auto"/>
              <w:rPr>
                <w:rFonts w:hint="eastAsia" w:ascii="楷体" w:hAnsi="楷体" w:eastAsia="楷体" w:cs="楷体"/>
                <w:kern w:val="0"/>
                <w:szCs w:val="20"/>
              </w:rPr>
            </w:pPr>
            <w:r>
              <w:rPr>
                <w:rFonts w:hint="eastAsia" w:ascii="楷体" w:hAnsi="楷体" w:eastAsia="楷体" w:cs="楷体"/>
                <w:kern w:val="0"/>
                <w:szCs w:val="20"/>
              </w:rPr>
              <w:t>优先级：</w:t>
            </w:r>
          </w:p>
        </w:tc>
        <w:tc>
          <w:tcPr>
            <w:tcW w:w="6741" w:type="dxa"/>
            <w:gridSpan w:val="3"/>
            <w:tcBorders>
              <w:top w:val="single" w:color="auto" w:sz="4" w:space="0"/>
              <w:left w:val="single" w:color="auto" w:sz="4" w:space="0"/>
              <w:bottom w:val="single" w:color="auto" w:sz="4" w:space="0"/>
              <w:right w:val="single" w:color="auto" w:sz="4" w:space="0"/>
            </w:tcBorders>
          </w:tcPr>
          <w:p w14:paraId="0348A1ED">
            <w:pPr>
              <w:spacing w:line="360" w:lineRule="auto"/>
              <w:rPr>
                <w:rFonts w:hint="eastAsia" w:ascii="楷体" w:hAnsi="楷体" w:eastAsia="楷体" w:cs="楷体"/>
                <w:kern w:val="0"/>
                <w:szCs w:val="20"/>
              </w:rPr>
            </w:pPr>
            <w:r>
              <w:rPr>
                <w:rFonts w:hint="eastAsia" w:ascii="楷体" w:hAnsi="楷体" w:eastAsia="楷体" w:cs="楷体"/>
                <w:kern w:val="0"/>
                <w:szCs w:val="20"/>
              </w:rPr>
              <w:t>高</w:t>
            </w:r>
          </w:p>
        </w:tc>
      </w:tr>
      <w:tr w14:paraId="435FC1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55" w:type="dxa"/>
            <w:tcBorders>
              <w:top w:val="single" w:color="auto" w:sz="4" w:space="0"/>
              <w:left w:val="single" w:color="auto" w:sz="4" w:space="0"/>
              <w:bottom w:val="single" w:color="auto" w:sz="4" w:space="0"/>
              <w:right w:val="single" w:color="auto" w:sz="4" w:space="0"/>
            </w:tcBorders>
          </w:tcPr>
          <w:p w14:paraId="784F1F12">
            <w:pPr>
              <w:spacing w:line="360" w:lineRule="auto"/>
              <w:rPr>
                <w:rFonts w:hint="eastAsia" w:ascii="楷体" w:hAnsi="楷体" w:eastAsia="楷体" w:cs="楷体"/>
                <w:kern w:val="0"/>
                <w:szCs w:val="20"/>
              </w:rPr>
            </w:pPr>
            <w:r>
              <w:rPr>
                <w:rFonts w:hint="eastAsia" w:ascii="楷体" w:hAnsi="楷体" w:eastAsia="楷体" w:cs="楷体"/>
                <w:kern w:val="0"/>
                <w:szCs w:val="20"/>
              </w:rPr>
              <w:t>使用频率：</w:t>
            </w:r>
          </w:p>
        </w:tc>
        <w:tc>
          <w:tcPr>
            <w:tcW w:w="6741" w:type="dxa"/>
            <w:gridSpan w:val="3"/>
            <w:tcBorders>
              <w:top w:val="single" w:color="auto" w:sz="4" w:space="0"/>
              <w:left w:val="single" w:color="auto" w:sz="4" w:space="0"/>
              <w:bottom w:val="single" w:color="auto" w:sz="4" w:space="0"/>
              <w:right w:val="single" w:color="auto" w:sz="4" w:space="0"/>
            </w:tcBorders>
          </w:tcPr>
          <w:p w14:paraId="0E67E8EF">
            <w:pPr>
              <w:spacing w:line="360" w:lineRule="auto"/>
              <w:rPr>
                <w:rFonts w:hint="eastAsia" w:ascii="楷体" w:hAnsi="楷体" w:eastAsia="楷体" w:cs="楷体"/>
                <w:kern w:val="0"/>
                <w:szCs w:val="20"/>
              </w:rPr>
            </w:pPr>
            <w:r>
              <w:rPr>
                <w:rFonts w:hint="eastAsia" w:ascii="楷体" w:hAnsi="楷体" w:eastAsia="楷体" w:cs="楷体"/>
                <w:kern w:val="0"/>
                <w:szCs w:val="20"/>
              </w:rPr>
              <w:t>中</w:t>
            </w:r>
          </w:p>
        </w:tc>
      </w:tr>
      <w:tr w14:paraId="306384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4B9B09C0">
            <w:pPr>
              <w:spacing w:line="360" w:lineRule="auto"/>
              <w:rPr>
                <w:rFonts w:hint="eastAsia" w:ascii="楷体" w:hAnsi="楷体" w:eastAsia="楷体" w:cs="楷体"/>
                <w:kern w:val="0"/>
                <w:szCs w:val="20"/>
              </w:rPr>
            </w:pPr>
            <w:r>
              <w:rPr>
                <w:rFonts w:hint="eastAsia" w:ascii="楷体" w:hAnsi="楷体" w:eastAsia="楷体" w:cs="楷体"/>
                <w:kern w:val="0"/>
                <w:szCs w:val="20"/>
              </w:rPr>
              <w:t>业务规则：</w:t>
            </w:r>
          </w:p>
        </w:tc>
        <w:tc>
          <w:tcPr>
            <w:tcW w:w="6741" w:type="dxa"/>
            <w:gridSpan w:val="3"/>
            <w:tcBorders>
              <w:top w:val="single" w:color="auto" w:sz="4" w:space="0"/>
              <w:left w:val="single" w:color="auto" w:sz="4" w:space="0"/>
              <w:bottom w:val="single" w:color="auto" w:sz="4" w:space="0"/>
              <w:right w:val="single" w:color="auto" w:sz="4" w:space="0"/>
            </w:tcBorders>
          </w:tcPr>
          <w:p w14:paraId="15D1E5A4">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46D476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74E74CE6">
            <w:pPr>
              <w:spacing w:line="360" w:lineRule="auto"/>
              <w:rPr>
                <w:rFonts w:hint="eastAsia" w:ascii="楷体" w:hAnsi="楷体" w:eastAsia="楷体" w:cs="楷体"/>
                <w:kern w:val="0"/>
                <w:szCs w:val="20"/>
              </w:rPr>
            </w:pPr>
            <w:r>
              <w:rPr>
                <w:rFonts w:hint="eastAsia" w:ascii="楷体" w:hAnsi="楷体" w:eastAsia="楷体" w:cs="楷体"/>
                <w:kern w:val="0"/>
                <w:szCs w:val="20"/>
              </w:rPr>
              <w:t>其他信息：</w:t>
            </w:r>
          </w:p>
        </w:tc>
        <w:tc>
          <w:tcPr>
            <w:tcW w:w="6741" w:type="dxa"/>
            <w:gridSpan w:val="3"/>
            <w:tcBorders>
              <w:top w:val="single" w:color="auto" w:sz="4" w:space="0"/>
              <w:left w:val="single" w:color="auto" w:sz="4" w:space="0"/>
              <w:bottom w:val="single" w:color="auto" w:sz="4" w:space="0"/>
              <w:right w:val="single" w:color="auto" w:sz="4" w:space="0"/>
            </w:tcBorders>
          </w:tcPr>
          <w:p w14:paraId="687E0D63">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05A69C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5FCAE13A">
            <w:pPr>
              <w:spacing w:line="360" w:lineRule="auto"/>
              <w:rPr>
                <w:rFonts w:hint="eastAsia" w:ascii="楷体" w:hAnsi="楷体" w:eastAsia="楷体" w:cs="楷体"/>
                <w:kern w:val="0"/>
                <w:szCs w:val="20"/>
              </w:rPr>
            </w:pPr>
            <w:r>
              <w:rPr>
                <w:rFonts w:hint="eastAsia" w:ascii="楷体" w:hAnsi="楷体" w:eastAsia="楷体" w:cs="楷体"/>
                <w:kern w:val="0"/>
                <w:szCs w:val="20"/>
              </w:rPr>
              <w:t>假设：</w:t>
            </w:r>
          </w:p>
        </w:tc>
        <w:tc>
          <w:tcPr>
            <w:tcW w:w="6741" w:type="dxa"/>
            <w:gridSpan w:val="3"/>
            <w:tcBorders>
              <w:top w:val="single" w:color="auto" w:sz="4" w:space="0"/>
              <w:left w:val="single" w:color="auto" w:sz="4" w:space="0"/>
              <w:bottom w:val="single" w:color="auto" w:sz="4" w:space="0"/>
              <w:right w:val="single" w:color="auto" w:sz="4" w:space="0"/>
            </w:tcBorders>
          </w:tcPr>
          <w:p w14:paraId="052F60F0">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bl>
    <w:p w14:paraId="63C02F4B">
      <w:pPr>
        <w:pStyle w:val="7"/>
        <w:spacing w:line="360" w:lineRule="auto"/>
        <w:rPr>
          <w:rFonts w:hint="eastAsia" w:ascii="楷体" w:hAnsi="楷体" w:eastAsia="楷体" w:cs="楷体"/>
          <w:szCs w:val="21"/>
          <w:lang w:eastAsia="zh-CN"/>
        </w:rPr>
      </w:pPr>
      <w:r>
        <w:rPr>
          <w:rFonts w:hint="eastAsia" w:ascii="楷体" w:hAnsi="楷体" w:eastAsia="楷体" w:cs="楷体"/>
          <w:sz w:val="21"/>
          <w:szCs w:val="21"/>
        </w:rPr>
        <w:t>表4-2-3-1</w:t>
      </w:r>
      <w:r>
        <w:rPr>
          <w:rFonts w:hint="eastAsia" w:ascii="楷体" w:hAnsi="楷体" w:eastAsia="楷体" w:cs="楷体"/>
          <w:sz w:val="21"/>
          <w:szCs w:val="21"/>
          <w:lang w:eastAsia="zh-Hans"/>
        </w:rPr>
        <w:t xml:space="preserve">用例表 </w:t>
      </w:r>
      <w:r>
        <w:rPr>
          <w:rFonts w:hint="eastAsia" w:ascii="楷体" w:hAnsi="楷体" w:eastAsia="楷体" w:cs="楷体"/>
          <w:szCs w:val="21"/>
          <w:lang w:val="en-US" w:eastAsia="zh-CN"/>
        </w:rPr>
        <w:t>热门板块</w:t>
      </w:r>
    </w:p>
    <w:p w14:paraId="5EE34EE0">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对话框图</w:t>
      </w:r>
    </w:p>
    <w:p w14:paraId="5155C02A">
      <w:pPr>
        <w:spacing w:line="360" w:lineRule="auto"/>
        <w:jc w:val="center"/>
        <w:rPr>
          <w:rFonts w:hint="eastAsia" w:ascii="楷体" w:hAnsi="楷体" w:eastAsia="楷体" w:cs="楷体"/>
        </w:rPr>
      </w:pPr>
      <w:r>
        <w:drawing>
          <wp:inline distT="0" distB="0" distL="114300" distR="114300">
            <wp:extent cx="1478915" cy="3825875"/>
            <wp:effectExtent l="0" t="0" r="6985" b="3175"/>
            <wp:docPr id="15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7"/>
                    <pic:cNvPicPr>
                      <a:picLocks noChangeAspect="1"/>
                    </pic:cNvPicPr>
                  </pic:nvPicPr>
                  <pic:blipFill>
                    <a:blip r:embed="rId26"/>
                    <a:stretch>
                      <a:fillRect/>
                    </a:stretch>
                  </pic:blipFill>
                  <pic:spPr>
                    <a:xfrm>
                      <a:off x="0" y="0"/>
                      <a:ext cx="1478915" cy="3825875"/>
                    </a:xfrm>
                    <a:prstGeom prst="rect">
                      <a:avLst/>
                    </a:prstGeom>
                    <a:noFill/>
                    <a:ln>
                      <a:noFill/>
                    </a:ln>
                  </pic:spPr>
                </pic:pic>
              </a:graphicData>
            </a:graphic>
          </wp:inline>
        </w:drawing>
      </w:r>
    </w:p>
    <w:p w14:paraId="61B9EE76">
      <w:pPr>
        <w:pStyle w:val="7"/>
        <w:spacing w:line="360" w:lineRule="auto"/>
        <w:rPr>
          <w:rFonts w:hint="eastAsia" w:ascii="楷体" w:hAnsi="楷体" w:eastAsia="楷体" w:cs="楷体"/>
          <w:sz w:val="21"/>
          <w:szCs w:val="21"/>
          <w:lang w:eastAsia="zh-CN"/>
        </w:rPr>
      </w:pPr>
      <w:r>
        <w:rPr>
          <w:rFonts w:hint="eastAsia" w:ascii="楷体" w:hAnsi="楷体" w:eastAsia="楷体" w:cs="楷体"/>
          <w:sz w:val="21"/>
          <w:szCs w:val="21"/>
        </w:rPr>
        <w:t>图4-2-3-</w:t>
      </w:r>
      <w:r>
        <w:rPr>
          <w:rFonts w:hint="eastAsia" w:ascii="楷体" w:hAnsi="楷体" w:eastAsia="楷体" w:cs="楷体"/>
          <w:sz w:val="21"/>
          <w:szCs w:val="21"/>
          <w:lang w:val="en-US" w:eastAsia="zh-CN"/>
        </w:rPr>
        <w:t>1</w:t>
      </w:r>
      <w:r>
        <w:rPr>
          <w:rFonts w:hint="eastAsia" w:ascii="楷体" w:hAnsi="楷体" w:eastAsia="楷体" w:cs="楷体"/>
          <w:sz w:val="21"/>
          <w:szCs w:val="21"/>
          <w:lang w:eastAsia="zh-Hans"/>
        </w:rPr>
        <w:t xml:space="preserve">对话框图 </w:t>
      </w:r>
      <w:r>
        <w:rPr>
          <w:rFonts w:hint="eastAsia" w:ascii="楷体" w:hAnsi="楷体" w:eastAsia="楷体" w:cs="楷体"/>
          <w:szCs w:val="21"/>
          <w:lang w:val="en-US" w:eastAsia="zh-CN"/>
        </w:rPr>
        <w:t>热门板块</w:t>
      </w:r>
    </w:p>
    <w:p w14:paraId="34FE1197">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界面原型</w:t>
      </w:r>
    </w:p>
    <w:p w14:paraId="11F596D7">
      <w:pPr>
        <w:rPr>
          <w:rFonts w:hint="eastAsia" w:ascii="楷体" w:hAnsi="楷体" w:eastAsia="楷体"/>
        </w:rPr>
      </w:pPr>
      <w:r>
        <w:drawing>
          <wp:inline distT="0" distB="0" distL="114300" distR="114300">
            <wp:extent cx="2574925" cy="4390390"/>
            <wp:effectExtent l="0" t="0" r="6350" b="635"/>
            <wp:docPr id="15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9"/>
                    <pic:cNvPicPr>
                      <a:picLocks noChangeAspect="1"/>
                    </pic:cNvPicPr>
                  </pic:nvPicPr>
                  <pic:blipFill>
                    <a:blip r:embed="rId27"/>
                    <a:stretch>
                      <a:fillRect/>
                    </a:stretch>
                  </pic:blipFill>
                  <pic:spPr>
                    <a:xfrm>
                      <a:off x="0" y="0"/>
                      <a:ext cx="2574925" cy="4390390"/>
                    </a:xfrm>
                    <a:prstGeom prst="rect">
                      <a:avLst/>
                    </a:prstGeom>
                    <a:noFill/>
                    <a:ln>
                      <a:noFill/>
                    </a:ln>
                  </pic:spPr>
                </pic:pic>
              </a:graphicData>
            </a:graphic>
          </wp:inline>
        </w:drawing>
      </w:r>
      <w:r>
        <w:rPr>
          <w:rFonts w:hint="eastAsia" w:ascii="楷体" w:hAnsi="楷体" w:eastAsia="楷体"/>
        </w:rPr>
        <w:t xml:space="preserve"> </w:t>
      </w:r>
      <w:r>
        <w:drawing>
          <wp:inline distT="0" distB="0" distL="114300" distR="114300">
            <wp:extent cx="2529205" cy="4315460"/>
            <wp:effectExtent l="0" t="0" r="4445" b="8890"/>
            <wp:docPr id="15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8"/>
                    <pic:cNvPicPr>
                      <a:picLocks noChangeAspect="1"/>
                    </pic:cNvPicPr>
                  </pic:nvPicPr>
                  <pic:blipFill>
                    <a:blip r:embed="rId28"/>
                    <a:stretch>
                      <a:fillRect/>
                    </a:stretch>
                  </pic:blipFill>
                  <pic:spPr>
                    <a:xfrm>
                      <a:off x="0" y="0"/>
                      <a:ext cx="2529205" cy="4315460"/>
                    </a:xfrm>
                    <a:prstGeom prst="rect">
                      <a:avLst/>
                    </a:prstGeom>
                    <a:noFill/>
                    <a:ln>
                      <a:noFill/>
                    </a:ln>
                  </pic:spPr>
                </pic:pic>
              </a:graphicData>
            </a:graphic>
          </wp:inline>
        </w:drawing>
      </w:r>
    </w:p>
    <w:p w14:paraId="15A86670">
      <w:pPr>
        <w:pStyle w:val="7"/>
        <w:spacing w:line="360" w:lineRule="auto"/>
        <w:rPr>
          <w:rFonts w:hint="eastAsia" w:ascii="楷体" w:hAnsi="楷体" w:eastAsia="楷体" w:cs="楷体"/>
          <w:sz w:val="21"/>
          <w:szCs w:val="21"/>
          <w:lang w:eastAsia="zh-CN" w:bidi="ar"/>
        </w:rPr>
      </w:pPr>
      <w:r>
        <w:rPr>
          <w:rFonts w:hint="eastAsia" w:ascii="楷体" w:hAnsi="楷体" w:eastAsia="楷体" w:cs="楷体"/>
          <w:sz w:val="21"/>
          <w:szCs w:val="21"/>
        </w:rPr>
        <w:t>图4-2-3-</w:t>
      </w:r>
      <w:r>
        <w:rPr>
          <w:rFonts w:hint="eastAsia" w:ascii="楷体" w:hAnsi="楷体" w:eastAsia="楷体" w:cs="楷体"/>
          <w:sz w:val="21"/>
          <w:szCs w:val="21"/>
          <w:lang w:val="en-US" w:eastAsia="zh-CN"/>
        </w:rPr>
        <w:t>1</w:t>
      </w:r>
      <w:r>
        <w:rPr>
          <w:rFonts w:hint="eastAsia" w:ascii="楷体" w:hAnsi="楷体" w:eastAsia="楷体" w:cs="楷体"/>
          <w:sz w:val="21"/>
          <w:szCs w:val="21"/>
        </w:rPr>
        <w:t xml:space="preserve"> </w:t>
      </w:r>
      <w:r>
        <w:rPr>
          <w:rFonts w:hint="eastAsia" w:ascii="楷体" w:hAnsi="楷体" w:eastAsia="楷体" w:cs="楷体"/>
          <w:sz w:val="21"/>
          <w:szCs w:val="21"/>
          <w:lang w:eastAsia="zh-Hans"/>
        </w:rPr>
        <w:t xml:space="preserve">原型界面 </w:t>
      </w:r>
      <w:r>
        <w:rPr>
          <w:rFonts w:hint="eastAsia" w:ascii="楷体" w:hAnsi="楷体" w:eastAsia="楷体" w:cs="楷体"/>
          <w:szCs w:val="21"/>
          <w:lang w:val="en-US" w:eastAsia="zh-CN"/>
        </w:rPr>
        <w:t>热门板块</w:t>
      </w:r>
    </w:p>
    <w:p w14:paraId="786E903B">
      <w:pPr>
        <w:keepNext/>
        <w:keepLines/>
        <w:spacing w:before="260" w:after="260" w:line="415" w:lineRule="auto"/>
        <w:jc w:val="left"/>
        <w:outlineLvl w:val="2"/>
        <w:rPr>
          <w:rFonts w:hint="eastAsia" w:ascii="楷体" w:hAnsi="楷体" w:eastAsia="楷体" w:cs="楷体"/>
          <w:b/>
          <w:bCs/>
          <w:sz w:val="24"/>
        </w:rPr>
      </w:pPr>
      <w:bookmarkStart w:id="80" w:name="_Toc196601925"/>
      <w:bookmarkStart w:id="81" w:name="_Toc23622"/>
      <w:r>
        <w:rPr>
          <w:rFonts w:hint="eastAsia" w:ascii="楷体" w:hAnsi="楷体" w:eastAsia="楷体" w:cs="楷体"/>
          <w:b/>
          <w:bCs/>
          <w:sz w:val="24"/>
        </w:rPr>
        <w:t>4.2.4评论区</w:t>
      </w:r>
      <w:bookmarkEnd w:id="80"/>
      <w:bookmarkEnd w:id="81"/>
    </w:p>
    <w:p w14:paraId="343CDF6F">
      <w:pPr>
        <w:keepNext/>
        <w:keepLines/>
        <w:spacing w:before="280" w:after="290" w:line="374" w:lineRule="auto"/>
        <w:jc w:val="left"/>
        <w:outlineLvl w:val="3"/>
        <w:rPr>
          <w:rFonts w:hint="eastAsia" w:ascii="楷体" w:hAnsi="楷体" w:eastAsia="楷体" w:cs="楷体"/>
          <w:b/>
          <w:bCs/>
          <w:sz w:val="24"/>
        </w:rPr>
      </w:pPr>
      <w:r>
        <w:rPr>
          <w:rFonts w:hint="eastAsia" w:ascii="楷体" w:hAnsi="楷体" w:eastAsia="楷体" w:cs="楷体"/>
          <w:b/>
          <w:bCs/>
          <w:sz w:val="24"/>
          <w:lang w:eastAsia="zh-Hans"/>
        </w:rPr>
        <w:t>4.</w:t>
      </w:r>
      <w:r>
        <w:rPr>
          <w:rFonts w:hint="eastAsia" w:ascii="楷体" w:hAnsi="楷体" w:eastAsia="楷体" w:cs="楷体"/>
          <w:b/>
          <w:bCs/>
          <w:sz w:val="24"/>
        </w:rPr>
        <w:t>2</w:t>
      </w:r>
      <w:r>
        <w:rPr>
          <w:rFonts w:hint="eastAsia" w:ascii="楷体" w:hAnsi="楷体" w:eastAsia="楷体" w:cs="楷体"/>
          <w:b/>
          <w:bCs/>
          <w:sz w:val="24"/>
          <w:lang w:eastAsia="zh-Hans"/>
        </w:rPr>
        <w:t>.</w:t>
      </w:r>
      <w:r>
        <w:rPr>
          <w:rFonts w:hint="eastAsia" w:ascii="楷体" w:hAnsi="楷体" w:eastAsia="楷体" w:cs="楷体"/>
          <w:b/>
          <w:bCs/>
          <w:sz w:val="24"/>
        </w:rPr>
        <w:t>4.</w:t>
      </w:r>
      <w:r>
        <w:rPr>
          <w:rFonts w:hint="eastAsia" w:ascii="楷体" w:hAnsi="楷体" w:eastAsia="楷体" w:cs="楷体"/>
          <w:b/>
          <w:bCs/>
          <w:sz w:val="24"/>
          <w:lang w:val="en-US" w:eastAsia="zh-CN"/>
        </w:rPr>
        <w:t>1</w:t>
      </w:r>
      <w:r>
        <w:rPr>
          <w:rFonts w:hint="eastAsia" w:ascii="楷体" w:hAnsi="楷体" w:eastAsia="楷体" w:cs="楷体"/>
          <w:b/>
          <w:bCs/>
          <w:sz w:val="24"/>
        </w:rPr>
        <w:t>发表评论</w:t>
      </w:r>
    </w:p>
    <w:p w14:paraId="1E547D38">
      <w:pPr>
        <w:spacing w:line="360" w:lineRule="auto"/>
        <w:rPr>
          <w:rFonts w:hint="eastAsia" w:ascii="楷体" w:hAnsi="楷体" w:eastAsia="楷体" w:cs="楷体"/>
          <w:sz w:val="24"/>
          <w:szCs w:val="32"/>
        </w:rPr>
      </w:pPr>
      <w:r>
        <w:rPr>
          <w:rFonts w:hint="eastAsia" w:ascii="楷体" w:hAnsi="楷体" w:eastAsia="楷体" w:cs="楷体"/>
          <w:sz w:val="24"/>
          <w:szCs w:val="32"/>
          <w:lang w:eastAsia="zh-Hans"/>
        </w:rPr>
        <w:t>用例图</w:t>
      </w:r>
    </w:p>
    <w:p w14:paraId="2A54834B">
      <w:pPr>
        <w:rPr>
          <w:rFonts w:hint="eastAsia" w:ascii="楷体" w:hAnsi="楷体" w:eastAsia="楷体"/>
          <w:lang w:bidi="ar"/>
        </w:rPr>
      </w:pPr>
      <w:r>
        <w:rPr>
          <w:rFonts w:ascii="楷体" w:hAnsi="楷体" w:eastAsia="楷体"/>
          <w14:ligatures w14:val="standardContextual"/>
        </w:rPr>
        <w:drawing>
          <wp:inline distT="0" distB="0" distL="0" distR="0">
            <wp:extent cx="5274310" cy="1994535"/>
            <wp:effectExtent l="0" t="0" r="4445" b="2540"/>
            <wp:docPr id="1342033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33177" name="图片 1"/>
                    <pic:cNvPicPr>
                      <a:picLocks noChangeAspect="1"/>
                    </pic:cNvPicPr>
                  </pic:nvPicPr>
                  <pic:blipFill>
                    <a:blip r:embed="rId29"/>
                    <a:stretch>
                      <a:fillRect/>
                    </a:stretch>
                  </pic:blipFill>
                  <pic:spPr>
                    <a:xfrm>
                      <a:off x="0" y="0"/>
                      <a:ext cx="5274310" cy="1994535"/>
                    </a:xfrm>
                    <a:prstGeom prst="rect">
                      <a:avLst/>
                    </a:prstGeom>
                  </pic:spPr>
                </pic:pic>
              </a:graphicData>
            </a:graphic>
          </wp:inline>
        </w:drawing>
      </w:r>
    </w:p>
    <w:p w14:paraId="073DA5B2">
      <w:pPr>
        <w:jc w:val="center"/>
        <w:rPr>
          <w:rFonts w:hint="eastAsia" w:ascii="楷体" w:hAnsi="楷体" w:eastAsia="楷体" w:cs="楷体"/>
          <w:szCs w:val="21"/>
        </w:rPr>
      </w:pPr>
      <w:r>
        <w:rPr>
          <w:rFonts w:hint="eastAsia" w:ascii="楷体" w:hAnsi="楷体" w:eastAsia="楷体" w:cs="楷体"/>
          <w:szCs w:val="21"/>
        </w:rPr>
        <w:t>图4-2-4-</w:t>
      </w:r>
      <w:r>
        <w:rPr>
          <w:rFonts w:hint="eastAsia" w:ascii="楷体" w:hAnsi="楷体" w:eastAsia="楷体" w:cs="楷体"/>
          <w:szCs w:val="21"/>
          <w:lang w:val="en-US" w:eastAsia="zh-CN"/>
        </w:rPr>
        <w:t>1</w:t>
      </w:r>
      <w:r>
        <w:rPr>
          <w:rFonts w:hint="eastAsia" w:ascii="楷体" w:hAnsi="楷体" w:eastAsia="楷体" w:cs="楷体"/>
          <w:szCs w:val="21"/>
          <w:lang w:eastAsia="zh-Hans"/>
        </w:rPr>
        <w:t>用例图</w:t>
      </w:r>
      <w:r>
        <w:rPr>
          <w:rFonts w:hint="eastAsia" w:ascii="楷体" w:hAnsi="楷体" w:eastAsia="楷体" w:cs="楷体"/>
          <w:szCs w:val="21"/>
        </w:rPr>
        <w:t xml:space="preserve"> </w:t>
      </w:r>
      <w:bookmarkStart w:id="82" w:name="_Hlk195976549"/>
      <w:r>
        <w:rPr>
          <w:rFonts w:hint="eastAsia" w:ascii="楷体" w:hAnsi="楷体" w:eastAsia="楷体" w:cs="楷体"/>
          <w:szCs w:val="21"/>
          <w:lang w:eastAsia="zh-Hans"/>
        </w:rPr>
        <w:t>发表评论</w:t>
      </w:r>
      <w:bookmarkEnd w:id="82"/>
    </w:p>
    <w:p w14:paraId="630A6226">
      <w:pPr>
        <w:spacing w:line="360" w:lineRule="auto"/>
        <w:rPr>
          <w:rFonts w:hint="eastAsia" w:ascii="楷体" w:hAnsi="楷体" w:eastAsia="楷体" w:cs="楷体"/>
          <w:sz w:val="24"/>
          <w:szCs w:val="32"/>
        </w:rPr>
      </w:pPr>
      <w:r>
        <w:rPr>
          <w:rFonts w:hint="eastAsia" w:ascii="楷体" w:hAnsi="楷体" w:eastAsia="楷体" w:cs="楷体"/>
          <w:sz w:val="24"/>
          <w:szCs w:val="32"/>
          <w:lang w:eastAsia="zh-Hans"/>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2577"/>
        <w:gridCol w:w="2072"/>
        <w:gridCol w:w="2092"/>
      </w:tblGrid>
      <w:tr w14:paraId="521C0F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20642665">
            <w:pPr>
              <w:spacing w:line="360" w:lineRule="auto"/>
              <w:rPr>
                <w:rFonts w:hint="eastAsia" w:ascii="楷体" w:hAnsi="楷体" w:eastAsia="楷体" w:cs="楷体"/>
                <w:kern w:val="0"/>
                <w:szCs w:val="20"/>
              </w:rPr>
            </w:pPr>
            <w:r>
              <w:rPr>
                <w:rFonts w:hint="eastAsia" w:ascii="楷体" w:hAnsi="楷体" w:eastAsia="楷体" w:cs="楷体"/>
                <w:kern w:val="0"/>
                <w:szCs w:val="20"/>
              </w:rPr>
              <w:t>ID和名称</w:t>
            </w:r>
          </w:p>
        </w:tc>
        <w:tc>
          <w:tcPr>
            <w:tcW w:w="6741" w:type="dxa"/>
            <w:gridSpan w:val="3"/>
            <w:tcBorders>
              <w:top w:val="single" w:color="auto" w:sz="4" w:space="0"/>
              <w:left w:val="single" w:color="auto" w:sz="4" w:space="0"/>
              <w:bottom w:val="single" w:color="auto" w:sz="4" w:space="0"/>
              <w:right w:val="single" w:color="auto" w:sz="4" w:space="0"/>
            </w:tcBorders>
          </w:tcPr>
          <w:p w14:paraId="3D21BB52">
            <w:pPr>
              <w:spacing w:line="360" w:lineRule="auto"/>
              <w:rPr>
                <w:rFonts w:hint="eastAsia" w:ascii="楷体" w:hAnsi="楷体" w:eastAsia="楷体" w:cs="楷体"/>
                <w:kern w:val="0"/>
                <w:szCs w:val="20"/>
              </w:rPr>
            </w:pPr>
            <w:r>
              <w:rPr>
                <w:rFonts w:hint="eastAsia" w:ascii="楷体" w:hAnsi="楷体" w:eastAsia="楷体" w:cs="楷体"/>
                <w:kern w:val="0"/>
                <w:szCs w:val="20"/>
              </w:rPr>
              <w:t>UC-</w:t>
            </w:r>
            <w:r>
              <w:rPr>
                <w:rFonts w:hint="eastAsia" w:ascii="楷体" w:hAnsi="楷体" w:eastAsia="楷体" w:cs="楷体"/>
                <w:kern w:val="0"/>
                <w:szCs w:val="20"/>
                <w:lang w:val="en-US" w:eastAsia="zh-CN"/>
              </w:rPr>
              <w:t>6</w:t>
            </w:r>
            <w:r>
              <w:rPr>
                <w:rFonts w:hint="eastAsia" w:ascii="楷体" w:hAnsi="楷体" w:eastAsia="楷体" w:cs="楷体"/>
                <w:kern w:val="0"/>
                <w:szCs w:val="21"/>
                <w:lang w:eastAsia="zh-Hans"/>
              </w:rPr>
              <w:t>发表评论</w:t>
            </w:r>
          </w:p>
        </w:tc>
      </w:tr>
      <w:tr w14:paraId="17E1F0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198501DA">
            <w:pPr>
              <w:spacing w:line="360" w:lineRule="auto"/>
              <w:rPr>
                <w:rFonts w:hint="eastAsia" w:ascii="楷体" w:hAnsi="楷体" w:eastAsia="楷体" w:cs="楷体"/>
                <w:kern w:val="0"/>
                <w:szCs w:val="20"/>
              </w:rPr>
            </w:pPr>
            <w:r>
              <w:rPr>
                <w:rFonts w:hint="eastAsia" w:ascii="楷体" w:hAnsi="楷体" w:eastAsia="楷体" w:cs="楷体"/>
                <w:kern w:val="0"/>
                <w:szCs w:val="20"/>
              </w:rPr>
              <w:t>创建人</w:t>
            </w:r>
          </w:p>
        </w:tc>
        <w:tc>
          <w:tcPr>
            <w:tcW w:w="2577" w:type="dxa"/>
            <w:tcBorders>
              <w:top w:val="single" w:color="auto" w:sz="4" w:space="0"/>
              <w:left w:val="single" w:color="auto" w:sz="4" w:space="0"/>
              <w:bottom w:val="single" w:color="auto" w:sz="4" w:space="0"/>
              <w:right w:val="single" w:color="auto" w:sz="4" w:space="0"/>
            </w:tcBorders>
          </w:tcPr>
          <w:p w14:paraId="1EA4D719">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白靖妍</w:t>
            </w:r>
          </w:p>
        </w:tc>
        <w:tc>
          <w:tcPr>
            <w:tcW w:w="2072" w:type="dxa"/>
            <w:tcBorders>
              <w:top w:val="single" w:color="auto" w:sz="4" w:space="0"/>
              <w:left w:val="single" w:color="auto" w:sz="4" w:space="0"/>
              <w:bottom w:val="single" w:color="auto" w:sz="4" w:space="0"/>
              <w:right w:val="single" w:color="auto" w:sz="4" w:space="0"/>
            </w:tcBorders>
          </w:tcPr>
          <w:p w14:paraId="34DC97D3">
            <w:pPr>
              <w:spacing w:line="360" w:lineRule="auto"/>
              <w:rPr>
                <w:rFonts w:hint="eastAsia" w:ascii="楷体" w:hAnsi="楷体" w:eastAsia="楷体" w:cs="楷体"/>
                <w:kern w:val="0"/>
                <w:szCs w:val="20"/>
              </w:rPr>
            </w:pPr>
            <w:r>
              <w:rPr>
                <w:rFonts w:hint="eastAsia" w:ascii="楷体" w:hAnsi="楷体" w:eastAsia="楷体" w:cs="楷体"/>
                <w:kern w:val="0"/>
                <w:szCs w:val="20"/>
              </w:rPr>
              <w:t>创建日期：</w:t>
            </w:r>
          </w:p>
        </w:tc>
        <w:tc>
          <w:tcPr>
            <w:tcW w:w="2092" w:type="dxa"/>
            <w:tcBorders>
              <w:top w:val="single" w:color="auto" w:sz="4" w:space="0"/>
              <w:left w:val="single" w:color="auto" w:sz="4" w:space="0"/>
              <w:bottom w:val="single" w:color="auto" w:sz="4" w:space="0"/>
              <w:right w:val="single" w:color="auto" w:sz="4" w:space="0"/>
            </w:tcBorders>
          </w:tcPr>
          <w:p w14:paraId="0DB946E8">
            <w:pPr>
              <w:spacing w:line="360" w:lineRule="auto"/>
              <w:rPr>
                <w:rFonts w:hint="eastAsia" w:ascii="楷体" w:hAnsi="楷体" w:eastAsia="楷体" w:cs="楷体"/>
                <w:kern w:val="0"/>
                <w:szCs w:val="20"/>
                <w:lang w:val="en-US" w:eastAsia="zh-CN"/>
              </w:rPr>
            </w:pPr>
            <w:r>
              <w:rPr>
                <w:rFonts w:hint="eastAsia" w:ascii="楷体" w:hAnsi="楷体" w:eastAsia="楷体" w:cs="楷体"/>
                <w:kern w:val="0"/>
                <w:szCs w:val="20"/>
              </w:rPr>
              <w:t>2025/</w:t>
            </w:r>
            <w:r>
              <w:rPr>
                <w:rFonts w:hint="eastAsia" w:ascii="楷体" w:hAnsi="楷体" w:eastAsia="楷体" w:cs="楷体"/>
                <w:kern w:val="0"/>
                <w:szCs w:val="20"/>
                <w:lang w:val="en-US" w:eastAsia="zh-CN"/>
              </w:rPr>
              <w:t>5</w:t>
            </w:r>
            <w:r>
              <w:rPr>
                <w:rFonts w:hint="eastAsia" w:ascii="楷体" w:hAnsi="楷体" w:eastAsia="楷体" w:cs="楷体"/>
                <w:kern w:val="0"/>
                <w:szCs w:val="20"/>
              </w:rPr>
              <w:t>/</w:t>
            </w:r>
            <w:r>
              <w:rPr>
                <w:rFonts w:hint="eastAsia" w:ascii="楷体" w:hAnsi="楷体" w:eastAsia="楷体" w:cs="楷体"/>
                <w:kern w:val="0"/>
                <w:szCs w:val="20"/>
                <w:lang w:val="en-US" w:eastAsia="zh-CN"/>
              </w:rPr>
              <w:t>7</w:t>
            </w:r>
          </w:p>
        </w:tc>
      </w:tr>
      <w:tr w14:paraId="199D55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51C7A32C">
            <w:pPr>
              <w:spacing w:line="360" w:lineRule="auto"/>
              <w:rPr>
                <w:rFonts w:hint="eastAsia" w:ascii="楷体" w:hAnsi="楷体" w:eastAsia="楷体" w:cs="楷体"/>
                <w:kern w:val="0"/>
                <w:szCs w:val="20"/>
              </w:rPr>
            </w:pPr>
            <w:r>
              <w:rPr>
                <w:rFonts w:hint="eastAsia" w:ascii="楷体" w:hAnsi="楷体" w:eastAsia="楷体" w:cs="楷体"/>
                <w:kern w:val="0"/>
                <w:szCs w:val="20"/>
              </w:rPr>
              <w:t>主要操作者</w:t>
            </w:r>
          </w:p>
        </w:tc>
        <w:tc>
          <w:tcPr>
            <w:tcW w:w="2577" w:type="dxa"/>
            <w:tcBorders>
              <w:top w:val="single" w:color="auto" w:sz="4" w:space="0"/>
              <w:left w:val="single" w:color="auto" w:sz="4" w:space="0"/>
              <w:bottom w:val="single" w:color="auto" w:sz="4" w:space="0"/>
              <w:right w:val="single" w:color="auto" w:sz="4" w:space="0"/>
            </w:tcBorders>
          </w:tcPr>
          <w:p w14:paraId="72CBAAFE">
            <w:pPr>
              <w:spacing w:line="360" w:lineRule="auto"/>
              <w:rPr>
                <w:rFonts w:hint="eastAsia" w:ascii="楷体" w:hAnsi="楷体" w:eastAsia="楷体" w:cs="楷体"/>
                <w:kern w:val="0"/>
                <w:szCs w:val="20"/>
              </w:rPr>
            </w:pPr>
            <w:r>
              <w:rPr>
                <w:rFonts w:hint="eastAsia" w:ascii="楷体" w:hAnsi="楷体" w:eastAsia="楷体" w:cs="楷体"/>
                <w:kern w:val="0"/>
                <w:szCs w:val="20"/>
              </w:rPr>
              <w:t>用户</w:t>
            </w:r>
          </w:p>
        </w:tc>
        <w:tc>
          <w:tcPr>
            <w:tcW w:w="2072" w:type="dxa"/>
            <w:tcBorders>
              <w:top w:val="single" w:color="auto" w:sz="4" w:space="0"/>
              <w:left w:val="single" w:color="auto" w:sz="4" w:space="0"/>
              <w:bottom w:val="single" w:color="auto" w:sz="4" w:space="0"/>
              <w:right w:val="single" w:color="auto" w:sz="4" w:space="0"/>
            </w:tcBorders>
          </w:tcPr>
          <w:p w14:paraId="0A6BD494">
            <w:pPr>
              <w:spacing w:line="360" w:lineRule="auto"/>
              <w:rPr>
                <w:rFonts w:hint="eastAsia" w:ascii="楷体" w:hAnsi="楷体" w:eastAsia="楷体" w:cs="楷体"/>
                <w:kern w:val="0"/>
                <w:szCs w:val="20"/>
              </w:rPr>
            </w:pPr>
            <w:r>
              <w:rPr>
                <w:rFonts w:hint="eastAsia" w:ascii="楷体" w:hAnsi="楷体" w:eastAsia="楷体" w:cs="楷体"/>
                <w:kern w:val="0"/>
                <w:szCs w:val="20"/>
              </w:rPr>
              <w:t>次要操作者：</w:t>
            </w:r>
          </w:p>
        </w:tc>
        <w:tc>
          <w:tcPr>
            <w:tcW w:w="2092" w:type="dxa"/>
            <w:tcBorders>
              <w:top w:val="single" w:color="auto" w:sz="4" w:space="0"/>
              <w:left w:val="single" w:color="auto" w:sz="4" w:space="0"/>
              <w:bottom w:val="single" w:color="auto" w:sz="4" w:space="0"/>
              <w:right w:val="single" w:color="auto" w:sz="4" w:space="0"/>
            </w:tcBorders>
          </w:tcPr>
          <w:p w14:paraId="65C6E072">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2C7B90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1555" w:type="dxa"/>
            <w:tcBorders>
              <w:top w:val="single" w:color="auto" w:sz="4" w:space="0"/>
              <w:left w:val="single" w:color="auto" w:sz="4" w:space="0"/>
              <w:bottom w:val="single" w:color="auto" w:sz="4" w:space="0"/>
              <w:right w:val="single" w:color="auto" w:sz="4" w:space="0"/>
            </w:tcBorders>
          </w:tcPr>
          <w:p w14:paraId="43E4D78D">
            <w:pPr>
              <w:spacing w:line="360" w:lineRule="auto"/>
              <w:rPr>
                <w:rFonts w:hint="eastAsia" w:ascii="楷体" w:hAnsi="楷体" w:eastAsia="楷体" w:cs="楷体"/>
                <w:kern w:val="0"/>
                <w:szCs w:val="20"/>
              </w:rPr>
            </w:pPr>
            <w:r>
              <w:rPr>
                <w:rFonts w:hint="eastAsia" w:ascii="楷体" w:hAnsi="楷体" w:eastAsia="楷体" w:cs="楷体"/>
                <w:kern w:val="0"/>
                <w:szCs w:val="20"/>
              </w:rPr>
              <w:t>描述：</w:t>
            </w:r>
          </w:p>
        </w:tc>
        <w:tc>
          <w:tcPr>
            <w:tcW w:w="6741" w:type="dxa"/>
            <w:gridSpan w:val="3"/>
            <w:tcBorders>
              <w:top w:val="single" w:color="auto" w:sz="4" w:space="0"/>
              <w:left w:val="single" w:color="auto" w:sz="4" w:space="0"/>
              <w:bottom w:val="single" w:color="auto" w:sz="4" w:space="0"/>
              <w:right w:val="single" w:color="auto" w:sz="4" w:space="0"/>
            </w:tcBorders>
          </w:tcPr>
          <w:p w14:paraId="3D2E18D6">
            <w:pPr>
              <w:spacing w:line="360" w:lineRule="auto"/>
              <w:rPr>
                <w:rFonts w:hint="eastAsia" w:ascii="楷体" w:hAnsi="楷体" w:eastAsia="楷体" w:cs="楷体"/>
                <w:kern w:val="0"/>
                <w:szCs w:val="20"/>
              </w:rPr>
            </w:pPr>
            <w:r>
              <w:rPr>
                <w:rFonts w:ascii="楷体" w:hAnsi="楷体" w:eastAsia="楷体" w:cs="楷体"/>
                <w:kern w:val="0"/>
                <w:szCs w:val="20"/>
              </w:rPr>
              <w:t>用户</w:t>
            </w:r>
            <w:r>
              <w:rPr>
                <w:rFonts w:hint="eastAsia" w:ascii="楷体" w:hAnsi="楷体" w:eastAsia="楷体" w:cs="楷体"/>
                <w:kern w:val="0"/>
                <w:szCs w:val="20"/>
              </w:rPr>
              <w:t>在校务</w:t>
            </w:r>
            <w:r>
              <w:rPr>
                <w:rFonts w:hint="eastAsia" w:ascii="楷体" w:hAnsi="楷体" w:eastAsia="楷体" w:cs="楷体"/>
                <w:kern w:val="0"/>
                <w:szCs w:val="20"/>
                <w:lang w:val="en-US" w:eastAsia="zh-CN"/>
              </w:rPr>
              <w:t>问答机器人</w:t>
            </w:r>
            <w:r>
              <w:rPr>
                <w:rFonts w:hint="eastAsia" w:ascii="楷体" w:hAnsi="楷体" w:eastAsia="楷体" w:cs="楷体"/>
                <w:kern w:val="0"/>
                <w:szCs w:val="20"/>
              </w:rPr>
              <w:t>小程序的</w:t>
            </w:r>
            <w:r>
              <w:rPr>
                <w:rFonts w:hint="eastAsia" w:ascii="楷体" w:hAnsi="楷体" w:eastAsia="楷体" w:cs="楷体"/>
                <w:kern w:val="0"/>
                <w:szCs w:val="20"/>
                <w:lang w:val="en-US" w:eastAsia="zh-CN"/>
              </w:rPr>
              <w:t>首页</w:t>
            </w:r>
            <w:r>
              <w:rPr>
                <w:rFonts w:hint="eastAsia" w:ascii="楷体" w:hAnsi="楷体" w:eastAsia="楷体" w:cs="楷体"/>
                <w:kern w:val="0"/>
                <w:szCs w:val="20"/>
              </w:rPr>
              <w:t>页面中，对某条</w:t>
            </w:r>
            <w:r>
              <w:rPr>
                <w:rFonts w:hint="eastAsia" w:ascii="楷体" w:hAnsi="楷体" w:eastAsia="楷体" w:cs="楷体"/>
                <w:kern w:val="0"/>
                <w:szCs w:val="20"/>
                <w:lang w:val="en-US" w:eastAsia="zh-CN"/>
              </w:rPr>
              <w:t>帖子</w:t>
            </w:r>
            <w:r>
              <w:rPr>
                <w:rFonts w:hint="eastAsia" w:ascii="楷体" w:hAnsi="楷体" w:eastAsia="楷体" w:cs="楷体"/>
                <w:kern w:val="0"/>
                <w:szCs w:val="20"/>
              </w:rPr>
              <w:t>发表评论</w:t>
            </w:r>
          </w:p>
        </w:tc>
      </w:tr>
      <w:tr w14:paraId="5D13E2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1B6AFD65">
            <w:pPr>
              <w:spacing w:line="360" w:lineRule="auto"/>
              <w:rPr>
                <w:rFonts w:hint="eastAsia" w:ascii="楷体" w:hAnsi="楷体" w:eastAsia="楷体" w:cs="楷体"/>
                <w:kern w:val="0"/>
                <w:szCs w:val="20"/>
              </w:rPr>
            </w:pPr>
            <w:r>
              <w:rPr>
                <w:rFonts w:hint="eastAsia" w:ascii="楷体" w:hAnsi="楷体" w:eastAsia="楷体" w:cs="楷体"/>
                <w:kern w:val="0"/>
                <w:szCs w:val="20"/>
              </w:rPr>
              <w:t>触发器：</w:t>
            </w:r>
          </w:p>
        </w:tc>
        <w:tc>
          <w:tcPr>
            <w:tcW w:w="6741" w:type="dxa"/>
            <w:gridSpan w:val="3"/>
            <w:tcBorders>
              <w:top w:val="single" w:color="auto" w:sz="4" w:space="0"/>
              <w:left w:val="single" w:color="auto" w:sz="4" w:space="0"/>
              <w:bottom w:val="single" w:color="auto" w:sz="4" w:space="0"/>
              <w:right w:val="single" w:color="auto" w:sz="4" w:space="0"/>
            </w:tcBorders>
          </w:tcPr>
          <w:p w14:paraId="7287C16A">
            <w:pPr>
              <w:spacing w:line="360" w:lineRule="auto"/>
              <w:rPr>
                <w:rFonts w:hint="eastAsia" w:ascii="楷体" w:hAnsi="楷体" w:eastAsia="楷体" w:cs="楷体"/>
                <w:kern w:val="0"/>
                <w:szCs w:val="20"/>
              </w:rPr>
            </w:pPr>
            <w:r>
              <w:rPr>
                <w:rFonts w:ascii="楷体" w:hAnsi="楷体" w:eastAsia="楷体" w:cs="楷体"/>
                <w:kern w:val="0"/>
                <w:szCs w:val="20"/>
              </w:rPr>
              <w:t>用户</w:t>
            </w:r>
            <w:r>
              <w:rPr>
                <w:rFonts w:hint="eastAsia" w:ascii="楷体" w:hAnsi="楷体" w:eastAsia="楷体" w:cs="楷体"/>
                <w:kern w:val="0"/>
                <w:szCs w:val="20"/>
              </w:rPr>
              <w:t>点击发表评论按钮</w:t>
            </w:r>
          </w:p>
        </w:tc>
      </w:tr>
      <w:tr w14:paraId="6BA15B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5EE1CD5B">
            <w:pPr>
              <w:spacing w:line="360" w:lineRule="auto"/>
              <w:rPr>
                <w:rFonts w:hint="eastAsia" w:ascii="楷体" w:hAnsi="楷体" w:eastAsia="楷体" w:cs="楷体"/>
                <w:kern w:val="0"/>
                <w:szCs w:val="20"/>
              </w:rPr>
            </w:pPr>
            <w:r>
              <w:rPr>
                <w:rFonts w:hint="eastAsia" w:ascii="楷体" w:hAnsi="楷体" w:eastAsia="楷体" w:cs="楷体"/>
                <w:kern w:val="0"/>
                <w:szCs w:val="20"/>
              </w:rPr>
              <w:t>前置条件：</w:t>
            </w:r>
          </w:p>
        </w:tc>
        <w:tc>
          <w:tcPr>
            <w:tcW w:w="6741" w:type="dxa"/>
            <w:gridSpan w:val="3"/>
            <w:tcBorders>
              <w:top w:val="single" w:color="auto" w:sz="4" w:space="0"/>
              <w:left w:val="single" w:color="auto" w:sz="4" w:space="0"/>
              <w:bottom w:val="single" w:color="auto" w:sz="4" w:space="0"/>
              <w:right w:val="single" w:color="auto" w:sz="4" w:space="0"/>
            </w:tcBorders>
          </w:tcPr>
          <w:p w14:paraId="178FF587">
            <w:pPr>
              <w:spacing w:line="360" w:lineRule="auto"/>
              <w:rPr>
                <w:rFonts w:hint="eastAsia" w:ascii="楷体" w:hAnsi="楷体" w:eastAsia="楷体" w:cs="楷体"/>
                <w:kern w:val="0"/>
                <w:szCs w:val="20"/>
              </w:rPr>
            </w:pPr>
            <w:r>
              <w:rPr>
                <w:rFonts w:hint="eastAsia" w:ascii="楷体" w:hAnsi="楷体" w:eastAsia="楷体" w:cs="楷体"/>
                <w:kern w:val="0"/>
                <w:szCs w:val="20"/>
              </w:rPr>
              <w:t>1.用户已成功登录校务</w:t>
            </w:r>
            <w:r>
              <w:rPr>
                <w:rFonts w:hint="eastAsia" w:ascii="楷体" w:hAnsi="楷体" w:eastAsia="楷体" w:cs="楷体"/>
                <w:kern w:val="0"/>
                <w:szCs w:val="20"/>
                <w:lang w:val="en-US" w:eastAsia="zh-CN"/>
              </w:rPr>
              <w:t>问答</w:t>
            </w:r>
            <w:r>
              <w:rPr>
                <w:rFonts w:hint="eastAsia" w:ascii="楷体" w:hAnsi="楷体" w:eastAsia="楷体" w:cs="楷体"/>
                <w:kern w:val="0"/>
                <w:szCs w:val="20"/>
              </w:rPr>
              <w:t>机器人小程序</w:t>
            </w:r>
          </w:p>
          <w:p w14:paraId="08CAEAE0">
            <w:pPr>
              <w:spacing w:line="360" w:lineRule="auto"/>
              <w:rPr>
                <w:rFonts w:hint="eastAsia" w:ascii="楷体" w:hAnsi="楷体" w:eastAsia="楷体" w:cs="楷体"/>
                <w:kern w:val="0"/>
                <w:szCs w:val="20"/>
              </w:rPr>
            </w:pPr>
            <w:r>
              <w:rPr>
                <w:rFonts w:hint="eastAsia" w:ascii="楷体" w:hAnsi="楷体" w:eastAsia="楷体" w:cs="楷体"/>
                <w:kern w:val="0"/>
                <w:szCs w:val="20"/>
              </w:rPr>
              <w:t>2.用户处于</w:t>
            </w:r>
            <w:r>
              <w:rPr>
                <w:rFonts w:hint="eastAsia" w:ascii="楷体" w:hAnsi="楷体" w:eastAsia="楷体" w:cs="楷体"/>
                <w:kern w:val="0"/>
                <w:szCs w:val="20"/>
                <w:lang w:val="en-US" w:eastAsia="zh-CN"/>
              </w:rPr>
              <w:t>帖子</w:t>
            </w:r>
            <w:r>
              <w:rPr>
                <w:rFonts w:hint="eastAsia" w:ascii="楷体" w:hAnsi="楷体" w:eastAsia="楷体" w:cs="楷体"/>
                <w:kern w:val="0"/>
                <w:szCs w:val="20"/>
              </w:rPr>
              <w:t xml:space="preserve">页面 </w:t>
            </w:r>
          </w:p>
        </w:tc>
      </w:tr>
      <w:tr w14:paraId="048F14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282D2815">
            <w:pPr>
              <w:spacing w:line="360" w:lineRule="auto"/>
              <w:rPr>
                <w:rFonts w:hint="eastAsia" w:ascii="楷体" w:hAnsi="楷体" w:eastAsia="楷体" w:cs="楷体"/>
                <w:kern w:val="0"/>
                <w:szCs w:val="20"/>
              </w:rPr>
            </w:pPr>
            <w:r>
              <w:rPr>
                <w:rFonts w:hint="eastAsia" w:ascii="楷体" w:hAnsi="楷体" w:eastAsia="楷体" w:cs="楷体"/>
                <w:kern w:val="0"/>
                <w:szCs w:val="20"/>
              </w:rPr>
              <w:t>后置条件：</w:t>
            </w:r>
          </w:p>
        </w:tc>
        <w:tc>
          <w:tcPr>
            <w:tcW w:w="6741" w:type="dxa"/>
            <w:gridSpan w:val="3"/>
            <w:tcBorders>
              <w:top w:val="single" w:color="auto" w:sz="4" w:space="0"/>
              <w:left w:val="single" w:color="auto" w:sz="4" w:space="0"/>
              <w:bottom w:val="single" w:color="auto" w:sz="4" w:space="0"/>
              <w:right w:val="single" w:color="auto" w:sz="4" w:space="0"/>
            </w:tcBorders>
          </w:tcPr>
          <w:p w14:paraId="05E0F08B">
            <w:pPr>
              <w:numPr>
                <w:ilvl w:val="0"/>
                <w:numId w:val="15"/>
              </w:numPr>
              <w:spacing w:line="360" w:lineRule="auto"/>
              <w:rPr>
                <w:rFonts w:hint="eastAsia" w:ascii="楷体" w:hAnsi="楷体" w:eastAsia="楷体" w:cs="楷体"/>
                <w:kern w:val="0"/>
                <w:szCs w:val="20"/>
              </w:rPr>
            </w:pPr>
            <w:r>
              <w:rPr>
                <w:rFonts w:hint="eastAsia" w:ascii="楷体" w:hAnsi="楷体" w:eastAsia="楷体" w:cs="楷体"/>
                <w:kern w:val="0"/>
                <w:szCs w:val="20"/>
              </w:rPr>
              <w:t>评论显示在</w:t>
            </w:r>
            <w:r>
              <w:rPr>
                <w:rFonts w:hint="eastAsia" w:ascii="楷体" w:hAnsi="楷体" w:eastAsia="楷体" w:cs="楷体"/>
                <w:kern w:val="0"/>
                <w:szCs w:val="20"/>
                <w:lang w:val="en-US" w:eastAsia="zh-CN"/>
              </w:rPr>
              <w:t>帖子</w:t>
            </w:r>
            <w:r>
              <w:rPr>
                <w:rFonts w:hint="eastAsia" w:ascii="楷体" w:hAnsi="楷体" w:eastAsia="楷体" w:cs="楷体"/>
                <w:kern w:val="0"/>
                <w:szCs w:val="20"/>
              </w:rPr>
              <w:t>的评论列表中</w:t>
            </w:r>
          </w:p>
        </w:tc>
      </w:tr>
      <w:tr w14:paraId="328E56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000994D4">
            <w:pPr>
              <w:spacing w:line="360" w:lineRule="auto"/>
              <w:rPr>
                <w:rFonts w:hint="eastAsia" w:ascii="楷体" w:hAnsi="楷体" w:eastAsia="楷体" w:cs="楷体"/>
                <w:kern w:val="0"/>
                <w:szCs w:val="20"/>
              </w:rPr>
            </w:pPr>
            <w:r>
              <w:rPr>
                <w:rFonts w:hint="eastAsia" w:ascii="楷体" w:hAnsi="楷体" w:eastAsia="楷体" w:cs="楷体"/>
                <w:kern w:val="0"/>
                <w:szCs w:val="20"/>
              </w:rPr>
              <w:t>一般性流程：</w:t>
            </w:r>
          </w:p>
        </w:tc>
        <w:tc>
          <w:tcPr>
            <w:tcW w:w="6741" w:type="dxa"/>
            <w:gridSpan w:val="3"/>
            <w:tcBorders>
              <w:top w:val="single" w:color="auto" w:sz="4" w:space="0"/>
              <w:left w:val="single" w:color="auto" w:sz="4" w:space="0"/>
              <w:bottom w:val="single" w:color="auto" w:sz="4" w:space="0"/>
              <w:right w:val="single" w:color="auto" w:sz="4" w:space="0"/>
            </w:tcBorders>
          </w:tcPr>
          <w:p w14:paraId="0A9F42DD">
            <w:pPr>
              <w:spacing w:line="360" w:lineRule="auto"/>
              <w:rPr>
                <w:rFonts w:hint="eastAsia" w:ascii="楷体" w:hAnsi="楷体" w:eastAsia="楷体" w:cs="楷体"/>
                <w:kern w:val="0"/>
                <w:szCs w:val="20"/>
              </w:rPr>
            </w:pPr>
            <w:r>
              <w:rPr>
                <w:rFonts w:hint="eastAsia" w:ascii="楷体" w:hAnsi="楷体" w:eastAsia="楷体" w:cs="楷体"/>
                <w:kern w:val="0"/>
                <w:szCs w:val="20"/>
              </w:rPr>
              <w:t>1.用户登录后进入校务</w:t>
            </w:r>
            <w:r>
              <w:rPr>
                <w:rFonts w:hint="eastAsia" w:ascii="楷体" w:hAnsi="楷体" w:eastAsia="楷体" w:cs="楷体"/>
                <w:kern w:val="0"/>
                <w:szCs w:val="20"/>
                <w:lang w:val="en-US" w:eastAsia="zh-CN"/>
              </w:rPr>
              <w:t>问答机器人</w:t>
            </w:r>
            <w:r>
              <w:rPr>
                <w:rFonts w:hint="eastAsia" w:ascii="楷体" w:hAnsi="楷体" w:eastAsia="楷体" w:cs="楷体"/>
                <w:kern w:val="0"/>
                <w:szCs w:val="20"/>
              </w:rPr>
              <w:t>小程序首页</w:t>
            </w:r>
          </w:p>
          <w:p w14:paraId="1AD4D475">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2.在首页</w:t>
            </w:r>
            <w:r>
              <w:rPr>
                <w:rFonts w:hint="eastAsia" w:ascii="楷体" w:hAnsi="楷体" w:eastAsia="楷体" w:cs="楷体"/>
                <w:kern w:val="0"/>
                <w:szCs w:val="20"/>
                <w:lang w:val="en-US" w:eastAsia="zh-CN"/>
              </w:rPr>
              <w:t>或热门板块页或搜索结果页</w:t>
            </w:r>
            <w:r>
              <w:rPr>
                <w:rFonts w:hint="eastAsia" w:ascii="楷体" w:hAnsi="楷体" w:eastAsia="楷体" w:cs="楷体"/>
                <w:kern w:val="0"/>
                <w:szCs w:val="20"/>
              </w:rPr>
              <w:t>点击</w:t>
            </w:r>
            <w:r>
              <w:rPr>
                <w:rFonts w:hint="eastAsia" w:ascii="楷体" w:hAnsi="楷体" w:eastAsia="楷体" w:cs="楷体"/>
                <w:kern w:val="0"/>
                <w:szCs w:val="20"/>
                <w:lang w:val="en-US" w:eastAsia="zh-CN"/>
              </w:rPr>
              <w:t>某条帖子</w:t>
            </w:r>
          </w:p>
          <w:p w14:paraId="71E7482A">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3.系统跳转至</w:t>
            </w:r>
            <w:r>
              <w:rPr>
                <w:rFonts w:hint="eastAsia" w:ascii="楷体" w:hAnsi="楷体" w:eastAsia="楷体" w:cs="楷体"/>
                <w:kern w:val="0"/>
                <w:szCs w:val="20"/>
                <w:lang w:val="en-US" w:eastAsia="zh-CN"/>
              </w:rPr>
              <w:t>帖子页面</w:t>
            </w:r>
          </w:p>
          <w:p w14:paraId="459CFC78">
            <w:pPr>
              <w:spacing w:line="360" w:lineRule="auto"/>
              <w:rPr>
                <w:rFonts w:hint="eastAsia" w:ascii="楷体" w:hAnsi="楷体" w:eastAsia="楷体" w:cs="楷体"/>
                <w:kern w:val="0"/>
                <w:szCs w:val="20"/>
              </w:rPr>
            </w:pPr>
            <w:r>
              <w:rPr>
                <w:rFonts w:hint="eastAsia" w:ascii="楷体" w:hAnsi="楷体" w:eastAsia="楷体" w:cs="楷体"/>
                <w:kern w:val="0"/>
                <w:szCs w:val="20"/>
              </w:rPr>
              <w:t>4.用户</w:t>
            </w:r>
            <w:r>
              <w:rPr>
                <w:rFonts w:hint="eastAsia" w:ascii="楷体" w:hAnsi="楷体" w:eastAsia="楷体" w:cs="楷体"/>
                <w:kern w:val="0"/>
                <w:szCs w:val="20"/>
                <w:lang w:val="en-US" w:eastAsia="zh-CN"/>
              </w:rPr>
              <w:t>在最下方输入评论内容并发布</w:t>
            </w:r>
          </w:p>
        </w:tc>
      </w:tr>
      <w:tr w14:paraId="36A3BD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199EC39F">
            <w:pPr>
              <w:spacing w:line="360" w:lineRule="auto"/>
              <w:rPr>
                <w:rFonts w:hint="eastAsia" w:ascii="楷体" w:hAnsi="楷体" w:eastAsia="楷体" w:cs="楷体"/>
                <w:kern w:val="0"/>
                <w:szCs w:val="20"/>
              </w:rPr>
            </w:pPr>
            <w:r>
              <w:rPr>
                <w:rFonts w:hint="eastAsia" w:ascii="楷体" w:hAnsi="楷体" w:eastAsia="楷体" w:cs="楷体"/>
                <w:kern w:val="0"/>
                <w:szCs w:val="20"/>
              </w:rPr>
              <w:t>选择性流程</w:t>
            </w:r>
          </w:p>
        </w:tc>
        <w:tc>
          <w:tcPr>
            <w:tcW w:w="6741" w:type="dxa"/>
            <w:gridSpan w:val="3"/>
            <w:tcBorders>
              <w:top w:val="single" w:color="auto" w:sz="4" w:space="0"/>
              <w:left w:val="single" w:color="auto" w:sz="4" w:space="0"/>
              <w:bottom w:val="single" w:color="auto" w:sz="4" w:space="0"/>
              <w:right w:val="single" w:color="auto" w:sz="4" w:space="0"/>
            </w:tcBorders>
          </w:tcPr>
          <w:p w14:paraId="7AC36FC4">
            <w:pPr>
              <w:tabs>
                <w:tab w:val="left" w:pos="1365"/>
              </w:tabs>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355E27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42AC5E2F">
            <w:pPr>
              <w:spacing w:line="360" w:lineRule="auto"/>
              <w:rPr>
                <w:rFonts w:hint="eastAsia" w:ascii="楷体" w:hAnsi="楷体" w:eastAsia="楷体" w:cs="楷体"/>
                <w:kern w:val="0"/>
                <w:szCs w:val="20"/>
              </w:rPr>
            </w:pPr>
            <w:r>
              <w:rPr>
                <w:rFonts w:hint="eastAsia" w:ascii="楷体" w:hAnsi="楷体" w:eastAsia="楷体" w:cs="楷体"/>
                <w:kern w:val="0"/>
                <w:szCs w:val="20"/>
              </w:rPr>
              <w:t>异常：</w:t>
            </w:r>
          </w:p>
        </w:tc>
        <w:tc>
          <w:tcPr>
            <w:tcW w:w="6741" w:type="dxa"/>
            <w:gridSpan w:val="3"/>
            <w:tcBorders>
              <w:top w:val="single" w:color="auto" w:sz="4" w:space="0"/>
              <w:left w:val="single" w:color="auto" w:sz="4" w:space="0"/>
              <w:bottom w:val="single" w:color="auto" w:sz="4" w:space="0"/>
              <w:right w:val="single" w:color="auto" w:sz="4" w:space="0"/>
            </w:tcBorders>
          </w:tcPr>
          <w:p w14:paraId="69A60A3D">
            <w:pPr>
              <w:spacing w:line="360" w:lineRule="auto"/>
              <w:rPr>
                <w:rFonts w:hint="eastAsia" w:ascii="楷体" w:hAnsi="楷体" w:eastAsia="楷体" w:cs="楷体"/>
                <w:kern w:val="0"/>
                <w:szCs w:val="20"/>
              </w:rPr>
            </w:pPr>
            <w:r>
              <w:rPr>
                <w:rFonts w:hint="eastAsia" w:ascii="楷体" w:hAnsi="楷体" w:eastAsia="楷体" w:cs="楷体"/>
                <w:kern w:val="0"/>
                <w:szCs w:val="20"/>
              </w:rPr>
              <w:t>1.输入为空：提交时提示“评论内容不能为空”，阻止提交</w:t>
            </w:r>
          </w:p>
          <w:p w14:paraId="21E3A5D9">
            <w:pPr>
              <w:spacing w:line="360" w:lineRule="auto"/>
              <w:rPr>
                <w:rFonts w:hint="eastAsia" w:ascii="楷体" w:hAnsi="楷体" w:eastAsia="楷体" w:cs="楷体"/>
                <w:kern w:val="0"/>
                <w:szCs w:val="20"/>
              </w:rPr>
            </w:pPr>
            <w:r>
              <w:rPr>
                <w:rFonts w:hint="eastAsia" w:ascii="楷体" w:hAnsi="楷体" w:eastAsia="楷体" w:cs="楷体"/>
                <w:kern w:val="0"/>
                <w:szCs w:val="20"/>
              </w:rPr>
              <w:t>2.网络中断：显示“提交失败，请检查网络”</w:t>
            </w:r>
          </w:p>
        </w:tc>
      </w:tr>
      <w:tr w14:paraId="658B8D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78217058">
            <w:pPr>
              <w:spacing w:line="360" w:lineRule="auto"/>
              <w:rPr>
                <w:rFonts w:hint="eastAsia" w:ascii="楷体" w:hAnsi="楷体" w:eastAsia="楷体" w:cs="楷体"/>
                <w:kern w:val="0"/>
                <w:szCs w:val="20"/>
              </w:rPr>
            </w:pPr>
            <w:r>
              <w:rPr>
                <w:rFonts w:hint="eastAsia" w:ascii="楷体" w:hAnsi="楷体" w:eastAsia="楷体" w:cs="楷体"/>
                <w:kern w:val="0"/>
                <w:szCs w:val="20"/>
              </w:rPr>
              <w:t>优先级：</w:t>
            </w:r>
          </w:p>
        </w:tc>
        <w:tc>
          <w:tcPr>
            <w:tcW w:w="6741" w:type="dxa"/>
            <w:gridSpan w:val="3"/>
            <w:tcBorders>
              <w:top w:val="single" w:color="auto" w:sz="4" w:space="0"/>
              <w:left w:val="single" w:color="auto" w:sz="4" w:space="0"/>
              <w:bottom w:val="single" w:color="auto" w:sz="4" w:space="0"/>
              <w:right w:val="single" w:color="auto" w:sz="4" w:space="0"/>
            </w:tcBorders>
          </w:tcPr>
          <w:p w14:paraId="35DFCB6B">
            <w:pPr>
              <w:spacing w:line="360" w:lineRule="auto"/>
              <w:rPr>
                <w:rFonts w:hint="eastAsia" w:ascii="楷体" w:hAnsi="楷体" w:eastAsia="楷体" w:cs="楷体"/>
                <w:kern w:val="0"/>
                <w:szCs w:val="20"/>
              </w:rPr>
            </w:pPr>
            <w:r>
              <w:rPr>
                <w:rFonts w:hint="eastAsia" w:ascii="楷体" w:hAnsi="楷体" w:eastAsia="楷体" w:cs="楷体"/>
                <w:kern w:val="0"/>
                <w:szCs w:val="20"/>
              </w:rPr>
              <w:t>中</w:t>
            </w:r>
          </w:p>
        </w:tc>
      </w:tr>
      <w:tr w14:paraId="455B9D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55" w:type="dxa"/>
            <w:tcBorders>
              <w:top w:val="single" w:color="auto" w:sz="4" w:space="0"/>
              <w:left w:val="single" w:color="auto" w:sz="4" w:space="0"/>
              <w:bottom w:val="single" w:color="auto" w:sz="4" w:space="0"/>
              <w:right w:val="single" w:color="auto" w:sz="4" w:space="0"/>
            </w:tcBorders>
          </w:tcPr>
          <w:p w14:paraId="35C53773">
            <w:pPr>
              <w:spacing w:line="360" w:lineRule="auto"/>
              <w:rPr>
                <w:rFonts w:hint="eastAsia" w:ascii="楷体" w:hAnsi="楷体" w:eastAsia="楷体" w:cs="楷体"/>
                <w:kern w:val="0"/>
                <w:szCs w:val="20"/>
              </w:rPr>
            </w:pPr>
            <w:r>
              <w:rPr>
                <w:rFonts w:hint="eastAsia" w:ascii="楷体" w:hAnsi="楷体" w:eastAsia="楷体" w:cs="楷体"/>
                <w:kern w:val="0"/>
                <w:szCs w:val="20"/>
              </w:rPr>
              <w:t>使用频率：</w:t>
            </w:r>
          </w:p>
        </w:tc>
        <w:tc>
          <w:tcPr>
            <w:tcW w:w="6741" w:type="dxa"/>
            <w:gridSpan w:val="3"/>
            <w:tcBorders>
              <w:top w:val="single" w:color="auto" w:sz="4" w:space="0"/>
              <w:left w:val="single" w:color="auto" w:sz="4" w:space="0"/>
              <w:bottom w:val="single" w:color="auto" w:sz="4" w:space="0"/>
              <w:right w:val="single" w:color="auto" w:sz="4" w:space="0"/>
            </w:tcBorders>
          </w:tcPr>
          <w:p w14:paraId="69ED0813">
            <w:pPr>
              <w:spacing w:line="360" w:lineRule="auto"/>
              <w:rPr>
                <w:rFonts w:hint="eastAsia" w:ascii="楷体" w:hAnsi="楷体" w:eastAsia="楷体" w:cs="楷体"/>
                <w:kern w:val="0"/>
                <w:szCs w:val="20"/>
              </w:rPr>
            </w:pPr>
            <w:r>
              <w:rPr>
                <w:rFonts w:hint="eastAsia" w:ascii="楷体" w:hAnsi="楷体" w:eastAsia="楷体" w:cs="楷体"/>
                <w:kern w:val="0"/>
                <w:szCs w:val="20"/>
              </w:rPr>
              <w:t>中</w:t>
            </w:r>
          </w:p>
        </w:tc>
      </w:tr>
      <w:tr w14:paraId="3BAE89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66C21764">
            <w:pPr>
              <w:spacing w:line="360" w:lineRule="auto"/>
              <w:rPr>
                <w:rFonts w:hint="eastAsia" w:ascii="楷体" w:hAnsi="楷体" w:eastAsia="楷体" w:cs="楷体"/>
                <w:kern w:val="0"/>
                <w:szCs w:val="20"/>
              </w:rPr>
            </w:pPr>
            <w:r>
              <w:rPr>
                <w:rFonts w:hint="eastAsia" w:ascii="楷体" w:hAnsi="楷体" w:eastAsia="楷体" w:cs="楷体"/>
                <w:kern w:val="0"/>
                <w:szCs w:val="20"/>
              </w:rPr>
              <w:t>业务规则：</w:t>
            </w:r>
          </w:p>
        </w:tc>
        <w:tc>
          <w:tcPr>
            <w:tcW w:w="6741" w:type="dxa"/>
            <w:gridSpan w:val="3"/>
            <w:tcBorders>
              <w:top w:val="single" w:color="auto" w:sz="4" w:space="0"/>
              <w:left w:val="single" w:color="auto" w:sz="4" w:space="0"/>
              <w:bottom w:val="single" w:color="auto" w:sz="4" w:space="0"/>
              <w:right w:val="single" w:color="auto" w:sz="4" w:space="0"/>
            </w:tcBorders>
          </w:tcPr>
          <w:p w14:paraId="3F084792">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62884B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31E293F2">
            <w:pPr>
              <w:spacing w:line="360" w:lineRule="auto"/>
              <w:rPr>
                <w:rFonts w:hint="eastAsia" w:ascii="楷体" w:hAnsi="楷体" w:eastAsia="楷体" w:cs="楷体"/>
                <w:kern w:val="0"/>
                <w:szCs w:val="20"/>
              </w:rPr>
            </w:pPr>
            <w:r>
              <w:rPr>
                <w:rFonts w:hint="eastAsia" w:ascii="楷体" w:hAnsi="楷体" w:eastAsia="楷体" w:cs="楷体"/>
                <w:kern w:val="0"/>
                <w:szCs w:val="20"/>
              </w:rPr>
              <w:t>其他信息：</w:t>
            </w:r>
          </w:p>
        </w:tc>
        <w:tc>
          <w:tcPr>
            <w:tcW w:w="6741" w:type="dxa"/>
            <w:gridSpan w:val="3"/>
            <w:tcBorders>
              <w:top w:val="single" w:color="auto" w:sz="4" w:space="0"/>
              <w:left w:val="single" w:color="auto" w:sz="4" w:space="0"/>
              <w:bottom w:val="single" w:color="auto" w:sz="4" w:space="0"/>
              <w:right w:val="single" w:color="auto" w:sz="4" w:space="0"/>
            </w:tcBorders>
          </w:tcPr>
          <w:p w14:paraId="5C527611">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309772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21B732D7">
            <w:pPr>
              <w:spacing w:line="360" w:lineRule="auto"/>
              <w:rPr>
                <w:rFonts w:hint="eastAsia" w:ascii="楷体" w:hAnsi="楷体" w:eastAsia="楷体" w:cs="楷体"/>
                <w:kern w:val="0"/>
                <w:szCs w:val="20"/>
              </w:rPr>
            </w:pPr>
            <w:r>
              <w:rPr>
                <w:rFonts w:hint="eastAsia" w:ascii="楷体" w:hAnsi="楷体" w:eastAsia="楷体" w:cs="楷体"/>
                <w:kern w:val="0"/>
                <w:szCs w:val="20"/>
              </w:rPr>
              <w:t>假设：</w:t>
            </w:r>
          </w:p>
        </w:tc>
        <w:tc>
          <w:tcPr>
            <w:tcW w:w="6741" w:type="dxa"/>
            <w:gridSpan w:val="3"/>
            <w:tcBorders>
              <w:top w:val="single" w:color="auto" w:sz="4" w:space="0"/>
              <w:left w:val="single" w:color="auto" w:sz="4" w:space="0"/>
              <w:bottom w:val="single" w:color="auto" w:sz="4" w:space="0"/>
              <w:right w:val="single" w:color="auto" w:sz="4" w:space="0"/>
            </w:tcBorders>
          </w:tcPr>
          <w:p w14:paraId="0C2633A2">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bl>
    <w:p w14:paraId="3D215E05">
      <w:pPr>
        <w:pStyle w:val="7"/>
        <w:spacing w:line="360" w:lineRule="auto"/>
        <w:rPr>
          <w:rFonts w:hint="eastAsia" w:ascii="楷体" w:hAnsi="楷体" w:eastAsia="楷体" w:cs="楷体"/>
          <w:sz w:val="21"/>
          <w:szCs w:val="21"/>
        </w:rPr>
      </w:pPr>
      <w:r>
        <w:rPr>
          <w:rFonts w:hint="eastAsia" w:ascii="楷体" w:hAnsi="楷体" w:eastAsia="楷体" w:cs="楷体"/>
          <w:sz w:val="21"/>
          <w:szCs w:val="21"/>
        </w:rPr>
        <w:t>表4-2-</w:t>
      </w:r>
      <w:r>
        <w:rPr>
          <w:rFonts w:hint="eastAsia" w:ascii="楷体" w:hAnsi="楷体" w:eastAsia="楷体" w:cs="楷体"/>
          <w:szCs w:val="21"/>
        </w:rPr>
        <w:t>4</w:t>
      </w:r>
      <w:r>
        <w:rPr>
          <w:rFonts w:hint="eastAsia" w:ascii="楷体" w:hAnsi="楷体" w:eastAsia="楷体" w:cs="楷体"/>
          <w:sz w:val="21"/>
          <w:szCs w:val="21"/>
        </w:rPr>
        <w:t>-</w:t>
      </w:r>
      <w:r>
        <w:rPr>
          <w:rFonts w:hint="eastAsia" w:ascii="楷体" w:hAnsi="楷体" w:eastAsia="楷体" w:cs="楷体"/>
          <w:sz w:val="21"/>
          <w:szCs w:val="21"/>
          <w:lang w:val="en-US" w:eastAsia="zh-CN"/>
        </w:rPr>
        <w:t>1</w:t>
      </w:r>
      <w:r>
        <w:rPr>
          <w:rFonts w:hint="eastAsia" w:ascii="楷体" w:hAnsi="楷体" w:eastAsia="楷体" w:cs="楷体"/>
          <w:sz w:val="21"/>
          <w:szCs w:val="21"/>
          <w:lang w:eastAsia="zh-Hans"/>
        </w:rPr>
        <w:t xml:space="preserve">用例表 </w:t>
      </w:r>
      <w:r>
        <w:rPr>
          <w:rFonts w:hint="eastAsia" w:ascii="楷体" w:hAnsi="楷体" w:eastAsia="楷体" w:cs="楷体"/>
          <w:sz w:val="21"/>
          <w:szCs w:val="22"/>
          <w:lang w:eastAsia="zh-Hans"/>
        </w:rPr>
        <w:t>发表评论</w:t>
      </w:r>
    </w:p>
    <w:p w14:paraId="4420B0D2">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对话框图</w:t>
      </w:r>
    </w:p>
    <w:p w14:paraId="352C3B50">
      <w:pPr>
        <w:spacing w:line="360" w:lineRule="auto"/>
        <w:jc w:val="center"/>
        <w:rPr>
          <w:rFonts w:hint="eastAsia" w:ascii="楷体" w:hAnsi="楷体" w:eastAsia="楷体" w:cs="楷体"/>
        </w:rPr>
      </w:pPr>
      <w:r>
        <w:drawing>
          <wp:inline distT="0" distB="0" distL="114300" distR="114300">
            <wp:extent cx="1638300" cy="4761865"/>
            <wp:effectExtent l="0" t="0" r="0" b="635"/>
            <wp:docPr id="16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4"/>
                    <pic:cNvPicPr>
                      <a:picLocks noChangeAspect="1"/>
                    </pic:cNvPicPr>
                  </pic:nvPicPr>
                  <pic:blipFill>
                    <a:blip r:embed="rId30"/>
                    <a:stretch>
                      <a:fillRect/>
                    </a:stretch>
                  </pic:blipFill>
                  <pic:spPr>
                    <a:xfrm>
                      <a:off x="0" y="0"/>
                      <a:ext cx="1638300" cy="4761865"/>
                    </a:xfrm>
                    <a:prstGeom prst="rect">
                      <a:avLst/>
                    </a:prstGeom>
                    <a:noFill/>
                    <a:ln>
                      <a:noFill/>
                    </a:ln>
                  </pic:spPr>
                </pic:pic>
              </a:graphicData>
            </a:graphic>
          </wp:inline>
        </w:drawing>
      </w:r>
    </w:p>
    <w:p w14:paraId="7CEC296D">
      <w:pPr>
        <w:pStyle w:val="7"/>
        <w:spacing w:line="360" w:lineRule="auto"/>
        <w:rPr>
          <w:rFonts w:hint="eastAsia" w:ascii="楷体" w:hAnsi="楷体" w:eastAsia="楷体" w:cs="楷体"/>
          <w:sz w:val="21"/>
          <w:szCs w:val="21"/>
          <w:lang w:eastAsia="zh-Hans"/>
        </w:rPr>
      </w:pPr>
      <w:r>
        <w:rPr>
          <w:rFonts w:hint="eastAsia" w:ascii="楷体" w:hAnsi="楷体" w:eastAsia="楷体" w:cs="楷体"/>
          <w:sz w:val="21"/>
          <w:szCs w:val="21"/>
        </w:rPr>
        <w:t>图4-2-4-</w:t>
      </w:r>
      <w:r>
        <w:rPr>
          <w:rFonts w:hint="eastAsia" w:ascii="楷体" w:hAnsi="楷体" w:eastAsia="楷体" w:cs="楷体"/>
          <w:sz w:val="21"/>
          <w:szCs w:val="21"/>
          <w:lang w:val="en-US" w:eastAsia="zh-CN"/>
        </w:rPr>
        <w:t>1</w:t>
      </w:r>
      <w:r>
        <w:rPr>
          <w:rFonts w:hint="eastAsia" w:ascii="楷体" w:hAnsi="楷体" w:eastAsia="楷体" w:cs="楷体"/>
          <w:sz w:val="21"/>
          <w:szCs w:val="21"/>
        </w:rPr>
        <w:t xml:space="preserve"> </w:t>
      </w:r>
      <w:r>
        <w:rPr>
          <w:rFonts w:hint="eastAsia" w:ascii="楷体" w:hAnsi="楷体" w:eastAsia="楷体" w:cs="楷体"/>
          <w:sz w:val="21"/>
          <w:szCs w:val="21"/>
          <w:lang w:eastAsia="zh-Hans"/>
        </w:rPr>
        <w:t xml:space="preserve">对话框图 </w:t>
      </w:r>
      <w:r>
        <w:rPr>
          <w:rFonts w:hint="eastAsia" w:ascii="楷体" w:hAnsi="楷体" w:eastAsia="楷体" w:cs="楷体"/>
          <w:sz w:val="21"/>
          <w:szCs w:val="22"/>
          <w:lang w:eastAsia="zh-Hans"/>
        </w:rPr>
        <w:t>发表评论</w:t>
      </w:r>
    </w:p>
    <w:p w14:paraId="0AFE31BD">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界面原型</w:t>
      </w:r>
    </w:p>
    <w:p w14:paraId="2D86DA9D">
      <w:pPr>
        <w:jc w:val="center"/>
        <w:rPr>
          <w:rFonts w:hint="eastAsia" w:ascii="楷体" w:hAnsi="楷体" w:eastAsia="楷体"/>
        </w:rPr>
      </w:pPr>
      <w:r>
        <w:drawing>
          <wp:inline distT="0" distB="0" distL="114300" distR="114300">
            <wp:extent cx="2373630" cy="3886835"/>
            <wp:effectExtent l="0" t="0" r="7620" b="8890"/>
            <wp:docPr id="17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1"/>
                    <pic:cNvPicPr>
                      <a:picLocks noChangeAspect="1"/>
                    </pic:cNvPicPr>
                  </pic:nvPicPr>
                  <pic:blipFill>
                    <a:blip r:embed="rId31"/>
                    <a:stretch>
                      <a:fillRect/>
                    </a:stretch>
                  </pic:blipFill>
                  <pic:spPr>
                    <a:xfrm>
                      <a:off x="0" y="0"/>
                      <a:ext cx="2373630" cy="3886835"/>
                    </a:xfrm>
                    <a:prstGeom prst="rect">
                      <a:avLst/>
                    </a:prstGeom>
                    <a:noFill/>
                    <a:ln>
                      <a:noFill/>
                    </a:ln>
                  </pic:spPr>
                </pic:pic>
              </a:graphicData>
            </a:graphic>
          </wp:inline>
        </w:drawing>
      </w:r>
      <w:r>
        <w:drawing>
          <wp:inline distT="0" distB="0" distL="114300" distR="114300">
            <wp:extent cx="2364105" cy="4043680"/>
            <wp:effectExtent l="0" t="0" r="7620" b="4445"/>
            <wp:docPr id="17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5"/>
                    <pic:cNvPicPr>
                      <a:picLocks noChangeAspect="1"/>
                    </pic:cNvPicPr>
                  </pic:nvPicPr>
                  <pic:blipFill>
                    <a:blip r:embed="rId32"/>
                    <a:stretch>
                      <a:fillRect/>
                    </a:stretch>
                  </pic:blipFill>
                  <pic:spPr>
                    <a:xfrm>
                      <a:off x="0" y="0"/>
                      <a:ext cx="2364105" cy="4043680"/>
                    </a:xfrm>
                    <a:prstGeom prst="rect">
                      <a:avLst/>
                    </a:prstGeom>
                    <a:noFill/>
                    <a:ln>
                      <a:noFill/>
                    </a:ln>
                  </pic:spPr>
                </pic:pic>
              </a:graphicData>
            </a:graphic>
          </wp:inline>
        </w:drawing>
      </w:r>
      <w:r>
        <w:drawing>
          <wp:inline distT="0" distB="0" distL="114300" distR="114300">
            <wp:extent cx="2256790" cy="3891915"/>
            <wp:effectExtent l="0" t="0" r="635" b="3810"/>
            <wp:docPr id="17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36"/>
                    <pic:cNvPicPr>
                      <a:picLocks noChangeAspect="1"/>
                    </pic:cNvPicPr>
                  </pic:nvPicPr>
                  <pic:blipFill>
                    <a:blip r:embed="rId33"/>
                    <a:stretch>
                      <a:fillRect/>
                    </a:stretch>
                  </pic:blipFill>
                  <pic:spPr>
                    <a:xfrm>
                      <a:off x="0" y="0"/>
                      <a:ext cx="2256790" cy="3891915"/>
                    </a:xfrm>
                    <a:prstGeom prst="rect">
                      <a:avLst/>
                    </a:prstGeom>
                    <a:noFill/>
                    <a:ln>
                      <a:noFill/>
                    </a:ln>
                  </pic:spPr>
                </pic:pic>
              </a:graphicData>
            </a:graphic>
          </wp:inline>
        </w:drawing>
      </w:r>
      <w:r>
        <w:drawing>
          <wp:inline distT="0" distB="0" distL="114300" distR="114300">
            <wp:extent cx="2252980" cy="3872230"/>
            <wp:effectExtent l="0" t="0" r="4445" b="4445"/>
            <wp:docPr id="17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2"/>
                    <pic:cNvPicPr>
                      <a:picLocks noChangeAspect="1"/>
                    </pic:cNvPicPr>
                  </pic:nvPicPr>
                  <pic:blipFill>
                    <a:blip r:embed="rId34"/>
                    <a:stretch>
                      <a:fillRect/>
                    </a:stretch>
                  </pic:blipFill>
                  <pic:spPr>
                    <a:xfrm>
                      <a:off x="0" y="0"/>
                      <a:ext cx="2252980" cy="3872230"/>
                    </a:xfrm>
                    <a:prstGeom prst="rect">
                      <a:avLst/>
                    </a:prstGeom>
                    <a:noFill/>
                    <a:ln>
                      <a:noFill/>
                    </a:ln>
                  </pic:spPr>
                </pic:pic>
              </a:graphicData>
            </a:graphic>
          </wp:inline>
        </w:drawing>
      </w:r>
    </w:p>
    <w:p w14:paraId="698AC3CD">
      <w:pPr>
        <w:pStyle w:val="7"/>
        <w:spacing w:line="360" w:lineRule="auto"/>
        <w:rPr>
          <w:rFonts w:hint="eastAsia" w:ascii="楷体" w:hAnsi="楷体" w:eastAsia="楷体" w:cs="楷体"/>
          <w:sz w:val="21"/>
          <w:szCs w:val="21"/>
          <w:lang w:bidi="ar"/>
        </w:rPr>
      </w:pPr>
      <w:r>
        <w:rPr>
          <w:rFonts w:hint="eastAsia" w:ascii="楷体" w:hAnsi="楷体" w:eastAsia="楷体" w:cs="楷体"/>
          <w:sz w:val="21"/>
          <w:szCs w:val="21"/>
        </w:rPr>
        <w:t>图4-2-4-</w:t>
      </w:r>
      <w:r>
        <w:rPr>
          <w:rFonts w:hint="eastAsia" w:ascii="楷体" w:hAnsi="楷体" w:eastAsia="楷体" w:cs="楷体"/>
          <w:sz w:val="21"/>
          <w:szCs w:val="21"/>
          <w:lang w:val="en-US" w:eastAsia="zh-CN"/>
        </w:rPr>
        <w:t>1</w:t>
      </w:r>
      <w:r>
        <w:rPr>
          <w:rFonts w:hint="eastAsia" w:ascii="楷体" w:hAnsi="楷体" w:eastAsia="楷体" w:cs="楷体"/>
          <w:sz w:val="21"/>
          <w:szCs w:val="21"/>
        </w:rPr>
        <w:t xml:space="preserve"> </w:t>
      </w:r>
      <w:r>
        <w:rPr>
          <w:rFonts w:hint="eastAsia" w:ascii="楷体" w:hAnsi="楷体" w:eastAsia="楷体" w:cs="楷体"/>
          <w:sz w:val="21"/>
          <w:szCs w:val="21"/>
          <w:lang w:eastAsia="zh-Hans"/>
        </w:rPr>
        <w:t xml:space="preserve">原型界面 </w:t>
      </w:r>
      <w:r>
        <w:rPr>
          <w:rFonts w:hint="eastAsia" w:ascii="楷体" w:hAnsi="楷体" w:eastAsia="楷体" w:cs="楷体"/>
          <w:sz w:val="21"/>
          <w:szCs w:val="22"/>
          <w:lang w:eastAsia="zh-Hans"/>
        </w:rPr>
        <w:t>发表评论</w:t>
      </w:r>
    </w:p>
    <w:p w14:paraId="0B8674DB">
      <w:pPr>
        <w:keepNext/>
        <w:keepLines/>
        <w:spacing w:before="280" w:after="290" w:line="374" w:lineRule="auto"/>
        <w:jc w:val="left"/>
        <w:outlineLvl w:val="3"/>
        <w:rPr>
          <w:rFonts w:hint="eastAsia" w:ascii="楷体" w:hAnsi="楷体" w:eastAsia="楷体" w:cs="楷体"/>
          <w:b/>
          <w:bCs/>
          <w:sz w:val="24"/>
        </w:rPr>
      </w:pPr>
      <w:r>
        <w:rPr>
          <w:rFonts w:hint="eastAsia" w:ascii="楷体" w:hAnsi="楷体" w:eastAsia="楷体" w:cs="楷体"/>
          <w:b/>
          <w:bCs/>
          <w:sz w:val="24"/>
          <w:lang w:eastAsia="zh-Hans"/>
        </w:rPr>
        <w:t>4.</w:t>
      </w:r>
      <w:r>
        <w:rPr>
          <w:rFonts w:hint="eastAsia" w:ascii="楷体" w:hAnsi="楷体" w:eastAsia="楷体" w:cs="楷体"/>
          <w:b/>
          <w:bCs/>
          <w:sz w:val="24"/>
        </w:rPr>
        <w:t>2</w:t>
      </w:r>
      <w:r>
        <w:rPr>
          <w:rFonts w:hint="eastAsia" w:ascii="楷体" w:hAnsi="楷体" w:eastAsia="楷体" w:cs="楷体"/>
          <w:b/>
          <w:bCs/>
          <w:sz w:val="24"/>
          <w:lang w:eastAsia="zh-Hans"/>
        </w:rPr>
        <w:t>.</w:t>
      </w:r>
      <w:r>
        <w:rPr>
          <w:rFonts w:hint="eastAsia" w:ascii="楷体" w:hAnsi="楷体" w:eastAsia="楷体" w:cs="楷体"/>
          <w:b/>
          <w:bCs/>
          <w:sz w:val="24"/>
        </w:rPr>
        <w:t>4.</w:t>
      </w:r>
      <w:r>
        <w:rPr>
          <w:rFonts w:hint="eastAsia" w:ascii="楷体" w:hAnsi="楷体" w:eastAsia="楷体" w:cs="楷体"/>
          <w:b/>
          <w:bCs/>
          <w:sz w:val="24"/>
          <w:lang w:val="en-US" w:eastAsia="zh-CN"/>
        </w:rPr>
        <w:t>2</w:t>
      </w:r>
      <w:r>
        <w:rPr>
          <w:rFonts w:hint="eastAsia" w:ascii="楷体" w:hAnsi="楷体" w:eastAsia="楷体" w:cs="楷体"/>
          <w:b/>
          <w:bCs/>
          <w:sz w:val="24"/>
        </w:rPr>
        <w:t>评论区点赞</w:t>
      </w:r>
    </w:p>
    <w:p w14:paraId="403D9FD2">
      <w:pPr>
        <w:spacing w:line="360" w:lineRule="auto"/>
        <w:rPr>
          <w:rFonts w:hint="eastAsia" w:ascii="楷体" w:hAnsi="楷体" w:eastAsia="楷体" w:cs="楷体"/>
          <w:sz w:val="24"/>
          <w:szCs w:val="32"/>
        </w:rPr>
      </w:pPr>
      <w:r>
        <w:rPr>
          <w:rFonts w:hint="eastAsia" w:ascii="楷体" w:hAnsi="楷体" w:eastAsia="楷体" w:cs="楷体"/>
          <w:sz w:val="24"/>
          <w:szCs w:val="32"/>
          <w:lang w:eastAsia="zh-Hans"/>
        </w:rPr>
        <w:t>用例图</w:t>
      </w:r>
    </w:p>
    <w:p w14:paraId="1728FFDA">
      <w:pPr>
        <w:rPr>
          <w:rFonts w:hint="eastAsia" w:ascii="楷体" w:hAnsi="楷体" w:eastAsia="楷体"/>
          <w:lang w:bidi="ar"/>
        </w:rPr>
      </w:pPr>
      <w:r>
        <w:rPr>
          <w:rFonts w:ascii="楷体" w:hAnsi="楷体" w:eastAsia="楷体"/>
          <w14:ligatures w14:val="standardContextual"/>
        </w:rPr>
        <w:drawing>
          <wp:inline distT="0" distB="0" distL="0" distR="0">
            <wp:extent cx="5274310" cy="1899285"/>
            <wp:effectExtent l="0" t="0" r="4445" b="635"/>
            <wp:docPr id="5468746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74660" name="图片 1"/>
                    <pic:cNvPicPr>
                      <a:picLocks noChangeAspect="1"/>
                    </pic:cNvPicPr>
                  </pic:nvPicPr>
                  <pic:blipFill>
                    <a:blip r:embed="rId35"/>
                    <a:stretch>
                      <a:fillRect/>
                    </a:stretch>
                  </pic:blipFill>
                  <pic:spPr>
                    <a:xfrm>
                      <a:off x="0" y="0"/>
                      <a:ext cx="5274310" cy="1899285"/>
                    </a:xfrm>
                    <a:prstGeom prst="rect">
                      <a:avLst/>
                    </a:prstGeom>
                  </pic:spPr>
                </pic:pic>
              </a:graphicData>
            </a:graphic>
          </wp:inline>
        </w:drawing>
      </w:r>
    </w:p>
    <w:p w14:paraId="1AEC0964">
      <w:pPr>
        <w:jc w:val="center"/>
        <w:rPr>
          <w:rFonts w:hint="eastAsia" w:ascii="楷体" w:hAnsi="楷体" w:eastAsia="楷体" w:cs="楷体"/>
          <w:szCs w:val="21"/>
        </w:rPr>
      </w:pPr>
      <w:r>
        <w:rPr>
          <w:rFonts w:hint="eastAsia" w:ascii="楷体" w:hAnsi="楷体" w:eastAsia="楷体" w:cs="楷体"/>
          <w:szCs w:val="21"/>
        </w:rPr>
        <w:t>图4-3-4-</w:t>
      </w:r>
      <w:r>
        <w:rPr>
          <w:rFonts w:hint="eastAsia" w:ascii="楷体" w:hAnsi="楷体" w:eastAsia="楷体" w:cs="楷体"/>
          <w:szCs w:val="21"/>
          <w:lang w:val="en-US" w:eastAsia="zh-CN"/>
        </w:rPr>
        <w:t>2</w:t>
      </w:r>
      <w:r>
        <w:rPr>
          <w:rFonts w:hint="eastAsia" w:ascii="楷体" w:hAnsi="楷体" w:eastAsia="楷体" w:cs="楷体"/>
          <w:szCs w:val="21"/>
          <w:lang w:eastAsia="zh-Hans"/>
        </w:rPr>
        <w:t>用例图</w:t>
      </w:r>
      <w:r>
        <w:rPr>
          <w:rFonts w:hint="eastAsia" w:ascii="楷体" w:hAnsi="楷体" w:eastAsia="楷体" w:cs="楷体"/>
          <w:szCs w:val="21"/>
        </w:rPr>
        <w:t xml:space="preserve"> </w:t>
      </w:r>
      <w:r>
        <w:rPr>
          <w:rFonts w:hint="eastAsia" w:ascii="楷体" w:hAnsi="楷体" w:eastAsia="楷体" w:cs="楷体"/>
          <w:szCs w:val="21"/>
          <w:lang w:eastAsia="zh-Hans"/>
        </w:rPr>
        <w:t>评论区点赞</w:t>
      </w:r>
    </w:p>
    <w:p w14:paraId="6C3107D5">
      <w:pPr>
        <w:spacing w:line="360" w:lineRule="auto"/>
        <w:rPr>
          <w:rFonts w:hint="eastAsia" w:ascii="楷体" w:hAnsi="楷体" w:eastAsia="楷体" w:cs="楷体"/>
          <w:sz w:val="24"/>
          <w:szCs w:val="32"/>
        </w:rPr>
      </w:pPr>
      <w:r>
        <w:rPr>
          <w:rFonts w:hint="eastAsia" w:ascii="楷体" w:hAnsi="楷体" w:eastAsia="楷体" w:cs="楷体"/>
          <w:sz w:val="24"/>
          <w:szCs w:val="32"/>
          <w:lang w:eastAsia="zh-Hans"/>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2577"/>
        <w:gridCol w:w="2072"/>
        <w:gridCol w:w="2092"/>
      </w:tblGrid>
      <w:tr w14:paraId="65E487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300673A9">
            <w:pPr>
              <w:spacing w:line="360" w:lineRule="auto"/>
              <w:rPr>
                <w:rFonts w:hint="eastAsia" w:ascii="楷体" w:hAnsi="楷体" w:eastAsia="楷体" w:cs="楷体"/>
                <w:kern w:val="0"/>
                <w:szCs w:val="20"/>
              </w:rPr>
            </w:pPr>
            <w:r>
              <w:rPr>
                <w:rFonts w:hint="eastAsia" w:ascii="楷体" w:hAnsi="楷体" w:eastAsia="楷体" w:cs="楷体"/>
                <w:kern w:val="0"/>
                <w:szCs w:val="20"/>
              </w:rPr>
              <w:t>ID和名称</w:t>
            </w:r>
          </w:p>
        </w:tc>
        <w:tc>
          <w:tcPr>
            <w:tcW w:w="6741" w:type="dxa"/>
            <w:gridSpan w:val="3"/>
            <w:tcBorders>
              <w:top w:val="single" w:color="auto" w:sz="4" w:space="0"/>
              <w:left w:val="single" w:color="auto" w:sz="4" w:space="0"/>
              <w:bottom w:val="single" w:color="auto" w:sz="4" w:space="0"/>
              <w:right w:val="single" w:color="auto" w:sz="4" w:space="0"/>
            </w:tcBorders>
          </w:tcPr>
          <w:p w14:paraId="028FE8D9">
            <w:pPr>
              <w:spacing w:line="360" w:lineRule="auto"/>
              <w:rPr>
                <w:rFonts w:hint="eastAsia" w:ascii="楷体" w:hAnsi="楷体" w:eastAsia="楷体" w:cs="楷体"/>
                <w:kern w:val="0"/>
                <w:szCs w:val="20"/>
              </w:rPr>
            </w:pPr>
            <w:r>
              <w:rPr>
                <w:rFonts w:hint="eastAsia" w:ascii="楷体" w:hAnsi="楷体" w:eastAsia="楷体" w:cs="楷体"/>
                <w:kern w:val="0"/>
                <w:szCs w:val="20"/>
              </w:rPr>
              <w:t>UC-</w:t>
            </w:r>
            <w:r>
              <w:rPr>
                <w:rFonts w:hint="eastAsia" w:ascii="楷体" w:hAnsi="楷体" w:eastAsia="楷体" w:cs="楷体"/>
                <w:kern w:val="0"/>
                <w:szCs w:val="20"/>
                <w:lang w:val="en-US" w:eastAsia="zh-CN"/>
              </w:rPr>
              <w:t>7</w:t>
            </w:r>
            <w:r>
              <w:rPr>
                <w:rFonts w:hint="eastAsia" w:ascii="楷体" w:hAnsi="楷体" w:eastAsia="楷体" w:cs="楷体"/>
                <w:kern w:val="0"/>
                <w:szCs w:val="21"/>
                <w:lang w:eastAsia="zh-Hans"/>
              </w:rPr>
              <w:t>评论区点赞</w:t>
            </w:r>
          </w:p>
        </w:tc>
      </w:tr>
      <w:tr w14:paraId="75B0CF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0B20BC9C">
            <w:pPr>
              <w:spacing w:line="360" w:lineRule="auto"/>
              <w:rPr>
                <w:rFonts w:hint="eastAsia" w:ascii="楷体" w:hAnsi="楷体" w:eastAsia="楷体" w:cs="楷体"/>
                <w:kern w:val="0"/>
                <w:szCs w:val="20"/>
              </w:rPr>
            </w:pPr>
            <w:r>
              <w:rPr>
                <w:rFonts w:hint="eastAsia" w:ascii="楷体" w:hAnsi="楷体" w:eastAsia="楷体" w:cs="楷体"/>
                <w:kern w:val="0"/>
                <w:szCs w:val="20"/>
              </w:rPr>
              <w:t>创建人</w:t>
            </w:r>
          </w:p>
        </w:tc>
        <w:tc>
          <w:tcPr>
            <w:tcW w:w="2577" w:type="dxa"/>
            <w:tcBorders>
              <w:top w:val="single" w:color="auto" w:sz="4" w:space="0"/>
              <w:left w:val="single" w:color="auto" w:sz="4" w:space="0"/>
              <w:bottom w:val="single" w:color="auto" w:sz="4" w:space="0"/>
              <w:right w:val="single" w:color="auto" w:sz="4" w:space="0"/>
            </w:tcBorders>
          </w:tcPr>
          <w:p w14:paraId="01F058F5">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白靖妍</w:t>
            </w:r>
          </w:p>
        </w:tc>
        <w:tc>
          <w:tcPr>
            <w:tcW w:w="2072" w:type="dxa"/>
            <w:tcBorders>
              <w:top w:val="single" w:color="auto" w:sz="4" w:space="0"/>
              <w:left w:val="single" w:color="auto" w:sz="4" w:space="0"/>
              <w:bottom w:val="single" w:color="auto" w:sz="4" w:space="0"/>
              <w:right w:val="single" w:color="auto" w:sz="4" w:space="0"/>
            </w:tcBorders>
          </w:tcPr>
          <w:p w14:paraId="7C916FE3">
            <w:pPr>
              <w:spacing w:line="360" w:lineRule="auto"/>
              <w:rPr>
                <w:rFonts w:hint="eastAsia" w:ascii="楷体" w:hAnsi="楷体" w:eastAsia="楷体" w:cs="楷体"/>
                <w:kern w:val="0"/>
                <w:szCs w:val="20"/>
              </w:rPr>
            </w:pPr>
            <w:r>
              <w:rPr>
                <w:rFonts w:hint="eastAsia" w:ascii="楷体" w:hAnsi="楷体" w:eastAsia="楷体" w:cs="楷体"/>
                <w:kern w:val="0"/>
                <w:szCs w:val="20"/>
              </w:rPr>
              <w:t>创建日期：</w:t>
            </w:r>
          </w:p>
        </w:tc>
        <w:tc>
          <w:tcPr>
            <w:tcW w:w="2092" w:type="dxa"/>
            <w:tcBorders>
              <w:top w:val="single" w:color="auto" w:sz="4" w:space="0"/>
              <w:left w:val="single" w:color="auto" w:sz="4" w:space="0"/>
              <w:bottom w:val="single" w:color="auto" w:sz="4" w:space="0"/>
              <w:right w:val="single" w:color="auto" w:sz="4" w:space="0"/>
            </w:tcBorders>
          </w:tcPr>
          <w:p w14:paraId="727E6335">
            <w:pPr>
              <w:spacing w:line="360" w:lineRule="auto"/>
              <w:rPr>
                <w:rFonts w:hint="eastAsia" w:ascii="楷体" w:hAnsi="楷体" w:eastAsia="楷体" w:cs="楷体"/>
                <w:kern w:val="0"/>
                <w:szCs w:val="20"/>
                <w:lang w:eastAsia="zh-CN"/>
              </w:rPr>
            </w:pPr>
            <w:r>
              <w:rPr>
                <w:rFonts w:hint="eastAsia" w:ascii="楷体" w:hAnsi="楷体" w:eastAsia="楷体" w:cs="楷体"/>
                <w:kern w:val="0"/>
                <w:szCs w:val="20"/>
              </w:rPr>
              <w:t>2025/</w:t>
            </w:r>
            <w:r>
              <w:rPr>
                <w:rFonts w:hint="eastAsia" w:ascii="楷体" w:hAnsi="楷体" w:eastAsia="楷体" w:cs="楷体"/>
                <w:kern w:val="0"/>
                <w:szCs w:val="20"/>
                <w:lang w:val="en-US" w:eastAsia="zh-CN"/>
              </w:rPr>
              <w:t>5</w:t>
            </w:r>
            <w:r>
              <w:rPr>
                <w:rFonts w:hint="eastAsia" w:ascii="楷体" w:hAnsi="楷体" w:eastAsia="楷体" w:cs="楷体"/>
                <w:kern w:val="0"/>
                <w:szCs w:val="20"/>
              </w:rPr>
              <w:t>/</w:t>
            </w:r>
            <w:r>
              <w:rPr>
                <w:rFonts w:hint="eastAsia" w:ascii="楷体" w:hAnsi="楷体" w:eastAsia="楷体" w:cs="楷体"/>
                <w:kern w:val="0"/>
                <w:szCs w:val="20"/>
                <w:lang w:val="en-US" w:eastAsia="zh-CN"/>
              </w:rPr>
              <w:t>7</w:t>
            </w:r>
          </w:p>
        </w:tc>
      </w:tr>
      <w:tr w14:paraId="384683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1B23CCAC">
            <w:pPr>
              <w:spacing w:line="360" w:lineRule="auto"/>
              <w:rPr>
                <w:rFonts w:hint="eastAsia" w:ascii="楷体" w:hAnsi="楷体" w:eastAsia="楷体" w:cs="楷体"/>
                <w:kern w:val="0"/>
                <w:szCs w:val="20"/>
              </w:rPr>
            </w:pPr>
            <w:r>
              <w:rPr>
                <w:rFonts w:hint="eastAsia" w:ascii="楷体" w:hAnsi="楷体" w:eastAsia="楷体" w:cs="楷体"/>
                <w:kern w:val="0"/>
                <w:szCs w:val="20"/>
              </w:rPr>
              <w:t>主要操作者</w:t>
            </w:r>
          </w:p>
        </w:tc>
        <w:tc>
          <w:tcPr>
            <w:tcW w:w="2577" w:type="dxa"/>
            <w:tcBorders>
              <w:top w:val="single" w:color="auto" w:sz="4" w:space="0"/>
              <w:left w:val="single" w:color="auto" w:sz="4" w:space="0"/>
              <w:bottom w:val="single" w:color="auto" w:sz="4" w:space="0"/>
              <w:right w:val="single" w:color="auto" w:sz="4" w:space="0"/>
            </w:tcBorders>
          </w:tcPr>
          <w:p w14:paraId="476FA58C">
            <w:pPr>
              <w:spacing w:line="360" w:lineRule="auto"/>
              <w:rPr>
                <w:rFonts w:hint="eastAsia" w:ascii="楷体" w:hAnsi="楷体" w:eastAsia="楷体" w:cs="楷体"/>
                <w:kern w:val="0"/>
                <w:szCs w:val="20"/>
              </w:rPr>
            </w:pPr>
            <w:r>
              <w:rPr>
                <w:rFonts w:hint="eastAsia" w:ascii="楷体" w:hAnsi="楷体" w:eastAsia="楷体" w:cs="楷体"/>
                <w:kern w:val="0"/>
                <w:szCs w:val="20"/>
              </w:rPr>
              <w:t>用户</w:t>
            </w:r>
          </w:p>
        </w:tc>
        <w:tc>
          <w:tcPr>
            <w:tcW w:w="2072" w:type="dxa"/>
            <w:tcBorders>
              <w:top w:val="single" w:color="auto" w:sz="4" w:space="0"/>
              <w:left w:val="single" w:color="auto" w:sz="4" w:space="0"/>
              <w:bottom w:val="single" w:color="auto" w:sz="4" w:space="0"/>
              <w:right w:val="single" w:color="auto" w:sz="4" w:space="0"/>
            </w:tcBorders>
          </w:tcPr>
          <w:p w14:paraId="212EB524">
            <w:pPr>
              <w:spacing w:line="360" w:lineRule="auto"/>
              <w:rPr>
                <w:rFonts w:hint="eastAsia" w:ascii="楷体" w:hAnsi="楷体" w:eastAsia="楷体" w:cs="楷体"/>
                <w:kern w:val="0"/>
                <w:szCs w:val="20"/>
              </w:rPr>
            </w:pPr>
            <w:r>
              <w:rPr>
                <w:rFonts w:hint="eastAsia" w:ascii="楷体" w:hAnsi="楷体" w:eastAsia="楷体" w:cs="楷体"/>
                <w:kern w:val="0"/>
                <w:szCs w:val="20"/>
              </w:rPr>
              <w:t>次要操作者：</w:t>
            </w:r>
          </w:p>
        </w:tc>
        <w:tc>
          <w:tcPr>
            <w:tcW w:w="2092" w:type="dxa"/>
            <w:tcBorders>
              <w:top w:val="single" w:color="auto" w:sz="4" w:space="0"/>
              <w:left w:val="single" w:color="auto" w:sz="4" w:space="0"/>
              <w:bottom w:val="single" w:color="auto" w:sz="4" w:space="0"/>
              <w:right w:val="single" w:color="auto" w:sz="4" w:space="0"/>
            </w:tcBorders>
          </w:tcPr>
          <w:p w14:paraId="17E7F248">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413AAD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1555" w:type="dxa"/>
            <w:tcBorders>
              <w:top w:val="single" w:color="auto" w:sz="4" w:space="0"/>
              <w:left w:val="single" w:color="auto" w:sz="4" w:space="0"/>
              <w:bottom w:val="single" w:color="auto" w:sz="4" w:space="0"/>
              <w:right w:val="single" w:color="auto" w:sz="4" w:space="0"/>
            </w:tcBorders>
          </w:tcPr>
          <w:p w14:paraId="0432B34A">
            <w:pPr>
              <w:spacing w:line="360" w:lineRule="auto"/>
              <w:rPr>
                <w:rFonts w:hint="eastAsia" w:ascii="楷体" w:hAnsi="楷体" w:eastAsia="楷体" w:cs="楷体"/>
                <w:kern w:val="0"/>
                <w:szCs w:val="20"/>
              </w:rPr>
            </w:pPr>
            <w:r>
              <w:rPr>
                <w:rFonts w:hint="eastAsia" w:ascii="楷体" w:hAnsi="楷体" w:eastAsia="楷体" w:cs="楷体"/>
                <w:kern w:val="0"/>
                <w:szCs w:val="20"/>
              </w:rPr>
              <w:t>描述：</w:t>
            </w:r>
          </w:p>
        </w:tc>
        <w:tc>
          <w:tcPr>
            <w:tcW w:w="6741" w:type="dxa"/>
            <w:gridSpan w:val="3"/>
            <w:tcBorders>
              <w:top w:val="single" w:color="auto" w:sz="4" w:space="0"/>
              <w:left w:val="single" w:color="auto" w:sz="4" w:space="0"/>
              <w:bottom w:val="single" w:color="auto" w:sz="4" w:space="0"/>
              <w:right w:val="single" w:color="auto" w:sz="4" w:space="0"/>
            </w:tcBorders>
          </w:tcPr>
          <w:p w14:paraId="2814CE4A">
            <w:pPr>
              <w:spacing w:line="360" w:lineRule="auto"/>
              <w:rPr>
                <w:rFonts w:hint="eastAsia" w:ascii="楷体" w:hAnsi="楷体" w:eastAsia="楷体" w:cs="楷体"/>
                <w:kern w:val="0"/>
                <w:szCs w:val="20"/>
              </w:rPr>
            </w:pPr>
            <w:r>
              <w:rPr>
                <w:rFonts w:ascii="楷体" w:hAnsi="楷体" w:eastAsia="楷体" w:cs="楷体"/>
                <w:kern w:val="0"/>
                <w:szCs w:val="20"/>
              </w:rPr>
              <w:t>用户</w:t>
            </w:r>
            <w:r>
              <w:rPr>
                <w:rFonts w:hint="eastAsia" w:ascii="楷体" w:hAnsi="楷体" w:eastAsia="楷体" w:cs="楷体"/>
                <w:kern w:val="0"/>
                <w:szCs w:val="20"/>
              </w:rPr>
              <w:t>对评论区的某条评论或</w:t>
            </w:r>
            <w:r>
              <w:rPr>
                <w:rFonts w:hint="eastAsia" w:ascii="楷体" w:hAnsi="楷体" w:eastAsia="楷体" w:cs="楷体"/>
                <w:kern w:val="0"/>
                <w:szCs w:val="20"/>
                <w:lang w:val="en-US" w:eastAsia="zh-CN"/>
              </w:rPr>
              <w:t>帖子</w:t>
            </w:r>
            <w:r>
              <w:rPr>
                <w:rFonts w:hint="eastAsia" w:ascii="楷体" w:hAnsi="楷体" w:eastAsia="楷体" w:cs="楷体"/>
                <w:kern w:val="0"/>
                <w:szCs w:val="20"/>
              </w:rPr>
              <w:t>点赞</w:t>
            </w:r>
          </w:p>
        </w:tc>
      </w:tr>
      <w:tr w14:paraId="234CC0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031AE498">
            <w:pPr>
              <w:spacing w:line="360" w:lineRule="auto"/>
              <w:rPr>
                <w:rFonts w:hint="eastAsia" w:ascii="楷体" w:hAnsi="楷体" w:eastAsia="楷体" w:cs="楷体"/>
                <w:kern w:val="0"/>
                <w:szCs w:val="20"/>
              </w:rPr>
            </w:pPr>
            <w:r>
              <w:rPr>
                <w:rFonts w:hint="eastAsia" w:ascii="楷体" w:hAnsi="楷体" w:eastAsia="楷体" w:cs="楷体"/>
                <w:kern w:val="0"/>
                <w:szCs w:val="20"/>
              </w:rPr>
              <w:t>触发器：</w:t>
            </w:r>
          </w:p>
        </w:tc>
        <w:tc>
          <w:tcPr>
            <w:tcW w:w="6741" w:type="dxa"/>
            <w:gridSpan w:val="3"/>
            <w:tcBorders>
              <w:top w:val="single" w:color="auto" w:sz="4" w:space="0"/>
              <w:left w:val="single" w:color="auto" w:sz="4" w:space="0"/>
              <w:bottom w:val="single" w:color="auto" w:sz="4" w:space="0"/>
              <w:right w:val="single" w:color="auto" w:sz="4" w:space="0"/>
            </w:tcBorders>
          </w:tcPr>
          <w:p w14:paraId="39C05A16">
            <w:pPr>
              <w:spacing w:line="360" w:lineRule="auto"/>
              <w:rPr>
                <w:rFonts w:hint="eastAsia" w:ascii="楷体" w:hAnsi="楷体" w:eastAsia="楷体" w:cs="楷体"/>
                <w:kern w:val="0"/>
                <w:szCs w:val="20"/>
              </w:rPr>
            </w:pPr>
            <w:r>
              <w:rPr>
                <w:rFonts w:ascii="楷体" w:hAnsi="楷体" w:eastAsia="楷体" w:cs="楷体"/>
                <w:kern w:val="0"/>
                <w:szCs w:val="20"/>
              </w:rPr>
              <w:t>用户</w:t>
            </w:r>
            <w:r>
              <w:rPr>
                <w:rFonts w:hint="eastAsia" w:ascii="楷体" w:hAnsi="楷体" w:eastAsia="楷体" w:cs="楷体"/>
                <w:kern w:val="0"/>
                <w:szCs w:val="20"/>
              </w:rPr>
              <w:t>在评论区点击点赞按钮</w:t>
            </w:r>
          </w:p>
        </w:tc>
      </w:tr>
      <w:tr w14:paraId="5139B5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5288B704">
            <w:pPr>
              <w:spacing w:line="360" w:lineRule="auto"/>
              <w:rPr>
                <w:rFonts w:hint="eastAsia" w:ascii="楷体" w:hAnsi="楷体" w:eastAsia="楷体" w:cs="楷体"/>
                <w:kern w:val="0"/>
                <w:szCs w:val="20"/>
              </w:rPr>
            </w:pPr>
            <w:r>
              <w:rPr>
                <w:rFonts w:hint="eastAsia" w:ascii="楷体" w:hAnsi="楷体" w:eastAsia="楷体" w:cs="楷体"/>
                <w:kern w:val="0"/>
                <w:szCs w:val="20"/>
              </w:rPr>
              <w:t>前置条件：</w:t>
            </w:r>
          </w:p>
        </w:tc>
        <w:tc>
          <w:tcPr>
            <w:tcW w:w="6741" w:type="dxa"/>
            <w:gridSpan w:val="3"/>
            <w:tcBorders>
              <w:top w:val="single" w:color="auto" w:sz="4" w:space="0"/>
              <w:left w:val="single" w:color="auto" w:sz="4" w:space="0"/>
              <w:bottom w:val="single" w:color="auto" w:sz="4" w:space="0"/>
              <w:right w:val="single" w:color="auto" w:sz="4" w:space="0"/>
            </w:tcBorders>
          </w:tcPr>
          <w:p w14:paraId="61E1EC31">
            <w:pPr>
              <w:spacing w:line="360" w:lineRule="auto"/>
              <w:rPr>
                <w:rFonts w:hint="eastAsia" w:ascii="楷体" w:hAnsi="楷体" w:eastAsia="楷体" w:cs="楷体"/>
                <w:kern w:val="0"/>
                <w:szCs w:val="20"/>
              </w:rPr>
            </w:pPr>
            <w:r>
              <w:rPr>
                <w:rFonts w:hint="eastAsia" w:ascii="楷体" w:hAnsi="楷体" w:eastAsia="楷体" w:cs="楷体"/>
                <w:kern w:val="0"/>
                <w:szCs w:val="20"/>
              </w:rPr>
              <w:t>1.用户已成功登录校务</w:t>
            </w:r>
            <w:r>
              <w:rPr>
                <w:rFonts w:hint="eastAsia" w:ascii="楷体" w:hAnsi="楷体" w:eastAsia="楷体" w:cs="楷体"/>
                <w:kern w:val="0"/>
                <w:szCs w:val="20"/>
                <w:lang w:val="en-US" w:eastAsia="zh-CN"/>
              </w:rPr>
              <w:t>问答</w:t>
            </w:r>
            <w:r>
              <w:rPr>
                <w:rFonts w:hint="eastAsia" w:ascii="楷体" w:hAnsi="楷体" w:eastAsia="楷体" w:cs="楷体"/>
                <w:kern w:val="0"/>
                <w:szCs w:val="20"/>
              </w:rPr>
              <w:t>机器人小程序</w:t>
            </w:r>
          </w:p>
          <w:p w14:paraId="332F088A">
            <w:pPr>
              <w:spacing w:line="360" w:lineRule="auto"/>
              <w:rPr>
                <w:rFonts w:hint="eastAsia" w:ascii="楷体" w:hAnsi="楷体" w:eastAsia="楷体" w:cs="楷体"/>
                <w:kern w:val="0"/>
                <w:szCs w:val="20"/>
              </w:rPr>
            </w:pPr>
            <w:r>
              <w:rPr>
                <w:rFonts w:hint="eastAsia" w:ascii="楷体" w:hAnsi="楷体" w:eastAsia="楷体" w:cs="楷体"/>
                <w:kern w:val="0"/>
                <w:szCs w:val="20"/>
              </w:rPr>
              <w:t>2.用户处于</w:t>
            </w:r>
            <w:r>
              <w:rPr>
                <w:rFonts w:hint="eastAsia" w:ascii="楷体" w:hAnsi="楷体" w:eastAsia="楷体" w:cs="楷体"/>
                <w:kern w:val="0"/>
                <w:szCs w:val="20"/>
                <w:lang w:val="en-US" w:eastAsia="zh-CN"/>
              </w:rPr>
              <w:t>帖子详情</w:t>
            </w:r>
            <w:r>
              <w:rPr>
                <w:rFonts w:hint="eastAsia" w:ascii="楷体" w:hAnsi="楷体" w:eastAsia="楷体" w:cs="楷体"/>
                <w:kern w:val="0"/>
                <w:szCs w:val="20"/>
              </w:rPr>
              <w:t>页面</w:t>
            </w:r>
          </w:p>
          <w:p w14:paraId="2E676FD3">
            <w:pPr>
              <w:spacing w:line="360" w:lineRule="auto"/>
              <w:rPr>
                <w:rFonts w:hint="eastAsia" w:ascii="楷体" w:hAnsi="楷体" w:eastAsia="楷体" w:cs="楷体"/>
                <w:kern w:val="0"/>
                <w:szCs w:val="20"/>
              </w:rPr>
            </w:pPr>
            <w:r>
              <w:rPr>
                <w:rFonts w:hint="eastAsia" w:ascii="楷体" w:hAnsi="楷体" w:eastAsia="楷体" w:cs="楷体"/>
                <w:kern w:val="0"/>
                <w:szCs w:val="20"/>
              </w:rPr>
              <w:t>3.</w:t>
            </w:r>
            <w:r>
              <w:rPr>
                <w:rFonts w:ascii="楷体" w:hAnsi="楷体" w:eastAsia="楷体" w:cs="楷体"/>
                <w:kern w:val="0"/>
                <w:szCs w:val="20"/>
              </w:rPr>
              <w:t>目标</w:t>
            </w:r>
            <w:r>
              <w:rPr>
                <w:rFonts w:hint="eastAsia" w:ascii="楷体" w:hAnsi="楷体" w:eastAsia="楷体" w:cs="楷体"/>
                <w:kern w:val="0"/>
                <w:szCs w:val="20"/>
              </w:rPr>
              <w:t>评论存在</w:t>
            </w:r>
          </w:p>
        </w:tc>
      </w:tr>
      <w:tr w14:paraId="673239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2DF07899">
            <w:pPr>
              <w:spacing w:line="360" w:lineRule="auto"/>
              <w:rPr>
                <w:rFonts w:hint="eastAsia" w:ascii="楷体" w:hAnsi="楷体" w:eastAsia="楷体" w:cs="楷体"/>
                <w:kern w:val="0"/>
                <w:szCs w:val="20"/>
              </w:rPr>
            </w:pPr>
            <w:r>
              <w:rPr>
                <w:rFonts w:hint="eastAsia" w:ascii="楷体" w:hAnsi="楷体" w:eastAsia="楷体" w:cs="楷体"/>
                <w:kern w:val="0"/>
                <w:szCs w:val="20"/>
              </w:rPr>
              <w:t>后置条件：</w:t>
            </w:r>
          </w:p>
        </w:tc>
        <w:tc>
          <w:tcPr>
            <w:tcW w:w="6741" w:type="dxa"/>
            <w:gridSpan w:val="3"/>
            <w:tcBorders>
              <w:top w:val="single" w:color="auto" w:sz="4" w:space="0"/>
              <w:left w:val="single" w:color="auto" w:sz="4" w:space="0"/>
              <w:bottom w:val="single" w:color="auto" w:sz="4" w:space="0"/>
              <w:right w:val="single" w:color="auto" w:sz="4" w:space="0"/>
            </w:tcBorders>
          </w:tcPr>
          <w:p w14:paraId="7D4F530E">
            <w:pPr>
              <w:numPr>
                <w:ilvl w:val="0"/>
                <w:numId w:val="16"/>
              </w:numPr>
              <w:spacing w:line="360" w:lineRule="auto"/>
              <w:rPr>
                <w:rFonts w:hint="eastAsia" w:ascii="楷体" w:hAnsi="楷体" w:eastAsia="楷体" w:cs="楷体"/>
                <w:kern w:val="0"/>
                <w:szCs w:val="20"/>
              </w:rPr>
            </w:pPr>
            <w:r>
              <w:rPr>
                <w:rFonts w:hint="eastAsia" w:ascii="楷体" w:hAnsi="楷体" w:eastAsia="楷体" w:cs="楷体"/>
                <w:kern w:val="0"/>
                <w:szCs w:val="20"/>
              </w:rPr>
              <w:t>评论区的点赞按钮状态变为“已赞”</w:t>
            </w:r>
          </w:p>
          <w:p w14:paraId="4FB0CBCC">
            <w:pPr>
              <w:numPr>
                <w:ilvl w:val="0"/>
                <w:numId w:val="16"/>
              </w:numPr>
              <w:spacing w:line="360" w:lineRule="auto"/>
              <w:rPr>
                <w:rFonts w:hint="eastAsia" w:ascii="楷体" w:hAnsi="楷体" w:eastAsia="楷体" w:cs="楷体"/>
                <w:kern w:val="0"/>
                <w:szCs w:val="20"/>
              </w:rPr>
            </w:pPr>
            <w:r>
              <w:rPr>
                <w:rFonts w:hint="eastAsia" w:ascii="楷体" w:hAnsi="楷体" w:eastAsia="楷体" w:cs="楷体"/>
                <w:kern w:val="0"/>
                <w:szCs w:val="20"/>
                <w:lang w:val="en-US" w:eastAsia="zh-CN"/>
              </w:rPr>
              <w:t>点赞</w:t>
            </w:r>
            <w:r>
              <w:rPr>
                <w:rFonts w:hint="eastAsia" w:ascii="楷体" w:hAnsi="楷体" w:eastAsia="楷体" w:cs="楷体"/>
                <w:kern w:val="0"/>
                <w:szCs w:val="20"/>
              </w:rPr>
              <w:t>记录存储至用户的</w:t>
            </w:r>
            <w:r>
              <w:rPr>
                <w:rFonts w:hint="eastAsia" w:ascii="楷体" w:hAnsi="楷体" w:eastAsia="楷体" w:cs="楷体"/>
                <w:kern w:val="0"/>
                <w:szCs w:val="20"/>
                <w:lang w:val="en-US" w:eastAsia="zh-CN"/>
              </w:rPr>
              <w:t>我的点赞</w:t>
            </w:r>
          </w:p>
        </w:tc>
      </w:tr>
      <w:tr w14:paraId="343705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0CCAF4CA">
            <w:pPr>
              <w:spacing w:line="360" w:lineRule="auto"/>
              <w:rPr>
                <w:rFonts w:hint="eastAsia" w:ascii="楷体" w:hAnsi="楷体" w:eastAsia="楷体" w:cs="楷体"/>
                <w:kern w:val="0"/>
                <w:szCs w:val="20"/>
              </w:rPr>
            </w:pPr>
            <w:r>
              <w:rPr>
                <w:rFonts w:hint="eastAsia" w:ascii="楷体" w:hAnsi="楷体" w:eastAsia="楷体" w:cs="楷体"/>
                <w:kern w:val="0"/>
                <w:szCs w:val="20"/>
              </w:rPr>
              <w:t>一般性流程：</w:t>
            </w:r>
          </w:p>
        </w:tc>
        <w:tc>
          <w:tcPr>
            <w:tcW w:w="6741" w:type="dxa"/>
            <w:gridSpan w:val="3"/>
            <w:tcBorders>
              <w:top w:val="single" w:color="auto" w:sz="4" w:space="0"/>
              <w:left w:val="single" w:color="auto" w:sz="4" w:space="0"/>
              <w:bottom w:val="single" w:color="auto" w:sz="4" w:space="0"/>
              <w:right w:val="single" w:color="auto" w:sz="4" w:space="0"/>
            </w:tcBorders>
          </w:tcPr>
          <w:p w14:paraId="611DA71F">
            <w:pPr>
              <w:spacing w:line="360" w:lineRule="auto"/>
              <w:rPr>
                <w:rFonts w:hint="eastAsia" w:ascii="楷体" w:hAnsi="楷体" w:eastAsia="楷体" w:cs="楷体"/>
                <w:kern w:val="0"/>
                <w:szCs w:val="20"/>
              </w:rPr>
            </w:pPr>
            <w:r>
              <w:rPr>
                <w:rFonts w:hint="eastAsia" w:ascii="楷体" w:hAnsi="楷体" w:eastAsia="楷体" w:cs="楷体"/>
                <w:kern w:val="0"/>
                <w:szCs w:val="20"/>
              </w:rPr>
              <w:t>1.用户登录后进入校务</w:t>
            </w:r>
            <w:r>
              <w:rPr>
                <w:rFonts w:hint="eastAsia" w:ascii="楷体" w:hAnsi="楷体" w:eastAsia="楷体" w:cs="楷体"/>
                <w:kern w:val="0"/>
                <w:szCs w:val="20"/>
                <w:lang w:val="en-US" w:eastAsia="zh-CN"/>
              </w:rPr>
              <w:t>问答机器人</w:t>
            </w:r>
            <w:r>
              <w:rPr>
                <w:rFonts w:hint="eastAsia" w:ascii="楷体" w:hAnsi="楷体" w:eastAsia="楷体" w:cs="楷体"/>
                <w:kern w:val="0"/>
                <w:szCs w:val="20"/>
              </w:rPr>
              <w:t>小程序首页</w:t>
            </w:r>
          </w:p>
          <w:p w14:paraId="49A143E0">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2.在首页</w:t>
            </w:r>
            <w:r>
              <w:rPr>
                <w:rFonts w:hint="eastAsia" w:ascii="楷体" w:hAnsi="楷体" w:eastAsia="楷体" w:cs="楷体"/>
                <w:kern w:val="0"/>
                <w:szCs w:val="20"/>
                <w:lang w:val="en-US" w:eastAsia="zh-CN"/>
              </w:rPr>
              <w:t>或热门板块页或搜索结果页</w:t>
            </w:r>
            <w:r>
              <w:rPr>
                <w:rFonts w:hint="eastAsia" w:ascii="楷体" w:hAnsi="楷体" w:eastAsia="楷体" w:cs="楷体"/>
                <w:kern w:val="0"/>
                <w:szCs w:val="20"/>
              </w:rPr>
              <w:t>点击</w:t>
            </w:r>
            <w:r>
              <w:rPr>
                <w:rFonts w:hint="eastAsia" w:ascii="楷体" w:hAnsi="楷体" w:eastAsia="楷体" w:cs="楷体"/>
                <w:kern w:val="0"/>
                <w:szCs w:val="20"/>
                <w:lang w:val="en-US" w:eastAsia="zh-CN"/>
              </w:rPr>
              <w:t>某条帖子</w:t>
            </w:r>
          </w:p>
          <w:p w14:paraId="4AB5CCA1">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3.系统跳转至</w:t>
            </w:r>
            <w:r>
              <w:rPr>
                <w:rFonts w:hint="eastAsia" w:ascii="楷体" w:hAnsi="楷体" w:eastAsia="楷体" w:cs="楷体"/>
                <w:kern w:val="0"/>
                <w:szCs w:val="20"/>
                <w:lang w:val="en-US" w:eastAsia="zh-CN"/>
              </w:rPr>
              <w:t>帖子详情页面</w:t>
            </w:r>
          </w:p>
          <w:p w14:paraId="3B7817AD">
            <w:pPr>
              <w:spacing w:line="360" w:lineRule="auto"/>
              <w:rPr>
                <w:rFonts w:hint="eastAsia" w:ascii="楷体" w:hAnsi="楷体" w:eastAsia="楷体" w:cs="楷体"/>
                <w:kern w:val="0"/>
                <w:szCs w:val="20"/>
              </w:rPr>
            </w:pPr>
            <w:r>
              <w:rPr>
                <w:rFonts w:hint="eastAsia" w:ascii="楷体" w:hAnsi="楷体" w:eastAsia="楷体" w:cs="楷体"/>
                <w:kern w:val="0"/>
                <w:szCs w:val="20"/>
              </w:rPr>
              <w:t>4.用户点击某条回复</w:t>
            </w:r>
            <w:r>
              <w:rPr>
                <w:rFonts w:hint="eastAsia" w:ascii="楷体" w:hAnsi="楷体" w:eastAsia="楷体" w:cs="楷体"/>
                <w:kern w:val="0"/>
                <w:szCs w:val="20"/>
                <w:lang w:val="en-US" w:eastAsia="zh-CN"/>
              </w:rPr>
              <w:t>旁边</w:t>
            </w:r>
            <w:r>
              <w:rPr>
                <w:rFonts w:hint="eastAsia" w:ascii="楷体" w:hAnsi="楷体" w:eastAsia="楷体" w:cs="楷体"/>
                <w:kern w:val="0"/>
                <w:szCs w:val="20"/>
              </w:rPr>
              <w:t>的</w:t>
            </w:r>
            <w:r>
              <w:rPr>
                <w:rFonts w:hint="eastAsia" w:ascii="楷体" w:hAnsi="楷体" w:eastAsia="楷体" w:cs="楷体"/>
                <w:kern w:val="0"/>
                <w:szCs w:val="20"/>
                <w:lang w:val="en-US" w:eastAsia="zh-CN"/>
              </w:rPr>
              <w:t>点赞</w:t>
            </w:r>
            <w:r>
              <w:rPr>
                <w:rFonts w:hint="eastAsia" w:ascii="楷体" w:hAnsi="楷体" w:eastAsia="楷体" w:cs="楷体"/>
                <w:kern w:val="0"/>
                <w:szCs w:val="20"/>
              </w:rPr>
              <w:t>按钮</w:t>
            </w:r>
          </w:p>
          <w:p w14:paraId="4A2979EB">
            <w:pPr>
              <w:spacing w:line="360" w:lineRule="auto"/>
              <w:rPr>
                <w:rFonts w:hint="eastAsia" w:ascii="楷体" w:hAnsi="楷体" w:eastAsia="楷体" w:cs="楷体"/>
                <w:kern w:val="0"/>
                <w:szCs w:val="20"/>
              </w:rPr>
            </w:pPr>
            <w:r>
              <w:rPr>
                <w:rFonts w:hint="eastAsia" w:ascii="楷体" w:hAnsi="楷体" w:eastAsia="楷体" w:cs="楷体"/>
                <w:kern w:val="0"/>
                <w:szCs w:val="20"/>
              </w:rPr>
              <w:t>8.点赞图标变为“已赞”状态</w:t>
            </w:r>
          </w:p>
        </w:tc>
      </w:tr>
      <w:tr w14:paraId="4D23D7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3DCAF93B">
            <w:pPr>
              <w:spacing w:line="360" w:lineRule="auto"/>
              <w:rPr>
                <w:rFonts w:hint="eastAsia" w:ascii="楷体" w:hAnsi="楷体" w:eastAsia="楷体" w:cs="楷体"/>
                <w:kern w:val="0"/>
                <w:szCs w:val="20"/>
              </w:rPr>
            </w:pPr>
            <w:r>
              <w:rPr>
                <w:rFonts w:hint="eastAsia" w:ascii="楷体" w:hAnsi="楷体" w:eastAsia="楷体" w:cs="楷体"/>
                <w:kern w:val="0"/>
                <w:szCs w:val="20"/>
              </w:rPr>
              <w:t>选择性流程</w:t>
            </w:r>
          </w:p>
        </w:tc>
        <w:tc>
          <w:tcPr>
            <w:tcW w:w="6741" w:type="dxa"/>
            <w:gridSpan w:val="3"/>
            <w:tcBorders>
              <w:top w:val="single" w:color="auto" w:sz="4" w:space="0"/>
              <w:left w:val="single" w:color="auto" w:sz="4" w:space="0"/>
              <w:bottom w:val="single" w:color="auto" w:sz="4" w:space="0"/>
              <w:right w:val="single" w:color="auto" w:sz="4" w:space="0"/>
            </w:tcBorders>
          </w:tcPr>
          <w:p w14:paraId="2EC816EA">
            <w:pPr>
              <w:tabs>
                <w:tab w:val="left" w:pos="1365"/>
              </w:tabs>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787617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73137C3F">
            <w:pPr>
              <w:spacing w:line="360" w:lineRule="auto"/>
              <w:rPr>
                <w:rFonts w:hint="eastAsia" w:ascii="楷体" w:hAnsi="楷体" w:eastAsia="楷体" w:cs="楷体"/>
                <w:kern w:val="0"/>
                <w:szCs w:val="20"/>
              </w:rPr>
            </w:pPr>
            <w:r>
              <w:rPr>
                <w:rFonts w:hint="eastAsia" w:ascii="楷体" w:hAnsi="楷体" w:eastAsia="楷体" w:cs="楷体"/>
                <w:kern w:val="0"/>
                <w:szCs w:val="20"/>
              </w:rPr>
              <w:t>异常：</w:t>
            </w:r>
          </w:p>
        </w:tc>
        <w:tc>
          <w:tcPr>
            <w:tcW w:w="6741" w:type="dxa"/>
            <w:gridSpan w:val="3"/>
            <w:tcBorders>
              <w:top w:val="single" w:color="auto" w:sz="4" w:space="0"/>
              <w:left w:val="single" w:color="auto" w:sz="4" w:space="0"/>
              <w:bottom w:val="single" w:color="auto" w:sz="4" w:space="0"/>
              <w:right w:val="single" w:color="auto" w:sz="4" w:space="0"/>
            </w:tcBorders>
          </w:tcPr>
          <w:p w14:paraId="4D927166">
            <w:pPr>
              <w:spacing w:line="360" w:lineRule="auto"/>
              <w:rPr>
                <w:rFonts w:hint="eastAsia" w:ascii="楷体" w:hAnsi="楷体" w:eastAsia="楷体" w:cs="楷体"/>
                <w:kern w:val="0"/>
                <w:szCs w:val="20"/>
              </w:rPr>
            </w:pPr>
            <w:r>
              <w:rPr>
                <w:rFonts w:hint="eastAsia" w:ascii="楷体" w:hAnsi="楷体" w:eastAsia="楷体" w:cs="楷体"/>
                <w:kern w:val="0"/>
                <w:szCs w:val="20"/>
              </w:rPr>
              <w:t>1.网络中断：点赞失败</w:t>
            </w:r>
          </w:p>
          <w:p w14:paraId="06154148">
            <w:pPr>
              <w:spacing w:line="360" w:lineRule="auto"/>
              <w:rPr>
                <w:rFonts w:hint="eastAsia" w:ascii="楷体" w:hAnsi="楷体" w:eastAsia="楷体" w:cs="楷体"/>
                <w:kern w:val="0"/>
                <w:szCs w:val="20"/>
              </w:rPr>
            </w:pPr>
            <w:r>
              <w:rPr>
                <w:rFonts w:hint="eastAsia" w:ascii="楷体" w:hAnsi="楷体" w:eastAsia="楷体" w:cs="楷体"/>
                <w:kern w:val="0"/>
                <w:szCs w:val="20"/>
              </w:rPr>
              <w:t>2.重复点赞：检测到用户已点赞，提示“您已赞过该评论”并阻止重复提交</w:t>
            </w:r>
          </w:p>
        </w:tc>
      </w:tr>
      <w:tr w14:paraId="06CB99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657E2F4E">
            <w:pPr>
              <w:spacing w:line="360" w:lineRule="auto"/>
              <w:rPr>
                <w:rFonts w:hint="eastAsia" w:ascii="楷体" w:hAnsi="楷体" w:eastAsia="楷体" w:cs="楷体"/>
                <w:kern w:val="0"/>
                <w:szCs w:val="20"/>
              </w:rPr>
            </w:pPr>
            <w:r>
              <w:rPr>
                <w:rFonts w:hint="eastAsia" w:ascii="楷体" w:hAnsi="楷体" w:eastAsia="楷体" w:cs="楷体"/>
                <w:kern w:val="0"/>
                <w:szCs w:val="20"/>
              </w:rPr>
              <w:t>优先级：</w:t>
            </w:r>
          </w:p>
        </w:tc>
        <w:tc>
          <w:tcPr>
            <w:tcW w:w="6741" w:type="dxa"/>
            <w:gridSpan w:val="3"/>
            <w:tcBorders>
              <w:top w:val="single" w:color="auto" w:sz="4" w:space="0"/>
              <w:left w:val="single" w:color="auto" w:sz="4" w:space="0"/>
              <w:bottom w:val="single" w:color="auto" w:sz="4" w:space="0"/>
              <w:right w:val="single" w:color="auto" w:sz="4" w:space="0"/>
            </w:tcBorders>
          </w:tcPr>
          <w:p w14:paraId="34E9C231">
            <w:pPr>
              <w:spacing w:line="360" w:lineRule="auto"/>
              <w:rPr>
                <w:rFonts w:hint="eastAsia" w:ascii="楷体" w:hAnsi="楷体" w:eastAsia="楷体" w:cs="楷体"/>
                <w:kern w:val="0"/>
                <w:szCs w:val="20"/>
              </w:rPr>
            </w:pPr>
            <w:r>
              <w:rPr>
                <w:rFonts w:hint="eastAsia" w:ascii="楷体" w:hAnsi="楷体" w:eastAsia="楷体" w:cs="楷体"/>
                <w:kern w:val="0"/>
                <w:szCs w:val="20"/>
              </w:rPr>
              <w:t>中</w:t>
            </w:r>
          </w:p>
        </w:tc>
      </w:tr>
      <w:tr w14:paraId="0FCA53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55" w:type="dxa"/>
            <w:tcBorders>
              <w:top w:val="single" w:color="auto" w:sz="4" w:space="0"/>
              <w:left w:val="single" w:color="auto" w:sz="4" w:space="0"/>
              <w:bottom w:val="single" w:color="auto" w:sz="4" w:space="0"/>
              <w:right w:val="single" w:color="auto" w:sz="4" w:space="0"/>
            </w:tcBorders>
          </w:tcPr>
          <w:p w14:paraId="4BBE8431">
            <w:pPr>
              <w:spacing w:line="360" w:lineRule="auto"/>
              <w:rPr>
                <w:rFonts w:hint="eastAsia" w:ascii="楷体" w:hAnsi="楷体" w:eastAsia="楷体" w:cs="楷体"/>
                <w:kern w:val="0"/>
                <w:szCs w:val="20"/>
              </w:rPr>
            </w:pPr>
            <w:r>
              <w:rPr>
                <w:rFonts w:hint="eastAsia" w:ascii="楷体" w:hAnsi="楷体" w:eastAsia="楷体" w:cs="楷体"/>
                <w:kern w:val="0"/>
                <w:szCs w:val="20"/>
              </w:rPr>
              <w:t>使用频率：</w:t>
            </w:r>
          </w:p>
        </w:tc>
        <w:tc>
          <w:tcPr>
            <w:tcW w:w="6741" w:type="dxa"/>
            <w:gridSpan w:val="3"/>
            <w:tcBorders>
              <w:top w:val="single" w:color="auto" w:sz="4" w:space="0"/>
              <w:left w:val="single" w:color="auto" w:sz="4" w:space="0"/>
              <w:bottom w:val="single" w:color="auto" w:sz="4" w:space="0"/>
              <w:right w:val="single" w:color="auto" w:sz="4" w:space="0"/>
            </w:tcBorders>
          </w:tcPr>
          <w:p w14:paraId="66E239A5">
            <w:pPr>
              <w:spacing w:line="360" w:lineRule="auto"/>
              <w:rPr>
                <w:rFonts w:hint="eastAsia" w:ascii="楷体" w:hAnsi="楷体" w:eastAsia="楷体" w:cs="楷体"/>
                <w:kern w:val="0"/>
                <w:szCs w:val="20"/>
              </w:rPr>
            </w:pPr>
            <w:r>
              <w:rPr>
                <w:rFonts w:hint="eastAsia" w:ascii="楷体" w:hAnsi="楷体" w:eastAsia="楷体" w:cs="楷体"/>
                <w:kern w:val="0"/>
                <w:szCs w:val="20"/>
              </w:rPr>
              <w:t>高</w:t>
            </w:r>
          </w:p>
        </w:tc>
      </w:tr>
      <w:tr w14:paraId="6C5AA5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5FFA9F72">
            <w:pPr>
              <w:spacing w:line="360" w:lineRule="auto"/>
              <w:rPr>
                <w:rFonts w:hint="eastAsia" w:ascii="楷体" w:hAnsi="楷体" w:eastAsia="楷体" w:cs="楷体"/>
                <w:kern w:val="0"/>
                <w:szCs w:val="20"/>
              </w:rPr>
            </w:pPr>
            <w:r>
              <w:rPr>
                <w:rFonts w:hint="eastAsia" w:ascii="楷体" w:hAnsi="楷体" w:eastAsia="楷体" w:cs="楷体"/>
                <w:kern w:val="0"/>
                <w:szCs w:val="20"/>
              </w:rPr>
              <w:t>业务规则：</w:t>
            </w:r>
          </w:p>
        </w:tc>
        <w:tc>
          <w:tcPr>
            <w:tcW w:w="6741" w:type="dxa"/>
            <w:gridSpan w:val="3"/>
            <w:tcBorders>
              <w:top w:val="single" w:color="auto" w:sz="4" w:space="0"/>
              <w:left w:val="single" w:color="auto" w:sz="4" w:space="0"/>
              <w:bottom w:val="single" w:color="auto" w:sz="4" w:space="0"/>
              <w:right w:val="single" w:color="auto" w:sz="4" w:space="0"/>
            </w:tcBorders>
          </w:tcPr>
          <w:p w14:paraId="2CC3BDF2">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73771A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6C7D05DA">
            <w:pPr>
              <w:spacing w:line="360" w:lineRule="auto"/>
              <w:rPr>
                <w:rFonts w:hint="eastAsia" w:ascii="楷体" w:hAnsi="楷体" w:eastAsia="楷体" w:cs="楷体"/>
                <w:kern w:val="0"/>
                <w:szCs w:val="20"/>
              </w:rPr>
            </w:pPr>
            <w:r>
              <w:rPr>
                <w:rFonts w:hint="eastAsia" w:ascii="楷体" w:hAnsi="楷体" w:eastAsia="楷体" w:cs="楷体"/>
                <w:kern w:val="0"/>
                <w:szCs w:val="20"/>
              </w:rPr>
              <w:t>其他信息：</w:t>
            </w:r>
          </w:p>
        </w:tc>
        <w:tc>
          <w:tcPr>
            <w:tcW w:w="6741" w:type="dxa"/>
            <w:gridSpan w:val="3"/>
            <w:tcBorders>
              <w:top w:val="single" w:color="auto" w:sz="4" w:space="0"/>
              <w:left w:val="single" w:color="auto" w:sz="4" w:space="0"/>
              <w:bottom w:val="single" w:color="auto" w:sz="4" w:space="0"/>
              <w:right w:val="single" w:color="auto" w:sz="4" w:space="0"/>
            </w:tcBorders>
          </w:tcPr>
          <w:p w14:paraId="13565E94">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3AFA63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3B37C659">
            <w:pPr>
              <w:spacing w:line="360" w:lineRule="auto"/>
              <w:rPr>
                <w:rFonts w:hint="eastAsia" w:ascii="楷体" w:hAnsi="楷体" w:eastAsia="楷体" w:cs="楷体"/>
                <w:kern w:val="0"/>
                <w:szCs w:val="20"/>
              </w:rPr>
            </w:pPr>
            <w:r>
              <w:rPr>
                <w:rFonts w:hint="eastAsia" w:ascii="楷体" w:hAnsi="楷体" w:eastAsia="楷体" w:cs="楷体"/>
                <w:kern w:val="0"/>
                <w:szCs w:val="20"/>
              </w:rPr>
              <w:t>假设：</w:t>
            </w:r>
          </w:p>
        </w:tc>
        <w:tc>
          <w:tcPr>
            <w:tcW w:w="6741" w:type="dxa"/>
            <w:gridSpan w:val="3"/>
            <w:tcBorders>
              <w:top w:val="single" w:color="auto" w:sz="4" w:space="0"/>
              <w:left w:val="single" w:color="auto" w:sz="4" w:space="0"/>
              <w:bottom w:val="single" w:color="auto" w:sz="4" w:space="0"/>
              <w:right w:val="single" w:color="auto" w:sz="4" w:space="0"/>
            </w:tcBorders>
          </w:tcPr>
          <w:p w14:paraId="65C112C8">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bl>
    <w:p w14:paraId="32C0DA0B">
      <w:pPr>
        <w:pStyle w:val="7"/>
        <w:spacing w:line="360" w:lineRule="auto"/>
        <w:rPr>
          <w:rFonts w:hint="eastAsia" w:ascii="楷体" w:hAnsi="楷体" w:eastAsia="楷体" w:cs="楷体"/>
          <w:sz w:val="21"/>
          <w:szCs w:val="21"/>
        </w:rPr>
      </w:pPr>
      <w:r>
        <w:rPr>
          <w:rFonts w:hint="eastAsia" w:ascii="楷体" w:hAnsi="楷体" w:eastAsia="楷体" w:cs="楷体"/>
          <w:sz w:val="21"/>
          <w:szCs w:val="21"/>
        </w:rPr>
        <w:t>表4-2-4-</w:t>
      </w:r>
      <w:r>
        <w:rPr>
          <w:rFonts w:hint="eastAsia" w:ascii="楷体" w:hAnsi="楷体" w:eastAsia="楷体" w:cs="楷体"/>
          <w:sz w:val="21"/>
          <w:szCs w:val="21"/>
          <w:lang w:val="en-US" w:eastAsia="zh-CN"/>
        </w:rPr>
        <w:t>2</w:t>
      </w:r>
      <w:r>
        <w:rPr>
          <w:rFonts w:hint="eastAsia" w:ascii="楷体" w:hAnsi="楷体" w:eastAsia="楷体" w:cs="楷体"/>
          <w:sz w:val="21"/>
          <w:szCs w:val="21"/>
        </w:rPr>
        <w:t xml:space="preserve"> </w:t>
      </w:r>
      <w:r>
        <w:rPr>
          <w:rFonts w:hint="eastAsia" w:ascii="楷体" w:hAnsi="楷体" w:eastAsia="楷体" w:cs="楷体"/>
          <w:sz w:val="21"/>
          <w:szCs w:val="21"/>
          <w:lang w:eastAsia="zh-Hans"/>
        </w:rPr>
        <w:t>用例表 评论区点赞</w:t>
      </w:r>
    </w:p>
    <w:p w14:paraId="2B7993A4">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对话框图</w:t>
      </w:r>
    </w:p>
    <w:p w14:paraId="7221C488">
      <w:pPr>
        <w:spacing w:line="360" w:lineRule="auto"/>
        <w:jc w:val="center"/>
        <w:rPr>
          <w:rFonts w:hint="eastAsia" w:ascii="楷体" w:hAnsi="楷体" w:eastAsia="楷体" w:cs="楷体"/>
        </w:rPr>
      </w:pPr>
      <w:r>
        <w:drawing>
          <wp:inline distT="0" distB="0" distL="114300" distR="114300">
            <wp:extent cx="1749425" cy="3958590"/>
            <wp:effectExtent l="0" t="0" r="3175" b="3810"/>
            <wp:docPr id="16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3"/>
                    <pic:cNvPicPr>
                      <a:picLocks noChangeAspect="1"/>
                    </pic:cNvPicPr>
                  </pic:nvPicPr>
                  <pic:blipFill>
                    <a:blip r:embed="rId36"/>
                    <a:stretch>
                      <a:fillRect/>
                    </a:stretch>
                  </pic:blipFill>
                  <pic:spPr>
                    <a:xfrm>
                      <a:off x="0" y="0"/>
                      <a:ext cx="1749425" cy="3958590"/>
                    </a:xfrm>
                    <a:prstGeom prst="rect">
                      <a:avLst/>
                    </a:prstGeom>
                    <a:noFill/>
                    <a:ln>
                      <a:noFill/>
                    </a:ln>
                  </pic:spPr>
                </pic:pic>
              </a:graphicData>
            </a:graphic>
          </wp:inline>
        </w:drawing>
      </w:r>
    </w:p>
    <w:p w14:paraId="147D79F7">
      <w:pPr>
        <w:pStyle w:val="7"/>
        <w:spacing w:line="360" w:lineRule="auto"/>
        <w:rPr>
          <w:rFonts w:hint="eastAsia" w:ascii="楷体" w:hAnsi="楷体" w:eastAsia="楷体" w:cs="楷体"/>
          <w:sz w:val="21"/>
          <w:szCs w:val="21"/>
          <w:lang w:eastAsia="zh-Hans"/>
        </w:rPr>
      </w:pPr>
      <w:r>
        <w:rPr>
          <w:rFonts w:hint="eastAsia" w:ascii="楷体" w:hAnsi="楷体" w:eastAsia="楷体" w:cs="楷体"/>
          <w:sz w:val="21"/>
          <w:szCs w:val="21"/>
        </w:rPr>
        <w:t>图4-2-4-</w:t>
      </w:r>
      <w:r>
        <w:rPr>
          <w:rFonts w:hint="eastAsia" w:ascii="楷体" w:hAnsi="楷体" w:eastAsia="楷体" w:cs="楷体"/>
          <w:sz w:val="21"/>
          <w:szCs w:val="21"/>
          <w:lang w:val="en-US" w:eastAsia="zh-CN"/>
        </w:rPr>
        <w:t>2</w:t>
      </w:r>
      <w:r>
        <w:rPr>
          <w:rFonts w:hint="eastAsia" w:ascii="楷体" w:hAnsi="楷体" w:eastAsia="楷体" w:cs="楷体"/>
          <w:sz w:val="21"/>
          <w:szCs w:val="21"/>
        </w:rPr>
        <w:t xml:space="preserve"> </w:t>
      </w:r>
      <w:r>
        <w:rPr>
          <w:rFonts w:hint="eastAsia" w:ascii="楷体" w:hAnsi="楷体" w:eastAsia="楷体" w:cs="楷体"/>
          <w:sz w:val="21"/>
          <w:szCs w:val="21"/>
          <w:lang w:eastAsia="zh-Hans"/>
        </w:rPr>
        <w:t>对话框图 评论区点赞</w:t>
      </w:r>
    </w:p>
    <w:p w14:paraId="2CBCA337">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界面原型</w:t>
      </w:r>
    </w:p>
    <w:p w14:paraId="3E1CC4C8">
      <w:pPr>
        <w:jc w:val="center"/>
        <w:rPr>
          <w:rFonts w:hint="eastAsia" w:ascii="楷体" w:hAnsi="楷体" w:eastAsia="楷体"/>
        </w:rPr>
      </w:pPr>
      <w:r>
        <w:drawing>
          <wp:inline distT="0" distB="0" distL="114300" distR="114300">
            <wp:extent cx="2373630" cy="3886835"/>
            <wp:effectExtent l="0" t="0" r="7620" b="8890"/>
            <wp:docPr id="16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1"/>
                    <pic:cNvPicPr>
                      <a:picLocks noChangeAspect="1"/>
                    </pic:cNvPicPr>
                  </pic:nvPicPr>
                  <pic:blipFill>
                    <a:blip r:embed="rId31"/>
                    <a:stretch>
                      <a:fillRect/>
                    </a:stretch>
                  </pic:blipFill>
                  <pic:spPr>
                    <a:xfrm>
                      <a:off x="0" y="0"/>
                      <a:ext cx="2373630" cy="3886835"/>
                    </a:xfrm>
                    <a:prstGeom prst="rect">
                      <a:avLst/>
                    </a:prstGeom>
                    <a:noFill/>
                    <a:ln>
                      <a:noFill/>
                    </a:ln>
                  </pic:spPr>
                </pic:pic>
              </a:graphicData>
            </a:graphic>
          </wp:inline>
        </w:drawing>
      </w:r>
      <w:r>
        <w:drawing>
          <wp:inline distT="0" distB="0" distL="114300" distR="114300">
            <wp:extent cx="2364105" cy="4043680"/>
            <wp:effectExtent l="0" t="0" r="7620" b="4445"/>
            <wp:docPr id="16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5"/>
                    <pic:cNvPicPr>
                      <a:picLocks noChangeAspect="1"/>
                    </pic:cNvPicPr>
                  </pic:nvPicPr>
                  <pic:blipFill>
                    <a:blip r:embed="rId32"/>
                    <a:stretch>
                      <a:fillRect/>
                    </a:stretch>
                  </pic:blipFill>
                  <pic:spPr>
                    <a:xfrm>
                      <a:off x="0" y="0"/>
                      <a:ext cx="2364105" cy="4043680"/>
                    </a:xfrm>
                    <a:prstGeom prst="rect">
                      <a:avLst/>
                    </a:prstGeom>
                    <a:noFill/>
                    <a:ln>
                      <a:noFill/>
                    </a:ln>
                  </pic:spPr>
                </pic:pic>
              </a:graphicData>
            </a:graphic>
          </wp:inline>
        </w:drawing>
      </w:r>
      <w:r>
        <w:drawing>
          <wp:inline distT="0" distB="0" distL="114300" distR="114300">
            <wp:extent cx="2256790" cy="3891915"/>
            <wp:effectExtent l="0" t="0" r="635" b="3810"/>
            <wp:docPr id="16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6"/>
                    <pic:cNvPicPr>
                      <a:picLocks noChangeAspect="1"/>
                    </pic:cNvPicPr>
                  </pic:nvPicPr>
                  <pic:blipFill>
                    <a:blip r:embed="rId33"/>
                    <a:stretch>
                      <a:fillRect/>
                    </a:stretch>
                  </pic:blipFill>
                  <pic:spPr>
                    <a:xfrm>
                      <a:off x="0" y="0"/>
                      <a:ext cx="2256790" cy="3891915"/>
                    </a:xfrm>
                    <a:prstGeom prst="rect">
                      <a:avLst/>
                    </a:prstGeom>
                    <a:noFill/>
                    <a:ln>
                      <a:noFill/>
                    </a:ln>
                  </pic:spPr>
                </pic:pic>
              </a:graphicData>
            </a:graphic>
          </wp:inline>
        </w:drawing>
      </w:r>
      <w:r>
        <w:drawing>
          <wp:inline distT="0" distB="0" distL="114300" distR="114300">
            <wp:extent cx="2252980" cy="3872230"/>
            <wp:effectExtent l="0" t="0" r="4445" b="4445"/>
            <wp:docPr id="16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2"/>
                    <pic:cNvPicPr>
                      <a:picLocks noChangeAspect="1"/>
                    </pic:cNvPicPr>
                  </pic:nvPicPr>
                  <pic:blipFill>
                    <a:blip r:embed="rId34"/>
                    <a:stretch>
                      <a:fillRect/>
                    </a:stretch>
                  </pic:blipFill>
                  <pic:spPr>
                    <a:xfrm>
                      <a:off x="0" y="0"/>
                      <a:ext cx="2252980" cy="3872230"/>
                    </a:xfrm>
                    <a:prstGeom prst="rect">
                      <a:avLst/>
                    </a:prstGeom>
                    <a:noFill/>
                    <a:ln>
                      <a:noFill/>
                    </a:ln>
                  </pic:spPr>
                </pic:pic>
              </a:graphicData>
            </a:graphic>
          </wp:inline>
        </w:drawing>
      </w:r>
    </w:p>
    <w:p w14:paraId="6933ECB9">
      <w:pPr>
        <w:jc w:val="center"/>
        <w:rPr>
          <w:rFonts w:hint="eastAsia" w:ascii="楷体" w:hAnsi="楷体" w:eastAsia="楷体"/>
        </w:rPr>
      </w:pPr>
    </w:p>
    <w:p w14:paraId="14A4409C">
      <w:pPr>
        <w:pStyle w:val="7"/>
        <w:spacing w:line="360" w:lineRule="auto"/>
        <w:rPr>
          <w:rFonts w:hint="eastAsia" w:ascii="楷体" w:hAnsi="楷体" w:eastAsia="楷体" w:cs="楷体"/>
          <w:sz w:val="21"/>
          <w:szCs w:val="21"/>
          <w:lang w:bidi="ar"/>
        </w:rPr>
      </w:pPr>
      <w:r>
        <w:rPr>
          <w:rFonts w:hint="eastAsia" w:ascii="楷体" w:hAnsi="楷体" w:eastAsia="楷体" w:cs="楷体"/>
          <w:sz w:val="21"/>
          <w:szCs w:val="21"/>
        </w:rPr>
        <w:t xml:space="preserve">图4-2-4-9 </w:t>
      </w:r>
      <w:r>
        <w:rPr>
          <w:rFonts w:hint="eastAsia" w:ascii="楷体" w:hAnsi="楷体" w:eastAsia="楷体" w:cs="楷体"/>
          <w:sz w:val="21"/>
          <w:szCs w:val="21"/>
          <w:lang w:eastAsia="zh-Hans"/>
        </w:rPr>
        <w:t xml:space="preserve">原型界面 </w:t>
      </w:r>
      <w:r>
        <w:rPr>
          <w:rFonts w:hint="eastAsia" w:ascii="楷体" w:hAnsi="楷体" w:eastAsia="楷体" w:cs="楷体"/>
          <w:szCs w:val="21"/>
          <w:lang w:eastAsia="zh-Hans"/>
        </w:rPr>
        <w:t>评论区点赞</w:t>
      </w:r>
    </w:p>
    <w:p w14:paraId="7C4F684D">
      <w:pPr>
        <w:keepNext/>
        <w:keepLines/>
        <w:spacing w:before="280" w:after="290" w:line="374" w:lineRule="auto"/>
        <w:jc w:val="left"/>
        <w:outlineLvl w:val="3"/>
        <w:rPr>
          <w:rFonts w:hint="eastAsia" w:ascii="楷体" w:hAnsi="楷体" w:eastAsia="楷体" w:cs="楷体"/>
          <w:b/>
          <w:bCs/>
          <w:sz w:val="24"/>
        </w:rPr>
      </w:pPr>
      <w:r>
        <w:rPr>
          <w:rFonts w:hint="eastAsia" w:ascii="楷体" w:hAnsi="楷体" w:eastAsia="楷体" w:cs="楷体"/>
          <w:b/>
          <w:bCs/>
          <w:sz w:val="24"/>
          <w:lang w:eastAsia="zh-Hans"/>
        </w:rPr>
        <w:t>4.</w:t>
      </w:r>
      <w:r>
        <w:rPr>
          <w:rFonts w:hint="eastAsia" w:ascii="楷体" w:hAnsi="楷体" w:eastAsia="楷体" w:cs="楷体"/>
          <w:b/>
          <w:bCs/>
          <w:sz w:val="24"/>
        </w:rPr>
        <w:t>2</w:t>
      </w:r>
      <w:r>
        <w:rPr>
          <w:rFonts w:hint="eastAsia" w:ascii="楷体" w:hAnsi="楷体" w:eastAsia="楷体" w:cs="楷体"/>
          <w:b/>
          <w:bCs/>
          <w:sz w:val="24"/>
          <w:lang w:eastAsia="zh-Hans"/>
        </w:rPr>
        <w:t>.</w:t>
      </w:r>
      <w:r>
        <w:rPr>
          <w:rFonts w:hint="eastAsia" w:ascii="楷体" w:hAnsi="楷体" w:eastAsia="楷体" w:cs="楷体"/>
          <w:b/>
          <w:bCs/>
          <w:sz w:val="24"/>
        </w:rPr>
        <w:t>4.</w:t>
      </w:r>
      <w:r>
        <w:rPr>
          <w:rFonts w:hint="eastAsia" w:ascii="楷体" w:hAnsi="楷体" w:eastAsia="楷体" w:cs="楷体"/>
          <w:b/>
          <w:bCs/>
          <w:sz w:val="24"/>
          <w:lang w:val="en-US" w:eastAsia="zh-CN"/>
        </w:rPr>
        <w:t>3</w:t>
      </w:r>
      <w:r>
        <w:rPr>
          <w:rFonts w:hint="eastAsia" w:ascii="楷体" w:hAnsi="楷体" w:eastAsia="楷体" w:cs="楷体"/>
          <w:b/>
          <w:bCs/>
          <w:sz w:val="24"/>
        </w:rPr>
        <w:t>评论区收藏</w:t>
      </w:r>
    </w:p>
    <w:p w14:paraId="0D6144B1">
      <w:pPr>
        <w:spacing w:line="360" w:lineRule="auto"/>
        <w:rPr>
          <w:rFonts w:hint="eastAsia" w:ascii="楷体" w:hAnsi="楷体" w:eastAsia="楷体" w:cs="楷体"/>
          <w:sz w:val="24"/>
          <w:szCs w:val="32"/>
        </w:rPr>
      </w:pPr>
      <w:r>
        <w:rPr>
          <w:rFonts w:hint="eastAsia" w:ascii="楷体" w:hAnsi="楷体" w:eastAsia="楷体" w:cs="楷体"/>
          <w:sz w:val="24"/>
          <w:szCs w:val="32"/>
          <w:lang w:eastAsia="zh-Hans"/>
        </w:rPr>
        <w:t>用例图</w:t>
      </w:r>
    </w:p>
    <w:p w14:paraId="6794F15F">
      <w:pPr>
        <w:rPr>
          <w:rFonts w:hint="eastAsia" w:ascii="楷体" w:hAnsi="楷体" w:eastAsia="楷体"/>
          <w:lang w:bidi="ar"/>
        </w:rPr>
      </w:pPr>
      <w:r>
        <w:rPr>
          <w:rFonts w:ascii="楷体" w:hAnsi="楷体" w:eastAsia="楷体"/>
          <w14:ligatures w14:val="standardContextual"/>
        </w:rPr>
        <w:drawing>
          <wp:inline distT="0" distB="0" distL="0" distR="0">
            <wp:extent cx="5274310" cy="2057400"/>
            <wp:effectExtent l="0" t="0" r="4445" b="4445"/>
            <wp:docPr id="1502592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92808" name="图片 1"/>
                    <pic:cNvPicPr>
                      <a:picLocks noChangeAspect="1"/>
                    </pic:cNvPicPr>
                  </pic:nvPicPr>
                  <pic:blipFill>
                    <a:blip r:embed="rId37"/>
                    <a:stretch>
                      <a:fillRect/>
                    </a:stretch>
                  </pic:blipFill>
                  <pic:spPr>
                    <a:xfrm>
                      <a:off x="0" y="0"/>
                      <a:ext cx="5274310" cy="2057400"/>
                    </a:xfrm>
                    <a:prstGeom prst="rect">
                      <a:avLst/>
                    </a:prstGeom>
                  </pic:spPr>
                </pic:pic>
              </a:graphicData>
            </a:graphic>
          </wp:inline>
        </w:drawing>
      </w:r>
    </w:p>
    <w:p w14:paraId="57FCB6C2">
      <w:pPr>
        <w:jc w:val="center"/>
        <w:rPr>
          <w:rFonts w:hint="eastAsia" w:ascii="楷体" w:hAnsi="楷体" w:eastAsia="楷体" w:cs="楷体"/>
          <w:szCs w:val="21"/>
        </w:rPr>
      </w:pPr>
      <w:r>
        <w:rPr>
          <w:rFonts w:hint="eastAsia" w:ascii="楷体" w:hAnsi="楷体" w:eastAsia="楷体" w:cs="楷体"/>
          <w:szCs w:val="21"/>
        </w:rPr>
        <w:t>图4-2-4-</w:t>
      </w:r>
      <w:r>
        <w:rPr>
          <w:rFonts w:hint="eastAsia" w:ascii="楷体" w:hAnsi="楷体" w:eastAsia="楷体" w:cs="楷体"/>
          <w:szCs w:val="21"/>
          <w:lang w:val="en-US" w:eastAsia="zh-CN"/>
        </w:rPr>
        <w:t>3</w:t>
      </w:r>
      <w:r>
        <w:rPr>
          <w:rFonts w:hint="eastAsia" w:ascii="楷体" w:hAnsi="楷体" w:eastAsia="楷体" w:cs="楷体"/>
          <w:szCs w:val="21"/>
          <w:lang w:eastAsia="zh-Hans"/>
        </w:rPr>
        <w:t>用例图</w:t>
      </w:r>
      <w:r>
        <w:rPr>
          <w:rFonts w:hint="eastAsia" w:ascii="楷体" w:hAnsi="楷体" w:eastAsia="楷体" w:cs="楷体"/>
          <w:szCs w:val="21"/>
        </w:rPr>
        <w:t xml:space="preserve"> </w:t>
      </w:r>
      <w:r>
        <w:rPr>
          <w:rFonts w:hint="eastAsia" w:ascii="楷体" w:hAnsi="楷体" w:eastAsia="楷体" w:cs="楷体"/>
          <w:szCs w:val="21"/>
          <w:lang w:eastAsia="zh-Hans"/>
        </w:rPr>
        <w:t>评论区收藏</w:t>
      </w:r>
    </w:p>
    <w:p w14:paraId="14FC03E0">
      <w:pPr>
        <w:spacing w:line="360" w:lineRule="auto"/>
        <w:rPr>
          <w:rFonts w:hint="eastAsia" w:ascii="楷体" w:hAnsi="楷体" w:eastAsia="楷体" w:cs="楷体"/>
          <w:sz w:val="24"/>
          <w:szCs w:val="32"/>
        </w:rPr>
      </w:pPr>
      <w:r>
        <w:rPr>
          <w:rFonts w:hint="eastAsia" w:ascii="楷体" w:hAnsi="楷体" w:eastAsia="楷体" w:cs="楷体"/>
          <w:sz w:val="24"/>
          <w:szCs w:val="32"/>
          <w:lang w:eastAsia="zh-Hans"/>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2577"/>
        <w:gridCol w:w="2072"/>
        <w:gridCol w:w="2092"/>
      </w:tblGrid>
      <w:tr w14:paraId="5848C5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232D6239">
            <w:pPr>
              <w:spacing w:line="360" w:lineRule="auto"/>
              <w:rPr>
                <w:rFonts w:hint="eastAsia" w:ascii="楷体" w:hAnsi="楷体" w:eastAsia="楷体" w:cs="楷体"/>
                <w:kern w:val="0"/>
                <w:szCs w:val="20"/>
              </w:rPr>
            </w:pPr>
            <w:r>
              <w:rPr>
                <w:rFonts w:hint="eastAsia" w:ascii="楷体" w:hAnsi="楷体" w:eastAsia="楷体" w:cs="楷体"/>
                <w:kern w:val="0"/>
                <w:szCs w:val="20"/>
              </w:rPr>
              <w:t>ID和名称</w:t>
            </w:r>
          </w:p>
        </w:tc>
        <w:tc>
          <w:tcPr>
            <w:tcW w:w="6741" w:type="dxa"/>
            <w:gridSpan w:val="3"/>
            <w:tcBorders>
              <w:top w:val="single" w:color="auto" w:sz="4" w:space="0"/>
              <w:left w:val="single" w:color="auto" w:sz="4" w:space="0"/>
              <w:bottom w:val="single" w:color="auto" w:sz="4" w:space="0"/>
              <w:right w:val="single" w:color="auto" w:sz="4" w:space="0"/>
            </w:tcBorders>
          </w:tcPr>
          <w:p w14:paraId="1F1DE0E0">
            <w:pPr>
              <w:spacing w:line="360" w:lineRule="auto"/>
              <w:rPr>
                <w:rFonts w:hint="eastAsia" w:ascii="楷体" w:hAnsi="楷体" w:eastAsia="楷体" w:cs="楷体"/>
                <w:kern w:val="0"/>
                <w:szCs w:val="20"/>
              </w:rPr>
            </w:pPr>
            <w:r>
              <w:rPr>
                <w:rFonts w:hint="eastAsia" w:ascii="楷体" w:hAnsi="楷体" w:eastAsia="楷体" w:cs="楷体"/>
                <w:kern w:val="0"/>
                <w:szCs w:val="20"/>
              </w:rPr>
              <w:t>UC-</w:t>
            </w:r>
            <w:r>
              <w:rPr>
                <w:rFonts w:hint="eastAsia" w:ascii="楷体" w:hAnsi="楷体" w:eastAsia="楷体" w:cs="楷体"/>
                <w:kern w:val="0"/>
                <w:szCs w:val="20"/>
                <w:lang w:val="en-US" w:eastAsia="zh-CN"/>
              </w:rPr>
              <w:t>8</w:t>
            </w:r>
            <w:r>
              <w:rPr>
                <w:rFonts w:hint="eastAsia" w:ascii="楷体" w:hAnsi="楷体" w:eastAsia="楷体" w:cs="楷体"/>
                <w:kern w:val="0"/>
                <w:szCs w:val="21"/>
                <w:lang w:eastAsia="zh-Hans"/>
              </w:rPr>
              <w:t>评论区收藏</w:t>
            </w:r>
          </w:p>
        </w:tc>
      </w:tr>
      <w:tr w14:paraId="7F3566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7AD6F817">
            <w:pPr>
              <w:spacing w:line="360" w:lineRule="auto"/>
              <w:rPr>
                <w:rFonts w:hint="eastAsia" w:ascii="楷体" w:hAnsi="楷体" w:eastAsia="楷体" w:cs="楷体"/>
                <w:kern w:val="0"/>
                <w:szCs w:val="20"/>
              </w:rPr>
            </w:pPr>
            <w:r>
              <w:rPr>
                <w:rFonts w:hint="eastAsia" w:ascii="楷体" w:hAnsi="楷体" w:eastAsia="楷体" w:cs="楷体"/>
                <w:kern w:val="0"/>
                <w:szCs w:val="20"/>
              </w:rPr>
              <w:t>创建人</w:t>
            </w:r>
          </w:p>
        </w:tc>
        <w:tc>
          <w:tcPr>
            <w:tcW w:w="2577" w:type="dxa"/>
            <w:tcBorders>
              <w:top w:val="single" w:color="auto" w:sz="4" w:space="0"/>
              <w:left w:val="single" w:color="auto" w:sz="4" w:space="0"/>
              <w:bottom w:val="single" w:color="auto" w:sz="4" w:space="0"/>
              <w:right w:val="single" w:color="auto" w:sz="4" w:space="0"/>
            </w:tcBorders>
          </w:tcPr>
          <w:p w14:paraId="23F8840B">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白靖妍</w:t>
            </w:r>
          </w:p>
        </w:tc>
        <w:tc>
          <w:tcPr>
            <w:tcW w:w="2072" w:type="dxa"/>
            <w:tcBorders>
              <w:top w:val="single" w:color="auto" w:sz="4" w:space="0"/>
              <w:left w:val="single" w:color="auto" w:sz="4" w:space="0"/>
              <w:bottom w:val="single" w:color="auto" w:sz="4" w:space="0"/>
              <w:right w:val="single" w:color="auto" w:sz="4" w:space="0"/>
            </w:tcBorders>
          </w:tcPr>
          <w:p w14:paraId="0FEE4CE0">
            <w:pPr>
              <w:spacing w:line="360" w:lineRule="auto"/>
              <w:rPr>
                <w:rFonts w:hint="eastAsia" w:ascii="楷体" w:hAnsi="楷体" w:eastAsia="楷体" w:cs="楷体"/>
                <w:kern w:val="0"/>
                <w:szCs w:val="20"/>
              </w:rPr>
            </w:pPr>
            <w:r>
              <w:rPr>
                <w:rFonts w:hint="eastAsia" w:ascii="楷体" w:hAnsi="楷体" w:eastAsia="楷体" w:cs="楷体"/>
                <w:kern w:val="0"/>
                <w:szCs w:val="20"/>
              </w:rPr>
              <w:t>创建日期：</w:t>
            </w:r>
          </w:p>
        </w:tc>
        <w:tc>
          <w:tcPr>
            <w:tcW w:w="2092" w:type="dxa"/>
            <w:tcBorders>
              <w:top w:val="single" w:color="auto" w:sz="4" w:space="0"/>
              <w:left w:val="single" w:color="auto" w:sz="4" w:space="0"/>
              <w:bottom w:val="single" w:color="auto" w:sz="4" w:space="0"/>
              <w:right w:val="single" w:color="auto" w:sz="4" w:space="0"/>
            </w:tcBorders>
          </w:tcPr>
          <w:p w14:paraId="4407EDAA">
            <w:pPr>
              <w:spacing w:line="360" w:lineRule="auto"/>
              <w:rPr>
                <w:rFonts w:hint="eastAsia" w:ascii="楷体" w:hAnsi="楷体" w:eastAsia="楷体" w:cs="楷体"/>
                <w:kern w:val="0"/>
                <w:szCs w:val="20"/>
                <w:lang w:val="en-US" w:eastAsia="zh-CN"/>
              </w:rPr>
            </w:pPr>
            <w:r>
              <w:rPr>
                <w:rFonts w:hint="eastAsia" w:ascii="楷体" w:hAnsi="楷体" w:eastAsia="楷体" w:cs="楷体"/>
                <w:kern w:val="0"/>
                <w:szCs w:val="20"/>
              </w:rPr>
              <w:t>2025/</w:t>
            </w:r>
            <w:r>
              <w:rPr>
                <w:rFonts w:hint="eastAsia" w:ascii="楷体" w:hAnsi="楷体" w:eastAsia="楷体" w:cs="楷体"/>
                <w:kern w:val="0"/>
                <w:szCs w:val="20"/>
                <w:lang w:val="en-US" w:eastAsia="zh-CN"/>
              </w:rPr>
              <w:t>5</w:t>
            </w:r>
            <w:r>
              <w:rPr>
                <w:rFonts w:hint="eastAsia" w:ascii="楷体" w:hAnsi="楷体" w:eastAsia="楷体" w:cs="楷体"/>
                <w:kern w:val="0"/>
                <w:szCs w:val="20"/>
              </w:rPr>
              <w:t>/</w:t>
            </w:r>
            <w:r>
              <w:rPr>
                <w:rFonts w:hint="eastAsia" w:ascii="楷体" w:hAnsi="楷体" w:eastAsia="楷体" w:cs="楷体"/>
                <w:kern w:val="0"/>
                <w:szCs w:val="20"/>
                <w:lang w:val="en-US" w:eastAsia="zh-CN"/>
              </w:rPr>
              <w:t>7</w:t>
            </w:r>
          </w:p>
        </w:tc>
      </w:tr>
      <w:tr w14:paraId="776777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3EB3C557">
            <w:pPr>
              <w:spacing w:line="360" w:lineRule="auto"/>
              <w:rPr>
                <w:rFonts w:hint="eastAsia" w:ascii="楷体" w:hAnsi="楷体" w:eastAsia="楷体" w:cs="楷体"/>
                <w:kern w:val="0"/>
                <w:szCs w:val="20"/>
              </w:rPr>
            </w:pPr>
            <w:r>
              <w:rPr>
                <w:rFonts w:hint="eastAsia" w:ascii="楷体" w:hAnsi="楷体" w:eastAsia="楷体" w:cs="楷体"/>
                <w:kern w:val="0"/>
                <w:szCs w:val="20"/>
              </w:rPr>
              <w:t>主要操作者</w:t>
            </w:r>
          </w:p>
        </w:tc>
        <w:tc>
          <w:tcPr>
            <w:tcW w:w="2577" w:type="dxa"/>
            <w:tcBorders>
              <w:top w:val="single" w:color="auto" w:sz="4" w:space="0"/>
              <w:left w:val="single" w:color="auto" w:sz="4" w:space="0"/>
              <w:bottom w:val="single" w:color="auto" w:sz="4" w:space="0"/>
              <w:right w:val="single" w:color="auto" w:sz="4" w:space="0"/>
            </w:tcBorders>
          </w:tcPr>
          <w:p w14:paraId="11A68289">
            <w:pPr>
              <w:spacing w:line="360" w:lineRule="auto"/>
              <w:rPr>
                <w:rFonts w:hint="eastAsia" w:ascii="楷体" w:hAnsi="楷体" w:eastAsia="楷体" w:cs="楷体"/>
                <w:kern w:val="0"/>
                <w:szCs w:val="20"/>
              </w:rPr>
            </w:pPr>
            <w:r>
              <w:rPr>
                <w:rFonts w:hint="eastAsia" w:ascii="楷体" w:hAnsi="楷体" w:eastAsia="楷体" w:cs="楷体"/>
                <w:kern w:val="0"/>
                <w:szCs w:val="20"/>
              </w:rPr>
              <w:t>学生用户</w:t>
            </w:r>
          </w:p>
        </w:tc>
        <w:tc>
          <w:tcPr>
            <w:tcW w:w="2072" w:type="dxa"/>
            <w:tcBorders>
              <w:top w:val="single" w:color="auto" w:sz="4" w:space="0"/>
              <w:left w:val="single" w:color="auto" w:sz="4" w:space="0"/>
              <w:bottom w:val="single" w:color="auto" w:sz="4" w:space="0"/>
              <w:right w:val="single" w:color="auto" w:sz="4" w:space="0"/>
            </w:tcBorders>
          </w:tcPr>
          <w:p w14:paraId="3BEA72C6">
            <w:pPr>
              <w:spacing w:line="360" w:lineRule="auto"/>
              <w:rPr>
                <w:rFonts w:hint="eastAsia" w:ascii="楷体" w:hAnsi="楷体" w:eastAsia="楷体" w:cs="楷体"/>
                <w:kern w:val="0"/>
                <w:szCs w:val="20"/>
              </w:rPr>
            </w:pPr>
            <w:r>
              <w:rPr>
                <w:rFonts w:hint="eastAsia" w:ascii="楷体" w:hAnsi="楷体" w:eastAsia="楷体" w:cs="楷体"/>
                <w:kern w:val="0"/>
                <w:szCs w:val="20"/>
              </w:rPr>
              <w:t>次要操作者：</w:t>
            </w:r>
          </w:p>
        </w:tc>
        <w:tc>
          <w:tcPr>
            <w:tcW w:w="2092" w:type="dxa"/>
            <w:tcBorders>
              <w:top w:val="single" w:color="auto" w:sz="4" w:space="0"/>
              <w:left w:val="single" w:color="auto" w:sz="4" w:space="0"/>
              <w:bottom w:val="single" w:color="auto" w:sz="4" w:space="0"/>
              <w:right w:val="single" w:color="auto" w:sz="4" w:space="0"/>
            </w:tcBorders>
          </w:tcPr>
          <w:p w14:paraId="2C41E7D4">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5E2B04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1555" w:type="dxa"/>
            <w:tcBorders>
              <w:top w:val="single" w:color="auto" w:sz="4" w:space="0"/>
              <w:left w:val="single" w:color="auto" w:sz="4" w:space="0"/>
              <w:bottom w:val="single" w:color="auto" w:sz="4" w:space="0"/>
              <w:right w:val="single" w:color="auto" w:sz="4" w:space="0"/>
            </w:tcBorders>
          </w:tcPr>
          <w:p w14:paraId="57716723">
            <w:pPr>
              <w:spacing w:line="360" w:lineRule="auto"/>
              <w:rPr>
                <w:rFonts w:hint="eastAsia" w:ascii="楷体" w:hAnsi="楷体" w:eastAsia="楷体" w:cs="楷体"/>
                <w:kern w:val="0"/>
                <w:szCs w:val="20"/>
              </w:rPr>
            </w:pPr>
            <w:r>
              <w:rPr>
                <w:rFonts w:hint="eastAsia" w:ascii="楷体" w:hAnsi="楷体" w:eastAsia="楷体" w:cs="楷体"/>
                <w:kern w:val="0"/>
                <w:szCs w:val="20"/>
              </w:rPr>
              <w:t>描述：</w:t>
            </w:r>
          </w:p>
        </w:tc>
        <w:tc>
          <w:tcPr>
            <w:tcW w:w="6741" w:type="dxa"/>
            <w:gridSpan w:val="3"/>
            <w:tcBorders>
              <w:top w:val="single" w:color="auto" w:sz="4" w:space="0"/>
              <w:left w:val="single" w:color="auto" w:sz="4" w:space="0"/>
              <w:bottom w:val="single" w:color="auto" w:sz="4" w:space="0"/>
              <w:right w:val="single" w:color="auto" w:sz="4" w:space="0"/>
            </w:tcBorders>
          </w:tcPr>
          <w:p w14:paraId="348E9D08">
            <w:pPr>
              <w:spacing w:line="360" w:lineRule="auto"/>
              <w:rPr>
                <w:rFonts w:hint="eastAsia" w:ascii="楷体" w:hAnsi="楷体" w:eastAsia="楷体" w:cs="楷体"/>
                <w:kern w:val="0"/>
                <w:szCs w:val="20"/>
                <w:lang w:val="en-US" w:eastAsia="zh-CN"/>
              </w:rPr>
            </w:pPr>
            <w:r>
              <w:rPr>
                <w:rFonts w:ascii="楷体" w:hAnsi="楷体" w:eastAsia="楷体" w:cs="楷体"/>
                <w:kern w:val="0"/>
                <w:szCs w:val="20"/>
              </w:rPr>
              <w:t>用户</w:t>
            </w:r>
            <w:r>
              <w:rPr>
                <w:rFonts w:hint="eastAsia" w:ascii="楷体" w:hAnsi="楷体" w:eastAsia="楷体" w:cs="楷体"/>
                <w:kern w:val="0"/>
                <w:szCs w:val="20"/>
              </w:rPr>
              <w:t>在校务</w:t>
            </w:r>
            <w:r>
              <w:rPr>
                <w:rFonts w:hint="eastAsia" w:ascii="楷体" w:hAnsi="楷体" w:eastAsia="楷体" w:cs="楷体"/>
                <w:kern w:val="0"/>
                <w:szCs w:val="20"/>
                <w:lang w:val="en-US" w:eastAsia="zh-CN"/>
              </w:rPr>
              <w:t>问答机器人</w:t>
            </w:r>
            <w:r>
              <w:rPr>
                <w:rFonts w:hint="eastAsia" w:ascii="楷体" w:hAnsi="楷体" w:eastAsia="楷体" w:cs="楷体"/>
                <w:kern w:val="0"/>
                <w:szCs w:val="20"/>
              </w:rPr>
              <w:t>小程序的评论区</w:t>
            </w:r>
            <w:r>
              <w:rPr>
                <w:rFonts w:ascii="楷体" w:hAnsi="楷体" w:eastAsia="楷体" w:cs="楷体"/>
                <w:kern w:val="0"/>
                <w:szCs w:val="20"/>
              </w:rPr>
              <w:t>收藏</w:t>
            </w:r>
            <w:r>
              <w:rPr>
                <w:rFonts w:hint="eastAsia" w:ascii="楷体" w:hAnsi="楷体" w:eastAsia="楷体" w:cs="楷体"/>
                <w:kern w:val="0"/>
                <w:szCs w:val="20"/>
                <w:lang w:val="en-US" w:eastAsia="zh-CN"/>
              </w:rPr>
              <w:t>帖子</w:t>
            </w:r>
          </w:p>
        </w:tc>
      </w:tr>
      <w:tr w14:paraId="35F9E1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33505031">
            <w:pPr>
              <w:spacing w:line="360" w:lineRule="auto"/>
              <w:rPr>
                <w:rFonts w:hint="eastAsia" w:ascii="楷体" w:hAnsi="楷体" w:eastAsia="楷体" w:cs="楷体"/>
                <w:kern w:val="0"/>
                <w:szCs w:val="20"/>
              </w:rPr>
            </w:pPr>
            <w:r>
              <w:rPr>
                <w:rFonts w:hint="eastAsia" w:ascii="楷体" w:hAnsi="楷体" w:eastAsia="楷体" w:cs="楷体"/>
                <w:kern w:val="0"/>
                <w:szCs w:val="20"/>
              </w:rPr>
              <w:t>触发器：</w:t>
            </w:r>
          </w:p>
        </w:tc>
        <w:tc>
          <w:tcPr>
            <w:tcW w:w="6741" w:type="dxa"/>
            <w:gridSpan w:val="3"/>
            <w:tcBorders>
              <w:top w:val="single" w:color="auto" w:sz="4" w:space="0"/>
              <w:left w:val="single" w:color="auto" w:sz="4" w:space="0"/>
              <w:bottom w:val="single" w:color="auto" w:sz="4" w:space="0"/>
              <w:right w:val="single" w:color="auto" w:sz="4" w:space="0"/>
            </w:tcBorders>
          </w:tcPr>
          <w:p w14:paraId="2B214251">
            <w:pPr>
              <w:spacing w:line="360" w:lineRule="auto"/>
              <w:rPr>
                <w:rFonts w:hint="eastAsia" w:ascii="楷体" w:hAnsi="楷体" w:eastAsia="楷体" w:cs="楷体"/>
                <w:kern w:val="0"/>
                <w:szCs w:val="20"/>
              </w:rPr>
            </w:pPr>
            <w:r>
              <w:rPr>
                <w:rFonts w:ascii="楷体" w:hAnsi="楷体" w:eastAsia="楷体" w:cs="楷体"/>
                <w:kern w:val="0"/>
                <w:szCs w:val="20"/>
              </w:rPr>
              <w:t>用户</w:t>
            </w:r>
            <w:r>
              <w:rPr>
                <w:rFonts w:hint="eastAsia" w:ascii="楷体" w:hAnsi="楷体" w:eastAsia="楷体" w:cs="楷体"/>
                <w:kern w:val="0"/>
                <w:szCs w:val="20"/>
              </w:rPr>
              <w:t>在评论区点击收藏按钮</w:t>
            </w:r>
          </w:p>
        </w:tc>
      </w:tr>
      <w:tr w14:paraId="046A83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4E3CE3A8">
            <w:pPr>
              <w:spacing w:line="360" w:lineRule="auto"/>
              <w:rPr>
                <w:rFonts w:hint="eastAsia" w:ascii="楷体" w:hAnsi="楷体" w:eastAsia="楷体" w:cs="楷体"/>
                <w:kern w:val="0"/>
                <w:szCs w:val="20"/>
              </w:rPr>
            </w:pPr>
            <w:r>
              <w:rPr>
                <w:rFonts w:hint="eastAsia" w:ascii="楷体" w:hAnsi="楷体" w:eastAsia="楷体" w:cs="楷体"/>
                <w:kern w:val="0"/>
                <w:szCs w:val="20"/>
              </w:rPr>
              <w:t>前置条件：</w:t>
            </w:r>
          </w:p>
        </w:tc>
        <w:tc>
          <w:tcPr>
            <w:tcW w:w="6741" w:type="dxa"/>
            <w:gridSpan w:val="3"/>
            <w:tcBorders>
              <w:top w:val="single" w:color="auto" w:sz="4" w:space="0"/>
              <w:left w:val="single" w:color="auto" w:sz="4" w:space="0"/>
              <w:bottom w:val="single" w:color="auto" w:sz="4" w:space="0"/>
              <w:right w:val="single" w:color="auto" w:sz="4" w:space="0"/>
            </w:tcBorders>
          </w:tcPr>
          <w:p w14:paraId="10F675A2">
            <w:pPr>
              <w:spacing w:line="360" w:lineRule="auto"/>
              <w:rPr>
                <w:rFonts w:hint="eastAsia" w:ascii="楷体" w:hAnsi="楷体" w:eastAsia="楷体" w:cs="楷体"/>
                <w:kern w:val="0"/>
                <w:szCs w:val="20"/>
              </w:rPr>
            </w:pPr>
            <w:r>
              <w:rPr>
                <w:rFonts w:hint="eastAsia" w:ascii="楷体" w:hAnsi="楷体" w:eastAsia="楷体" w:cs="楷体"/>
                <w:kern w:val="0"/>
                <w:szCs w:val="20"/>
              </w:rPr>
              <w:t>1.用户已成功登录校务</w:t>
            </w:r>
            <w:r>
              <w:rPr>
                <w:rFonts w:hint="eastAsia" w:ascii="楷体" w:hAnsi="楷体" w:eastAsia="楷体" w:cs="楷体"/>
                <w:kern w:val="0"/>
                <w:szCs w:val="20"/>
                <w:lang w:val="en-US" w:eastAsia="zh-CN"/>
              </w:rPr>
              <w:t>问答</w:t>
            </w:r>
            <w:r>
              <w:rPr>
                <w:rFonts w:hint="eastAsia" w:ascii="楷体" w:hAnsi="楷体" w:eastAsia="楷体" w:cs="楷体"/>
                <w:kern w:val="0"/>
                <w:szCs w:val="20"/>
              </w:rPr>
              <w:t>机器人小程序</w:t>
            </w:r>
          </w:p>
          <w:p w14:paraId="5A0B73E8">
            <w:pPr>
              <w:spacing w:line="360" w:lineRule="auto"/>
              <w:rPr>
                <w:rFonts w:hint="eastAsia" w:ascii="楷体" w:hAnsi="楷体" w:eastAsia="楷体" w:cs="楷体"/>
                <w:kern w:val="0"/>
                <w:szCs w:val="20"/>
              </w:rPr>
            </w:pPr>
            <w:r>
              <w:rPr>
                <w:rFonts w:hint="eastAsia" w:ascii="楷体" w:hAnsi="楷体" w:eastAsia="楷体" w:cs="楷体"/>
                <w:kern w:val="0"/>
                <w:szCs w:val="20"/>
              </w:rPr>
              <w:t>2.用户处于评论区页面</w:t>
            </w:r>
          </w:p>
        </w:tc>
      </w:tr>
      <w:tr w14:paraId="501AF2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055672A8">
            <w:pPr>
              <w:spacing w:line="360" w:lineRule="auto"/>
              <w:rPr>
                <w:rFonts w:hint="eastAsia" w:ascii="楷体" w:hAnsi="楷体" w:eastAsia="楷体" w:cs="楷体"/>
                <w:kern w:val="0"/>
                <w:szCs w:val="20"/>
              </w:rPr>
            </w:pPr>
            <w:r>
              <w:rPr>
                <w:rFonts w:hint="eastAsia" w:ascii="楷体" w:hAnsi="楷体" w:eastAsia="楷体" w:cs="楷体"/>
                <w:kern w:val="0"/>
                <w:szCs w:val="20"/>
              </w:rPr>
              <w:t>后置条件：</w:t>
            </w:r>
          </w:p>
        </w:tc>
        <w:tc>
          <w:tcPr>
            <w:tcW w:w="6741" w:type="dxa"/>
            <w:gridSpan w:val="3"/>
            <w:tcBorders>
              <w:top w:val="single" w:color="auto" w:sz="4" w:space="0"/>
              <w:left w:val="single" w:color="auto" w:sz="4" w:space="0"/>
              <w:bottom w:val="single" w:color="auto" w:sz="4" w:space="0"/>
              <w:right w:val="single" w:color="auto" w:sz="4" w:space="0"/>
            </w:tcBorders>
          </w:tcPr>
          <w:p w14:paraId="6079402A">
            <w:pPr>
              <w:spacing w:line="360" w:lineRule="auto"/>
              <w:rPr>
                <w:rFonts w:hint="eastAsia" w:ascii="楷体" w:hAnsi="楷体" w:eastAsia="楷体" w:cs="楷体"/>
                <w:kern w:val="0"/>
                <w:szCs w:val="20"/>
              </w:rPr>
            </w:pPr>
            <w:r>
              <w:rPr>
                <w:rFonts w:hint="eastAsia" w:ascii="楷体" w:hAnsi="楷体" w:eastAsia="楷体" w:cs="楷体"/>
                <w:kern w:val="0"/>
                <w:szCs w:val="20"/>
              </w:rPr>
              <w:t>1.收藏记录存储至用户的</w:t>
            </w:r>
            <w:r>
              <w:rPr>
                <w:rFonts w:hint="eastAsia" w:ascii="楷体" w:hAnsi="楷体" w:eastAsia="楷体" w:cs="楷体"/>
                <w:kern w:val="0"/>
                <w:szCs w:val="20"/>
                <w:lang w:val="en-US" w:eastAsia="zh-CN"/>
              </w:rPr>
              <w:t>我的</w:t>
            </w:r>
            <w:r>
              <w:rPr>
                <w:rFonts w:hint="eastAsia" w:ascii="楷体" w:hAnsi="楷体" w:eastAsia="楷体" w:cs="楷体"/>
                <w:kern w:val="0"/>
                <w:szCs w:val="20"/>
              </w:rPr>
              <w:t>收藏</w:t>
            </w:r>
          </w:p>
          <w:p w14:paraId="269F80BF">
            <w:pPr>
              <w:spacing w:line="360" w:lineRule="auto"/>
              <w:rPr>
                <w:rFonts w:hint="eastAsia" w:ascii="楷体" w:hAnsi="楷体" w:eastAsia="楷体" w:cs="楷体"/>
                <w:kern w:val="0"/>
                <w:szCs w:val="20"/>
              </w:rPr>
            </w:pPr>
            <w:r>
              <w:rPr>
                <w:rFonts w:hint="eastAsia" w:ascii="楷体" w:hAnsi="楷体" w:eastAsia="楷体" w:cs="楷体"/>
                <w:kern w:val="0"/>
                <w:szCs w:val="20"/>
              </w:rPr>
              <w:t>2.收藏按钮状态变为“已收藏”</w:t>
            </w:r>
          </w:p>
        </w:tc>
      </w:tr>
      <w:tr w14:paraId="79B137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34C40429">
            <w:pPr>
              <w:spacing w:line="360" w:lineRule="auto"/>
              <w:rPr>
                <w:rFonts w:hint="eastAsia" w:ascii="楷体" w:hAnsi="楷体" w:eastAsia="楷体" w:cs="楷体"/>
                <w:kern w:val="0"/>
                <w:szCs w:val="20"/>
              </w:rPr>
            </w:pPr>
            <w:r>
              <w:rPr>
                <w:rFonts w:hint="eastAsia" w:ascii="楷体" w:hAnsi="楷体" w:eastAsia="楷体" w:cs="楷体"/>
                <w:kern w:val="0"/>
                <w:szCs w:val="20"/>
              </w:rPr>
              <w:t>一般性流程：</w:t>
            </w:r>
          </w:p>
        </w:tc>
        <w:tc>
          <w:tcPr>
            <w:tcW w:w="6741" w:type="dxa"/>
            <w:gridSpan w:val="3"/>
            <w:tcBorders>
              <w:top w:val="single" w:color="auto" w:sz="4" w:space="0"/>
              <w:left w:val="single" w:color="auto" w:sz="4" w:space="0"/>
              <w:bottom w:val="single" w:color="auto" w:sz="4" w:space="0"/>
              <w:right w:val="single" w:color="auto" w:sz="4" w:space="0"/>
            </w:tcBorders>
          </w:tcPr>
          <w:p w14:paraId="6EB3D318">
            <w:pPr>
              <w:spacing w:line="360" w:lineRule="auto"/>
              <w:rPr>
                <w:rFonts w:hint="eastAsia" w:ascii="楷体" w:hAnsi="楷体" w:eastAsia="楷体" w:cs="楷体"/>
                <w:kern w:val="0"/>
                <w:szCs w:val="20"/>
              </w:rPr>
            </w:pPr>
            <w:r>
              <w:rPr>
                <w:rFonts w:hint="eastAsia" w:ascii="楷体" w:hAnsi="楷体" w:eastAsia="楷体" w:cs="楷体"/>
                <w:kern w:val="0"/>
                <w:szCs w:val="20"/>
              </w:rPr>
              <w:t>1.用户登录后进入校务</w:t>
            </w:r>
            <w:r>
              <w:rPr>
                <w:rFonts w:hint="eastAsia" w:ascii="楷体" w:hAnsi="楷体" w:eastAsia="楷体" w:cs="楷体"/>
                <w:kern w:val="0"/>
                <w:szCs w:val="20"/>
                <w:lang w:val="en-US" w:eastAsia="zh-CN"/>
              </w:rPr>
              <w:t>问答机器人</w:t>
            </w:r>
            <w:r>
              <w:rPr>
                <w:rFonts w:hint="eastAsia" w:ascii="楷体" w:hAnsi="楷体" w:eastAsia="楷体" w:cs="楷体"/>
                <w:kern w:val="0"/>
                <w:szCs w:val="20"/>
              </w:rPr>
              <w:t>小程序首页</w:t>
            </w:r>
          </w:p>
          <w:p w14:paraId="7575AEFE">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2.在首页</w:t>
            </w:r>
            <w:r>
              <w:rPr>
                <w:rFonts w:hint="eastAsia" w:ascii="楷体" w:hAnsi="楷体" w:eastAsia="楷体" w:cs="楷体"/>
                <w:kern w:val="0"/>
                <w:szCs w:val="20"/>
                <w:lang w:val="en-US" w:eastAsia="zh-CN"/>
              </w:rPr>
              <w:t>或热门板块页或搜索结果页</w:t>
            </w:r>
            <w:r>
              <w:rPr>
                <w:rFonts w:hint="eastAsia" w:ascii="楷体" w:hAnsi="楷体" w:eastAsia="楷体" w:cs="楷体"/>
                <w:kern w:val="0"/>
                <w:szCs w:val="20"/>
              </w:rPr>
              <w:t>点击</w:t>
            </w:r>
            <w:r>
              <w:rPr>
                <w:rFonts w:hint="eastAsia" w:ascii="楷体" w:hAnsi="楷体" w:eastAsia="楷体" w:cs="楷体"/>
                <w:kern w:val="0"/>
                <w:szCs w:val="20"/>
                <w:lang w:val="en-US" w:eastAsia="zh-CN"/>
              </w:rPr>
              <w:t>某条帖子</w:t>
            </w:r>
          </w:p>
          <w:p w14:paraId="7729FBDF">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3.系统跳转至</w:t>
            </w:r>
            <w:r>
              <w:rPr>
                <w:rFonts w:hint="eastAsia" w:ascii="楷体" w:hAnsi="楷体" w:eastAsia="楷体" w:cs="楷体"/>
                <w:kern w:val="0"/>
                <w:szCs w:val="20"/>
                <w:lang w:val="en-US" w:eastAsia="zh-CN"/>
              </w:rPr>
              <w:t>帖子详情页面</w:t>
            </w:r>
          </w:p>
          <w:p w14:paraId="689C7831">
            <w:pPr>
              <w:spacing w:line="360" w:lineRule="auto"/>
              <w:rPr>
                <w:rFonts w:hint="eastAsia" w:ascii="楷体" w:hAnsi="楷体" w:eastAsia="楷体" w:cs="楷体"/>
                <w:kern w:val="0"/>
                <w:szCs w:val="20"/>
              </w:rPr>
            </w:pPr>
            <w:r>
              <w:rPr>
                <w:rFonts w:hint="eastAsia" w:ascii="楷体" w:hAnsi="楷体" w:eastAsia="楷体" w:cs="楷体"/>
                <w:kern w:val="0"/>
                <w:szCs w:val="20"/>
              </w:rPr>
              <w:t>4.用户点击某条回复</w:t>
            </w:r>
            <w:r>
              <w:rPr>
                <w:rFonts w:hint="eastAsia" w:ascii="楷体" w:hAnsi="楷体" w:eastAsia="楷体" w:cs="楷体"/>
                <w:kern w:val="0"/>
                <w:szCs w:val="20"/>
                <w:lang w:val="en-US" w:eastAsia="zh-CN"/>
              </w:rPr>
              <w:t>旁边</w:t>
            </w:r>
            <w:r>
              <w:rPr>
                <w:rFonts w:hint="eastAsia" w:ascii="楷体" w:hAnsi="楷体" w:eastAsia="楷体" w:cs="楷体"/>
                <w:kern w:val="0"/>
                <w:szCs w:val="20"/>
              </w:rPr>
              <w:t>的</w:t>
            </w:r>
            <w:r>
              <w:rPr>
                <w:rFonts w:hint="eastAsia" w:ascii="楷体" w:hAnsi="楷体" w:eastAsia="楷体" w:cs="楷体"/>
                <w:kern w:val="0"/>
                <w:szCs w:val="20"/>
                <w:lang w:val="en-US" w:eastAsia="zh-CN"/>
              </w:rPr>
              <w:t>收藏</w:t>
            </w:r>
            <w:r>
              <w:rPr>
                <w:rFonts w:hint="eastAsia" w:ascii="楷体" w:hAnsi="楷体" w:eastAsia="楷体" w:cs="楷体"/>
                <w:kern w:val="0"/>
                <w:szCs w:val="20"/>
              </w:rPr>
              <w:t>按钮</w:t>
            </w:r>
          </w:p>
          <w:p w14:paraId="02559FAA">
            <w:pPr>
              <w:spacing w:line="360" w:lineRule="auto"/>
              <w:rPr>
                <w:rFonts w:hint="eastAsia" w:ascii="楷体" w:hAnsi="楷体" w:eastAsia="楷体" w:cs="楷体"/>
                <w:kern w:val="0"/>
                <w:szCs w:val="20"/>
              </w:rPr>
            </w:pPr>
            <w:r>
              <w:rPr>
                <w:rFonts w:hint="eastAsia" w:ascii="楷体" w:hAnsi="楷体" w:eastAsia="楷体" w:cs="楷体"/>
                <w:kern w:val="0"/>
                <w:szCs w:val="20"/>
              </w:rPr>
              <w:t>8.点赞图标变为“已</w:t>
            </w:r>
            <w:r>
              <w:rPr>
                <w:rFonts w:hint="eastAsia" w:ascii="楷体" w:hAnsi="楷体" w:eastAsia="楷体" w:cs="楷体"/>
                <w:kern w:val="0"/>
                <w:szCs w:val="20"/>
                <w:lang w:val="en-US" w:eastAsia="zh-CN"/>
              </w:rPr>
              <w:t>收藏</w:t>
            </w:r>
            <w:r>
              <w:rPr>
                <w:rFonts w:hint="eastAsia" w:ascii="楷体" w:hAnsi="楷体" w:eastAsia="楷体" w:cs="楷体"/>
                <w:kern w:val="0"/>
                <w:szCs w:val="20"/>
              </w:rPr>
              <w:t>”状态</w:t>
            </w:r>
          </w:p>
        </w:tc>
      </w:tr>
      <w:tr w14:paraId="2253A7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1EAADE40">
            <w:pPr>
              <w:spacing w:line="360" w:lineRule="auto"/>
              <w:rPr>
                <w:rFonts w:hint="eastAsia" w:ascii="楷体" w:hAnsi="楷体" w:eastAsia="楷体" w:cs="楷体"/>
                <w:kern w:val="0"/>
                <w:szCs w:val="20"/>
              </w:rPr>
            </w:pPr>
            <w:r>
              <w:rPr>
                <w:rFonts w:hint="eastAsia" w:ascii="楷体" w:hAnsi="楷体" w:eastAsia="楷体" w:cs="楷体"/>
                <w:kern w:val="0"/>
                <w:szCs w:val="20"/>
              </w:rPr>
              <w:t>选择性流程</w:t>
            </w:r>
          </w:p>
        </w:tc>
        <w:tc>
          <w:tcPr>
            <w:tcW w:w="6741" w:type="dxa"/>
            <w:gridSpan w:val="3"/>
            <w:tcBorders>
              <w:top w:val="single" w:color="auto" w:sz="4" w:space="0"/>
              <w:left w:val="single" w:color="auto" w:sz="4" w:space="0"/>
              <w:bottom w:val="single" w:color="auto" w:sz="4" w:space="0"/>
              <w:right w:val="single" w:color="auto" w:sz="4" w:space="0"/>
            </w:tcBorders>
          </w:tcPr>
          <w:p w14:paraId="1C1D124C">
            <w:pPr>
              <w:tabs>
                <w:tab w:val="left" w:pos="1365"/>
              </w:tabs>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30507F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7E462FED">
            <w:pPr>
              <w:spacing w:line="360" w:lineRule="auto"/>
              <w:rPr>
                <w:rFonts w:hint="eastAsia" w:ascii="楷体" w:hAnsi="楷体" w:eastAsia="楷体" w:cs="楷体"/>
                <w:kern w:val="0"/>
                <w:szCs w:val="20"/>
              </w:rPr>
            </w:pPr>
            <w:r>
              <w:rPr>
                <w:rFonts w:hint="eastAsia" w:ascii="楷体" w:hAnsi="楷体" w:eastAsia="楷体" w:cs="楷体"/>
                <w:kern w:val="0"/>
                <w:szCs w:val="20"/>
              </w:rPr>
              <w:t>异常：</w:t>
            </w:r>
          </w:p>
        </w:tc>
        <w:tc>
          <w:tcPr>
            <w:tcW w:w="6741" w:type="dxa"/>
            <w:gridSpan w:val="3"/>
            <w:tcBorders>
              <w:top w:val="single" w:color="auto" w:sz="4" w:space="0"/>
              <w:left w:val="single" w:color="auto" w:sz="4" w:space="0"/>
              <w:bottom w:val="single" w:color="auto" w:sz="4" w:space="0"/>
              <w:right w:val="single" w:color="auto" w:sz="4" w:space="0"/>
            </w:tcBorders>
          </w:tcPr>
          <w:p w14:paraId="65A99A12">
            <w:pPr>
              <w:spacing w:line="360" w:lineRule="auto"/>
              <w:rPr>
                <w:rFonts w:hint="eastAsia" w:ascii="楷体" w:hAnsi="楷体" w:eastAsia="楷体" w:cs="楷体"/>
                <w:kern w:val="0"/>
                <w:szCs w:val="20"/>
              </w:rPr>
            </w:pPr>
            <w:r>
              <w:rPr>
                <w:rFonts w:hint="eastAsia" w:ascii="楷体" w:hAnsi="楷体" w:eastAsia="楷体" w:cs="楷体"/>
                <w:kern w:val="0"/>
                <w:szCs w:val="20"/>
              </w:rPr>
              <w:t>1.网络中断：收藏</w:t>
            </w:r>
            <w:r>
              <w:rPr>
                <w:rFonts w:ascii="楷体" w:hAnsi="楷体" w:eastAsia="楷体" w:cs="楷体"/>
                <w:kern w:val="0"/>
                <w:szCs w:val="20"/>
              </w:rPr>
              <w:t>失败</w:t>
            </w:r>
          </w:p>
          <w:p w14:paraId="368891DC">
            <w:pPr>
              <w:spacing w:line="360" w:lineRule="auto"/>
              <w:rPr>
                <w:rFonts w:hint="eastAsia" w:ascii="楷体" w:hAnsi="楷体" w:eastAsia="楷体" w:cs="楷体"/>
                <w:kern w:val="0"/>
                <w:szCs w:val="20"/>
              </w:rPr>
            </w:pPr>
            <w:r>
              <w:rPr>
                <w:rFonts w:hint="eastAsia" w:ascii="楷体" w:hAnsi="楷体" w:eastAsia="楷体" w:cs="楷体"/>
                <w:kern w:val="0"/>
                <w:szCs w:val="20"/>
              </w:rPr>
              <w:t>2.重复收藏：检测到用户已收藏，提示“该评论已加入收藏夹”并阻止重复提交</w:t>
            </w:r>
          </w:p>
        </w:tc>
      </w:tr>
      <w:tr w14:paraId="60973E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1B2FEF9C">
            <w:pPr>
              <w:spacing w:line="360" w:lineRule="auto"/>
              <w:rPr>
                <w:rFonts w:hint="eastAsia" w:ascii="楷体" w:hAnsi="楷体" w:eastAsia="楷体" w:cs="楷体"/>
                <w:kern w:val="0"/>
                <w:szCs w:val="20"/>
              </w:rPr>
            </w:pPr>
            <w:r>
              <w:rPr>
                <w:rFonts w:hint="eastAsia" w:ascii="楷体" w:hAnsi="楷体" w:eastAsia="楷体" w:cs="楷体"/>
                <w:kern w:val="0"/>
                <w:szCs w:val="20"/>
              </w:rPr>
              <w:t>优先级：</w:t>
            </w:r>
          </w:p>
        </w:tc>
        <w:tc>
          <w:tcPr>
            <w:tcW w:w="6741" w:type="dxa"/>
            <w:gridSpan w:val="3"/>
            <w:tcBorders>
              <w:top w:val="single" w:color="auto" w:sz="4" w:space="0"/>
              <w:left w:val="single" w:color="auto" w:sz="4" w:space="0"/>
              <w:bottom w:val="single" w:color="auto" w:sz="4" w:space="0"/>
              <w:right w:val="single" w:color="auto" w:sz="4" w:space="0"/>
            </w:tcBorders>
          </w:tcPr>
          <w:p w14:paraId="1907F037">
            <w:pPr>
              <w:spacing w:line="360" w:lineRule="auto"/>
              <w:rPr>
                <w:rFonts w:hint="eastAsia" w:ascii="楷体" w:hAnsi="楷体" w:eastAsia="楷体" w:cs="楷体"/>
                <w:kern w:val="0"/>
                <w:szCs w:val="20"/>
              </w:rPr>
            </w:pPr>
            <w:r>
              <w:rPr>
                <w:rFonts w:hint="eastAsia" w:ascii="楷体" w:hAnsi="楷体" w:eastAsia="楷体" w:cs="楷体"/>
                <w:kern w:val="0"/>
                <w:szCs w:val="20"/>
              </w:rPr>
              <w:t>中</w:t>
            </w:r>
          </w:p>
        </w:tc>
      </w:tr>
      <w:tr w14:paraId="678E1A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55" w:type="dxa"/>
            <w:tcBorders>
              <w:top w:val="single" w:color="auto" w:sz="4" w:space="0"/>
              <w:left w:val="single" w:color="auto" w:sz="4" w:space="0"/>
              <w:bottom w:val="single" w:color="auto" w:sz="4" w:space="0"/>
              <w:right w:val="single" w:color="auto" w:sz="4" w:space="0"/>
            </w:tcBorders>
          </w:tcPr>
          <w:p w14:paraId="2552247B">
            <w:pPr>
              <w:spacing w:line="360" w:lineRule="auto"/>
              <w:rPr>
                <w:rFonts w:hint="eastAsia" w:ascii="楷体" w:hAnsi="楷体" w:eastAsia="楷体" w:cs="楷体"/>
                <w:kern w:val="0"/>
                <w:szCs w:val="20"/>
              </w:rPr>
            </w:pPr>
            <w:r>
              <w:rPr>
                <w:rFonts w:hint="eastAsia" w:ascii="楷体" w:hAnsi="楷体" w:eastAsia="楷体" w:cs="楷体"/>
                <w:kern w:val="0"/>
                <w:szCs w:val="20"/>
              </w:rPr>
              <w:t>使用频率：</w:t>
            </w:r>
          </w:p>
        </w:tc>
        <w:tc>
          <w:tcPr>
            <w:tcW w:w="6741" w:type="dxa"/>
            <w:gridSpan w:val="3"/>
            <w:tcBorders>
              <w:top w:val="single" w:color="auto" w:sz="4" w:space="0"/>
              <w:left w:val="single" w:color="auto" w:sz="4" w:space="0"/>
              <w:bottom w:val="single" w:color="auto" w:sz="4" w:space="0"/>
              <w:right w:val="single" w:color="auto" w:sz="4" w:space="0"/>
            </w:tcBorders>
          </w:tcPr>
          <w:p w14:paraId="5B4E57E0">
            <w:pPr>
              <w:spacing w:line="360" w:lineRule="auto"/>
              <w:rPr>
                <w:rFonts w:hint="eastAsia" w:ascii="楷体" w:hAnsi="楷体" w:eastAsia="楷体" w:cs="楷体"/>
                <w:kern w:val="0"/>
                <w:szCs w:val="20"/>
              </w:rPr>
            </w:pPr>
            <w:r>
              <w:rPr>
                <w:rFonts w:hint="eastAsia" w:ascii="楷体" w:hAnsi="楷体" w:eastAsia="楷体" w:cs="楷体"/>
                <w:kern w:val="0"/>
                <w:szCs w:val="20"/>
              </w:rPr>
              <w:t>中</w:t>
            </w:r>
          </w:p>
        </w:tc>
      </w:tr>
      <w:tr w14:paraId="7B5399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51967ADD">
            <w:pPr>
              <w:spacing w:line="360" w:lineRule="auto"/>
              <w:rPr>
                <w:rFonts w:hint="eastAsia" w:ascii="楷体" w:hAnsi="楷体" w:eastAsia="楷体" w:cs="楷体"/>
                <w:kern w:val="0"/>
                <w:szCs w:val="20"/>
              </w:rPr>
            </w:pPr>
            <w:r>
              <w:rPr>
                <w:rFonts w:hint="eastAsia" w:ascii="楷体" w:hAnsi="楷体" w:eastAsia="楷体" w:cs="楷体"/>
                <w:kern w:val="0"/>
                <w:szCs w:val="20"/>
              </w:rPr>
              <w:t>业务规则：</w:t>
            </w:r>
          </w:p>
        </w:tc>
        <w:tc>
          <w:tcPr>
            <w:tcW w:w="6741" w:type="dxa"/>
            <w:gridSpan w:val="3"/>
            <w:tcBorders>
              <w:top w:val="single" w:color="auto" w:sz="4" w:space="0"/>
              <w:left w:val="single" w:color="auto" w:sz="4" w:space="0"/>
              <w:bottom w:val="single" w:color="auto" w:sz="4" w:space="0"/>
              <w:right w:val="single" w:color="auto" w:sz="4" w:space="0"/>
            </w:tcBorders>
          </w:tcPr>
          <w:p w14:paraId="14F44DA6">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111F3D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5129D0DC">
            <w:pPr>
              <w:spacing w:line="360" w:lineRule="auto"/>
              <w:rPr>
                <w:rFonts w:hint="eastAsia" w:ascii="楷体" w:hAnsi="楷体" w:eastAsia="楷体" w:cs="楷体"/>
                <w:kern w:val="0"/>
                <w:szCs w:val="20"/>
              </w:rPr>
            </w:pPr>
            <w:r>
              <w:rPr>
                <w:rFonts w:hint="eastAsia" w:ascii="楷体" w:hAnsi="楷体" w:eastAsia="楷体" w:cs="楷体"/>
                <w:kern w:val="0"/>
                <w:szCs w:val="20"/>
              </w:rPr>
              <w:t>其他信息：</w:t>
            </w:r>
          </w:p>
        </w:tc>
        <w:tc>
          <w:tcPr>
            <w:tcW w:w="6741" w:type="dxa"/>
            <w:gridSpan w:val="3"/>
            <w:tcBorders>
              <w:top w:val="single" w:color="auto" w:sz="4" w:space="0"/>
              <w:left w:val="single" w:color="auto" w:sz="4" w:space="0"/>
              <w:bottom w:val="single" w:color="auto" w:sz="4" w:space="0"/>
              <w:right w:val="single" w:color="auto" w:sz="4" w:space="0"/>
            </w:tcBorders>
          </w:tcPr>
          <w:p w14:paraId="4C3E67C1">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6CBAE1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767A5D3B">
            <w:pPr>
              <w:spacing w:line="360" w:lineRule="auto"/>
              <w:rPr>
                <w:rFonts w:hint="eastAsia" w:ascii="楷体" w:hAnsi="楷体" w:eastAsia="楷体" w:cs="楷体"/>
                <w:kern w:val="0"/>
                <w:szCs w:val="20"/>
              </w:rPr>
            </w:pPr>
            <w:r>
              <w:rPr>
                <w:rFonts w:hint="eastAsia" w:ascii="楷体" w:hAnsi="楷体" w:eastAsia="楷体" w:cs="楷体"/>
                <w:kern w:val="0"/>
                <w:szCs w:val="20"/>
              </w:rPr>
              <w:t>假设：</w:t>
            </w:r>
          </w:p>
        </w:tc>
        <w:tc>
          <w:tcPr>
            <w:tcW w:w="6741" w:type="dxa"/>
            <w:gridSpan w:val="3"/>
            <w:tcBorders>
              <w:top w:val="single" w:color="auto" w:sz="4" w:space="0"/>
              <w:left w:val="single" w:color="auto" w:sz="4" w:space="0"/>
              <w:bottom w:val="single" w:color="auto" w:sz="4" w:space="0"/>
              <w:right w:val="single" w:color="auto" w:sz="4" w:space="0"/>
            </w:tcBorders>
          </w:tcPr>
          <w:p w14:paraId="4F578CA1">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bl>
    <w:p w14:paraId="5866930C">
      <w:pPr>
        <w:pStyle w:val="7"/>
        <w:spacing w:line="360" w:lineRule="auto"/>
        <w:rPr>
          <w:rFonts w:hint="eastAsia" w:ascii="楷体" w:hAnsi="楷体" w:eastAsia="楷体" w:cs="楷体"/>
          <w:sz w:val="21"/>
          <w:szCs w:val="21"/>
        </w:rPr>
      </w:pPr>
      <w:r>
        <w:rPr>
          <w:rFonts w:hint="eastAsia" w:ascii="楷体" w:hAnsi="楷体" w:eastAsia="楷体" w:cs="楷体"/>
          <w:sz w:val="21"/>
          <w:szCs w:val="21"/>
        </w:rPr>
        <w:t>表4-2-4-</w:t>
      </w:r>
      <w:r>
        <w:rPr>
          <w:rFonts w:hint="eastAsia" w:ascii="楷体" w:hAnsi="楷体" w:eastAsia="楷体" w:cs="楷体"/>
          <w:sz w:val="21"/>
          <w:szCs w:val="21"/>
          <w:lang w:val="en-US" w:eastAsia="zh-CN"/>
        </w:rPr>
        <w:t>3</w:t>
      </w:r>
      <w:r>
        <w:rPr>
          <w:rFonts w:hint="eastAsia" w:ascii="楷体" w:hAnsi="楷体" w:eastAsia="楷体" w:cs="楷体"/>
          <w:sz w:val="21"/>
          <w:szCs w:val="21"/>
        </w:rPr>
        <w:t xml:space="preserve"> </w:t>
      </w:r>
      <w:r>
        <w:rPr>
          <w:rFonts w:hint="eastAsia" w:ascii="楷体" w:hAnsi="楷体" w:eastAsia="楷体" w:cs="楷体"/>
          <w:sz w:val="21"/>
          <w:szCs w:val="21"/>
          <w:lang w:eastAsia="zh-Hans"/>
        </w:rPr>
        <w:t>用例表 评论区收藏</w:t>
      </w:r>
    </w:p>
    <w:p w14:paraId="722410CB">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对话框图</w:t>
      </w:r>
    </w:p>
    <w:p w14:paraId="6CA528FD">
      <w:pPr>
        <w:spacing w:line="360" w:lineRule="auto"/>
        <w:jc w:val="center"/>
        <w:rPr>
          <w:rFonts w:hint="eastAsia" w:ascii="楷体" w:hAnsi="楷体" w:eastAsia="楷体" w:cs="楷体"/>
        </w:rPr>
      </w:pPr>
      <w:r>
        <w:drawing>
          <wp:inline distT="0" distB="0" distL="114300" distR="114300">
            <wp:extent cx="1487170" cy="4424680"/>
            <wp:effectExtent l="0" t="0" r="8255" b="4445"/>
            <wp:docPr id="17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7"/>
                    <pic:cNvPicPr>
                      <a:picLocks noChangeAspect="1"/>
                    </pic:cNvPicPr>
                  </pic:nvPicPr>
                  <pic:blipFill>
                    <a:blip r:embed="rId38"/>
                    <a:stretch>
                      <a:fillRect/>
                    </a:stretch>
                  </pic:blipFill>
                  <pic:spPr>
                    <a:xfrm>
                      <a:off x="0" y="0"/>
                      <a:ext cx="1487170" cy="4424680"/>
                    </a:xfrm>
                    <a:prstGeom prst="rect">
                      <a:avLst/>
                    </a:prstGeom>
                    <a:noFill/>
                    <a:ln>
                      <a:noFill/>
                    </a:ln>
                  </pic:spPr>
                </pic:pic>
              </a:graphicData>
            </a:graphic>
          </wp:inline>
        </w:drawing>
      </w:r>
    </w:p>
    <w:p w14:paraId="17226BD2">
      <w:pPr>
        <w:pStyle w:val="7"/>
        <w:spacing w:line="360" w:lineRule="auto"/>
        <w:rPr>
          <w:rFonts w:hint="eastAsia" w:ascii="楷体" w:hAnsi="楷体" w:eastAsia="楷体" w:cs="楷体"/>
          <w:sz w:val="21"/>
          <w:szCs w:val="21"/>
          <w:lang w:eastAsia="zh-Hans"/>
        </w:rPr>
      </w:pPr>
      <w:r>
        <w:rPr>
          <w:rFonts w:hint="eastAsia" w:ascii="楷体" w:hAnsi="楷体" w:eastAsia="楷体" w:cs="楷体"/>
          <w:sz w:val="21"/>
          <w:szCs w:val="21"/>
        </w:rPr>
        <w:t>图4-2-4-</w:t>
      </w:r>
      <w:r>
        <w:rPr>
          <w:rFonts w:hint="eastAsia" w:ascii="楷体" w:hAnsi="楷体" w:eastAsia="楷体" w:cs="楷体"/>
          <w:sz w:val="21"/>
          <w:szCs w:val="21"/>
          <w:lang w:val="en-US" w:eastAsia="zh-CN"/>
        </w:rPr>
        <w:t>3</w:t>
      </w:r>
      <w:r>
        <w:rPr>
          <w:rFonts w:hint="eastAsia" w:ascii="楷体" w:hAnsi="楷体" w:eastAsia="楷体" w:cs="楷体"/>
          <w:sz w:val="21"/>
          <w:szCs w:val="21"/>
        </w:rPr>
        <w:t xml:space="preserve"> </w:t>
      </w:r>
      <w:r>
        <w:rPr>
          <w:rFonts w:hint="eastAsia" w:ascii="楷体" w:hAnsi="楷体" w:eastAsia="楷体" w:cs="楷体"/>
          <w:sz w:val="21"/>
          <w:szCs w:val="21"/>
          <w:lang w:eastAsia="zh-Hans"/>
        </w:rPr>
        <w:t>对话框图 评论区收藏</w:t>
      </w:r>
    </w:p>
    <w:p w14:paraId="1E8F1F26">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界面原型</w:t>
      </w:r>
    </w:p>
    <w:p w14:paraId="6D584EBD">
      <w:pPr>
        <w:jc w:val="center"/>
        <w:rPr>
          <w:rFonts w:hint="eastAsia" w:ascii="楷体" w:hAnsi="楷体" w:eastAsia="楷体"/>
        </w:rPr>
      </w:pPr>
      <w:r>
        <w:drawing>
          <wp:inline distT="0" distB="0" distL="114300" distR="114300">
            <wp:extent cx="2373630" cy="3886835"/>
            <wp:effectExtent l="0" t="0" r="7620" b="8890"/>
            <wp:docPr id="17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1"/>
                    <pic:cNvPicPr>
                      <a:picLocks noChangeAspect="1"/>
                    </pic:cNvPicPr>
                  </pic:nvPicPr>
                  <pic:blipFill>
                    <a:blip r:embed="rId31"/>
                    <a:stretch>
                      <a:fillRect/>
                    </a:stretch>
                  </pic:blipFill>
                  <pic:spPr>
                    <a:xfrm>
                      <a:off x="0" y="0"/>
                      <a:ext cx="2373630" cy="3886835"/>
                    </a:xfrm>
                    <a:prstGeom prst="rect">
                      <a:avLst/>
                    </a:prstGeom>
                    <a:noFill/>
                    <a:ln>
                      <a:noFill/>
                    </a:ln>
                  </pic:spPr>
                </pic:pic>
              </a:graphicData>
            </a:graphic>
          </wp:inline>
        </w:drawing>
      </w:r>
      <w:r>
        <w:drawing>
          <wp:inline distT="0" distB="0" distL="114300" distR="114300">
            <wp:extent cx="2364105" cy="4043680"/>
            <wp:effectExtent l="0" t="0" r="7620" b="4445"/>
            <wp:docPr id="17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5"/>
                    <pic:cNvPicPr>
                      <a:picLocks noChangeAspect="1"/>
                    </pic:cNvPicPr>
                  </pic:nvPicPr>
                  <pic:blipFill>
                    <a:blip r:embed="rId32"/>
                    <a:stretch>
                      <a:fillRect/>
                    </a:stretch>
                  </pic:blipFill>
                  <pic:spPr>
                    <a:xfrm>
                      <a:off x="0" y="0"/>
                      <a:ext cx="2364105" cy="4043680"/>
                    </a:xfrm>
                    <a:prstGeom prst="rect">
                      <a:avLst/>
                    </a:prstGeom>
                    <a:noFill/>
                    <a:ln>
                      <a:noFill/>
                    </a:ln>
                  </pic:spPr>
                </pic:pic>
              </a:graphicData>
            </a:graphic>
          </wp:inline>
        </w:drawing>
      </w:r>
      <w:r>
        <w:drawing>
          <wp:inline distT="0" distB="0" distL="114300" distR="114300">
            <wp:extent cx="2256790" cy="3891915"/>
            <wp:effectExtent l="0" t="0" r="635" b="3810"/>
            <wp:docPr id="17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6"/>
                    <pic:cNvPicPr>
                      <a:picLocks noChangeAspect="1"/>
                    </pic:cNvPicPr>
                  </pic:nvPicPr>
                  <pic:blipFill>
                    <a:blip r:embed="rId33"/>
                    <a:stretch>
                      <a:fillRect/>
                    </a:stretch>
                  </pic:blipFill>
                  <pic:spPr>
                    <a:xfrm>
                      <a:off x="0" y="0"/>
                      <a:ext cx="2256790" cy="3891915"/>
                    </a:xfrm>
                    <a:prstGeom prst="rect">
                      <a:avLst/>
                    </a:prstGeom>
                    <a:noFill/>
                    <a:ln>
                      <a:noFill/>
                    </a:ln>
                  </pic:spPr>
                </pic:pic>
              </a:graphicData>
            </a:graphic>
          </wp:inline>
        </w:drawing>
      </w:r>
      <w:r>
        <w:drawing>
          <wp:inline distT="0" distB="0" distL="114300" distR="114300">
            <wp:extent cx="2252980" cy="3872230"/>
            <wp:effectExtent l="0" t="0" r="4445" b="4445"/>
            <wp:docPr id="17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2"/>
                    <pic:cNvPicPr>
                      <a:picLocks noChangeAspect="1"/>
                    </pic:cNvPicPr>
                  </pic:nvPicPr>
                  <pic:blipFill>
                    <a:blip r:embed="rId34"/>
                    <a:stretch>
                      <a:fillRect/>
                    </a:stretch>
                  </pic:blipFill>
                  <pic:spPr>
                    <a:xfrm>
                      <a:off x="0" y="0"/>
                      <a:ext cx="2252980" cy="3872230"/>
                    </a:xfrm>
                    <a:prstGeom prst="rect">
                      <a:avLst/>
                    </a:prstGeom>
                    <a:noFill/>
                    <a:ln>
                      <a:noFill/>
                    </a:ln>
                  </pic:spPr>
                </pic:pic>
              </a:graphicData>
            </a:graphic>
          </wp:inline>
        </w:drawing>
      </w:r>
    </w:p>
    <w:p w14:paraId="76233706">
      <w:pPr>
        <w:pStyle w:val="7"/>
        <w:spacing w:line="360" w:lineRule="auto"/>
        <w:rPr>
          <w:rFonts w:hint="eastAsia" w:ascii="楷体" w:hAnsi="楷体" w:eastAsia="楷体" w:cs="楷体"/>
          <w:sz w:val="21"/>
          <w:szCs w:val="21"/>
          <w:lang w:bidi="ar"/>
        </w:rPr>
      </w:pPr>
      <w:r>
        <w:rPr>
          <w:rFonts w:hint="eastAsia" w:ascii="楷体" w:hAnsi="楷体" w:eastAsia="楷体" w:cs="楷体"/>
          <w:sz w:val="21"/>
          <w:szCs w:val="21"/>
        </w:rPr>
        <w:t>图4-2-4-</w:t>
      </w:r>
      <w:r>
        <w:rPr>
          <w:rFonts w:hint="eastAsia" w:ascii="楷体" w:hAnsi="楷体" w:eastAsia="楷体" w:cs="楷体"/>
          <w:sz w:val="21"/>
          <w:szCs w:val="21"/>
          <w:lang w:val="en-US" w:eastAsia="zh-CN"/>
        </w:rPr>
        <w:t>3</w:t>
      </w:r>
      <w:r>
        <w:rPr>
          <w:rFonts w:hint="eastAsia" w:ascii="楷体" w:hAnsi="楷体" w:eastAsia="楷体" w:cs="楷体"/>
          <w:sz w:val="21"/>
          <w:szCs w:val="21"/>
        </w:rPr>
        <w:t xml:space="preserve"> </w:t>
      </w:r>
      <w:r>
        <w:rPr>
          <w:rFonts w:hint="eastAsia" w:ascii="楷体" w:hAnsi="楷体" w:eastAsia="楷体" w:cs="楷体"/>
          <w:sz w:val="21"/>
          <w:szCs w:val="21"/>
          <w:lang w:eastAsia="zh-Hans"/>
        </w:rPr>
        <w:t xml:space="preserve">原型界面 </w:t>
      </w:r>
      <w:r>
        <w:rPr>
          <w:rFonts w:hint="eastAsia" w:ascii="楷体" w:hAnsi="楷体" w:eastAsia="楷体" w:cs="楷体"/>
          <w:szCs w:val="21"/>
          <w:lang w:eastAsia="zh-Hans"/>
        </w:rPr>
        <w:t>评论区收藏</w:t>
      </w:r>
    </w:p>
    <w:p w14:paraId="198FF01E">
      <w:pPr>
        <w:pStyle w:val="4"/>
        <w:numPr>
          <w:ilvl w:val="2"/>
          <w:numId w:val="0"/>
        </w:numPr>
        <w:rPr>
          <w:rFonts w:hint="eastAsia" w:ascii="楷体" w:hAnsi="楷体" w:eastAsia="楷体" w:cs="楷体"/>
          <w:b/>
          <w:bCs/>
          <w:color w:val="auto"/>
          <w:sz w:val="24"/>
          <w:szCs w:val="24"/>
        </w:rPr>
      </w:pPr>
      <w:bookmarkStart w:id="83" w:name="_Toc20466"/>
      <w:bookmarkStart w:id="84" w:name="_Toc10529"/>
      <w:r>
        <w:rPr>
          <w:rFonts w:hint="eastAsia" w:ascii="楷体" w:hAnsi="楷体" w:eastAsia="楷体" w:cs="楷体"/>
          <w:b/>
          <w:bCs/>
          <w:color w:val="auto"/>
          <w:sz w:val="24"/>
          <w:szCs w:val="24"/>
        </w:rPr>
        <w:t>4.2.5</w:t>
      </w:r>
      <w:r>
        <w:rPr>
          <w:rFonts w:hint="eastAsia" w:ascii="楷体" w:hAnsi="楷体" w:eastAsia="楷体" w:cs="楷体"/>
          <w:b/>
          <w:bCs/>
          <w:color w:val="auto"/>
          <w:sz w:val="24"/>
          <w:szCs w:val="24"/>
          <w:lang w:val="en-US" w:eastAsia="zh-CN"/>
        </w:rPr>
        <w:t>搜索</w:t>
      </w:r>
      <w:bookmarkEnd w:id="83"/>
      <w:r>
        <w:rPr>
          <w:rFonts w:hint="eastAsia" w:ascii="楷体" w:hAnsi="楷体" w:eastAsia="楷体" w:cs="楷体"/>
          <w:b/>
          <w:bCs/>
          <w:color w:val="auto"/>
          <w:sz w:val="24"/>
          <w:szCs w:val="24"/>
        </w:rPr>
        <w:t xml:space="preserve"> </w:t>
      </w:r>
    </w:p>
    <w:p w14:paraId="7219349C">
      <w:pPr>
        <w:pStyle w:val="5"/>
        <w:numPr>
          <w:ilvl w:val="3"/>
          <w:numId w:val="0"/>
        </w:numPr>
        <w:rPr>
          <w:rFonts w:hint="eastAsia" w:ascii="楷体" w:hAnsi="楷体" w:eastAsia="楷体" w:cs="楷体"/>
          <w:b/>
          <w:bCs/>
          <w:color w:val="auto"/>
          <w:sz w:val="24"/>
          <w:szCs w:val="24"/>
          <w:lang w:val="en-US" w:eastAsia="zh-CN"/>
        </w:rPr>
      </w:pPr>
      <w:r>
        <w:rPr>
          <w:rFonts w:hint="eastAsia" w:ascii="楷体" w:hAnsi="楷体" w:eastAsia="楷体" w:cs="楷体"/>
          <w:b/>
          <w:bCs/>
          <w:color w:val="auto"/>
          <w:sz w:val="24"/>
          <w:szCs w:val="24"/>
        </w:rPr>
        <w:t>4</w:t>
      </w:r>
      <w:r>
        <w:rPr>
          <w:rFonts w:hint="eastAsia" w:ascii="楷体" w:hAnsi="楷体" w:eastAsia="楷体" w:cs="楷体"/>
          <w:b/>
          <w:bCs/>
          <w:color w:val="auto"/>
          <w:sz w:val="24"/>
          <w:szCs w:val="24"/>
          <w:lang w:eastAsia="zh-Hans"/>
        </w:rPr>
        <w:t>.</w:t>
      </w:r>
      <w:r>
        <w:rPr>
          <w:rFonts w:hint="eastAsia" w:ascii="楷体" w:hAnsi="楷体" w:eastAsia="楷体" w:cs="楷体"/>
          <w:b/>
          <w:bCs/>
          <w:color w:val="auto"/>
          <w:sz w:val="24"/>
          <w:szCs w:val="24"/>
        </w:rPr>
        <w:t>2</w:t>
      </w:r>
      <w:r>
        <w:rPr>
          <w:rFonts w:hint="eastAsia" w:ascii="楷体" w:hAnsi="楷体" w:eastAsia="楷体" w:cs="楷体"/>
          <w:b/>
          <w:bCs/>
          <w:color w:val="auto"/>
          <w:sz w:val="24"/>
          <w:szCs w:val="24"/>
          <w:lang w:eastAsia="zh-Hans"/>
        </w:rPr>
        <w:t>.</w:t>
      </w:r>
      <w:r>
        <w:rPr>
          <w:rFonts w:hint="eastAsia" w:ascii="楷体" w:hAnsi="楷体" w:eastAsia="楷体" w:cs="楷体"/>
          <w:b/>
          <w:bCs/>
          <w:color w:val="auto"/>
          <w:sz w:val="24"/>
          <w:szCs w:val="24"/>
          <w:lang w:val="en-US" w:eastAsia="zh-CN"/>
        </w:rPr>
        <w:t>5</w:t>
      </w:r>
      <w:r>
        <w:rPr>
          <w:rFonts w:hint="eastAsia" w:ascii="楷体" w:hAnsi="楷体" w:eastAsia="楷体" w:cs="楷体"/>
          <w:b/>
          <w:bCs/>
          <w:color w:val="auto"/>
          <w:sz w:val="24"/>
          <w:szCs w:val="24"/>
          <w:lang w:eastAsia="zh-Hans"/>
        </w:rPr>
        <w:t>.1</w:t>
      </w:r>
      <w:r>
        <w:rPr>
          <w:rFonts w:hint="eastAsia" w:ascii="楷体" w:hAnsi="楷体" w:eastAsia="楷体" w:cs="楷体"/>
          <w:b/>
          <w:bCs/>
          <w:color w:val="auto"/>
          <w:sz w:val="24"/>
          <w:szCs w:val="24"/>
          <w:lang w:val="en-US" w:eastAsia="zh-CN"/>
        </w:rPr>
        <w:t>搜索</w:t>
      </w:r>
    </w:p>
    <w:p w14:paraId="5EB73320">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用例图</w:t>
      </w:r>
    </w:p>
    <w:p w14:paraId="044AAEEE">
      <w:pPr>
        <w:spacing w:line="360" w:lineRule="auto"/>
        <w:jc w:val="center"/>
        <w:rPr>
          <w:rFonts w:hint="eastAsia" w:ascii="楷体" w:hAnsi="楷体" w:eastAsia="楷体" w:cs="楷体"/>
        </w:rPr>
      </w:pPr>
      <w:r>
        <w:drawing>
          <wp:inline distT="0" distB="0" distL="114300" distR="114300">
            <wp:extent cx="5265420" cy="1115695"/>
            <wp:effectExtent l="0" t="0" r="1905" b="8255"/>
            <wp:docPr id="18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8"/>
                    <pic:cNvPicPr>
                      <a:picLocks noChangeAspect="1"/>
                    </pic:cNvPicPr>
                  </pic:nvPicPr>
                  <pic:blipFill>
                    <a:blip r:embed="rId39"/>
                    <a:stretch>
                      <a:fillRect/>
                    </a:stretch>
                  </pic:blipFill>
                  <pic:spPr>
                    <a:xfrm>
                      <a:off x="0" y="0"/>
                      <a:ext cx="5265420" cy="1115695"/>
                    </a:xfrm>
                    <a:prstGeom prst="rect">
                      <a:avLst/>
                    </a:prstGeom>
                    <a:noFill/>
                    <a:ln>
                      <a:noFill/>
                    </a:ln>
                  </pic:spPr>
                </pic:pic>
              </a:graphicData>
            </a:graphic>
          </wp:inline>
        </w:drawing>
      </w:r>
    </w:p>
    <w:p w14:paraId="20A2001B">
      <w:pPr>
        <w:pStyle w:val="7"/>
        <w:spacing w:line="360" w:lineRule="auto"/>
        <w:rPr>
          <w:rFonts w:hint="eastAsia" w:ascii="楷体" w:hAnsi="楷体" w:eastAsia="楷体" w:cs="楷体"/>
          <w:sz w:val="21"/>
          <w:szCs w:val="21"/>
          <w:lang w:eastAsia="zh-CN"/>
        </w:rPr>
      </w:pPr>
      <w:r>
        <w:rPr>
          <w:rFonts w:hint="eastAsia" w:ascii="楷体" w:hAnsi="楷体" w:eastAsia="楷体" w:cs="楷体"/>
          <w:sz w:val="21"/>
          <w:szCs w:val="21"/>
        </w:rPr>
        <w:t>图4-2-</w:t>
      </w:r>
      <w:r>
        <w:rPr>
          <w:rFonts w:hint="eastAsia" w:ascii="楷体" w:hAnsi="楷体" w:eastAsia="楷体" w:cs="楷体"/>
          <w:sz w:val="21"/>
          <w:szCs w:val="21"/>
          <w:lang w:val="en-US" w:eastAsia="zh-CN"/>
        </w:rPr>
        <w:t>5</w:t>
      </w:r>
      <w:r>
        <w:rPr>
          <w:rFonts w:hint="eastAsia" w:ascii="楷体" w:hAnsi="楷体" w:eastAsia="楷体" w:cs="楷体"/>
          <w:sz w:val="21"/>
          <w:szCs w:val="21"/>
        </w:rPr>
        <w:t>-1</w:t>
      </w:r>
      <w:r>
        <w:rPr>
          <w:rFonts w:hint="eastAsia" w:ascii="楷体" w:hAnsi="楷体" w:eastAsia="楷体" w:cs="楷体"/>
          <w:sz w:val="21"/>
          <w:szCs w:val="21"/>
          <w:lang w:eastAsia="zh-Hans"/>
        </w:rPr>
        <w:t xml:space="preserve">用例图 </w:t>
      </w:r>
      <w:r>
        <w:rPr>
          <w:rFonts w:hint="eastAsia" w:ascii="楷体" w:hAnsi="楷体" w:eastAsia="楷体" w:cs="楷体"/>
          <w:sz w:val="21"/>
          <w:szCs w:val="21"/>
          <w:lang w:val="en-US" w:eastAsia="zh-CN"/>
        </w:rPr>
        <w:t>搜索</w:t>
      </w:r>
    </w:p>
    <w:p w14:paraId="470A1E8D">
      <w:pPr>
        <w:spacing w:line="360" w:lineRule="auto"/>
        <w:rPr>
          <w:rFonts w:hint="eastAsia" w:ascii="楷体" w:hAnsi="楷体" w:eastAsia="楷体" w:cs="楷体"/>
          <w:sz w:val="24"/>
          <w:szCs w:val="32"/>
        </w:rPr>
      </w:pPr>
      <w:r>
        <w:rPr>
          <w:rFonts w:hint="eastAsia" w:ascii="楷体" w:hAnsi="楷体" w:eastAsia="楷体" w:cs="楷体"/>
          <w:sz w:val="24"/>
          <w:szCs w:val="32"/>
          <w:lang w:eastAsia="zh-Hans"/>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2436"/>
        <w:gridCol w:w="2072"/>
        <w:gridCol w:w="2092"/>
      </w:tblGrid>
      <w:tr w14:paraId="563B02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4FFD6E8E">
            <w:pPr>
              <w:spacing w:line="360" w:lineRule="auto"/>
              <w:rPr>
                <w:rFonts w:hint="eastAsia" w:ascii="楷体" w:hAnsi="楷体" w:eastAsia="楷体" w:cs="楷体"/>
                <w:kern w:val="0"/>
                <w:szCs w:val="20"/>
              </w:rPr>
            </w:pPr>
            <w:r>
              <w:rPr>
                <w:rFonts w:hint="eastAsia" w:ascii="楷体" w:hAnsi="楷体" w:eastAsia="楷体" w:cs="楷体"/>
                <w:kern w:val="0"/>
                <w:szCs w:val="20"/>
              </w:rPr>
              <w:t>ID和名称</w:t>
            </w:r>
          </w:p>
        </w:tc>
        <w:tc>
          <w:tcPr>
            <w:tcW w:w="6600" w:type="dxa"/>
            <w:gridSpan w:val="3"/>
            <w:tcBorders>
              <w:top w:val="single" w:color="auto" w:sz="4" w:space="0"/>
              <w:left w:val="single" w:color="auto" w:sz="4" w:space="0"/>
              <w:bottom w:val="single" w:color="auto" w:sz="4" w:space="0"/>
              <w:right w:val="single" w:color="auto" w:sz="4" w:space="0"/>
            </w:tcBorders>
          </w:tcPr>
          <w:p w14:paraId="3C69A6D9">
            <w:pPr>
              <w:spacing w:line="360" w:lineRule="auto"/>
              <w:rPr>
                <w:rFonts w:hint="eastAsia" w:ascii="楷体" w:hAnsi="楷体" w:eastAsia="楷体" w:cs="楷体"/>
                <w:kern w:val="0"/>
                <w:szCs w:val="20"/>
                <w:lang w:eastAsia="zh-CN"/>
              </w:rPr>
            </w:pPr>
            <w:r>
              <w:rPr>
                <w:rFonts w:hint="eastAsia" w:ascii="楷体" w:hAnsi="楷体" w:eastAsia="楷体" w:cs="楷体"/>
                <w:kern w:val="0"/>
                <w:szCs w:val="20"/>
              </w:rPr>
              <w:t>UC-</w:t>
            </w:r>
            <w:r>
              <w:rPr>
                <w:rFonts w:hint="eastAsia" w:ascii="楷体" w:hAnsi="楷体" w:eastAsia="楷体" w:cs="楷体"/>
                <w:kern w:val="0"/>
                <w:szCs w:val="20"/>
                <w:lang w:val="en-US" w:eastAsia="zh-CN"/>
              </w:rPr>
              <w:t>9搜索</w:t>
            </w:r>
          </w:p>
        </w:tc>
      </w:tr>
      <w:tr w14:paraId="3048D2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0C3FA9E9">
            <w:pPr>
              <w:spacing w:line="360" w:lineRule="auto"/>
              <w:rPr>
                <w:rFonts w:hint="eastAsia" w:ascii="楷体" w:hAnsi="楷体" w:eastAsia="楷体" w:cs="楷体"/>
                <w:kern w:val="0"/>
                <w:szCs w:val="20"/>
              </w:rPr>
            </w:pPr>
            <w:r>
              <w:rPr>
                <w:rFonts w:hint="eastAsia" w:ascii="楷体" w:hAnsi="楷体" w:eastAsia="楷体" w:cs="楷体"/>
                <w:kern w:val="0"/>
                <w:szCs w:val="20"/>
              </w:rPr>
              <w:t>创建人</w:t>
            </w:r>
          </w:p>
        </w:tc>
        <w:tc>
          <w:tcPr>
            <w:tcW w:w="2436" w:type="dxa"/>
            <w:tcBorders>
              <w:top w:val="single" w:color="auto" w:sz="4" w:space="0"/>
              <w:left w:val="single" w:color="auto" w:sz="4" w:space="0"/>
              <w:bottom w:val="single" w:color="auto" w:sz="4" w:space="0"/>
              <w:right w:val="single" w:color="auto" w:sz="4" w:space="0"/>
            </w:tcBorders>
          </w:tcPr>
          <w:p w14:paraId="29E47AD0">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白靖妍</w:t>
            </w:r>
          </w:p>
        </w:tc>
        <w:tc>
          <w:tcPr>
            <w:tcW w:w="2072" w:type="dxa"/>
            <w:tcBorders>
              <w:top w:val="single" w:color="auto" w:sz="4" w:space="0"/>
              <w:left w:val="single" w:color="auto" w:sz="4" w:space="0"/>
              <w:bottom w:val="single" w:color="auto" w:sz="4" w:space="0"/>
              <w:right w:val="single" w:color="auto" w:sz="4" w:space="0"/>
            </w:tcBorders>
          </w:tcPr>
          <w:p w14:paraId="7FC7F720">
            <w:pPr>
              <w:spacing w:line="360" w:lineRule="auto"/>
              <w:rPr>
                <w:rFonts w:hint="eastAsia" w:ascii="楷体" w:hAnsi="楷体" w:eastAsia="楷体" w:cs="楷体"/>
                <w:kern w:val="0"/>
                <w:szCs w:val="20"/>
              </w:rPr>
            </w:pPr>
            <w:r>
              <w:rPr>
                <w:rFonts w:hint="eastAsia" w:ascii="楷体" w:hAnsi="楷体" w:eastAsia="楷体" w:cs="楷体"/>
                <w:kern w:val="0"/>
                <w:szCs w:val="20"/>
              </w:rPr>
              <w:t>创建日期：</w:t>
            </w:r>
          </w:p>
        </w:tc>
        <w:tc>
          <w:tcPr>
            <w:tcW w:w="2092" w:type="dxa"/>
            <w:tcBorders>
              <w:top w:val="single" w:color="auto" w:sz="4" w:space="0"/>
              <w:left w:val="single" w:color="auto" w:sz="4" w:space="0"/>
              <w:bottom w:val="single" w:color="auto" w:sz="4" w:space="0"/>
              <w:right w:val="single" w:color="auto" w:sz="4" w:space="0"/>
            </w:tcBorders>
          </w:tcPr>
          <w:p w14:paraId="60AB3E42">
            <w:pPr>
              <w:spacing w:line="360" w:lineRule="auto"/>
              <w:rPr>
                <w:rFonts w:hint="eastAsia" w:ascii="楷体" w:hAnsi="楷体" w:eastAsia="楷体" w:cs="楷体"/>
                <w:kern w:val="0"/>
                <w:szCs w:val="20"/>
                <w:lang w:val="en-US" w:eastAsia="zh-CN"/>
              </w:rPr>
            </w:pPr>
            <w:r>
              <w:rPr>
                <w:rFonts w:hint="eastAsia" w:ascii="楷体" w:hAnsi="楷体" w:eastAsia="楷体" w:cs="楷体"/>
                <w:kern w:val="0"/>
                <w:szCs w:val="20"/>
              </w:rPr>
              <w:t>2025/</w:t>
            </w:r>
            <w:r>
              <w:rPr>
                <w:rFonts w:hint="eastAsia" w:ascii="楷体" w:hAnsi="楷体" w:eastAsia="楷体" w:cs="楷体"/>
                <w:kern w:val="0"/>
                <w:szCs w:val="20"/>
                <w:lang w:val="en-US" w:eastAsia="zh-CN"/>
              </w:rPr>
              <w:t>5</w:t>
            </w:r>
            <w:r>
              <w:rPr>
                <w:rFonts w:hint="eastAsia" w:ascii="楷体" w:hAnsi="楷体" w:eastAsia="楷体" w:cs="楷体"/>
                <w:kern w:val="0"/>
                <w:szCs w:val="20"/>
              </w:rPr>
              <w:t>/</w:t>
            </w:r>
            <w:r>
              <w:rPr>
                <w:rFonts w:hint="eastAsia" w:ascii="楷体" w:hAnsi="楷体" w:eastAsia="楷体" w:cs="楷体"/>
                <w:kern w:val="0"/>
                <w:szCs w:val="20"/>
                <w:lang w:val="en-US" w:eastAsia="zh-CN"/>
              </w:rPr>
              <w:t>7</w:t>
            </w:r>
          </w:p>
        </w:tc>
      </w:tr>
      <w:tr w14:paraId="3782DE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3221D64D">
            <w:pPr>
              <w:spacing w:line="360" w:lineRule="auto"/>
              <w:rPr>
                <w:rFonts w:hint="eastAsia" w:ascii="楷体" w:hAnsi="楷体" w:eastAsia="楷体" w:cs="楷体"/>
                <w:kern w:val="0"/>
                <w:szCs w:val="20"/>
              </w:rPr>
            </w:pPr>
            <w:r>
              <w:rPr>
                <w:rFonts w:hint="eastAsia" w:ascii="楷体" w:hAnsi="楷体" w:eastAsia="楷体" w:cs="楷体"/>
                <w:kern w:val="0"/>
                <w:szCs w:val="20"/>
              </w:rPr>
              <w:t>主要操作者</w:t>
            </w:r>
          </w:p>
        </w:tc>
        <w:tc>
          <w:tcPr>
            <w:tcW w:w="2436" w:type="dxa"/>
            <w:tcBorders>
              <w:top w:val="single" w:color="auto" w:sz="4" w:space="0"/>
              <w:left w:val="single" w:color="auto" w:sz="4" w:space="0"/>
              <w:bottom w:val="single" w:color="auto" w:sz="4" w:space="0"/>
              <w:right w:val="single" w:color="auto" w:sz="4" w:space="0"/>
            </w:tcBorders>
          </w:tcPr>
          <w:p w14:paraId="579A6637">
            <w:pPr>
              <w:spacing w:line="360" w:lineRule="auto"/>
              <w:rPr>
                <w:rFonts w:hint="eastAsia" w:ascii="楷体" w:hAnsi="楷体" w:eastAsia="楷体" w:cs="楷体"/>
                <w:kern w:val="0"/>
                <w:szCs w:val="20"/>
              </w:rPr>
            </w:pPr>
            <w:r>
              <w:rPr>
                <w:rFonts w:hint="eastAsia" w:ascii="楷体" w:hAnsi="楷体" w:eastAsia="楷体" w:cs="楷体"/>
                <w:kern w:val="0"/>
                <w:szCs w:val="20"/>
              </w:rPr>
              <w:t>用户</w:t>
            </w:r>
          </w:p>
        </w:tc>
        <w:tc>
          <w:tcPr>
            <w:tcW w:w="2072" w:type="dxa"/>
            <w:tcBorders>
              <w:top w:val="single" w:color="auto" w:sz="4" w:space="0"/>
              <w:left w:val="single" w:color="auto" w:sz="4" w:space="0"/>
              <w:bottom w:val="single" w:color="auto" w:sz="4" w:space="0"/>
              <w:right w:val="single" w:color="auto" w:sz="4" w:space="0"/>
            </w:tcBorders>
          </w:tcPr>
          <w:p w14:paraId="0E9EDDCF">
            <w:pPr>
              <w:spacing w:line="360" w:lineRule="auto"/>
              <w:rPr>
                <w:rFonts w:hint="eastAsia" w:ascii="楷体" w:hAnsi="楷体" w:eastAsia="楷体" w:cs="楷体"/>
                <w:kern w:val="0"/>
                <w:szCs w:val="20"/>
              </w:rPr>
            </w:pPr>
            <w:r>
              <w:rPr>
                <w:rFonts w:hint="eastAsia" w:ascii="楷体" w:hAnsi="楷体" w:eastAsia="楷体" w:cs="楷体"/>
                <w:kern w:val="0"/>
                <w:szCs w:val="20"/>
              </w:rPr>
              <w:t>次要操作者：</w:t>
            </w:r>
          </w:p>
        </w:tc>
        <w:tc>
          <w:tcPr>
            <w:tcW w:w="2092" w:type="dxa"/>
            <w:tcBorders>
              <w:top w:val="single" w:color="auto" w:sz="4" w:space="0"/>
              <w:left w:val="single" w:color="auto" w:sz="4" w:space="0"/>
              <w:bottom w:val="single" w:color="auto" w:sz="4" w:space="0"/>
              <w:right w:val="single" w:color="auto" w:sz="4" w:space="0"/>
            </w:tcBorders>
          </w:tcPr>
          <w:p w14:paraId="213F5687">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353D78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1696" w:type="dxa"/>
            <w:tcBorders>
              <w:top w:val="single" w:color="auto" w:sz="4" w:space="0"/>
              <w:left w:val="single" w:color="auto" w:sz="4" w:space="0"/>
              <w:bottom w:val="single" w:color="auto" w:sz="4" w:space="0"/>
              <w:right w:val="single" w:color="auto" w:sz="4" w:space="0"/>
            </w:tcBorders>
          </w:tcPr>
          <w:p w14:paraId="7F6D4E2E">
            <w:pPr>
              <w:spacing w:line="360" w:lineRule="auto"/>
              <w:rPr>
                <w:rFonts w:hint="eastAsia" w:ascii="楷体" w:hAnsi="楷体" w:eastAsia="楷体" w:cs="楷体"/>
                <w:kern w:val="0"/>
                <w:szCs w:val="20"/>
              </w:rPr>
            </w:pPr>
            <w:r>
              <w:rPr>
                <w:rFonts w:hint="eastAsia" w:ascii="楷体" w:hAnsi="楷体" w:eastAsia="楷体" w:cs="楷体"/>
                <w:kern w:val="0"/>
                <w:szCs w:val="20"/>
              </w:rPr>
              <w:t>描述：</w:t>
            </w:r>
          </w:p>
        </w:tc>
        <w:tc>
          <w:tcPr>
            <w:tcW w:w="6600" w:type="dxa"/>
            <w:gridSpan w:val="3"/>
            <w:tcBorders>
              <w:top w:val="single" w:color="auto" w:sz="4" w:space="0"/>
              <w:left w:val="single" w:color="auto" w:sz="4" w:space="0"/>
              <w:bottom w:val="single" w:color="auto" w:sz="4" w:space="0"/>
              <w:right w:val="single" w:color="auto" w:sz="4" w:space="0"/>
            </w:tcBorders>
          </w:tcPr>
          <w:p w14:paraId="74D7E36F">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用户</w:t>
            </w:r>
            <w:r>
              <w:rPr>
                <w:rFonts w:hint="eastAsia" w:ascii="楷体" w:hAnsi="楷体" w:eastAsia="楷体" w:cs="楷体"/>
                <w:kern w:val="0"/>
                <w:szCs w:val="20"/>
                <w:lang w:val="en-US" w:eastAsia="zh-CN"/>
              </w:rPr>
              <w:t>进入首页后点搜索框进入搜索页面，输入想要搜索的内容，进入搜索结果页面</w:t>
            </w:r>
          </w:p>
        </w:tc>
      </w:tr>
      <w:tr w14:paraId="2DD957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6C3DB0E7">
            <w:pPr>
              <w:spacing w:line="360" w:lineRule="auto"/>
              <w:rPr>
                <w:rFonts w:hint="eastAsia" w:ascii="楷体" w:hAnsi="楷体" w:eastAsia="楷体" w:cs="楷体"/>
                <w:kern w:val="0"/>
                <w:szCs w:val="20"/>
              </w:rPr>
            </w:pPr>
            <w:r>
              <w:rPr>
                <w:rFonts w:hint="eastAsia" w:ascii="楷体" w:hAnsi="楷体" w:eastAsia="楷体" w:cs="楷体"/>
                <w:kern w:val="0"/>
                <w:szCs w:val="20"/>
              </w:rPr>
              <w:t>触发器：</w:t>
            </w:r>
          </w:p>
        </w:tc>
        <w:tc>
          <w:tcPr>
            <w:tcW w:w="6600" w:type="dxa"/>
            <w:gridSpan w:val="3"/>
            <w:tcBorders>
              <w:top w:val="single" w:color="auto" w:sz="4" w:space="0"/>
              <w:left w:val="single" w:color="auto" w:sz="4" w:space="0"/>
              <w:bottom w:val="single" w:color="auto" w:sz="4" w:space="0"/>
              <w:right w:val="single" w:color="auto" w:sz="4" w:space="0"/>
            </w:tcBorders>
          </w:tcPr>
          <w:p w14:paraId="0E8C336D">
            <w:pPr>
              <w:spacing w:line="360" w:lineRule="auto"/>
              <w:rPr>
                <w:rFonts w:hint="default" w:ascii="楷体" w:hAnsi="楷体" w:eastAsia="楷体" w:cs="楷体"/>
                <w:kern w:val="0"/>
                <w:szCs w:val="20"/>
                <w:lang w:val="en-US" w:eastAsia="zh-CN"/>
              </w:rPr>
            </w:pPr>
            <w:r>
              <w:rPr>
                <w:rFonts w:hint="default" w:ascii="楷体" w:hAnsi="楷体" w:eastAsia="楷体" w:cs="楷体"/>
                <w:kern w:val="0"/>
                <w:szCs w:val="20"/>
                <w:lang w:val="en-US" w:eastAsia="zh-CN"/>
              </w:rPr>
              <w:t>用户在首页点击搜索框</w:t>
            </w:r>
          </w:p>
        </w:tc>
      </w:tr>
      <w:tr w14:paraId="4782A4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C242EAF">
            <w:pPr>
              <w:spacing w:line="360" w:lineRule="auto"/>
              <w:rPr>
                <w:rFonts w:hint="eastAsia" w:ascii="楷体" w:hAnsi="楷体" w:eastAsia="楷体" w:cs="楷体"/>
                <w:kern w:val="0"/>
                <w:szCs w:val="20"/>
              </w:rPr>
            </w:pPr>
            <w:r>
              <w:rPr>
                <w:rFonts w:hint="eastAsia" w:ascii="楷体" w:hAnsi="楷体" w:eastAsia="楷体" w:cs="楷体"/>
                <w:kern w:val="0"/>
                <w:szCs w:val="20"/>
              </w:rPr>
              <w:t>前置条件：</w:t>
            </w:r>
          </w:p>
        </w:tc>
        <w:tc>
          <w:tcPr>
            <w:tcW w:w="6600" w:type="dxa"/>
            <w:gridSpan w:val="3"/>
            <w:tcBorders>
              <w:top w:val="single" w:color="auto" w:sz="4" w:space="0"/>
              <w:left w:val="single" w:color="auto" w:sz="4" w:space="0"/>
              <w:bottom w:val="single" w:color="auto" w:sz="4" w:space="0"/>
              <w:right w:val="single" w:color="auto" w:sz="4" w:space="0"/>
            </w:tcBorders>
          </w:tcPr>
          <w:p w14:paraId="0003E036">
            <w:pPr>
              <w:spacing w:line="360" w:lineRule="auto"/>
              <w:rPr>
                <w:rFonts w:hint="eastAsia" w:ascii="楷体" w:hAnsi="楷体" w:eastAsia="楷体" w:cs="楷体"/>
                <w:kern w:val="0"/>
                <w:szCs w:val="20"/>
              </w:rPr>
            </w:pPr>
            <w:r>
              <w:rPr>
                <w:rFonts w:hint="eastAsia" w:ascii="楷体" w:hAnsi="楷体" w:eastAsia="楷体" w:cs="楷体"/>
                <w:kern w:val="0"/>
                <w:szCs w:val="20"/>
              </w:rPr>
              <w:t>用户已成功登录校务</w:t>
            </w:r>
            <w:r>
              <w:rPr>
                <w:rFonts w:hint="eastAsia" w:ascii="楷体" w:hAnsi="楷体" w:eastAsia="楷体" w:cs="楷体"/>
                <w:kern w:val="0"/>
                <w:szCs w:val="20"/>
                <w:lang w:val="en-US" w:eastAsia="zh-CN"/>
              </w:rPr>
              <w:t>问答</w:t>
            </w:r>
            <w:r>
              <w:rPr>
                <w:rFonts w:hint="eastAsia" w:ascii="楷体" w:hAnsi="楷体" w:eastAsia="楷体" w:cs="楷体"/>
                <w:kern w:val="0"/>
                <w:szCs w:val="20"/>
              </w:rPr>
              <w:t>机器人小程序</w:t>
            </w:r>
          </w:p>
        </w:tc>
      </w:tr>
      <w:tr w14:paraId="4141CC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4AFD9CC0">
            <w:pPr>
              <w:spacing w:line="360" w:lineRule="auto"/>
              <w:rPr>
                <w:rFonts w:hint="eastAsia" w:ascii="楷体" w:hAnsi="楷体" w:eastAsia="楷体" w:cs="楷体"/>
                <w:kern w:val="0"/>
                <w:szCs w:val="20"/>
              </w:rPr>
            </w:pPr>
            <w:r>
              <w:rPr>
                <w:rFonts w:hint="eastAsia" w:ascii="楷体" w:hAnsi="楷体" w:eastAsia="楷体" w:cs="楷体"/>
                <w:kern w:val="0"/>
                <w:szCs w:val="20"/>
              </w:rPr>
              <w:t>后置条件：</w:t>
            </w:r>
          </w:p>
        </w:tc>
        <w:tc>
          <w:tcPr>
            <w:tcW w:w="6600" w:type="dxa"/>
            <w:gridSpan w:val="3"/>
            <w:tcBorders>
              <w:top w:val="single" w:color="auto" w:sz="4" w:space="0"/>
              <w:left w:val="single" w:color="auto" w:sz="4" w:space="0"/>
              <w:bottom w:val="single" w:color="auto" w:sz="4" w:space="0"/>
              <w:right w:val="single" w:color="auto" w:sz="4" w:space="0"/>
            </w:tcBorders>
          </w:tcPr>
          <w:p w14:paraId="09604FAB">
            <w:pPr>
              <w:spacing w:line="360" w:lineRule="auto"/>
              <w:rPr>
                <w:rFonts w:hint="eastAsia" w:ascii="楷体" w:hAnsi="楷体" w:eastAsia="楷体" w:cs="楷体"/>
                <w:kern w:val="0"/>
                <w:szCs w:val="20"/>
              </w:rPr>
            </w:pPr>
            <w:r>
              <w:rPr>
                <w:rFonts w:hint="eastAsia" w:ascii="楷体" w:hAnsi="楷体" w:eastAsia="楷体" w:cs="楷体"/>
                <w:kern w:val="0"/>
                <w:szCs w:val="20"/>
              </w:rPr>
              <w:t>显示搜索结果页面</w:t>
            </w:r>
          </w:p>
        </w:tc>
      </w:tr>
      <w:tr w14:paraId="4E6657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29AFCABE">
            <w:pPr>
              <w:spacing w:line="360" w:lineRule="auto"/>
              <w:rPr>
                <w:rFonts w:hint="eastAsia" w:ascii="楷体" w:hAnsi="楷体" w:eastAsia="楷体" w:cs="楷体"/>
                <w:kern w:val="0"/>
                <w:szCs w:val="20"/>
              </w:rPr>
            </w:pPr>
            <w:r>
              <w:rPr>
                <w:rFonts w:hint="eastAsia" w:ascii="楷体" w:hAnsi="楷体" w:eastAsia="楷体" w:cs="楷体"/>
                <w:kern w:val="0"/>
                <w:szCs w:val="20"/>
              </w:rPr>
              <w:t>一般性流程：</w:t>
            </w:r>
          </w:p>
        </w:tc>
        <w:tc>
          <w:tcPr>
            <w:tcW w:w="6600" w:type="dxa"/>
            <w:gridSpan w:val="3"/>
            <w:tcBorders>
              <w:top w:val="single" w:color="auto" w:sz="4" w:space="0"/>
              <w:left w:val="single" w:color="auto" w:sz="4" w:space="0"/>
              <w:bottom w:val="single" w:color="auto" w:sz="4" w:space="0"/>
              <w:right w:val="single" w:color="auto" w:sz="4" w:space="0"/>
            </w:tcBorders>
          </w:tcPr>
          <w:p w14:paraId="0EE8D3F1">
            <w:pPr>
              <w:numPr>
                <w:ilvl w:val="0"/>
                <w:numId w:val="17"/>
              </w:numPr>
              <w:spacing w:line="360" w:lineRule="auto"/>
              <w:rPr>
                <w:rFonts w:hint="eastAsia" w:ascii="楷体" w:hAnsi="楷体" w:eastAsia="楷体" w:cs="楷体"/>
                <w:kern w:val="0"/>
                <w:szCs w:val="20"/>
              </w:rPr>
            </w:pPr>
            <w:r>
              <w:rPr>
                <w:rFonts w:hint="eastAsia" w:ascii="楷体" w:hAnsi="楷体" w:eastAsia="楷体" w:cs="楷体"/>
                <w:kern w:val="0"/>
                <w:szCs w:val="20"/>
              </w:rPr>
              <w:t>用户登录后进入校务</w:t>
            </w:r>
            <w:r>
              <w:rPr>
                <w:rFonts w:hint="eastAsia" w:ascii="楷体" w:hAnsi="楷体" w:eastAsia="楷体" w:cs="楷体"/>
                <w:kern w:val="0"/>
                <w:szCs w:val="20"/>
                <w:lang w:val="en-US" w:eastAsia="zh-CN"/>
              </w:rPr>
              <w:t>问答机器人</w:t>
            </w:r>
            <w:r>
              <w:rPr>
                <w:rFonts w:hint="eastAsia" w:ascii="楷体" w:hAnsi="楷体" w:eastAsia="楷体" w:cs="楷体"/>
                <w:kern w:val="0"/>
                <w:szCs w:val="20"/>
              </w:rPr>
              <w:t>小程序首页</w:t>
            </w:r>
          </w:p>
          <w:p w14:paraId="1373BFF1">
            <w:pPr>
              <w:numPr>
                <w:ilvl w:val="0"/>
                <w:numId w:val="17"/>
              </w:numPr>
              <w:spacing w:line="360" w:lineRule="auto"/>
              <w:rPr>
                <w:rFonts w:hint="eastAsia" w:ascii="楷体" w:hAnsi="楷体" w:eastAsia="楷体" w:cs="楷体"/>
                <w:kern w:val="0"/>
                <w:szCs w:val="20"/>
              </w:rPr>
            </w:pPr>
            <w:r>
              <w:rPr>
                <w:rFonts w:hint="eastAsia" w:ascii="楷体" w:hAnsi="楷体" w:eastAsia="楷体" w:cs="楷体"/>
                <w:kern w:val="0"/>
                <w:szCs w:val="20"/>
              </w:rPr>
              <w:t>用户点击首页中的搜索框</w:t>
            </w:r>
          </w:p>
          <w:p w14:paraId="00B7F9F2">
            <w:pPr>
              <w:numPr>
                <w:ilvl w:val="0"/>
                <w:numId w:val="17"/>
              </w:numPr>
              <w:spacing w:line="360" w:lineRule="auto"/>
              <w:rPr>
                <w:rFonts w:hint="eastAsia" w:ascii="楷体" w:hAnsi="楷体" w:eastAsia="楷体" w:cs="楷体"/>
                <w:kern w:val="0"/>
                <w:szCs w:val="20"/>
              </w:rPr>
            </w:pPr>
            <w:r>
              <w:rPr>
                <w:rFonts w:hint="eastAsia" w:ascii="楷体" w:hAnsi="楷体" w:eastAsia="楷体" w:cs="楷体"/>
                <w:kern w:val="0"/>
                <w:szCs w:val="20"/>
              </w:rPr>
              <w:t>小程序跳转至搜索页面</w:t>
            </w:r>
          </w:p>
          <w:p w14:paraId="12CEA639">
            <w:pPr>
              <w:numPr>
                <w:ilvl w:val="0"/>
                <w:numId w:val="17"/>
              </w:numPr>
              <w:spacing w:line="360" w:lineRule="auto"/>
              <w:rPr>
                <w:rFonts w:hint="eastAsia" w:ascii="楷体" w:hAnsi="楷体" w:eastAsia="楷体" w:cs="楷体"/>
                <w:kern w:val="0"/>
                <w:szCs w:val="20"/>
              </w:rPr>
            </w:pPr>
            <w:r>
              <w:rPr>
                <w:rFonts w:hint="eastAsia" w:ascii="楷体" w:hAnsi="楷体" w:eastAsia="楷体" w:cs="楷体"/>
                <w:kern w:val="0"/>
                <w:szCs w:val="20"/>
              </w:rPr>
              <w:t>用户在搜索页面输入搜索内容</w:t>
            </w:r>
          </w:p>
          <w:p w14:paraId="0AF16F9A">
            <w:pPr>
              <w:numPr>
                <w:ilvl w:val="0"/>
                <w:numId w:val="17"/>
              </w:numPr>
              <w:spacing w:line="360" w:lineRule="auto"/>
              <w:rPr>
                <w:rFonts w:hint="eastAsia" w:ascii="楷体" w:hAnsi="楷体" w:eastAsia="楷体" w:cs="楷体"/>
                <w:kern w:val="0"/>
                <w:szCs w:val="20"/>
              </w:rPr>
            </w:pPr>
            <w:r>
              <w:rPr>
                <w:rFonts w:hint="eastAsia" w:ascii="楷体" w:hAnsi="楷体" w:eastAsia="楷体" w:cs="楷体"/>
                <w:kern w:val="0"/>
                <w:szCs w:val="20"/>
              </w:rPr>
              <w:t>用户提交搜索请求</w:t>
            </w:r>
          </w:p>
          <w:p w14:paraId="38B5E008">
            <w:pPr>
              <w:numPr>
                <w:ilvl w:val="0"/>
                <w:numId w:val="17"/>
              </w:numPr>
              <w:spacing w:line="360" w:lineRule="auto"/>
              <w:rPr>
                <w:rFonts w:hint="eastAsia" w:ascii="楷体" w:hAnsi="楷体" w:eastAsia="楷体" w:cs="楷体"/>
                <w:kern w:val="0"/>
                <w:szCs w:val="20"/>
              </w:rPr>
            </w:pPr>
            <w:r>
              <w:rPr>
                <w:rFonts w:hint="eastAsia" w:ascii="楷体" w:hAnsi="楷体" w:eastAsia="楷体" w:cs="楷体"/>
                <w:kern w:val="0"/>
                <w:szCs w:val="20"/>
              </w:rPr>
              <w:t>小程序显示搜索结果页面</w:t>
            </w:r>
          </w:p>
        </w:tc>
      </w:tr>
      <w:tr w14:paraId="1D1D7A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035FCBCF">
            <w:pPr>
              <w:spacing w:line="360" w:lineRule="auto"/>
              <w:rPr>
                <w:rFonts w:hint="eastAsia" w:ascii="楷体" w:hAnsi="楷体" w:eastAsia="楷体" w:cs="楷体"/>
                <w:kern w:val="0"/>
                <w:szCs w:val="20"/>
              </w:rPr>
            </w:pPr>
            <w:r>
              <w:rPr>
                <w:rFonts w:hint="eastAsia" w:ascii="楷体" w:hAnsi="楷体" w:eastAsia="楷体" w:cs="楷体"/>
                <w:kern w:val="0"/>
                <w:szCs w:val="20"/>
              </w:rPr>
              <w:t>选择性流程</w:t>
            </w:r>
          </w:p>
        </w:tc>
        <w:tc>
          <w:tcPr>
            <w:tcW w:w="6600" w:type="dxa"/>
            <w:gridSpan w:val="3"/>
            <w:tcBorders>
              <w:top w:val="single" w:color="auto" w:sz="4" w:space="0"/>
              <w:left w:val="single" w:color="auto" w:sz="4" w:space="0"/>
              <w:bottom w:val="single" w:color="auto" w:sz="4" w:space="0"/>
              <w:right w:val="single" w:color="auto" w:sz="4" w:space="0"/>
            </w:tcBorders>
          </w:tcPr>
          <w:p w14:paraId="60252EB0">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4063F6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0CF35B59">
            <w:pPr>
              <w:spacing w:line="360" w:lineRule="auto"/>
              <w:rPr>
                <w:rFonts w:hint="eastAsia" w:ascii="楷体" w:hAnsi="楷体" w:eastAsia="楷体" w:cs="楷体"/>
                <w:kern w:val="0"/>
                <w:szCs w:val="20"/>
              </w:rPr>
            </w:pPr>
            <w:r>
              <w:rPr>
                <w:rFonts w:hint="eastAsia" w:ascii="楷体" w:hAnsi="楷体" w:eastAsia="楷体" w:cs="楷体"/>
                <w:kern w:val="0"/>
                <w:szCs w:val="20"/>
              </w:rPr>
              <w:t>异常：</w:t>
            </w:r>
          </w:p>
        </w:tc>
        <w:tc>
          <w:tcPr>
            <w:tcW w:w="6600" w:type="dxa"/>
            <w:gridSpan w:val="3"/>
            <w:tcBorders>
              <w:top w:val="single" w:color="auto" w:sz="4" w:space="0"/>
              <w:left w:val="single" w:color="auto" w:sz="4" w:space="0"/>
              <w:bottom w:val="single" w:color="auto" w:sz="4" w:space="0"/>
              <w:right w:val="single" w:color="auto" w:sz="4" w:space="0"/>
            </w:tcBorders>
          </w:tcPr>
          <w:p w14:paraId="0505A4D5">
            <w:pPr>
              <w:spacing w:line="360" w:lineRule="auto"/>
              <w:rPr>
                <w:rFonts w:hint="eastAsia" w:ascii="楷体" w:hAnsi="楷体" w:eastAsia="楷体" w:cs="楷体"/>
                <w:kern w:val="0"/>
                <w:szCs w:val="20"/>
              </w:rPr>
            </w:pPr>
            <w:r>
              <w:rPr>
                <w:rFonts w:hint="eastAsia" w:ascii="楷体" w:hAnsi="楷体" w:eastAsia="楷体" w:cs="楷体"/>
                <w:kern w:val="0"/>
                <w:szCs w:val="20"/>
              </w:rPr>
              <w:t>1.搜索失败：网络问题或搜索内容不存在，提示“未找到相关内容”2.服务器错误：后端接口异常，提示“系统繁忙，请重试”</w:t>
            </w:r>
          </w:p>
        </w:tc>
      </w:tr>
      <w:tr w14:paraId="6C8414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499A2488">
            <w:pPr>
              <w:spacing w:line="360" w:lineRule="auto"/>
              <w:rPr>
                <w:rFonts w:hint="eastAsia" w:ascii="楷体" w:hAnsi="楷体" w:eastAsia="楷体" w:cs="楷体"/>
                <w:kern w:val="0"/>
                <w:szCs w:val="20"/>
              </w:rPr>
            </w:pPr>
            <w:r>
              <w:rPr>
                <w:rFonts w:hint="eastAsia" w:ascii="楷体" w:hAnsi="楷体" w:eastAsia="楷体" w:cs="楷体"/>
                <w:kern w:val="0"/>
                <w:szCs w:val="20"/>
              </w:rPr>
              <w:t>优先级：</w:t>
            </w:r>
          </w:p>
        </w:tc>
        <w:tc>
          <w:tcPr>
            <w:tcW w:w="6600" w:type="dxa"/>
            <w:gridSpan w:val="3"/>
            <w:tcBorders>
              <w:top w:val="single" w:color="auto" w:sz="4" w:space="0"/>
              <w:left w:val="single" w:color="auto" w:sz="4" w:space="0"/>
              <w:bottom w:val="single" w:color="auto" w:sz="4" w:space="0"/>
              <w:right w:val="single" w:color="auto" w:sz="4" w:space="0"/>
            </w:tcBorders>
          </w:tcPr>
          <w:p w14:paraId="5DBE9F75">
            <w:pPr>
              <w:spacing w:line="360" w:lineRule="auto"/>
              <w:rPr>
                <w:rFonts w:hint="eastAsia" w:ascii="楷体" w:hAnsi="楷体" w:eastAsia="楷体" w:cs="楷体"/>
                <w:kern w:val="0"/>
                <w:szCs w:val="20"/>
              </w:rPr>
            </w:pPr>
            <w:r>
              <w:rPr>
                <w:rFonts w:hint="eastAsia" w:ascii="楷体" w:hAnsi="楷体" w:eastAsia="楷体" w:cs="楷体"/>
                <w:kern w:val="0"/>
                <w:szCs w:val="20"/>
              </w:rPr>
              <w:t>高</w:t>
            </w:r>
          </w:p>
        </w:tc>
      </w:tr>
      <w:tr w14:paraId="5529F7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96" w:type="dxa"/>
            <w:tcBorders>
              <w:top w:val="single" w:color="auto" w:sz="4" w:space="0"/>
              <w:left w:val="single" w:color="auto" w:sz="4" w:space="0"/>
              <w:bottom w:val="single" w:color="auto" w:sz="4" w:space="0"/>
              <w:right w:val="single" w:color="auto" w:sz="4" w:space="0"/>
            </w:tcBorders>
          </w:tcPr>
          <w:p w14:paraId="7DAA2E35">
            <w:pPr>
              <w:spacing w:line="360" w:lineRule="auto"/>
              <w:rPr>
                <w:rFonts w:hint="eastAsia" w:ascii="楷体" w:hAnsi="楷体" w:eastAsia="楷体" w:cs="楷体"/>
                <w:kern w:val="0"/>
                <w:szCs w:val="20"/>
              </w:rPr>
            </w:pPr>
            <w:r>
              <w:rPr>
                <w:rFonts w:hint="eastAsia" w:ascii="楷体" w:hAnsi="楷体" w:eastAsia="楷体" w:cs="楷体"/>
                <w:kern w:val="0"/>
                <w:szCs w:val="20"/>
              </w:rPr>
              <w:t>使用频率：</w:t>
            </w:r>
          </w:p>
        </w:tc>
        <w:tc>
          <w:tcPr>
            <w:tcW w:w="6600" w:type="dxa"/>
            <w:gridSpan w:val="3"/>
            <w:tcBorders>
              <w:top w:val="single" w:color="auto" w:sz="4" w:space="0"/>
              <w:left w:val="single" w:color="auto" w:sz="4" w:space="0"/>
              <w:bottom w:val="single" w:color="auto" w:sz="4" w:space="0"/>
              <w:right w:val="single" w:color="auto" w:sz="4" w:space="0"/>
            </w:tcBorders>
          </w:tcPr>
          <w:p w14:paraId="3AF9D855">
            <w:pPr>
              <w:spacing w:line="360" w:lineRule="auto"/>
              <w:rPr>
                <w:rFonts w:hint="eastAsia" w:ascii="楷体" w:hAnsi="楷体" w:eastAsia="楷体" w:cs="楷体"/>
                <w:kern w:val="0"/>
                <w:szCs w:val="20"/>
              </w:rPr>
            </w:pPr>
            <w:r>
              <w:rPr>
                <w:rFonts w:hint="eastAsia" w:ascii="楷体" w:hAnsi="楷体" w:eastAsia="楷体" w:cs="楷体"/>
                <w:kern w:val="0"/>
                <w:szCs w:val="20"/>
              </w:rPr>
              <w:t>高</w:t>
            </w:r>
          </w:p>
        </w:tc>
      </w:tr>
      <w:tr w14:paraId="27E05D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13D27CD0">
            <w:pPr>
              <w:spacing w:line="360" w:lineRule="auto"/>
              <w:rPr>
                <w:rFonts w:hint="eastAsia" w:ascii="楷体" w:hAnsi="楷体" w:eastAsia="楷体" w:cs="楷体"/>
                <w:kern w:val="0"/>
                <w:szCs w:val="20"/>
              </w:rPr>
            </w:pPr>
            <w:r>
              <w:rPr>
                <w:rFonts w:hint="eastAsia" w:ascii="楷体" w:hAnsi="楷体" w:eastAsia="楷体" w:cs="楷体"/>
                <w:kern w:val="0"/>
                <w:szCs w:val="20"/>
              </w:rPr>
              <w:t>业务规则：</w:t>
            </w:r>
          </w:p>
        </w:tc>
        <w:tc>
          <w:tcPr>
            <w:tcW w:w="6600" w:type="dxa"/>
            <w:gridSpan w:val="3"/>
            <w:tcBorders>
              <w:top w:val="single" w:color="auto" w:sz="4" w:space="0"/>
              <w:left w:val="single" w:color="auto" w:sz="4" w:space="0"/>
              <w:bottom w:val="single" w:color="auto" w:sz="4" w:space="0"/>
              <w:right w:val="single" w:color="auto" w:sz="4" w:space="0"/>
            </w:tcBorders>
          </w:tcPr>
          <w:p w14:paraId="6DF2243F">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5FCC84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07C76A0">
            <w:pPr>
              <w:spacing w:line="360" w:lineRule="auto"/>
              <w:rPr>
                <w:rFonts w:hint="eastAsia" w:ascii="楷体" w:hAnsi="楷体" w:eastAsia="楷体" w:cs="楷体"/>
                <w:kern w:val="0"/>
                <w:szCs w:val="20"/>
              </w:rPr>
            </w:pPr>
            <w:r>
              <w:rPr>
                <w:rFonts w:hint="eastAsia" w:ascii="楷体" w:hAnsi="楷体" w:eastAsia="楷体" w:cs="楷体"/>
                <w:kern w:val="0"/>
                <w:szCs w:val="20"/>
              </w:rPr>
              <w:t>其他信息：</w:t>
            </w:r>
          </w:p>
        </w:tc>
        <w:tc>
          <w:tcPr>
            <w:tcW w:w="6600" w:type="dxa"/>
            <w:gridSpan w:val="3"/>
            <w:tcBorders>
              <w:top w:val="single" w:color="auto" w:sz="4" w:space="0"/>
              <w:left w:val="single" w:color="auto" w:sz="4" w:space="0"/>
              <w:bottom w:val="single" w:color="auto" w:sz="4" w:space="0"/>
              <w:right w:val="single" w:color="auto" w:sz="4" w:space="0"/>
            </w:tcBorders>
          </w:tcPr>
          <w:p w14:paraId="7C4F3865">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123B78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EF2CF53">
            <w:pPr>
              <w:spacing w:line="360" w:lineRule="auto"/>
              <w:rPr>
                <w:rFonts w:hint="eastAsia" w:ascii="楷体" w:hAnsi="楷体" w:eastAsia="楷体" w:cs="楷体"/>
                <w:kern w:val="0"/>
                <w:szCs w:val="20"/>
              </w:rPr>
            </w:pPr>
            <w:r>
              <w:rPr>
                <w:rFonts w:hint="eastAsia" w:ascii="楷体" w:hAnsi="楷体" w:eastAsia="楷体" w:cs="楷体"/>
                <w:kern w:val="0"/>
                <w:szCs w:val="20"/>
              </w:rPr>
              <w:t>假设：</w:t>
            </w:r>
          </w:p>
        </w:tc>
        <w:tc>
          <w:tcPr>
            <w:tcW w:w="6600" w:type="dxa"/>
            <w:gridSpan w:val="3"/>
            <w:tcBorders>
              <w:top w:val="single" w:color="auto" w:sz="4" w:space="0"/>
              <w:left w:val="single" w:color="auto" w:sz="4" w:space="0"/>
              <w:bottom w:val="single" w:color="auto" w:sz="4" w:space="0"/>
              <w:right w:val="single" w:color="auto" w:sz="4" w:space="0"/>
            </w:tcBorders>
          </w:tcPr>
          <w:p w14:paraId="214A4BC5">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bl>
    <w:p w14:paraId="11030BA4">
      <w:pPr>
        <w:pStyle w:val="7"/>
        <w:spacing w:line="360" w:lineRule="auto"/>
        <w:rPr>
          <w:rFonts w:hint="eastAsia" w:ascii="楷体" w:hAnsi="楷体" w:eastAsia="楷体" w:cs="楷体"/>
          <w:sz w:val="21"/>
          <w:szCs w:val="21"/>
          <w:lang w:eastAsia="zh-CN"/>
        </w:rPr>
      </w:pPr>
      <w:r>
        <w:rPr>
          <w:rFonts w:hint="eastAsia" w:ascii="楷体" w:hAnsi="楷体" w:eastAsia="楷体" w:cs="楷体"/>
          <w:sz w:val="21"/>
          <w:szCs w:val="21"/>
        </w:rPr>
        <w:t>表4-2-</w:t>
      </w:r>
      <w:r>
        <w:rPr>
          <w:rFonts w:hint="eastAsia" w:ascii="楷体" w:hAnsi="楷体" w:eastAsia="楷体" w:cs="楷体"/>
          <w:sz w:val="21"/>
          <w:szCs w:val="21"/>
          <w:lang w:val="en-US" w:eastAsia="zh-CN"/>
        </w:rPr>
        <w:t>5</w:t>
      </w:r>
      <w:r>
        <w:rPr>
          <w:rFonts w:hint="eastAsia" w:ascii="楷体" w:hAnsi="楷体" w:eastAsia="楷体" w:cs="楷体"/>
          <w:sz w:val="21"/>
          <w:szCs w:val="21"/>
        </w:rPr>
        <w:t>-1</w:t>
      </w:r>
      <w:r>
        <w:rPr>
          <w:rFonts w:hint="eastAsia" w:ascii="楷体" w:hAnsi="楷体" w:eastAsia="楷体" w:cs="楷体"/>
          <w:sz w:val="21"/>
          <w:szCs w:val="21"/>
          <w:lang w:eastAsia="zh-Hans"/>
        </w:rPr>
        <w:t xml:space="preserve">用例表 </w:t>
      </w:r>
      <w:r>
        <w:rPr>
          <w:rFonts w:hint="eastAsia" w:ascii="楷体" w:hAnsi="楷体" w:eastAsia="楷体" w:cs="楷体"/>
          <w:sz w:val="21"/>
          <w:szCs w:val="21"/>
          <w:lang w:val="en-US" w:eastAsia="zh-CN"/>
        </w:rPr>
        <w:t>搜索</w:t>
      </w:r>
    </w:p>
    <w:p w14:paraId="272BDAD1">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对话框图</w:t>
      </w:r>
    </w:p>
    <w:p w14:paraId="6E3D02B9">
      <w:pPr>
        <w:spacing w:line="360" w:lineRule="auto"/>
        <w:jc w:val="center"/>
        <w:rPr>
          <w:rFonts w:hint="eastAsia" w:ascii="楷体" w:hAnsi="楷体" w:eastAsia="楷体" w:cs="楷体"/>
        </w:rPr>
      </w:pPr>
      <w:r>
        <w:drawing>
          <wp:inline distT="0" distB="0" distL="114300" distR="114300">
            <wp:extent cx="2409825" cy="5985510"/>
            <wp:effectExtent l="0" t="0" r="0" b="5715"/>
            <wp:docPr id="18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9"/>
                    <pic:cNvPicPr>
                      <a:picLocks noChangeAspect="1"/>
                    </pic:cNvPicPr>
                  </pic:nvPicPr>
                  <pic:blipFill>
                    <a:blip r:embed="rId40"/>
                    <a:stretch>
                      <a:fillRect/>
                    </a:stretch>
                  </pic:blipFill>
                  <pic:spPr>
                    <a:xfrm>
                      <a:off x="0" y="0"/>
                      <a:ext cx="2409825" cy="5985510"/>
                    </a:xfrm>
                    <a:prstGeom prst="rect">
                      <a:avLst/>
                    </a:prstGeom>
                    <a:noFill/>
                    <a:ln>
                      <a:noFill/>
                    </a:ln>
                  </pic:spPr>
                </pic:pic>
              </a:graphicData>
            </a:graphic>
          </wp:inline>
        </w:drawing>
      </w:r>
    </w:p>
    <w:p w14:paraId="0A67D810">
      <w:pPr>
        <w:pStyle w:val="7"/>
        <w:spacing w:line="360" w:lineRule="auto"/>
        <w:rPr>
          <w:rFonts w:hint="eastAsia" w:ascii="楷体" w:hAnsi="楷体" w:eastAsia="楷体" w:cs="楷体"/>
          <w:sz w:val="21"/>
          <w:szCs w:val="21"/>
          <w:lang w:eastAsia="zh-CN"/>
        </w:rPr>
      </w:pPr>
      <w:r>
        <w:rPr>
          <w:rFonts w:hint="eastAsia" w:ascii="楷体" w:hAnsi="楷体" w:eastAsia="楷体" w:cs="楷体"/>
          <w:sz w:val="21"/>
          <w:szCs w:val="21"/>
        </w:rPr>
        <w:t>图4-2-</w:t>
      </w:r>
      <w:r>
        <w:rPr>
          <w:rFonts w:hint="eastAsia" w:ascii="楷体" w:hAnsi="楷体" w:eastAsia="楷体" w:cs="楷体"/>
          <w:sz w:val="21"/>
          <w:szCs w:val="21"/>
          <w:lang w:val="en-US" w:eastAsia="zh-CN"/>
        </w:rPr>
        <w:t>5</w:t>
      </w:r>
      <w:r>
        <w:rPr>
          <w:rFonts w:hint="eastAsia" w:ascii="楷体" w:hAnsi="楷体" w:eastAsia="楷体" w:cs="楷体"/>
          <w:sz w:val="21"/>
          <w:szCs w:val="21"/>
        </w:rPr>
        <w:t xml:space="preserve">-1 </w:t>
      </w:r>
      <w:r>
        <w:rPr>
          <w:rFonts w:hint="eastAsia" w:ascii="楷体" w:hAnsi="楷体" w:eastAsia="楷体" w:cs="楷体"/>
          <w:sz w:val="21"/>
          <w:szCs w:val="21"/>
          <w:lang w:eastAsia="zh-Hans"/>
        </w:rPr>
        <w:t xml:space="preserve">对话框图 </w:t>
      </w:r>
      <w:r>
        <w:rPr>
          <w:rFonts w:hint="eastAsia" w:ascii="楷体" w:hAnsi="楷体" w:eastAsia="楷体" w:cs="楷体"/>
          <w:sz w:val="21"/>
          <w:szCs w:val="21"/>
          <w:lang w:val="en-US" w:eastAsia="zh-CN" w:bidi="ar"/>
        </w:rPr>
        <w:t>搜索</w:t>
      </w:r>
    </w:p>
    <w:p w14:paraId="43DD5906">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界面原型</w:t>
      </w:r>
    </w:p>
    <w:p w14:paraId="71464A11">
      <w:r>
        <w:rPr>
          <w:rFonts w:hint="eastAsia"/>
        </w:rPr>
        <w:t xml:space="preserve"> </w:t>
      </w:r>
      <w:r>
        <w:drawing>
          <wp:inline distT="0" distB="0" distL="114300" distR="114300">
            <wp:extent cx="2485390" cy="4224020"/>
            <wp:effectExtent l="0" t="0" r="635" b="5080"/>
            <wp:docPr id="1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
                    <pic:cNvPicPr>
                      <a:picLocks noChangeAspect="1"/>
                    </pic:cNvPicPr>
                  </pic:nvPicPr>
                  <pic:blipFill>
                    <a:blip r:embed="rId14"/>
                    <a:stretch>
                      <a:fillRect/>
                    </a:stretch>
                  </pic:blipFill>
                  <pic:spPr>
                    <a:xfrm>
                      <a:off x="0" y="0"/>
                      <a:ext cx="2485390" cy="4224020"/>
                    </a:xfrm>
                    <a:prstGeom prst="rect">
                      <a:avLst/>
                    </a:prstGeom>
                    <a:noFill/>
                    <a:ln>
                      <a:noFill/>
                    </a:ln>
                  </pic:spPr>
                </pic:pic>
              </a:graphicData>
            </a:graphic>
          </wp:inline>
        </w:drawing>
      </w:r>
      <w:r>
        <w:drawing>
          <wp:inline distT="0" distB="0" distL="114300" distR="114300">
            <wp:extent cx="2453640" cy="4187825"/>
            <wp:effectExtent l="0" t="0" r="3810" b="3175"/>
            <wp:docPr id="18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40"/>
                    <pic:cNvPicPr>
                      <a:picLocks noChangeAspect="1"/>
                    </pic:cNvPicPr>
                  </pic:nvPicPr>
                  <pic:blipFill>
                    <a:blip r:embed="rId41"/>
                    <a:stretch>
                      <a:fillRect/>
                    </a:stretch>
                  </pic:blipFill>
                  <pic:spPr>
                    <a:xfrm>
                      <a:off x="0" y="0"/>
                      <a:ext cx="2453640" cy="4187825"/>
                    </a:xfrm>
                    <a:prstGeom prst="rect">
                      <a:avLst/>
                    </a:prstGeom>
                    <a:noFill/>
                    <a:ln>
                      <a:noFill/>
                    </a:ln>
                  </pic:spPr>
                </pic:pic>
              </a:graphicData>
            </a:graphic>
          </wp:inline>
        </w:drawing>
      </w:r>
    </w:p>
    <w:p w14:paraId="0EC0EA73">
      <w:pPr>
        <w:rPr>
          <w:rFonts w:hint="eastAsia"/>
        </w:rPr>
      </w:pPr>
      <w:r>
        <w:drawing>
          <wp:inline distT="0" distB="0" distL="114300" distR="114300">
            <wp:extent cx="2549525" cy="3729355"/>
            <wp:effectExtent l="0" t="0" r="3175" b="4445"/>
            <wp:docPr id="18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41"/>
                    <pic:cNvPicPr>
                      <a:picLocks noChangeAspect="1"/>
                    </pic:cNvPicPr>
                  </pic:nvPicPr>
                  <pic:blipFill>
                    <a:blip r:embed="rId42"/>
                    <a:stretch>
                      <a:fillRect/>
                    </a:stretch>
                  </pic:blipFill>
                  <pic:spPr>
                    <a:xfrm>
                      <a:off x="0" y="0"/>
                      <a:ext cx="2549525" cy="3729355"/>
                    </a:xfrm>
                    <a:prstGeom prst="rect">
                      <a:avLst/>
                    </a:prstGeom>
                    <a:noFill/>
                    <a:ln>
                      <a:noFill/>
                    </a:ln>
                  </pic:spPr>
                </pic:pic>
              </a:graphicData>
            </a:graphic>
          </wp:inline>
        </w:drawing>
      </w:r>
    </w:p>
    <w:p w14:paraId="11DC3F84">
      <w:pPr>
        <w:pStyle w:val="7"/>
        <w:spacing w:line="360" w:lineRule="auto"/>
        <w:rPr>
          <w:rFonts w:hint="eastAsia" w:ascii="楷体" w:hAnsi="楷体" w:eastAsia="楷体" w:cs="楷体"/>
          <w:sz w:val="21"/>
          <w:szCs w:val="21"/>
          <w:lang w:eastAsia="zh-CN" w:bidi="ar"/>
        </w:rPr>
      </w:pPr>
      <w:r>
        <w:rPr>
          <w:rFonts w:hint="eastAsia" w:ascii="楷体" w:hAnsi="楷体" w:eastAsia="楷体" w:cs="楷体"/>
          <w:sz w:val="21"/>
          <w:szCs w:val="21"/>
        </w:rPr>
        <w:t>图4-2-</w:t>
      </w:r>
      <w:r>
        <w:rPr>
          <w:rFonts w:hint="eastAsia" w:ascii="楷体" w:hAnsi="楷体" w:eastAsia="楷体" w:cs="楷体"/>
          <w:sz w:val="21"/>
          <w:szCs w:val="21"/>
          <w:lang w:val="en-US" w:eastAsia="zh-CN"/>
        </w:rPr>
        <w:t>5</w:t>
      </w:r>
      <w:r>
        <w:rPr>
          <w:rFonts w:hint="eastAsia" w:ascii="楷体" w:hAnsi="楷体" w:eastAsia="楷体" w:cs="楷体"/>
          <w:sz w:val="21"/>
          <w:szCs w:val="21"/>
        </w:rPr>
        <w:t xml:space="preserve">-1 </w:t>
      </w:r>
      <w:r>
        <w:rPr>
          <w:rFonts w:hint="eastAsia" w:ascii="楷体" w:hAnsi="楷体" w:eastAsia="楷体" w:cs="楷体"/>
          <w:sz w:val="21"/>
          <w:szCs w:val="21"/>
          <w:lang w:eastAsia="zh-Hans"/>
        </w:rPr>
        <w:t xml:space="preserve">原型界面 </w:t>
      </w:r>
      <w:r>
        <w:rPr>
          <w:rFonts w:hint="eastAsia" w:ascii="楷体" w:hAnsi="楷体" w:eastAsia="楷体" w:cs="楷体"/>
          <w:sz w:val="21"/>
          <w:szCs w:val="21"/>
          <w:lang w:val="en-US" w:eastAsia="zh-CN" w:bidi="ar"/>
        </w:rPr>
        <w:t>搜索</w:t>
      </w:r>
    </w:p>
    <w:p w14:paraId="5AED4BD1">
      <w:pPr>
        <w:rPr>
          <w:rFonts w:ascii="楷体" w:hAnsi="楷体" w:eastAsia="楷体"/>
          <w:b/>
          <w:bCs/>
          <w:sz w:val="24"/>
        </w:rPr>
      </w:pPr>
    </w:p>
    <w:p w14:paraId="6DE6B176">
      <w:pPr>
        <w:pStyle w:val="4"/>
        <w:numPr>
          <w:ilvl w:val="2"/>
          <w:numId w:val="0"/>
        </w:numPr>
        <w:rPr>
          <w:rFonts w:ascii="楷体" w:hAnsi="楷体" w:eastAsia="楷体"/>
          <w:b/>
          <w:bCs/>
          <w:sz w:val="24"/>
        </w:rPr>
      </w:pPr>
      <w:bookmarkStart w:id="85" w:name="_Toc27651"/>
      <w:r>
        <w:rPr>
          <w:rFonts w:hint="eastAsia" w:ascii="楷体" w:hAnsi="楷体" w:eastAsia="楷体" w:cs="楷体"/>
          <w:b/>
          <w:bCs/>
          <w:color w:val="auto"/>
          <w:sz w:val="24"/>
          <w:szCs w:val="24"/>
        </w:rPr>
        <w:t>4.2.6个人信息</w:t>
      </w:r>
      <w:bookmarkEnd w:id="85"/>
      <w:r>
        <w:rPr>
          <w:rFonts w:hint="eastAsia" w:ascii="楷体" w:hAnsi="楷体" w:eastAsia="楷体" w:cs="楷体"/>
          <w:b/>
          <w:bCs/>
          <w:color w:val="auto"/>
          <w:sz w:val="24"/>
          <w:szCs w:val="24"/>
        </w:rPr>
        <w:t xml:space="preserve"> </w:t>
      </w:r>
    </w:p>
    <w:p w14:paraId="612A57D2">
      <w:pPr>
        <w:pStyle w:val="5"/>
      </w:pPr>
      <w:r>
        <w:rPr>
          <w:rFonts w:hint="eastAsia"/>
          <w:lang w:val="en-US" w:eastAsia="zh-CN"/>
        </w:rPr>
        <w:t>4.2.6.1账号信息</w:t>
      </w:r>
    </w:p>
    <w:p w14:paraId="30F4F039">
      <w:pPr>
        <w:numPr>
          <w:numId w:val="0"/>
        </w:numPr>
      </w:pPr>
      <w:r>
        <w:rPr>
          <w:rFonts w:hint="eastAsia"/>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1"/>
        <w:gridCol w:w="2061"/>
        <w:gridCol w:w="2072"/>
        <w:gridCol w:w="2092"/>
      </w:tblGrid>
      <w:tr w14:paraId="51D21D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95" w:hRule="atLeast"/>
        </w:trPr>
        <w:tc>
          <w:tcPr>
            <w:tcW w:w="2071" w:type="dxa"/>
          </w:tcPr>
          <w:p w14:paraId="41822AC2">
            <w:pPr>
              <w:rPr>
                <w:rFonts w:ascii="宋体" w:hAnsi="宋体"/>
                <w:sz w:val="24"/>
              </w:rPr>
            </w:pPr>
            <w:r>
              <w:rPr>
                <w:rFonts w:hint="eastAsia" w:ascii="宋体" w:hAnsi="宋体"/>
                <w:sz w:val="24"/>
              </w:rPr>
              <w:t>ID和名称</w:t>
            </w:r>
          </w:p>
        </w:tc>
        <w:tc>
          <w:tcPr>
            <w:tcW w:w="6225" w:type="dxa"/>
            <w:gridSpan w:val="3"/>
          </w:tcPr>
          <w:p w14:paraId="63709EEF">
            <w:pPr>
              <w:rPr>
                <w:rFonts w:hint="eastAsia" w:ascii="宋体" w:hAnsi="宋体" w:eastAsia="宋体"/>
                <w:sz w:val="24"/>
                <w:lang w:val="en-US" w:eastAsia="zh-CN"/>
              </w:rPr>
            </w:pPr>
            <w:r>
              <w:rPr>
                <w:rFonts w:hint="eastAsia" w:ascii="宋体" w:hAnsi="宋体"/>
                <w:sz w:val="24"/>
                <w:lang w:val="en-US" w:eastAsia="zh-CN"/>
              </w:rPr>
              <w:t>UC</w:t>
            </w:r>
            <w:r>
              <w:rPr>
                <w:rFonts w:ascii="宋体" w:hAnsi="宋体"/>
                <w:sz w:val="24"/>
              </w:rPr>
              <w:t>-</w:t>
            </w:r>
            <w:r>
              <w:rPr>
                <w:rFonts w:hint="eastAsia" w:ascii="宋体" w:hAnsi="宋体"/>
                <w:sz w:val="24"/>
                <w:lang w:val="en-US" w:eastAsia="zh-CN"/>
              </w:rPr>
              <w:t>2</w:t>
            </w:r>
          </w:p>
        </w:tc>
      </w:tr>
      <w:tr w14:paraId="7AF4EB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FC74307">
            <w:pPr>
              <w:rPr>
                <w:rFonts w:ascii="宋体" w:hAnsi="宋体"/>
                <w:sz w:val="24"/>
              </w:rPr>
            </w:pPr>
            <w:r>
              <w:rPr>
                <w:rFonts w:hint="eastAsia" w:ascii="宋体" w:hAnsi="宋体"/>
                <w:sz w:val="24"/>
              </w:rPr>
              <w:t>创建人</w:t>
            </w:r>
          </w:p>
        </w:tc>
        <w:tc>
          <w:tcPr>
            <w:tcW w:w="2061" w:type="dxa"/>
          </w:tcPr>
          <w:p w14:paraId="0407336A">
            <w:pPr>
              <w:rPr>
                <w:rFonts w:hint="default" w:ascii="宋体" w:hAnsi="宋体" w:eastAsia="宋体"/>
                <w:sz w:val="24"/>
                <w:lang w:val="en-US" w:eastAsia="zh-CN"/>
              </w:rPr>
            </w:pPr>
            <w:r>
              <w:rPr>
                <w:rFonts w:hint="eastAsia" w:ascii="宋体" w:hAnsi="宋体"/>
                <w:sz w:val="24"/>
                <w:lang w:val="en-US" w:eastAsia="zh-CN"/>
              </w:rPr>
              <w:t>赵益萍</w:t>
            </w:r>
          </w:p>
        </w:tc>
        <w:tc>
          <w:tcPr>
            <w:tcW w:w="2072" w:type="dxa"/>
          </w:tcPr>
          <w:p w14:paraId="2DE88D34">
            <w:pPr>
              <w:rPr>
                <w:rFonts w:ascii="宋体" w:hAnsi="宋体"/>
                <w:sz w:val="24"/>
              </w:rPr>
            </w:pPr>
            <w:r>
              <w:rPr>
                <w:rFonts w:hint="eastAsia" w:ascii="宋体" w:hAnsi="宋体"/>
                <w:sz w:val="24"/>
              </w:rPr>
              <w:t>创建日期：</w:t>
            </w:r>
          </w:p>
        </w:tc>
        <w:tc>
          <w:tcPr>
            <w:tcW w:w="2092" w:type="dxa"/>
          </w:tcPr>
          <w:p w14:paraId="47E48016">
            <w:pPr>
              <w:rPr>
                <w:rFonts w:ascii="宋体" w:hAnsi="宋体"/>
                <w:sz w:val="24"/>
              </w:rPr>
            </w:pPr>
            <w:r>
              <w:rPr>
                <w:rFonts w:hint="eastAsia" w:ascii="宋体" w:hAnsi="宋体"/>
                <w:sz w:val="24"/>
              </w:rPr>
              <w:t>2</w:t>
            </w:r>
            <w:r>
              <w:rPr>
                <w:rFonts w:ascii="宋体" w:hAnsi="宋体"/>
                <w:sz w:val="24"/>
              </w:rPr>
              <w:t>02</w:t>
            </w:r>
            <w:r>
              <w:rPr>
                <w:rFonts w:hint="eastAsia" w:ascii="宋体" w:hAnsi="宋体"/>
                <w:sz w:val="24"/>
                <w:lang w:val="en-US" w:eastAsia="zh-CN"/>
              </w:rPr>
              <w:t>5</w:t>
            </w:r>
            <w:r>
              <w:rPr>
                <w:rFonts w:hint="eastAsia" w:ascii="宋体" w:hAnsi="宋体"/>
                <w:sz w:val="24"/>
              </w:rPr>
              <w:t>/</w:t>
            </w:r>
            <w:r>
              <w:rPr>
                <w:rFonts w:ascii="宋体" w:hAnsi="宋体"/>
                <w:sz w:val="24"/>
              </w:rPr>
              <w:t>5</w:t>
            </w:r>
            <w:r>
              <w:rPr>
                <w:rFonts w:hint="eastAsia" w:ascii="宋体" w:hAnsi="宋体"/>
                <w:sz w:val="24"/>
              </w:rPr>
              <w:t>/4</w:t>
            </w:r>
          </w:p>
        </w:tc>
      </w:tr>
      <w:tr w14:paraId="639717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0FE1F1EC">
            <w:pPr>
              <w:rPr>
                <w:rFonts w:ascii="宋体" w:hAnsi="宋体"/>
                <w:sz w:val="24"/>
              </w:rPr>
            </w:pPr>
            <w:r>
              <w:rPr>
                <w:rFonts w:hint="eastAsia" w:ascii="宋体" w:hAnsi="宋体"/>
                <w:sz w:val="24"/>
              </w:rPr>
              <w:t>主要操作者</w:t>
            </w:r>
          </w:p>
        </w:tc>
        <w:tc>
          <w:tcPr>
            <w:tcW w:w="2061" w:type="dxa"/>
          </w:tcPr>
          <w:p w14:paraId="267682C8">
            <w:pPr>
              <w:rPr>
                <w:rFonts w:hint="eastAsia" w:ascii="宋体" w:hAnsi="宋体" w:eastAsia="宋体"/>
                <w:sz w:val="24"/>
                <w:lang w:val="en-US" w:eastAsia="zh-CN"/>
              </w:rPr>
            </w:pPr>
            <w:r>
              <w:rPr>
                <w:rFonts w:hint="eastAsia" w:ascii="宋体" w:hAnsi="宋体"/>
                <w:sz w:val="24"/>
                <w:lang w:val="en-US" w:eastAsia="zh-CN"/>
              </w:rPr>
              <w:t>用户</w:t>
            </w:r>
          </w:p>
        </w:tc>
        <w:tc>
          <w:tcPr>
            <w:tcW w:w="2072" w:type="dxa"/>
          </w:tcPr>
          <w:p w14:paraId="3E65DAC9">
            <w:pPr>
              <w:rPr>
                <w:rFonts w:ascii="宋体" w:hAnsi="宋体"/>
                <w:sz w:val="24"/>
              </w:rPr>
            </w:pPr>
            <w:r>
              <w:rPr>
                <w:rFonts w:hint="eastAsia" w:ascii="宋体" w:hAnsi="宋体"/>
                <w:sz w:val="24"/>
              </w:rPr>
              <w:t>次要操作者：</w:t>
            </w:r>
          </w:p>
        </w:tc>
        <w:tc>
          <w:tcPr>
            <w:tcW w:w="2092" w:type="dxa"/>
          </w:tcPr>
          <w:p w14:paraId="2221AF69">
            <w:pPr>
              <w:rPr>
                <w:rFonts w:ascii="宋体" w:hAnsi="宋体"/>
                <w:sz w:val="24"/>
              </w:rPr>
            </w:pPr>
            <w:r>
              <w:rPr>
                <w:rFonts w:hint="eastAsia" w:ascii="宋体" w:hAnsi="宋体"/>
                <w:sz w:val="24"/>
              </w:rPr>
              <w:t>无</w:t>
            </w:r>
          </w:p>
        </w:tc>
      </w:tr>
      <w:tr w14:paraId="0FCB1C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0F124D7D">
            <w:pPr>
              <w:rPr>
                <w:rFonts w:ascii="宋体" w:hAnsi="宋体"/>
                <w:sz w:val="24"/>
              </w:rPr>
            </w:pPr>
            <w:r>
              <w:rPr>
                <w:rFonts w:hint="eastAsia" w:ascii="宋体" w:hAnsi="宋体"/>
                <w:sz w:val="24"/>
              </w:rPr>
              <w:t>描述：</w:t>
            </w:r>
          </w:p>
        </w:tc>
        <w:tc>
          <w:tcPr>
            <w:tcW w:w="6225" w:type="dxa"/>
            <w:gridSpan w:val="3"/>
          </w:tcPr>
          <w:p w14:paraId="405DE537">
            <w:pPr>
              <w:rPr>
                <w:rFonts w:hint="default" w:ascii="宋体" w:hAnsi="宋体" w:eastAsia="宋体"/>
                <w:sz w:val="24"/>
                <w:lang w:val="en-US" w:eastAsia="zh-CN"/>
              </w:rPr>
            </w:pPr>
            <w:r>
              <w:rPr>
                <w:rFonts w:hint="eastAsia" w:ascii="宋体" w:hAnsi="宋体"/>
                <w:sz w:val="24"/>
                <w:lang w:val="en-US" w:eastAsia="zh-CN"/>
              </w:rPr>
              <w:t>用户在我的页面查看</w:t>
            </w:r>
          </w:p>
        </w:tc>
      </w:tr>
      <w:tr w14:paraId="0C9151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53B5AB4E">
            <w:pPr>
              <w:rPr>
                <w:rFonts w:ascii="宋体" w:hAnsi="宋体"/>
                <w:sz w:val="24"/>
              </w:rPr>
            </w:pPr>
            <w:r>
              <w:rPr>
                <w:rFonts w:hint="eastAsia" w:ascii="宋体" w:hAnsi="宋体"/>
                <w:sz w:val="24"/>
              </w:rPr>
              <w:t>触发器：</w:t>
            </w:r>
          </w:p>
        </w:tc>
        <w:tc>
          <w:tcPr>
            <w:tcW w:w="6225" w:type="dxa"/>
            <w:gridSpan w:val="3"/>
          </w:tcPr>
          <w:p w14:paraId="2814B5BE">
            <w:pPr>
              <w:rPr>
                <w:rFonts w:hint="eastAsia" w:ascii="宋体" w:hAnsi="宋体" w:eastAsia="宋体"/>
                <w:sz w:val="24"/>
                <w:lang w:val="en-US" w:eastAsia="zh-CN"/>
              </w:rPr>
            </w:pPr>
            <w:r>
              <w:rPr>
                <w:rFonts w:hint="eastAsia" w:ascii="宋体" w:hAnsi="宋体"/>
                <w:sz w:val="24"/>
                <w:lang w:val="en-US" w:eastAsia="zh-CN"/>
              </w:rPr>
              <w:t>无</w:t>
            </w:r>
          </w:p>
        </w:tc>
      </w:tr>
      <w:tr w14:paraId="2DB586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735645F0">
            <w:pPr>
              <w:rPr>
                <w:rFonts w:ascii="宋体" w:hAnsi="宋体"/>
                <w:sz w:val="24"/>
              </w:rPr>
            </w:pPr>
            <w:r>
              <w:rPr>
                <w:rFonts w:hint="eastAsia" w:ascii="宋体" w:hAnsi="宋体"/>
                <w:sz w:val="24"/>
              </w:rPr>
              <w:t>前置条件：</w:t>
            </w:r>
          </w:p>
        </w:tc>
        <w:tc>
          <w:tcPr>
            <w:tcW w:w="6225" w:type="dxa"/>
            <w:gridSpan w:val="3"/>
          </w:tcPr>
          <w:p w14:paraId="36E6913D">
            <w:pPr>
              <w:rPr>
                <w:rFonts w:hint="default" w:ascii="宋体" w:hAnsi="宋体" w:eastAsia="宋体"/>
                <w:sz w:val="24"/>
                <w:lang w:val="en-US" w:eastAsia="zh-CN"/>
              </w:rPr>
            </w:pPr>
            <w:r>
              <w:rPr>
                <w:rFonts w:hint="eastAsia" w:ascii="宋体" w:hAnsi="宋体"/>
                <w:sz w:val="24"/>
                <w:lang w:val="en-US" w:eastAsia="zh-CN"/>
              </w:rPr>
              <w:t>账号成功登录</w:t>
            </w:r>
          </w:p>
        </w:tc>
      </w:tr>
      <w:tr w14:paraId="1D9E1D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0B77E981">
            <w:pPr>
              <w:rPr>
                <w:rFonts w:ascii="宋体" w:hAnsi="宋体"/>
                <w:sz w:val="24"/>
              </w:rPr>
            </w:pPr>
            <w:r>
              <w:rPr>
                <w:rFonts w:hint="eastAsia" w:ascii="宋体" w:hAnsi="宋体"/>
                <w:sz w:val="24"/>
              </w:rPr>
              <w:t>后置条件：</w:t>
            </w:r>
          </w:p>
        </w:tc>
        <w:tc>
          <w:tcPr>
            <w:tcW w:w="6225" w:type="dxa"/>
            <w:gridSpan w:val="3"/>
          </w:tcPr>
          <w:p w14:paraId="02E6DB5E">
            <w:pPr>
              <w:rPr>
                <w:rFonts w:hint="default" w:ascii="宋体" w:hAnsi="宋体" w:eastAsia="宋体"/>
                <w:sz w:val="24"/>
                <w:lang w:val="en-US" w:eastAsia="zh-CN"/>
              </w:rPr>
            </w:pPr>
            <w:r>
              <w:rPr>
                <w:rFonts w:hint="eastAsia" w:ascii="宋体" w:hAnsi="宋体"/>
                <w:sz w:val="24"/>
                <w:lang w:val="en-US" w:eastAsia="zh-CN"/>
              </w:rPr>
              <w:t>无</w:t>
            </w:r>
          </w:p>
        </w:tc>
      </w:tr>
      <w:tr w14:paraId="721861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1B27D2F">
            <w:pPr>
              <w:rPr>
                <w:rFonts w:ascii="宋体" w:hAnsi="宋体"/>
                <w:sz w:val="24"/>
              </w:rPr>
            </w:pPr>
            <w:r>
              <w:rPr>
                <w:rFonts w:hint="eastAsia" w:ascii="宋体" w:hAnsi="宋体"/>
                <w:sz w:val="24"/>
              </w:rPr>
              <w:t>一般性流程：</w:t>
            </w:r>
          </w:p>
        </w:tc>
        <w:tc>
          <w:tcPr>
            <w:tcW w:w="6225" w:type="dxa"/>
            <w:gridSpan w:val="3"/>
          </w:tcPr>
          <w:p w14:paraId="047E4D46">
            <w:pPr>
              <w:pStyle w:val="17"/>
              <w:ind w:firstLine="0" w:firstLineChars="0"/>
              <w:rPr>
                <w:rFonts w:ascii="宋体" w:hAnsi="宋体"/>
                <w:sz w:val="24"/>
              </w:rPr>
            </w:pPr>
            <w:r>
              <w:rPr>
                <w:rFonts w:hint="eastAsia" w:ascii="宋体" w:hAnsi="宋体"/>
                <w:sz w:val="24"/>
              </w:rPr>
              <w:t>登录</w:t>
            </w:r>
          </w:p>
        </w:tc>
      </w:tr>
      <w:tr w14:paraId="3F691C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06521BC">
            <w:pPr>
              <w:rPr>
                <w:rFonts w:ascii="宋体" w:hAnsi="宋体"/>
                <w:sz w:val="24"/>
              </w:rPr>
            </w:pPr>
            <w:r>
              <w:rPr>
                <w:rFonts w:hint="eastAsia" w:ascii="宋体" w:hAnsi="宋体"/>
                <w:sz w:val="24"/>
              </w:rPr>
              <w:t>选择性流程</w:t>
            </w:r>
          </w:p>
        </w:tc>
        <w:tc>
          <w:tcPr>
            <w:tcW w:w="6225" w:type="dxa"/>
            <w:gridSpan w:val="3"/>
          </w:tcPr>
          <w:p w14:paraId="5543B6DF">
            <w:pPr>
              <w:pStyle w:val="17"/>
              <w:ind w:firstLine="0" w:firstLineChars="0"/>
              <w:rPr>
                <w:rFonts w:ascii="宋体" w:hAnsi="宋体"/>
                <w:sz w:val="24"/>
              </w:rPr>
            </w:pPr>
            <w:r>
              <w:rPr>
                <w:rFonts w:hint="eastAsia" w:ascii="宋体" w:hAnsi="宋体"/>
                <w:sz w:val="24"/>
              </w:rPr>
              <w:t>无</w:t>
            </w:r>
          </w:p>
        </w:tc>
      </w:tr>
      <w:tr w14:paraId="7A40A6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5AD4392B">
            <w:pPr>
              <w:rPr>
                <w:rFonts w:ascii="宋体" w:hAnsi="宋体"/>
                <w:sz w:val="24"/>
              </w:rPr>
            </w:pPr>
            <w:r>
              <w:rPr>
                <w:rFonts w:hint="eastAsia" w:ascii="宋体" w:hAnsi="宋体"/>
                <w:sz w:val="24"/>
              </w:rPr>
              <w:t>异常：</w:t>
            </w:r>
          </w:p>
        </w:tc>
        <w:tc>
          <w:tcPr>
            <w:tcW w:w="6225" w:type="dxa"/>
            <w:gridSpan w:val="3"/>
          </w:tcPr>
          <w:p w14:paraId="4B88CC3D">
            <w:pPr>
              <w:pStyle w:val="17"/>
              <w:ind w:firstLine="0" w:firstLineChars="0"/>
              <w:rPr>
                <w:rFonts w:hint="default" w:ascii="宋体" w:hAnsi="宋体" w:eastAsia="宋体"/>
                <w:sz w:val="24"/>
                <w:lang w:val="en-US" w:eastAsia="zh-CN"/>
              </w:rPr>
            </w:pPr>
            <w:r>
              <w:rPr>
                <w:rFonts w:hint="eastAsia" w:ascii="宋体" w:hAnsi="宋体"/>
                <w:sz w:val="24"/>
                <w:lang w:val="en-US" w:eastAsia="zh-CN"/>
              </w:rPr>
              <w:t>信息无法正常显示（包括图片和文字）</w:t>
            </w:r>
          </w:p>
        </w:tc>
      </w:tr>
      <w:tr w14:paraId="046AF9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tcPr>
          <w:p w14:paraId="7C19F449">
            <w:pPr>
              <w:rPr>
                <w:rFonts w:ascii="宋体" w:hAnsi="宋体"/>
                <w:sz w:val="24"/>
              </w:rPr>
            </w:pPr>
            <w:r>
              <w:rPr>
                <w:rFonts w:hint="eastAsia" w:ascii="宋体" w:hAnsi="宋体"/>
                <w:sz w:val="24"/>
              </w:rPr>
              <w:t>优先级：</w:t>
            </w:r>
          </w:p>
        </w:tc>
        <w:tc>
          <w:tcPr>
            <w:tcW w:w="6225" w:type="dxa"/>
            <w:gridSpan w:val="3"/>
          </w:tcPr>
          <w:p w14:paraId="5075FFC4">
            <w:pPr>
              <w:rPr>
                <w:rFonts w:ascii="宋体" w:hAnsi="宋体"/>
                <w:sz w:val="24"/>
              </w:rPr>
            </w:pPr>
            <w:r>
              <w:rPr>
                <w:rFonts w:hint="eastAsia" w:ascii="宋体" w:hAnsi="宋体"/>
                <w:sz w:val="24"/>
              </w:rPr>
              <w:t>中</w:t>
            </w:r>
          </w:p>
        </w:tc>
      </w:tr>
      <w:tr w14:paraId="175DFB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071" w:type="dxa"/>
          </w:tcPr>
          <w:p w14:paraId="509236A6">
            <w:pPr>
              <w:rPr>
                <w:rFonts w:ascii="宋体" w:hAnsi="宋体"/>
                <w:sz w:val="24"/>
              </w:rPr>
            </w:pPr>
            <w:r>
              <w:rPr>
                <w:rFonts w:hint="eastAsia" w:ascii="宋体" w:hAnsi="宋体"/>
                <w:sz w:val="24"/>
              </w:rPr>
              <w:t>使用频率：</w:t>
            </w:r>
          </w:p>
        </w:tc>
        <w:tc>
          <w:tcPr>
            <w:tcW w:w="6225" w:type="dxa"/>
            <w:gridSpan w:val="3"/>
          </w:tcPr>
          <w:p w14:paraId="2A359CD4">
            <w:pPr>
              <w:rPr>
                <w:rFonts w:ascii="宋体" w:hAnsi="宋体"/>
                <w:sz w:val="24"/>
              </w:rPr>
            </w:pPr>
            <w:r>
              <w:rPr>
                <w:rFonts w:hint="eastAsia" w:ascii="宋体" w:hAnsi="宋体"/>
                <w:sz w:val="24"/>
              </w:rPr>
              <w:t>高</w:t>
            </w:r>
          </w:p>
        </w:tc>
      </w:tr>
      <w:tr w14:paraId="59902A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6CE5CDB">
            <w:pPr>
              <w:rPr>
                <w:rFonts w:ascii="宋体" w:hAnsi="宋体"/>
                <w:sz w:val="24"/>
              </w:rPr>
            </w:pPr>
            <w:r>
              <w:rPr>
                <w:rFonts w:hint="eastAsia" w:ascii="宋体" w:hAnsi="宋体"/>
                <w:sz w:val="24"/>
              </w:rPr>
              <w:t>业务规则：</w:t>
            </w:r>
          </w:p>
        </w:tc>
        <w:tc>
          <w:tcPr>
            <w:tcW w:w="6225" w:type="dxa"/>
            <w:gridSpan w:val="3"/>
          </w:tcPr>
          <w:p w14:paraId="72513F5F">
            <w:pPr>
              <w:rPr>
                <w:rFonts w:ascii="宋体" w:hAnsi="宋体"/>
                <w:sz w:val="24"/>
              </w:rPr>
            </w:pPr>
            <w:r>
              <w:rPr>
                <w:rFonts w:hint="eastAsia" w:ascii="宋体" w:hAnsi="宋体"/>
                <w:sz w:val="24"/>
              </w:rPr>
              <w:t>无</w:t>
            </w:r>
          </w:p>
        </w:tc>
      </w:tr>
      <w:tr w14:paraId="7489EB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076B9A8">
            <w:pPr>
              <w:rPr>
                <w:rFonts w:ascii="宋体" w:hAnsi="宋体"/>
                <w:sz w:val="24"/>
              </w:rPr>
            </w:pPr>
            <w:r>
              <w:rPr>
                <w:rFonts w:hint="eastAsia" w:ascii="宋体" w:hAnsi="宋体"/>
                <w:sz w:val="24"/>
              </w:rPr>
              <w:t>其他信息：</w:t>
            </w:r>
          </w:p>
        </w:tc>
        <w:tc>
          <w:tcPr>
            <w:tcW w:w="6225" w:type="dxa"/>
            <w:gridSpan w:val="3"/>
          </w:tcPr>
          <w:p w14:paraId="728E7701">
            <w:pPr>
              <w:rPr>
                <w:rFonts w:ascii="宋体" w:hAnsi="宋体"/>
                <w:sz w:val="24"/>
              </w:rPr>
            </w:pPr>
            <w:r>
              <w:rPr>
                <w:rFonts w:hint="eastAsia" w:ascii="宋体" w:hAnsi="宋体"/>
                <w:sz w:val="24"/>
              </w:rPr>
              <w:t>无</w:t>
            </w:r>
          </w:p>
        </w:tc>
      </w:tr>
      <w:tr w14:paraId="557C26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58427147">
            <w:pPr>
              <w:rPr>
                <w:rFonts w:ascii="宋体" w:hAnsi="宋体"/>
                <w:sz w:val="24"/>
              </w:rPr>
            </w:pPr>
            <w:r>
              <w:rPr>
                <w:rFonts w:hint="eastAsia" w:ascii="宋体" w:hAnsi="宋体"/>
                <w:sz w:val="24"/>
              </w:rPr>
              <w:t>假设：</w:t>
            </w:r>
          </w:p>
        </w:tc>
        <w:tc>
          <w:tcPr>
            <w:tcW w:w="6225" w:type="dxa"/>
            <w:gridSpan w:val="3"/>
          </w:tcPr>
          <w:p w14:paraId="530DF951">
            <w:pPr>
              <w:rPr>
                <w:rFonts w:ascii="宋体" w:hAnsi="宋体"/>
                <w:sz w:val="24"/>
              </w:rPr>
            </w:pPr>
            <w:r>
              <w:rPr>
                <w:rFonts w:hint="eastAsia" w:ascii="宋体" w:hAnsi="宋体"/>
                <w:sz w:val="24"/>
              </w:rPr>
              <w:t>无</w:t>
            </w:r>
          </w:p>
        </w:tc>
      </w:tr>
    </w:tbl>
    <w:p w14:paraId="0017A6B1">
      <w:pPr>
        <w:pStyle w:val="7"/>
        <w:spacing w:line="360" w:lineRule="auto"/>
      </w:pPr>
      <w:r>
        <w:rPr>
          <w:rFonts w:hint="eastAsia" w:ascii="楷体" w:hAnsi="楷体" w:eastAsia="楷体" w:cs="楷体"/>
          <w:sz w:val="21"/>
          <w:szCs w:val="21"/>
        </w:rPr>
        <w:t>表4-2-</w:t>
      </w:r>
      <w:r>
        <w:rPr>
          <w:rFonts w:hint="eastAsia" w:ascii="楷体" w:hAnsi="楷体" w:eastAsia="楷体" w:cs="楷体"/>
          <w:sz w:val="21"/>
          <w:szCs w:val="21"/>
          <w:lang w:val="en-US" w:eastAsia="zh-CN"/>
        </w:rPr>
        <w:t>6</w:t>
      </w:r>
      <w:r>
        <w:rPr>
          <w:rFonts w:hint="eastAsia" w:ascii="楷体" w:hAnsi="楷体" w:eastAsia="楷体" w:cs="楷体"/>
          <w:sz w:val="21"/>
          <w:szCs w:val="21"/>
        </w:rPr>
        <w:t>-1</w:t>
      </w:r>
      <w:r>
        <w:rPr>
          <w:rFonts w:hint="eastAsia" w:ascii="楷体" w:hAnsi="楷体" w:eastAsia="楷体" w:cs="楷体"/>
          <w:sz w:val="21"/>
          <w:szCs w:val="21"/>
          <w:lang w:eastAsia="zh-Hans"/>
        </w:rPr>
        <w:t xml:space="preserve">用例表 </w:t>
      </w:r>
      <w:r>
        <w:rPr>
          <w:rFonts w:hint="eastAsia" w:ascii="楷体" w:hAnsi="楷体" w:eastAsia="楷体" w:cs="楷体"/>
          <w:sz w:val="21"/>
          <w:szCs w:val="21"/>
          <w:lang w:val="en-US" w:eastAsia="zh-CN"/>
        </w:rPr>
        <w:t>账号信息</w:t>
      </w:r>
    </w:p>
    <w:p w14:paraId="4544C2A4">
      <w:pPr>
        <w:numPr>
          <w:numId w:val="0"/>
        </w:numPr>
        <w:rPr>
          <w:rFonts w:hint="eastAsia"/>
          <w:lang w:val="en-US" w:eastAsia="zh-CN"/>
        </w:rPr>
      </w:pPr>
    </w:p>
    <w:p w14:paraId="058A9CE4">
      <w:pPr>
        <w:numPr>
          <w:numId w:val="0"/>
        </w:numPr>
      </w:pPr>
      <w:r>
        <w:rPr>
          <w:rFonts w:hint="eastAsia"/>
          <w:lang w:val="en-US" w:eastAsia="zh-CN"/>
        </w:rPr>
        <w:t>界面</w:t>
      </w:r>
      <w:r>
        <w:rPr>
          <w:rFonts w:hint="eastAsia"/>
        </w:rPr>
        <w:t>原型</w:t>
      </w:r>
    </w:p>
    <w:p w14:paraId="4FA0D9EA">
      <w:pPr>
        <w:pStyle w:val="7"/>
        <w:spacing w:line="360" w:lineRule="auto"/>
        <w:rPr>
          <w:rFonts w:hint="eastAsia" w:ascii="楷体" w:hAnsi="楷体" w:eastAsia="楷体" w:cs="楷体"/>
          <w:sz w:val="21"/>
          <w:szCs w:val="21"/>
        </w:rPr>
      </w:pPr>
      <w:r>
        <w:drawing>
          <wp:inline distT="0" distB="0" distL="114300" distR="114300">
            <wp:extent cx="4695825" cy="1695450"/>
            <wp:effectExtent l="0" t="0" r="0" b="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43"/>
                    <a:stretch>
                      <a:fillRect/>
                    </a:stretch>
                  </pic:blipFill>
                  <pic:spPr>
                    <a:xfrm>
                      <a:off x="0" y="0"/>
                      <a:ext cx="4695825" cy="1695450"/>
                    </a:xfrm>
                    <a:prstGeom prst="rect">
                      <a:avLst/>
                    </a:prstGeom>
                    <a:noFill/>
                    <a:ln>
                      <a:noFill/>
                    </a:ln>
                  </pic:spPr>
                </pic:pic>
              </a:graphicData>
            </a:graphic>
          </wp:inline>
        </w:drawing>
      </w:r>
    </w:p>
    <w:p w14:paraId="456E8606">
      <w:pPr>
        <w:pStyle w:val="7"/>
        <w:spacing w:line="360" w:lineRule="auto"/>
        <w:rPr>
          <w:rFonts w:hint="default"/>
          <w:lang w:val="en-US"/>
        </w:rPr>
      </w:pPr>
      <w:r>
        <w:rPr>
          <w:rFonts w:hint="eastAsia" w:ascii="楷体" w:hAnsi="楷体" w:eastAsia="楷体" w:cs="楷体"/>
          <w:sz w:val="21"/>
          <w:szCs w:val="21"/>
        </w:rPr>
        <w:t>图4-2-</w:t>
      </w:r>
      <w:r>
        <w:rPr>
          <w:rFonts w:hint="eastAsia" w:ascii="楷体" w:hAnsi="楷体" w:eastAsia="楷体" w:cs="楷体"/>
          <w:sz w:val="21"/>
          <w:szCs w:val="21"/>
          <w:lang w:val="en-US" w:eastAsia="zh-CN"/>
        </w:rPr>
        <w:t>6</w:t>
      </w:r>
      <w:r>
        <w:rPr>
          <w:rFonts w:hint="eastAsia" w:ascii="楷体" w:hAnsi="楷体" w:eastAsia="楷体" w:cs="楷体"/>
          <w:sz w:val="21"/>
          <w:szCs w:val="21"/>
        </w:rPr>
        <w:t xml:space="preserve">-1 </w:t>
      </w:r>
      <w:r>
        <w:rPr>
          <w:rFonts w:hint="eastAsia" w:ascii="楷体" w:hAnsi="楷体" w:eastAsia="楷体" w:cs="楷体"/>
          <w:sz w:val="21"/>
          <w:szCs w:val="21"/>
          <w:lang w:eastAsia="zh-Hans"/>
        </w:rPr>
        <w:t xml:space="preserve">原型界面 </w:t>
      </w:r>
      <w:r>
        <w:rPr>
          <w:rFonts w:hint="eastAsia" w:ascii="楷体" w:hAnsi="楷体" w:eastAsia="楷体" w:cs="楷体"/>
          <w:sz w:val="21"/>
          <w:szCs w:val="21"/>
          <w:lang w:val="en-US" w:eastAsia="zh-CN" w:bidi="ar"/>
        </w:rPr>
        <w:t>账号信息</w:t>
      </w:r>
    </w:p>
    <w:p w14:paraId="04311EF7">
      <w:pPr>
        <w:rPr>
          <w:rFonts w:hint="eastAsia"/>
        </w:rPr>
      </w:pPr>
    </w:p>
    <w:p w14:paraId="4632F52D">
      <w:pPr>
        <w:pStyle w:val="5"/>
        <w:numPr>
          <w:ilvl w:val="3"/>
          <w:numId w:val="0"/>
        </w:numPr>
        <w:rPr>
          <w:rFonts w:hint="eastAsia" w:ascii="楷体" w:hAnsi="楷体" w:eastAsia="楷体" w:cs="楷体"/>
          <w:b/>
          <w:bCs/>
          <w:color w:val="auto"/>
          <w:sz w:val="24"/>
          <w:szCs w:val="24"/>
          <w:lang w:val="en-US" w:eastAsia="zh-CN"/>
        </w:rPr>
      </w:pPr>
      <w:r>
        <w:rPr>
          <w:rFonts w:hint="eastAsia" w:ascii="楷体" w:hAnsi="楷体" w:eastAsia="楷体" w:cs="楷体"/>
          <w:b/>
          <w:bCs/>
          <w:color w:val="auto"/>
          <w:sz w:val="24"/>
          <w:szCs w:val="24"/>
        </w:rPr>
        <w:t>4</w:t>
      </w:r>
      <w:r>
        <w:rPr>
          <w:rFonts w:hint="eastAsia" w:ascii="楷体" w:hAnsi="楷体" w:eastAsia="楷体" w:cs="楷体"/>
          <w:b/>
          <w:bCs/>
          <w:color w:val="auto"/>
          <w:sz w:val="24"/>
          <w:szCs w:val="24"/>
          <w:lang w:eastAsia="zh-Hans"/>
        </w:rPr>
        <w:t>.</w:t>
      </w:r>
      <w:r>
        <w:rPr>
          <w:rFonts w:hint="eastAsia" w:ascii="楷体" w:hAnsi="楷体" w:eastAsia="楷体" w:cs="楷体"/>
          <w:b/>
          <w:bCs/>
          <w:color w:val="auto"/>
          <w:sz w:val="24"/>
          <w:szCs w:val="24"/>
        </w:rPr>
        <w:t>2</w:t>
      </w:r>
      <w:r>
        <w:rPr>
          <w:rFonts w:hint="eastAsia" w:ascii="楷体" w:hAnsi="楷体" w:eastAsia="楷体" w:cs="楷体"/>
          <w:b/>
          <w:bCs/>
          <w:color w:val="auto"/>
          <w:sz w:val="24"/>
          <w:szCs w:val="24"/>
          <w:lang w:eastAsia="zh-Hans"/>
        </w:rPr>
        <w:t>.6.</w:t>
      </w:r>
      <w:r>
        <w:rPr>
          <w:rFonts w:hint="eastAsia" w:ascii="楷体" w:hAnsi="楷体" w:eastAsia="楷体" w:cs="楷体"/>
          <w:b/>
          <w:bCs/>
          <w:color w:val="auto"/>
          <w:sz w:val="24"/>
          <w:szCs w:val="24"/>
          <w:lang w:val="en-US" w:eastAsia="zh-CN"/>
        </w:rPr>
        <w:t>2</w:t>
      </w:r>
      <w:r>
        <w:rPr>
          <w:rFonts w:hint="eastAsia" w:ascii="楷体" w:hAnsi="楷体" w:eastAsia="楷体" w:cs="楷体"/>
          <w:b/>
          <w:bCs/>
          <w:color w:val="auto"/>
          <w:sz w:val="24"/>
          <w:szCs w:val="24"/>
          <w:lang w:eastAsia="zh-Hans"/>
        </w:rPr>
        <w:t>个人信息</w:t>
      </w:r>
      <w:r>
        <w:rPr>
          <w:rFonts w:hint="eastAsia" w:ascii="楷体" w:hAnsi="楷体" w:eastAsia="楷体" w:cs="楷体"/>
          <w:b/>
          <w:bCs/>
          <w:color w:val="auto"/>
          <w:sz w:val="24"/>
          <w:szCs w:val="24"/>
          <w:lang w:val="en-US" w:eastAsia="zh-CN"/>
        </w:rPr>
        <w:t>修改</w:t>
      </w:r>
    </w:p>
    <w:p w14:paraId="2BF49C2F">
      <w:pPr>
        <w:spacing w:line="360" w:lineRule="auto"/>
        <w:rPr>
          <w:rFonts w:hint="eastAsia" w:ascii="楷体" w:hAnsi="楷体" w:eastAsia="楷体" w:cs="楷体"/>
          <w:sz w:val="24"/>
          <w:lang w:eastAsia="zh-Hans"/>
        </w:rPr>
      </w:pPr>
      <w:r>
        <w:rPr>
          <w:rFonts w:hint="eastAsia" w:ascii="楷体" w:hAnsi="楷体" w:eastAsia="楷体" w:cs="楷体"/>
          <w:sz w:val="24"/>
          <w:lang w:eastAsia="zh-Hans"/>
        </w:rPr>
        <w:t>用例图</w:t>
      </w:r>
    </w:p>
    <w:p w14:paraId="621892EF">
      <w:pPr>
        <w:spacing w:line="360" w:lineRule="auto"/>
        <w:ind w:left="2520" w:firstLine="420"/>
        <w:rPr>
          <w:rFonts w:hint="eastAsia" w:ascii="楷体" w:hAnsi="楷体" w:eastAsia="楷体" w:cs="楷体"/>
          <w:szCs w:val="21"/>
        </w:rPr>
      </w:pPr>
    </w:p>
    <w:p w14:paraId="63C9CF30">
      <w:pPr>
        <w:spacing w:line="360" w:lineRule="auto"/>
        <w:jc w:val="center"/>
        <w:rPr>
          <w:rFonts w:hint="eastAsia" w:ascii="楷体" w:hAnsi="楷体" w:eastAsia="楷体" w:cs="楷体"/>
          <w:szCs w:val="21"/>
        </w:rPr>
      </w:pPr>
      <w:r>
        <w:drawing>
          <wp:inline distT="0" distB="0" distL="114300" distR="114300">
            <wp:extent cx="5269865" cy="1104900"/>
            <wp:effectExtent l="0" t="0" r="6985" b="0"/>
            <wp:docPr id="18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2"/>
                    <pic:cNvPicPr>
                      <a:picLocks noChangeAspect="1"/>
                    </pic:cNvPicPr>
                  </pic:nvPicPr>
                  <pic:blipFill>
                    <a:blip r:embed="rId44"/>
                    <a:stretch>
                      <a:fillRect/>
                    </a:stretch>
                  </pic:blipFill>
                  <pic:spPr>
                    <a:xfrm>
                      <a:off x="0" y="0"/>
                      <a:ext cx="5269865" cy="1104900"/>
                    </a:xfrm>
                    <a:prstGeom prst="rect">
                      <a:avLst/>
                    </a:prstGeom>
                    <a:noFill/>
                    <a:ln>
                      <a:noFill/>
                    </a:ln>
                  </pic:spPr>
                </pic:pic>
              </a:graphicData>
            </a:graphic>
          </wp:inline>
        </w:drawing>
      </w:r>
    </w:p>
    <w:p w14:paraId="501E41A6">
      <w:pPr>
        <w:pStyle w:val="7"/>
        <w:spacing w:line="360" w:lineRule="auto"/>
        <w:rPr>
          <w:rFonts w:hint="eastAsia" w:ascii="楷体" w:hAnsi="楷体" w:eastAsia="楷体" w:cs="楷体"/>
          <w:sz w:val="21"/>
          <w:szCs w:val="21"/>
          <w:lang w:val="en-US" w:eastAsia="zh-CN"/>
        </w:rPr>
      </w:pPr>
      <w:r>
        <w:rPr>
          <w:rFonts w:hint="eastAsia" w:ascii="楷体" w:hAnsi="楷体" w:eastAsia="楷体" w:cs="楷体"/>
          <w:sz w:val="21"/>
          <w:szCs w:val="21"/>
        </w:rPr>
        <w:t>图4-2-6-</w:t>
      </w:r>
      <w:r>
        <w:rPr>
          <w:rFonts w:hint="eastAsia" w:ascii="楷体" w:hAnsi="楷体" w:eastAsia="楷体" w:cs="楷体"/>
          <w:sz w:val="21"/>
          <w:szCs w:val="21"/>
          <w:lang w:val="en-US" w:eastAsia="zh-CN"/>
        </w:rPr>
        <w:t>2</w:t>
      </w:r>
      <w:r>
        <w:rPr>
          <w:rFonts w:hint="eastAsia" w:ascii="楷体" w:hAnsi="楷体" w:eastAsia="楷体" w:cs="楷体"/>
          <w:sz w:val="21"/>
          <w:szCs w:val="21"/>
          <w:lang w:eastAsia="zh-Hans"/>
        </w:rPr>
        <w:t xml:space="preserve">用例图 </w:t>
      </w:r>
      <w:r>
        <w:rPr>
          <w:rFonts w:hint="eastAsia" w:ascii="楷体" w:hAnsi="楷体" w:eastAsia="楷体" w:cs="楷体"/>
          <w:sz w:val="21"/>
          <w:szCs w:val="21"/>
        </w:rPr>
        <w:t>个人信息</w:t>
      </w:r>
      <w:r>
        <w:rPr>
          <w:rFonts w:hint="eastAsia" w:ascii="楷体" w:hAnsi="楷体" w:eastAsia="楷体" w:cs="楷体"/>
          <w:sz w:val="21"/>
          <w:szCs w:val="21"/>
          <w:lang w:val="en-US" w:eastAsia="zh-CN"/>
        </w:rPr>
        <w:t>修改</w:t>
      </w:r>
    </w:p>
    <w:p w14:paraId="33C955A5">
      <w:pPr>
        <w:spacing w:line="360" w:lineRule="auto"/>
        <w:rPr>
          <w:rFonts w:hint="eastAsia" w:ascii="楷体" w:hAnsi="楷体" w:eastAsia="楷体" w:cs="楷体"/>
          <w:sz w:val="24"/>
          <w:lang w:eastAsia="zh-Hans"/>
        </w:rPr>
      </w:pPr>
      <w:r>
        <w:rPr>
          <w:rFonts w:hint="eastAsia" w:ascii="楷体" w:hAnsi="楷体" w:eastAsia="楷体" w:cs="楷体"/>
          <w:sz w:val="24"/>
          <w:lang w:eastAsia="zh-Hans"/>
        </w:rPr>
        <w:t>用例描述</w:t>
      </w:r>
    </w:p>
    <w:tbl>
      <w:tblPr>
        <w:tblStyle w:val="12"/>
        <w:tblW w:w="8330" w:type="dxa"/>
        <w:tblInd w:w="0" w:type="dxa"/>
        <w:tblLayout w:type="fixed"/>
        <w:tblCellMar>
          <w:top w:w="0" w:type="dxa"/>
          <w:left w:w="108" w:type="dxa"/>
          <w:bottom w:w="0" w:type="dxa"/>
          <w:right w:w="108" w:type="dxa"/>
        </w:tblCellMar>
      </w:tblPr>
      <w:tblGrid>
        <w:gridCol w:w="1615"/>
        <w:gridCol w:w="6715"/>
      </w:tblGrid>
      <w:tr w14:paraId="72B99344">
        <w:tblPrEx>
          <w:tblCellMar>
            <w:top w:w="0" w:type="dxa"/>
            <w:left w:w="108" w:type="dxa"/>
            <w:bottom w:w="0" w:type="dxa"/>
            <w:right w:w="108" w:type="dxa"/>
          </w:tblCellMar>
        </w:tblPrEx>
        <w:tc>
          <w:tcPr>
            <w:tcW w:w="1615" w:type="dxa"/>
            <w:tcBorders>
              <w:top w:val="single" w:color="auto" w:sz="4" w:space="0"/>
              <w:left w:val="single" w:color="auto" w:sz="4" w:space="0"/>
              <w:bottom w:val="single" w:color="auto" w:sz="4" w:space="0"/>
              <w:right w:val="single" w:color="auto" w:sz="4" w:space="0"/>
            </w:tcBorders>
            <w:shd w:val="clear" w:color="auto" w:fill="auto"/>
          </w:tcPr>
          <w:p w14:paraId="4DE77AB3">
            <w:pPr>
              <w:spacing w:line="360" w:lineRule="auto"/>
              <w:rPr>
                <w:rFonts w:hint="eastAsia" w:ascii="楷体" w:hAnsi="楷体" w:eastAsia="楷体" w:cs="楷体"/>
                <w:szCs w:val="21"/>
                <w:lang w:bidi="ar"/>
              </w:rPr>
            </w:pPr>
            <w:r>
              <w:rPr>
                <w:rFonts w:hint="eastAsia" w:ascii="楷体" w:hAnsi="楷体" w:eastAsia="楷体" w:cs="楷体"/>
                <w:szCs w:val="21"/>
                <w:lang w:bidi="ar"/>
              </w:rPr>
              <w:t>ID和名称</w:t>
            </w:r>
          </w:p>
        </w:tc>
        <w:tc>
          <w:tcPr>
            <w:tcW w:w="6715" w:type="dxa"/>
            <w:tcBorders>
              <w:top w:val="single" w:color="auto" w:sz="4" w:space="0"/>
              <w:left w:val="single" w:color="auto" w:sz="4" w:space="0"/>
              <w:bottom w:val="single" w:color="auto" w:sz="4" w:space="0"/>
              <w:right w:val="single" w:color="auto" w:sz="4" w:space="0"/>
            </w:tcBorders>
            <w:shd w:val="clear" w:color="auto" w:fill="auto"/>
          </w:tcPr>
          <w:p w14:paraId="445B041D">
            <w:pPr>
              <w:spacing w:line="360" w:lineRule="auto"/>
              <w:jc w:val="center"/>
              <w:rPr>
                <w:rFonts w:hint="eastAsia" w:ascii="楷体" w:hAnsi="楷体" w:eastAsia="楷体" w:cs="楷体"/>
                <w:szCs w:val="21"/>
                <w:lang w:bidi="ar"/>
              </w:rPr>
            </w:pPr>
            <w:r>
              <w:rPr>
                <w:rFonts w:hint="eastAsia" w:ascii="楷体" w:hAnsi="楷体" w:eastAsia="楷体" w:cs="楷体"/>
                <w:szCs w:val="21"/>
                <w:lang w:bidi="ar"/>
              </w:rPr>
              <w:t>UC-</w:t>
            </w:r>
            <w:r>
              <w:rPr>
                <w:rFonts w:hint="eastAsia" w:ascii="楷体" w:hAnsi="楷体" w:eastAsia="楷体" w:cs="楷体"/>
                <w:szCs w:val="21"/>
                <w:lang w:val="en-US" w:eastAsia="zh-CN" w:bidi="ar"/>
              </w:rPr>
              <w:t>10</w:t>
            </w:r>
            <w:r>
              <w:rPr>
                <w:rFonts w:hint="eastAsia" w:ascii="楷体" w:hAnsi="楷体" w:eastAsia="楷体" w:cs="楷体"/>
                <w:szCs w:val="21"/>
              </w:rPr>
              <w:t>个人信息认证</w:t>
            </w:r>
          </w:p>
        </w:tc>
      </w:tr>
    </w:tbl>
    <w:tbl>
      <w:tblPr>
        <w:tblStyle w:val="13"/>
        <w:tblW w:w="0" w:type="auto"/>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1"/>
        <w:gridCol w:w="2061"/>
        <w:gridCol w:w="2072"/>
        <w:gridCol w:w="2092"/>
      </w:tblGrid>
      <w:tr w14:paraId="441927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54538386">
            <w:pPr>
              <w:rPr>
                <w:rFonts w:hint="eastAsia" w:ascii="楷体" w:hAnsi="楷体" w:eastAsia="楷体" w:cs="Times New Roman"/>
                <w:kern w:val="0"/>
                <w:szCs w:val="21"/>
              </w:rPr>
            </w:pPr>
            <w:r>
              <w:rPr>
                <w:rFonts w:hint="eastAsia" w:ascii="楷体" w:hAnsi="楷体" w:eastAsia="楷体" w:cs="Times New Roman"/>
                <w:kern w:val="0"/>
                <w:szCs w:val="21"/>
              </w:rPr>
              <w:t>创建人</w:t>
            </w:r>
          </w:p>
        </w:tc>
        <w:tc>
          <w:tcPr>
            <w:tcW w:w="2061" w:type="dxa"/>
          </w:tcPr>
          <w:p w14:paraId="22E99435">
            <w:pPr>
              <w:rPr>
                <w:rFonts w:hint="default" w:ascii="楷体" w:hAnsi="楷体" w:eastAsia="楷体" w:cs="Times New Roman"/>
                <w:kern w:val="0"/>
                <w:szCs w:val="21"/>
                <w:lang w:val="en-US" w:eastAsia="zh-CN"/>
              </w:rPr>
            </w:pPr>
            <w:r>
              <w:rPr>
                <w:rFonts w:hint="eastAsia" w:ascii="楷体" w:hAnsi="楷体" w:eastAsia="楷体" w:cs="Times New Roman"/>
                <w:kern w:val="0"/>
                <w:szCs w:val="21"/>
                <w:lang w:val="en-US" w:eastAsia="zh-CN"/>
              </w:rPr>
              <w:t>白靖妍</w:t>
            </w:r>
          </w:p>
        </w:tc>
        <w:tc>
          <w:tcPr>
            <w:tcW w:w="2072" w:type="dxa"/>
          </w:tcPr>
          <w:p w14:paraId="75E777A3">
            <w:pPr>
              <w:rPr>
                <w:rFonts w:hint="eastAsia" w:ascii="楷体" w:hAnsi="楷体" w:eastAsia="楷体" w:cs="Times New Roman"/>
                <w:kern w:val="0"/>
                <w:szCs w:val="21"/>
              </w:rPr>
            </w:pPr>
            <w:r>
              <w:rPr>
                <w:rFonts w:hint="eastAsia" w:ascii="楷体" w:hAnsi="楷体" w:eastAsia="楷体" w:cs="Times New Roman"/>
                <w:kern w:val="0"/>
                <w:szCs w:val="21"/>
              </w:rPr>
              <w:t>创建日期：</w:t>
            </w:r>
          </w:p>
        </w:tc>
        <w:tc>
          <w:tcPr>
            <w:tcW w:w="2092" w:type="dxa"/>
          </w:tcPr>
          <w:p w14:paraId="4BE5A5DF">
            <w:pPr>
              <w:rPr>
                <w:rFonts w:hint="eastAsia" w:ascii="楷体" w:hAnsi="楷体" w:eastAsia="楷体" w:cs="Times New Roman"/>
                <w:kern w:val="0"/>
                <w:szCs w:val="21"/>
                <w:lang w:val="en-US" w:eastAsia="zh-CN"/>
              </w:rPr>
            </w:pPr>
            <w:r>
              <w:rPr>
                <w:rFonts w:hint="eastAsia" w:ascii="楷体" w:hAnsi="楷体" w:eastAsia="楷体" w:cs="Times New Roman"/>
                <w:kern w:val="0"/>
                <w:szCs w:val="21"/>
              </w:rPr>
              <w:t>2</w:t>
            </w:r>
            <w:r>
              <w:rPr>
                <w:rFonts w:ascii="楷体" w:hAnsi="楷体" w:eastAsia="楷体" w:cs="Times New Roman"/>
                <w:kern w:val="0"/>
                <w:szCs w:val="21"/>
              </w:rPr>
              <w:t>02</w:t>
            </w:r>
            <w:r>
              <w:rPr>
                <w:rFonts w:hint="eastAsia" w:ascii="楷体" w:hAnsi="楷体" w:eastAsia="楷体" w:cs="Times New Roman"/>
                <w:kern w:val="0"/>
                <w:szCs w:val="21"/>
              </w:rPr>
              <w:t>5/</w:t>
            </w:r>
            <w:r>
              <w:rPr>
                <w:rFonts w:hint="eastAsia" w:ascii="楷体" w:hAnsi="楷体" w:eastAsia="楷体" w:cs="Times New Roman"/>
                <w:kern w:val="0"/>
                <w:szCs w:val="21"/>
                <w:lang w:val="en-US" w:eastAsia="zh-CN"/>
              </w:rPr>
              <w:t>5</w:t>
            </w:r>
            <w:r>
              <w:rPr>
                <w:rFonts w:hint="eastAsia" w:ascii="楷体" w:hAnsi="楷体" w:eastAsia="楷体" w:cs="Times New Roman"/>
                <w:kern w:val="0"/>
                <w:szCs w:val="21"/>
              </w:rPr>
              <w:t>/</w:t>
            </w:r>
            <w:r>
              <w:rPr>
                <w:rFonts w:hint="eastAsia" w:ascii="楷体" w:hAnsi="楷体" w:eastAsia="楷体" w:cs="Times New Roman"/>
                <w:kern w:val="0"/>
                <w:szCs w:val="21"/>
                <w:lang w:val="en-US" w:eastAsia="zh-CN"/>
              </w:rPr>
              <w:t>7</w:t>
            </w:r>
          </w:p>
        </w:tc>
      </w:tr>
      <w:tr w14:paraId="615328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13FA977A">
            <w:pPr>
              <w:rPr>
                <w:rFonts w:hint="eastAsia" w:ascii="楷体" w:hAnsi="楷体" w:eastAsia="楷体" w:cs="Times New Roman"/>
                <w:kern w:val="0"/>
                <w:szCs w:val="21"/>
              </w:rPr>
            </w:pPr>
            <w:r>
              <w:rPr>
                <w:rFonts w:hint="eastAsia" w:ascii="楷体" w:hAnsi="楷体" w:eastAsia="楷体" w:cs="Times New Roman"/>
                <w:kern w:val="0"/>
                <w:szCs w:val="21"/>
              </w:rPr>
              <w:t>主要操作者</w:t>
            </w:r>
          </w:p>
        </w:tc>
        <w:tc>
          <w:tcPr>
            <w:tcW w:w="2061" w:type="dxa"/>
          </w:tcPr>
          <w:p w14:paraId="0F91E0B1">
            <w:pPr>
              <w:rPr>
                <w:rFonts w:hint="eastAsia" w:ascii="楷体" w:hAnsi="楷体" w:eastAsia="楷体" w:cs="Times New Roman"/>
                <w:kern w:val="0"/>
                <w:szCs w:val="21"/>
              </w:rPr>
            </w:pPr>
            <w:r>
              <w:rPr>
                <w:rFonts w:hint="eastAsia" w:ascii="楷体" w:hAnsi="楷体" w:eastAsia="楷体" w:cs="Times New Roman"/>
                <w:kern w:val="0"/>
                <w:szCs w:val="21"/>
              </w:rPr>
              <w:t>用户</w:t>
            </w:r>
          </w:p>
        </w:tc>
        <w:tc>
          <w:tcPr>
            <w:tcW w:w="2072" w:type="dxa"/>
          </w:tcPr>
          <w:p w14:paraId="6A6590B5">
            <w:pPr>
              <w:rPr>
                <w:rFonts w:hint="eastAsia" w:ascii="楷体" w:hAnsi="楷体" w:eastAsia="楷体" w:cs="Times New Roman"/>
                <w:kern w:val="0"/>
                <w:szCs w:val="21"/>
              </w:rPr>
            </w:pPr>
            <w:r>
              <w:rPr>
                <w:rFonts w:hint="eastAsia" w:ascii="楷体" w:hAnsi="楷体" w:eastAsia="楷体" w:cs="Times New Roman"/>
                <w:kern w:val="0"/>
                <w:szCs w:val="21"/>
              </w:rPr>
              <w:t>次要操作者：</w:t>
            </w:r>
          </w:p>
        </w:tc>
        <w:tc>
          <w:tcPr>
            <w:tcW w:w="2092" w:type="dxa"/>
          </w:tcPr>
          <w:p w14:paraId="556D689D">
            <w:pPr>
              <w:rPr>
                <w:rFonts w:hint="eastAsia" w:ascii="楷体" w:hAnsi="楷体" w:eastAsia="楷体" w:cs="Times New Roman"/>
                <w:kern w:val="0"/>
                <w:szCs w:val="21"/>
              </w:rPr>
            </w:pPr>
            <w:r>
              <w:rPr>
                <w:rFonts w:hint="eastAsia" w:ascii="楷体" w:hAnsi="楷体" w:eastAsia="楷体" w:cs="Times New Roman"/>
                <w:kern w:val="0"/>
                <w:szCs w:val="21"/>
              </w:rPr>
              <w:t>无</w:t>
            </w:r>
          </w:p>
        </w:tc>
      </w:tr>
      <w:tr w14:paraId="4E45D6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4E3FCBF4">
            <w:pPr>
              <w:rPr>
                <w:rFonts w:hint="eastAsia" w:ascii="楷体" w:hAnsi="楷体" w:eastAsia="楷体" w:cs="Times New Roman"/>
                <w:kern w:val="0"/>
                <w:szCs w:val="21"/>
              </w:rPr>
            </w:pPr>
            <w:r>
              <w:rPr>
                <w:rFonts w:hint="eastAsia" w:ascii="楷体" w:hAnsi="楷体" w:eastAsia="楷体" w:cs="Times New Roman"/>
                <w:kern w:val="0"/>
                <w:szCs w:val="21"/>
              </w:rPr>
              <w:t>描述：</w:t>
            </w:r>
          </w:p>
        </w:tc>
        <w:tc>
          <w:tcPr>
            <w:tcW w:w="6225" w:type="dxa"/>
            <w:gridSpan w:val="3"/>
          </w:tcPr>
          <w:p w14:paraId="00801F85">
            <w:pPr>
              <w:rPr>
                <w:rFonts w:hint="eastAsia" w:ascii="楷体" w:hAnsi="楷体" w:eastAsia="楷体" w:cs="Times New Roman"/>
                <w:kern w:val="0"/>
                <w:szCs w:val="21"/>
              </w:rPr>
            </w:pPr>
            <w:r>
              <w:rPr>
                <w:rFonts w:hint="eastAsia" w:ascii="楷体" w:hAnsi="楷体" w:eastAsia="楷体" w:cs="楷体"/>
                <w:kern w:val="0"/>
                <w:szCs w:val="21"/>
                <w:lang w:bidi="ar"/>
              </w:rPr>
              <w:t>用户</w:t>
            </w:r>
            <w:r>
              <w:rPr>
                <w:rFonts w:hint="eastAsia" w:ascii="楷体" w:hAnsi="楷体" w:eastAsia="楷体" w:cs="楷体"/>
                <w:kern w:val="0"/>
                <w:szCs w:val="21"/>
                <w:lang w:val="en-US" w:eastAsia="zh-CN" w:bidi="ar"/>
              </w:rPr>
              <w:t>在“我的”页面中个人中心页面</w:t>
            </w:r>
            <w:r>
              <w:rPr>
                <w:rFonts w:hint="eastAsia" w:ascii="楷体" w:hAnsi="楷体" w:eastAsia="楷体" w:cs="楷体"/>
                <w:kern w:val="0"/>
                <w:szCs w:val="21"/>
                <w:lang w:bidi="ar"/>
              </w:rPr>
              <w:t>修改个人信息进行</w:t>
            </w:r>
          </w:p>
        </w:tc>
      </w:tr>
      <w:tr w14:paraId="1EAE91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844E9FD">
            <w:pPr>
              <w:rPr>
                <w:rFonts w:hint="eastAsia" w:ascii="楷体" w:hAnsi="楷体" w:eastAsia="楷体" w:cs="Times New Roman"/>
                <w:kern w:val="0"/>
                <w:szCs w:val="21"/>
              </w:rPr>
            </w:pPr>
            <w:r>
              <w:rPr>
                <w:rFonts w:hint="eastAsia" w:ascii="楷体" w:hAnsi="楷体" w:eastAsia="楷体" w:cs="Times New Roman"/>
                <w:kern w:val="0"/>
                <w:szCs w:val="21"/>
              </w:rPr>
              <w:t>触发器：</w:t>
            </w:r>
          </w:p>
        </w:tc>
        <w:tc>
          <w:tcPr>
            <w:tcW w:w="6225" w:type="dxa"/>
            <w:gridSpan w:val="3"/>
          </w:tcPr>
          <w:p w14:paraId="36D18380">
            <w:pPr>
              <w:rPr>
                <w:rFonts w:hint="eastAsia" w:ascii="楷体" w:hAnsi="楷体" w:eastAsia="楷体" w:cs="Times New Roman"/>
                <w:kern w:val="0"/>
                <w:szCs w:val="21"/>
              </w:rPr>
            </w:pPr>
            <w:r>
              <w:rPr>
                <w:rFonts w:hint="eastAsia" w:ascii="楷体" w:hAnsi="楷体" w:eastAsia="楷体" w:cs="楷体"/>
                <w:kern w:val="0"/>
                <w:szCs w:val="21"/>
                <w:lang w:val="en-US" w:eastAsia="zh-CN" w:bidi="ar"/>
              </w:rPr>
              <w:t>点击“我的”页面中个人中心页面</w:t>
            </w:r>
          </w:p>
        </w:tc>
      </w:tr>
      <w:tr w14:paraId="58BC6A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2A073698">
            <w:pPr>
              <w:rPr>
                <w:rFonts w:hint="eastAsia" w:ascii="楷体" w:hAnsi="楷体" w:eastAsia="楷体" w:cs="Times New Roman"/>
                <w:kern w:val="0"/>
                <w:szCs w:val="21"/>
              </w:rPr>
            </w:pPr>
            <w:r>
              <w:rPr>
                <w:rFonts w:hint="eastAsia" w:ascii="楷体" w:hAnsi="楷体" w:eastAsia="楷体" w:cs="Times New Roman"/>
                <w:kern w:val="0"/>
                <w:szCs w:val="21"/>
              </w:rPr>
              <w:t>前置条件：</w:t>
            </w:r>
          </w:p>
        </w:tc>
        <w:tc>
          <w:tcPr>
            <w:tcW w:w="6225" w:type="dxa"/>
            <w:gridSpan w:val="3"/>
          </w:tcPr>
          <w:p w14:paraId="71C61FBC">
            <w:pPr>
              <w:rPr>
                <w:rFonts w:hint="eastAsia" w:ascii="楷体" w:hAnsi="楷体" w:eastAsia="楷体" w:cs="Times New Roman"/>
                <w:kern w:val="0"/>
                <w:szCs w:val="21"/>
                <w:lang w:val="en-US" w:eastAsia="zh-CN"/>
              </w:rPr>
            </w:pPr>
            <w:r>
              <w:rPr>
                <w:rFonts w:hint="eastAsia" w:ascii="楷体" w:hAnsi="楷体" w:eastAsia="楷体" w:cs="楷体"/>
                <w:kern w:val="0"/>
                <w:szCs w:val="21"/>
                <w:lang w:bidi="ar"/>
              </w:rPr>
              <w:t>进入校务</w:t>
            </w:r>
            <w:r>
              <w:rPr>
                <w:rFonts w:hint="eastAsia" w:ascii="楷体" w:hAnsi="楷体" w:eastAsia="楷体" w:cs="楷体"/>
                <w:kern w:val="0"/>
                <w:szCs w:val="21"/>
                <w:lang w:val="en-US" w:eastAsia="zh-CN" w:bidi="ar"/>
              </w:rPr>
              <w:t>问答</w:t>
            </w:r>
            <w:r>
              <w:rPr>
                <w:rFonts w:hint="eastAsia" w:ascii="楷体" w:hAnsi="楷体" w:eastAsia="楷体" w:cs="楷体"/>
                <w:kern w:val="0"/>
                <w:szCs w:val="21"/>
                <w:lang w:bidi="ar"/>
              </w:rPr>
              <w:t>机器人小程序并登录</w:t>
            </w:r>
          </w:p>
        </w:tc>
      </w:tr>
      <w:tr w14:paraId="454D2A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2071" w:type="dxa"/>
          </w:tcPr>
          <w:p w14:paraId="4F423C5A">
            <w:pPr>
              <w:rPr>
                <w:rFonts w:hint="eastAsia" w:ascii="楷体" w:hAnsi="楷体" w:eastAsia="楷体" w:cs="Times New Roman"/>
                <w:kern w:val="0"/>
                <w:szCs w:val="21"/>
              </w:rPr>
            </w:pPr>
            <w:r>
              <w:rPr>
                <w:rFonts w:hint="eastAsia" w:ascii="楷体" w:hAnsi="楷体" w:eastAsia="楷体" w:cs="Times New Roman"/>
                <w:kern w:val="0"/>
                <w:szCs w:val="21"/>
              </w:rPr>
              <w:t>后置条件：</w:t>
            </w:r>
          </w:p>
        </w:tc>
        <w:tc>
          <w:tcPr>
            <w:tcW w:w="6225" w:type="dxa"/>
            <w:gridSpan w:val="3"/>
          </w:tcPr>
          <w:p w14:paraId="3B123A23">
            <w:pPr>
              <w:rPr>
                <w:rFonts w:hint="eastAsia" w:ascii="楷体" w:hAnsi="楷体" w:eastAsia="楷体" w:cs="Times New Roman"/>
                <w:kern w:val="0"/>
                <w:szCs w:val="21"/>
              </w:rPr>
            </w:pPr>
            <w:r>
              <w:rPr>
                <w:rFonts w:hint="eastAsia" w:ascii="楷体" w:hAnsi="楷体" w:eastAsia="楷体" w:cs="楷体"/>
                <w:kern w:val="0"/>
                <w:szCs w:val="21"/>
                <w:lang w:bidi="ar"/>
              </w:rPr>
              <w:t>数据库接受</w:t>
            </w:r>
            <w:r>
              <w:rPr>
                <w:rFonts w:hint="eastAsia" w:ascii="楷体" w:hAnsi="楷体" w:eastAsia="楷体" w:cs="楷体"/>
                <w:kern w:val="0"/>
                <w:szCs w:val="21"/>
                <w:lang w:val="en-US" w:eastAsia="zh-CN" w:bidi="ar"/>
              </w:rPr>
              <w:t>修改</w:t>
            </w:r>
            <w:r>
              <w:rPr>
                <w:rFonts w:hint="eastAsia" w:ascii="楷体" w:hAnsi="楷体" w:eastAsia="楷体" w:cs="楷体"/>
                <w:kern w:val="0"/>
                <w:szCs w:val="21"/>
                <w:lang w:bidi="ar"/>
              </w:rPr>
              <w:t>信息</w:t>
            </w:r>
          </w:p>
        </w:tc>
      </w:tr>
      <w:tr w14:paraId="3B90A0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C6C1B00">
            <w:pPr>
              <w:rPr>
                <w:rFonts w:hint="eastAsia" w:ascii="楷体" w:hAnsi="楷体" w:eastAsia="楷体" w:cs="Times New Roman"/>
                <w:kern w:val="0"/>
                <w:szCs w:val="21"/>
              </w:rPr>
            </w:pPr>
            <w:r>
              <w:rPr>
                <w:rFonts w:hint="eastAsia" w:ascii="楷体" w:hAnsi="楷体" w:eastAsia="楷体" w:cs="Times New Roman"/>
                <w:kern w:val="0"/>
                <w:szCs w:val="21"/>
              </w:rPr>
              <w:t>一般性流程：</w:t>
            </w:r>
          </w:p>
        </w:tc>
        <w:tc>
          <w:tcPr>
            <w:tcW w:w="6225" w:type="dxa"/>
            <w:gridSpan w:val="3"/>
          </w:tcPr>
          <w:p w14:paraId="1A54A026">
            <w:pPr>
              <w:rPr>
                <w:rFonts w:hint="eastAsia" w:ascii="楷体" w:hAnsi="楷体" w:eastAsia="楷体" w:cs="Times New Roman"/>
                <w:kern w:val="0"/>
                <w:szCs w:val="21"/>
              </w:rPr>
            </w:pPr>
            <w:r>
              <w:rPr>
                <w:rFonts w:hint="eastAsia" w:ascii="楷体" w:hAnsi="楷体" w:eastAsia="楷体" w:cs="楷体"/>
                <w:kern w:val="0"/>
                <w:szCs w:val="21"/>
                <w:lang w:bidi="ar"/>
              </w:rPr>
              <w:t>用户进行个人资料认证</w:t>
            </w:r>
          </w:p>
        </w:tc>
      </w:tr>
      <w:tr w14:paraId="5CDF10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674DD5E">
            <w:pPr>
              <w:rPr>
                <w:rFonts w:hint="eastAsia" w:ascii="楷体" w:hAnsi="楷体" w:eastAsia="楷体" w:cs="Times New Roman"/>
                <w:kern w:val="0"/>
                <w:szCs w:val="21"/>
              </w:rPr>
            </w:pPr>
            <w:r>
              <w:rPr>
                <w:rFonts w:hint="eastAsia" w:ascii="楷体" w:hAnsi="楷体" w:eastAsia="楷体" w:cs="Times New Roman"/>
                <w:kern w:val="0"/>
                <w:szCs w:val="21"/>
              </w:rPr>
              <w:t>选择性流程</w:t>
            </w:r>
          </w:p>
        </w:tc>
        <w:tc>
          <w:tcPr>
            <w:tcW w:w="6225" w:type="dxa"/>
            <w:gridSpan w:val="3"/>
          </w:tcPr>
          <w:p w14:paraId="3C5D2847">
            <w:pPr>
              <w:rPr>
                <w:rFonts w:hint="eastAsia" w:ascii="楷体" w:hAnsi="楷体" w:eastAsia="楷体" w:cs="Times New Roman"/>
                <w:kern w:val="0"/>
                <w:szCs w:val="21"/>
              </w:rPr>
            </w:pPr>
            <w:r>
              <w:rPr>
                <w:rFonts w:hint="eastAsia" w:ascii="楷体" w:hAnsi="楷体" w:eastAsia="楷体" w:cs="Times New Roman"/>
                <w:kern w:val="0"/>
                <w:szCs w:val="21"/>
              </w:rPr>
              <w:t>无</w:t>
            </w:r>
          </w:p>
        </w:tc>
      </w:tr>
      <w:tr w14:paraId="3DDF30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7485D6E6">
            <w:pPr>
              <w:rPr>
                <w:rFonts w:hint="eastAsia" w:ascii="楷体" w:hAnsi="楷体" w:eastAsia="楷体" w:cs="Times New Roman"/>
                <w:kern w:val="0"/>
                <w:szCs w:val="21"/>
              </w:rPr>
            </w:pPr>
            <w:r>
              <w:rPr>
                <w:rFonts w:hint="eastAsia" w:ascii="楷体" w:hAnsi="楷体" w:eastAsia="楷体" w:cs="Times New Roman"/>
                <w:kern w:val="0"/>
                <w:szCs w:val="21"/>
              </w:rPr>
              <w:t>异常：</w:t>
            </w:r>
          </w:p>
        </w:tc>
        <w:tc>
          <w:tcPr>
            <w:tcW w:w="6225" w:type="dxa"/>
            <w:gridSpan w:val="3"/>
          </w:tcPr>
          <w:p w14:paraId="4D922353">
            <w:pPr>
              <w:spacing w:line="360" w:lineRule="auto"/>
              <w:rPr>
                <w:rFonts w:hint="eastAsia" w:ascii="楷体" w:hAnsi="楷体" w:eastAsia="楷体" w:cs="楷体"/>
                <w:kern w:val="0"/>
                <w:szCs w:val="21"/>
              </w:rPr>
            </w:pPr>
            <w:r>
              <w:rPr>
                <w:rFonts w:hint="eastAsia" w:ascii="楷体" w:hAnsi="楷体" w:eastAsia="楷体" w:cs="楷体"/>
                <w:kern w:val="0"/>
                <w:szCs w:val="21"/>
                <w:lang w:bidi="ar"/>
              </w:rPr>
              <w:t>1.输入信息错误</w:t>
            </w:r>
          </w:p>
          <w:p w14:paraId="7A620509">
            <w:pPr>
              <w:spacing w:line="360" w:lineRule="auto"/>
              <w:rPr>
                <w:rFonts w:hint="eastAsia" w:ascii="楷体" w:hAnsi="楷体" w:eastAsia="楷体" w:cs="楷体"/>
                <w:kern w:val="0"/>
                <w:szCs w:val="21"/>
                <w:lang w:bidi="ar"/>
              </w:rPr>
            </w:pPr>
            <w:r>
              <w:rPr>
                <w:rFonts w:hint="eastAsia" w:ascii="楷体" w:hAnsi="楷体" w:eastAsia="楷体" w:cs="楷体"/>
                <w:kern w:val="0"/>
                <w:szCs w:val="21"/>
                <w:lang w:bidi="ar"/>
              </w:rPr>
              <w:t>2.数据库保存失败</w:t>
            </w:r>
          </w:p>
          <w:p w14:paraId="1D681AF7">
            <w:pPr>
              <w:rPr>
                <w:rFonts w:hint="eastAsia" w:ascii="楷体" w:hAnsi="楷体" w:eastAsia="楷体" w:cs="Times New Roman"/>
                <w:kern w:val="0"/>
                <w:szCs w:val="21"/>
              </w:rPr>
            </w:pPr>
            <w:r>
              <w:rPr>
                <w:rFonts w:hint="eastAsia" w:ascii="楷体" w:hAnsi="楷体" w:eastAsia="楷体" w:cs="楷体"/>
                <w:kern w:val="0"/>
                <w:szCs w:val="21"/>
                <w:lang w:bidi="ar"/>
              </w:rPr>
              <w:t>3.认证失败</w:t>
            </w:r>
          </w:p>
        </w:tc>
      </w:tr>
      <w:tr w14:paraId="130785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6509B83">
            <w:pPr>
              <w:rPr>
                <w:rFonts w:hint="eastAsia" w:ascii="楷体" w:hAnsi="楷体" w:eastAsia="楷体" w:cs="Times New Roman"/>
                <w:kern w:val="0"/>
                <w:szCs w:val="21"/>
              </w:rPr>
            </w:pPr>
            <w:r>
              <w:rPr>
                <w:rFonts w:hint="eastAsia" w:ascii="楷体" w:hAnsi="楷体" w:eastAsia="楷体" w:cs="Times New Roman"/>
                <w:kern w:val="0"/>
                <w:szCs w:val="21"/>
              </w:rPr>
              <w:t>优先级：</w:t>
            </w:r>
          </w:p>
        </w:tc>
        <w:tc>
          <w:tcPr>
            <w:tcW w:w="6225" w:type="dxa"/>
            <w:gridSpan w:val="3"/>
          </w:tcPr>
          <w:p w14:paraId="4D6ABDFE">
            <w:pPr>
              <w:rPr>
                <w:rFonts w:hint="eastAsia" w:ascii="楷体" w:hAnsi="楷体" w:eastAsia="楷体" w:cs="Times New Roman"/>
                <w:kern w:val="0"/>
                <w:szCs w:val="21"/>
              </w:rPr>
            </w:pPr>
            <w:r>
              <w:rPr>
                <w:rFonts w:hint="eastAsia" w:ascii="楷体" w:hAnsi="楷体" w:eastAsia="楷体" w:cs="Times New Roman"/>
                <w:kern w:val="0"/>
                <w:szCs w:val="21"/>
              </w:rPr>
              <w:t>高</w:t>
            </w:r>
          </w:p>
        </w:tc>
      </w:tr>
      <w:tr w14:paraId="546A2D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071" w:type="dxa"/>
          </w:tcPr>
          <w:p w14:paraId="228A0965">
            <w:pPr>
              <w:rPr>
                <w:rFonts w:hint="eastAsia" w:ascii="楷体" w:hAnsi="楷体" w:eastAsia="楷体" w:cs="Times New Roman"/>
                <w:kern w:val="0"/>
                <w:szCs w:val="21"/>
              </w:rPr>
            </w:pPr>
            <w:r>
              <w:rPr>
                <w:rFonts w:hint="eastAsia" w:ascii="楷体" w:hAnsi="楷体" w:eastAsia="楷体" w:cs="Times New Roman"/>
                <w:kern w:val="0"/>
                <w:szCs w:val="21"/>
              </w:rPr>
              <w:t>使用频率：</w:t>
            </w:r>
          </w:p>
        </w:tc>
        <w:tc>
          <w:tcPr>
            <w:tcW w:w="6225" w:type="dxa"/>
            <w:gridSpan w:val="3"/>
          </w:tcPr>
          <w:p w14:paraId="24971E17">
            <w:pPr>
              <w:rPr>
                <w:rFonts w:hint="eastAsia" w:ascii="楷体" w:hAnsi="楷体" w:eastAsia="楷体" w:cs="Times New Roman"/>
                <w:kern w:val="0"/>
                <w:szCs w:val="21"/>
              </w:rPr>
            </w:pPr>
            <w:r>
              <w:rPr>
                <w:rFonts w:hint="eastAsia" w:ascii="楷体" w:hAnsi="楷体" w:eastAsia="楷体" w:cs="Times New Roman"/>
                <w:kern w:val="0"/>
                <w:szCs w:val="21"/>
              </w:rPr>
              <w:t>高</w:t>
            </w:r>
          </w:p>
        </w:tc>
      </w:tr>
      <w:tr w14:paraId="510099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0856C260">
            <w:pPr>
              <w:rPr>
                <w:rFonts w:hint="eastAsia" w:ascii="楷体" w:hAnsi="楷体" w:eastAsia="楷体" w:cs="Times New Roman"/>
                <w:kern w:val="0"/>
                <w:szCs w:val="21"/>
              </w:rPr>
            </w:pPr>
            <w:r>
              <w:rPr>
                <w:rFonts w:hint="eastAsia" w:ascii="楷体" w:hAnsi="楷体" w:eastAsia="楷体" w:cs="Times New Roman"/>
                <w:kern w:val="0"/>
                <w:szCs w:val="21"/>
              </w:rPr>
              <w:t>业务规则：</w:t>
            </w:r>
          </w:p>
        </w:tc>
        <w:tc>
          <w:tcPr>
            <w:tcW w:w="6225" w:type="dxa"/>
            <w:gridSpan w:val="3"/>
          </w:tcPr>
          <w:p w14:paraId="036B935A">
            <w:pPr>
              <w:rPr>
                <w:rFonts w:hint="eastAsia" w:ascii="楷体" w:hAnsi="楷体" w:eastAsia="楷体" w:cs="Times New Roman"/>
                <w:kern w:val="0"/>
                <w:szCs w:val="21"/>
              </w:rPr>
            </w:pPr>
            <w:r>
              <w:rPr>
                <w:rFonts w:hint="eastAsia" w:ascii="楷体" w:hAnsi="楷体" w:eastAsia="楷体" w:cs="Times New Roman"/>
                <w:kern w:val="0"/>
                <w:szCs w:val="21"/>
              </w:rPr>
              <w:t>无</w:t>
            </w:r>
          </w:p>
        </w:tc>
      </w:tr>
      <w:tr w14:paraId="639B04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1F01E12B">
            <w:pPr>
              <w:rPr>
                <w:rFonts w:hint="eastAsia" w:ascii="楷体" w:hAnsi="楷体" w:eastAsia="楷体" w:cs="Times New Roman"/>
                <w:kern w:val="0"/>
                <w:szCs w:val="21"/>
              </w:rPr>
            </w:pPr>
            <w:r>
              <w:rPr>
                <w:rFonts w:hint="eastAsia" w:ascii="楷体" w:hAnsi="楷体" w:eastAsia="楷体" w:cs="Times New Roman"/>
                <w:kern w:val="0"/>
                <w:szCs w:val="21"/>
              </w:rPr>
              <w:t>其他信息：</w:t>
            </w:r>
          </w:p>
        </w:tc>
        <w:tc>
          <w:tcPr>
            <w:tcW w:w="6225" w:type="dxa"/>
            <w:gridSpan w:val="3"/>
          </w:tcPr>
          <w:p w14:paraId="2627E578">
            <w:pPr>
              <w:rPr>
                <w:rFonts w:hint="eastAsia" w:ascii="楷体" w:hAnsi="楷体" w:eastAsia="楷体" w:cs="Times New Roman"/>
                <w:kern w:val="0"/>
                <w:szCs w:val="21"/>
              </w:rPr>
            </w:pPr>
            <w:r>
              <w:rPr>
                <w:rFonts w:hint="eastAsia" w:ascii="楷体" w:hAnsi="楷体" w:eastAsia="楷体" w:cs="Times New Roman"/>
                <w:kern w:val="0"/>
                <w:szCs w:val="21"/>
              </w:rPr>
              <w:t>无</w:t>
            </w:r>
          </w:p>
        </w:tc>
      </w:tr>
      <w:tr w14:paraId="24C1CF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4D192495">
            <w:pPr>
              <w:rPr>
                <w:rFonts w:hint="eastAsia" w:ascii="楷体" w:hAnsi="楷体" w:eastAsia="楷体" w:cs="Times New Roman"/>
                <w:kern w:val="0"/>
                <w:szCs w:val="21"/>
              </w:rPr>
            </w:pPr>
            <w:r>
              <w:rPr>
                <w:rFonts w:hint="eastAsia" w:ascii="楷体" w:hAnsi="楷体" w:eastAsia="楷体" w:cs="Times New Roman"/>
                <w:kern w:val="0"/>
                <w:szCs w:val="21"/>
              </w:rPr>
              <w:t>假设：</w:t>
            </w:r>
          </w:p>
        </w:tc>
        <w:tc>
          <w:tcPr>
            <w:tcW w:w="6225" w:type="dxa"/>
            <w:gridSpan w:val="3"/>
          </w:tcPr>
          <w:p w14:paraId="589D4736">
            <w:pPr>
              <w:rPr>
                <w:rFonts w:hint="eastAsia" w:ascii="楷体" w:hAnsi="楷体" w:eastAsia="楷体" w:cs="Times New Roman"/>
                <w:kern w:val="0"/>
                <w:szCs w:val="21"/>
              </w:rPr>
            </w:pPr>
            <w:r>
              <w:rPr>
                <w:rFonts w:hint="eastAsia" w:ascii="楷体" w:hAnsi="楷体" w:eastAsia="楷体" w:cs="Times New Roman"/>
                <w:kern w:val="0"/>
                <w:szCs w:val="21"/>
              </w:rPr>
              <w:t>无</w:t>
            </w:r>
          </w:p>
        </w:tc>
      </w:tr>
    </w:tbl>
    <w:p w14:paraId="3A4A64F1">
      <w:pPr>
        <w:pStyle w:val="7"/>
        <w:spacing w:line="360" w:lineRule="auto"/>
        <w:rPr>
          <w:rFonts w:hint="default" w:ascii="楷体" w:hAnsi="楷体" w:eastAsia="楷体" w:cs="楷体"/>
          <w:sz w:val="21"/>
          <w:szCs w:val="21"/>
          <w:lang w:val="en-US" w:eastAsia="zh-CN"/>
        </w:rPr>
      </w:pPr>
      <w:r>
        <w:rPr>
          <w:rFonts w:hint="eastAsia" w:ascii="楷体" w:hAnsi="楷体" w:eastAsia="楷体" w:cs="楷体"/>
          <w:sz w:val="21"/>
          <w:szCs w:val="21"/>
        </w:rPr>
        <w:t>表4-2-6-</w:t>
      </w:r>
      <w:r>
        <w:rPr>
          <w:rFonts w:hint="eastAsia" w:ascii="楷体" w:hAnsi="楷体" w:eastAsia="楷体" w:cs="楷体"/>
          <w:sz w:val="21"/>
          <w:szCs w:val="21"/>
          <w:lang w:val="en-US" w:eastAsia="zh-CN"/>
        </w:rPr>
        <w:t>2</w:t>
      </w:r>
      <w:r>
        <w:rPr>
          <w:rFonts w:hint="eastAsia" w:ascii="楷体" w:hAnsi="楷体" w:eastAsia="楷体" w:cs="楷体"/>
          <w:sz w:val="21"/>
          <w:szCs w:val="21"/>
          <w:lang w:eastAsia="zh-Hans"/>
        </w:rPr>
        <w:t xml:space="preserve">用例表 </w:t>
      </w:r>
      <w:r>
        <w:rPr>
          <w:rFonts w:hint="eastAsia" w:ascii="楷体" w:hAnsi="楷体" w:eastAsia="楷体" w:cs="楷体"/>
          <w:sz w:val="21"/>
          <w:szCs w:val="21"/>
        </w:rPr>
        <w:t>个人</w:t>
      </w:r>
      <w:r>
        <w:rPr>
          <w:rFonts w:hint="eastAsia" w:ascii="楷体" w:hAnsi="楷体" w:eastAsia="楷体" w:cs="楷体"/>
          <w:sz w:val="21"/>
          <w:szCs w:val="21"/>
          <w:lang w:val="en-US" w:eastAsia="zh-CN"/>
        </w:rPr>
        <w:t>信息修改</w:t>
      </w:r>
    </w:p>
    <w:p w14:paraId="530F33A3">
      <w:pPr>
        <w:spacing w:line="360" w:lineRule="auto"/>
        <w:rPr>
          <w:rFonts w:hint="eastAsia" w:ascii="楷体" w:hAnsi="楷体" w:eastAsia="楷体" w:cs="楷体"/>
          <w:sz w:val="24"/>
          <w:lang w:eastAsia="zh-Hans"/>
        </w:rPr>
      </w:pPr>
      <w:r>
        <w:rPr>
          <w:rFonts w:hint="eastAsia" w:ascii="楷体" w:hAnsi="楷体" w:eastAsia="楷体" w:cs="楷体"/>
          <w:sz w:val="24"/>
          <w:lang w:eastAsia="zh-Hans"/>
        </w:rPr>
        <w:t>对话框图</w:t>
      </w:r>
    </w:p>
    <w:p w14:paraId="093CD600">
      <w:pPr>
        <w:spacing w:line="360" w:lineRule="auto"/>
        <w:jc w:val="center"/>
      </w:pPr>
      <w:r>
        <w:drawing>
          <wp:inline distT="0" distB="0" distL="114300" distR="114300">
            <wp:extent cx="2383155" cy="4730750"/>
            <wp:effectExtent l="0" t="0" r="7620" b="3175"/>
            <wp:docPr id="18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43"/>
                    <pic:cNvPicPr>
                      <a:picLocks noChangeAspect="1"/>
                    </pic:cNvPicPr>
                  </pic:nvPicPr>
                  <pic:blipFill>
                    <a:blip r:embed="rId45"/>
                    <a:stretch>
                      <a:fillRect/>
                    </a:stretch>
                  </pic:blipFill>
                  <pic:spPr>
                    <a:xfrm>
                      <a:off x="0" y="0"/>
                      <a:ext cx="2383155" cy="4730750"/>
                    </a:xfrm>
                    <a:prstGeom prst="rect">
                      <a:avLst/>
                    </a:prstGeom>
                    <a:noFill/>
                    <a:ln>
                      <a:noFill/>
                    </a:ln>
                  </pic:spPr>
                </pic:pic>
              </a:graphicData>
            </a:graphic>
          </wp:inline>
        </w:drawing>
      </w:r>
    </w:p>
    <w:p w14:paraId="6F304951">
      <w:pPr>
        <w:pStyle w:val="7"/>
        <w:spacing w:line="360" w:lineRule="auto"/>
        <w:rPr>
          <w:rFonts w:hint="default" w:ascii="楷体" w:hAnsi="楷体" w:eastAsia="楷体" w:cs="楷体"/>
          <w:sz w:val="21"/>
          <w:szCs w:val="21"/>
          <w:lang w:val="en-US" w:eastAsia="zh-CN"/>
        </w:rPr>
      </w:pPr>
      <w:r>
        <w:rPr>
          <w:rFonts w:hint="eastAsia" w:ascii="楷体" w:hAnsi="楷体" w:eastAsia="楷体" w:cs="楷体"/>
          <w:sz w:val="21"/>
          <w:szCs w:val="21"/>
        </w:rPr>
        <w:t>图4-2-</w:t>
      </w:r>
      <w:r>
        <w:rPr>
          <w:rFonts w:hint="eastAsia" w:ascii="楷体" w:hAnsi="楷体" w:eastAsia="楷体" w:cs="楷体"/>
          <w:sz w:val="21"/>
          <w:szCs w:val="21"/>
          <w:lang w:val="en-US" w:eastAsia="zh-CN"/>
        </w:rPr>
        <w:t>6</w:t>
      </w:r>
      <w:r>
        <w:rPr>
          <w:rFonts w:hint="eastAsia" w:ascii="楷体" w:hAnsi="楷体" w:eastAsia="楷体" w:cs="楷体"/>
          <w:sz w:val="21"/>
          <w:szCs w:val="21"/>
        </w:rPr>
        <w:t>-</w:t>
      </w:r>
      <w:r>
        <w:rPr>
          <w:rFonts w:hint="eastAsia" w:ascii="楷体" w:hAnsi="楷体" w:eastAsia="楷体" w:cs="楷体"/>
          <w:sz w:val="21"/>
          <w:szCs w:val="21"/>
          <w:lang w:val="en-US" w:eastAsia="zh-CN"/>
        </w:rPr>
        <w:t>2</w:t>
      </w:r>
      <w:r>
        <w:rPr>
          <w:rFonts w:hint="eastAsia" w:ascii="楷体" w:hAnsi="楷体" w:eastAsia="楷体" w:cs="楷体"/>
          <w:sz w:val="21"/>
          <w:szCs w:val="21"/>
        </w:rPr>
        <w:t xml:space="preserve"> </w:t>
      </w:r>
      <w:r>
        <w:rPr>
          <w:rFonts w:hint="eastAsia" w:ascii="楷体" w:hAnsi="楷体" w:eastAsia="楷体" w:cs="楷体"/>
          <w:sz w:val="21"/>
          <w:szCs w:val="21"/>
          <w:lang w:eastAsia="zh-Hans"/>
        </w:rPr>
        <w:t xml:space="preserve">对话框图 </w:t>
      </w:r>
      <w:r>
        <w:rPr>
          <w:rFonts w:hint="eastAsia" w:ascii="楷体" w:hAnsi="楷体" w:eastAsia="楷体" w:cs="楷体"/>
          <w:sz w:val="21"/>
          <w:szCs w:val="21"/>
          <w:lang w:val="en-US" w:eastAsia="zh-CN"/>
        </w:rPr>
        <w:t>个人信息修改</w:t>
      </w:r>
    </w:p>
    <w:p w14:paraId="38C0D930">
      <w:pPr>
        <w:spacing w:line="360" w:lineRule="auto"/>
        <w:rPr>
          <w:rFonts w:hint="eastAsia" w:ascii="楷体" w:hAnsi="楷体" w:eastAsia="楷体" w:cs="楷体"/>
          <w:sz w:val="24"/>
          <w:lang w:eastAsia="zh-Hans"/>
        </w:rPr>
      </w:pPr>
      <w:r>
        <w:rPr>
          <w:rFonts w:hint="eastAsia" w:ascii="楷体" w:hAnsi="楷体" w:eastAsia="楷体" w:cs="楷体"/>
          <w:sz w:val="24"/>
          <w:lang w:eastAsia="zh-Hans"/>
        </w:rPr>
        <w:t>界面原型</w:t>
      </w:r>
    </w:p>
    <w:p w14:paraId="74A723D7">
      <w:pPr>
        <w:spacing w:line="360" w:lineRule="auto"/>
        <w:jc w:val="center"/>
        <w:rPr>
          <w:rFonts w:hint="eastAsia" w:ascii="楷体" w:hAnsi="楷体" w:eastAsia="楷体"/>
          <w:szCs w:val="21"/>
        </w:rPr>
      </w:pPr>
      <w:r>
        <w:drawing>
          <wp:inline distT="0" distB="0" distL="114300" distR="114300">
            <wp:extent cx="2425065" cy="4058285"/>
            <wp:effectExtent l="0" t="0" r="3810" b="8890"/>
            <wp:docPr id="18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4"/>
                    <pic:cNvPicPr>
                      <a:picLocks noChangeAspect="1"/>
                    </pic:cNvPicPr>
                  </pic:nvPicPr>
                  <pic:blipFill>
                    <a:blip r:embed="rId46"/>
                    <a:stretch>
                      <a:fillRect/>
                    </a:stretch>
                  </pic:blipFill>
                  <pic:spPr>
                    <a:xfrm>
                      <a:off x="0" y="0"/>
                      <a:ext cx="2425065" cy="4058285"/>
                    </a:xfrm>
                    <a:prstGeom prst="rect">
                      <a:avLst/>
                    </a:prstGeom>
                    <a:noFill/>
                    <a:ln>
                      <a:noFill/>
                    </a:ln>
                  </pic:spPr>
                </pic:pic>
              </a:graphicData>
            </a:graphic>
          </wp:inline>
        </w:drawing>
      </w:r>
      <w:r>
        <w:drawing>
          <wp:inline distT="0" distB="0" distL="114300" distR="114300">
            <wp:extent cx="2345690" cy="4054475"/>
            <wp:effectExtent l="0" t="0" r="6985" b="3175"/>
            <wp:docPr id="18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45"/>
                    <pic:cNvPicPr>
                      <a:picLocks noChangeAspect="1"/>
                    </pic:cNvPicPr>
                  </pic:nvPicPr>
                  <pic:blipFill>
                    <a:blip r:embed="rId47"/>
                    <a:stretch>
                      <a:fillRect/>
                    </a:stretch>
                  </pic:blipFill>
                  <pic:spPr>
                    <a:xfrm>
                      <a:off x="0" y="0"/>
                      <a:ext cx="2345690" cy="4054475"/>
                    </a:xfrm>
                    <a:prstGeom prst="rect">
                      <a:avLst/>
                    </a:prstGeom>
                    <a:noFill/>
                    <a:ln>
                      <a:noFill/>
                    </a:ln>
                  </pic:spPr>
                </pic:pic>
              </a:graphicData>
            </a:graphic>
          </wp:inline>
        </w:drawing>
      </w:r>
    </w:p>
    <w:p w14:paraId="6D8A70D1">
      <w:pPr>
        <w:pStyle w:val="7"/>
        <w:spacing w:line="360" w:lineRule="auto"/>
        <w:rPr>
          <w:rFonts w:hint="eastAsia"/>
        </w:rPr>
      </w:pPr>
      <w:r>
        <w:rPr>
          <w:rFonts w:hint="eastAsia" w:ascii="楷体" w:hAnsi="楷体" w:eastAsia="楷体" w:cs="楷体"/>
          <w:sz w:val="21"/>
          <w:szCs w:val="21"/>
        </w:rPr>
        <w:t>图4-2-</w:t>
      </w:r>
      <w:r>
        <w:rPr>
          <w:rFonts w:hint="eastAsia" w:ascii="楷体" w:hAnsi="楷体" w:eastAsia="楷体" w:cs="楷体"/>
          <w:sz w:val="21"/>
          <w:szCs w:val="21"/>
          <w:lang w:val="en-US" w:eastAsia="zh-CN"/>
        </w:rPr>
        <w:t>6</w:t>
      </w:r>
      <w:r>
        <w:rPr>
          <w:rFonts w:hint="eastAsia" w:ascii="楷体" w:hAnsi="楷体" w:eastAsia="楷体" w:cs="楷体"/>
          <w:sz w:val="21"/>
          <w:szCs w:val="21"/>
        </w:rPr>
        <w:t>-</w:t>
      </w:r>
      <w:r>
        <w:rPr>
          <w:rFonts w:hint="eastAsia" w:ascii="楷体" w:hAnsi="楷体" w:eastAsia="楷体" w:cs="楷体"/>
          <w:sz w:val="21"/>
          <w:szCs w:val="21"/>
          <w:lang w:val="en-US" w:eastAsia="zh-CN"/>
        </w:rPr>
        <w:t>2</w:t>
      </w:r>
      <w:r>
        <w:rPr>
          <w:rFonts w:hint="eastAsia" w:ascii="楷体" w:hAnsi="楷体" w:eastAsia="楷体" w:cs="楷体"/>
          <w:sz w:val="21"/>
          <w:szCs w:val="21"/>
          <w:lang w:eastAsia="zh-Hans"/>
        </w:rPr>
        <w:t xml:space="preserve">原型界面 </w:t>
      </w:r>
      <w:r>
        <w:rPr>
          <w:rFonts w:hint="eastAsia" w:ascii="楷体" w:hAnsi="楷体" w:eastAsia="楷体" w:cs="楷体"/>
          <w:sz w:val="21"/>
          <w:szCs w:val="21"/>
          <w:lang w:val="en-US" w:eastAsia="zh-CN"/>
        </w:rPr>
        <w:t>个人信息修改</w:t>
      </w:r>
    </w:p>
    <w:p w14:paraId="6B20BA03">
      <w:pPr>
        <w:pStyle w:val="4"/>
        <w:numPr>
          <w:ilvl w:val="2"/>
          <w:numId w:val="0"/>
        </w:numPr>
        <w:rPr>
          <w:rFonts w:hint="eastAsia" w:ascii="楷体" w:hAnsi="楷体" w:eastAsia="楷体" w:cs="楷体"/>
          <w:b/>
          <w:bCs/>
          <w:color w:val="auto"/>
          <w:sz w:val="24"/>
          <w:szCs w:val="24"/>
        </w:rPr>
      </w:pPr>
      <w:bookmarkStart w:id="86" w:name="_Toc28740"/>
      <w:r>
        <w:rPr>
          <w:rFonts w:hint="eastAsia" w:ascii="楷体" w:hAnsi="楷体" w:eastAsia="楷体" w:cs="楷体"/>
          <w:b/>
          <w:bCs/>
          <w:color w:val="auto"/>
          <w:sz w:val="24"/>
          <w:szCs w:val="24"/>
        </w:rPr>
        <w:t>4.2.7反馈问题</w:t>
      </w:r>
      <w:bookmarkEnd w:id="86"/>
      <w:r>
        <w:rPr>
          <w:rFonts w:hint="eastAsia" w:ascii="楷体" w:hAnsi="楷体" w:eastAsia="楷体" w:cs="楷体"/>
          <w:b/>
          <w:bCs/>
          <w:color w:val="auto"/>
          <w:sz w:val="24"/>
          <w:szCs w:val="24"/>
        </w:rPr>
        <w:t xml:space="preserve"> </w:t>
      </w:r>
    </w:p>
    <w:p w14:paraId="618CEDFD">
      <w:pPr>
        <w:rPr>
          <w:rFonts w:ascii="楷体" w:hAnsi="楷体" w:eastAsia="楷体"/>
          <w:b/>
          <w:bCs/>
          <w:sz w:val="24"/>
        </w:rPr>
      </w:pPr>
    </w:p>
    <w:p w14:paraId="7692E823">
      <w:pPr>
        <w:pStyle w:val="5"/>
        <w:numPr>
          <w:ilvl w:val="3"/>
          <w:numId w:val="0"/>
        </w:numPr>
        <w:rPr>
          <w:rFonts w:hint="eastAsia" w:ascii="楷体" w:hAnsi="楷体" w:eastAsia="楷体" w:cs="楷体"/>
          <w:b/>
          <w:bCs/>
          <w:color w:val="auto"/>
          <w:sz w:val="24"/>
          <w:szCs w:val="24"/>
          <w:lang w:eastAsia="zh-Hans"/>
        </w:rPr>
      </w:pPr>
      <w:r>
        <w:rPr>
          <w:rFonts w:hint="eastAsia" w:ascii="楷体" w:hAnsi="楷体" w:eastAsia="楷体" w:cs="楷体"/>
          <w:b/>
          <w:bCs/>
          <w:color w:val="auto"/>
          <w:sz w:val="24"/>
          <w:szCs w:val="24"/>
        </w:rPr>
        <w:t>4</w:t>
      </w:r>
      <w:r>
        <w:rPr>
          <w:rFonts w:hint="eastAsia" w:ascii="楷体" w:hAnsi="楷体" w:eastAsia="楷体" w:cs="楷体"/>
          <w:b/>
          <w:bCs/>
          <w:color w:val="auto"/>
          <w:sz w:val="24"/>
          <w:szCs w:val="24"/>
          <w:lang w:eastAsia="zh-Hans"/>
        </w:rPr>
        <w:t>.</w:t>
      </w:r>
      <w:r>
        <w:rPr>
          <w:rFonts w:hint="eastAsia" w:ascii="楷体" w:hAnsi="楷体" w:eastAsia="楷体" w:cs="楷体"/>
          <w:b/>
          <w:bCs/>
          <w:color w:val="auto"/>
          <w:sz w:val="24"/>
          <w:szCs w:val="24"/>
        </w:rPr>
        <w:t>2</w:t>
      </w:r>
      <w:r>
        <w:rPr>
          <w:rFonts w:hint="eastAsia" w:ascii="楷体" w:hAnsi="楷体" w:eastAsia="楷体" w:cs="楷体"/>
          <w:b/>
          <w:bCs/>
          <w:color w:val="auto"/>
          <w:sz w:val="24"/>
          <w:szCs w:val="24"/>
          <w:lang w:eastAsia="zh-Hans"/>
        </w:rPr>
        <w:t>.7.1反馈问题</w:t>
      </w:r>
    </w:p>
    <w:p w14:paraId="7CE06FC3">
      <w:pPr>
        <w:spacing w:line="360" w:lineRule="auto"/>
        <w:rPr>
          <w:rFonts w:hint="eastAsia" w:ascii="楷体" w:hAnsi="楷体" w:eastAsia="楷体" w:cs="楷体"/>
          <w:sz w:val="24"/>
          <w:lang w:eastAsia="zh-Hans"/>
        </w:rPr>
      </w:pPr>
      <w:r>
        <w:rPr>
          <w:rFonts w:hint="eastAsia" w:ascii="楷体" w:hAnsi="楷体" w:eastAsia="楷体" w:cs="楷体"/>
          <w:sz w:val="24"/>
          <w:lang w:eastAsia="zh-Hans"/>
        </w:rPr>
        <w:t>用例图</w:t>
      </w:r>
    </w:p>
    <w:p w14:paraId="492C7F27">
      <w:pPr>
        <w:spacing w:line="360" w:lineRule="auto"/>
        <w:ind w:left="2520" w:firstLine="420"/>
        <w:rPr>
          <w:rFonts w:hint="eastAsia" w:ascii="楷体" w:hAnsi="楷体" w:eastAsia="楷体" w:cs="楷体"/>
          <w:szCs w:val="21"/>
        </w:rPr>
      </w:pPr>
    </w:p>
    <w:p w14:paraId="4B16E9FD">
      <w:pPr>
        <w:spacing w:line="360" w:lineRule="auto"/>
        <w:jc w:val="center"/>
        <w:rPr>
          <w:rFonts w:hint="eastAsia" w:ascii="楷体" w:hAnsi="楷体" w:eastAsia="楷体" w:cs="楷体"/>
          <w:szCs w:val="21"/>
        </w:rPr>
      </w:pPr>
      <w:r>
        <w:drawing>
          <wp:inline distT="0" distB="0" distL="114300" distR="114300">
            <wp:extent cx="5274310" cy="2467610"/>
            <wp:effectExtent l="0" t="0" r="2540" b="8890"/>
            <wp:docPr id="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pic:cNvPicPr>
                      <a:picLocks noChangeAspect="1"/>
                    </pic:cNvPicPr>
                  </pic:nvPicPr>
                  <pic:blipFill>
                    <a:blip r:embed="rId48"/>
                    <a:stretch>
                      <a:fillRect/>
                    </a:stretch>
                  </pic:blipFill>
                  <pic:spPr>
                    <a:xfrm>
                      <a:off x="0" y="0"/>
                      <a:ext cx="5274310" cy="2467610"/>
                    </a:xfrm>
                    <a:prstGeom prst="rect">
                      <a:avLst/>
                    </a:prstGeom>
                    <a:noFill/>
                    <a:ln>
                      <a:noFill/>
                    </a:ln>
                  </pic:spPr>
                </pic:pic>
              </a:graphicData>
            </a:graphic>
          </wp:inline>
        </w:drawing>
      </w:r>
    </w:p>
    <w:p w14:paraId="491B5B30">
      <w:pPr>
        <w:pStyle w:val="7"/>
        <w:spacing w:line="360" w:lineRule="auto"/>
        <w:rPr>
          <w:rFonts w:hint="eastAsia" w:ascii="楷体" w:hAnsi="楷体" w:eastAsia="楷体" w:cs="楷体"/>
          <w:sz w:val="21"/>
          <w:szCs w:val="21"/>
          <w:lang w:eastAsia="zh-Hans"/>
        </w:rPr>
      </w:pPr>
      <w:r>
        <w:rPr>
          <w:rFonts w:hint="eastAsia" w:ascii="楷体" w:hAnsi="楷体" w:eastAsia="楷体" w:cs="楷体"/>
          <w:sz w:val="21"/>
          <w:szCs w:val="21"/>
        </w:rPr>
        <w:t>图4-2-7-1</w:t>
      </w:r>
      <w:r>
        <w:rPr>
          <w:rFonts w:hint="eastAsia" w:ascii="楷体" w:hAnsi="楷体" w:eastAsia="楷体" w:cs="楷体"/>
          <w:sz w:val="21"/>
          <w:szCs w:val="21"/>
          <w:lang w:eastAsia="zh-Hans"/>
        </w:rPr>
        <w:t xml:space="preserve">用例图 </w:t>
      </w:r>
      <w:r>
        <w:rPr>
          <w:rFonts w:hint="eastAsia" w:ascii="楷体" w:hAnsi="楷体" w:eastAsia="楷体" w:cs="楷体"/>
          <w:sz w:val="21"/>
          <w:szCs w:val="21"/>
        </w:rPr>
        <w:t>反馈问题</w:t>
      </w:r>
    </w:p>
    <w:p w14:paraId="398616D5">
      <w:pPr>
        <w:spacing w:line="360" w:lineRule="auto"/>
        <w:rPr>
          <w:rFonts w:hint="eastAsia" w:ascii="楷体" w:hAnsi="楷体" w:eastAsia="楷体" w:cs="楷体"/>
          <w:sz w:val="24"/>
          <w:lang w:eastAsia="zh-Hans"/>
        </w:rPr>
      </w:pPr>
      <w:r>
        <w:rPr>
          <w:rFonts w:hint="eastAsia" w:ascii="楷体" w:hAnsi="楷体" w:eastAsia="楷体" w:cs="楷体"/>
          <w:sz w:val="24"/>
          <w:lang w:eastAsia="zh-Hans"/>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1"/>
        <w:gridCol w:w="2061"/>
        <w:gridCol w:w="2072"/>
        <w:gridCol w:w="2092"/>
      </w:tblGrid>
      <w:tr w14:paraId="440326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tcPr>
          <w:p w14:paraId="1634C8AA">
            <w:pPr>
              <w:rPr>
                <w:rFonts w:ascii="宋体" w:hAnsi="宋体"/>
                <w:sz w:val="24"/>
              </w:rPr>
            </w:pPr>
            <w:r>
              <w:rPr>
                <w:rFonts w:hint="eastAsia" w:ascii="宋体" w:hAnsi="宋体"/>
                <w:sz w:val="24"/>
              </w:rPr>
              <w:t>ID和名称</w:t>
            </w:r>
          </w:p>
        </w:tc>
        <w:tc>
          <w:tcPr>
            <w:tcW w:w="6225" w:type="dxa"/>
            <w:gridSpan w:val="3"/>
          </w:tcPr>
          <w:p w14:paraId="2C7A914D">
            <w:pPr>
              <w:rPr>
                <w:rFonts w:hint="default" w:ascii="宋体" w:hAnsi="宋体" w:eastAsia="宋体"/>
                <w:sz w:val="24"/>
                <w:lang w:val="en-US" w:eastAsia="zh-CN"/>
              </w:rPr>
            </w:pPr>
            <w:r>
              <w:rPr>
                <w:rFonts w:hint="eastAsia" w:ascii="宋体" w:hAnsi="宋体"/>
                <w:sz w:val="24"/>
                <w:lang w:val="en-US" w:eastAsia="zh-CN"/>
              </w:rPr>
              <w:t>UC</w:t>
            </w:r>
            <w:r>
              <w:rPr>
                <w:rFonts w:ascii="宋体" w:hAnsi="宋体"/>
                <w:sz w:val="24"/>
              </w:rPr>
              <w:t>-</w:t>
            </w:r>
            <w:r>
              <w:rPr>
                <w:rFonts w:hint="eastAsia" w:ascii="宋体" w:hAnsi="宋体"/>
                <w:sz w:val="24"/>
                <w:lang w:val="en-US" w:eastAsia="zh-CN"/>
              </w:rPr>
              <w:t>11 我的反馈</w:t>
            </w:r>
          </w:p>
        </w:tc>
      </w:tr>
      <w:tr w14:paraId="52A629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50C7AF52">
            <w:pPr>
              <w:rPr>
                <w:rFonts w:ascii="宋体" w:hAnsi="宋体"/>
                <w:sz w:val="24"/>
              </w:rPr>
            </w:pPr>
            <w:r>
              <w:rPr>
                <w:rFonts w:hint="eastAsia" w:ascii="宋体" w:hAnsi="宋体"/>
                <w:sz w:val="24"/>
              </w:rPr>
              <w:t>创建人</w:t>
            </w:r>
          </w:p>
        </w:tc>
        <w:tc>
          <w:tcPr>
            <w:tcW w:w="2061" w:type="dxa"/>
          </w:tcPr>
          <w:p w14:paraId="086B848D">
            <w:pPr>
              <w:rPr>
                <w:rFonts w:hint="default" w:ascii="宋体" w:hAnsi="宋体" w:eastAsia="宋体"/>
                <w:sz w:val="24"/>
                <w:lang w:val="en-US" w:eastAsia="zh-CN"/>
              </w:rPr>
            </w:pPr>
            <w:r>
              <w:rPr>
                <w:rFonts w:hint="eastAsia" w:ascii="宋体" w:hAnsi="宋体"/>
                <w:sz w:val="24"/>
                <w:lang w:val="en-US" w:eastAsia="zh-CN"/>
              </w:rPr>
              <w:t>赵益萍</w:t>
            </w:r>
          </w:p>
        </w:tc>
        <w:tc>
          <w:tcPr>
            <w:tcW w:w="2072" w:type="dxa"/>
          </w:tcPr>
          <w:p w14:paraId="44923825">
            <w:pPr>
              <w:rPr>
                <w:rFonts w:ascii="宋体" w:hAnsi="宋体"/>
                <w:sz w:val="24"/>
              </w:rPr>
            </w:pPr>
            <w:r>
              <w:rPr>
                <w:rFonts w:hint="eastAsia" w:ascii="宋体" w:hAnsi="宋体"/>
                <w:sz w:val="24"/>
              </w:rPr>
              <w:t>创建日期：</w:t>
            </w:r>
          </w:p>
        </w:tc>
        <w:tc>
          <w:tcPr>
            <w:tcW w:w="2092" w:type="dxa"/>
          </w:tcPr>
          <w:p w14:paraId="4F2D0656">
            <w:pPr>
              <w:rPr>
                <w:rFonts w:ascii="宋体" w:hAnsi="宋体"/>
                <w:sz w:val="24"/>
              </w:rPr>
            </w:pPr>
            <w:r>
              <w:rPr>
                <w:rFonts w:hint="eastAsia" w:ascii="宋体" w:hAnsi="宋体"/>
                <w:sz w:val="24"/>
              </w:rPr>
              <w:t>2</w:t>
            </w:r>
            <w:r>
              <w:rPr>
                <w:rFonts w:ascii="宋体" w:hAnsi="宋体"/>
                <w:sz w:val="24"/>
              </w:rPr>
              <w:t>02</w:t>
            </w:r>
            <w:r>
              <w:rPr>
                <w:rFonts w:hint="eastAsia" w:ascii="宋体" w:hAnsi="宋体"/>
                <w:sz w:val="24"/>
                <w:lang w:val="en-US" w:eastAsia="zh-CN"/>
              </w:rPr>
              <w:t>5</w:t>
            </w:r>
            <w:r>
              <w:rPr>
                <w:rFonts w:hint="eastAsia" w:ascii="宋体" w:hAnsi="宋体"/>
                <w:sz w:val="24"/>
              </w:rPr>
              <w:t>/</w:t>
            </w:r>
            <w:r>
              <w:rPr>
                <w:rFonts w:ascii="宋体" w:hAnsi="宋体"/>
                <w:sz w:val="24"/>
              </w:rPr>
              <w:t>5</w:t>
            </w:r>
            <w:r>
              <w:rPr>
                <w:rFonts w:hint="eastAsia" w:ascii="宋体" w:hAnsi="宋体"/>
                <w:sz w:val="24"/>
              </w:rPr>
              <w:t>/4</w:t>
            </w:r>
          </w:p>
        </w:tc>
      </w:tr>
      <w:tr w14:paraId="22659A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07F35704">
            <w:pPr>
              <w:rPr>
                <w:rFonts w:ascii="宋体" w:hAnsi="宋体"/>
                <w:sz w:val="24"/>
              </w:rPr>
            </w:pPr>
            <w:r>
              <w:rPr>
                <w:rFonts w:hint="eastAsia" w:ascii="宋体" w:hAnsi="宋体"/>
                <w:sz w:val="24"/>
              </w:rPr>
              <w:t>主要操作者</w:t>
            </w:r>
          </w:p>
        </w:tc>
        <w:tc>
          <w:tcPr>
            <w:tcW w:w="2061" w:type="dxa"/>
          </w:tcPr>
          <w:p w14:paraId="02A6E932">
            <w:pPr>
              <w:rPr>
                <w:rFonts w:hint="eastAsia" w:ascii="宋体" w:hAnsi="宋体" w:eastAsia="宋体"/>
                <w:sz w:val="24"/>
                <w:lang w:val="en-US" w:eastAsia="zh-CN"/>
              </w:rPr>
            </w:pPr>
            <w:r>
              <w:rPr>
                <w:rFonts w:hint="eastAsia" w:ascii="宋体" w:hAnsi="宋体"/>
                <w:sz w:val="24"/>
                <w:lang w:val="en-US" w:eastAsia="zh-CN"/>
              </w:rPr>
              <w:t>用户</w:t>
            </w:r>
          </w:p>
        </w:tc>
        <w:tc>
          <w:tcPr>
            <w:tcW w:w="2072" w:type="dxa"/>
          </w:tcPr>
          <w:p w14:paraId="0FFF5C25">
            <w:pPr>
              <w:rPr>
                <w:rFonts w:ascii="宋体" w:hAnsi="宋体"/>
                <w:sz w:val="24"/>
              </w:rPr>
            </w:pPr>
            <w:r>
              <w:rPr>
                <w:rFonts w:hint="eastAsia" w:ascii="宋体" w:hAnsi="宋体"/>
                <w:sz w:val="24"/>
              </w:rPr>
              <w:t>次要操作者：</w:t>
            </w:r>
          </w:p>
        </w:tc>
        <w:tc>
          <w:tcPr>
            <w:tcW w:w="2092" w:type="dxa"/>
          </w:tcPr>
          <w:p w14:paraId="7DAD571F">
            <w:pPr>
              <w:rPr>
                <w:rFonts w:ascii="宋体" w:hAnsi="宋体"/>
                <w:sz w:val="24"/>
              </w:rPr>
            </w:pPr>
            <w:r>
              <w:rPr>
                <w:rFonts w:hint="eastAsia" w:ascii="宋体" w:hAnsi="宋体"/>
                <w:sz w:val="24"/>
              </w:rPr>
              <w:t>无</w:t>
            </w:r>
          </w:p>
        </w:tc>
      </w:tr>
      <w:tr w14:paraId="0E6B14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0751FF6C">
            <w:pPr>
              <w:rPr>
                <w:rFonts w:ascii="宋体" w:hAnsi="宋体"/>
                <w:sz w:val="24"/>
              </w:rPr>
            </w:pPr>
            <w:r>
              <w:rPr>
                <w:rFonts w:hint="eastAsia" w:ascii="宋体" w:hAnsi="宋体"/>
                <w:sz w:val="24"/>
              </w:rPr>
              <w:t>描述：</w:t>
            </w:r>
          </w:p>
        </w:tc>
        <w:tc>
          <w:tcPr>
            <w:tcW w:w="6225" w:type="dxa"/>
            <w:gridSpan w:val="3"/>
          </w:tcPr>
          <w:p w14:paraId="1605C5C9">
            <w:pPr>
              <w:bidi w:val="0"/>
              <w:rPr>
                <w:rFonts w:hint="default" w:ascii="宋体" w:hAnsi="宋体" w:eastAsia="宋体"/>
                <w:lang w:val="en-US" w:eastAsia="zh-CN"/>
              </w:rPr>
            </w:pPr>
            <w:r>
              <w:rPr>
                <w:rFonts w:hint="eastAsia"/>
              </w:rPr>
              <w:t>用户</w:t>
            </w:r>
            <w:r>
              <w:rPr>
                <w:rFonts w:hint="eastAsia"/>
                <w:lang w:val="en-US" w:eastAsia="zh-CN"/>
              </w:rPr>
              <w:t>点击“我的”页面中“我的反馈”按钮</w:t>
            </w:r>
          </w:p>
        </w:tc>
      </w:tr>
      <w:tr w14:paraId="053B3C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4EA9689F">
            <w:pPr>
              <w:rPr>
                <w:rFonts w:ascii="宋体" w:hAnsi="宋体"/>
                <w:sz w:val="24"/>
              </w:rPr>
            </w:pPr>
            <w:r>
              <w:rPr>
                <w:rFonts w:hint="eastAsia" w:ascii="宋体" w:hAnsi="宋体"/>
                <w:sz w:val="24"/>
              </w:rPr>
              <w:t>触发器：</w:t>
            </w:r>
          </w:p>
        </w:tc>
        <w:tc>
          <w:tcPr>
            <w:tcW w:w="6225" w:type="dxa"/>
            <w:gridSpan w:val="3"/>
          </w:tcPr>
          <w:p w14:paraId="31C4F981">
            <w:pPr>
              <w:bidi w:val="0"/>
              <w:rPr>
                <w:rFonts w:hint="default" w:ascii="宋体" w:hAnsi="宋体" w:eastAsia="宋体"/>
                <w:lang w:val="en-US" w:eastAsia="zh-CN"/>
              </w:rPr>
            </w:pPr>
            <w:r>
              <w:rPr>
                <w:rFonts w:hint="eastAsia" w:ascii="宋体" w:hAnsi="宋体"/>
                <w:lang w:eastAsia="zh-CN"/>
              </w:rPr>
              <w:t>“</w:t>
            </w:r>
            <w:r>
              <w:rPr>
                <w:rFonts w:hint="eastAsia" w:ascii="宋体" w:hAnsi="宋体"/>
                <w:lang w:val="en-US" w:eastAsia="zh-CN"/>
              </w:rPr>
              <w:t>我的反馈</w:t>
            </w:r>
            <w:r>
              <w:rPr>
                <w:rFonts w:hint="eastAsia" w:ascii="宋体" w:hAnsi="宋体"/>
                <w:lang w:eastAsia="zh-CN"/>
              </w:rPr>
              <w:t>”</w:t>
            </w:r>
            <w:r>
              <w:rPr>
                <w:rFonts w:hint="eastAsia" w:ascii="宋体" w:hAnsi="宋体"/>
                <w:lang w:val="en-US" w:eastAsia="zh-CN"/>
              </w:rPr>
              <w:t>按钮</w:t>
            </w:r>
          </w:p>
        </w:tc>
      </w:tr>
      <w:tr w14:paraId="2FC469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40E583B0">
            <w:pPr>
              <w:rPr>
                <w:rFonts w:ascii="宋体" w:hAnsi="宋体"/>
                <w:sz w:val="24"/>
              </w:rPr>
            </w:pPr>
            <w:r>
              <w:rPr>
                <w:rFonts w:hint="eastAsia" w:ascii="宋体" w:hAnsi="宋体"/>
                <w:sz w:val="24"/>
              </w:rPr>
              <w:t>前置条件：</w:t>
            </w:r>
          </w:p>
        </w:tc>
        <w:tc>
          <w:tcPr>
            <w:tcW w:w="6225" w:type="dxa"/>
            <w:gridSpan w:val="3"/>
          </w:tcPr>
          <w:p w14:paraId="59A2BC72">
            <w:pPr>
              <w:bidi w:val="0"/>
              <w:rPr>
                <w:rFonts w:hint="default" w:ascii="宋体" w:hAnsi="宋体" w:eastAsia="宋体"/>
                <w:lang w:val="en-US" w:eastAsia="zh-CN"/>
              </w:rPr>
            </w:pPr>
            <w:r>
              <w:rPr>
                <w:rFonts w:hint="eastAsia"/>
              </w:rPr>
              <w:t>进入校务</w:t>
            </w:r>
            <w:r>
              <w:rPr>
                <w:rFonts w:hint="eastAsia"/>
                <w:lang w:val="en-US" w:eastAsia="zh-CN"/>
              </w:rPr>
              <w:t>问答</w:t>
            </w:r>
            <w:r>
              <w:rPr>
                <w:rFonts w:hint="eastAsia"/>
              </w:rPr>
              <w:t>机器人小程序并登录</w:t>
            </w:r>
          </w:p>
        </w:tc>
      </w:tr>
      <w:tr w14:paraId="32E6A1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7B21D933">
            <w:pPr>
              <w:rPr>
                <w:rFonts w:ascii="宋体" w:hAnsi="宋体"/>
                <w:sz w:val="24"/>
              </w:rPr>
            </w:pPr>
            <w:r>
              <w:rPr>
                <w:rFonts w:hint="eastAsia" w:ascii="宋体" w:hAnsi="宋体"/>
                <w:sz w:val="24"/>
              </w:rPr>
              <w:t>后置条件：</w:t>
            </w:r>
          </w:p>
        </w:tc>
        <w:tc>
          <w:tcPr>
            <w:tcW w:w="6225" w:type="dxa"/>
            <w:gridSpan w:val="3"/>
          </w:tcPr>
          <w:p w14:paraId="17C2987A">
            <w:pPr>
              <w:bidi w:val="0"/>
              <w:rPr>
                <w:rFonts w:hint="default" w:ascii="宋体" w:hAnsi="宋体" w:eastAsia="宋体"/>
                <w:lang w:val="en-US" w:eastAsia="zh-CN"/>
              </w:rPr>
            </w:pPr>
            <w:r>
              <w:rPr>
                <w:rFonts w:hint="eastAsia" w:ascii="宋体" w:hAnsi="宋体"/>
                <w:lang w:val="en-US" w:eastAsia="zh-CN"/>
              </w:rPr>
              <w:t>进入反馈提交页面</w:t>
            </w:r>
          </w:p>
        </w:tc>
      </w:tr>
      <w:tr w14:paraId="0E7BF8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73BE1B9C">
            <w:pPr>
              <w:rPr>
                <w:rFonts w:ascii="宋体" w:hAnsi="宋体"/>
                <w:sz w:val="24"/>
              </w:rPr>
            </w:pPr>
            <w:r>
              <w:rPr>
                <w:rFonts w:hint="eastAsia" w:ascii="宋体" w:hAnsi="宋体"/>
                <w:sz w:val="24"/>
              </w:rPr>
              <w:t>一般性流程：</w:t>
            </w:r>
          </w:p>
        </w:tc>
        <w:tc>
          <w:tcPr>
            <w:tcW w:w="6225" w:type="dxa"/>
            <w:gridSpan w:val="3"/>
          </w:tcPr>
          <w:p w14:paraId="5211E6BE">
            <w:pPr>
              <w:pStyle w:val="17"/>
              <w:ind w:firstLine="0" w:firstLineChars="0"/>
              <w:rPr>
                <w:rFonts w:ascii="宋体" w:hAnsi="宋体"/>
                <w:sz w:val="24"/>
              </w:rPr>
            </w:pPr>
            <w:r>
              <w:rPr>
                <w:rFonts w:hint="eastAsia" w:ascii="宋体" w:hAnsi="宋体"/>
                <w:sz w:val="24"/>
              </w:rPr>
              <w:t>登录</w:t>
            </w:r>
          </w:p>
        </w:tc>
      </w:tr>
      <w:tr w14:paraId="433E3D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79A88D7A">
            <w:pPr>
              <w:rPr>
                <w:rFonts w:ascii="宋体" w:hAnsi="宋体"/>
                <w:sz w:val="24"/>
              </w:rPr>
            </w:pPr>
            <w:r>
              <w:rPr>
                <w:rFonts w:hint="eastAsia" w:ascii="宋体" w:hAnsi="宋体"/>
                <w:sz w:val="24"/>
              </w:rPr>
              <w:t>选择性流程</w:t>
            </w:r>
          </w:p>
        </w:tc>
        <w:tc>
          <w:tcPr>
            <w:tcW w:w="6225" w:type="dxa"/>
            <w:gridSpan w:val="3"/>
          </w:tcPr>
          <w:p w14:paraId="028882D6">
            <w:pPr>
              <w:pStyle w:val="17"/>
              <w:ind w:firstLine="0" w:firstLineChars="0"/>
              <w:rPr>
                <w:rFonts w:ascii="宋体" w:hAnsi="宋体"/>
                <w:sz w:val="24"/>
              </w:rPr>
            </w:pPr>
            <w:r>
              <w:rPr>
                <w:rFonts w:hint="eastAsia" w:ascii="宋体" w:hAnsi="宋体"/>
                <w:sz w:val="24"/>
              </w:rPr>
              <w:t>无</w:t>
            </w:r>
          </w:p>
        </w:tc>
      </w:tr>
      <w:tr w14:paraId="68C005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444A5CA4">
            <w:pPr>
              <w:rPr>
                <w:rFonts w:ascii="宋体" w:hAnsi="宋体"/>
                <w:sz w:val="24"/>
              </w:rPr>
            </w:pPr>
            <w:r>
              <w:rPr>
                <w:rFonts w:hint="eastAsia" w:ascii="宋体" w:hAnsi="宋体"/>
                <w:sz w:val="24"/>
              </w:rPr>
              <w:t>异常：</w:t>
            </w:r>
          </w:p>
        </w:tc>
        <w:tc>
          <w:tcPr>
            <w:tcW w:w="6225" w:type="dxa"/>
            <w:gridSpan w:val="3"/>
          </w:tcPr>
          <w:p w14:paraId="2006E661">
            <w:pPr>
              <w:bidi w:val="0"/>
              <w:rPr>
                <w:rFonts w:hint="default" w:ascii="宋体" w:hAnsi="宋体" w:eastAsia="宋体"/>
                <w:lang w:val="en-US" w:eastAsia="zh-CN"/>
              </w:rPr>
            </w:pPr>
            <w:r>
              <w:rPr>
                <w:rFonts w:hint="eastAsia" w:ascii="宋体" w:hAnsi="宋体"/>
                <w:lang w:val="en-US" w:eastAsia="zh-CN"/>
              </w:rPr>
              <w:t>点击后无响应</w:t>
            </w:r>
          </w:p>
        </w:tc>
      </w:tr>
      <w:tr w14:paraId="4C473D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tcPr>
          <w:p w14:paraId="273E1461">
            <w:pPr>
              <w:rPr>
                <w:rFonts w:ascii="宋体" w:hAnsi="宋体"/>
                <w:sz w:val="24"/>
              </w:rPr>
            </w:pPr>
            <w:r>
              <w:rPr>
                <w:rFonts w:hint="eastAsia" w:ascii="宋体" w:hAnsi="宋体"/>
                <w:sz w:val="24"/>
              </w:rPr>
              <w:t>优先级：</w:t>
            </w:r>
          </w:p>
        </w:tc>
        <w:tc>
          <w:tcPr>
            <w:tcW w:w="6225" w:type="dxa"/>
            <w:gridSpan w:val="3"/>
          </w:tcPr>
          <w:p w14:paraId="50F0504A">
            <w:pPr>
              <w:rPr>
                <w:rFonts w:hint="default" w:ascii="宋体" w:hAnsi="宋体" w:eastAsia="宋体"/>
                <w:sz w:val="24"/>
                <w:lang w:val="en-US" w:eastAsia="zh-CN"/>
              </w:rPr>
            </w:pPr>
            <w:r>
              <w:rPr>
                <w:rFonts w:hint="eastAsia" w:ascii="宋体" w:hAnsi="宋体"/>
                <w:sz w:val="24"/>
                <w:lang w:val="en-US" w:eastAsia="zh-CN"/>
              </w:rPr>
              <w:t>高</w:t>
            </w:r>
          </w:p>
        </w:tc>
      </w:tr>
      <w:tr w14:paraId="05503F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071" w:type="dxa"/>
          </w:tcPr>
          <w:p w14:paraId="4A69496F">
            <w:pPr>
              <w:rPr>
                <w:rFonts w:ascii="宋体" w:hAnsi="宋体"/>
                <w:sz w:val="24"/>
              </w:rPr>
            </w:pPr>
            <w:r>
              <w:rPr>
                <w:rFonts w:hint="eastAsia" w:ascii="宋体" w:hAnsi="宋体"/>
                <w:sz w:val="24"/>
              </w:rPr>
              <w:t>使用频率：</w:t>
            </w:r>
          </w:p>
        </w:tc>
        <w:tc>
          <w:tcPr>
            <w:tcW w:w="6225" w:type="dxa"/>
            <w:gridSpan w:val="3"/>
          </w:tcPr>
          <w:p w14:paraId="18AD0F0F">
            <w:pPr>
              <w:rPr>
                <w:rFonts w:hint="eastAsia" w:ascii="宋体" w:hAnsi="宋体" w:eastAsia="宋体"/>
                <w:sz w:val="24"/>
                <w:lang w:val="en-US" w:eastAsia="zh-CN"/>
              </w:rPr>
            </w:pPr>
            <w:r>
              <w:rPr>
                <w:rFonts w:hint="eastAsia" w:ascii="宋体" w:hAnsi="宋体"/>
                <w:sz w:val="24"/>
                <w:lang w:val="en-US" w:eastAsia="zh-CN"/>
              </w:rPr>
              <w:t>中</w:t>
            </w:r>
          </w:p>
        </w:tc>
      </w:tr>
      <w:tr w14:paraId="7ECC79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0B95930C">
            <w:pPr>
              <w:rPr>
                <w:rFonts w:ascii="宋体" w:hAnsi="宋体"/>
                <w:sz w:val="24"/>
              </w:rPr>
            </w:pPr>
            <w:r>
              <w:rPr>
                <w:rFonts w:hint="eastAsia" w:ascii="宋体" w:hAnsi="宋体"/>
                <w:sz w:val="24"/>
              </w:rPr>
              <w:t>业务规则：</w:t>
            </w:r>
          </w:p>
        </w:tc>
        <w:tc>
          <w:tcPr>
            <w:tcW w:w="6225" w:type="dxa"/>
            <w:gridSpan w:val="3"/>
          </w:tcPr>
          <w:p w14:paraId="6BDBE6FB">
            <w:pPr>
              <w:rPr>
                <w:rFonts w:ascii="宋体" w:hAnsi="宋体"/>
                <w:sz w:val="24"/>
              </w:rPr>
            </w:pPr>
            <w:r>
              <w:rPr>
                <w:rFonts w:hint="eastAsia" w:ascii="宋体" w:hAnsi="宋体"/>
                <w:sz w:val="24"/>
              </w:rPr>
              <w:t>无</w:t>
            </w:r>
          </w:p>
        </w:tc>
      </w:tr>
      <w:tr w14:paraId="5110C4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25EDEF6C">
            <w:pPr>
              <w:rPr>
                <w:rFonts w:ascii="宋体" w:hAnsi="宋体"/>
                <w:sz w:val="24"/>
              </w:rPr>
            </w:pPr>
            <w:r>
              <w:rPr>
                <w:rFonts w:hint="eastAsia" w:ascii="宋体" w:hAnsi="宋体"/>
                <w:sz w:val="24"/>
              </w:rPr>
              <w:t>其他信息：</w:t>
            </w:r>
          </w:p>
        </w:tc>
        <w:tc>
          <w:tcPr>
            <w:tcW w:w="6225" w:type="dxa"/>
            <w:gridSpan w:val="3"/>
          </w:tcPr>
          <w:p w14:paraId="599123C6">
            <w:pPr>
              <w:rPr>
                <w:rFonts w:ascii="宋体" w:hAnsi="宋体"/>
                <w:sz w:val="24"/>
              </w:rPr>
            </w:pPr>
            <w:r>
              <w:rPr>
                <w:rFonts w:hint="eastAsia" w:ascii="宋体" w:hAnsi="宋体"/>
                <w:sz w:val="24"/>
              </w:rPr>
              <w:t>无</w:t>
            </w:r>
          </w:p>
        </w:tc>
      </w:tr>
      <w:tr w14:paraId="58519B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7C582A2">
            <w:pPr>
              <w:rPr>
                <w:rFonts w:ascii="宋体" w:hAnsi="宋体"/>
                <w:sz w:val="24"/>
              </w:rPr>
            </w:pPr>
            <w:r>
              <w:rPr>
                <w:rFonts w:hint="eastAsia" w:ascii="宋体" w:hAnsi="宋体"/>
                <w:sz w:val="24"/>
              </w:rPr>
              <w:t>假设：</w:t>
            </w:r>
          </w:p>
        </w:tc>
        <w:tc>
          <w:tcPr>
            <w:tcW w:w="6225" w:type="dxa"/>
            <w:gridSpan w:val="3"/>
          </w:tcPr>
          <w:p w14:paraId="1F8AF6A4">
            <w:pPr>
              <w:rPr>
                <w:rFonts w:ascii="宋体" w:hAnsi="宋体"/>
                <w:sz w:val="24"/>
              </w:rPr>
            </w:pPr>
            <w:r>
              <w:rPr>
                <w:rFonts w:hint="eastAsia" w:ascii="宋体" w:hAnsi="宋体"/>
                <w:sz w:val="24"/>
              </w:rPr>
              <w:t>无</w:t>
            </w:r>
          </w:p>
        </w:tc>
      </w:tr>
    </w:tbl>
    <w:p w14:paraId="1F6E7BAD">
      <w:pPr>
        <w:spacing w:line="360" w:lineRule="auto"/>
        <w:rPr>
          <w:rFonts w:hint="eastAsia" w:ascii="楷体" w:hAnsi="楷体" w:eastAsia="楷体" w:cs="楷体"/>
          <w:szCs w:val="21"/>
        </w:rPr>
      </w:pPr>
    </w:p>
    <w:p w14:paraId="39C254CB">
      <w:pPr>
        <w:pStyle w:val="7"/>
        <w:spacing w:line="360" w:lineRule="auto"/>
        <w:rPr>
          <w:rFonts w:hint="eastAsia" w:ascii="楷体" w:hAnsi="楷体" w:eastAsia="楷体" w:cs="楷体"/>
          <w:sz w:val="21"/>
          <w:szCs w:val="21"/>
          <w:lang w:eastAsia="zh-Hans"/>
        </w:rPr>
      </w:pPr>
      <w:r>
        <w:rPr>
          <w:rFonts w:hint="eastAsia" w:ascii="楷体" w:hAnsi="楷体" w:eastAsia="楷体" w:cs="楷体"/>
          <w:sz w:val="21"/>
          <w:szCs w:val="21"/>
        </w:rPr>
        <w:t>表4-2-7-1</w:t>
      </w:r>
      <w:r>
        <w:rPr>
          <w:rFonts w:hint="eastAsia" w:ascii="楷体" w:hAnsi="楷体" w:eastAsia="楷体" w:cs="楷体"/>
          <w:sz w:val="21"/>
          <w:szCs w:val="21"/>
          <w:lang w:eastAsia="zh-Hans"/>
        </w:rPr>
        <w:t xml:space="preserve">用例表 </w:t>
      </w:r>
      <w:r>
        <w:rPr>
          <w:rFonts w:hint="eastAsia" w:ascii="楷体" w:hAnsi="楷体" w:eastAsia="楷体" w:cs="楷体"/>
          <w:sz w:val="21"/>
          <w:szCs w:val="21"/>
        </w:rPr>
        <w:t>反馈问题</w:t>
      </w:r>
    </w:p>
    <w:p w14:paraId="118586B4">
      <w:pPr>
        <w:spacing w:line="360" w:lineRule="auto"/>
        <w:rPr>
          <w:rFonts w:hint="eastAsia" w:ascii="楷体" w:hAnsi="楷体" w:eastAsia="楷体" w:cs="楷体"/>
          <w:sz w:val="24"/>
          <w:lang w:eastAsia="zh-Hans"/>
        </w:rPr>
      </w:pPr>
      <w:r>
        <w:rPr>
          <w:rFonts w:hint="eastAsia" w:ascii="楷体" w:hAnsi="楷体" w:eastAsia="楷体" w:cs="楷体"/>
          <w:sz w:val="24"/>
          <w:lang w:eastAsia="zh-Hans"/>
        </w:rPr>
        <w:t>界面原型</w:t>
      </w:r>
    </w:p>
    <w:p w14:paraId="2CB2BF03">
      <w:pPr>
        <w:spacing w:line="360" w:lineRule="auto"/>
        <w:jc w:val="center"/>
        <w:rPr>
          <w:rFonts w:hint="eastAsia" w:ascii="楷体" w:hAnsi="楷体" w:eastAsia="楷体"/>
          <w:szCs w:val="21"/>
        </w:rPr>
      </w:pPr>
      <w:r>
        <w:drawing>
          <wp:inline distT="0" distB="0" distL="114300" distR="114300">
            <wp:extent cx="2433955" cy="4072890"/>
            <wp:effectExtent l="0" t="0" r="4445" b="3810"/>
            <wp:docPr id="3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4"/>
                    <pic:cNvPicPr>
                      <a:picLocks noChangeAspect="1"/>
                    </pic:cNvPicPr>
                  </pic:nvPicPr>
                  <pic:blipFill>
                    <a:blip r:embed="rId46"/>
                    <a:stretch>
                      <a:fillRect/>
                    </a:stretch>
                  </pic:blipFill>
                  <pic:spPr>
                    <a:xfrm>
                      <a:off x="0" y="0"/>
                      <a:ext cx="2433955" cy="4072890"/>
                    </a:xfrm>
                    <a:prstGeom prst="rect">
                      <a:avLst/>
                    </a:prstGeom>
                    <a:noFill/>
                    <a:ln>
                      <a:noFill/>
                    </a:ln>
                  </pic:spPr>
                </pic:pic>
              </a:graphicData>
            </a:graphic>
          </wp:inline>
        </w:drawing>
      </w:r>
      <w:r>
        <w:drawing>
          <wp:inline distT="0" distB="0" distL="114300" distR="114300">
            <wp:extent cx="2126615" cy="3677285"/>
            <wp:effectExtent l="0" t="0" r="6985" b="8890"/>
            <wp:docPr id="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6"/>
                    <pic:cNvPicPr>
                      <a:picLocks noChangeAspect="1"/>
                    </pic:cNvPicPr>
                  </pic:nvPicPr>
                  <pic:blipFill>
                    <a:blip r:embed="rId49"/>
                    <a:stretch>
                      <a:fillRect/>
                    </a:stretch>
                  </pic:blipFill>
                  <pic:spPr>
                    <a:xfrm>
                      <a:off x="0" y="0"/>
                      <a:ext cx="2126615" cy="3677285"/>
                    </a:xfrm>
                    <a:prstGeom prst="rect">
                      <a:avLst/>
                    </a:prstGeom>
                    <a:noFill/>
                    <a:ln>
                      <a:noFill/>
                    </a:ln>
                  </pic:spPr>
                </pic:pic>
              </a:graphicData>
            </a:graphic>
          </wp:inline>
        </w:drawing>
      </w:r>
    </w:p>
    <w:p w14:paraId="1E422FF9">
      <w:pPr>
        <w:pStyle w:val="7"/>
        <w:spacing w:line="360" w:lineRule="auto"/>
        <w:rPr>
          <w:rFonts w:ascii="楷体" w:hAnsi="楷体" w:eastAsia="楷体"/>
          <w:szCs w:val="21"/>
          <w:lang w:bidi="ar"/>
        </w:rPr>
      </w:pPr>
      <w:r>
        <w:rPr>
          <w:rFonts w:hint="eastAsia" w:ascii="楷体" w:hAnsi="楷体" w:eastAsia="楷体" w:cs="楷体"/>
          <w:sz w:val="21"/>
          <w:szCs w:val="21"/>
        </w:rPr>
        <w:t xml:space="preserve">图4-2-7-3 </w:t>
      </w:r>
      <w:r>
        <w:rPr>
          <w:rFonts w:hint="eastAsia" w:ascii="楷体" w:hAnsi="楷体" w:eastAsia="楷体" w:cs="楷体"/>
          <w:sz w:val="21"/>
          <w:szCs w:val="21"/>
          <w:lang w:eastAsia="zh-Hans"/>
        </w:rPr>
        <w:t xml:space="preserve">原型界面 </w:t>
      </w:r>
      <w:r>
        <w:rPr>
          <w:rFonts w:hint="eastAsia" w:ascii="楷体" w:hAnsi="楷体" w:eastAsia="楷体" w:cs="楷体"/>
          <w:sz w:val="21"/>
          <w:szCs w:val="21"/>
          <w:lang w:bidi="ar"/>
        </w:rPr>
        <w:t>反馈问题</w:t>
      </w:r>
    </w:p>
    <w:p w14:paraId="6C372BAF">
      <w:pPr>
        <w:pStyle w:val="4"/>
        <w:numPr>
          <w:ilvl w:val="2"/>
          <w:numId w:val="0"/>
        </w:numPr>
        <w:rPr>
          <w:rFonts w:hint="default" w:ascii="楷体" w:hAnsi="楷体" w:eastAsia="楷体" w:cs="楷体"/>
          <w:b/>
          <w:bCs/>
          <w:color w:val="auto"/>
          <w:sz w:val="24"/>
          <w:szCs w:val="24"/>
          <w:lang w:val="en-US" w:eastAsia="zh-CN"/>
        </w:rPr>
      </w:pPr>
      <w:bookmarkStart w:id="87" w:name="_Toc24850"/>
      <w:r>
        <w:rPr>
          <w:rFonts w:hint="eastAsia" w:ascii="楷体" w:hAnsi="楷体" w:eastAsia="楷体" w:cs="楷体"/>
          <w:b/>
          <w:bCs/>
          <w:color w:val="auto"/>
          <w:sz w:val="24"/>
          <w:szCs w:val="24"/>
        </w:rPr>
        <w:t>4.2.8</w:t>
      </w:r>
      <w:r>
        <w:rPr>
          <w:rFonts w:hint="eastAsia" w:ascii="楷体" w:hAnsi="楷体" w:eastAsia="楷体" w:cs="楷体"/>
          <w:b/>
          <w:bCs/>
          <w:color w:val="auto"/>
          <w:sz w:val="24"/>
          <w:szCs w:val="24"/>
          <w:lang w:val="en-US" w:eastAsia="zh-CN"/>
        </w:rPr>
        <w:t>新手帮助</w:t>
      </w:r>
      <w:bookmarkEnd w:id="87"/>
    </w:p>
    <w:p w14:paraId="1B93DCAD">
      <w:pPr>
        <w:rPr>
          <w:rFonts w:ascii="楷体" w:hAnsi="楷体" w:eastAsia="楷体"/>
          <w:b/>
          <w:bCs/>
          <w:sz w:val="24"/>
        </w:rPr>
      </w:pPr>
    </w:p>
    <w:p w14:paraId="12859551">
      <w:pPr>
        <w:pStyle w:val="5"/>
        <w:numPr>
          <w:ilvl w:val="3"/>
          <w:numId w:val="0"/>
        </w:numPr>
        <w:rPr>
          <w:rFonts w:hint="default" w:ascii="楷体" w:hAnsi="楷体" w:eastAsia="楷体" w:cs="楷体"/>
          <w:color w:val="auto"/>
          <w:sz w:val="21"/>
          <w:szCs w:val="21"/>
          <w:lang w:val="en-US" w:eastAsia="zh-CN"/>
        </w:rPr>
      </w:pPr>
      <w:r>
        <w:rPr>
          <w:rFonts w:hint="eastAsia" w:ascii="楷体" w:hAnsi="楷体" w:eastAsia="楷体" w:cs="楷体"/>
          <w:b/>
          <w:bCs/>
          <w:color w:val="auto"/>
          <w:sz w:val="24"/>
          <w:szCs w:val="24"/>
        </w:rPr>
        <w:t>4</w:t>
      </w:r>
      <w:r>
        <w:rPr>
          <w:rFonts w:hint="eastAsia" w:ascii="楷体" w:hAnsi="楷体" w:eastAsia="楷体" w:cs="楷体"/>
          <w:b/>
          <w:bCs/>
          <w:color w:val="auto"/>
          <w:sz w:val="24"/>
          <w:szCs w:val="24"/>
          <w:lang w:eastAsia="zh-Hans"/>
        </w:rPr>
        <w:t>.</w:t>
      </w:r>
      <w:r>
        <w:rPr>
          <w:rFonts w:hint="eastAsia" w:ascii="楷体" w:hAnsi="楷体" w:eastAsia="楷体" w:cs="楷体"/>
          <w:b/>
          <w:bCs/>
          <w:color w:val="auto"/>
          <w:sz w:val="24"/>
          <w:szCs w:val="24"/>
        </w:rPr>
        <w:t>2</w:t>
      </w:r>
      <w:r>
        <w:rPr>
          <w:rFonts w:hint="eastAsia" w:ascii="楷体" w:hAnsi="楷体" w:eastAsia="楷体" w:cs="楷体"/>
          <w:b/>
          <w:bCs/>
          <w:color w:val="auto"/>
          <w:sz w:val="24"/>
          <w:szCs w:val="24"/>
          <w:lang w:eastAsia="zh-Hans"/>
        </w:rPr>
        <w:t>.8.1</w:t>
      </w:r>
      <w:r>
        <w:rPr>
          <w:rFonts w:hint="eastAsia" w:ascii="楷体" w:hAnsi="楷体" w:eastAsia="楷体" w:cs="楷体"/>
          <w:b/>
          <w:bCs/>
          <w:color w:val="auto"/>
          <w:sz w:val="24"/>
          <w:szCs w:val="24"/>
          <w:lang w:val="en-US" w:eastAsia="zh-CN"/>
        </w:rPr>
        <w:t>新手帮助</w:t>
      </w:r>
    </w:p>
    <w:p w14:paraId="7B37A3EB">
      <w:pPr>
        <w:spacing w:line="360" w:lineRule="auto"/>
        <w:rPr>
          <w:rFonts w:hint="eastAsia" w:ascii="楷体" w:hAnsi="楷体" w:eastAsia="楷体" w:cs="楷体"/>
          <w:szCs w:val="21"/>
        </w:rPr>
      </w:pPr>
      <w:r>
        <w:rPr>
          <w:rFonts w:hint="eastAsia" w:ascii="楷体" w:hAnsi="楷体" w:eastAsia="楷体" w:cs="楷体"/>
          <w:sz w:val="24"/>
          <w:lang w:eastAsia="zh-Hans"/>
        </w:rPr>
        <w:t>用例图</w:t>
      </w:r>
    </w:p>
    <w:p w14:paraId="2098698E">
      <w:pPr>
        <w:spacing w:line="360" w:lineRule="auto"/>
        <w:jc w:val="center"/>
        <w:rPr>
          <w:rFonts w:hint="eastAsia" w:ascii="楷体" w:hAnsi="楷体" w:eastAsia="楷体" w:cs="楷体"/>
          <w:szCs w:val="21"/>
        </w:rPr>
      </w:pPr>
      <w:r>
        <w:drawing>
          <wp:inline distT="0" distB="0" distL="114300" distR="114300">
            <wp:extent cx="5267325" cy="2264410"/>
            <wp:effectExtent l="0" t="0" r="0" b="2540"/>
            <wp:docPr id="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
                    <pic:cNvPicPr>
                      <a:picLocks noChangeAspect="1"/>
                    </pic:cNvPicPr>
                  </pic:nvPicPr>
                  <pic:blipFill>
                    <a:blip r:embed="rId50"/>
                    <a:stretch>
                      <a:fillRect/>
                    </a:stretch>
                  </pic:blipFill>
                  <pic:spPr>
                    <a:xfrm>
                      <a:off x="0" y="0"/>
                      <a:ext cx="5267325" cy="2264410"/>
                    </a:xfrm>
                    <a:prstGeom prst="rect">
                      <a:avLst/>
                    </a:prstGeom>
                    <a:noFill/>
                    <a:ln>
                      <a:noFill/>
                    </a:ln>
                  </pic:spPr>
                </pic:pic>
              </a:graphicData>
            </a:graphic>
          </wp:inline>
        </w:drawing>
      </w:r>
    </w:p>
    <w:p w14:paraId="121637BE">
      <w:pPr>
        <w:pStyle w:val="7"/>
        <w:spacing w:line="360" w:lineRule="auto"/>
        <w:rPr>
          <w:rFonts w:hint="eastAsia" w:ascii="楷体" w:hAnsi="楷体" w:eastAsia="楷体" w:cs="楷体"/>
          <w:sz w:val="21"/>
          <w:szCs w:val="21"/>
          <w:lang w:eastAsia="zh-CN"/>
        </w:rPr>
      </w:pPr>
      <w:r>
        <w:rPr>
          <w:rFonts w:hint="eastAsia" w:ascii="楷体" w:hAnsi="楷体" w:eastAsia="楷体" w:cs="楷体"/>
          <w:sz w:val="21"/>
          <w:szCs w:val="21"/>
        </w:rPr>
        <w:t>图4-2-8-1</w:t>
      </w:r>
      <w:r>
        <w:rPr>
          <w:rFonts w:hint="eastAsia" w:ascii="楷体" w:hAnsi="楷体" w:eastAsia="楷体" w:cs="楷体"/>
          <w:sz w:val="21"/>
          <w:szCs w:val="21"/>
          <w:lang w:eastAsia="zh-Hans"/>
        </w:rPr>
        <w:t xml:space="preserve">用例图 </w:t>
      </w:r>
      <w:r>
        <w:rPr>
          <w:rFonts w:hint="eastAsia" w:ascii="楷体" w:hAnsi="楷体" w:eastAsia="楷体" w:cs="楷体"/>
          <w:sz w:val="21"/>
          <w:szCs w:val="21"/>
          <w:lang w:val="en-US" w:eastAsia="zh-CN"/>
        </w:rPr>
        <w:t>新手帮助</w:t>
      </w:r>
    </w:p>
    <w:p w14:paraId="79652E9D">
      <w:pPr>
        <w:spacing w:line="360" w:lineRule="auto"/>
        <w:rPr>
          <w:rFonts w:hint="eastAsia" w:ascii="楷体" w:hAnsi="楷体" w:eastAsia="楷体" w:cs="楷体"/>
          <w:sz w:val="24"/>
          <w:lang w:eastAsia="zh-Hans"/>
        </w:rPr>
      </w:pPr>
      <w:r>
        <w:rPr>
          <w:rFonts w:hint="eastAsia" w:ascii="楷体" w:hAnsi="楷体" w:eastAsia="楷体" w:cs="楷体"/>
          <w:sz w:val="24"/>
          <w:lang w:eastAsia="zh-Hans"/>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1"/>
        <w:gridCol w:w="2061"/>
        <w:gridCol w:w="2072"/>
        <w:gridCol w:w="2092"/>
      </w:tblGrid>
      <w:tr w14:paraId="6F716E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tcPr>
          <w:p w14:paraId="370395E9">
            <w:pPr>
              <w:rPr>
                <w:rFonts w:ascii="宋体" w:hAnsi="宋体"/>
                <w:sz w:val="24"/>
              </w:rPr>
            </w:pPr>
            <w:r>
              <w:rPr>
                <w:rFonts w:hint="eastAsia" w:ascii="宋体" w:hAnsi="宋体"/>
                <w:sz w:val="24"/>
              </w:rPr>
              <w:t>ID和名称</w:t>
            </w:r>
          </w:p>
        </w:tc>
        <w:tc>
          <w:tcPr>
            <w:tcW w:w="6225" w:type="dxa"/>
            <w:gridSpan w:val="3"/>
          </w:tcPr>
          <w:p w14:paraId="5748E9D3">
            <w:pPr>
              <w:rPr>
                <w:rFonts w:hint="default" w:ascii="宋体" w:hAnsi="宋体" w:eastAsia="宋体"/>
                <w:sz w:val="24"/>
                <w:lang w:val="en-US" w:eastAsia="zh-CN"/>
              </w:rPr>
            </w:pPr>
            <w:r>
              <w:rPr>
                <w:rFonts w:hint="eastAsia" w:ascii="宋体" w:hAnsi="宋体"/>
                <w:sz w:val="24"/>
                <w:lang w:val="en-US" w:eastAsia="zh-CN"/>
              </w:rPr>
              <w:t>UC</w:t>
            </w:r>
            <w:r>
              <w:rPr>
                <w:rFonts w:ascii="宋体" w:hAnsi="宋体"/>
                <w:sz w:val="24"/>
              </w:rPr>
              <w:t>-</w:t>
            </w:r>
            <w:r>
              <w:rPr>
                <w:rFonts w:hint="eastAsia" w:ascii="宋体" w:hAnsi="宋体"/>
                <w:sz w:val="24"/>
                <w:lang w:val="en-US" w:eastAsia="zh-CN"/>
              </w:rPr>
              <w:t>7 新手帮助</w:t>
            </w:r>
          </w:p>
        </w:tc>
      </w:tr>
      <w:tr w14:paraId="00B72E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4192D27D">
            <w:pPr>
              <w:rPr>
                <w:rFonts w:ascii="宋体" w:hAnsi="宋体"/>
                <w:sz w:val="24"/>
              </w:rPr>
            </w:pPr>
            <w:r>
              <w:rPr>
                <w:rFonts w:hint="eastAsia" w:ascii="宋体" w:hAnsi="宋体"/>
                <w:sz w:val="24"/>
              </w:rPr>
              <w:t>创建人</w:t>
            </w:r>
          </w:p>
        </w:tc>
        <w:tc>
          <w:tcPr>
            <w:tcW w:w="2061" w:type="dxa"/>
          </w:tcPr>
          <w:p w14:paraId="50BBC0B9">
            <w:pPr>
              <w:rPr>
                <w:rFonts w:hint="default" w:ascii="宋体" w:hAnsi="宋体" w:eastAsia="宋体"/>
                <w:sz w:val="24"/>
                <w:lang w:val="en-US" w:eastAsia="zh-CN"/>
              </w:rPr>
            </w:pPr>
            <w:r>
              <w:rPr>
                <w:rFonts w:hint="eastAsia" w:ascii="宋体" w:hAnsi="宋体"/>
                <w:sz w:val="24"/>
                <w:lang w:val="en-US" w:eastAsia="zh-CN"/>
              </w:rPr>
              <w:t>赵益萍</w:t>
            </w:r>
          </w:p>
        </w:tc>
        <w:tc>
          <w:tcPr>
            <w:tcW w:w="2072" w:type="dxa"/>
          </w:tcPr>
          <w:p w14:paraId="247267D2">
            <w:pPr>
              <w:rPr>
                <w:rFonts w:ascii="宋体" w:hAnsi="宋体"/>
                <w:sz w:val="24"/>
              </w:rPr>
            </w:pPr>
            <w:r>
              <w:rPr>
                <w:rFonts w:hint="eastAsia" w:ascii="宋体" w:hAnsi="宋体"/>
                <w:sz w:val="24"/>
              </w:rPr>
              <w:t>创建日期：</w:t>
            </w:r>
          </w:p>
        </w:tc>
        <w:tc>
          <w:tcPr>
            <w:tcW w:w="2092" w:type="dxa"/>
          </w:tcPr>
          <w:p w14:paraId="7E1165A1">
            <w:pPr>
              <w:rPr>
                <w:rFonts w:ascii="宋体" w:hAnsi="宋体"/>
                <w:sz w:val="24"/>
              </w:rPr>
            </w:pPr>
            <w:r>
              <w:rPr>
                <w:rFonts w:hint="eastAsia" w:ascii="宋体" w:hAnsi="宋体"/>
                <w:sz w:val="24"/>
              </w:rPr>
              <w:t>2</w:t>
            </w:r>
            <w:r>
              <w:rPr>
                <w:rFonts w:ascii="宋体" w:hAnsi="宋体"/>
                <w:sz w:val="24"/>
              </w:rPr>
              <w:t>02</w:t>
            </w:r>
            <w:r>
              <w:rPr>
                <w:rFonts w:hint="eastAsia" w:ascii="宋体" w:hAnsi="宋体"/>
                <w:sz w:val="24"/>
                <w:lang w:val="en-US" w:eastAsia="zh-CN"/>
              </w:rPr>
              <w:t>5</w:t>
            </w:r>
            <w:r>
              <w:rPr>
                <w:rFonts w:hint="eastAsia" w:ascii="宋体" w:hAnsi="宋体"/>
                <w:sz w:val="24"/>
              </w:rPr>
              <w:t>/</w:t>
            </w:r>
            <w:r>
              <w:rPr>
                <w:rFonts w:ascii="宋体" w:hAnsi="宋体"/>
                <w:sz w:val="24"/>
              </w:rPr>
              <w:t>5</w:t>
            </w:r>
            <w:r>
              <w:rPr>
                <w:rFonts w:hint="eastAsia" w:ascii="宋体" w:hAnsi="宋体"/>
                <w:sz w:val="24"/>
              </w:rPr>
              <w:t>/4</w:t>
            </w:r>
          </w:p>
        </w:tc>
      </w:tr>
      <w:tr w14:paraId="772DB9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02503FEA">
            <w:pPr>
              <w:rPr>
                <w:rFonts w:ascii="宋体" w:hAnsi="宋体"/>
                <w:sz w:val="24"/>
              </w:rPr>
            </w:pPr>
            <w:r>
              <w:rPr>
                <w:rFonts w:hint="eastAsia" w:ascii="宋体" w:hAnsi="宋体"/>
                <w:sz w:val="24"/>
              </w:rPr>
              <w:t>主要操作者</w:t>
            </w:r>
          </w:p>
        </w:tc>
        <w:tc>
          <w:tcPr>
            <w:tcW w:w="2061" w:type="dxa"/>
          </w:tcPr>
          <w:p w14:paraId="1EFE8140">
            <w:pPr>
              <w:rPr>
                <w:rFonts w:hint="eastAsia" w:ascii="宋体" w:hAnsi="宋体" w:eastAsia="宋体"/>
                <w:sz w:val="24"/>
                <w:lang w:val="en-US" w:eastAsia="zh-CN"/>
              </w:rPr>
            </w:pPr>
            <w:r>
              <w:rPr>
                <w:rFonts w:hint="eastAsia" w:ascii="宋体" w:hAnsi="宋体"/>
                <w:sz w:val="24"/>
                <w:lang w:val="en-US" w:eastAsia="zh-CN"/>
              </w:rPr>
              <w:t>用户</w:t>
            </w:r>
          </w:p>
        </w:tc>
        <w:tc>
          <w:tcPr>
            <w:tcW w:w="2072" w:type="dxa"/>
          </w:tcPr>
          <w:p w14:paraId="6CE57944">
            <w:pPr>
              <w:rPr>
                <w:rFonts w:ascii="宋体" w:hAnsi="宋体"/>
                <w:sz w:val="24"/>
              </w:rPr>
            </w:pPr>
            <w:r>
              <w:rPr>
                <w:rFonts w:hint="eastAsia" w:ascii="宋体" w:hAnsi="宋体"/>
                <w:sz w:val="24"/>
              </w:rPr>
              <w:t>次要操作者：</w:t>
            </w:r>
          </w:p>
        </w:tc>
        <w:tc>
          <w:tcPr>
            <w:tcW w:w="2092" w:type="dxa"/>
          </w:tcPr>
          <w:p w14:paraId="61FDA2F5">
            <w:pPr>
              <w:rPr>
                <w:rFonts w:ascii="宋体" w:hAnsi="宋体"/>
                <w:sz w:val="24"/>
              </w:rPr>
            </w:pPr>
            <w:r>
              <w:rPr>
                <w:rFonts w:hint="eastAsia" w:ascii="宋体" w:hAnsi="宋体"/>
                <w:sz w:val="24"/>
              </w:rPr>
              <w:t>无</w:t>
            </w:r>
          </w:p>
        </w:tc>
      </w:tr>
      <w:tr w14:paraId="5EA016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671143EA">
            <w:pPr>
              <w:rPr>
                <w:rFonts w:ascii="宋体" w:hAnsi="宋体"/>
                <w:sz w:val="24"/>
              </w:rPr>
            </w:pPr>
            <w:r>
              <w:rPr>
                <w:rFonts w:hint="eastAsia" w:ascii="宋体" w:hAnsi="宋体"/>
                <w:sz w:val="24"/>
              </w:rPr>
              <w:t>描述：</w:t>
            </w:r>
          </w:p>
        </w:tc>
        <w:tc>
          <w:tcPr>
            <w:tcW w:w="6225" w:type="dxa"/>
            <w:gridSpan w:val="3"/>
          </w:tcPr>
          <w:p w14:paraId="097E3C33">
            <w:pPr>
              <w:bidi w:val="0"/>
              <w:rPr>
                <w:rFonts w:hint="default" w:ascii="宋体" w:hAnsi="宋体" w:eastAsia="宋体"/>
                <w:lang w:val="en-US" w:eastAsia="zh-CN"/>
              </w:rPr>
            </w:pPr>
            <w:r>
              <w:rPr>
                <w:rFonts w:hint="eastAsia"/>
              </w:rPr>
              <w:t>用户</w:t>
            </w:r>
            <w:r>
              <w:rPr>
                <w:rFonts w:hint="eastAsia"/>
                <w:lang w:val="en-US" w:eastAsia="zh-CN"/>
              </w:rPr>
              <w:t>点击“我的”页面中“新手帮助”按钮</w:t>
            </w:r>
          </w:p>
        </w:tc>
      </w:tr>
      <w:tr w14:paraId="25138D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09C3D97B">
            <w:pPr>
              <w:rPr>
                <w:rFonts w:ascii="宋体" w:hAnsi="宋体"/>
                <w:sz w:val="24"/>
              </w:rPr>
            </w:pPr>
            <w:r>
              <w:rPr>
                <w:rFonts w:hint="eastAsia" w:ascii="宋体" w:hAnsi="宋体"/>
                <w:sz w:val="24"/>
              </w:rPr>
              <w:t>触发器：</w:t>
            </w:r>
          </w:p>
        </w:tc>
        <w:tc>
          <w:tcPr>
            <w:tcW w:w="6225" w:type="dxa"/>
            <w:gridSpan w:val="3"/>
          </w:tcPr>
          <w:p w14:paraId="2B85D04B">
            <w:pPr>
              <w:bidi w:val="0"/>
              <w:rPr>
                <w:rFonts w:hint="default" w:ascii="宋体" w:hAnsi="宋体" w:eastAsia="宋体"/>
                <w:lang w:val="en-US" w:eastAsia="zh-CN"/>
              </w:rPr>
            </w:pPr>
            <w:r>
              <w:rPr>
                <w:rFonts w:hint="eastAsia" w:ascii="宋体" w:hAnsi="宋体"/>
                <w:lang w:eastAsia="zh-CN"/>
              </w:rPr>
              <w:t>“</w:t>
            </w:r>
            <w:r>
              <w:rPr>
                <w:rFonts w:hint="eastAsia" w:ascii="宋体" w:hAnsi="宋体"/>
                <w:lang w:val="en-US" w:eastAsia="zh-CN"/>
              </w:rPr>
              <w:t>新手帮助</w:t>
            </w:r>
            <w:r>
              <w:rPr>
                <w:rFonts w:hint="eastAsia" w:ascii="宋体" w:hAnsi="宋体"/>
                <w:lang w:eastAsia="zh-CN"/>
              </w:rPr>
              <w:t>”</w:t>
            </w:r>
            <w:r>
              <w:rPr>
                <w:rFonts w:hint="eastAsia" w:ascii="宋体" w:hAnsi="宋体"/>
                <w:lang w:val="en-US" w:eastAsia="zh-CN"/>
              </w:rPr>
              <w:t>按钮</w:t>
            </w:r>
          </w:p>
        </w:tc>
      </w:tr>
      <w:tr w14:paraId="722EB9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526B0C78">
            <w:pPr>
              <w:rPr>
                <w:rFonts w:ascii="宋体" w:hAnsi="宋体"/>
                <w:sz w:val="24"/>
              </w:rPr>
            </w:pPr>
            <w:r>
              <w:rPr>
                <w:rFonts w:hint="eastAsia" w:ascii="宋体" w:hAnsi="宋体"/>
                <w:sz w:val="24"/>
              </w:rPr>
              <w:t>前置条件：</w:t>
            </w:r>
          </w:p>
        </w:tc>
        <w:tc>
          <w:tcPr>
            <w:tcW w:w="6225" w:type="dxa"/>
            <w:gridSpan w:val="3"/>
          </w:tcPr>
          <w:p w14:paraId="74C57543">
            <w:pPr>
              <w:bidi w:val="0"/>
              <w:rPr>
                <w:rFonts w:hint="default" w:ascii="宋体" w:hAnsi="宋体" w:eastAsia="宋体"/>
                <w:lang w:val="en-US" w:eastAsia="zh-CN"/>
              </w:rPr>
            </w:pPr>
            <w:r>
              <w:rPr>
                <w:rFonts w:hint="eastAsia"/>
              </w:rPr>
              <w:t>进入校务</w:t>
            </w:r>
            <w:r>
              <w:rPr>
                <w:rFonts w:hint="eastAsia"/>
                <w:lang w:val="en-US" w:eastAsia="zh-CN"/>
              </w:rPr>
              <w:t>问答</w:t>
            </w:r>
            <w:r>
              <w:rPr>
                <w:rFonts w:hint="eastAsia"/>
              </w:rPr>
              <w:t>机器人小程序并登录</w:t>
            </w:r>
          </w:p>
        </w:tc>
      </w:tr>
      <w:tr w14:paraId="4E276C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4E9C6473">
            <w:pPr>
              <w:rPr>
                <w:rFonts w:ascii="宋体" w:hAnsi="宋体"/>
                <w:sz w:val="24"/>
              </w:rPr>
            </w:pPr>
            <w:r>
              <w:rPr>
                <w:rFonts w:hint="eastAsia" w:ascii="宋体" w:hAnsi="宋体"/>
                <w:sz w:val="24"/>
              </w:rPr>
              <w:t>后置条件：</w:t>
            </w:r>
          </w:p>
        </w:tc>
        <w:tc>
          <w:tcPr>
            <w:tcW w:w="6225" w:type="dxa"/>
            <w:gridSpan w:val="3"/>
          </w:tcPr>
          <w:p w14:paraId="7E9E711C">
            <w:pPr>
              <w:bidi w:val="0"/>
              <w:rPr>
                <w:rFonts w:hint="default" w:ascii="宋体" w:hAnsi="宋体" w:eastAsia="宋体"/>
                <w:lang w:val="en-US" w:eastAsia="zh-CN"/>
              </w:rPr>
            </w:pPr>
            <w:r>
              <w:rPr>
                <w:rFonts w:hint="eastAsia" w:ascii="宋体" w:hAnsi="宋体"/>
                <w:lang w:val="en-US" w:eastAsia="zh-CN"/>
              </w:rPr>
              <w:t>显示小程序功能介绍</w:t>
            </w:r>
          </w:p>
        </w:tc>
      </w:tr>
      <w:tr w14:paraId="0F2366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72B1C495">
            <w:pPr>
              <w:rPr>
                <w:rFonts w:ascii="宋体" w:hAnsi="宋体"/>
                <w:sz w:val="24"/>
              </w:rPr>
            </w:pPr>
            <w:r>
              <w:rPr>
                <w:rFonts w:hint="eastAsia" w:ascii="宋体" w:hAnsi="宋体"/>
                <w:sz w:val="24"/>
              </w:rPr>
              <w:t>一般性流程：</w:t>
            </w:r>
          </w:p>
        </w:tc>
        <w:tc>
          <w:tcPr>
            <w:tcW w:w="6225" w:type="dxa"/>
            <w:gridSpan w:val="3"/>
          </w:tcPr>
          <w:p w14:paraId="153F56DD">
            <w:pPr>
              <w:pStyle w:val="17"/>
              <w:ind w:firstLine="0" w:firstLineChars="0"/>
              <w:rPr>
                <w:rFonts w:ascii="宋体" w:hAnsi="宋体"/>
                <w:sz w:val="24"/>
              </w:rPr>
            </w:pPr>
            <w:r>
              <w:rPr>
                <w:rFonts w:hint="eastAsia" w:ascii="宋体" w:hAnsi="宋体"/>
                <w:sz w:val="24"/>
              </w:rPr>
              <w:t>登录</w:t>
            </w:r>
          </w:p>
        </w:tc>
      </w:tr>
      <w:tr w14:paraId="53BE3A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6F8B565">
            <w:pPr>
              <w:rPr>
                <w:rFonts w:ascii="宋体" w:hAnsi="宋体"/>
                <w:sz w:val="24"/>
              </w:rPr>
            </w:pPr>
            <w:r>
              <w:rPr>
                <w:rFonts w:hint="eastAsia" w:ascii="宋体" w:hAnsi="宋体"/>
                <w:sz w:val="24"/>
              </w:rPr>
              <w:t>选择性流程</w:t>
            </w:r>
          </w:p>
        </w:tc>
        <w:tc>
          <w:tcPr>
            <w:tcW w:w="6225" w:type="dxa"/>
            <w:gridSpan w:val="3"/>
          </w:tcPr>
          <w:p w14:paraId="681DE1C2">
            <w:pPr>
              <w:pStyle w:val="17"/>
              <w:ind w:firstLine="0" w:firstLineChars="0"/>
              <w:rPr>
                <w:rFonts w:ascii="宋体" w:hAnsi="宋体"/>
                <w:sz w:val="24"/>
              </w:rPr>
            </w:pPr>
            <w:r>
              <w:rPr>
                <w:rFonts w:hint="eastAsia" w:ascii="宋体" w:hAnsi="宋体"/>
                <w:sz w:val="24"/>
              </w:rPr>
              <w:t>无</w:t>
            </w:r>
          </w:p>
        </w:tc>
      </w:tr>
      <w:tr w14:paraId="5F883F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0D5EA972">
            <w:pPr>
              <w:rPr>
                <w:rFonts w:ascii="宋体" w:hAnsi="宋体"/>
                <w:sz w:val="24"/>
              </w:rPr>
            </w:pPr>
            <w:r>
              <w:rPr>
                <w:rFonts w:hint="eastAsia" w:ascii="宋体" w:hAnsi="宋体"/>
                <w:sz w:val="24"/>
              </w:rPr>
              <w:t>异常：</w:t>
            </w:r>
          </w:p>
        </w:tc>
        <w:tc>
          <w:tcPr>
            <w:tcW w:w="6225" w:type="dxa"/>
            <w:gridSpan w:val="3"/>
          </w:tcPr>
          <w:p w14:paraId="4E1A389A">
            <w:pPr>
              <w:bidi w:val="0"/>
              <w:rPr>
                <w:rFonts w:hint="default" w:ascii="宋体" w:hAnsi="宋体" w:eastAsia="宋体"/>
                <w:lang w:val="en-US" w:eastAsia="zh-CN"/>
              </w:rPr>
            </w:pPr>
            <w:r>
              <w:rPr>
                <w:rFonts w:hint="eastAsia" w:ascii="宋体" w:hAnsi="宋体"/>
                <w:lang w:val="en-US" w:eastAsia="zh-CN"/>
              </w:rPr>
              <w:t>点击后无响应或无法显示</w:t>
            </w:r>
          </w:p>
        </w:tc>
      </w:tr>
      <w:tr w14:paraId="069827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tcPr>
          <w:p w14:paraId="0B1335F6">
            <w:pPr>
              <w:rPr>
                <w:rFonts w:ascii="宋体" w:hAnsi="宋体"/>
                <w:sz w:val="24"/>
              </w:rPr>
            </w:pPr>
            <w:r>
              <w:rPr>
                <w:rFonts w:hint="eastAsia" w:ascii="宋体" w:hAnsi="宋体"/>
                <w:sz w:val="24"/>
              </w:rPr>
              <w:t>优先级：</w:t>
            </w:r>
          </w:p>
        </w:tc>
        <w:tc>
          <w:tcPr>
            <w:tcW w:w="6225" w:type="dxa"/>
            <w:gridSpan w:val="3"/>
          </w:tcPr>
          <w:p w14:paraId="02EE252A">
            <w:pPr>
              <w:rPr>
                <w:rFonts w:hint="default" w:ascii="宋体" w:hAnsi="宋体" w:eastAsia="宋体"/>
                <w:sz w:val="24"/>
                <w:lang w:val="en-US" w:eastAsia="zh-CN"/>
              </w:rPr>
            </w:pPr>
            <w:r>
              <w:rPr>
                <w:rFonts w:hint="eastAsia" w:ascii="宋体" w:hAnsi="宋体"/>
                <w:sz w:val="24"/>
                <w:lang w:val="en-US" w:eastAsia="zh-CN"/>
              </w:rPr>
              <w:t>中</w:t>
            </w:r>
          </w:p>
        </w:tc>
      </w:tr>
      <w:tr w14:paraId="0616B2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071" w:type="dxa"/>
          </w:tcPr>
          <w:p w14:paraId="662ECB21">
            <w:pPr>
              <w:rPr>
                <w:rFonts w:ascii="宋体" w:hAnsi="宋体"/>
                <w:sz w:val="24"/>
              </w:rPr>
            </w:pPr>
            <w:r>
              <w:rPr>
                <w:rFonts w:hint="eastAsia" w:ascii="宋体" w:hAnsi="宋体"/>
                <w:sz w:val="24"/>
              </w:rPr>
              <w:t>使用频率：</w:t>
            </w:r>
          </w:p>
        </w:tc>
        <w:tc>
          <w:tcPr>
            <w:tcW w:w="6225" w:type="dxa"/>
            <w:gridSpan w:val="3"/>
          </w:tcPr>
          <w:p w14:paraId="6D051145">
            <w:pPr>
              <w:rPr>
                <w:rFonts w:hint="eastAsia" w:ascii="宋体" w:hAnsi="宋体" w:eastAsia="宋体"/>
                <w:sz w:val="24"/>
                <w:lang w:val="en-US" w:eastAsia="zh-CN"/>
              </w:rPr>
            </w:pPr>
            <w:r>
              <w:rPr>
                <w:rFonts w:hint="eastAsia" w:ascii="宋体" w:hAnsi="宋体"/>
                <w:sz w:val="24"/>
                <w:lang w:val="en-US" w:eastAsia="zh-CN"/>
              </w:rPr>
              <w:t>中</w:t>
            </w:r>
          </w:p>
        </w:tc>
      </w:tr>
      <w:tr w14:paraId="31E07A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715945A2">
            <w:pPr>
              <w:rPr>
                <w:rFonts w:ascii="宋体" w:hAnsi="宋体"/>
                <w:sz w:val="24"/>
              </w:rPr>
            </w:pPr>
            <w:r>
              <w:rPr>
                <w:rFonts w:hint="eastAsia" w:ascii="宋体" w:hAnsi="宋体"/>
                <w:sz w:val="24"/>
              </w:rPr>
              <w:t>业务规则：</w:t>
            </w:r>
          </w:p>
        </w:tc>
        <w:tc>
          <w:tcPr>
            <w:tcW w:w="6225" w:type="dxa"/>
            <w:gridSpan w:val="3"/>
          </w:tcPr>
          <w:p w14:paraId="55FE0E30">
            <w:pPr>
              <w:rPr>
                <w:rFonts w:ascii="宋体" w:hAnsi="宋体"/>
                <w:sz w:val="24"/>
              </w:rPr>
            </w:pPr>
            <w:r>
              <w:rPr>
                <w:rFonts w:hint="eastAsia" w:ascii="宋体" w:hAnsi="宋体"/>
                <w:sz w:val="24"/>
              </w:rPr>
              <w:t>无</w:t>
            </w:r>
          </w:p>
        </w:tc>
      </w:tr>
      <w:tr w14:paraId="544449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18F2D8C1">
            <w:pPr>
              <w:rPr>
                <w:rFonts w:ascii="宋体" w:hAnsi="宋体"/>
                <w:sz w:val="24"/>
              </w:rPr>
            </w:pPr>
            <w:r>
              <w:rPr>
                <w:rFonts w:hint="eastAsia" w:ascii="宋体" w:hAnsi="宋体"/>
                <w:sz w:val="24"/>
              </w:rPr>
              <w:t>其他信息：</w:t>
            </w:r>
          </w:p>
        </w:tc>
        <w:tc>
          <w:tcPr>
            <w:tcW w:w="6225" w:type="dxa"/>
            <w:gridSpan w:val="3"/>
          </w:tcPr>
          <w:p w14:paraId="2905BA75">
            <w:pPr>
              <w:rPr>
                <w:rFonts w:ascii="宋体" w:hAnsi="宋体"/>
                <w:sz w:val="24"/>
              </w:rPr>
            </w:pPr>
            <w:r>
              <w:rPr>
                <w:rFonts w:hint="eastAsia" w:ascii="宋体" w:hAnsi="宋体"/>
                <w:sz w:val="24"/>
              </w:rPr>
              <w:t>无</w:t>
            </w:r>
          </w:p>
        </w:tc>
      </w:tr>
      <w:tr w14:paraId="5F2644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169D1A8A">
            <w:pPr>
              <w:rPr>
                <w:rFonts w:ascii="宋体" w:hAnsi="宋体"/>
                <w:sz w:val="24"/>
              </w:rPr>
            </w:pPr>
            <w:r>
              <w:rPr>
                <w:rFonts w:hint="eastAsia" w:ascii="宋体" w:hAnsi="宋体"/>
                <w:sz w:val="24"/>
              </w:rPr>
              <w:t>假设：</w:t>
            </w:r>
          </w:p>
        </w:tc>
        <w:tc>
          <w:tcPr>
            <w:tcW w:w="6225" w:type="dxa"/>
            <w:gridSpan w:val="3"/>
          </w:tcPr>
          <w:p w14:paraId="598540B1">
            <w:pPr>
              <w:rPr>
                <w:rFonts w:ascii="宋体" w:hAnsi="宋体"/>
                <w:sz w:val="24"/>
              </w:rPr>
            </w:pPr>
            <w:r>
              <w:rPr>
                <w:rFonts w:hint="eastAsia" w:ascii="宋体" w:hAnsi="宋体"/>
                <w:sz w:val="24"/>
              </w:rPr>
              <w:t>无</w:t>
            </w:r>
          </w:p>
        </w:tc>
      </w:tr>
    </w:tbl>
    <w:p w14:paraId="3505A304">
      <w:pPr>
        <w:numPr>
          <w:ilvl w:val="0"/>
          <w:numId w:val="0"/>
        </w:numPr>
      </w:pPr>
    </w:p>
    <w:p w14:paraId="7E3E4CCD">
      <w:pPr>
        <w:pStyle w:val="7"/>
        <w:spacing w:line="360" w:lineRule="auto"/>
        <w:rPr>
          <w:rFonts w:hint="eastAsia" w:ascii="楷体" w:hAnsi="楷体" w:eastAsia="楷体" w:cs="楷体"/>
          <w:sz w:val="21"/>
          <w:szCs w:val="21"/>
          <w:lang w:eastAsia="zh-CN"/>
        </w:rPr>
      </w:pPr>
      <w:r>
        <w:rPr>
          <w:rFonts w:hint="eastAsia" w:ascii="楷体" w:hAnsi="楷体" w:eastAsia="楷体" w:cs="楷体"/>
          <w:sz w:val="21"/>
          <w:szCs w:val="21"/>
        </w:rPr>
        <w:t>表4-2-8-1</w:t>
      </w:r>
      <w:r>
        <w:rPr>
          <w:rFonts w:hint="eastAsia" w:ascii="楷体" w:hAnsi="楷体" w:eastAsia="楷体" w:cs="楷体"/>
          <w:sz w:val="21"/>
          <w:szCs w:val="21"/>
          <w:lang w:eastAsia="zh-Hans"/>
        </w:rPr>
        <w:t xml:space="preserve">用例表 </w:t>
      </w:r>
      <w:r>
        <w:rPr>
          <w:rFonts w:hint="eastAsia" w:ascii="楷体" w:hAnsi="楷体" w:eastAsia="楷体" w:cs="楷体"/>
          <w:sz w:val="21"/>
          <w:szCs w:val="21"/>
          <w:lang w:val="en-US" w:eastAsia="zh-CN"/>
        </w:rPr>
        <w:t>新手帮助</w:t>
      </w:r>
    </w:p>
    <w:p w14:paraId="2E7AD651">
      <w:pPr>
        <w:spacing w:line="360" w:lineRule="auto"/>
        <w:rPr>
          <w:rFonts w:hint="eastAsia" w:ascii="楷体" w:hAnsi="楷体" w:eastAsia="楷体" w:cs="楷体"/>
          <w:sz w:val="24"/>
          <w:lang w:eastAsia="zh-Hans"/>
        </w:rPr>
      </w:pPr>
      <w:r>
        <w:rPr>
          <w:rFonts w:hint="eastAsia" w:ascii="楷体" w:hAnsi="楷体" w:eastAsia="楷体" w:cs="楷体"/>
          <w:sz w:val="24"/>
          <w:lang w:eastAsia="zh-Hans"/>
        </w:rPr>
        <w:t>界面原型</w:t>
      </w:r>
    </w:p>
    <w:p w14:paraId="10EDFC12">
      <w:r>
        <w:drawing>
          <wp:inline distT="0" distB="0" distL="114300" distR="114300">
            <wp:extent cx="2433955" cy="4072890"/>
            <wp:effectExtent l="0" t="0" r="4445" b="3810"/>
            <wp:docPr id="2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4"/>
                    <pic:cNvPicPr>
                      <a:picLocks noChangeAspect="1"/>
                    </pic:cNvPicPr>
                  </pic:nvPicPr>
                  <pic:blipFill>
                    <a:blip r:embed="rId46"/>
                    <a:stretch>
                      <a:fillRect/>
                    </a:stretch>
                  </pic:blipFill>
                  <pic:spPr>
                    <a:xfrm>
                      <a:off x="0" y="0"/>
                      <a:ext cx="2433955" cy="4072890"/>
                    </a:xfrm>
                    <a:prstGeom prst="rect">
                      <a:avLst/>
                    </a:prstGeom>
                    <a:noFill/>
                    <a:ln>
                      <a:noFill/>
                    </a:ln>
                  </pic:spPr>
                </pic:pic>
              </a:graphicData>
            </a:graphic>
          </wp:inline>
        </w:drawing>
      </w:r>
      <w:r>
        <w:drawing>
          <wp:inline distT="0" distB="0" distL="114300" distR="114300">
            <wp:extent cx="2440940" cy="4098925"/>
            <wp:effectExtent l="0" t="0" r="6985" b="6350"/>
            <wp:docPr id="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
                    <pic:cNvPicPr>
                      <a:picLocks noChangeAspect="1"/>
                    </pic:cNvPicPr>
                  </pic:nvPicPr>
                  <pic:blipFill>
                    <a:blip r:embed="rId51"/>
                    <a:stretch>
                      <a:fillRect/>
                    </a:stretch>
                  </pic:blipFill>
                  <pic:spPr>
                    <a:xfrm>
                      <a:off x="0" y="0"/>
                      <a:ext cx="2440940" cy="4098925"/>
                    </a:xfrm>
                    <a:prstGeom prst="rect">
                      <a:avLst/>
                    </a:prstGeom>
                    <a:noFill/>
                    <a:ln>
                      <a:noFill/>
                    </a:ln>
                  </pic:spPr>
                </pic:pic>
              </a:graphicData>
            </a:graphic>
          </wp:inline>
        </w:drawing>
      </w:r>
    </w:p>
    <w:p w14:paraId="3414D828">
      <w:pPr>
        <w:spacing w:line="360" w:lineRule="auto"/>
        <w:jc w:val="center"/>
        <w:rPr>
          <w:rFonts w:hint="eastAsia" w:ascii="楷体" w:hAnsi="楷体" w:eastAsia="楷体"/>
          <w:szCs w:val="21"/>
        </w:rPr>
      </w:pPr>
    </w:p>
    <w:p w14:paraId="4B570F1D">
      <w:pPr>
        <w:pStyle w:val="7"/>
        <w:spacing w:line="360" w:lineRule="auto"/>
        <w:rPr>
          <w:rFonts w:hint="eastAsia" w:ascii="楷体" w:hAnsi="楷体" w:eastAsia="楷体" w:cs="楷体"/>
          <w:sz w:val="21"/>
          <w:szCs w:val="21"/>
          <w:lang w:eastAsia="zh-CN" w:bidi="ar"/>
        </w:rPr>
      </w:pPr>
      <w:r>
        <w:rPr>
          <w:rFonts w:hint="eastAsia" w:ascii="楷体" w:hAnsi="楷体" w:eastAsia="楷体" w:cs="楷体"/>
          <w:sz w:val="21"/>
          <w:szCs w:val="21"/>
        </w:rPr>
        <w:t xml:space="preserve">图4-2-8-3 </w:t>
      </w:r>
      <w:r>
        <w:rPr>
          <w:rFonts w:hint="eastAsia" w:ascii="楷体" w:hAnsi="楷体" w:eastAsia="楷体" w:cs="楷体"/>
          <w:sz w:val="21"/>
          <w:szCs w:val="21"/>
          <w:lang w:eastAsia="zh-Hans"/>
        </w:rPr>
        <w:t xml:space="preserve">原型界面 </w:t>
      </w:r>
      <w:r>
        <w:rPr>
          <w:rFonts w:hint="eastAsia" w:ascii="楷体" w:hAnsi="楷体" w:eastAsia="楷体" w:cs="楷体"/>
          <w:sz w:val="21"/>
          <w:szCs w:val="21"/>
          <w:lang w:val="en-US" w:eastAsia="zh-CN" w:bidi="ar"/>
        </w:rPr>
        <w:t>新手帮助</w:t>
      </w:r>
    </w:p>
    <w:p w14:paraId="5C835AB9">
      <w:pPr>
        <w:pStyle w:val="4"/>
        <w:numPr>
          <w:ilvl w:val="2"/>
          <w:numId w:val="0"/>
        </w:numPr>
        <w:rPr>
          <w:rFonts w:hint="eastAsia" w:ascii="楷体" w:hAnsi="楷体" w:eastAsia="楷体" w:cs="楷体"/>
          <w:b/>
          <w:bCs/>
          <w:color w:val="auto"/>
          <w:sz w:val="24"/>
          <w:szCs w:val="24"/>
        </w:rPr>
      </w:pPr>
      <w:bookmarkStart w:id="88" w:name="_Toc16678"/>
      <w:r>
        <w:rPr>
          <w:rFonts w:hint="eastAsia" w:ascii="楷体" w:hAnsi="楷体" w:eastAsia="楷体" w:cs="楷体"/>
          <w:b/>
          <w:bCs/>
          <w:color w:val="auto"/>
          <w:sz w:val="24"/>
          <w:szCs w:val="24"/>
        </w:rPr>
        <w:t>4.2.9我的收藏</w:t>
      </w:r>
      <w:bookmarkEnd w:id="88"/>
    </w:p>
    <w:bookmarkEnd w:id="84"/>
    <w:p w14:paraId="0F7A5AE5">
      <w:pPr>
        <w:spacing w:line="360" w:lineRule="auto"/>
        <w:rPr>
          <w:rFonts w:hint="eastAsia" w:ascii="楷体" w:hAnsi="楷体" w:eastAsia="楷体" w:cs="楷体"/>
          <w:szCs w:val="21"/>
        </w:rPr>
      </w:pPr>
      <w:r>
        <w:rPr>
          <w:rFonts w:hint="eastAsia" w:ascii="楷体" w:hAnsi="楷体" w:eastAsia="楷体" w:cs="楷体"/>
          <w:sz w:val="24"/>
          <w:lang w:eastAsia="zh-Hans"/>
        </w:rPr>
        <w:t>用例图</w:t>
      </w:r>
    </w:p>
    <w:p w14:paraId="2F393070">
      <w:pPr>
        <w:numPr>
          <w:ilvl w:val="0"/>
          <w:numId w:val="0"/>
        </w:numPr>
      </w:pPr>
      <w:r>
        <w:drawing>
          <wp:inline distT="0" distB="0" distL="114300" distR="114300">
            <wp:extent cx="5269865" cy="2562225"/>
            <wp:effectExtent l="0" t="0" r="6985" b="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52"/>
                    <a:stretch>
                      <a:fillRect/>
                    </a:stretch>
                  </pic:blipFill>
                  <pic:spPr>
                    <a:xfrm>
                      <a:off x="0" y="0"/>
                      <a:ext cx="5269865" cy="2562225"/>
                    </a:xfrm>
                    <a:prstGeom prst="rect">
                      <a:avLst/>
                    </a:prstGeom>
                    <a:noFill/>
                    <a:ln>
                      <a:noFill/>
                    </a:ln>
                  </pic:spPr>
                </pic:pic>
              </a:graphicData>
            </a:graphic>
          </wp:inline>
        </w:drawing>
      </w:r>
    </w:p>
    <w:p w14:paraId="68F7EA2E">
      <w:pPr>
        <w:pStyle w:val="7"/>
        <w:spacing w:line="360" w:lineRule="auto"/>
        <w:rPr>
          <w:rFonts w:hint="default" w:ascii="楷体" w:hAnsi="楷体" w:eastAsia="楷体" w:cs="楷体"/>
          <w:sz w:val="21"/>
          <w:szCs w:val="21"/>
          <w:lang w:val="en-US" w:eastAsia="zh-CN"/>
        </w:rPr>
      </w:pPr>
      <w:r>
        <w:rPr>
          <w:rFonts w:hint="eastAsia" w:ascii="楷体" w:hAnsi="楷体" w:eastAsia="楷体" w:cs="楷体"/>
          <w:sz w:val="21"/>
          <w:szCs w:val="21"/>
        </w:rPr>
        <w:t>图4-2-</w:t>
      </w:r>
      <w:r>
        <w:rPr>
          <w:rFonts w:hint="eastAsia" w:ascii="楷体" w:hAnsi="楷体" w:eastAsia="楷体" w:cs="楷体"/>
          <w:sz w:val="21"/>
          <w:szCs w:val="21"/>
          <w:lang w:val="en-US" w:eastAsia="zh-CN"/>
        </w:rPr>
        <w:t>9</w:t>
      </w:r>
      <w:r>
        <w:rPr>
          <w:rFonts w:hint="eastAsia" w:ascii="楷体" w:hAnsi="楷体" w:eastAsia="楷体" w:cs="楷体"/>
          <w:sz w:val="21"/>
          <w:szCs w:val="21"/>
          <w:lang w:eastAsia="zh-Hans"/>
        </w:rPr>
        <w:t xml:space="preserve">用例图 </w:t>
      </w:r>
      <w:r>
        <w:rPr>
          <w:rFonts w:hint="eastAsia" w:ascii="楷体" w:hAnsi="楷体" w:eastAsia="楷体" w:cs="楷体"/>
          <w:sz w:val="21"/>
          <w:szCs w:val="21"/>
          <w:lang w:val="en-US" w:eastAsia="zh-CN"/>
        </w:rPr>
        <w:t>我的收藏</w:t>
      </w:r>
    </w:p>
    <w:p w14:paraId="65D0D003">
      <w:pPr>
        <w:spacing w:line="360" w:lineRule="auto"/>
      </w:pPr>
      <w:r>
        <w:rPr>
          <w:rFonts w:hint="eastAsia" w:ascii="楷体" w:hAnsi="楷体" w:eastAsia="楷体" w:cs="楷体"/>
          <w:sz w:val="24"/>
          <w:lang w:eastAsia="zh-Hans"/>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1"/>
        <w:gridCol w:w="2061"/>
        <w:gridCol w:w="2072"/>
        <w:gridCol w:w="2092"/>
      </w:tblGrid>
      <w:tr w14:paraId="7533D9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tcPr>
          <w:p w14:paraId="4B109D01">
            <w:pPr>
              <w:rPr>
                <w:rFonts w:ascii="宋体" w:hAnsi="宋体"/>
                <w:sz w:val="24"/>
              </w:rPr>
            </w:pPr>
            <w:r>
              <w:rPr>
                <w:rFonts w:hint="eastAsia" w:ascii="宋体" w:hAnsi="宋体"/>
                <w:sz w:val="24"/>
              </w:rPr>
              <w:t>ID和名称</w:t>
            </w:r>
          </w:p>
        </w:tc>
        <w:tc>
          <w:tcPr>
            <w:tcW w:w="6225" w:type="dxa"/>
            <w:gridSpan w:val="3"/>
          </w:tcPr>
          <w:p w14:paraId="64A562D0">
            <w:pPr>
              <w:rPr>
                <w:rFonts w:hint="default" w:ascii="宋体" w:hAnsi="宋体" w:eastAsia="宋体"/>
                <w:sz w:val="24"/>
                <w:lang w:val="en-US" w:eastAsia="zh-CN"/>
              </w:rPr>
            </w:pPr>
            <w:r>
              <w:rPr>
                <w:rFonts w:hint="eastAsia" w:ascii="宋体" w:hAnsi="宋体"/>
                <w:sz w:val="24"/>
                <w:lang w:val="en-US" w:eastAsia="zh-CN"/>
              </w:rPr>
              <w:t>UC</w:t>
            </w:r>
            <w:r>
              <w:rPr>
                <w:rFonts w:ascii="宋体" w:hAnsi="宋体"/>
                <w:sz w:val="24"/>
              </w:rPr>
              <w:t>-</w:t>
            </w:r>
            <w:r>
              <w:rPr>
                <w:rFonts w:hint="eastAsia" w:ascii="宋体" w:hAnsi="宋体"/>
                <w:sz w:val="24"/>
                <w:lang w:val="en-US" w:eastAsia="zh-CN"/>
              </w:rPr>
              <w:t>5 我的收藏</w:t>
            </w:r>
          </w:p>
        </w:tc>
      </w:tr>
      <w:tr w14:paraId="4E6275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272C28B7">
            <w:pPr>
              <w:rPr>
                <w:rFonts w:ascii="宋体" w:hAnsi="宋体"/>
                <w:sz w:val="24"/>
              </w:rPr>
            </w:pPr>
            <w:r>
              <w:rPr>
                <w:rFonts w:hint="eastAsia" w:ascii="宋体" w:hAnsi="宋体"/>
                <w:sz w:val="24"/>
              </w:rPr>
              <w:t>创建人</w:t>
            </w:r>
          </w:p>
        </w:tc>
        <w:tc>
          <w:tcPr>
            <w:tcW w:w="2061" w:type="dxa"/>
          </w:tcPr>
          <w:p w14:paraId="75759DEE">
            <w:pPr>
              <w:rPr>
                <w:rFonts w:hint="default" w:ascii="宋体" w:hAnsi="宋体" w:eastAsia="宋体"/>
                <w:sz w:val="24"/>
                <w:lang w:val="en-US" w:eastAsia="zh-CN"/>
              </w:rPr>
            </w:pPr>
            <w:r>
              <w:rPr>
                <w:rFonts w:hint="eastAsia" w:ascii="宋体" w:hAnsi="宋体"/>
                <w:sz w:val="24"/>
                <w:lang w:val="en-US" w:eastAsia="zh-CN"/>
              </w:rPr>
              <w:t>赵益萍</w:t>
            </w:r>
          </w:p>
        </w:tc>
        <w:tc>
          <w:tcPr>
            <w:tcW w:w="2072" w:type="dxa"/>
          </w:tcPr>
          <w:p w14:paraId="624B0B0E">
            <w:pPr>
              <w:rPr>
                <w:rFonts w:ascii="宋体" w:hAnsi="宋体"/>
                <w:sz w:val="24"/>
              </w:rPr>
            </w:pPr>
            <w:r>
              <w:rPr>
                <w:rFonts w:hint="eastAsia" w:ascii="宋体" w:hAnsi="宋体"/>
                <w:sz w:val="24"/>
              </w:rPr>
              <w:t>创建日期：</w:t>
            </w:r>
          </w:p>
        </w:tc>
        <w:tc>
          <w:tcPr>
            <w:tcW w:w="2092" w:type="dxa"/>
          </w:tcPr>
          <w:p w14:paraId="2AFB5C5B">
            <w:pPr>
              <w:rPr>
                <w:rFonts w:ascii="宋体" w:hAnsi="宋体"/>
                <w:sz w:val="24"/>
              </w:rPr>
            </w:pPr>
            <w:r>
              <w:rPr>
                <w:rFonts w:hint="eastAsia" w:ascii="宋体" w:hAnsi="宋体"/>
                <w:sz w:val="24"/>
              </w:rPr>
              <w:t>2</w:t>
            </w:r>
            <w:r>
              <w:rPr>
                <w:rFonts w:ascii="宋体" w:hAnsi="宋体"/>
                <w:sz w:val="24"/>
              </w:rPr>
              <w:t>02</w:t>
            </w:r>
            <w:r>
              <w:rPr>
                <w:rFonts w:hint="eastAsia" w:ascii="宋体" w:hAnsi="宋体"/>
                <w:sz w:val="24"/>
                <w:lang w:val="en-US" w:eastAsia="zh-CN"/>
              </w:rPr>
              <w:t>5</w:t>
            </w:r>
            <w:r>
              <w:rPr>
                <w:rFonts w:hint="eastAsia" w:ascii="宋体" w:hAnsi="宋体"/>
                <w:sz w:val="24"/>
              </w:rPr>
              <w:t>/</w:t>
            </w:r>
            <w:r>
              <w:rPr>
                <w:rFonts w:ascii="宋体" w:hAnsi="宋体"/>
                <w:sz w:val="24"/>
              </w:rPr>
              <w:t>5</w:t>
            </w:r>
            <w:r>
              <w:rPr>
                <w:rFonts w:hint="eastAsia" w:ascii="宋体" w:hAnsi="宋体"/>
                <w:sz w:val="24"/>
              </w:rPr>
              <w:t>/4</w:t>
            </w:r>
          </w:p>
        </w:tc>
      </w:tr>
      <w:tr w14:paraId="2DA2D1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05E536E1">
            <w:pPr>
              <w:rPr>
                <w:rFonts w:ascii="宋体" w:hAnsi="宋体"/>
                <w:sz w:val="24"/>
              </w:rPr>
            </w:pPr>
            <w:r>
              <w:rPr>
                <w:rFonts w:hint="eastAsia" w:ascii="宋体" w:hAnsi="宋体"/>
                <w:sz w:val="24"/>
              </w:rPr>
              <w:t>主要操作者</w:t>
            </w:r>
          </w:p>
        </w:tc>
        <w:tc>
          <w:tcPr>
            <w:tcW w:w="2061" w:type="dxa"/>
          </w:tcPr>
          <w:p w14:paraId="317117C2">
            <w:pPr>
              <w:rPr>
                <w:rFonts w:hint="eastAsia" w:ascii="宋体" w:hAnsi="宋体" w:eastAsia="宋体"/>
                <w:sz w:val="24"/>
                <w:lang w:val="en-US" w:eastAsia="zh-CN"/>
              </w:rPr>
            </w:pPr>
            <w:r>
              <w:rPr>
                <w:rFonts w:hint="eastAsia" w:ascii="宋体" w:hAnsi="宋体"/>
                <w:sz w:val="24"/>
                <w:lang w:val="en-US" w:eastAsia="zh-CN"/>
              </w:rPr>
              <w:t>用户</w:t>
            </w:r>
          </w:p>
        </w:tc>
        <w:tc>
          <w:tcPr>
            <w:tcW w:w="2072" w:type="dxa"/>
          </w:tcPr>
          <w:p w14:paraId="4BE6C380">
            <w:pPr>
              <w:rPr>
                <w:rFonts w:ascii="宋体" w:hAnsi="宋体"/>
                <w:sz w:val="24"/>
              </w:rPr>
            </w:pPr>
            <w:r>
              <w:rPr>
                <w:rFonts w:hint="eastAsia" w:ascii="宋体" w:hAnsi="宋体"/>
                <w:sz w:val="24"/>
              </w:rPr>
              <w:t>次要操作者：</w:t>
            </w:r>
          </w:p>
        </w:tc>
        <w:tc>
          <w:tcPr>
            <w:tcW w:w="2092" w:type="dxa"/>
          </w:tcPr>
          <w:p w14:paraId="7C6A69FA">
            <w:pPr>
              <w:rPr>
                <w:rFonts w:ascii="宋体" w:hAnsi="宋体"/>
                <w:sz w:val="24"/>
              </w:rPr>
            </w:pPr>
            <w:r>
              <w:rPr>
                <w:rFonts w:hint="eastAsia" w:ascii="宋体" w:hAnsi="宋体"/>
                <w:sz w:val="24"/>
              </w:rPr>
              <w:t>无</w:t>
            </w:r>
          </w:p>
        </w:tc>
      </w:tr>
      <w:tr w14:paraId="3D0431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5304D80C">
            <w:pPr>
              <w:rPr>
                <w:rFonts w:ascii="宋体" w:hAnsi="宋体"/>
                <w:sz w:val="24"/>
              </w:rPr>
            </w:pPr>
            <w:r>
              <w:rPr>
                <w:rFonts w:hint="eastAsia" w:ascii="宋体" w:hAnsi="宋体"/>
                <w:sz w:val="24"/>
              </w:rPr>
              <w:t>描述：</w:t>
            </w:r>
          </w:p>
        </w:tc>
        <w:tc>
          <w:tcPr>
            <w:tcW w:w="6225" w:type="dxa"/>
            <w:gridSpan w:val="3"/>
          </w:tcPr>
          <w:p w14:paraId="3C2E6798">
            <w:pPr>
              <w:bidi w:val="0"/>
              <w:rPr>
                <w:rFonts w:hint="default" w:ascii="宋体" w:hAnsi="宋体" w:eastAsia="宋体"/>
                <w:lang w:val="en-US" w:eastAsia="zh-CN"/>
              </w:rPr>
            </w:pPr>
            <w:r>
              <w:rPr>
                <w:rFonts w:hint="eastAsia"/>
              </w:rPr>
              <w:t>用户</w:t>
            </w:r>
            <w:r>
              <w:rPr>
                <w:rFonts w:hint="eastAsia"/>
                <w:lang w:val="en-US" w:eastAsia="zh-CN"/>
              </w:rPr>
              <w:t>点击“我的”页面中“我的收藏”按钮</w:t>
            </w:r>
          </w:p>
        </w:tc>
      </w:tr>
      <w:tr w14:paraId="1249A1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0D312EF5">
            <w:pPr>
              <w:rPr>
                <w:rFonts w:ascii="宋体" w:hAnsi="宋体"/>
                <w:sz w:val="24"/>
              </w:rPr>
            </w:pPr>
            <w:r>
              <w:rPr>
                <w:rFonts w:hint="eastAsia" w:ascii="宋体" w:hAnsi="宋体"/>
                <w:sz w:val="24"/>
              </w:rPr>
              <w:t>触发器：</w:t>
            </w:r>
          </w:p>
        </w:tc>
        <w:tc>
          <w:tcPr>
            <w:tcW w:w="6225" w:type="dxa"/>
            <w:gridSpan w:val="3"/>
          </w:tcPr>
          <w:p w14:paraId="08B3C5BE">
            <w:pPr>
              <w:bidi w:val="0"/>
              <w:rPr>
                <w:rFonts w:hint="default" w:ascii="宋体" w:hAnsi="宋体" w:eastAsia="宋体"/>
                <w:lang w:val="en-US" w:eastAsia="zh-CN"/>
              </w:rPr>
            </w:pPr>
            <w:r>
              <w:rPr>
                <w:rFonts w:hint="eastAsia" w:ascii="宋体" w:hAnsi="宋体"/>
                <w:lang w:eastAsia="zh-CN"/>
              </w:rPr>
              <w:t>“</w:t>
            </w:r>
            <w:r>
              <w:rPr>
                <w:rFonts w:hint="eastAsia" w:ascii="宋体" w:hAnsi="宋体"/>
                <w:lang w:val="en-US" w:eastAsia="zh-CN"/>
              </w:rPr>
              <w:t>我的收藏</w:t>
            </w:r>
            <w:r>
              <w:rPr>
                <w:rFonts w:hint="eastAsia" w:ascii="宋体" w:hAnsi="宋体"/>
                <w:lang w:eastAsia="zh-CN"/>
              </w:rPr>
              <w:t>”</w:t>
            </w:r>
            <w:r>
              <w:rPr>
                <w:rFonts w:hint="eastAsia" w:ascii="宋体" w:hAnsi="宋体"/>
                <w:lang w:val="en-US" w:eastAsia="zh-CN"/>
              </w:rPr>
              <w:t>按钮</w:t>
            </w:r>
          </w:p>
        </w:tc>
      </w:tr>
      <w:tr w14:paraId="115769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2146BB27">
            <w:pPr>
              <w:rPr>
                <w:rFonts w:ascii="宋体" w:hAnsi="宋体"/>
                <w:sz w:val="24"/>
              </w:rPr>
            </w:pPr>
            <w:r>
              <w:rPr>
                <w:rFonts w:hint="eastAsia" w:ascii="宋体" w:hAnsi="宋体"/>
                <w:sz w:val="24"/>
              </w:rPr>
              <w:t>前置条件：</w:t>
            </w:r>
          </w:p>
        </w:tc>
        <w:tc>
          <w:tcPr>
            <w:tcW w:w="6225" w:type="dxa"/>
            <w:gridSpan w:val="3"/>
          </w:tcPr>
          <w:p w14:paraId="5FFCB8D2">
            <w:pPr>
              <w:bidi w:val="0"/>
              <w:rPr>
                <w:rFonts w:hint="default" w:ascii="宋体" w:hAnsi="宋体" w:eastAsia="宋体"/>
                <w:lang w:val="en-US" w:eastAsia="zh-CN"/>
              </w:rPr>
            </w:pPr>
            <w:r>
              <w:rPr>
                <w:rFonts w:hint="eastAsia"/>
              </w:rPr>
              <w:t>进入校务</w:t>
            </w:r>
            <w:r>
              <w:rPr>
                <w:rFonts w:hint="eastAsia"/>
                <w:lang w:val="en-US" w:eastAsia="zh-CN"/>
              </w:rPr>
              <w:t>问答</w:t>
            </w:r>
            <w:r>
              <w:rPr>
                <w:rFonts w:hint="eastAsia"/>
              </w:rPr>
              <w:t>机器人小程序并登录</w:t>
            </w:r>
          </w:p>
        </w:tc>
      </w:tr>
      <w:tr w14:paraId="7887D6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11BB4CB7">
            <w:pPr>
              <w:rPr>
                <w:rFonts w:ascii="宋体" w:hAnsi="宋体"/>
                <w:sz w:val="24"/>
              </w:rPr>
            </w:pPr>
            <w:r>
              <w:rPr>
                <w:rFonts w:hint="eastAsia" w:ascii="宋体" w:hAnsi="宋体"/>
                <w:sz w:val="24"/>
              </w:rPr>
              <w:t>后置条件：</w:t>
            </w:r>
          </w:p>
        </w:tc>
        <w:tc>
          <w:tcPr>
            <w:tcW w:w="6225" w:type="dxa"/>
            <w:gridSpan w:val="3"/>
          </w:tcPr>
          <w:p w14:paraId="0F7D22C2">
            <w:pPr>
              <w:bidi w:val="0"/>
              <w:rPr>
                <w:rFonts w:hint="default" w:ascii="宋体" w:hAnsi="宋体" w:eastAsia="宋体"/>
                <w:lang w:val="en-US" w:eastAsia="zh-CN"/>
              </w:rPr>
            </w:pPr>
            <w:r>
              <w:rPr>
                <w:rFonts w:hint="eastAsia" w:ascii="宋体" w:hAnsi="宋体"/>
                <w:lang w:val="en-US" w:eastAsia="zh-CN"/>
              </w:rPr>
              <w:t>显示用户的收藏信息</w:t>
            </w:r>
          </w:p>
        </w:tc>
      </w:tr>
      <w:tr w14:paraId="0B98F5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0E1C76E">
            <w:pPr>
              <w:rPr>
                <w:rFonts w:ascii="宋体" w:hAnsi="宋体"/>
                <w:sz w:val="24"/>
              </w:rPr>
            </w:pPr>
            <w:r>
              <w:rPr>
                <w:rFonts w:hint="eastAsia" w:ascii="宋体" w:hAnsi="宋体"/>
                <w:sz w:val="24"/>
              </w:rPr>
              <w:t>一般性流程：</w:t>
            </w:r>
          </w:p>
        </w:tc>
        <w:tc>
          <w:tcPr>
            <w:tcW w:w="6225" w:type="dxa"/>
            <w:gridSpan w:val="3"/>
          </w:tcPr>
          <w:p w14:paraId="3267A21A">
            <w:pPr>
              <w:pStyle w:val="17"/>
              <w:ind w:firstLine="0" w:firstLineChars="0"/>
              <w:rPr>
                <w:rFonts w:ascii="宋体" w:hAnsi="宋体"/>
                <w:sz w:val="24"/>
              </w:rPr>
            </w:pPr>
            <w:r>
              <w:rPr>
                <w:rFonts w:hint="eastAsia" w:ascii="宋体" w:hAnsi="宋体"/>
                <w:sz w:val="24"/>
              </w:rPr>
              <w:t>登录</w:t>
            </w:r>
          </w:p>
        </w:tc>
      </w:tr>
      <w:tr w14:paraId="005669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78358023">
            <w:pPr>
              <w:rPr>
                <w:rFonts w:ascii="宋体" w:hAnsi="宋体"/>
                <w:sz w:val="24"/>
              </w:rPr>
            </w:pPr>
            <w:r>
              <w:rPr>
                <w:rFonts w:hint="eastAsia" w:ascii="宋体" w:hAnsi="宋体"/>
                <w:sz w:val="24"/>
              </w:rPr>
              <w:t>选择性流程</w:t>
            </w:r>
          </w:p>
        </w:tc>
        <w:tc>
          <w:tcPr>
            <w:tcW w:w="6225" w:type="dxa"/>
            <w:gridSpan w:val="3"/>
          </w:tcPr>
          <w:p w14:paraId="060C7D73">
            <w:pPr>
              <w:pStyle w:val="17"/>
              <w:ind w:firstLine="0" w:firstLineChars="0"/>
              <w:rPr>
                <w:rFonts w:ascii="宋体" w:hAnsi="宋体"/>
                <w:sz w:val="24"/>
              </w:rPr>
            </w:pPr>
            <w:r>
              <w:rPr>
                <w:rFonts w:hint="eastAsia" w:ascii="宋体" w:hAnsi="宋体"/>
                <w:sz w:val="24"/>
              </w:rPr>
              <w:t>无</w:t>
            </w:r>
          </w:p>
        </w:tc>
      </w:tr>
      <w:tr w14:paraId="407DDB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58C7F3DA">
            <w:pPr>
              <w:rPr>
                <w:rFonts w:ascii="宋体" w:hAnsi="宋体"/>
                <w:sz w:val="24"/>
              </w:rPr>
            </w:pPr>
            <w:r>
              <w:rPr>
                <w:rFonts w:hint="eastAsia" w:ascii="宋体" w:hAnsi="宋体"/>
                <w:sz w:val="24"/>
              </w:rPr>
              <w:t>异常：</w:t>
            </w:r>
          </w:p>
        </w:tc>
        <w:tc>
          <w:tcPr>
            <w:tcW w:w="6225" w:type="dxa"/>
            <w:gridSpan w:val="3"/>
          </w:tcPr>
          <w:p w14:paraId="40766A7B">
            <w:pPr>
              <w:bidi w:val="0"/>
              <w:rPr>
                <w:rFonts w:hint="default" w:ascii="宋体" w:hAnsi="宋体" w:eastAsia="宋体"/>
                <w:lang w:val="en-US" w:eastAsia="zh-CN"/>
              </w:rPr>
            </w:pPr>
            <w:r>
              <w:rPr>
                <w:rFonts w:hint="eastAsia" w:ascii="宋体" w:hAnsi="宋体"/>
                <w:lang w:val="en-US" w:eastAsia="zh-CN"/>
              </w:rPr>
              <w:t>点击后无响应或无法显示</w:t>
            </w:r>
          </w:p>
        </w:tc>
      </w:tr>
      <w:tr w14:paraId="6886F2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tcPr>
          <w:p w14:paraId="2AFF0FBB">
            <w:pPr>
              <w:rPr>
                <w:rFonts w:ascii="宋体" w:hAnsi="宋体"/>
                <w:sz w:val="24"/>
              </w:rPr>
            </w:pPr>
            <w:r>
              <w:rPr>
                <w:rFonts w:hint="eastAsia" w:ascii="宋体" w:hAnsi="宋体"/>
                <w:sz w:val="24"/>
              </w:rPr>
              <w:t>优先级：</w:t>
            </w:r>
          </w:p>
        </w:tc>
        <w:tc>
          <w:tcPr>
            <w:tcW w:w="6225" w:type="dxa"/>
            <w:gridSpan w:val="3"/>
          </w:tcPr>
          <w:p w14:paraId="5C497CB6">
            <w:pPr>
              <w:rPr>
                <w:rFonts w:hint="default" w:ascii="宋体" w:hAnsi="宋体" w:eastAsia="宋体"/>
                <w:sz w:val="24"/>
                <w:lang w:val="en-US" w:eastAsia="zh-CN"/>
              </w:rPr>
            </w:pPr>
            <w:r>
              <w:rPr>
                <w:rFonts w:hint="eastAsia" w:ascii="宋体" w:hAnsi="宋体"/>
                <w:sz w:val="24"/>
                <w:lang w:val="en-US" w:eastAsia="zh-CN"/>
              </w:rPr>
              <w:t>中</w:t>
            </w:r>
          </w:p>
        </w:tc>
      </w:tr>
      <w:tr w14:paraId="004FAC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071" w:type="dxa"/>
          </w:tcPr>
          <w:p w14:paraId="09E685B1">
            <w:pPr>
              <w:rPr>
                <w:rFonts w:ascii="宋体" w:hAnsi="宋体"/>
                <w:sz w:val="24"/>
              </w:rPr>
            </w:pPr>
            <w:r>
              <w:rPr>
                <w:rFonts w:hint="eastAsia" w:ascii="宋体" w:hAnsi="宋体"/>
                <w:sz w:val="24"/>
              </w:rPr>
              <w:t>使用频率：</w:t>
            </w:r>
          </w:p>
        </w:tc>
        <w:tc>
          <w:tcPr>
            <w:tcW w:w="6225" w:type="dxa"/>
            <w:gridSpan w:val="3"/>
          </w:tcPr>
          <w:p w14:paraId="07CF0FB6">
            <w:pPr>
              <w:rPr>
                <w:rFonts w:hint="eastAsia" w:ascii="宋体" w:hAnsi="宋体" w:eastAsia="宋体"/>
                <w:sz w:val="24"/>
                <w:lang w:val="en-US" w:eastAsia="zh-CN"/>
              </w:rPr>
            </w:pPr>
            <w:r>
              <w:rPr>
                <w:rFonts w:hint="eastAsia" w:ascii="宋体" w:hAnsi="宋体"/>
                <w:sz w:val="24"/>
                <w:lang w:val="en-US" w:eastAsia="zh-CN"/>
              </w:rPr>
              <w:t>中</w:t>
            </w:r>
          </w:p>
        </w:tc>
      </w:tr>
      <w:tr w14:paraId="6EBA75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5DA581BB">
            <w:pPr>
              <w:rPr>
                <w:rFonts w:ascii="宋体" w:hAnsi="宋体"/>
                <w:sz w:val="24"/>
              </w:rPr>
            </w:pPr>
            <w:r>
              <w:rPr>
                <w:rFonts w:hint="eastAsia" w:ascii="宋体" w:hAnsi="宋体"/>
                <w:sz w:val="24"/>
              </w:rPr>
              <w:t>业务规则：</w:t>
            </w:r>
          </w:p>
        </w:tc>
        <w:tc>
          <w:tcPr>
            <w:tcW w:w="6225" w:type="dxa"/>
            <w:gridSpan w:val="3"/>
          </w:tcPr>
          <w:p w14:paraId="3309B4AE">
            <w:pPr>
              <w:rPr>
                <w:rFonts w:ascii="宋体" w:hAnsi="宋体"/>
                <w:sz w:val="24"/>
              </w:rPr>
            </w:pPr>
            <w:r>
              <w:rPr>
                <w:rFonts w:hint="eastAsia" w:ascii="宋体" w:hAnsi="宋体"/>
                <w:sz w:val="24"/>
              </w:rPr>
              <w:t>无</w:t>
            </w:r>
          </w:p>
        </w:tc>
      </w:tr>
      <w:tr w14:paraId="0E7D73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7FA8C266">
            <w:pPr>
              <w:rPr>
                <w:rFonts w:ascii="宋体" w:hAnsi="宋体"/>
                <w:sz w:val="24"/>
              </w:rPr>
            </w:pPr>
            <w:r>
              <w:rPr>
                <w:rFonts w:hint="eastAsia" w:ascii="宋体" w:hAnsi="宋体"/>
                <w:sz w:val="24"/>
              </w:rPr>
              <w:t>其他信息：</w:t>
            </w:r>
          </w:p>
        </w:tc>
        <w:tc>
          <w:tcPr>
            <w:tcW w:w="6225" w:type="dxa"/>
            <w:gridSpan w:val="3"/>
          </w:tcPr>
          <w:p w14:paraId="25AD848B">
            <w:pPr>
              <w:rPr>
                <w:rFonts w:ascii="宋体" w:hAnsi="宋体"/>
                <w:sz w:val="24"/>
              </w:rPr>
            </w:pPr>
            <w:r>
              <w:rPr>
                <w:rFonts w:hint="eastAsia" w:ascii="宋体" w:hAnsi="宋体"/>
                <w:sz w:val="24"/>
              </w:rPr>
              <w:t>无</w:t>
            </w:r>
          </w:p>
        </w:tc>
      </w:tr>
      <w:tr w14:paraId="2D4A8D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14644123">
            <w:pPr>
              <w:rPr>
                <w:rFonts w:ascii="宋体" w:hAnsi="宋体"/>
                <w:sz w:val="24"/>
              </w:rPr>
            </w:pPr>
            <w:r>
              <w:rPr>
                <w:rFonts w:hint="eastAsia" w:ascii="宋体" w:hAnsi="宋体"/>
                <w:sz w:val="24"/>
              </w:rPr>
              <w:t>假设：</w:t>
            </w:r>
          </w:p>
        </w:tc>
        <w:tc>
          <w:tcPr>
            <w:tcW w:w="6225" w:type="dxa"/>
            <w:gridSpan w:val="3"/>
          </w:tcPr>
          <w:p w14:paraId="6873C58E">
            <w:pPr>
              <w:rPr>
                <w:rFonts w:ascii="宋体" w:hAnsi="宋体"/>
                <w:sz w:val="24"/>
              </w:rPr>
            </w:pPr>
            <w:r>
              <w:rPr>
                <w:rFonts w:hint="eastAsia" w:ascii="宋体" w:hAnsi="宋体"/>
                <w:sz w:val="24"/>
              </w:rPr>
              <w:t>无</w:t>
            </w:r>
          </w:p>
        </w:tc>
      </w:tr>
    </w:tbl>
    <w:p w14:paraId="6870495D">
      <w:pPr>
        <w:pStyle w:val="7"/>
        <w:spacing w:line="360" w:lineRule="auto"/>
        <w:rPr>
          <w:rFonts w:hint="default" w:ascii="楷体" w:hAnsi="楷体" w:eastAsia="楷体" w:cs="楷体"/>
          <w:sz w:val="21"/>
          <w:szCs w:val="21"/>
          <w:lang w:val="en-US" w:eastAsia="zh-CN"/>
        </w:rPr>
      </w:pPr>
      <w:r>
        <w:rPr>
          <w:rFonts w:hint="eastAsia" w:ascii="楷体" w:hAnsi="楷体" w:eastAsia="楷体" w:cs="楷体"/>
          <w:sz w:val="21"/>
          <w:szCs w:val="21"/>
        </w:rPr>
        <w:t>表4-2-</w:t>
      </w:r>
      <w:r>
        <w:rPr>
          <w:rFonts w:hint="eastAsia" w:ascii="楷体" w:hAnsi="楷体" w:eastAsia="楷体" w:cs="楷体"/>
          <w:sz w:val="21"/>
          <w:szCs w:val="21"/>
          <w:lang w:val="en-US" w:eastAsia="zh-CN"/>
        </w:rPr>
        <w:t>9</w:t>
      </w:r>
      <w:r>
        <w:rPr>
          <w:rFonts w:hint="eastAsia" w:ascii="楷体" w:hAnsi="楷体" w:eastAsia="楷体" w:cs="楷体"/>
          <w:sz w:val="21"/>
          <w:szCs w:val="21"/>
          <w:lang w:eastAsia="zh-Hans"/>
        </w:rPr>
        <w:t xml:space="preserve">用例表 </w:t>
      </w:r>
      <w:r>
        <w:rPr>
          <w:rFonts w:hint="eastAsia" w:ascii="楷体" w:hAnsi="楷体" w:eastAsia="楷体" w:cs="楷体"/>
          <w:sz w:val="21"/>
          <w:szCs w:val="21"/>
          <w:lang w:val="en-US" w:eastAsia="zh-CN"/>
        </w:rPr>
        <w:t>我的收藏</w:t>
      </w:r>
    </w:p>
    <w:p w14:paraId="375CB24D">
      <w:pPr>
        <w:spacing w:line="360" w:lineRule="auto"/>
      </w:pPr>
      <w:r>
        <w:rPr>
          <w:rFonts w:hint="eastAsia" w:ascii="楷体" w:hAnsi="楷体" w:eastAsia="楷体" w:cs="楷体"/>
          <w:sz w:val="24"/>
          <w:lang w:eastAsia="zh-Hans"/>
        </w:rPr>
        <w:t>界面原型</w:t>
      </w:r>
    </w:p>
    <w:p w14:paraId="6613CF18">
      <w:r>
        <w:drawing>
          <wp:inline distT="0" distB="0" distL="114300" distR="114300">
            <wp:extent cx="2488565" cy="4164330"/>
            <wp:effectExtent l="0" t="0" r="6985" b="7620"/>
            <wp:docPr id="1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4"/>
                    <pic:cNvPicPr>
                      <a:picLocks noChangeAspect="1"/>
                    </pic:cNvPicPr>
                  </pic:nvPicPr>
                  <pic:blipFill>
                    <a:blip r:embed="rId46"/>
                    <a:stretch>
                      <a:fillRect/>
                    </a:stretch>
                  </pic:blipFill>
                  <pic:spPr>
                    <a:xfrm>
                      <a:off x="0" y="0"/>
                      <a:ext cx="2488565" cy="4164330"/>
                    </a:xfrm>
                    <a:prstGeom prst="rect">
                      <a:avLst/>
                    </a:prstGeom>
                    <a:noFill/>
                    <a:ln>
                      <a:noFill/>
                    </a:ln>
                  </pic:spPr>
                </pic:pic>
              </a:graphicData>
            </a:graphic>
          </wp:inline>
        </w:drawing>
      </w:r>
      <w:r>
        <w:drawing>
          <wp:inline distT="0" distB="0" distL="114300" distR="114300">
            <wp:extent cx="2475230" cy="4274820"/>
            <wp:effectExtent l="0" t="0" r="1270" b="1905"/>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53"/>
                    <a:stretch>
                      <a:fillRect/>
                    </a:stretch>
                  </pic:blipFill>
                  <pic:spPr>
                    <a:xfrm>
                      <a:off x="0" y="0"/>
                      <a:ext cx="2475230" cy="4274820"/>
                    </a:xfrm>
                    <a:prstGeom prst="rect">
                      <a:avLst/>
                    </a:prstGeom>
                    <a:noFill/>
                    <a:ln>
                      <a:noFill/>
                    </a:ln>
                  </pic:spPr>
                </pic:pic>
              </a:graphicData>
            </a:graphic>
          </wp:inline>
        </w:drawing>
      </w:r>
    </w:p>
    <w:p w14:paraId="265D1F14">
      <w:pPr>
        <w:pStyle w:val="7"/>
        <w:spacing w:line="360" w:lineRule="auto"/>
        <w:rPr>
          <w:rFonts w:hint="default" w:eastAsia="楷体"/>
          <w:lang w:val="en-US" w:eastAsia="zh-CN"/>
        </w:rPr>
      </w:pPr>
      <w:r>
        <w:rPr>
          <w:rFonts w:hint="eastAsia" w:ascii="楷体" w:hAnsi="楷体" w:eastAsia="楷体" w:cs="楷体"/>
          <w:sz w:val="21"/>
          <w:szCs w:val="21"/>
        </w:rPr>
        <w:t>图4-2-</w:t>
      </w:r>
      <w:r>
        <w:rPr>
          <w:rFonts w:hint="eastAsia" w:ascii="楷体" w:hAnsi="楷体" w:eastAsia="楷体" w:cs="楷体"/>
          <w:sz w:val="21"/>
          <w:szCs w:val="21"/>
          <w:lang w:val="en-US" w:eastAsia="zh-CN"/>
        </w:rPr>
        <w:t>9</w:t>
      </w:r>
      <w:r>
        <w:rPr>
          <w:rFonts w:hint="eastAsia" w:ascii="楷体" w:hAnsi="楷体" w:eastAsia="楷体" w:cs="楷体"/>
          <w:sz w:val="21"/>
          <w:szCs w:val="21"/>
        </w:rPr>
        <w:t xml:space="preserve"> </w:t>
      </w:r>
      <w:r>
        <w:rPr>
          <w:rFonts w:hint="eastAsia" w:ascii="楷体" w:hAnsi="楷体" w:eastAsia="楷体" w:cs="楷体"/>
          <w:sz w:val="21"/>
          <w:szCs w:val="21"/>
          <w:lang w:eastAsia="zh-Hans"/>
        </w:rPr>
        <w:t xml:space="preserve">原型界面 </w:t>
      </w:r>
      <w:r>
        <w:rPr>
          <w:rFonts w:hint="eastAsia" w:ascii="楷体" w:hAnsi="楷体" w:eastAsia="楷体" w:cs="楷体"/>
          <w:sz w:val="21"/>
          <w:szCs w:val="21"/>
          <w:lang w:val="en-US" w:eastAsia="zh-CN"/>
        </w:rPr>
        <w:t>我的收藏</w:t>
      </w:r>
    </w:p>
    <w:p w14:paraId="1AE09CC4">
      <w:pPr>
        <w:pStyle w:val="4"/>
        <w:numPr>
          <w:ilvl w:val="2"/>
          <w:numId w:val="0"/>
        </w:numPr>
        <w:rPr>
          <w:rFonts w:hint="eastAsia" w:ascii="楷体" w:hAnsi="楷体" w:eastAsia="楷体" w:cs="楷体"/>
          <w:b/>
          <w:bCs/>
          <w:color w:val="auto"/>
          <w:kern w:val="2"/>
          <w:sz w:val="24"/>
          <w:szCs w:val="24"/>
          <w:lang w:val="en-US" w:eastAsia="zh-CN" w:bidi="ar-SA"/>
        </w:rPr>
      </w:pPr>
      <w:bookmarkStart w:id="89" w:name="_Toc18402"/>
      <w:bookmarkStart w:id="90" w:name="_Toc13676"/>
      <w:bookmarkStart w:id="91" w:name="_Toc18327"/>
      <w:r>
        <w:rPr>
          <w:rFonts w:hint="eastAsia" w:ascii="楷体" w:hAnsi="楷体" w:eastAsia="楷体" w:cs="楷体"/>
          <w:b/>
          <w:bCs/>
          <w:color w:val="auto"/>
          <w:kern w:val="2"/>
          <w:sz w:val="24"/>
          <w:szCs w:val="24"/>
          <w:lang w:val="en-US" w:eastAsia="zh-CN" w:bidi="ar-SA"/>
        </w:rPr>
        <w:t>4.2.10我的点赞</w:t>
      </w:r>
      <w:bookmarkEnd w:id="89"/>
    </w:p>
    <w:p w14:paraId="2D893C1C">
      <w:pPr>
        <w:spacing w:line="360" w:lineRule="auto"/>
        <w:rPr>
          <w:rFonts w:hint="eastAsia" w:ascii="楷体" w:hAnsi="楷体" w:eastAsia="楷体" w:cs="楷体"/>
          <w:szCs w:val="21"/>
        </w:rPr>
      </w:pPr>
      <w:r>
        <w:rPr>
          <w:rFonts w:hint="eastAsia" w:ascii="楷体" w:hAnsi="楷体" w:eastAsia="楷体" w:cs="楷体"/>
          <w:sz w:val="24"/>
          <w:lang w:eastAsia="zh-Hans"/>
        </w:rPr>
        <w:t>用例图</w:t>
      </w:r>
    </w:p>
    <w:p w14:paraId="432BD2FD">
      <w:pPr>
        <w:numPr>
          <w:ilvl w:val="0"/>
          <w:numId w:val="0"/>
        </w:numPr>
      </w:pPr>
      <w:r>
        <w:drawing>
          <wp:inline distT="0" distB="0" distL="114300" distR="114300">
            <wp:extent cx="5269230" cy="2082165"/>
            <wp:effectExtent l="0" t="0" r="7620" b="3810"/>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54"/>
                    <a:stretch>
                      <a:fillRect/>
                    </a:stretch>
                  </pic:blipFill>
                  <pic:spPr>
                    <a:xfrm>
                      <a:off x="0" y="0"/>
                      <a:ext cx="5269230" cy="2082165"/>
                    </a:xfrm>
                    <a:prstGeom prst="rect">
                      <a:avLst/>
                    </a:prstGeom>
                    <a:noFill/>
                    <a:ln>
                      <a:noFill/>
                    </a:ln>
                  </pic:spPr>
                </pic:pic>
              </a:graphicData>
            </a:graphic>
          </wp:inline>
        </w:drawing>
      </w:r>
    </w:p>
    <w:p w14:paraId="447B95EF">
      <w:pPr>
        <w:pStyle w:val="7"/>
        <w:spacing w:line="360" w:lineRule="auto"/>
        <w:rPr>
          <w:rFonts w:hint="default" w:ascii="楷体" w:hAnsi="楷体" w:eastAsia="楷体" w:cs="楷体"/>
          <w:sz w:val="21"/>
          <w:szCs w:val="21"/>
          <w:lang w:val="en-US" w:eastAsia="zh-CN"/>
        </w:rPr>
      </w:pPr>
      <w:r>
        <w:rPr>
          <w:rFonts w:hint="eastAsia" w:ascii="楷体" w:hAnsi="楷体" w:eastAsia="楷体" w:cs="楷体"/>
          <w:sz w:val="21"/>
          <w:szCs w:val="21"/>
        </w:rPr>
        <w:t>图4-2-</w:t>
      </w:r>
      <w:r>
        <w:rPr>
          <w:rFonts w:hint="eastAsia" w:ascii="楷体" w:hAnsi="楷体" w:eastAsia="楷体" w:cs="楷体"/>
          <w:sz w:val="21"/>
          <w:szCs w:val="21"/>
          <w:lang w:val="en-US" w:eastAsia="zh-CN"/>
        </w:rPr>
        <w:t>10</w:t>
      </w:r>
      <w:r>
        <w:rPr>
          <w:rFonts w:hint="eastAsia" w:ascii="楷体" w:hAnsi="楷体" w:eastAsia="楷体" w:cs="楷体"/>
          <w:sz w:val="21"/>
          <w:szCs w:val="21"/>
          <w:lang w:eastAsia="zh-Hans"/>
        </w:rPr>
        <w:t xml:space="preserve">用例图 </w:t>
      </w:r>
      <w:r>
        <w:rPr>
          <w:rFonts w:hint="eastAsia" w:ascii="楷体" w:hAnsi="楷体" w:eastAsia="楷体" w:cs="楷体"/>
          <w:sz w:val="21"/>
          <w:szCs w:val="21"/>
          <w:lang w:val="en-US" w:eastAsia="zh-CN"/>
        </w:rPr>
        <w:t>我的点赞</w:t>
      </w:r>
    </w:p>
    <w:p w14:paraId="3022EB9C">
      <w:pPr>
        <w:spacing w:line="360" w:lineRule="auto"/>
      </w:pPr>
      <w:r>
        <w:rPr>
          <w:rFonts w:hint="eastAsia" w:ascii="楷体" w:hAnsi="楷体" w:eastAsia="楷体" w:cs="楷体"/>
          <w:sz w:val="24"/>
          <w:lang w:eastAsia="zh-Hans"/>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1"/>
        <w:gridCol w:w="2061"/>
        <w:gridCol w:w="2072"/>
        <w:gridCol w:w="2092"/>
      </w:tblGrid>
      <w:tr w14:paraId="5E47B4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vAlign w:val="top"/>
          </w:tcPr>
          <w:p w14:paraId="6EC99CF7">
            <w:pPr>
              <w:rPr>
                <w:rFonts w:ascii="宋体" w:hAnsi="宋体"/>
                <w:sz w:val="24"/>
              </w:rPr>
            </w:pPr>
            <w:r>
              <w:rPr>
                <w:rFonts w:hint="eastAsia" w:ascii="宋体" w:hAnsi="宋体"/>
                <w:sz w:val="24"/>
              </w:rPr>
              <w:t>ID和名称</w:t>
            </w:r>
          </w:p>
        </w:tc>
        <w:tc>
          <w:tcPr>
            <w:tcW w:w="6225" w:type="dxa"/>
            <w:gridSpan w:val="3"/>
            <w:vAlign w:val="top"/>
          </w:tcPr>
          <w:p w14:paraId="0E5CFF6A">
            <w:pPr>
              <w:rPr>
                <w:rFonts w:hint="default" w:ascii="宋体" w:hAnsi="宋体" w:eastAsia="宋体"/>
                <w:sz w:val="24"/>
                <w:lang w:val="en-US" w:eastAsia="zh-CN"/>
              </w:rPr>
            </w:pPr>
            <w:r>
              <w:rPr>
                <w:rFonts w:hint="eastAsia" w:ascii="宋体" w:hAnsi="宋体"/>
                <w:sz w:val="24"/>
                <w:lang w:val="en-US" w:eastAsia="zh-CN"/>
              </w:rPr>
              <w:t>UC</w:t>
            </w:r>
            <w:r>
              <w:rPr>
                <w:rFonts w:ascii="宋体" w:hAnsi="宋体"/>
                <w:sz w:val="24"/>
              </w:rPr>
              <w:t>-</w:t>
            </w:r>
            <w:r>
              <w:rPr>
                <w:rFonts w:hint="eastAsia" w:ascii="宋体" w:hAnsi="宋体"/>
                <w:sz w:val="24"/>
                <w:lang w:val="en-US" w:eastAsia="zh-CN"/>
              </w:rPr>
              <w:t>4 我的点赞</w:t>
            </w:r>
          </w:p>
        </w:tc>
      </w:tr>
      <w:tr w14:paraId="0EC5A7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vAlign w:val="top"/>
          </w:tcPr>
          <w:p w14:paraId="45496529">
            <w:pPr>
              <w:rPr>
                <w:rFonts w:ascii="宋体" w:hAnsi="宋体"/>
                <w:sz w:val="24"/>
              </w:rPr>
            </w:pPr>
            <w:r>
              <w:rPr>
                <w:rFonts w:hint="eastAsia" w:ascii="宋体" w:hAnsi="宋体"/>
                <w:sz w:val="24"/>
              </w:rPr>
              <w:t>创建人</w:t>
            </w:r>
          </w:p>
        </w:tc>
        <w:tc>
          <w:tcPr>
            <w:tcW w:w="2061" w:type="dxa"/>
            <w:vAlign w:val="top"/>
          </w:tcPr>
          <w:p w14:paraId="39AF11D4">
            <w:pPr>
              <w:rPr>
                <w:rFonts w:hint="default" w:ascii="宋体" w:hAnsi="宋体" w:eastAsia="宋体"/>
                <w:sz w:val="24"/>
                <w:lang w:val="en-US" w:eastAsia="zh-CN"/>
              </w:rPr>
            </w:pPr>
            <w:r>
              <w:rPr>
                <w:rFonts w:hint="eastAsia" w:ascii="宋体" w:hAnsi="宋体"/>
                <w:sz w:val="24"/>
                <w:lang w:val="en-US" w:eastAsia="zh-CN"/>
              </w:rPr>
              <w:t>赵益萍</w:t>
            </w:r>
          </w:p>
        </w:tc>
        <w:tc>
          <w:tcPr>
            <w:tcW w:w="2072" w:type="dxa"/>
            <w:vAlign w:val="top"/>
          </w:tcPr>
          <w:p w14:paraId="30D55B25">
            <w:pPr>
              <w:rPr>
                <w:rFonts w:ascii="宋体" w:hAnsi="宋体"/>
                <w:sz w:val="24"/>
              </w:rPr>
            </w:pPr>
            <w:r>
              <w:rPr>
                <w:rFonts w:hint="eastAsia" w:ascii="宋体" w:hAnsi="宋体"/>
                <w:sz w:val="24"/>
              </w:rPr>
              <w:t>创建日期：</w:t>
            </w:r>
          </w:p>
        </w:tc>
        <w:tc>
          <w:tcPr>
            <w:tcW w:w="2092" w:type="dxa"/>
            <w:vAlign w:val="top"/>
          </w:tcPr>
          <w:p w14:paraId="27846819">
            <w:pPr>
              <w:rPr>
                <w:rFonts w:ascii="宋体" w:hAnsi="宋体"/>
                <w:sz w:val="24"/>
              </w:rPr>
            </w:pPr>
            <w:r>
              <w:rPr>
                <w:rFonts w:hint="eastAsia" w:ascii="宋体" w:hAnsi="宋体"/>
                <w:sz w:val="24"/>
              </w:rPr>
              <w:t>2</w:t>
            </w:r>
            <w:r>
              <w:rPr>
                <w:rFonts w:ascii="宋体" w:hAnsi="宋体"/>
                <w:sz w:val="24"/>
              </w:rPr>
              <w:t>02</w:t>
            </w:r>
            <w:r>
              <w:rPr>
                <w:rFonts w:hint="eastAsia" w:ascii="宋体" w:hAnsi="宋体"/>
                <w:sz w:val="24"/>
                <w:lang w:val="en-US" w:eastAsia="zh-CN"/>
              </w:rPr>
              <w:t>5</w:t>
            </w:r>
            <w:r>
              <w:rPr>
                <w:rFonts w:hint="eastAsia" w:ascii="宋体" w:hAnsi="宋体"/>
                <w:sz w:val="24"/>
              </w:rPr>
              <w:t>/</w:t>
            </w:r>
            <w:r>
              <w:rPr>
                <w:rFonts w:ascii="宋体" w:hAnsi="宋体"/>
                <w:sz w:val="24"/>
              </w:rPr>
              <w:t>5</w:t>
            </w:r>
            <w:r>
              <w:rPr>
                <w:rFonts w:hint="eastAsia" w:ascii="宋体" w:hAnsi="宋体"/>
                <w:sz w:val="24"/>
              </w:rPr>
              <w:t>/4</w:t>
            </w:r>
          </w:p>
        </w:tc>
      </w:tr>
      <w:tr w14:paraId="4035AD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vAlign w:val="top"/>
          </w:tcPr>
          <w:p w14:paraId="2B209DD5">
            <w:pPr>
              <w:rPr>
                <w:rFonts w:ascii="宋体" w:hAnsi="宋体"/>
                <w:sz w:val="24"/>
              </w:rPr>
            </w:pPr>
            <w:r>
              <w:rPr>
                <w:rFonts w:hint="eastAsia" w:ascii="宋体" w:hAnsi="宋体"/>
                <w:sz w:val="24"/>
              </w:rPr>
              <w:t>主要操作者</w:t>
            </w:r>
          </w:p>
        </w:tc>
        <w:tc>
          <w:tcPr>
            <w:tcW w:w="2061" w:type="dxa"/>
            <w:vAlign w:val="top"/>
          </w:tcPr>
          <w:p w14:paraId="182440F2">
            <w:pPr>
              <w:rPr>
                <w:rFonts w:hint="eastAsia" w:ascii="宋体" w:hAnsi="宋体" w:eastAsia="宋体"/>
                <w:sz w:val="24"/>
                <w:lang w:val="en-US" w:eastAsia="zh-CN"/>
              </w:rPr>
            </w:pPr>
            <w:r>
              <w:rPr>
                <w:rFonts w:hint="eastAsia" w:ascii="宋体" w:hAnsi="宋体"/>
                <w:sz w:val="24"/>
                <w:lang w:val="en-US" w:eastAsia="zh-CN"/>
              </w:rPr>
              <w:t>用户</w:t>
            </w:r>
          </w:p>
        </w:tc>
        <w:tc>
          <w:tcPr>
            <w:tcW w:w="2072" w:type="dxa"/>
            <w:vAlign w:val="top"/>
          </w:tcPr>
          <w:p w14:paraId="146054A7">
            <w:pPr>
              <w:rPr>
                <w:rFonts w:ascii="宋体" w:hAnsi="宋体"/>
                <w:sz w:val="24"/>
              </w:rPr>
            </w:pPr>
            <w:r>
              <w:rPr>
                <w:rFonts w:hint="eastAsia" w:ascii="宋体" w:hAnsi="宋体"/>
                <w:sz w:val="24"/>
              </w:rPr>
              <w:t>次要操作者：</w:t>
            </w:r>
          </w:p>
        </w:tc>
        <w:tc>
          <w:tcPr>
            <w:tcW w:w="2092" w:type="dxa"/>
            <w:vAlign w:val="top"/>
          </w:tcPr>
          <w:p w14:paraId="40BCCB80">
            <w:pPr>
              <w:rPr>
                <w:rFonts w:ascii="宋体" w:hAnsi="宋体"/>
                <w:sz w:val="24"/>
              </w:rPr>
            </w:pPr>
            <w:r>
              <w:rPr>
                <w:rFonts w:hint="eastAsia" w:ascii="宋体" w:hAnsi="宋体"/>
                <w:sz w:val="24"/>
              </w:rPr>
              <w:t>无</w:t>
            </w:r>
          </w:p>
        </w:tc>
      </w:tr>
      <w:tr w14:paraId="6F5C88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vAlign w:val="top"/>
          </w:tcPr>
          <w:p w14:paraId="21165240">
            <w:pPr>
              <w:rPr>
                <w:rFonts w:ascii="宋体" w:hAnsi="宋体"/>
                <w:sz w:val="24"/>
              </w:rPr>
            </w:pPr>
            <w:r>
              <w:rPr>
                <w:rFonts w:hint="eastAsia" w:ascii="宋体" w:hAnsi="宋体"/>
                <w:sz w:val="24"/>
              </w:rPr>
              <w:t>描述：</w:t>
            </w:r>
          </w:p>
        </w:tc>
        <w:tc>
          <w:tcPr>
            <w:tcW w:w="6225" w:type="dxa"/>
            <w:gridSpan w:val="3"/>
            <w:vAlign w:val="top"/>
          </w:tcPr>
          <w:p w14:paraId="78F85392">
            <w:pPr>
              <w:bidi w:val="0"/>
              <w:rPr>
                <w:rFonts w:hint="default" w:ascii="宋体" w:hAnsi="宋体" w:eastAsia="宋体"/>
                <w:lang w:val="en-US" w:eastAsia="zh-CN"/>
              </w:rPr>
            </w:pPr>
            <w:r>
              <w:rPr>
                <w:rFonts w:hint="eastAsia"/>
              </w:rPr>
              <w:t>用户</w:t>
            </w:r>
            <w:r>
              <w:rPr>
                <w:rFonts w:hint="eastAsia"/>
                <w:lang w:val="en-US" w:eastAsia="zh-CN"/>
              </w:rPr>
              <w:t>点击“我的”页面中“我的点赞”按钮</w:t>
            </w:r>
          </w:p>
        </w:tc>
      </w:tr>
      <w:tr w14:paraId="32164E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vAlign w:val="top"/>
          </w:tcPr>
          <w:p w14:paraId="46151888">
            <w:pPr>
              <w:rPr>
                <w:rFonts w:ascii="宋体" w:hAnsi="宋体"/>
                <w:sz w:val="24"/>
              </w:rPr>
            </w:pPr>
            <w:r>
              <w:rPr>
                <w:rFonts w:hint="eastAsia" w:ascii="宋体" w:hAnsi="宋体"/>
                <w:sz w:val="24"/>
              </w:rPr>
              <w:t>触发器：</w:t>
            </w:r>
          </w:p>
        </w:tc>
        <w:tc>
          <w:tcPr>
            <w:tcW w:w="6225" w:type="dxa"/>
            <w:gridSpan w:val="3"/>
            <w:vAlign w:val="top"/>
          </w:tcPr>
          <w:p w14:paraId="37F170E9">
            <w:pPr>
              <w:bidi w:val="0"/>
              <w:rPr>
                <w:rFonts w:hint="default" w:ascii="宋体" w:hAnsi="宋体" w:eastAsia="宋体"/>
                <w:lang w:val="en-US" w:eastAsia="zh-CN"/>
              </w:rPr>
            </w:pPr>
            <w:r>
              <w:rPr>
                <w:rFonts w:hint="eastAsia" w:ascii="宋体" w:hAnsi="宋体"/>
                <w:lang w:eastAsia="zh-CN"/>
              </w:rPr>
              <w:t>“</w:t>
            </w:r>
            <w:r>
              <w:rPr>
                <w:rFonts w:hint="eastAsia" w:ascii="宋体" w:hAnsi="宋体"/>
                <w:lang w:val="en-US" w:eastAsia="zh-CN"/>
              </w:rPr>
              <w:t>我的点赞</w:t>
            </w:r>
            <w:r>
              <w:rPr>
                <w:rFonts w:hint="eastAsia" w:ascii="宋体" w:hAnsi="宋体"/>
                <w:lang w:eastAsia="zh-CN"/>
              </w:rPr>
              <w:t>”</w:t>
            </w:r>
            <w:r>
              <w:rPr>
                <w:rFonts w:hint="eastAsia" w:ascii="宋体" w:hAnsi="宋体"/>
                <w:lang w:val="en-US" w:eastAsia="zh-CN"/>
              </w:rPr>
              <w:t>按钮</w:t>
            </w:r>
          </w:p>
        </w:tc>
      </w:tr>
      <w:tr w14:paraId="6D9ACE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vAlign w:val="top"/>
          </w:tcPr>
          <w:p w14:paraId="586072AE">
            <w:pPr>
              <w:rPr>
                <w:rFonts w:ascii="宋体" w:hAnsi="宋体"/>
                <w:sz w:val="24"/>
              </w:rPr>
            </w:pPr>
            <w:r>
              <w:rPr>
                <w:rFonts w:hint="eastAsia" w:ascii="宋体" w:hAnsi="宋体"/>
                <w:sz w:val="24"/>
              </w:rPr>
              <w:t>前置条件：</w:t>
            </w:r>
          </w:p>
        </w:tc>
        <w:tc>
          <w:tcPr>
            <w:tcW w:w="6225" w:type="dxa"/>
            <w:gridSpan w:val="3"/>
            <w:vAlign w:val="top"/>
          </w:tcPr>
          <w:p w14:paraId="163EDA6F">
            <w:pPr>
              <w:bidi w:val="0"/>
              <w:rPr>
                <w:rFonts w:hint="default" w:ascii="宋体" w:hAnsi="宋体" w:eastAsia="宋体"/>
                <w:lang w:val="en-US" w:eastAsia="zh-CN"/>
              </w:rPr>
            </w:pPr>
            <w:r>
              <w:rPr>
                <w:rFonts w:hint="eastAsia"/>
              </w:rPr>
              <w:t>进入校务</w:t>
            </w:r>
            <w:r>
              <w:rPr>
                <w:rFonts w:hint="eastAsia"/>
                <w:lang w:val="en-US" w:eastAsia="zh-CN"/>
              </w:rPr>
              <w:t>问答</w:t>
            </w:r>
            <w:r>
              <w:rPr>
                <w:rFonts w:hint="eastAsia"/>
              </w:rPr>
              <w:t>机器人小程序并登录</w:t>
            </w:r>
          </w:p>
        </w:tc>
      </w:tr>
      <w:tr w14:paraId="01CF84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vAlign w:val="top"/>
          </w:tcPr>
          <w:p w14:paraId="4F835F9F">
            <w:pPr>
              <w:rPr>
                <w:rFonts w:ascii="宋体" w:hAnsi="宋体"/>
                <w:sz w:val="24"/>
              </w:rPr>
            </w:pPr>
            <w:r>
              <w:rPr>
                <w:rFonts w:hint="eastAsia" w:ascii="宋体" w:hAnsi="宋体"/>
                <w:sz w:val="24"/>
              </w:rPr>
              <w:t>后置条件：</w:t>
            </w:r>
          </w:p>
        </w:tc>
        <w:tc>
          <w:tcPr>
            <w:tcW w:w="6225" w:type="dxa"/>
            <w:gridSpan w:val="3"/>
            <w:vAlign w:val="top"/>
          </w:tcPr>
          <w:p w14:paraId="58827955">
            <w:pPr>
              <w:bidi w:val="0"/>
              <w:rPr>
                <w:rFonts w:hint="default" w:ascii="宋体" w:hAnsi="宋体" w:eastAsia="宋体"/>
                <w:lang w:val="en-US" w:eastAsia="zh-CN"/>
              </w:rPr>
            </w:pPr>
            <w:r>
              <w:rPr>
                <w:rFonts w:hint="eastAsia" w:ascii="宋体" w:hAnsi="宋体"/>
                <w:lang w:val="en-US" w:eastAsia="zh-CN"/>
              </w:rPr>
              <w:t>显示用户赞过数据</w:t>
            </w:r>
          </w:p>
        </w:tc>
      </w:tr>
      <w:tr w14:paraId="784531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vAlign w:val="top"/>
          </w:tcPr>
          <w:p w14:paraId="233EB7F7">
            <w:pPr>
              <w:rPr>
                <w:rFonts w:ascii="宋体" w:hAnsi="宋体"/>
                <w:sz w:val="24"/>
              </w:rPr>
            </w:pPr>
            <w:r>
              <w:rPr>
                <w:rFonts w:hint="eastAsia" w:ascii="宋体" w:hAnsi="宋体"/>
                <w:sz w:val="24"/>
              </w:rPr>
              <w:t>一般性流程：</w:t>
            </w:r>
          </w:p>
        </w:tc>
        <w:tc>
          <w:tcPr>
            <w:tcW w:w="6225" w:type="dxa"/>
            <w:gridSpan w:val="3"/>
            <w:vAlign w:val="top"/>
          </w:tcPr>
          <w:p w14:paraId="38016B13">
            <w:pPr>
              <w:pStyle w:val="17"/>
              <w:ind w:left="720" w:leftChars="0" w:firstLine="0" w:firstLineChars="0"/>
              <w:rPr>
                <w:rFonts w:ascii="宋体" w:hAnsi="宋体"/>
                <w:sz w:val="24"/>
              </w:rPr>
            </w:pPr>
            <w:r>
              <w:rPr>
                <w:rFonts w:hint="eastAsia" w:ascii="宋体" w:hAnsi="宋体"/>
                <w:sz w:val="24"/>
              </w:rPr>
              <w:t>登录</w:t>
            </w:r>
          </w:p>
        </w:tc>
      </w:tr>
      <w:tr w14:paraId="778785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vAlign w:val="top"/>
          </w:tcPr>
          <w:p w14:paraId="0F741B81">
            <w:pPr>
              <w:rPr>
                <w:rFonts w:ascii="宋体" w:hAnsi="宋体"/>
                <w:sz w:val="24"/>
              </w:rPr>
            </w:pPr>
            <w:r>
              <w:rPr>
                <w:rFonts w:hint="eastAsia" w:ascii="宋体" w:hAnsi="宋体"/>
                <w:sz w:val="24"/>
              </w:rPr>
              <w:t>选择性流程</w:t>
            </w:r>
          </w:p>
        </w:tc>
        <w:tc>
          <w:tcPr>
            <w:tcW w:w="6225" w:type="dxa"/>
            <w:gridSpan w:val="3"/>
            <w:vAlign w:val="top"/>
          </w:tcPr>
          <w:p w14:paraId="6F6739B5">
            <w:pPr>
              <w:pStyle w:val="17"/>
              <w:ind w:left="720" w:leftChars="0" w:firstLine="0" w:firstLineChars="0"/>
              <w:rPr>
                <w:rFonts w:ascii="宋体" w:hAnsi="宋体"/>
                <w:sz w:val="24"/>
              </w:rPr>
            </w:pPr>
            <w:r>
              <w:rPr>
                <w:rFonts w:hint="eastAsia" w:ascii="宋体" w:hAnsi="宋体"/>
                <w:sz w:val="24"/>
              </w:rPr>
              <w:t>无</w:t>
            </w:r>
          </w:p>
        </w:tc>
      </w:tr>
      <w:tr w14:paraId="49A2F3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vAlign w:val="top"/>
          </w:tcPr>
          <w:p w14:paraId="1E9F0850">
            <w:pPr>
              <w:rPr>
                <w:rFonts w:ascii="宋体" w:hAnsi="宋体"/>
                <w:sz w:val="24"/>
              </w:rPr>
            </w:pPr>
            <w:r>
              <w:rPr>
                <w:rFonts w:hint="eastAsia" w:ascii="宋体" w:hAnsi="宋体"/>
                <w:sz w:val="24"/>
              </w:rPr>
              <w:t>异常：</w:t>
            </w:r>
          </w:p>
        </w:tc>
        <w:tc>
          <w:tcPr>
            <w:tcW w:w="6225" w:type="dxa"/>
            <w:gridSpan w:val="3"/>
            <w:vAlign w:val="top"/>
          </w:tcPr>
          <w:p w14:paraId="3CBEDC62">
            <w:pPr>
              <w:bidi w:val="0"/>
              <w:rPr>
                <w:rFonts w:hint="default" w:ascii="宋体" w:hAnsi="宋体" w:eastAsia="宋体"/>
                <w:lang w:val="en-US" w:eastAsia="zh-CN"/>
              </w:rPr>
            </w:pPr>
            <w:r>
              <w:rPr>
                <w:rFonts w:hint="eastAsia" w:ascii="宋体" w:hAnsi="宋体"/>
                <w:lang w:val="en-US" w:eastAsia="zh-CN"/>
              </w:rPr>
              <w:t>点击后无响应或无法显示</w:t>
            </w:r>
          </w:p>
        </w:tc>
      </w:tr>
      <w:tr w14:paraId="314391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vAlign w:val="top"/>
          </w:tcPr>
          <w:p w14:paraId="39902AD8">
            <w:pPr>
              <w:rPr>
                <w:rFonts w:ascii="宋体" w:hAnsi="宋体"/>
                <w:sz w:val="24"/>
              </w:rPr>
            </w:pPr>
            <w:r>
              <w:rPr>
                <w:rFonts w:hint="eastAsia" w:ascii="宋体" w:hAnsi="宋体"/>
                <w:sz w:val="24"/>
              </w:rPr>
              <w:t>优先级：</w:t>
            </w:r>
          </w:p>
        </w:tc>
        <w:tc>
          <w:tcPr>
            <w:tcW w:w="6225" w:type="dxa"/>
            <w:gridSpan w:val="3"/>
            <w:vAlign w:val="top"/>
          </w:tcPr>
          <w:p w14:paraId="0C87F038">
            <w:pPr>
              <w:rPr>
                <w:rFonts w:hint="default" w:ascii="宋体" w:hAnsi="宋体" w:eastAsia="宋体"/>
                <w:sz w:val="24"/>
                <w:lang w:val="en-US" w:eastAsia="zh-CN"/>
              </w:rPr>
            </w:pPr>
            <w:r>
              <w:rPr>
                <w:rFonts w:hint="eastAsia" w:ascii="宋体" w:hAnsi="宋体"/>
                <w:sz w:val="24"/>
                <w:lang w:val="en-US" w:eastAsia="zh-CN"/>
              </w:rPr>
              <w:t>中</w:t>
            </w:r>
          </w:p>
        </w:tc>
      </w:tr>
      <w:tr w14:paraId="3CC5F3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071" w:type="dxa"/>
            <w:vAlign w:val="top"/>
          </w:tcPr>
          <w:p w14:paraId="54989303">
            <w:pPr>
              <w:rPr>
                <w:rFonts w:ascii="宋体" w:hAnsi="宋体"/>
                <w:sz w:val="24"/>
              </w:rPr>
            </w:pPr>
            <w:r>
              <w:rPr>
                <w:rFonts w:hint="eastAsia" w:ascii="宋体" w:hAnsi="宋体"/>
                <w:sz w:val="24"/>
              </w:rPr>
              <w:t>使用频率：</w:t>
            </w:r>
          </w:p>
        </w:tc>
        <w:tc>
          <w:tcPr>
            <w:tcW w:w="6225" w:type="dxa"/>
            <w:gridSpan w:val="3"/>
            <w:vAlign w:val="top"/>
          </w:tcPr>
          <w:p w14:paraId="3CDA1DAB">
            <w:pPr>
              <w:rPr>
                <w:rFonts w:hint="eastAsia" w:ascii="宋体" w:hAnsi="宋体" w:eastAsia="宋体"/>
                <w:sz w:val="24"/>
                <w:lang w:val="en-US" w:eastAsia="zh-CN"/>
              </w:rPr>
            </w:pPr>
            <w:r>
              <w:rPr>
                <w:rFonts w:hint="eastAsia" w:ascii="宋体" w:hAnsi="宋体"/>
                <w:sz w:val="24"/>
                <w:lang w:val="en-US" w:eastAsia="zh-CN"/>
              </w:rPr>
              <w:t>中</w:t>
            </w:r>
          </w:p>
        </w:tc>
      </w:tr>
      <w:tr w14:paraId="208650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vAlign w:val="top"/>
          </w:tcPr>
          <w:p w14:paraId="5027FBC0">
            <w:pPr>
              <w:rPr>
                <w:rFonts w:ascii="宋体" w:hAnsi="宋体"/>
                <w:sz w:val="24"/>
              </w:rPr>
            </w:pPr>
            <w:r>
              <w:rPr>
                <w:rFonts w:hint="eastAsia" w:ascii="宋体" w:hAnsi="宋体"/>
                <w:sz w:val="24"/>
              </w:rPr>
              <w:t>业务规则：</w:t>
            </w:r>
          </w:p>
        </w:tc>
        <w:tc>
          <w:tcPr>
            <w:tcW w:w="6225" w:type="dxa"/>
            <w:gridSpan w:val="3"/>
            <w:vAlign w:val="top"/>
          </w:tcPr>
          <w:p w14:paraId="1E750BC1">
            <w:pPr>
              <w:rPr>
                <w:rFonts w:ascii="宋体" w:hAnsi="宋体"/>
                <w:sz w:val="24"/>
              </w:rPr>
            </w:pPr>
            <w:r>
              <w:rPr>
                <w:rFonts w:hint="eastAsia" w:ascii="宋体" w:hAnsi="宋体"/>
                <w:sz w:val="24"/>
              </w:rPr>
              <w:t>无</w:t>
            </w:r>
          </w:p>
        </w:tc>
      </w:tr>
      <w:tr w14:paraId="68CD30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vAlign w:val="top"/>
          </w:tcPr>
          <w:p w14:paraId="15106484">
            <w:pPr>
              <w:rPr>
                <w:rFonts w:ascii="宋体" w:hAnsi="宋体"/>
                <w:sz w:val="24"/>
              </w:rPr>
            </w:pPr>
            <w:r>
              <w:rPr>
                <w:rFonts w:hint="eastAsia" w:ascii="宋体" w:hAnsi="宋体"/>
                <w:sz w:val="24"/>
              </w:rPr>
              <w:t>其他信息：</w:t>
            </w:r>
          </w:p>
        </w:tc>
        <w:tc>
          <w:tcPr>
            <w:tcW w:w="6225" w:type="dxa"/>
            <w:gridSpan w:val="3"/>
            <w:vAlign w:val="top"/>
          </w:tcPr>
          <w:p w14:paraId="64602035">
            <w:pPr>
              <w:rPr>
                <w:rFonts w:ascii="宋体" w:hAnsi="宋体"/>
                <w:sz w:val="24"/>
              </w:rPr>
            </w:pPr>
            <w:r>
              <w:rPr>
                <w:rFonts w:hint="eastAsia" w:ascii="宋体" w:hAnsi="宋体"/>
                <w:sz w:val="24"/>
              </w:rPr>
              <w:t>无</w:t>
            </w:r>
          </w:p>
        </w:tc>
      </w:tr>
      <w:tr w14:paraId="42FB4B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vAlign w:val="top"/>
          </w:tcPr>
          <w:p w14:paraId="6F688392">
            <w:pPr>
              <w:rPr>
                <w:rFonts w:ascii="宋体" w:hAnsi="宋体"/>
                <w:sz w:val="24"/>
              </w:rPr>
            </w:pPr>
            <w:r>
              <w:rPr>
                <w:rFonts w:hint="eastAsia" w:ascii="宋体" w:hAnsi="宋体"/>
                <w:sz w:val="24"/>
              </w:rPr>
              <w:t>假设：</w:t>
            </w:r>
          </w:p>
        </w:tc>
        <w:tc>
          <w:tcPr>
            <w:tcW w:w="6225" w:type="dxa"/>
            <w:gridSpan w:val="3"/>
            <w:vAlign w:val="top"/>
          </w:tcPr>
          <w:p w14:paraId="7DE6C441">
            <w:pPr>
              <w:rPr>
                <w:rFonts w:ascii="宋体" w:hAnsi="宋体"/>
                <w:sz w:val="24"/>
              </w:rPr>
            </w:pPr>
            <w:r>
              <w:rPr>
                <w:rFonts w:hint="eastAsia" w:ascii="宋体" w:hAnsi="宋体"/>
                <w:sz w:val="24"/>
              </w:rPr>
              <w:t>无</w:t>
            </w:r>
          </w:p>
        </w:tc>
      </w:tr>
    </w:tbl>
    <w:p w14:paraId="6784206E">
      <w:pPr>
        <w:pStyle w:val="7"/>
        <w:spacing w:line="360" w:lineRule="auto"/>
        <w:rPr>
          <w:rFonts w:hint="default" w:ascii="楷体" w:hAnsi="楷体" w:eastAsia="楷体" w:cs="楷体"/>
          <w:sz w:val="21"/>
          <w:szCs w:val="21"/>
          <w:lang w:val="en-US" w:eastAsia="zh-CN"/>
        </w:rPr>
      </w:pPr>
      <w:r>
        <w:rPr>
          <w:rFonts w:hint="eastAsia" w:ascii="楷体" w:hAnsi="楷体" w:eastAsia="楷体" w:cs="楷体"/>
          <w:sz w:val="21"/>
          <w:szCs w:val="21"/>
        </w:rPr>
        <w:t>表4-2-</w:t>
      </w:r>
      <w:r>
        <w:rPr>
          <w:rFonts w:hint="eastAsia" w:ascii="楷体" w:hAnsi="楷体" w:eastAsia="楷体" w:cs="楷体"/>
          <w:sz w:val="21"/>
          <w:szCs w:val="21"/>
          <w:lang w:val="en-US" w:eastAsia="zh-CN"/>
        </w:rPr>
        <w:t>10</w:t>
      </w:r>
      <w:r>
        <w:rPr>
          <w:rFonts w:hint="eastAsia" w:ascii="楷体" w:hAnsi="楷体" w:eastAsia="楷体" w:cs="楷体"/>
          <w:sz w:val="21"/>
          <w:szCs w:val="21"/>
          <w:lang w:eastAsia="zh-Hans"/>
        </w:rPr>
        <w:t xml:space="preserve">用例表 </w:t>
      </w:r>
      <w:r>
        <w:rPr>
          <w:rFonts w:hint="eastAsia" w:ascii="楷体" w:hAnsi="楷体" w:eastAsia="楷体" w:cs="楷体"/>
          <w:sz w:val="21"/>
          <w:szCs w:val="21"/>
          <w:lang w:val="en-US" w:eastAsia="zh-CN"/>
        </w:rPr>
        <w:t>我的点赞</w:t>
      </w:r>
    </w:p>
    <w:p w14:paraId="7A223610">
      <w:pPr>
        <w:spacing w:line="360" w:lineRule="auto"/>
      </w:pPr>
      <w:r>
        <w:rPr>
          <w:rFonts w:hint="eastAsia" w:ascii="楷体" w:hAnsi="楷体" w:eastAsia="楷体" w:cs="楷体"/>
          <w:sz w:val="24"/>
          <w:lang w:eastAsia="zh-Hans"/>
        </w:rPr>
        <w:t>界面原型</w:t>
      </w:r>
    </w:p>
    <w:p w14:paraId="75730DF5">
      <w:r>
        <w:drawing>
          <wp:inline distT="0" distB="0" distL="114300" distR="114300">
            <wp:extent cx="2425065" cy="4058285"/>
            <wp:effectExtent l="0" t="0" r="3810" b="8890"/>
            <wp:docPr id="1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4"/>
                    <pic:cNvPicPr>
                      <a:picLocks noChangeAspect="1"/>
                    </pic:cNvPicPr>
                  </pic:nvPicPr>
                  <pic:blipFill>
                    <a:blip r:embed="rId46"/>
                    <a:stretch>
                      <a:fillRect/>
                    </a:stretch>
                  </pic:blipFill>
                  <pic:spPr>
                    <a:xfrm>
                      <a:off x="0" y="0"/>
                      <a:ext cx="2425065" cy="4058285"/>
                    </a:xfrm>
                    <a:prstGeom prst="rect">
                      <a:avLst/>
                    </a:prstGeom>
                    <a:noFill/>
                    <a:ln>
                      <a:noFill/>
                    </a:ln>
                  </pic:spPr>
                </pic:pic>
              </a:graphicData>
            </a:graphic>
          </wp:inline>
        </w:drawing>
      </w:r>
      <w:r>
        <w:drawing>
          <wp:inline distT="0" distB="0" distL="114300" distR="114300">
            <wp:extent cx="2299970" cy="4024630"/>
            <wp:effectExtent l="0" t="0" r="5080" b="4445"/>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55"/>
                    <a:stretch>
                      <a:fillRect/>
                    </a:stretch>
                  </pic:blipFill>
                  <pic:spPr>
                    <a:xfrm>
                      <a:off x="0" y="0"/>
                      <a:ext cx="2299970" cy="4024630"/>
                    </a:xfrm>
                    <a:prstGeom prst="rect">
                      <a:avLst/>
                    </a:prstGeom>
                    <a:noFill/>
                    <a:ln>
                      <a:noFill/>
                    </a:ln>
                  </pic:spPr>
                </pic:pic>
              </a:graphicData>
            </a:graphic>
          </wp:inline>
        </w:drawing>
      </w:r>
    </w:p>
    <w:p w14:paraId="6E9EB3E1">
      <w:pPr>
        <w:pStyle w:val="7"/>
        <w:spacing w:line="360" w:lineRule="auto"/>
        <w:rPr>
          <w:rFonts w:hint="default" w:eastAsia="楷体"/>
          <w:lang w:val="en-US" w:eastAsia="zh-CN"/>
        </w:rPr>
      </w:pPr>
      <w:r>
        <w:rPr>
          <w:rFonts w:hint="eastAsia" w:ascii="楷体" w:hAnsi="楷体" w:eastAsia="楷体" w:cs="楷体"/>
          <w:sz w:val="21"/>
          <w:szCs w:val="21"/>
        </w:rPr>
        <w:t>图4-2-</w:t>
      </w:r>
      <w:r>
        <w:rPr>
          <w:rFonts w:hint="eastAsia" w:ascii="楷体" w:hAnsi="楷体" w:eastAsia="楷体" w:cs="楷体"/>
          <w:sz w:val="21"/>
          <w:szCs w:val="21"/>
          <w:lang w:val="en-US" w:eastAsia="zh-CN"/>
        </w:rPr>
        <w:t>10</w:t>
      </w:r>
      <w:r>
        <w:rPr>
          <w:rFonts w:hint="eastAsia" w:ascii="楷体" w:hAnsi="楷体" w:eastAsia="楷体" w:cs="楷体"/>
          <w:sz w:val="21"/>
          <w:szCs w:val="21"/>
        </w:rPr>
        <w:t xml:space="preserve"> </w:t>
      </w:r>
      <w:r>
        <w:rPr>
          <w:rFonts w:hint="eastAsia" w:ascii="楷体" w:hAnsi="楷体" w:eastAsia="楷体" w:cs="楷体"/>
          <w:sz w:val="21"/>
          <w:szCs w:val="21"/>
          <w:lang w:eastAsia="zh-Hans"/>
        </w:rPr>
        <w:t xml:space="preserve">原型界面 </w:t>
      </w:r>
      <w:r>
        <w:rPr>
          <w:rFonts w:hint="eastAsia" w:ascii="楷体" w:hAnsi="楷体" w:eastAsia="楷体" w:cs="楷体"/>
          <w:sz w:val="21"/>
          <w:szCs w:val="21"/>
          <w:lang w:val="en-US" w:eastAsia="zh-CN"/>
        </w:rPr>
        <w:t>我的点赞</w:t>
      </w:r>
    </w:p>
    <w:p w14:paraId="6D2F9C11">
      <w:pPr>
        <w:pStyle w:val="4"/>
        <w:numPr>
          <w:ilvl w:val="2"/>
          <w:numId w:val="0"/>
        </w:numPr>
        <w:rPr>
          <w:rFonts w:hint="default"/>
          <w:lang w:val="en-US" w:eastAsia="zh-CN"/>
        </w:rPr>
      </w:pPr>
      <w:bookmarkStart w:id="92" w:name="_Toc17268"/>
      <w:r>
        <w:rPr>
          <w:rFonts w:hint="eastAsia" w:ascii="楷体" w:hAnsi="楷体" w:eastAsia="楷体" w:cs="楷体"/>
          <w:b/>
          <w:bCs/>
          <w:color w:val="auto"/>
          <w:kern w:val="2"/>
          <w:sz w:val="24"/>
          <w:szCs w:val="24"/>
          <w:lang w:val="en-US" w:eastAsia="zh-CN" w:bidi="ar-SA"/>
        </w:rPr>
        <w:t>4.2.11我的评论</w:t>
      </w:r>
      <w:bookmarkEnd w:id="92"/>
    </w:p>
    <w:p w14:paraId="1764A8C4">
      <w:pPr>
        <w:pStyle w:val="5"/>
        <w:rPr>
          <w:rFonts w:hint="eastAsia" w:ascii="楷体" w:hAnsi="楷体" w:eastAsia="楷体" w:cs="楷体"/>
          <w:b/>
          <w:bCs/>
          <w:kern w:val="2"/>
          <w:sz w:val="24"/>
          <w:szCs w:val="24"/>
          <w:lang w:val="en-US" w:eastAsia="zh-CN" w:bidi="ar-SA"/>
        </w:rPr>
      </w:pPr>
      <w:r>
        <w:rPr>
          <w:rFonts w:hint="eastAsia" w:ascii="楷体" w:hAnsi="楷体" w:eastAsia="楷体" w:cs="楷体"/>
          <w:b/>
          <w:bCs/>
          <w:kern w:val="2"/>
          <w:sz w:val="24"/>
          <w:szCs w:val="24"/>
          <w:lang w:val="en-US" w:eastAsia="zh-CN" w:bidi="ar-SA"/>
        </w:rPr>
        <w:t>4.2.11.1查看评论</w:t>
      </w:r>
    </w:p>
    <w:bookmarkEnd w:id="90"/>
    <w:bookmarkEnd w:id="91"/>
    <w:p w14:paraId="71D519E8">
      <w:pPr>
        <w:spacing w:line="360" w:lineRule="auto"/>
        <w:rPr>
          <w:rFonts w:hint="eastAsia" w:ascii="楷体" w:hAnsi="楷体" w:eastAsia="楷体" w:cs="楷体"/>
          <w:szCs w:val="21"/>
        </w:rPr>
      </w:pPr>
      <w:r>
        <w:rPr>
          <w:rFonts w:hint="eastAsia" w:ascii="楷体" w:hAnsi="楷体" w:eastAsia="楷体" w:cs="楷体"/>
          <w:sz w:val="24"/>
          <w:lang w:eastAsia="zh-Hans"/>
        </w:rPr>
        <w:t>用例图</w:t>
      </w:r>
    </w:p>
    <w:p w14:paraId="33947986">
      <w:pPr>
        <w:numPr>
          <w:ilvl w:val="0"/>
          <w:numId w:val="0"/>
        </w:numPr>
      </w:pPr>
      <w:r>
        <w:drawing>
          <wp:inline distT="0" distB="0" distL="114300" distR="114300">
            <wp:extent cx="5272405" cy="2165985"/>
            <wp:effectExtent l="0" t="0" r="4445" b="5715"/>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pic:cNvPicPr>
                      <a:picLocks noChangeAspect="1"/>
                    </pic:cNvPicPr>
                  </pic:nvPicPr>
                  <pic:blipFill>
                    <a:blip r:embed="rId56"/>
                    <a:stretch>
                      <a:fillRect/>
                    </a:stretch>
                  </pic:blipFill>
                  <pic:spPr>
                    <a:xfrm>
                      <a:off x="0" y="0"/>
                      <a:ext cx="5272405" cy="2165985"/>
                    </a:xfrm>
                    <a:prstGeom prst="rect">
                      <a:avLst/>
                    </a:prstGeom>
                    <a:noFill/>
                    <a:ln>
                      <a:noFill/>
                    </a:ln>
                  </pic:spPr>
                </pic:pic>
              </a:graphicData>
            </a:graphic>
          </wp:inline>
        </w:drawing>
      </w:r>
    </w:p>
    <w:p w14:paraId="2FAB003B">
      <w:pPr>
        <w:pStyle w:val="7"/>
        <w:spacing w:line="360" w:lineRule="auto"/>
        <w:rPr>
          <w:rFonts w:hint="default" w:ascii="楷体" w:hAnsi="楷体" w:eastAsia="楷体" w:cs="楷体"/>
          <w:sz w:val="21"/>
          <w:szCs w:val="21"/>
          <w:lang w:val="en-US" w:eastAsia="zh-CN"/>
        </w:rPr>
      </w:pPr>
      <w:r>
        <w:rPr>
          <w:rFonts w:hint="eastAsia" w:ascii="楷体" w:hAnsi="楷体" w:eastAsia="楷体" w:cs="楷体"/>
          <w:sz w:val="21"/>
          <w:szCs w:val="21"/>
        </w:rPr>
        <w:t>图4-2-</w:t>
      </w:r>
      <w:r>
        <w:rPr>
          <w:rFonts w:hint="eastAsia" w:ascii="楷体" w:hAnsi="楷体" w:eastAsia="楷体" w:cs="楷体"/>
          <w:sz w:val="21"/>
          <w:szCs w:val="21"/>
          <w:lang w:val="en-US" w:eastAsia="zh-CN"/>
        </w:rPr>
        <w:t>11-1</w:t>
      </w:r>
      <w:r>
        <w:rPr>
          <w:rFonts w:hint="eastAsia" w:ascii="楷体" w:hAnsi="楷体" w:eastAsia="楷体" w:cs="楷体"/>
          <w:sz w:val="21"/>
          <w:szCs w:val="21"/>
          <w:lang w:eastAsia="zh-Hans"/>
        </w:rPr>
        <w:t xml:space="preserve">用例图 </w:t>
      </w:r>
      <w:r>
        <w:rPr>
          <w:rFonts w:hint="eastAsia" w:ascii="楷体" w:hAnsi="楷体" w:eastAsia="楷体" w:cs="楷体"/>
          <w:sz w:val="21"/>
          <w:szCs w:val="21"/>
          <w:lang w:val="en-US" w:eastAsia="zh-CN"/>
        </w:rPr>
        <w:t>我的评论</w:t>
      </w:r>
    </w:p>
    <w:p w14:paraId="6D4B8FDF">
      <w:pPr>
        <w:spacing w:line="360" w:lineRule="auto"/>
      </w:pPr>
      <w:r>
        <w:rPr>
          <w:rFonts w:hint="eastAsia" w:ascii="楷体" w:hAnsi="楷体" w:eastAsia="楷体" w:cs="楷体"/>
          <w:sz w:val="24"/>
          <w:lang w:eastAsia="zh-Hans"/>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1"/>
        <w:gridCol w:w="2061"/>
        <w:gridCol w:w="2072"/>
        <w:gridCol w:w="2092"/>
      </w:tblGrid>
      <w:tr w14:paraId="541A5A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vAlign w:val="top"/>
          </w:tcPr>
          <w:p w14:paraId="271C360C">
            <w:pPr>
              <w:rPr>
                <w:rFonts w:ascii="宋体" w:hAnsi="宋体"/>
                <w:sz w:val="24"/>
              </w:rPr>
            </w:pPr>
            <w:r>
              <w:rPr>
                <w:rFonts w:hint="eastAsia" w:ascii="宋体" w:hAnsi="宋体"/>
                <w:sz w:val="24"/>
              </w:rPr>
              <w:t>ID和名称</w:t>
            </w:r>
          </w:p>
        </w:tc>
        <w:tc>
          <w:tcPr>
            <w:tcW w:w="6225" w:type="dxa"/>
            <w:gridSpan w:val="3"/>
            <w:vAlign w:val="top"/>
          </w:tcPr>
          <w:p w14:paraId="3A77FC15">
            <w:pPr>
              <w:rPr>
                <w:rFonts w:hint="default" w:ascii="宋体" w:hAnsi="宋体" w:eastAsia="宋体"/>
                <w:sz w:val="24"/>
                <w:lang w:val="en-US" w:eastAsia="zh-CN"/>
              </w:rPr>
            </w:pPr>
            <w:r>
              <w:rPr>
                <w:rFonts w:hint="eastAsia" w:ascii="宋体" w:hAnsi="宋体"/>
                <w:sz w:val="24"/>
                <w:lang w:val="en-US" w:eastAsia="zh-CN"/>
              </w:rPr>
              <w:t>UC</w:t>
            </w:r>
            <w:r>
              <w:rPr>
                <w:rFonts w:ascii="宋体" w:hAnsi="宋体"/>
                <w:sz w:val="24"/>
              </w:rPr>
              <w:t>-</w:t>
            </w:r>
            <w:r>
              <w:rPr>
                <w:rFonts w:hint="eastAsia" w:ascii="宋体" w:hAnsi="宋体"/>
                <w:sz w:val="24"/>
                <w:lang w:val="en-US" w:eastAsia="zh-CN"/>
              </w:rPr>
              <w:t>6 我的评论</w:t>
            </w:r>
          </w:p>
        </w:tc>
      </w:tr>
      <w:tr w14:paraId="150FE2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vAlign w:val="top"/>
          </w:tcPr>
          <w:p w14:paraId="0B6C2B1C">
            <w:pPr>
              <w:rPr>
                <w:rFonts w:ascii="宋体" w:hAnsi="宋体"/>
                <w:sz w:val="24"/>
              </w:rPr>
            </w:pPr>
            <w:r>
              <w:rPr>
                <w:rFonts w:hint="eastAsia" w:ascii="宋体" w:hAnsi="宋体"/>
                <w:sz w:val="24"/>
              </w:rPr>
              <w:t>创建人</w:t>
            </w:r>
          </w:p>
        </w:tc>
        <w:tc>
          <w:tcPr>
            <w:tcW w:w="2061" w:type="dxa"/>
            <w:vAlign w:val="top"/>
          </w:tcPr>
          <w:p w14:paraId="19B22C85">
            <w:pPr>
              <w:rPr>
                <w:rFonts w:hint="default" w:ascii="宋体" w:hAnsi="宋体" w:eastAsia="宋体"/>
                <w:sz w:val="24"/>
                <w:lang w:val="en-US" w:eastAsia="zh-CN"/>
              </w:rPr>
            </w:pPr>
            <w:r>
              <w:rPr>
                <w:rFonts w:hint="eastAsia" w:ascii="宋体" w:hAnsi="宋体"/>
                <w:sz w:val="24"/>
                <w:lang w:val="en-US" w:eastAsia="zh-CN"/>
              </w:rPr>
              <w:t>赵益萍</w:t>
            </w:r>
          </w:p>
        </w:tc>
        <w:tc>
          <w:tcPr>
            <w:tcW w:w="2072" w:type="dxa"/>
            <w:vAlign w:val="top"/>
          </w:tcPr>
          <w:p w14:paraId="3E05DC1F">
            <w:pPr>
              <w:rPr>
                <w:rFonts w:ascii="宋体" w:hAnsi="宋体"/>
                <w:sz w:val="24"/>
              </w:rPr>
            </w:pPr>
            <w:r>
              <w:rPr>
                <w:rFonts w:hint="eastAsia" w:ascii="宋体" w:hAnsi="宋体"/>
                <w:sz w:val="24"/>
              </w:rPr>
              <w:t>创建日期：</w:t>
            </w:r>
          </w:p>
        </w:tc>
        <w:tc>
          <w:tcPr>
            <w:tcW w:w="2092" w:type="dxa"/>
            <w:vAlign w:val="top"/>
          </w:tcPr>
          <w:p w14:paraId="6CAF2B22">
            <w:pPr>
              <w:rPr>
                <w:rFonts w:ascii="宋体" w:hAnsi="宋体"/>
                <w:sz w:val="24"/>
              </w:rPr>
            </w:pPr>
            <w:r>
              <w:rPr>
                <w:rFonts w:hint="eastAsia" w:ascii="宋体" w:hAnsi="宋体"/>
                <w:sz w:val="24"/>
              </w:rPr>
              <w:t>2</w:t>
            </w:r>
            <w:r>
              <w:rPr>
                <w:rFonts w:ascii="宋体" w:hAnsi="宋体"/>
                <w:sz w:val="24"/>
              </w:rPr>
              <w:t>02</w:t>
            </w:r>
            <w:r>
              <w:rPr>
                <w:rFonts w:hint="eastAsia" w:ascii="宋体" w:hAnsi="宋体"/>
                <w:sz w:val="24"/>
                <w:lang w:val="en-US" w:eastAsia="zh-CN"/>
              </w:rPr>
              <w:t>5</w:t>
            </w:r>
            <w:r>
              <w:rPr>
                <w:rFonts w:hint="eastAsia" w:ascii="宋体" w:hAnsi="宋体"/>
                <w:sz w:val="24"/>
              </w:rPr>
              <w:t>/</w:t>
            </w:r>
            <w:r>
              <w:rPr>
                <w:rFonts w:ascii="宋体" w:hAnsi="宋体"/>
                <w:sz w:val="24"/>
              </w:rPr>
              <w:t>5</w:t>
            </w:r>
            <w:r>
              <w:rPr>
                <w:rFonts w:hint="eastAsia" w:ascii="宋体" w:hAnsi="宋体"/>
                <w:sz w:val="24"/>
              </w:rPr>
              <w:t>/4</w:t>
            </w:r>
          </w:p>
        </w:tc>
      </w:tr>
      <w:tr w14:paraId="4A8432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vAlign w:val="top"/>
          </w:tcPr>
          <w:p w14:paraId="1220C163">
            <w:pPr>
              <w:rPr>
                <w:rFonts w:ascii="宋体" w:hAnsi="宋体"/>
                <w:sz w:val="24"/>
              </w:rPr>
            </w:pPr>
            <w:r>
              <w:rPr>
                <w:rFonts w:hint="eastAsia" w:ascii="宋体" w:hAnsi="宋体"/>
                <w:sz w:val="24"/>
              </w:rPr>
              <w:t>主要操作者</w:t>
            </w:r>
          </w:p>
        </w:tc>
        <w:tc>
          <w:tcPr>
            <w:tcW w:w="2061" w:type="dxa"/>
            <w:vAlign w:val="top"/>
          </w:tcPr>
          <w:p w14:paraId="70B1A3E7">
            <w:pPr>
              <w:rPr>
                <w:rFonts w:hint="eastAsia" w:ascii="宋体" w:hAnsi="宋体" w:eastAsia="宋体"/>
                <w:sz w:val="24"/>
                <w:lang w:val="en-US" w:eastAsia="zh-CN"/>
              </w:rPr>
            </w:pPr>
            <w:r>
              <w:rPr>
                <w:rFonts w:hint="eastAsia" w:ascii="宋体" w:hAnsi="宋体"/>
                <w:sz w:val="24"/>
                <w:lang w:val="en-US" w:eastAsia="zh-CN"/>
              </w:rPr>
              <w:t>用户</w:t>
            </w:r>
          </w:p>
        </w:tc>
        <w:tc>
          <w:tcPr>
            <w:tcW w:w="2072" w:type="dxa"/>
            <w:vAlign w:val="top"/>
          </w:tcPr>
          <w:p w14:paraId="57982ED1">
            <w:pPr>
              <w:rPr>
                <w:rFonts w:ascii="宋体" w:hAnsi="宋体"/>
                <w:sz w:val="24"/>
              </w:rPr>
            </w:pPr>
            <w:r>
              <w:rPr>
                <w:rFonts w:hint="eastAsia" w:ascii="宋体" w:hAnsi="宋体"/>
                <w:sz w:val="24"/>
              </w:rPr>
              <w:t>次要操作者：</w:t>
            </w:r>
          </w:p>
        </w:tc>
        <w:tc>
          <w:tcPr>
            <w:tcW w:w="2092" w:type="dxa"/>
            <w:vAlign w:val="top"/>
          </w:tcPr>
          <w:p w14:paraId="77C8447A">
            <w:pPr>
              <w:rPr>
                <w:rFonts w:ascii="宋体" w:hAnsi="宋体"/>
                <w:sz w:val="24"/>
              </w:rPr>
            </w:pPr>
            <w:r>
              <w:rPr>
                <w:rFonts w:hint="eastAsia" w:ascii="宋体" w:hAnsi="宋体"/>
                <w:sz w:val="24"/>
              </w:rPr>
              <w:t>无</w:t>
            </w:r>
          </w:p>
        </w:tc>
      </w:tr>
      <w:tr w14:paraId="48AC0B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vAlign w:val="top"/>
          </w:tcPr>
          <w:p w14:paraId="1AFF5170">
            <w:pPr>
              <w:rPr>
                <w:rFonts w:ascii="宋体" w:hAnsi="宋体"/>
                <w:sz w:val="24"/>
              </w:rPr>
            </w:pPr>
            <w:r>
              <w:rPr>
                <w:rFonts w:hint="eastAsia" w:ascii="宋体" w:hAnsi="宋体"/>
                <w:sz w:val="24"/>
              </w:rPr>
              <w:t>描述：</w:t>
            </w:r>
          </w:p>
        </w:tc>
        <w:tc>
          <w:tcPr>
            <w:tcW w:w="6225" w:type="dxa"/>
            <w:gridSpan w:val="3"/>
            <w:vAlign w:val="top"/>
          </w:tcPr>
          <w:p w14:paraId="45DFD8F9">
            <w:pPr>
              <w:bidi w:val="0"/>
              <w:rPr>
                <w:rFonts w:hint="default" w:ascii="宋体" w:hAnsi="宋体" w:eastAsia="宋体"/>
                <w:lang w:val="en-US" w:eastAsia="zh-CN"/>
              </w:rPr>
            </w:pPr>
            <w:r>
              <w:rPr>
                <w:rFonts w:hint="eastAsia"/>
              </w:rPr>
              <w:t>用户</w:t>
            </w:r>
            <w:r>
              <w:rPr>
                <w:rFonts w:hint="eastAsia"/>
                <w:lang w:val="en-US" w:eastAsia="zh-CN"/>
              </w:rPr>
              <w:t>点击“我的”页面中“我的评论”按钮</w:t>
            </w:r>
          </w:p>
        </w:tc>
      </w:tr>
      <w:tr w14:paraId="22254C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vAlign w:val="top"/>
          </w:tcPr>
          <w:p w14:paraId="38509386">
            <w:pPr>
              <w:rPr>
                <w:rFonts w:ascii="宋体" w:hAnsi="宋体"/>
                <w:sz w:val="24"/>
              </w:rPr>
            </w:pPr>
            <w:r>
              <w:rPr>
                <w:rFonts w:hint="eastAsia" w:ascii="宋体" w:hAnsi="宋体"/>
                <w:sz w:val="24"/>
              </w:rPr>
              <w:t>触发器：</w:t>
            </w:r>
          </w:p>
        </w:tc>
        <w:tc>
          <w:tcPr>
            <w:tcW w:w="6225" w:type="dxa"/>
            <w:gridSpan w:val="3"/>
            <w:vAlign w:val="top"/>
          </w:tcPr>
          <w:p w14:paraId="165AA6C2">
            <w:pPr>
              <w:bidi w:val="0"/>
              <w:rPr>
                <w:rFonts w:hint="default" w:ascii="宋体" w:hAnsi="宋体" w:eastAsia="宋体"/>
                <w:lang w:val="en-US" w:eastAsia="zh-CN"/>
              </w:rPr>
            </w:pPr>
            <w:r>
              <w:rPr>
                <w:rFonts w:hint="eastAsia" w:ascii="宋体" w:hAnsi="宋体"/>
                <w:lang w:eastAsia="zh-CN"/>
              </w:rPr>
              <w:t>“</w:t>
            </w:r>
            <w:r>
              <w:rPr>
                <w:rFonts w:hint="eastAsia" w:ascii="宋体" w:hAnsi="宋体"/>
                <w:lang w:val="en-US" w:eastAsia="zh-CN"/>
              </w:rPr>
              <w:t>我的评论</w:t>
            </w:r>
            <w:r>
              <w:rPr>
                <w:rFonts w:hint="eastAsia" w:ascii="宋体" w:hAnsi="宋体"/>
                <w:lang w:eastAsia="zh-CN"/>
              </w:rPr>
              <w:t>”</w:t>
            </w:r>
            <w:r>
              <w:rPr>
                <w:rFonts w:hint="eastAsia" w:ascii="宋体" w:hAnsi="宋体"/>
                <w:lang w:val="en-US" w:eastAsia="zh-CN"/>
              </w:rPr>
              <w:t>按钮</w:t>
            </w:r>
          </w:p>
        </w:tc>
      </w:tr>
      <w:tr w14:paraId="42E9AC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vAlign w:val="top"/>
          </w:tcPr>
          <w:p w14:paraId="30CBA731">
            <w:pPr>
              <w:rPr>
                <w:rFonts w:ascii="宋体" w:hAnsi="宋体"/>
                <w:sz w:val="24"/>
              </w:rPr>
            </w:pPr>
            <w:r>
              <w:rPr>
                <w:rFonts w:hint="eastAsia" w:ascii="宋体" w:hAnsi="宋体"/>
                <w:sz w:val="24"/>
              </w:rPr>
              <w:t>前置条件：</w:t>
            </w:r>
          </w:p>
        </w:tc>
        <w:tc>
          <w:tcPr>
            <w:tcW w:w="6225" w:type="dxa"/>
            <w:gridSpan w:val="3"/>
            <w:vAlign w:val="top"/>
          </w:tcPr>
          <w:p w14:paraId="06DA4218">
            <w:pPr>
              <w:bidi w:val="0"/>
              <w:rPr>
                <w:rFonts w:hint="default" w:ascii="宋体" w:hAnsi="宋体" w:eastAsia="宋体"/>
                <w:lang w:val="en-US" w:eastAsia="zh-CN"/>
              </w:rPr>
            </w:pPr>
            <w:r>
              <w:rPr>
                <w:rFonts w:hint="eastAsia"/>
              </w:rPr>
              <w:t>进入校务</w:t>
            </w:r>
            <w:r>
              <w:rPr>
                <w:rFonts w:hint="eastAsia"/>
                <w:lang w:val="en-US" w:eastAsia="zh-CN"/>
              </w:rPr>
              <w:t>问答</w:t>
            </w:r>
            <w:r>
              <w:rPr>
                <w:rFonts w:hint="eastAsia"/>
              </w:rPr>
              <w:t>机器人小程序并登录</w:t>
            </w:r>
          </w:p>
        </w:tc>
      </w:tr>
      <w:tr w14:paraId="371F28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vAlign w:val="top"/>
          </w:tcPr>
          <w:p w14:paraId="119983EA">
            <w:pPr>
              <w:rPr>
                <w:rFonts w:ascii="宋体" w:hAnsi="宋体"/>
                <w:sz w:val="24"/>
              </w:rPr>
            </w:pPr>
            <w:r>
              <w:rPr>
                <w:rFonts w:hint="eastAsia" w:ascii="宋体" w:hAnsi="宋体"/>
                <w:sz w:val="24"/>
              </w:rPr>
              <w:t>后置条件：</w:t>
            </w:r>
          </w:p>
        </w:tc>
        <w:tc>
          <w:tcPr>
            <w:tcW w:w="6225" w:type="dxa"/>
            <w:gridSpan w:val="3"/>
            <w:vAlign w:val="top"/>
          </w:tcPr>
          <w:p w14:paraId="5565584D">
            <w:pPr>
              <w:bidi w:val="0"/>
              <w:rPr>
                <w:rFonts w:hint="default" w:ascii="宋体" w:hAnsi="宋体" w:eastAsia="宋体"/>
                <w:lang w:val="en-US" w:eastAsia="zh-CN"/>
              </w:rPr>
            </w:pPr>
            <w:r>
              <w:rPr>
                <w:rFonts w:hint="eastAsia" w:ascii="宋体" w:hAnsi="宋体"/>
                <w:lang w:val="en-US" w:eastAsia="zh-CN"/>
              </w:rPr>
              <w:t>显示用户的评论</w:t>
            </w:r>
          </w:p>
        </w:tc>
      </w:tr>
      <w:tr w14:paraId="0D1454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vAlign w:val="top"/>
          </w:tcPr>
          <w:p w14:paraId="33150D6A">
            <w:pPr>
              <w:rPr>
                <w:rFonts w:ascii="宋体" w:hAnsi="宋体"/>
                <w:sz w:val="24"/>
              </w:rPr>
            </w:pPr>
            <w:r>
              <w:rPr>
                <w:rFonts w:hint="eastAsia" w:ascii="宋体" w:hAnsi="宋体"/>
                <w:sz w:val="24"/>
              </w:rPr>
              <w:t>一般性流程：</w:t>
            </w:r>
          </w:p>
        </w:tc>
        <w:tc>
          <w:tcPr>
            <w:tcW w:w="6225" w:type="dxa"/>
            <w:gridSpan w:val="3"/>
            <w:vAlign w:val="top"/>
          </w:tcPr>
          <w:p w14:paraId="6951BC7D">
            <w:pPr>
              <w:pStyle w:val="17"/>
              <w:ind w:left="0" w:leftChars="0" w:firstLine="0" w:firstLineChars="0"/>
              <w:rPr>
                <w:rFonts w:ascii="宋体" w:hAnsi="宋体"/>
                <w:sz w:val="24"/>
              </w:rPr>
            </w:pPr>
            <w:r>
              <w:rPr>
                <w:rFonts w:hint="eastAsia" w:ascii="宋体" w:hAnsi="宋体"/>
                <w:sz w:val="24"/>
              </w:rPr>
              <w:t>登录</w:t>
            </w:r>
          </w:p>
        </w:tc>
      </w:tr>
      <w:tr w14:paraId="6AA59D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vAlign w:val="top"/>
          </w:tcPr>
          <w:p w14:paraId="1258BCD6">
            <w:pPr>
              <w:rPr>
                <w:rFonts w:ascii="宋体" w:hAnsi="宋体"/>
                <w:sz w:val="24"/>
              </w:rPr>
            </w:pPr>
            <w:r>
              <w:rPr>
                <w:rFonts w:hint="eastAsia" w:ascii="宋体" w:hAnsi="宋体"/>
                <w:sz w:val="24"/>
              </w:rPr>
              <w:t>选择性流程</w:t>
            </w:r>
          </w:p>
        </w:tc>
        <w:tc>
          <w:tcPr>
            <w:tcW w:w="6225" w:type="dxa"/>
            <w:gridSpan w:val="3"/>
            <w:vAlign w:val="top"/>
          </w:tcPr>
          <w:p w14:paraId="402F948A">
            <w:pPr>
              <w:pStyle w:val="17"/>
              <w:ind w:left="0" w:leftChars="0" w:firstLine="0" w:firstLineChars="0"/>
              <w:rPr>
                <w:rFonts w:ascii="宋体" w:hAnsi="宋体"/>
                <w:sz w:val="24"/>
              </w:rPr>
            </w:pPr>
            <w:r>
              <w:rPr>
                <w:rFonts w:hint="eastAsia" w:ascii="宋体" w:hAnsi="宋体"/>
                <w:sz w:val="24"/>
              </w:rPr>
              <w:t>无</w:t>
            </w:r>
          </w:p>
        </w:tc>
      </w:tr>
      <w:tr w14:paraId="2E025F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vAlign w:val="top"/>
          </w:tcPr>
          <w:p w14:paraId="7BCF139C">
            <w:pPr>
              <w:rPr>
                <w:rFonts w:ascii="宋体" w:hAnsi="宋体"/>
                <w:sz w:val="24"/>
              </w:rPr>
            </w:pPr>
            <w:r>
              <w:rPr>
                <w:rFonts w:hint="eastAsia" w:ascii="宋体" w:hAnsi="宋体"/>
                <w:sz w:val="24"/>
              </w:rPr>
              <w:t>异常：</w:t>
            </w:r>
          </w:p>
        </w:tc>
        <w:tc>
          <w:tcPr>
            <w:tcW w:w="6225" w:type="dxa"/>
            <w:gridSpan w:val="3"/>
            <w:vAlign w:val="top"/>
          </w:tcPr>
          <w:p w14:paraId="27B97C77">
            <w:pPr>
              <w:bidi w:val="0"/>
              <w:rPr>
                <w:rFonts w:hint="default" w:ascii="宋体" w:hAnsi="宋体" w:eastAsia="宋体"/>
                <w:lang w:val="en-US" w:eastAsia="zh-CN"/>
              </w:rPr>
            </w:pPr>
            <w:r>
              <w:rPr>
                <w:rFonts w:hint="eastAsia" w:ascii="宋体" w:hAnsi="宋体"/>
                <w:lang w:val="en-US" w:eastAsia="zh-CN"/>
              </w:rPr>
              <w:t>点击后无响应或无法显示</w:t>
            </w:r>
          </w:p>
        </w:tc>
      </w:tr>
      <w:tr w14:paraId="29A1D2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vAlign w:val="top"/>
          </w:tcPr>
          <w:p w14:paraId="783476E6">
            <w:pPr>
              <w:rPr>
                <w:rFonts w:ascii="宋体" w:hAnsi="宋体"/>
                <w:sz w:val="24"/>
              </w:rPr>
            </w:pPr>
            <w:r>
              <w:rPr>
                <w:rFonts w:hint="eastAsia" w:ascii="宋体" w:hAnsi="宋体"/>
                <w:sz w:val="24"/>
              </w:rPr>
              <w:t>优先级：</w:t>
            </w:r>
          </w:p>
        </w:tc>
        <w:tc>
          <w:tcPr>
            <w:tcW w:w="6225" w:type="dxa"/>
            <w:gridSpan w:val="3"/>
            <w:vAlign w:val="top"/>
          </w:tcPr>
          <w:p w14:paraId="182A70E0">
            <w:pPr>
              <w:rPr>
                <w:rFonts w:hint="default" w:ascii="宋体" w:hAnsi="宋体" w:eastAsia="宋体"/>
                <w:sz w:val="24"/>
                <w:lang w:val="en-US" w:eastAsia="zh-CN"/>
              </w:rPr>
            </w:pPr>
            <w:r>
              <w:rPr>
                <w:rFonts w:hint="eastAsia" w:ascii="宋体" w:hAnsi="宋体"/>
                <w:sz w:val="24"/>
                <w:lang w:val="en-US" w:eastAsia="zh-CN"/>
              </w:rPr>
              <w:t>中</w:t>
            </w:r>
          </w:p>
        </w:tc>
      </w:tr>
      <w:tr w14:paraId="3D117F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071" w:type="dxa"/>
            <w:vAlign w:val="top"/>
          </w:tcPr>
          <w:p w14:paraId="6BFBE3E7">
            <w:pPr>
              <w:rPr>
                <w:rFonts w:ascii="宋体" w:hAnsi="宋体"/>
                <w:sz w:val="24"/>
              </w:rPr>
            </w:pPr>
            <w:r>
              <w:rPr>
                <w:rFonts w:hint="eastAsia" w:ascii="宋体" w:hAnsi="宋体"/>
                <w:sz w:val="24"/>
              </w:rPr>
              <w:t>使用频率：</w:t>
            </w:r>
          </w:p>
        </w:tc>
        <w:tc>
          <w:tcPr>
            <w:tcW w:w="6225" w:type="dxa"/>
            <w:gridSpan w:val="3"/>
            <w:vAlign w:val="top"/>
          </w:tcPr>
          <w:p w14:paraId="1F9BCFCB">
            <w:pPr>
              <w:rPr>
                <w:rFonts w:hint="eastAsia" w:ascii="宋体" w:hAnsi="宋体" w:eastAsia="宋体"/>
                <w:sz w:val="24"/>
                <w:lang w:val="en-US" w:eastAsia="zh-CN"/>
              </w:rPr>
            </w:pPr>
            <w:r>
              <w:rPr>
                <w:rFonts w:hint="eastAsia" w:ascii="宋体" w:hAnsi="宋体"/>
                <w:sz w:val="24"/>
                <w:lang w:val="en-US" w:eastAsia="zh-CN"/>
              </w:rPr>
              <w:t>中</w:t>
            </w:r>
          </w:p>
        </w:tc>
      </w:tr>
      <w:tr w14:paraId="49A297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vAlign w:val="top"/>
          </w:tcPr>
          <w:p w14:paraId="3B2ACA04">
            <w:pPr>
              <w:rPr>
                <w:rFonts w:ascii="宋体" w:hAnsi="宋体"/>
                <w:sz w:val="24"/>
              </w:rPr>
            </w:pPr>
            <w:r>
              <w:rPr>
                <w:rFonts w:hint="eastAsia" w:ascii="宋体" w:hAnsi="宋体"/>
                <w:sz w:val="24"/>
              </w:rPr>
              <w:t>业务规则：</w:t>
            </w:r>
          </w:p>
        </w:tc>
        <w:tc>
          <w:tcPr>
            <w:tcW w:w="6225" w:type="dxa"/>
            <w:gridSpan w:val="3"/>
            <w:vAlign w:val="top"/>
          </w:tcPr>
          <w:p w14:paraId="05EF8093">
            <w:pPr>
              <w:rPr>
                <w:rFonts w:ascii="宋体" w:hAnsi="宋体"/>
                <w:sz w:val="24"/>
              </w:rPr>
            </w:pPr>
            <w:r>
              <w:rPr>
                <w:rFonts w:hint="eastAsia" w:ascii="宋体" w:hAnsi="宋体"/>
                <w:sz w:val="24"/>
              </w:rPr>
              <w:t>无</w:t>
            </w:r>
          </w:p>
        </w:tc>
      </w:tr>
      <w:tr w14:paraId="7CEDC0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vAlign w:val="top"/>
          </w:tcPr>
          <w:p w14:paraId="289B5911">
            <w:pPr>
              <w:rPr>
                <w:rFonts w:ascii="宋体" w:hAnsi="宋体"/>
                <w:sz w:val="24"/>
              </w:rPr>
            </w:pPr>
            <w:r>
              <w:rPr>
                <w:rFonts w:hint="eastAsia" w:ascii="宋体" w:hAnsi="宋体"/>
                <w:sz w:val="24"/>
              </w:rPr>
              <w:t>其他信息：</w:t>
            </w:r>
          </w:p>
        </w:tc>
        <w:tc>
          <w:tcPr>
            <w:tcW w:w="6225" w:type="dxa"/>
            <w:gridSpan w:val="3"/>
            <w:vAlign w:val="top"/>
          </w:tcPr>
          <w:p w14:paraId="52185776">
            <w:pPr>
              <w:rPr>
                <w:rFonts w:ascii="宋体" w:hAnsi="宋体"/>
                <w:sz w:val="24"/>
              </w:rPr>
            </w:pPr>
            <w:r>
              <w:rPr>
                <w:rFonts w:hint="eastAsia" w:ascii="宋体" w:hAnsi="宋体"/>
                <w:sz w:val="24"/>
              </w:rPr>
              <w:t>无</w:t>
            </w:r>
          </w:p>
        </w:tc>
      </w:tr>
      <w:tr w14:paraId="776509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vAlign w:val="top"/>
          </w:tcPr>
          <w:p w14:paraId="61D093EE">
            <w:pPr>
              <w:rPr>
                <w:rFonts w:ascii="宋体" w:hAnsi="宋体"/>
                <w:sz w:val="24"/>
              </w:rPr>
            </w:pPr>
            <w:r>
              <w:rPr>
                <w:rFonts w:hint="eastAsia" w:ascii="宋体" w:hAnsi="宋体"/>
                <w:sz w:val="24"/>
              </w:rPr>
              <w:t>假设：</w:t>
            </w:r>
          </w:p>
        </w:tc>
        <w:tc>
          <w:tcPr>
            <w:tcW w:w="6225" w:type="dxa"/>
            <w:gridSpan w:val="3"/>
            <w:vAlign w:val="top"/>
          </w:tcPr>
          <w:p w14:paraId="18823946">
            <w:pPr>
              <w:rPr>
                <w:rFonts w:ascii="宋体" w:hAnsi="宋体"/>
                <w:sz w:val="24"/>
              </w:rPr>
            </w:pPr>
            <w:r>
              <w:rPr>
                <w:rFonts w:hint="eastAsia" w:ascii="宋体" w:hAnsi="宋体"/>
                <w:sz w:val="24"/>
              </w:rPr>
              <w:t>无</w:t>
            </w:r>
          </w:p>
        </w:tc>
      </w:tr>
    </w:tbl>
    <w:p w14:paraId="3384EDA3">
      <w:pPr>
        <w:pStyle w:val="7"/>
        <w:spacing w:line="360" w:lineRule="auto"/>
        <w:rPr>
          <w:rFonts w:hint="default" w:ascii="楷体" w:hAnsi="楷体" w:eastAsia="楷体" w:cs="楷体"/>
          <w:sz w:val="21"/>
          <w:szCs w:val="21"/>
          <w:lang w:val="en-US" w:eastAsia="zh-CN"/>
        </w:rPr>
      </w:pPr>
      <w:r>
        <w:rPr>
          <w:rFonts w:hint="eastAsia" w:ascii="楷体" w:hAnsi="楷体" w:eastAsia="楷体" w:cs="楷体"/>
          <w:sz w:val="21"/>
          <w:szCs w:val="21"/>
        </w:rPr>
        <w:t>表4-2-</w:t>
      </w:r>
      <w:r>
        <w:rPr>
          <w:rFonts w:hint="eastAsia" w:ascii="楷体" w:hAnsi="楷体" w:eastAsia="楷体" w:cs="楷体"/>
          <w:sz w:val="21"/>
          <w:szCs w:val="21"/>
          <w:lang w:val="en-US" w:eastAsia="zh-CN"/>
        </w:rPr>
        <w:t>11-1</w:t>
      </w:r>
      <w:r>
        <w:rPr>
          <w:rFonts w:hint="eastAsia" w:ascii="楷体" w:hAnsi="楷体" w:eastAsia="楷体" w:cs="楷体"/>
          <w:sz w:val="21"/>
          <w:szCs w:val="21"/>
          <w:lang w:eastAsia="zh-Hans"/>
        </w:rPr>
        <w:t xml:space="preserve">用例表 </w:t>
      </w:r>
      <w:r>
        <w:rPr>
          <w:rFonts w:hint="eastAsia" w:ascii="楷体" w:hAnsi="楷体" w:eastAsia="楷体" w:cs="楷体"/>
          <w:sz w:val="21"/>
          <w:szCs w:val="21"/>
          <w:lang w:val="en-US" w:eastAsia="zh-CN"/>
        </w:rPr>
        <w:t>我的评论</w:t>
      </w:r>
    </w:p>
    <w:p w14:paraId="3D47AFC6">
      <w:pPr>
        <w:spacing w:line="360" w:lineRule="auto"/>
      </w:pPr>
      <w:r>
        <w:rPr>
          <w:rFonts w:hint="eastAsia" w:ascii="楷体" w:hAnsi="楷体" w:eastAsia="楷体" w:cs="楷体"/>
          <w:sz w:val="24"/>
          <w:lang w:eastAsia="zh-Hans"/>
        </w:rPr>
        <w:t>界面原型</w:t>
      </w:r>
    </w:p>
    <w:p w14:paraId="67A6D193">
      <w:pPr>
        <w:pStyle w:val="7"/>
        <w:spacing w:line="360" w:lineRule="auto"/>
        <w:rPr>
          <w:rFonts w:hint="default" w:eastAsia="楷体"/>
          <w:lang w:val="en-US" w:eastAsia="zh-CN"/>
        </w:rPr>
      </w:pPr>
      <w:r>
        <w:drawing>
          <wp:inline distT="0" distB="0" distL="114300" distR="114300">
            <wp:extent cx="2488565" cy="4164330"/>
            <wp:effectExtent l="0" t="0" r="6985" b="7620"/>
            <wp:docPr id="2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4"/>
                    <pic:cNvPicPr>
                      <a:picLocks noChangeAspect="1"/>
                    </pic:cNvPicPr>
                  </pic:nvPicPr>
                  <pic:blipFill>
                    <a:blip r:embed="rId46"/>
                    <a:stretch>
                      <a:fillRect/>
                    </a:stretch>
                  </pic:blipFill>
                  <pic:spPr>
                    <a:xfrm>
                      <a:off x="0" y="0"/>
                      <a:ext cx="2488565" cy="4164330"/>
                    </a:xfrm>
                    <a:prstGeom prst="rect">
                      <a:avLst/>
                    </a:prstGeom>
                    <a:noFill/>
                    <a:ln>
                      <a:noFill/>
                    </a:ln>
                  </pic:spPr>
                </pic:pic>
              </a:graphicData>
            </a:graphic>
          </wp:inline>
        </w:drawing>
      </w:r>
      <w:r>
        <w:drawing>
          <wp:inline distT="0" distB="0" distL="114300" distR="114300">
            <wp:extent cx="2361565" cy="4146550"/>
            <wp:effectExtent l="0" t="0" r="635" b="6350"/>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57"/>
                    <a:stretch>
                      <a:fillRect/>
                    </a:stretch>
                  </pic:blipFill>
                  <pic:spPr>
                    <a:xfrm>
                      <a:off x="0" y="0"/>
                      <a:ext cx="2361565" cy="4146550"/>
                    </a:xfrm>
                    <a:prstGeom prst="rect">
                      <a:avLst/>
                    </a:prstGeom>
                    <a:noFill/>
                    <a:ln>
                      <a:noFill/>
                    </a:ln>
                  </pic:spPr>
                </pic:pic>
              </a:graphicData>
            </a:graphic>
          </wp:inline>
        </w:drawing>
      </w:r>
      <w:r>
        <w:rPr>
          <w:rFonts w:hint="eastAsia" w:ascii="楷体" w:hAnsi="楷体" w:eastAsia="楷体" w:cs="楷体"/>
          <w:sz w:val="21"/>
          <w:szCs w:val="21"/>
        </w:rPr>
        <w:t>图4-2-</w:t>
      </w:r>
      <w:r>
        <w:rPr>
          <w:rFonts w:hint="eastAsia" w:ascii="楷体" w:hAnsi="楷体" w:eastAsia="楷体" w:cs="楷体"/>
          <w:sz w:val="21"/>
          <w:szCs w:val="21"/>
          <w:lang w:val="en-US" w:eastAsia="zh-CN"/>
        </w:rPr>
        <w:t>11-1</w:t>
      </w:r>
      <w:r>
        <w:rPr>
          <w:rFonts w:hint="eastAsia" w:ascii="楷体" w:hAnsi="楷体" w:eastAsia="楷体" w:cs="楷体"/>
          <w:sz w:val="21"/>
          <w:szCs w:val="21"/>
        </w:rPr>
        <w:t xml:space="preserve"> </w:t>
      </w:r>
      <w:r>
        <w:rPr>
          <w:rFonts w:hint="eastAsia" w:ascii="楷体" w:hAnsi="楷体" w:eastAsia="楷体" w:cs="楷体"/>
          <w:sz w:val="21"/>
          <w:szCs w:val="21"/>
          <w:lang w:eastAsia="zh-Hans"/>
        </w:rPr>
        <w:t xml:space="preserve">原型界面 </w:t>
      </w:r>
      <w:r>
        <w:rPr>
          <w:rFonts w:hint="eastAsia" w:ascii="楷体" w:hAnsi="楷体" w:eastAsia="楷体" w:cs="楷体"/>
          <w:sz w:val="21"/>
          <w:szCs w:val="21"/>
          <w:lang w:val="en-US" w:eastAsia="zh-CN"/>
        </w:rPr>
        <w:t>我的评论</w:t>
      </w:r>
    </w:p>
    <w:p w14:paraId="4D29E0FD">
      <w:pPr>
        <w:pStyle w:val="4"/>
        <w:numPr>
          <w:ilvl w:val="2"/>
          <w:numId w:val="0"/>
        </w:numPr>
        <w:rPr>
          <w:rFonts w:hint="eastAsia" w:ascii="楷体" w:hAnsi="楷体" w:eastAsia="楷体" w:cs="楷体"/>
          <w:b/>
          <w:bCs/>
          <w:color w:val="auto"/>
          <w:kern w:val="2"/>
          <w:sz w:val="24"/>
          <w:szCs w:val="24"/>
          <w:lang w:val="en-US" w:eastAsia="zh-CN" w:bidi="ar-SA"/>
        </w:rPr>
      </w:pPr>
      <w:bookmarkStart w:id="93" w:name="_Toc21347"/>
      <w:r>
        <w:rPr>
          <w:rFonts w:hint="eastAsia" w:ascii="楷体" w:hAnsi="楷体" w:eastAsia="楷体" w:cs="楷体"/>
          <w:b/>
          <w:bCs/>
          <w:color w:val="auto"/>
          <w:kern w:val="2"/>
          <w:sz w:val="24"/>
          <w:szCs w:val="24"/>
          <w:lang w:val="en-US" w:eastAsia="zh-CN" w:bidi="ar-SA"/>
        </w:rPr>
        <w:t>4.2.12 退出登录</w:t>
      </w:r>
      <w:bookmarkEnd w:id="93"/>
    </w:p>
    <w:p w14:paraId="796D77DF">
      <w:pPr>
        <w:numPr>
          <w:numId w:val="0"/>
        </w:numPr>
      </w:pPr>
      <w:r>
        <w:rPr>
          <w:rFonts w:hint="eastAsia"/>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1"/>
        <w:gridCol w:w="2061"/>
        <w:gridCol w:w="2072"/>
        <w:gridCol w:w="2092"/>
      </w:tblGrid>
      <w:tr w14:paraId="56F061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tcPr>
          <w:p w14:paraId="567DA52D">
            <w:pPr>
              <w:rPr>
                <w:rFonts w:ascii="宋体" w:hAnsi="宋体"/>
                <w:sz w:val="24"/>
              </w:rPr>
            </w:pPr>
            <w:r>
              <w:rPr>
                <w:rFonts w:hint="eastAsia" w:ascii="宋体" w:hAnsi="宋体"/>
                <w:sz w:val="24"/>
              </w:rPr>
              <w:t>ID和名称</w:t>
            </w:r>
          </w:p>
        </w:tc>
        <w:tc>
          <w:tcPr>
            <w:tcW w:w="6225" w:type="dxa"/>
            <w:gridSpan w:val="3"/>
          </w:tcPr>
          <w:p w14:paraId="506BBFA6">
            <w:pPr>
              <w:rPr>
                <w:rFonts w:hint="default" w:ascii="宋体" w:hAnsi="宋体" w:eastAsia="宋体"/>
                <w:sz w:val="24"/>
                <w:lang w:val="en-US" w:eastAsia="zh-CN"/>
              </w:rPr>
            </w:pPr>
            <w:r>
              <w:rPr>
                <w:rFonts w:hint="eastAsia" w:ascii="宋体" w:hAnsi="宋体"/>
                <w:sz w:val="24"/>
                <w:lang w:val="en-US" w:eastAsia="zh-CN"/>
              </w:rPr>
              <w:t>UC</w:t>
            </w:r>
            <w:r>
              <w:rPr>
                <w:rFonts w:ascii="宋体" w:hAnsi="宋体"/>
                <w:sz w:val="24"/>
              </w:rPr>
              <w:t>-</w:t>
            </w:r>
            <w:r>
              <w:rPr>
                <w:rFonts w:hint="eastAsia" w:ascii="宋体" w:hAnsi="宋体"/>
                <w:sz w:val="24"/>
                <w:lang w:val="en-US" w:eastAsia="zh-CN"/>
              </w:rPr>
              <w:t>1 退出登录</w:t>
            </w:r>
          </w:p>
        </w:tc>
      </w:tr>
      <w:tr w14:paraId="63D74E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2E3F8FFC">
            <w:pPr>
              <w:rPr>
                <w:rFonts w:ascii="宋体" w:hAnsi="宋体"/>
                <w:sz w:val="24"/>
              </w:rPr>
            </w:pPr>
            <w:r>
              <w:rPr>
                <w:rFonts w:hint="eastAsia" w:ascii="宋体" w:hAnsi="宋体"/>
                <w:sz w:val="24"/>
              </w:rPr>
              <w:t>创建人</w:t>
            </w:r>
          </w:p>
        </w:tc>
        <w:tc>
          <w:tcPr>
            <w:tcW w:w="2061" w:type="dxa"/>
          </w:tcPr>
          <w:p w14:paraId="40E2BD5F">
            <w:pPr>
              <w:rPr>
                <w:rFonts w:hint="default" w:ascii="宋体" w:hAnsi="宋体" w:eastAsia="宋体"/>
                <w:sz w:val="24"/>
                <w:lang w:val="en-US" w:eastAsia="zh-CN"/>
              </w:rPr>
            </w:pPr>
            <w:r>
              <w:rPr>
                <w:rFonts w:hint="eastAsia" w:ascii="宋体" w:hAnsi="宋体"/>
                <w:sz w:val="24"/>
                <w:lang w:val="en-US" w:eastAsia="zh-CN"/>
              </w:rPr>
              <w:t>赵益萍</w:t>
            </w:r>
          </w:p>
        </w:tc>
        <w:tc>
          <w:tcPr>
            <w:tcW w:w="2072" w:type="dxa"/>
          </w:tcPr>
          <w:p w14:paraId="674BB04B">
            <w:pPr>
              <w:rPr>
                <w:rFonts w:ascii="宋体" w:hAnsi="宋体"/>
                <w:sz w:val="24"/>
              </w:rPr>
            </w:pPr>
            <w:r>
              <w:rPr>
                <w:rFonts w:hint="eastAsia" w:ascii="宋体" w:hAnsi="宋体"/>
                <w:sz w:val="24"/>
              </w:rPr>
              <w:t>创建日期：</w:t>
            </w:r>
          </w:p>
        </w:tc>
        <w:tc>
          <w:tcPr>
            <w:tcW w:w="2092" w:type="dxa"/>
          </w:tcPr>
          <w:p w14:paraId="7329F3D9">
            <w:pPr>
              <w:rPr>
                <w:rFonts w:ascii="宋体" w:hAnsi="宋体"/>
                <w:sz w:val="24"/>
              </w:rPr>
            </w:pPr>
            <w:r>
              <w:rPr>
                <w:rFonts w:hint="eastAsia" w:ascii="宋体" w:hAnsi="宋体"/>
                <w:sz w:val="24"/>
              </w:rPr>
              <w:t>2</w:t>
            </w:r>
            <w:r>
              <w:rPr>
                <w:rFonts w:ascii="宋体" w:hAnsi="宋体"/>
                <w:sz w:val="24"/>
              </w:rPr>
              <w:t>02</w:t>
            </w:r>
            <w:r>
              <w:rPr>
                <w:rFonts w:hint="eastAsia" w:ascii="宋体" w:hAnsi="宋体"/>
                <w:sz w:val="24"/>
                <w:lang w:val="en-US" w:eastAsia="zh-CN"/>
              </w:rPr>
              <w:t>5</w:t>
            </w:r>
            <w:r>
              <w:rPr>
                <w:rFonts w:hint="eastAsia" w:ascii="宋体" w:hAnsi="宋体"/>
                <w:sz w:val="24"/>
              </w:rPr>
              <w:t>/</w:t>
            </w:r>
            <w:r>
              <w:rPr>
                <w:rFonts w:ascii="宋体" w:hAnsi="宋体"/>
                <w:sz w:val="24"/>
              </w:rPr>
              <w:t>5</w:t>
            </w:r>
            <w:r>
              <w:rPr>
                <w:rFonts w:hint="eastAsia" w:ascii="宋体" w:hAnsi="宋体"/>
                <w:sz w:val="24"/>
              </w:rPr>
              <w:t>/4</w:t>
            </w:r>
          </w:p>
        </w:tc>
      </w:tr>
      <w:tr w14:paraId="3AC642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F22BBA9">
            <w:pPr>
              <w:rPr>
                <w:rFonts w:ascii="宋体" w:hAnsi="宋体"/>
                <w:sz w:val="24"/>
              </w:rPr>
            </w:pPr>
            <w:r>
              <w:rPr>
                <w:rFonts w:hint="eastAsia" w:ascii="宋体" w:hAnsi="宋体"/>
                <w:sz w:val="24"/>
              </w:rPr>
              <w:t>主要操作者</w:t>
            </w:r>
          </w:p>
        </w:tc>
        <w:tc>
          <w:tcPr>
            <w:tcW w:w="2061" w:type="dxa"/>
          </w:tcPr>
          <w:p w14:paraId="71DD56F7">
            <w:pPr>
              <w:rPr>
                <w:rFonts w:ascii="宋体" w:hAnsi="宋体"/>
                <w:sz w:val="24"/>
              </w:rPr>
            </w:pPr>
            <w:r>
              <w:rPr>
                <w:rFonts w:hint="eastAsia" w:ascii="宋体" w:hAnsi="宋体"/>
                <w:sz w:val="24"/>
              </w:rPr>
              <w:t>管理员</w:t>
            </w:r>
          </w:p>
        </w:tc>
        <w:tc>
          <w:tcPr>
            <w:tcW w:w="2072" w:type="dxa"/>
          </w:tcPr>
          <w:p w14:paraId="24C11738">
            <w:pPr>
              <w:rPr>
                <w:rFonts w:ascii="宋体" w:hAnsi="宋体"/>
                <w:sz w:val="24"/>
              </w:rPr>
            </w:pPr>
            <w:r>
              <w:rPr>
                <w:rFonts w:hint="eastAsia" w:ascii="宋体" w:hAnsi="宋体"/>
                <w:sz w:val="24"/>
              </w:rPr>
              <w:t>次要操作者：</w:t>
            </w:r>
          </w:p>
        </w:tc>
        <w:tc>
          <w:tcPr>
            <w:tcW w:w="2092" w:type="dxa"/>
          </w:tcPr>
          <w:p w14:paraId="2E29C2B0">
            <w:pPr>
              <w:rPr>
                <w:rFonts w:ascii="宋体" w:hAnsi="宋体"/>
                <w:sz w:val="24"/>
              </w:rPr>
            </w:pPr>
            <w:r>
              <w:rPr>
                <w:rFonts w:hint="eastAsia" w:ascii="宋体" w:hAnsi="宋体"/>
                <w:sz w:val="24"/>
              </w:rPr>
              <w:t>无</w:t>
            </w:r>
          </w:p>
        </w:tc>
      </w:tr>
      <w:tr w14:paraId="588D8D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145B4F10">
            <w:pPr>
              <w:rPr>
                <w:rFonts w:ascii="宋体" w:hAnsi="宋体"/>
                <w:sz w:val="24"/>
              </w:rPr>
            </w:pPr>
            <w:r>
              <w:rPr>
                <w:rFonts w:hint="eastAsia" w:ascii="宋体" w:hAnsi="宋体"/>
                <w:sz w:val="24"/>
              </w:rPr>
              <w:t>描述：</w:t>
            </w:r>
          </w:p>
        </w:tc>
        <w:tc>
          <w:tcPr>
            <w:tcW w:w="6225" w:type="dxa"/>
            <w:gridSpan w:val="3"/>
          </w:tcPr>
          <w:p w14:paraId="5AEDCF02">
            <w:pPr>
              <w:rPr>
                <w:rFonts w:hint="default" w:ascii="宋体" w:hAnsi="宋体" w:eastAsia="宋体"/>
                <w:sz w:val="24"/>
                <w:lang w:val="en-US" w:eastAsia="zh-CN"/>
              </w:rPr>
            </w:pPr>
            <w:r>
              <w:rPr>
                <w:rFonts w:hint="eastAsia" w:ascii="宋体" w:hAnsi="宋体"/>
                <w:sz w:val="24"/>
              </w:rPr>
              <w:t>管理员点击</w:t>
            </w:r>
            <w:r>
              <w:rPr>
                <w:rFonts w:hint="eastAsia" w:ascii="宋体" w:hAnsi="宋体"/>
                <w:sz w:val="24"/>
                <w:lang w:val="en-US" w:eastAsia="zh-CN"/>
              </w:rPr>
              <w:t>推出登录按钮</w:t>
            </w:r>
          </w:p>
        </w:tc>
      </w:tr>
      <w:tr w14:paraId="0CA7BD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2466754A">
            <w:pPr>
              <w:rPr>
                <w:rFonts w:ascii="宋体" w:hAnsi="宋体"/>
                <w:sz w:val="24"/>
              </w:rPr>
            </w:pPr>
            <w:r>
              <w:rPr>
                <w:rFonts w:hint="eastAsia" w:ascii="宋体" w:hAnsi="宋体"/>
                <w:sz w:val="24"/>
              </w:rPr>
              <w:t>触发器：</w:t>
            </w:r>
          </w:p>
        </w:tc>
        <w:tc>
          <w:tcPr>
            <w:tcW w:w="6225" w:type="dxa"/>
            <w:gridSpan w:val="3"/>
          </w:tcPr>
          <w:p w14:paraId="0805A844">
            <w:pPr>
              <w:rPr>
                <w:rFonts w:ascii="宋体" w:hAnsi="宋体"/>
                <w:sz w:val="24"/>
              </w:rPr>
            </w:pPr>
            <w:r>
              <w:rPr>
                <w:rFonts w:hint="eastAsia" w:ascii="宋体" w:hAnsi="宋体"/>
                <w:sz w:val="24"/>
                <w:lang w:val="en-US" w:eastAsia="zh-CN"/>
              </w:rPr>
              <w:t>下</w:t>
            </w:r>
            <w:r>
              <w:rPr>
                <w:rFonts w:hint="eastAsia" w:ascii="宋体" w:hAnsi="宋体"/>
                <w:sz w:val="24"/>
              </w:rPr>
              <w:t>方，</w:t>
            </w:r>
            <w:r>
              <w:rPr>
                <w:rFonts w:hint="eastAsia" w:ascii="宋体" w:hAnsi="宋体"/>
                <w:sz w:val="24"/>
                <w:lang w:val="en-US" w:eastAsia="zh-CN"/>
              </w:rPr>
              <w:t>退出登录</w:t>
            </w:r>
            <w:r>
              <w:rPr>
                <w:rFonts w:hint="eastAsia" w:ascii="宋体" w:hAnsi="宋体"/>
                <w:sz w:val="24"/>
              </w:rPr>
              <w:t>按钮</w:t>
            </w:r>
          </w:p>
        </w:tc>
      </w:tr>
      <w:tr w14:paraId="206DFF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6B96A5D5">
            <w:pPr>
              <w:rPr>
                <w:rFonts w:ascii="宋体" w:hAnsi="宋体"/>
                <w:sz w:val="24"/>
              </w:rPr>
            </w:pPr>
            <w:r>
              <w:rPr>
                <w:rFonts w:hint="eastAsia" w:ascii="宋体" w:hAnsi="宋体"/>
                <w:sz w:val="24"/>
              </w:rPr>
              <w:t>前置条件：</w:t>
            </w:r>
          </w:p>
        </w:tc>
        <w:tc>
          <w:tcPr>
            <w:tcW w:w="6225" w:type="dxa"/>
            <w:gridSpan w:val="3"/>
          </w:tcPr>
          <w:p w14:paraId="276AA420">
            <w:pPr>
              <w:rPr>
                <w:rFonts w:hint="default" w:ascii="宋体" w:hAnsi="宋体" w:eastAsia="宋体"/>
                <w:sz w:val="24"/>
                <w:lang w:val="en-US" w:eastAsia="zh-CN"/>
              </w:rPr>
            </w:pPr>
            <w:r>
              <w:rPr>
                <w:rFonts w:hint="eastAsia" w:ascii="宋体" w:hAnsi="宋体"/>
                <w:sz w:val="24"/>
                <w:lang w:val="en-US" w:eastAsia="zh-CN"/>
              </w:rPr>
              <w:t>账号成功登录</w:t>
            </w:r>
          </w:p>
        </w:tc>
      </w:tr>
      <w:tr w14:paraId="30E052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042EF183">
            <w:pPr>
              <w:rPr>
                <w:rFonts w:ascii="宋体" w:hAnsi="宋体"/>
                <w:sz w:val="24"/>
              </w:rPr>
            </w:pPr>
            <w:r>
              <w:rPr>
                <w:rFonts w:hint="eastAsia" w:ascii="宋体" w:hAnsi="宋体"/>
                <w:sz w:val="24"/>
              </w:rPr>
              <w:t>后置条件：</w:t>
            </w:r>
          </w:p>
        </w:tc>
        <w:tc>
          <w:tcPr>
            <w:tcW w:w="6225" w:type="dxa"/>
            <w:gridSpan w:val="3"/>
          </w:tcPr>
          <w:p w14:paraId="3467507C">
            <w:pPr>
              <w:rPr>
                <w:rFonts w:hint="default" w:ascii="宋体" w:hAnsi="宋体" w:eastAsia="宋体"/>
                <w:sz w:val="24"/>
                <w:lang w:val="en-US" w:eastAsia="zh-CN"/>
              </w:rPr>
            </w:pPr>
            <w:r>
              <w:rPr>
                <w:rFonts w:hint="eastAsia" w:ascii="宋体" w:hAnsi="宋体"/>
                <w:sz w:val="24"/>
                <w:lang w:val="en-US" w:eastAsia="zh-CN"/>
              </w:rPr>
              <w:t>退出登录，回到登录页面</w:t>
            </w:r>
          </w:p>
        </w:tc>
      </w:tr>
      <w:tr w14:paraId="53B866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161BC860">
            <w:pPr>
              <w:rPr>
                <w:rFonts w:ascii="宋体" w:hAnsi="宋体"/>
                <w:sz w:val="24"/>
              </w:rPr>
            </w:pPr>
            <w:r>
              <w:rPr>
                <w:rFonts w:hint="eastAsia" w:ascii="宋体" w:hAnsi="宋体"/>
                <w:sz w:val="24"/>
              </w:rPr>
              <w:t>一般性流程：</w:t>
            </w:r>
          </w:p>
        </w:tc>
        <w:tc>
          <w:tcPr>
            <w:tcW w:w="6225" w:type="dxa"/>
            <w:gridSpan w:val="3"/>
          </w:tcPr>
          <w:p w14:paraId="26AF4D79">
            <w:pPr>
              <w:pStyle w:val="17"/>
              <w:ind w:firstLine="0" w:firstLineChars="0"/>
              <w:rPr>
                <w:rFonts w:ascii="宋体" w:hAnsi="宋体"/>
                <w:sz w:val="24"/>
              </w:rPr>
            </w:pPr>
            <w:r>
              <w:rPr>
                <w:rFonts w:hint="eastAsia" w:ascii="宋体" w:hAnsi="宋体"/>
                <w:sz w:val="24"/>
              </w:rPr>
              <w:t>登录</w:t>
            </w:r>
          </w:p>
        </w:tc>
      </w:tr>
      <w:tr w14:paraId="2A08D0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8D15107">
            <w:pPr>
              <w:rPr>
                <w:rFonts w:ascii="宋体" w:hAnsi="宋体"/>
                <w:sz w:val="24"/>
              </w:rPr>
            </w:pPr>
            <w:r>
              <w:rPr>
                <w:rFonts w:hint="eastAsia" w:ascii="宋体" w:hAnsi="宋体"/>
                <w:sz w:val="24"/>
              </w:rPr>
              <w:t>选择性流程</w:t>
            </w:r>
          </w:p>
        </w:tc>
        <w:tc>
          <w:tcPr>
            <w:tcW w:w="6225" w:type="dxa"/>
            <w:gridSpan w:val="3"/>
          </w:tcPr>
          <w:p w14:paraId="0B637BD8">
            <w:pPr>
              <w:pStyle w:val="17"/>
              <w:ind w:firstLine="0" w:firstLineChars="0"/>
              <w:rPr>
                <w:rFonts w:ascii="宋体" w:hAnsi="宋体"/>
                <w:sz w:val="24"/>
              </w:rPr>
            </w:pPr>
            <w:r>
              <w:rPr>
                <w:rFonts w:hint="eastAsia" w:ascii="宋体" w:hAnsi="宋体"/>
                <w:sz w:val="24"/>
              </w:rPr>
              <w:t>无</w:t>
            </w:r>
          </w:p>
        </w:tc>
      </w:tr>
      <w:tr w14:paraId="3B395D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6D67748">
            <w:pPr>
              <w:rPr>
                <w:rFonts w:ascii="宋体" w:hAnsi="宋体"/>
                <w:sz w:val="24"/>
              </w:rPr>
            </w:pPr>
            <w:r>
              <w:rPr>
                <w:rFonts w:hint="eastAsia" w:ascii="宋体" w:hAnsi="宋体"/>
                <w:sz w:val="24"/>
              </w:rPr>
              <w:t>异常：</w:t>
            </w:r>
          </w:p>
        </w:tc>
        <w:tc>
          <w:tcPr>
            <w:tcW w:w="6225" w:type="dxa"/>
            <w:gridSpan w:val="3"/>
          </w:tcPr>
          <w:p w14:paraId="4C7B586D">
            <w:pPr>
              <w:pStyle w:val="17"/>
              <w:ind w:firstLine="0" w:firstLineChars="0"/>
              <w:rPr>
                <w:rFonts w:ascii="宋体" w:hAnsi="宋体"/>
                <w:sz w:val="24"/>
              </w:rPr>
            </w:pPr>
            <w:r>
              <w:rPr>
                <w:rFonts w:hint="eastAsia" w:ascii="宋体" w:hAnsi="宋体"/>
                <w:sz w:val="24"/>
              </w:rPr>
              <w:t>点击后无反应</w:t>
            </w:r>
          </w:p>
        </w:tc>
      </w:tr>
      <w:tr w14:paraId="5BAF63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tcPr>
          <w:p w14:paraId="12FF5CD4">
            <w:pPr>
              <w:rPr>
                <w:rFonts w:ascii="宋体" w:hAnsi="宋体"/>
                <w:sz w:val="24"/>
              </w:rPr>
            </w:pPr>
            <w:r>
              <w:rPr>
                <w:rFonts w:hint="eastAsia" w:ascii="宋体" w:hAnsi="宋体"/>
                <w:sz w:val="24"/>
              </w:rPr>
              <w:t>优先级：</w:t>
            </w:r>
          </w:p>
        </w:tc>
        <w:tc>
          <w:tcPr>
            <w:tcW w:w="6225" w:type="dxa"/>
            <w:gridSpan w:val="3"/>
          </w:tcPr>
          <w:p w14:paraId="745F50A2">
            <w:pPr>
              <w:rPr>
                <w:rFonts w:ascii="宋体" w:hAnsi="宋体"/>
                <w:sz w:val="24"/>
              </w:rPr>
            </w:pPr>
            <w:r>
              <w:rPr>
                <w:rFonts w:hint="eastAsia" w:ascii="宋体" w:hAnsi="宋体"/>
                <w:sz w:val="24"/>
              </w:rPr>
              <w:t>中</w:t>
            </w:r>
          </w:p>
        </w:tc>
      </w:tr>
      <w:tr w14:paraId="6E576F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071" w:type="dxa"/>
          </w:tcPr>
          <w:p w14:paraId="052DC51B">
            <w:pPr>
              <w:rPr>
                <w:rFonts w:ascii="宋体" w:hAnsi="宋体"/>
                <w:sz w:val="24"/>
              </w:rPr>
            </w:pPr>
            <w:r>
              <w:rPr>
                <w:rFonts w:hint="eastAsia" w:ascii="宋体" w:hAnsi="宋体"/>
                <w:sz w:val="24"/>
              </w:rPr>
              <w:t>使用频率：</w:t>
            </w:r>
          </w:p>
        </w:tc>
        <w:tc>
          <w:tcPr>
            <w:tcW w:w="6225" w:type="dxa"/>
            <w:gridSpan w:val="3"/>
          </w:tcPr>
          <w:p w14:paraId="4A4D06D6">
            <w:pPr>
              <w:rPr>
                <w:rFonts w:ascii="宋体" w:hAnsi="宋体"/>
                <w:sz w:val="24"/>
              </w:rPr>
            </w:pPr>
            <w:r>
              <w:rPr>
                <w:rFonts w:hint="eastAsia" w:ascii="宋体" w:hAnsi="宋体"/>
                <w:sz w:val="24"/>
              </w:rPr>
              <w:t>高</w:t>
            </w:r>
          </w:p>
        </w:tc>
      </w:tr>
      <w:tr w14:paraId="39FE66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6BCBF1E">
            <w:pPr>
              <w:rPr>
                <w:rFonts w:ascii="宋体" w:hAnsi="宋体"/>
                <w:sz w:val="24"/>
              </w:rPr>
            </w:pPr>
            <w:r>
              <w:rPr>
                <w:rFonts w:hint="eastAsia" w:ascii="宋体" w:hAnsi="宋体"/>
                <w:sz w:val="24"/>
              </w:rPr>
              <w:t>业务规则：</w:t>
            </w:r>
          </w:p>
        </w:tc>
        <w:tc>
          <w:tcPr>
            <w:tcW w:w="6225" w:type="dxa"/>
            <w:gridSpan w:val="3"/>
          </w:tcPr>
          <w:p w14:paraId="779C755D">
            <w:pPr>
              <w:rPr>
                <w:rFonts w:ascii="宋体" w:hAnsi="宋体"/>
                <w:sz w:val="24"/>
              </w:rPr>
            </w:pPr>
            <w:r>
              <w:rPr>
                <w:rFonts w:hint="eastAsia" w:ascii="宋体" w:hAnsi="宋体"/>
                <w:sz w:val="24"/>
              </w:rPr>
              <w:t>无</w:t>
            </w:r>
          </w:p>
        </w:tc>
      </w:tr>
      <w:tr w14:paraId="6F4214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463A4A04">
            <w:pPr>
              <w:rPr>
                <w:rFonts w:ascii="宋体" w:hAnsi="宋体"/>
                <w:sz w:val="24"/>
              </w:rPr>
            </w:pPr>
            <w:r>
              <w:rPr>
                <w:rFonts w:hint="eastAsia" w:ascii="宋体" w:hAnsi="宋体"/>
                <w:sz w:val="24"/>
              </w:rPr>
              <w:t>其他信息：</w:t>
            </w:r>
          </w:p>
        </w:tc>
        <w:tc>
          <w:tcPr>
            <w:tcW w:w="6225" w:type="dxa"/>
            <w:gridSpan w:val="3"/>
          </w:tcPr>
          <w:p w14:paraId="1BC7CD05">
            <w:pPr>
              <w:rPr>
                <w:rFonts w:ascii="宋体" w:hAnsi="宋体"/>
                <w:sz w:val="24"/>
              </w:rPr>
            </w:pPr>
            <w:r>
              <w:rPr>
                <w:rFonts w:hint="eastAsia" w:ascii="宋体" w:hAnsi="宋体"/>
                <w:sz w:val="24"/>
              </w:rPr>
              <w:t>无</w:t>
            </w:r>
          </w:p>
        </w:tc>
      </w:tr>
      <w:tr w14:paraId="64B0ED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187DB26A">
            <w:pPr>
              <w:rPr>
                <w:rFonts w:ascii="宋体" w:hAnsi="宋体"/>
                <w:sz w:val="24"/>
              </w:rPr>
            </w:pPr>
            <w:r>
              <w:rPr>
                <w:rFonts w:hint="eastAsia" w:ascii="宋体" w:hAnsi="宋体"/>
                <w:sz w:val="24"/>
              </w:rPr>
              <w:t>假设：</w:t>
            </w:r>
          </w:p>
        </w:tc>
        <w:tc>
          <w:tcPr>
            <w:tcW w:w="6225" w:type="dxa"/>
            <w:gridSpan w:val="3"/>
          </w:tcPr>
          <w:p w14:paraId="523EFF9B">
            <w:pPr>
              <w:rPr>
                <w:rFonts w:ascii="宋体" w:hAnsi="宋体"/>
                <w:sz w:val="24"/>
              </w:rPr>
            </w:pPr>
            <w:r>
              <w:rPr>
                <w:rFonts w:hint="eastAsia" w:ascii="宋体" w:hAnsi="宋体"/>
                <w:sz w:val="24"/>
              </w:rPr>
              <w:t>无</w:t>
            </w:r>
          </w:p>
        </w:tc>
      </w:tr>
    </w:tbl>
    <w:p w14:paraId="2568C95C">
      <w:pPr>
        <w:pStyle w:val="7"/>
        <w:spacing w:line="360" w:lineRule="auto"/>
      </w:pPr>
      <w:r>
        <w:rPr>
          <w:rFonts w:hint="eastAsia" w:ascii="楷体" w:hAnsi="楷体" w:eastAsia="楷体" w:cs="楷体"/>
          <w:sz w:val="21"/>
          <w:szCs w:val="21"/>
        </w:rPr>
        <w:t>表4-2-</w:t>
      </w:r>
      <w:r>
        <w:rPr>
          <w:rFonts w:hint="eastAsia" w:ascii="楷体" w:hAnsi="楷体" w:eastAsia="楷体" w:cs="楷体"/>
          <w:sz w:val="21"/>
          <w:szCs w:val="21"/>
          <w:lang w:val="en-US" w:eastAsia="zh-CN"/>
        </w:rPr>
        <w:t>12</w:t>
      </w:r>
      <w:r>
        <w:rPr>
          <w:rFonts w:hint="eastAsia" w:ascii="楷体" w:hAnsi="楷体" w:eastAsia="楷体" w:cs="楷体"/>
          <w:sz w:val="21"/>
          <w:szCs w:val="21"/>
          <w:lang w:eastAsia="zh-Hans"/>
        </w:rPr>
        <w:t xml:space="preserve">用例表 </w:t>
      </w:r>
      <w:r>
        <w:rPr>
          <w:rFonts w:hint="eastAsia" w:ascii="楷体" w:hAnsi="楷体" w:eastAsia="楷体" w:cs="楷体"/>
          <w:sz w:val="21"/>
          <w:szCs w:val="21"/>
          <w:lang w:val="en-US" w:eastAsia="zh-CN"/>
        </w:rPr>
        <w:t>退出登录</w:t>
      </w:r>
    </w:p>
    <w:p w14:paraId="39243791">
      <w:pPr>
        <w:numPr>
          <w:numId w:val="0"/>
        </w:numPr>
      </w:pPr>
      <w:r>
        <w:rPr>
          <w:rFonts w:hint="eastAsia"/>
          <w:lang w:val="en-US" w:eastAsia="zh-CN"/>
        </w:rPr>
        <w:t>界面</w:t>
      </w:r>
      <w:r>
        <w:rPr>
          <w:rFonts w:hint="eastAsia"/>
        </w:rPr>
        <w:t>原型</w:t>
      </w:r>
    </w:p>
    <w:p w14:paraId="4627D549">
      <w:pPr>
        <w:numPr>
          <w:ilvl w:val="0"/>
          <w:numId w:val="0"/>
        </w:numPr>
        <w:ind w:left="1680" w:leftChars="0"/>
      </w:pPr>
      <w:r>
        <w:drawing>
          <wp:inline distT="0" distB="0" distL="114300" distR="114300">
            <wp:extent cx="3876675" cy="971550"/>
            <wp:effectExtent l="0" t="0" r="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58"/>
                    <a:stretch>
                      <a:fillRect/>
                    </a:stretch>
                  </pic:blipFill>
                  <pic:spPr>
                    <a:xfrm>
                      <a:off x="0" y="0"/>
                      <a:ext cx="3876675" cy="971550"/>
                    </a:xfrm>
                    <a:prstGeom prst="rect">
                      <a:avLst/>
                    </a:prstGeom>
                    <a:noFill/>
                    <a:ln>
                      <a:noFill/>
                    </a:ln>
                  </pic:spPr>
                </pic:pic>
              </a:graphicData>
            </a:graphic>
          </wp:inline>
        </w:drawing>
      </w:r>
    </w:p>
    <w:p w14:paraId="2136603B"/>
    <w:p w14:paraId="7DD3BF44">
      <w:pPr>
        <w:pStyle w:val="7"/>
        <w:spacing w:line="360" w:lineRule="auto"/>
        <w:rPr>
          <w:rFonts w:hint="default"/>
          <w:lang w:val="en-US" w:eastAsia="zh-CN"/>
        </w:rPr>
      </w:pPr>
      <w:r>
        <w:rPr>
          <w:rFonts w:hint="eastAsia" w:ascii="楷体" w:hAnsi="楷体" w:eastAsia="楷体" w:cs="楷体"/>
          <w:sz w:val="21"/>
          <w:szCs w:val="21"/>
        </w:rPr>
        <w:t>4-2-</w:t>
      </w:r>
      <w:r>
        <w:rPr>
          <w:rFonts w:hint="eastAsia" w:ascii="楷体" w:hAnsi="楷体" w:eastAsia="楷体" w:cs="楷体"/>
          <w:sz w:val="21"/>
          <w:szCs w:val="21"/>
          <w:lang w:val="en-US" w:eastAsia="zh-CN"/>
        </w:rPr>
        <w:t>12</w:t>
      </w:r>
      <w:r>
        <w:rPr>
          <w:rFonts w:hint="eastAsia" w:ascii="楷体" w:hAnsi="楷体" w:eastAsia="楷体" w:cs="楷体"/>
          <w:sz w:val="21"/>
          <w:szCs w:val="21"/>
        </w:rPr>
        <w:t xml:space="preserve"> </w:t>
      </w:r>
      <w:r>
        <w:rPr>
          <w:rFonts w:hint="eastAsia" w:ascii="楷体" w:hAnsi="楷体" w:eastAsia="楷体" w:cs="楷体"/>
          <w:sz w:val="21"/>
          <w:szCs w:val="21"/>
          <w:lang w:eastAsia="zh-Hans"/>
        </w:rPr>
        <w:t xml:space="preserve">原型界面 </w:t>
      </w:r>
      <w:r>
        <w:rPr>
          <w:rFonts w:hint="eastAsia" w:ascii="楷体" w:hAnsi="楷体" w:eastAsia="楷体" w:cs="楷体"/>
          <w:sz w:val="21"/>
          <w:szCs w:val="21"/>
          <w:lang w:val="en-US" w:eastAsia="zh-CN"/>
        </w:rPr>
        <w:t>退出登录</w:t>
      </w:r>
    </w:p>
    <w:p w14:paraId="122366BA">
      <w:pPr>
        <w:pStyle w:val="3"/>
        <w:numPr>
          <w:ilvl w:val="1"/>
          <w:numId w:val="0"/>
        </w:numPr>
        <w:bidi w:val="0"/>
        <w:spacing w:line="360" w:lineRule="auto"/>
        <w:ind w:left="567" w:leftChars="0" w:hanging="567" w:firstLineChars="0"/>
        <w:rPr>
          <w:rFonts w:hint="eastAsia" w:ascii="楷体" w:hAnsi="楷体" w:eastAsia="楷体" w:cs="楷体"/>
          <w:sz w:val="32"/>
          <w:szCs w:val="32"/>
          <w:lang w:val="en-US" w:eastAsia="zh-CN"/>
        </w:rPr>
      </w:pPr>
      <w:bookmarkStart w:id="94" w:name="_Toc17879"/>
      <w:r>
        <w:rPr>
          <w:rFonts w:hint="default" w:ascii="楷体" w:hAnsi="楷体" w:eastAsia="楷体" w:cs="楷体"/>
          <w:b/>
          <w:bCs/>
          <w:kern w:val="2"/>
          <w:sz w:val="32"/>
          <w:szCs w:val="32"/>
          <w:lang w:val="en-US" w:eastAsia="zh-CN" w:bidi="ar-SA"/>
        </w:rPr>
        <w:t>4.</w:t>
      </w:r>
      <w:r>
        <w:rPr>
          <w:rFonts w:hint="eastAsia" w:ascii="楷体" w:hAnsi="楷体" w:eastAsia="楷体" w:cs="楷体"/>
          <w:b/>
          <w:bCs/>
          <w:kern w:val="2"/>
          <w:sz w:val="32"/>
          <w:szCs w:val="32"/>
          <w:lang w:val="en-US" w:eastAsia="zh-CN" w:bidi="ar-SA"/>
        </w:rPr>
        <w:t>3管理员</w:t>
      </w:r>
      <w:r>
        <w:rPr>
          <w:rFonts w:hint="eastAsia" w:ascii="楷体" w:hAnsi="楷体" w:eastAsia="楷体" w:cs="楷体"/>
          <w:sz w:val="32"/>
          <w:szCs w:val="32"/>
          <w:lang w:val="en-US" w:eastAsia="zh-CN"/>
        </w:rPr>
        <w:t>用户用例及相关描述</w:t>
      </w:r>
      <w:bookmarkEnd w:id="94"/>
    </w:p>
    <w:p w14:paraId="53F1C082">
      <w:pPr>
        <w:keepNext/>
        <w:keepLines/>
        <w:spacing w:before="280" w:after="290" w:line="374" w:lineRule="auto"/>
        <w:jc w:val="left"/>
        <w:outlineLvl w:val="3"/>
        <w:rPr>
          <w:rFonts w:hint="default" w:ascii="楷体" w:hAnsi="楷体" w:eastAsia="楷体" w:cs="楷体"/>
          <w:b/>
          <w:bCs/>
          <w:sz w:val="24"/>
          <w:lang w:val="en-US" w:eastAsia="zh-CN"/>
        </w:rPr>
      </w:pPr>
      <w:r>
        <w:rPr>
          <w:rFonts w:hint="eastAsia" w:ascii="楷体" w:hAnsi="楷体" w:eastAsia="楷体" w:cs="楷体"/>
          <w:b/>
          <w:bCs/>
          <w:sz w:val="24"/>
          <w:lang w:val="en-US" w:eastAsia="zh-CN"/>
        </w:rPr>
        <w:t>4.3.1身份认证</w:t>
      </w:r>
    </w:p>
    <w:p w14:paraId="63EFB3DE">
      <w:pPr>
        <w:keepNext/>
        <w:keepLines/>
        <w:spacing w:before="280" w:after="290" w:line="374" w:lineRule="auto"/>
        <w:jc w:val="left"/>
        <w:outlineLvl w:val="4"/>
        <w:rPr>
          <w:rFonts w:hint="eastAsia" w:ascii="楷体" w:hAnsi="楷体" w:eastAsia="楷体" w:cs="楷体"/>
          <w:b/>
          <w:bCs/>
          <w:sz w:val="24"/>
          <w:lang w:eastAsia="zh-Hans"/>
        </w:rPr>
      </w:pPr>
      <w:r>
        <w:rPr>
          <w:rFonts w:hint="eastAsia" w:ascii="楷体" w:hAnsi="楷体" w:eastAsia="楷体" w:cs="楷体"/>
          <w:b/>
          <w:bCs/>
          <w:sz w:val="24"/>
          <w:lang w:eastAsia="zh-Hans"/>
        </w:rPr>
        <w:t>4.</w:t>
      </w:r>
      <w:r>
        <w:rPr>
          <w:rFonts w:hint="eastAsia" w:ascii="楷体" w:hAnsi="楷体" w:eastAsia="楷体" w:cs="楷体"/>
          <w:b/>
          <w:bCs/>
          <w:sz w:val="24"/>
          <w:lang w:val="en-US" w:eastAsia="zh-CN"/>
        </w:rPr>
        <w:t>3</w:t>
      </w:r>
      <w:r>
        <w:rPr>
          <w:rFonts w:hint="eastAsia" w:ascii="楷体" w:hAnsi="楷体" w:eastAsia="楷体" w:cs="楷体"/>
          <w:b/>
          <w:bCs/>
          <w:sz w:val="24"/>
          <w:lang w:eastAsia="zh-Hans"/>
        </w:rPr>
        <w:t>.1.</w:t>
      </w:r>
      <w:r>
        <w:rPr>
          <w:rFonts w:hint="eastAsia" w:ascii="楷体" w:hAnsi="楷体" w:eastAsia="楷体" w:cs="楷体"/>
          <w:b/>
          <w:bCs/>
          <w:sz w:val="24"/>
          <w:lang w:val="en-US" w:eastAsia="zh-CN"/>
        </w:rPr>
        <w:t>1管理员</w:t>
      </w:r>
      <w:r>
        <w:rPr>
          <w:rFonts w:hint="eastAsia" w:ascii="楷体" w:hAnsi="楷体" w:eastAsia="楷体" w:cs="楷体"/>
          <w:b/>
          <w:bCs/>
          <w:sz w:val="24"/>
          <w:lang w:eastAsia="zh-Hans"/>
        </w:rPr>
        <w:t>登录</w:t>
      </w:r>
    </w:p>
    <w:p w14:paraId="31827785">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用例图</w:t>
      </w:r>
    </w:p>
    <w:p w14:paraId="034CDB98">
      <w:pPr>
        <w:spacing w:line="360" w:lineRule="auto"/>
        <w:jc w:val="center"/>
        <w:rPr>
          <w:rFonts w:hint="eastAsia" w:ascii="楷体" w:hAnsi="楷体" w:eastAsia="楷体" w:cs="楷体"/>
        </w:rPr>
      </w:pPr>
      <w:r>
        <w:drawing>
          <wp:inline distT="0" distB="0" distL="114300" distR="114300">
            <wp:extent cx="5266690" cy="1292225"/>
            <wp:effectExtent l="0" t="0" r="635" b="3175"/>
            <wp:docPr id="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8"/>
                    <pic:cNvPicPr>
                      <a:picLocks noChangeAspect="1"/>
                    </pic:cNvPicPr>
                  </pic:nvPicPr>
                  <pic:blipFill>
                    <a:blip r:embed="rId12"/>
                    <a:stretch>
                      <a:fillRect/>
                    </a:stretch>
                  </pic:blipFill>
                  <pic:spPr>
                    <a:xfrm>
                      <a:off x="0" y="0"/>
                      <a:ext cx="5266690" cy="1292225"/>
                    </a:xfrm>
                    <a:prstGeom prst="rect">
                      <a:avLst/>
                    </a:prstGeom>
                    <a:noFill/>
                    <a:ln>
                      <a:noFill/>
                    </a:ln>
                  </pic:spPr>
                </pic:pic>
              </a:graphicData>
            </a:graphic>
          </wp:inline>
        </w:drawing>
      </w:r>
    </w:p>
    <w:p w14:paraId="46543A4F">
      <w:pPr>
        <w:pStyle w:val="7"/>
        <w:spacing w:line="360" w:lineRule="auto"/>
        <w:rPr>
          <w:rFonts w:hint="eastAsia" w:ascii="楷体" w:hAnsi="楷体" w:eastAsia="楷体" w:cs="楷体"/>
          <w:sz w:val="21"/>
          <w:szCs w:val="21"/>
          <w:lang w:eastAsia="zh-CN"/>
        </w:rPr>
      </w:pPr>
      <w:r>
        <w:rPr>
          <w:rFonts w:hint="eastAsia" w:ascii="楷体" w:hAnsi="楷体" w:eastAsia="楷体" w:cs="楷体"/>
          <w:sz w:val="21"/>
          <w:szCs w:val="21"/>
        </w:rPr>
        <w:t>图4-</w:t>
      </w:r>
      <w:r>
        <w:rPr>
          <w:rFonts w:hint="eastAsia" w:ascii="楷体" w:hAnsi="楷体" w:eastAsia="楷体" w:cs="楷体"/>
          <w:sz w:val="21"/>
          <w:szCs w:val="21"/>
          <w:lang w:val="en-US" w:eastAsia="zh-CN"/>
        </w:rPr>
        <w:t>3</w:t>
      </w:r>
      <w:r>
        <w:rPr>
          <w:rFonts w:hint="eastAsia" w:ascii="楷体" w:hAnsi="楷体" w:eastAsia="楷体" w:cs="楷体"/>
          <w:sz w:val="21"/>
          <w:szCs w:val="21"/>
        </w:rPr>
        <w:t>-1-</w:t>
      </w:r>
      <w:r>
        <w:rPr>
          <w:rFonts w:hint="eastAsia" w:ascii="楷体" w:hAnsi="楷体" w:eastAsia="楷体" w:cs="楷体"/>
          <w:sz w:val="21"/>
          <w:szCs w:val="21"/>
          <w:lang w:val="en-US" w:eastAsia="zh-CN"/>
        </w:rPr>
        <w:t>1</w:t>
      </w:r>
      <w:r>
        <w:rPr>
          <w:rFonts w:hint="eastAsia" w:ascii="楷体" w:hAnsi="楷体" w:eastAsia="楷体" w:cs="楷体"/>
          <w:sz w:val="21"/>
          <w:szCs w:val="21"/>
          <w:lang w:eastAsia="zh-Hans"/>
        </w:rPr>
        <w:t xml:space="preserve">用例图 </w:t>
      </w:r>
      <w:r>
        <w:rPr>
          <w:rFonts w:hint="eastAsia" w:ascii="楷体" w:hAnsi="楷体" w:eastAsia="楷体" w:cs="楷体"/>
          <w:sz w:val="21"/>
          <w:szCs w:val="21"/>
          <w:lang w:val="en-US" w:eastAsia="zh-CN"/>
        </w:rPr>
        <w:t>管理员</w:t>
      </w:r>
      <w:r>
        <w:rPr>
          <w:rFonts w:hint="eastAsia" w:ascii="楷体" w:hAnsi="楷体" w:eastAsia="楷体" w:cs="楷体"/>
          <w:sz w:val="21"/>
          <w:szCs w:val="21"/>
        </w:rPr>
        <w:t>登录</w:t>
      </w:r>
    </w:p>
    <w:p w14:paraId="517C39CC">
      <w:pPr>
        <w:spacing w:line="360" w:lineRule="auto"/>
        <w:rPr>
          <w:rFonts w:hint="eastAsia" w:ascii="楷体" w:hAnsi="楷体" w:eastAsia="楷体" w:cs="楷体"/>
          <w:sz w:val="24"/>
          <w:szCs w:val="32"/>
        </w:rPr>
      </w:pPr>
      <w:r>
        <w:rPr>
          <w:rFonts w:hint="eastAsia" w:ascii="楷体" w:hAnsi="楷体" w:eastAsia="楷体" w:cs="楷体"/>
          <w:sz w:val="24"/>
          <w:szCs w:val="32"/>
          <w:lang w:eastAsia="zh-Hans"/>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2436"/>
        <w:gridCol w:w="2072"/>
        <w:gridCol w:w="2092"/>
      </w:tblGrid>
      <w:tr w14:paraId="45D3C5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3673CB05">
            <w:pPr>
              <w:spacing w:line="360" w:lineRule="auto"/>
              <w:rPr>
                <w:rFonts w:hint="eastAsia" w:ascii="楷体" w:hAnsi="楷体" w:eastAsia="楷体" w:cs="楷体"/>
                <w:kern w:val="0"/>
                <w:szCs w:val="20"/>
              </w:rPr>
            </w:pPr>
            <w:r>
              <w:rPr>
                <w:rFonts w:hint="eastAsia" w:ascii="楷体" w:hAnsi="楷体" w:eastAsia="楷体" w:cs="楷体"/>
                <w:kern w:val="0"/>
                <w:szCs w:val="20"/>
              </w:rPr>
              <w:t>ID和名称</w:t>
            </w:r>
          </w:p>
        </w:tc>
        <w:tc>
          <w:tcPr>
            <w:tcW w:w="6600" w:type="dxa"/>
            <w:gridSpan w:val="3"/>
            <w:tcBorders>
              <w:top w:val="single" w:color="auto" w:sz="4" w:space="0"/>
              <w:left w:val="single" w:color="auto" w:sz="4" w:space="0"/>
              <w:bottom w:val="single" w:color="auto" w:sz="4" w:space="0"/>
              <w:right w:val="single" w:color="auto" w:sz="4" w:space="0"/>
            </w:tcBorders>
          </w:tcPr>
          <w:p w14:paraId="4DD6CC4E">
            <w:pPr>
              <w:spacing w:line="360" w:lineRule="auto"/>
              <w:rPr>
                <w:rFonts w:hint="eastAsia" w:ascii="楷体" w:hAnsi="楷体" w:eastAsia="楷体" w:cs="楷体"/>
                <w:kern w:val="0"/>
                <w:szCs w:val="20"/>
              </w:rPr>
            </w:pPr>
            <w:r>
              <w:rPr>
                <w:rFonts w:hint="eastAsia" w:ascii="楷体" w:hAnsi="楷体" w:eastAsia="楷体" w:cs="楷体"/>
                <w:kern w:val="0"/>
                <w:szCs w:val="20"/>
              </w:rPr>
              <w:t>UC-</w:t>
            </w:r>
            <w:r>
              <w:rPr>
                <w:rFonts w:hint="eastAsia" w:ascii="楷体" w:hAnsi="楷体" w:eastAsia="楷体" w:cs="楷体"/>
                <w:kern w:val="0"/>
                <w:szCs w:val="20"/>
                <w:lang w:val="en-US" w:eastAsia="zh-CN"/>
              </w:rPr>
              <w:t>2管理员</w:t>
            </w:r>
            <w:r>
              <w:rPr>
                <w:rFonts w:hint="eastAsia" w:ascii="楷体" w:hAnsi="楷体" w:eastAsia="楷体" w:cs="楷体"/>
                <w:kern w:val="0"/>
                <w:szCs w:val="20"/>
              </w:rPr>
              <w:t>登录</w:t>
            </w:r>
          </w:p>
        </w:tc>
      </w:tr>
      <w:tr w14:paraId="26BB89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698430FF">
            <w:pPr>
              <w:spacing w:line="360" w:lineRule="auto"/>
              <w:rPr>
                <w:rFonts w:hint="eastAsia" w:ascii="楷体" w:hAnsi="楷体" w:eastAsia="楷体" w:cs="楷体"/>
                <w:kern w:val="0"/>
                <w:szCs w:val="20"/>
              </w:rPr>
            </w:pPr>
            <w:r>
              <w:rPr>
                <w:rFonts w:hint="eastAsia" w:ascii="楷体" w:hAnsi="楷体" w:eastAsia="楷体" w:cs="楷体"/>
                <w:kern w:val="0"/>
                <w:szCs w:val="20"/>
              </w:rPr>
              <w:t>创建人</w:t>
            </w:r>
          </w:p>
        </w:tc>
        <w:tc>
          <w:tcPr>
            <w:tcW w:w="2436" w:type="dxa"/>
            <w:tcBorders>
              <w:top w:val="single" w:color="auto" w:sz="4" w:space="0"/>
              <w:left w:val="single" w:color="auto" w:sz="4" w:space="0"/>
              <w:bottom w:val="single" w:color="auto" w:sz="4" w:space="0"/>
              <w:right w:val="single" w:color="auto" w:sz="4" w:space="0"/>
            </w:tcBorders>
          </w:tcPr>
          <w:p w14:paraId="2887444B">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白靖妍</w:t>
            </w:r>
          </w:p>
        </w:tc>
        <w:tc>
          <w:tcPr>
            <w:tcW w:w="2072" w:type="dxa"/>
            <w:tcBorders>
              <w:top w:val="single" w:color="auto" w:sz="4" w:space="0"/>
              <w:left w:val="single" w:color="auto" w:sz="4" w:space="0"/>
              <w:bottom w:val="single" w:color="auto" w:sz="4" w:space="0"/>
              <w:right w:val="single" w:color="auto" w:sz="4" w:space="0"/>
            </w:tcBorders>
          </w:tcPr>
          <w:p w14:paraId="448C1C01">
            <w:pPr>
              <w:spacing w:line="360" w:lineRule="auto"/>
              <w:rPr>
                <w:rFonts w:hint="eastAsia" w:ascii="楷体" w:hAnsi="楷体" w:eastAsia="楷体" w:cs="楷体"/>
                <w:kern w:val="0"/>
                <w:szCs w:val="20"/>
              </w:rPr>
            </w:pPr>
            <w:r>
              <w:rPr>
                <w:rFonts w:hint="eastAsia" w:ascii="楷体" w:hAnsi="楷体" w:eastAsia="楷体" w:cs="楷体"/>
                <w:kern w:val="0"/>
                <w:szCs w:val="20"/>
              </w:rPr>
              <w:t>创建日期：</w:t>
            </w:r>
          </w:p>
        </w:tc>
        <w:tc>
          <w:tcPr>
            <w:tcW w:w="2092" w:type="dxa"/>
            <w:tcBorders>
              <w:top w:val="single" w:color="auto" w:sz="4" w:space="0"/>
              <w:left w:val="single" w:color="auto" w:sz="4" w:space="0"/>
              <w:bottom w:val="single" w:color="auto" w:sz="4" w:space="0"/>
              <w:right w:val="single" w:color="auto" w:sz="4" w:space="0"/>
            </w:tcBorders>
          </w:tcPr>
          <w:p w14:paraId="18EF134C">
            <w:pPr>
              <w:spacing w:line="360" w:lineRule="auto"/>
              <w:rPr>
                <w:rFonts w:hint="eastAsia" w:ascii="楷体" w:hAnsi="楷体" w:eastAsia="楷体" w:cs="楷体"/>
                <w:kern w:val="0"/>
                <w:szCs w:val="20"/>
                <w:lang w:val="en-US" w:eastAsia="zh-CN"/>
              </w:rPr>
            </w:pPr>
            <w:r>
              <w:rPr>
                <w:rFonts w:hint="eastAsia" w:ascii="楷体" w:hAnsi="楷体" w:eastAsia="楷体" w:cs="楷体"/>
                <w:kern w:val="0"/>
                <w:szCs w:val="20"/>
              </w:rPr>
              <w:t>2025/</w:t>
            </w:r>
            <w:r>
              <w:rPr>
                <w:rFonts w:hint="eastAsia" w:ascii="楷体" w:hAnsi="楷体" w:eastAsia="楷体" w:cs="楷体"/>
                <w:kern w:val="0"/>
                <w:szCs w:val="20"/>
                <w:lang w:val="en-US" w:eastAsia="zh-CN"/>
              </w:rPr>
              <w:t>5</w:t>
            </w:r>
            <w:r>
              <w:rPr>
                <w:rFonts w:hint="eastAsia" w:ascii="楷体" w:hAnsi="楷体" w:eastAsia="楷体" w:cs="楷体"/>
                <w:kern w:val="0"/>
                <w:szCs w:val="20"/>
              </w:rPr>
              <w:t>/</w:t>
            </w:r>
            <w:r>
              <w:rPr>
                <w:rFonts w:hint="eastAsia" w:ascii="楷体" w:hAnsi="楷体" w:eastAsia="楷体" w:cs="楷体"/>
                <w:kern w:val="0"/>
                <w:szCs w:val="20"/>
                <w:lang w:val="en-US" w:eastAsia="zh-CN"/>
              </w:rPr>
              <w:t>7</w:t>
            </w:r>
          </w:p>
        </w:tc>
      </w:tr>
      <w:tr w14:paraId="31EAE7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05FB31C3">
            <w:pPr>
              <w:spacing w:line="360" w:lineRule="auto"/>
              <w:rPr>
                <w:rFonts w:hint="eastAsia" w:ascii="楷体" w:hAnsi="楷体" w:eastAsia="楷体" w:cs="楷体"/>
                <w:kern w:val="0"/>
                <w:szCs w:val="20"/>
              </w:rPr>
            </w:pPr>
            <w:r>
              <w:rPr>
                <w:rFonts w:hint="eastAsia" w:ascii="楷体" w:hAnsi="楷体" w:eastAsia="楷体" w:cs="楷体"/>
                <w:kern w:val="0"/>
                <w:szCs w:val="20"/>
              </w:rPr>
              <w:t>主要操作者</w:t>
            </w:r>
          </w:p>
        </w:tc>
        <w:tc>
          <w:tcPr>
            <w:tcW w:w="2436" w:type="dxa"/>
            <w:tcBorders>
              <w:top w:val="single" w:color="auto" w:sz="4" w:space="0"/>
              <w:left w:val="single" w:color="auto" w:sz="4" w:space="0"/>
              <w:bottom w:val="single" w:color="auto" w:sz="4" w:space="0"/>
              <w:right w:val="single" w:color="auto" w:sz="4" w:space="0"/>
            </w:tcBorders>
          </w:tcPr>
          <w:p w14:paraId="5C742F02">
            <w:pPr>
              <w:spacing w:line="360" w:lineRule="auto"/>
              <w:rPr>
                <w:rFonts w:hint="eastAsia" w:ascii="楷体" w:hAnsi="楷体" w:eastAsia="楷体" w:cs="楷体"/>
                <w:kern w:val="0"/>
                <w:szCs w:val="20"/>
              </w:rPr>
            </w:pPr>
            <w:r>
              <w:rPr>
                <w:rFonts w:hint="eastAsia" w:ascii="楷体" w:hAnsi="楷体" w:eastAsia="楷体" w:cs="楷体"/>
                <w:kern w:val="0"/>
                <w:szCs w:val="20"/>
              </w:rPr>
              <w:t>用户</w:t>
            </w:r>
          </w:p>
        </w:tc>
        <w:tc>
          <w:tcPr>
            <w:tcW w:w="2072" w:type="dxa"/>
            <w:tcBorders>
              <w:top w:val="single" w:color="auto" w:sz="4" w:space="0"/>
              <w:left w:val="single" w:color="auto" w:sz="4" w:space="0"/>
              <w:bottom w:val="single" w:color="auto" w:sz="4" w:space="0"/>
              <w:right w:val="single" w:color="auto" w:sz="4" w:space="0"/>
            </w:tcBorders>
          </w:tcPr>
          <w:p w14:paraId="45393F02">
            <w:pPr>
              <w:spacing w:line="360" w:lineRule="auto"/>
              <w:rPr>
                <w:rFonts w:hint="eastAsia" w:ascii="楷体" w:hAnsi="楷体" w:eastAsia="楷体" w:cs="楷体"/>
                <w:kern w:val="0"/>
                <w:szCs w:val="20"/>
              </w:rPr>
            </w:pPr>
            <w:r>
              <w:rPr>
                <w:rFonts w:hint="eastAsia" w:ascii="楷体" w:hAnsi="楷体" w:eastAsia="楷体" w:cs="楷体"/>
                <w:kern w:val="0"/>
                <w:szCs w:val="20"/>
              </w:rPr>
              <w:t>次要操作者：</w:t>
            </w:r>
          </w:p>
        </w:tc>
        <w:tc>
          <w:tcPr>
            <w:tcW w:w="2092" w:type="dxa"/>
            <w:tcBorders>
              <w:top w:val="single" w:color="auto" w:sz="4" w:space="0"/>
              <w:left w:val="single" w:color="auto" w:sz="4" w:space="0"/>
              <w:bottom w:val="single" w:color="auto" w:sz="4" w:space="0"/>
              <w:right w:val="single" w:color="auto" w:sz="4" w:space="0"/>
            </w:tcBorders>
          </w:tcPr>
          <w:p w14:paraId="197E4F92">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3C755B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1696" w:type="dxa"/>
            <w:tcBorders>
              <w:top w:val="single" w:color="auto" w:sz="4" w:space="0"/>
              <w:left w:val="single" w:color="auto" w:sz="4" w:space="0"/>
              <w:bottom w:val="single" w:color="auto" w:sz="4" w:space="0"/>
              <w:right w:val="single" w:color="auto" w:sz="4" w:space="0"/>
            </w:tcBorders>
          </w:tcPr>
          <w:p w14:paraId="28409377">
            <w:pPr>
              <w:spacing w:line="360" w:lineRule="auto"/>
              <w:rPr>
                <w:rFonts w:hint="eastAsia" w:ascii="楷体" w:hAnsi="楷体" w:eastAsia="楷体" w:cs="楷体"/>
                <w:kern w:val="0"/>
                <w:szCs w:val="20"/>
              </w:rPr>
            </w:pPr>
            <w:r>
              <w:rPr>
                <w:rFonts w:hint="eastAsia" w:ascii="楷体" w:hAnsi="楷体" w:eastAsia="楷体" w:cs="楷体"/>
                <w:kern w:val="0"/>
                <w:szCs w:val="20"/>
              </w:rPr>
              <w:t>描述：</w:t>
            </w:r>
          </w:p>
        </w:tc>
        <w:tc>
          <w:tcPr>
            <w:tcW w:w="6600" w:type="dxa"/>
            <w:gridSpan w:val="3"/>
            <w:tcBorders>
              <w:top w:val="single" w:color="auto" w:sz="4" w:space="0"/>
              <w:left w:val="single" w:color="auto" w:sz="4" w:space="0"/>
              <w:bottom w:val="single" w:color="auto" w:sz="4" w:space="0"/>
              <w:right w:val="single" w:color="auto" w:sz="4" w:space="0"/>
            </w:tcBorders>
          </w:tcPr>
          <w:p w14:paraId="7E13BA2F">
            <w:pPr>
              <w:spacing w:line="360" w:lineRule="auto"/>
              <w:rPr>
                <w:rFonts w:hint="eastAsia" w:ascii="楷体" w:hAnsi="楷体" w:eastAsia="楷体" w:cs="楷体"/>
                <w:kern w:val="0"/>
                <w:szCs w:val="20"/>
              </w:rPr>
            </w:pPr>
            <w:r>
              <w:rPr>
                <w:rFonts w:hint="eastAsia" w:ascii="楷体" w:hAnsi="楷体" w:eastAsia="楷体" w:cs="楷体"/>
                <w:kern w:val="0"/>
                <w:szCs w:val="20"/>
                <w:lang w:val="en-US" w:eastAsia="zh-CN"/>
              </w:rPr>
              <w:t>管理员</w:t>
            </w:r>
            <w:r>
              <w:rPr>
                <w:rFonts w:hint="eastAsia" w:ascii="楷体" w:hAnsi="楷体" w:eastAsia="楷体" w:cs="楷体"/>
                <w:kern w:val="0"/>
                <w:szCs w:val="20"/>
              </w:rPr>
              <w:t>通过</w:t>
            </w:r>
            <w:r>
              <w:rPr>
                <w:rFonts w:hint="eastAsia" w:ascii="楷体" w:hAnsi="楷体" w:eastAsia="楷体" w:cs="楷体"/>
                <w:kern w:val="0"/>
                <w:szCs w:val="20"/>
                <w:lang w:val="en-US" w:eastAsia="zh-CN"/>
              </w:rPr>
              <w:t>输入手机号和密码</w:t>
            </w:r>
            <w:r>
              <w:rPr>
                <w:rFonts w:hint="eastAsia" w:ascii="楷体" w:hAnsi="楷体" w:eastAsia="楷体" w:cs="楷体"/>
                <w:kern w:val="0"/>
                <w:szCs w:val="20"/>
              </w:rPr>
              <w:t>登录校务ai机器人小程序，完成身份认证后进入首页</w:t>
            </w:r>
          </w:p>
        </w:tc>
      </w:tr>
      <w:tr w14:paraId="7C94D5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02DC50A">
            <w:pPr>
              <w:spacing w:line="360" w:lineRule="auto"/>
              <w:rPr>
                <w:rFonts w:hint="eastAsia" w:ascii="楷体" w:hAnsi="楷体" w:eastAsia="楷体" w:cs="楷体"/>
                <w:kern w:val="0"/>
                <w:szCs w:val="20"/>
              </w:rPr>
            </w:pPr>
            <w:r>
              <w:rPr>
                <w:rFonts w:hint="eastAsia" w:ascii="楷体" w:hAnsi="楷体" w:eastAsia="楷体" w:cs="楷体"/>
                <w:kern w:val="0"/>
                <w:szCs w:val="20"/>
              </w:rPr>
              <w:t>触发器：</w:t>
            </w:r>
          </w:p>
        </w:tc>
        <w:tc>
          <w:tcPr>
            <w:tcW w:w="6600" w:type="dxa"/>
            <w:gridSpan w:val="3"/>
            <w:tcBorders>
              <w:top w:val="single" w:color="auto" w:sz="4" w:space="0"/>
              <w:left w:val="single" w:color="auto" w:sz="4" w:space="0"/>
              <w:bottom w:val="single" w:color="auto" w:sz="4" w:space="0"/>
              <w:right w:val="single" w:color="auto" w:sz="4" w:space="0"/>
            </w:tcBorders>
          </w:tcPr>
          <w:p w14:paraId="055E391E">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用户</w:t>
            </w:r>
            <w:r>
              <w:rPr>
                <w:rFonts w:hint="eastAsia" w:ascii="楷体" w:hAnsi="楷体" w:eastAsia="楷体" w:cs="楷体"/>
                <w:kern w:val="0"/>
                <w:szCs w:val="20"/>
                <w:lang w:val="en-US" w:eastAsia="zh-CN"/>
              </w:rPr>
              <w:t>进入小程序</w:t>
            </w:r>
          </w:p>
        </w:tc>
      </w:tr>
      <w:tr w14:paraId="00E6E2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5E5312D">
            <w:pPr>
              <w:spacing w:line="360" w:lineRule="auto"/>
              <w:rPr>
                <w:rFonts w:hint="eastAsia" w:ascii="楷体" w:hAnsi="楷体" w:eastAsia="楷体" w:cs="楷体"/>
                <w:kern w:val="0"/>
                <w:szCs w:val="20"/>
              </w:rPr>
            </w:pPr>
            <w:r>
              <w:rPr>
                <w:rFonts w:hint="eastAsia" w:ascii="楷体" w:hAnsi="楷体" w:eastAsia="楷体" w:cs="楷体"/>
                <w:kern w:val="0"/>
                <w:szCs w:val="20"/>
              </w:rPr>
              <w:t>前置条件：</w:t>
            </w:r>
          </w:p>
        </w:tc>
        <w:tc>
          <w:tcPr>
            <w:tcW w:w="6600" w:type="dxa"/>
            <w:gridSpan w:val="3"/>
            <w:tcBorders>
              <w:top w:val="single" w:color="auto" w:sz="4" w:space="0"/>
              <w:left w:val="single" w:color="auto" w:sz="4" w:space="0"/>
              <w:bottom w:val="single" w:color="auto" w:sz="4" w:space="0"/>
              <w:right w:val="single" w:color="auto" w:sz="4" w:space="0"/>
            </w:tcBorders>
          </w:tcPr>
          <w:p w14:paraId="4FC32468">
            <w:pPr>
              <w:spacing w:line="360" w:lineRule="auto"/>
              <w:rPr>
                <w:rFonts w:hint="eastAsia" w:ascii="楷体" w:hAnsi="楷体" w:eastAsia="楷体" w:cs="楷体"/>
                <w:kern w:val="0"/>
                <w:szCs w:val="20"/>
              </w:rPr>
            </w:pPr>
            <w:r>
              <w:rPr>
                <w:rFonts w:ascii="楷体" w:hAnsi="楷体" w:eastAsia="楷体" w:cs="楷体"/>
                <w:kern w:val="0"/>
                <w:szCs w:val="20"/>
              </w:rPr>
              <w:t>用户已</w:t>
            </w:r>
            <w:r>
              <w:rPr>
                <w:rFonts w:hint="eastAsia" w:ascii="楷体" w:hAnsi="楷体" w:eastAsia="楷体" w:cs="楷体"/>
                <w:kern w:val="0"/>
                <w:szCs w:val="20"/>
                <w:lang w:val="en-US" w:eastAsia="zh-CN"/>
              </w:rPr>
              <w:t>注册</w:t>
            </w:r>
            <w:r>
              <w:rPr>
                <w:rFonts w:ascii="楷体" w:hAnsi="楷体" w:eastAsia="楷体" w:cs="楷体"/>
                <w:kern w:val="0"/>
                <w:szCs w:val="20"/>
              </w:rPr>
              <w:t>账号</w:t>
            </w:r>
          </w:p>
        </w:tc>
      </w:tr>
      <w:tr w14:paraId="57365A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7D82235D">
            <w:pPr>
              <w:spacing w:line="360" w:lineRule="auto"/>
              <w:rPr>
                <w:rFonts w:hint="eastAsia" w:ascii="楷体" w:hAnsi="楷体" w:eastAsia="楷体" w:cs="楷体"/>
                <w:kern w:val="0"/>
                <w:szCs w:val="20"/>
              </w:rPr>
            </w:pPr>
            <w:r>
              <w:rPr>
                <w:rFonts w:hint="eastAsia" w:ascii="楷体" w:hAnsi="楷体" w:eastAsia="楷体" w:cs="楷体"/>
                <w:kern w:val="0"/>
                <w:szCs w:val="20"/>
              </w:rPr>
              <w:t>后置条件：</w:t>
            </w:r>
          </w:p>
        </w:tc>
        <w:tc>
          <w:tcPr>
            <w:tcW w:w="6600" w:type="dxa"/>
            <w:gridSpan w:val="3"/>
            <w:tcBorders>
              <w:top w:val="single" w:color="auto" w:sz="4" w:space="0"/>
              <w:left w:val="single" w:color="auto" w:sz="4" w:space="0"/>
              <w:bottom w:val="single" w:color="auto" w:sz="4" w:space="0"/>
              <w:right w:val="single" w:color="auto" w:sz="4" w:space="0"/>
            </w:tcBorders>
          </w:tcPr>
          <w:p w14:paraId="286315C7">
            <w:pPr>
              <w:spacing w:line="360" w:lineRule="auto"/>
              <w:rPr>
                <w:rFonts w:hint="eastAsia" w:ascii="楷体" w:hAnsi="楷体" w:eastAsia="楷体" w:cs="楷体"/>
                <w:kern w:val="0"/>
                <w:szCs w:val="20"/>
              </w:rPr>
            </w:pPr>
            <w:r>
              <w:rPr>
                <w:rFonts w:hint="eastAsia" w:ascii="楷体" w:hAnsi="楷体" w:eastAsia="楷体" w:cs="楷体"/>
                <w:kern w:val="0"/>
                <w:szCs w:val="20"/>
              </w:rPr>
              <w:t>成功登录，</w:t>
            </w:r>
            <w:r>
              <w:rPr>
                <w:rFonts w:ascii="楷体" w:hAnsi="楷体" w:eastAsia="楷体" w:cs="楷体"/>
                <w:kern w:val="0"/>
                <w:szCs w:val="20"/>
              </w:rPr>
              <w:t>用户跳转至</w:t>
            </w:r>
            <w:r>
              <w:rPr>
                <w:rFonts w:hint="eastAsia" w:ascii="楷体" w:hAnsi="楷体" w:eastAsia="楷体" w:cs="楷体"/>
                <w:kern w:val="0"/>
                <w:szCs w:val="20"/>
              </w:rPr>
              <w:t>首页</w:t>
            </w:r>
          </w:p>
        </w:tc>
      </w:tr>
      <w:tr w14:paraId="2BEB0C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395820B0">
            <w:pPr>
              <w:spacing w:line="360" w:lineRule="auto"/>
              <w:rPr>
                <w:rFonts w:hint="eastAsia" w:ascii="楷体" w:hAnsi="楷体" w:eastAsia="楷体" w:cs="楷体"/>
                <w:kern w:val="0"/>
                <w:szCs w:val="20"/>
              </w:rPr>
            </w:pPr>
            <w:r>
              <w:rPr>
                <w:rFonts w:hint="eastAsia" w:ascii="楷体" w:hAnsi="楷体" w:eastAsia="楷体" w:cs="楷体"/>
                <w:kern w:val="0"/>
                <w:szCs w:val="20"/>
              </w:rPr>
              <w:t>一般性流程：</w:t>
            </w:r>
          </w:p>
        </w:tc>
        <w:tc>
          <w:tcPr>
            <w:tcW w:w="6600" w:type="dxa"/>
            <w:gridSpan w:val="3"/>
            <w:tcBorders>
              <w:top w:val="single" w:color="auto" w:sz="4" w:space="0"/>
              <w:left w:val="single" w:color="auto" w:sz="4" w:space="0"/>
              <w:bottom w:val="single" w:color="auto" w:sz="4" w:space="0"/>
              <w:right w:val="single" w:color="auto" w:sz="4" w:space="0"/>
            </w:tcBorders>
          </w:tcPr>
          <w:p w14:paraId="57D93D37">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1．用户打开校务</w:t>
            </w:r>
            <w:r>
              <w:rPr>
                <w:rFonts w:hint="eastAsia" w:ascii="楷体" w:hAnsi="楷体" w:eastAsia="楷体" w:cs="楷体"/>
                <w:kern w:val="0"/>
                <w:szCs w:val="20"/>
                <w:lang w:val="en-US" w:eastAsia="zh-CN"/>
              </w:rPr>
              <w:t>问答</w:t>
            </w:r>
            <w:r>
              <w:rPr>
                <w:rFonts w:hint="eastAsia" w:ascii="楷体" w:hAnsi="楷体" w:eastAsia="楷体" w:cs="楷体"/>
                <w:kern w:val="0"/>
                <w:szCs w:val="20"/>
              </w:rPr>
              <w:t>机器人小程序，</w:t>
            </w:r>
            <w:r>
              <w:rPr>
                <w:rFonts w:hint="eastAsia" w:ascii="楷体" w:hAnsi="楷体" w:eastAsia="楷体" w:cs="楷体"/>
                <w:kern w:val="0"/>
                <w:szCs w:val="20"/>
                <w:lang w:val="en-US" w:eastAsia="zh-CN"/>
              </w:rPr>
              <w:t>输入手机号和密码进行登录</w:t>
            </w:r>
          </w:p>
          <w:p w14:paraId="18592E58">
            <w:pPr>
              <w:spacing w:line="360" w:lineRule="auto"/>
              <w:rPr>
                <w:rFonts w:hint="eastAsia" w:ascii="楷体" w:hAnsi="楷体" w:eastAsia="楷体" w:cs="楷体"/>
                <w:kern w:val="0"/>
                <w:szCs w:val="20"/>
              </w:rPr>
            </w:pPr>
            <w:r>
              <w:rPr>
                <w:rFonts w:hint="eastAsia" w:ascii="楷体" w:hAnsi="楷体" w:eastAsia="楷体" w:cs="楷体"/>
                <w:kern w:val="0"/>
                <w:szCs w:val="20"/>
              </w:rPr>
              <w:t>2．</w:t>
            </w:r>
            <w:r>
              <w:rPr>
                <w:rFonts w:hint="eastAsia" w:ascii="楷体" w:hAnsi="楷体" w:eastAsia="楷体" w:cs="楷体"/>
                <w:kern w:val="0"/>
                <w:szCs w:val="20"/>
                <w:lang w:val="en-US" w:eastAsia="zh-CN"/>
              </w:rPr>
              <w:t>登录成功后</w:t>
            </w:r>
            <w:r>
              <w:rPr>
                <w:rFonts w:ascii="楷体" w:hAnsi="楷体" w:eastAsia="楷体" w:cs="楷体"/>
                <w:kern w:val="0"/>
                <w:szCs w:val="20"/>
              </w:rPr>
              <w:t>，</w:t>
            </w:r>
            <w:r>
              <w:rPr>
                <w:rFonts w:hint="eastAsia" w:ascii="楷体" w:hAnsi="楷体" w:eastAsia="楷体" w:cs="楷体"/>
                <w:kern w:val="0"/>
                <w:szCs w:val="20"/>
              </w:rPr>
              <w:t>跳转至校务</w:t>
            </w:r>
            <w:r>
              <w:rPr>
                <w:rFonts w:hint="eastAsia" w:ascii="楷体" w:hAnsi="楷体" w:eastAsia="楷体" w:cs="楷体"/>
                <w:kern w:val="0"/>
                <w:szCs w:val="20"/>
                <w:lang w:val="en-US" w:eastAsia="zh-CN"/>
              </w:rPr>
              <w:t>问答机器人</w:t>
            </w:r>
            <w:r>
              <w:rPr>
                <w:rFonts w:hint="eastAsia" w:ascii="楷体" w:hAnsi="楷体" w:eastAsia="楷体" w:cs="楷体"/>
                <w:kern w:val="0"/>
                <w:szCs w:val="20"/>
              </w:rPr>
              <w:t>首页</w:t>
            </w:r>
          </w:p>
        </w:tc>
      </w:tr>
      <w:tr w14:paraId="3B166B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1AFB1969">
            <w:pPr>
              <w:spacing w:line="360" w:lineRule="auto"/>
              <w:rPr>
                <w:rFonts w:hint="eastAsia" w:ascii="楷体" w:hAnsi="楷体" w:eastAsia="楷体" w:cs="楷体"/>
                <w:kern w:val="0"/>
                <w:szCs w:val="20"/>
              </w:rPr>
            </w:pPr>
            <w:r>
              <w:rPr>
                <w:rFonts w:hint="eastAsia" w:ascii="楷体" w:hAnsi="楷体" w:eastAsia="楷体" w:cs="楷体"/>
                <w:kern w:val="0"/>
                <w:szCs w:val="20"/>
              </w:rPr>
              <w:t>选择性流程</w:t>
            </w:r>
          </w:p>
        </w:tc>
        <w:tc>
          <w:tcPr>
            <w:tcW w:w="6600" w:type="dxa"/>
            <w:gridSpan w:val="3"/>
            <w:tcBorders>
              <w:top w:val="single" w:color="auto" w:sz="4" w:space="0"/>
              <w:left w:val="single" w:color="auto" w:sz="4" w:space="0"/>
              <w:bottom w:val="single" w:color="auto" w:sz="4" w:space="0"/>
              <w:right w:val="single" w:color="auto" w:sz="4" w:space="0"/>
            </w:tcBorders>
          </w:tcPr>
          <w:p w14:paraId="66796E3D">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0ECDD8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28D68102">
            <w:pPr>
              <w:spacing w:line="360" w:lineRule="auto"/>
              <w:rPr>
                <w:rFonts w:hint="eastAsia" w:ascii="楷体" w:hAnsi="楷体" w:eastAsia="楷体" w:cs="楷体"/>
                <w:kern w:val="0"/>
                <w:szCs w:val="20"/>
              </w:rPr>
            </w:pPr>
            <w:r>
              <w:rPr>
                <w:rFonts w:hint="eastAsia" w:ascii="楷体" w:hAnsi="楷体" w:eastAsia="楷体" w:cs="楷体"/>
                <w:kern w:val="0"/>
                <w:szCs w:val="20"/>
              </w:rPr>
              <w:t>异常：</w:t>
            </w:r>
          </w:p>
        </w:tc>
        <w:tc>
          <w:tcPr>
            <w:tcW w:w="6600" w:type="dxa"/>
            <w:gridSpan w:val="3"/>
            <w:tcBorders>
              <w:top w:val="single" w:color="auto" w:sz="4" w:space="0"/>
              <w:left w:val="single" w:color="auto" w:sz="4" w:space="0"/>
              <w:bottom w:val="single" w:color="auto" w:sz="4" w:space="0"/>
              <w:right w:val="single" w:color="auto" w:sz="4" w:space="0"/>
            </w:tcBorders>
          </w:tcPr>
          <w:p w14:paraId="15B53F24">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1.</w:t>
            </w:r>
            <w:r>
              <w:rPr>
                <w:rFonts w:hint="eastAsia" w:ascii="楷体" w:hAnsi="楷体" w:eastAsia="楷体" w:cs="楷体"/>
                <w:kern w:val="0"/>
                <w:szCs w:val="20"/>
                <w:lang w:val="en-US" w:eastAsia="zh-CN"/>
              </w:rPr>
              <w:t>登录失败：手机号或密码错误</w:t>
            </w:r>
          </w:p>
          <w:p w14:paraId="72644114">
            <w:pPr>
              <w:spacing w:line="360" w:lineRule="auto"/>
              <w:rPr>
                <w:rFonts w:hint="eastAsia" w:ascii="楷体" w:hAnsi="楷体" w:eastAsia="楷体" w:cs="楷体"/>
                <w:kern w:val="0"/>
                <w:szCs w:val="20"/>
              </w:rPr>
            </w:pPr>
            <w:r>
              <w:rPr>
                <w:rFonts w:hint="eastAsia" w:ascii="楷体" w:hAnsi="楷体" w:eastAsia="楷体" w:cs="楷体"/>
                <w:kern w:val="0"/>
                <w:szCs w:val="20"/>
              </w:rPr>
              <w:t>2.服务器错误：后端接口异常，提示“系统繁忙，请重试”</w:t>
            </w:r>
          </w:p>
        </w:tc>
      </w:tr>
      <w:tr w14:paraId="38F105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103337AE">
            <w:pPr>
              <w:spacing w:line="360" w:lineRule="auto"/>
              <w:rPr>
                <w:rFonts w:hint="eastAsia" w:ascii="楷体" w:hAnsi="楷体" w:eastAsia="楷体" w:cs="楷体"/>
                <w:kern w:val="0"/>
                <w:szCs w:val="20"/>
              </w:rPr>
            </w:pPr>
            <w:r>
              <w:rPr>
                <w:rFonts w:hint="eastAsia" w:ascii="楷体" w:hAnsi="楷体" w:eastAsia="楷体" w:cs="楷体"/>
                <w:kern w:val="0"/>
                <w:szCs w:val="20"/>
              </w:rPr>
              <w:t>优先级：</w:t>
            </w:r>
          </w:p>
        </w:tc>
        <w:tc>
          <w:tcPr>
            <w:tcW w:w="6600" w:type="dxa"/>
            <w:gridSpan w:val="3"/>
            <w:tcBorders>
              <w:top w:val="single" w:color="auto" w:sz="4" w:space="0"/>
              <w:left w:val="single" w:color="auto" w:sz="4" w:space="0"/>
              <w:bottom w:val="single" w:color="auto" w:sz="4" w:space="0"/>
              <w:right w:val="single" w:color="auto" w:sz="4" w:space="0"/>
            </w:tcBorders>
          </w:tcPr>
          <w:p w14:paraId="6BB1A12E">
            <w:pPr>
              <w:spacing w:line="360" w:lineRule="auto"/>
              <w:rPr>
                <w:rFonts w:hint="eastAsia" w:ascii="楷体" w:hAnsi="楷体" w:eastAsia="楷体" w:cs="楷体"/>
                <w:kern w:val="0"/>
                <w:szCs w:val="20"/>
              </w:rPr>
            </w:pPr>
            <w:r>
              <w:rPr>
                <w:rFonts w:hint="eastAsia" w:ascii="楷体" w:hAnsi="楷体" w:eastAsia="楷体" w:cs="楷体"/>
                <w:kern w:val="0"/>
                <w:szCs w:val="20"/>
              </w:rPr>
              <w:t>高</w:t>
            </w:r>
          </w:p>
        </w:tc>
      </w:tr>
      <w:tr w14:paraId="2CBE71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96" w:type="dxa"/>
            <w:tcBorders>
              <w:top w:val="single" w:color="auto" w:sz="4" w:space="0"/>
              <w:left w:val="single" w:color="auto" w:sz="4" w:space="0"/>
              <w:bottom w:val="single" w:color="auto" w:sz="4" w:space="0"/>
              <w:right w:val="single" w:color="auto" w:sz="4" w:space="0"/>
            </w:tcBorders>
          </w:tcPr>
          <w:p w14:paraId="5514B1F0">
            <w:pPr>
              <w:spacing w:line="360" w:lineRule="auto"/>
              <w:rPr>
                <w:rFonts w:hint="eastAsia" w:ascii="楷体" w:hAnsi="楷体" w:eastAsia="楷体" w:cs="楷体"/>
                <w:kern w:val="0"/>
                <w:szCs w:val="20"/>
              </w:rPr>
            </w:pPr>
            <w:r>
              <w:rPr>
                <w:rFonts w:hint="eastAsia" w:ascii="楷体" w:hAnsi="楷体" w:eastAsia="楷体" w:cs="楷体"/>
                <w:kern w:val="0"/>
                <w:szCs w:val="20"/>
              </w:rPr>
              <w:t>使用频率：</w:t>
            </w:r>
          </w:p>
        </w:tc>
        <w:tc>
          <w:tcPr>
            <w:tcW w:w="6600" w:type="dxa"/>
            <w:gridSpan w:val="3"/>
            <w:tcBorders>
              <w:top w:val="single" w:color="auto" w:sz="4" w:space="0"/>
              <w:left w:val="single" w:color="auto" w:sz="4" w:space="0"/>
              <w:bottom w:val="single" w:color="auto" w:sz="4" w:space="0"/>
              <w:right w:val="single" w:color="auto" w:sz="4" w:space="0"/>
            </w:tcBorders>
          </w:tcPr>
          <w:p w14:paraId="6656CA7E">
            <w:pPr>
              <w:spacing w:line="360" w:lineRule="auto"/>
              <w:rPr>
                <w:rFonts w:hint="eastAsia" w:ascii="楷体" w:hAnsi="楷体" w:eastAsia="楷体" w:cs="楷体"/>
                <w:kern w:val="0"/>
                <w:szCs w:val="20"/>
              </w:rPr>
            </w:pPr>
            <w:r>
              <w:rPr>
                <w:rFonts w:hint="eastAsia" w:ascii="楷体" w:hAnsi="楷体" w:eastAsia="楷体" w:cs="楷体"/>
                <w:kern w:val="0"/>
                <w:szCs w:val="20"/>
              </w:rPr>
              <w:t>高</w:t>
            </w:r>
          </w:p>
        </w:tc>
      </w:tr>
      <w:tr w14:paraId="465D2A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2AE04053">
            <w:pPr>
              <w:spacing w:line="360" w:lineRule="auto"/>
              <w:rPr>
                <w:rFonts w:hint="eastAsia" w:ascii="楷体" w:hAnsi="楷体" w:eastAsia="楷体" w:cs="楷体"/>
                <w:kern w:val="0"/>
                <w:szCs w:val="20"/>
              </w:rPr>
            </w:pPr>
            <w:r>
              <w:rPr>
                <w:rFonts w:hint="eastAsia" w:ascii="楷体" w:hAnsi="楷体" w:eastAsia="楷体" w:cs="楷体"/>
                <w:kern w:val="0"/>
                <w:szCs w:val="20"/>
              </w:rPr>
              <w:t>业务规则：</w:t>
            </w:r>
          </w:p>
        </w:tc>
        <w:tc>
          <w:tcPr>
            <w:tcW w:w="6600" w:type="dxa"/>
            <w:gridSpan w:val="3"/>
            <w:tcBorders>
              <w:top w:val="single" w:color="auto" w:sz="4" w:space="0"/>
              <w:left w:val="single" w:color="auto" w:sz="4" w:space="0"/>
              <w:bottom w:val="single" w:color="auto" w:sz="4" w:space="0"/>
              <w:right w:val="single" w:color="auto" w:sz="4" w:space="0"/>
            </w:tcBorders>
          </w:tcPr>
          <w:p w14:paraId="4A74382D">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74BD5C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0CCCF907">
            <w:pPr>
              <w:spacing w:line="360" w:lineRule="auto"/>
              <w:rPr>
                <w:rFonts w:hint="eastAsia" w:ascii="楷体" w:hAnsi="楷体" w:eastAsia="楷体" w:cs="楷体"/>
                <w:kern w:val="0"/>
                <w:szCs w:val="20"/>
              </w:rPr>
            </w:pPr>
            <w:r>
              <w:rPr>
                <w:rFonts w:hint="eastAsia" w:ascii="楷体" w:hAnsi="楷体" w:eastAsia="楷体" w:cs="楷体"/>
                <w:kern w:val="0"/>
                <w:szCs w:val="20"/>
              </w:rPr>
              <w:t>其他信息：</w:t>
            </w:r>
          </w:p>
        </w:tc>
        <w:tc>
          <w:tcPr>
            <w:tcW w:w="6600" w:type="dxa"/>
            <w:gridSpan w:val="3"/>
            <w:tcBorders>
              <w:top w:val="single" w:color="auto" w:sz="4" w:space="0"/>
              <w:left w:val="single" w:color="auto" w:sz="4" w:space="0"/>
              <w:bottom w:val="single" w:color="auto" w:sz="4" w:space="0"/>
              <w:right w:val="single" w:color="auto" w:sz="4" w:space="0"/>
            </w:tcBorders>
          </w:tcPr>
          <w:p w14:paraId="0322EEAA">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4E82FD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30FC33BE">
            <w:pPr>
              <w:spacing w:line="360" w:lineRule="auto"/>
              <w:rPr>
                <w:rFonts w:hint="eastAsia" w:ascii="楷体" w:hAnsi="楷体" w:eastAsia="楷体" w:cs="楷体"/>
                <w:kern w:val="0"/>
                <w:szCs w:val="20"/>
              </w:rPr>
            </w:pPr>
            <w:r>
              <w:rPr>
                <w:rFonts w:hint="eastAsia" w:ascii="楷体" w:hAnsi="楷体" w:eastAsia="楷体" w:cs="楷体"/>
                <w:kern w:val="0"/>
                <w:szCs w:val="20"/>
              </w:rPr>
              <w:t>假设：</w:t>
            </w:r>
          </w:p>
        </w:tc>
        <w:tc>
          <w:tcPr>
            <w:tcW w:w="6600" w:type="dxa"/>
            <w:gridSpan w:val="3"/>
            <w:tcBorders>
              <w:top w:val="single" w:color="auto" w:sz="4" w:space="0"/>
              <w:left w:val="single" w:color="auto" w:sz="4" w:space="0"/>
              <w:bottom w:val="single" w:color="auto" w:sz="4" w:space="0"/>
              <w:right w:val="single" w:color="auto" w:sz="4" w:space="0"/>
            </w:tcBorders>
          </w:tcPr>
          <w:p w14:paraId="487A107D">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bl>
    <w:p w14:paraId="7D21E5FD">
      <w:pPr>
        <w:pStyle w:val="7"/>
        <w:spacing w:line="360" w:lineRule="auto"/>
        <w:rPr>
          <w:rFonts w:hint="eastAsia" w:ascii="楷体" w:hAnsi="楷体" w:eastAsia="楷体" w:cs="楷体"/>
          <w:sz w:val="21"/>
          <w:szCs w:val="21"/>
          <w:lang w:eastAsia="zh-Hans"/>
        </w:rPr>
      </w:pPr>
      <w:r>
        <w:rPr>
          <w:rFonts w:hint="eastAsia" w:ascii="楷体" w:hAnsi="楷体" w:eastAsia="楷体" w:cs="楷体"/>
          <w:sz w:val="21"/>
          <w:szCs w:val="21"/>
        </w:rPr>
        <w:t>表4-</w:t>
      </w:r>
      <w:r>
        <w:rPr>
          <w:rFonts w:hint="eastAsia" w:ascii="楷体" w:hAnsi="楷体" w:eastAsia="楷体" w:cs="楷体"/>
          <w:sz w:val="21"/>
          <w:szCs w:val="21"/>
          <w:lang w:val="en-US" w:eastAsia="zh-CN"/>
        </w:rPr>
        <w:t>3</w:t>
      </w:r>
      <w:r>
        <w:rPr>
          <w:rFonts w:hint="eastAsia" w:ascii="楷体" w:hAnsi="楷体" w:eastAsia="楷体" w:cs="楷体"/>
          <w:sz w:val="21"/>
          <w:szCs w:val="21"/>
        </w:rPr>
        <w:t>-1-</w:t>
      </w:r>
      <w:r>
        <w:rPr>
          <w:rFonts w:hint="eastAsia" w:ascii="楷体" w:hAnsi="楷体" w:eastAsia="楷体" w:cs="楷体"/>
          <w:sz w:val="21"/>
          <w:szCs w:val="21"/>
          <w:lang w:val="en-US" w:eastAsia="zh-CN"/>
        </w:rPr>
        <w:t>1</w:t>
      </w:r>
      <w:r>
        <w:rPr>
          <w:rFonts w:hint="eastAsia" w:ascii="楷体" w:hAnsi="楷体" w:eastAsia="楷体" w:cs="楷体"/>
          <w:sz w:val="21"/>
          <w:szCs w:val="21"/>
          <w:lang w:eastAsia="zh-Hans"/>
        </w:rPr>
        <w:t xml:space="preserve">用例表 </w:t>
      </w:r>
      <w:r>
        <w:rPr>
          <w:rFonts w:hint="eastAsia" w:ascii="楷体" w:hAnsi="楷体" w:eastAsia="楷体" w:cs="楷体"/>
          <w:sz w:val="21"/>
          <w:szCs w:val="21"/>
          <w:lang w:val="en-US" w:eastAsia="zh-CN"/>
        </w:rPr>
        <w:t>管理员</w:t>
      </w:r>
      <w:r>
        <w:rPr>
          <w:rFonts w:hint="eastAsia" w:ascii="楷体" w:hAnsi="楷体" w:eastAsia="楷体" w:cs="楷体"/>
          <w:sz w:val="21"/>
          <w:szCs w:val="21"/>
        </w:rPr>
        <w:t>登录</w:t>
      </w:r>
    </w:p>
    <w:p w14:paraId="4DE7EF6A">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对话框图</w:t>
      </w:r>
    </w:p>
    <w:p w14:paraId="2F768DD3">
      <w:pPr>
        <w:spacing w:line="360" w:lineRule="auto"/>
        <w:jc w:val="center"/>
        <w:rPr>
          <w:rFonts w:hint="eastAsia" w:ascii="楷体" w:hAnsi="楷体" w:eastAsia="楷体" w:cs="楷体"/>
        </w:rPr>
      </w:pPr>
      <w:r>
        <w:drawing>
          <wp:inline distT="0" distB="0" distL="114300" distR="114300">
            <wp:extent cx="1686560" cy="3905885"/>
            <wp:effectExtent l="0" t="0" r="8890" b="8890"/>
            <wp:docPr id="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7"/>
                    <pic:cNvPicPr>
                      <a:picLocks noChangeAspect="1"/>
                    </pic:cNvPicPr>
                  </pic:nvPicPr>
                  <pic:blipFill>
                    <a:blip r:embed="rId13"/>
                    <a:stretch>
                      <a:fillRect/>
                    </a:stretch>
                  </pic:blipFill>
                  <pic:spPr>
                    <a:xfrm>
                      <a:off x="0" y="0"/>
                      <a:ext cx="1686560" cy="3905885"/>
                    </a:xfrm>
                    <a:prstGeom prst="rect">
                      <a:avLst/>
                    </a:prstGeom>
                    <a:noFill/>
                    <a:ln>
                      <a:noFill/>
                    </a:ln>
                  </pic:spPr>
                </pic:pic>
              </a:graphicData>
            </a:graphic>
          </wp:inline>
        </w:drawing>
      </w:r>
    </w:p>
    <w:p w14:paraId="4A749533">
      <w:pPr>
        <w:pStyle w:val="7"/>
        <w:spacing w:line="360" w:lineRule="auto"/>
        <w:rPr>
          <w:rFonts w:hint="eastAsia" w:ascii="楷体" w:hAnsi="楷体" w:eastAsia="楷体" w:cs="楷体"/>
          <w:sz w:val="21"/>
          <w:szCs w:val="21"/>
          <w:lang w:eastAsia="zh-Hans"/>
        </w:rPr>
      </w:pPr>
      <w:r>
        <w:rPr>
          <w:rFonts w:hint="eastAsia" w:ascii="楷体" w:hAnsi="楷体" w:eastAsia="楷体" w:cs="楷体"/>
          <w:sz w:val="21"/>
          <w:szCs w:val="21"/>
        </w:rPr>
        <w:t>图4-</w:t>
      </w:r>
      <w:r>
        <w:rPr>
          <w:rFonts w:hint="eastAsia" w:ascii="楷体" w:hAnsi="楷体" w:eastAsia="楷体" w:cs="楷体"/>
          <w:sz w:val="21"/>
          <w:szCs w:val="21"/>
          <w:lang w:val="en-US" w:eastAsia="zh-CN"/>
        </w:rPr>
        <w:t>3</w:t>
      </w:r>
      <w:r>
        <w:rPr>
          <w:rFonts w:hint="eastAsia" w:ascii="楷体" w:hAnsi="楷体" w:eastAsia="楷体" w:cs="楷体"/>
          <w:sz w:val="21"/>
          <w:szCs w:val="21"/>
        </w:rPr>
        <w:t>-1-</w:t>
      </w:r>
      <w:r>
        <w:rPr>
          <w:rFonts w:hint="eastAsia" w:ascii="楷体" w:hAnsi="楷体" w:eastAsia="楷体" w:cs="楷体"/>
          <w:sz w:val="21"/>
          <w:szCs w:val="21"/>
          <w:lang w:val="en-US" w:eastAsia="zh-CN"/>
        </w:rPr>
        <w:t>1</w:t>
      </w:r>
      <w:r>
        <w:rPr>
          <w:rFonts w:hint="eastAsia" w:ascii="楷体" w:hAnsi="楷体" w:eastAsia="楷体" w:cs="楷体"/>
          <w:sz w:val="21"/>
          <w:szCs w:val="21"/>
        </w:rPr>
        <w:t xml:space="preserve"> </w:t>
      </w:r>
      <w:r>
        <w:rPr>
          <w:rFonts w:hint="eastAsia" w:ascii="楷体" w:hAnsi="楷体" w:eastAsia="楷体" w:cs="楷体"/>
          <w:sz w:val="21"/>
          <w:szCs w:val="21"/>
          <w:lang w:eastAsia="zh-Hans"/>
        </w:rPr>
        <w:t xml:space="preserve">对话框图 </w:t>
      </w:r>
      <w:r>
        <w:rPr>
          <w:rFonts w:hint="eastAsia" w:ascii="楷体" w:hAnsi="楷体" w:eastAsia="楷体" w:cs="楷体"/>
          <w:sz w:val="21"/>
          <w:szCs w:val="21"/>
          <w:lang w:val="en-US" w:eastAsia="zh-CN" w:bidi="ar"/>
        </w:rPr>
        <w:t>管理员</w:t>
      </w:r>
      <w:r>
        <w:rPr>
          <w:rFonts w:hint="eastAsia" w:ascii="楷体" w:hAnsi="楷体" w:eastAsia="楷体" w:cs="楷体"/>
          <w:sz w:val="21"/>
          <w:szCs w:val="21"/>
          <w:lang w:bidi="ar"/>
        </w:rPr>
        <w:t>登录</w:t>
      </w:r>
    </w:p>
    <w:p w14:paraId="5AC8CA67">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界面原型</w:t>
      </w:r>
    </w:p>
    <w:p w14:paraId="04EB7B1C">
      <w:pPr>
        <w:rPr>
          <w:rFonts w:hint="eastAsia"/>
        </w:rPr>
      </w:pPr>
      <w:r>
        <w:rPr>
          <w:rFonts w:hint="eastAsia"/>
        </w:rPr>
        <w:t xml:space="preserve"> </w:t>
      </w:r>
      <w:r>
        <w:drawing>
          <wp:inline distT="0" distB="0" distL="114300" distR="114300">
            <wp:extent cx="2359025" cy="4243070"/>
            <wp:effectExtent l="0" t="0" r="3175" b="5080"/>
            <wp:docPr id="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2"/>
                    <pic:cNvPicPr>
                      <a:picLocks noChangeAspect="1"/>
                    </pic:cNvPicPr>
                  </pic:nvPicPr>
                  <pic:blipFill>
                    <a:blip r:embed="rId11"/>
                    <a:stretch>
                      <a:fillRect/>
                    </a:stretch>
                  </pic:blipFill>
                  <pic:spPr>
                    <a:xfrm>
                      <a:off x="0" y="0"/>
                      <a:ext cx="2359025" cy="4243070"/>
                    </a:xfrm>
                    <a:prstGeom prst="rect">
                      <a:avLst/>
                    </a:prstGeom>
                    <a:noFill/>
                    <a:ln>
                      <a:noFill/>
                    </a:ln>
                  </pic:spPr>
                </pic:pic>
              </a:graphicData>
            </a:graphic>
          </wp:inline>
        </w:drawing>
      </w:r>
      <w:r>
        <w:drawing>
          <wp:inline distT="0" distB="0" distL="114300" distR="114300">
            <wp:extent cx="2485390" cy="4224020"/>
            <wp:effectExtent l="0" t="0" r="635" b="5080"/>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14"/>
                    <a:stretch>
                      <a:fillRect/>
                    </a:stretch>
                  </pic:blipFill>
                  <pic:spPr>
                    <a:xfrm>
                      <a:off x="0" y="0"/>
                      <a:ext cx="2485390" cy="4224020"/>
                    </a:xfrm>
                    <a:prstGeom prst="rect">
                      <a:avLst/>
                    </a:prstGeom>
                    <a:noFill/>
                    <a:ln>
                      <a:noFill/>
                    </a:ln>
                  </pic:spPr>
                </pic:pic>
              </a:graphicData>
            </a:graphic>
          </wp:inline>
        </w:drawing>
      </w:r>
    </w:p>
    <w:p w14:paraId="07281B77">
      <w:pPr>
        <w:pStyle w:val="7"/>
        <w:spacing w:line="360" w:lineRule="auto"/>
        <w:rPr>
          <w:rFonts w:hint="eastAsia" w:ascii="楷体" w:hAnsi="楷体" w:eastAsia="楷体" w:cs="楷体"/>
          <w:sz w:val="21"/>
          <w:szCs w:val="21"/>
          <w:lang w:bidi="ar"/>
        </w:rPr>
      </w:pPr>
      <w:r>
        <w:rPr>
          <w:rFonts w:hint="eastAsia" w:ascii="楷体" w:hAnsi="楷体" w:eastAsia="楷体" w:cs="楷体"/>
          <w:sz w:val="21"/>
          <w:szCs w:val="21"/>
        </w:rPr>
        <w:t>图4-</w:t>
      </w:r>
      <w:r>
        <w:rPr>
          <w:rFonts w:hint="eastAsia" w:ascii="楷体" w:hAnsi="楷体" w:eastAsia="楷体" w:cs="楷体"/>
          <w:sz w:val="21"/>
          <w:szCs w:val="21"/>
          <w:lang w:val="en-US" w:eastAsia="zh-CN"/>
        </w:rPr>
        <w:t>3</w:t>
      </w:r>
      <w:r>
        <w:rPr>
          <w:rFonts w:hint="eastAsia" w:ascii="楷体" w:hAnsi="楷体" w:eastAsia="楷体" w:cs="楷体"/>
          <w:sz w:val="21"/>
          <w:szCs w:val="21"/>
        </w:rPr>
        <w:t>-1-</w:t>
      </w:r>
      <w:r>
        <w:rPr>
          <w:rFonts w:hint="eastAsia" w:ascii="楷体" w:hAnsi="楷体" w:eastAsia="楷体" w:cs="楷体"/>
          <w:sz w:val="21"/>
          <w:szCs w:val="21"/>
          <w:lang w:val="en-US" w:eastAsia="zh-CN"/>
        </w:rPr>
        <w:t>1</w:t>
      </w:r>
      <w:r>
        <w:rPr>
          <w:rFonts w:hint="eastAsia" w:ascii="楷体" w:hAnsi="楷体" w:eastAsia="楷体" w:cs="楷体"/>
          <w:sz w:val="21"/>
          <w:szCs w:val="21"/>
        </w:rPr>
        <w:t xml:space="preserve"> </w:t>
      </w:r>
      <w:r>
        <w:rPr>
          <w:rFonts w:hint="eastAsia" w:ascii="楷体" w:hAnsi="楷体" w:eastAsia="楷体" w:cs="楷体"/>
          <w:sz w:val="21"/>
          <w:szCs w:val="21"/>
          <w:lang w:eastAsia="zh-Hans"/>
        </w:rPr>
        <w:t xml:space="preserve">原型界面 </w:t>
      </w:r>
      <w:r>
        <w:rPr>
          <w:rFonts w:hint="eastAsia" w:ascii="楷体" w:hAnsi="楷体" w:eastAsia="楷体" w:cs="楷体"/>
          <w:sz w:val="21"/>
          <w:szCs w:val="21"/>
          <w:lang w:val="en-US" w:eastAsia="zh-CN" w:bidi="ar"/>
        </w:rPr>
        <w:t>管理员</w:t>
      </w:r>
      <w:r>
        <w:rPr>
          <w:rFonts w:hint="eastAsia" w:ascii="楷体" w:hAnsi="楷体" w:eastAsia="楷体" w:cs="楷体"/>
          <w:sz w:val="21"/>
          <w:szCs w:val="21"/>
          <w:lang w:bidi="ar"/>
        </w:rPr>
        <w:t>登录</w:t>
      </w:r>
    </w:p>
    <w:p w14:paraId="1BA08BF2">
      <w:pPr>
        <w:keepNext/>
        <w:keepLines/>
        <w:spacing w:before="280" w:after="290" w:line="374" w:lineRule="auto"/>
        <w:jc w:val="left"/>
        <w:outlineLvl w:val="4"/>
        <w:rPr>
          <w:rFonts w:hint="eastAsia" w:ascii="楷体" w:hAnsi="楷体" w:eastAsia="楷体" w:cs="Times New Roman"/>
          <w:b/>
          <w:bCs/>
          <w:sz w:val="24"/>
          <w:lang w:val="en-US" w:eastAsia="zh-CN"/>
        </w:rPr>
      </w:pPr>
      <w:r>
        <w:rPr>
          <w:rFonts w:ascii="楷体" w:hAnsi="楷体" w:eastAsia="楷体" w:cs="Times New Roman"/>
          <w:b/>
          <w:bCs/>
          <w:sz w:val="24"/>
          <w:lang w:eastAsia="zh-Hans"/>
        </w:rPr>
        <w:t>4.</w:t>
      </w:r>
      <w:r>
        <w:rPr>
          <w:rFonts w:hint="eastAsia" w:ascii="楷体" w:hAnsi="楷体" w:eastAsia="楷体" w:cs="Times New Roman"/>
          <w:b/>
          <w:bCs/>
          <w:sz w:val="24"/>
          <w:lang w:val="en-US" w:eastAsia="zh-CN"/>
        </w:rPr>
        <w:t>3</w:t>
      </w:r>
      <w:r>
        <w:rPr>
          <w:rFonts w:ascii="楷体" w:hAnsi="楷体" w:eastAsia="楷体" w:cs="Times New Roman"/>
          <w:b/>
          <w:bCs/>
          <w:sz w:val="24"/>
          <w:lang w:eastAsia="zh-Hans"/>
        </w:rPr>
        <w:t>.</w:t>
      </w:r>
      <w:r>
        <w:rPr>
          <w:rFonts w:hint="eastAsia" w:ascii="楷体" w:hAnsi="楷体" w:eastAsia="楷体" w:cs="Times New Roman"/>
          <w:b/>
          <w:bCs/>
          <w:sz w:val="24"/>
          <w:lang w:val="en-US" w:eastAsia="zh-CN"/>
        </w:rPr>
        <w:t>1</w:t>
      </w:r>
      <w:r>
        <w:rPr>
          <w:rFonts w:ascii="楷体" w:hAnsi="楷体" w:eastAsia="楷体" w:cs="Times New Roman"/>
          <w:b/>
          <w:bCs/>
          <w:sz w:val="24"/>
          <w:lang w:eastAsia="zh-Hans"/>
        </w:rPr>
        <w:t>.</w:t>
      </w:r>
      <w:r>
        <w:rPr>
          <w:rFonts w:hint="eastAsia" w:ascii="楷体" w:hAnsi="楷体" w:eastAsia="楷体" w:cs="Times New Roman"/>
          <w:b/>
          <w:bCs/>
          <w:sz w:val="24"/>
          <w:lang w:val="en-US" w:eastAsia="zh-CN"/>
        </w:rPr>
        <w:t>2找回密码</w:t>
      </w:r>
    </w:p>
    <w:p w14:paraId="6BD475F4">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用例图</w:t>
      </w:r>
    </w:p>
    <w:p w14:paraId="5786DE4E">
      <w:pPr>
        <w:spacing w:line="360" w:lineRule="auto"/>
        <w:jc w:val="center"/>
        <w:rPr>
          <w:rFonts w:hint="eastAsia" w:ascii="楷体" w:hAnsi="楷体" w:eastAsia="楷体" w:cs="楷体"/>
        </w:rPr>
      </w:pPr>
      <w:r>
        <w:drawing>
          <wp:inline distT="0" distB="0" distL="114300" distR="114300">
            <wp:extent cx="5266055" cy="1292225"/>
            <wp:effectExtent l="0" t="0" r="1270" b="3175"/>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15"/>
                    <a:stretch>
                      <a:fillRect/>
                    </a:stretch>
                  </pic:blipFill>
                  <pic:spPr>
                    <a:xfrm>
                      <a:off x="0" y="0"/>
                      <a:ext cx="5266055" cy="1292225"/>
                    </a:xfrm>
                    <a:prstGeom prst="rect">
                      <a:avLst/>
                    </a:prstGeom>
                    <a:noFill/>
                    <a:ln>
                      <a:noFill/>
                    </a:ln>
                  </pic:spPr>
                </pic:pic>
              </a:graphicData>
            </a:graphic>
          </wp:inline>
        </w:drawing>
      </w:r>
    </w:p>
    <w:p w14:paraId="6B179011">
      <w:pPr>
        <w:pStyle w:val="7"/>
        <w:spacing w:line="360" w:lineRule="auto"/>
        <w:rPr>
          <w:rFonts w:hint="eastAsia" w:ascii="楷体" w:hAnsi="楷体" w:eastAsia="楷体" w:cs="楷体"/>
          <w:sz w:val="21"/>
          <w:szCs w:val="21"/>
          <w:lang w:val="en-US" w:eastAsia="zh-CN"/>
        </w:rPr>
      </w:pPr>
      <w:r>
        <w:rPr>
          <w:rFonts w:hint="eastAsia" w:ascii="楷体" w:hAnsi="楷体" w:eastAsia="楷体" w:cs="楷体"/>
          <w:sz w:val="21"/>
          <w:szCs w:val="21"/>
        </w:rPr>
        <w:t>图4-</w:t>
      </w:r>
      <w:r>
        <w:rPr>
          <w:rFonts w:hint="eastAsia" w:ascii="楷体" w:hAnsi="楷体" w:eastAsia="楷体" w:cs="楷体"/>
          <w:sz w:val="21"/>
          <w:szCs w:val="21"/>
          <w:lang w:val="en-US" w:eastAsia="zh-CN"/>
        </w:rPr>
        <w:t>3</w:t>
      </w:r>
      <w:r>
        <w:rPr>
          <w:rFonts w:hint="eastAsia" w:ascii="楷体" w:hAnsi="楷体" w:eastAsia="楷体" w:cs="楷体"/>
          <w:sz w:val="21"/>
          <w:szCs w:val="21"/>
        </w:rPr>
        <w:t>-1-</w:t>
      </w:r>
      <w:r>
        <w:rPr>
          <w:rFonts w:hint="eastAsia" w:ascii="楷体" w:hAnsi="楷体" w:eastAsia="楷体" w:cs="楷体"/>
          <w:sz w:val="21"/>
          <w:szCs w:val="21"/>
          <w:lang w:val="en-US" w:eastAsia="zh-CN"/>
        </w:rPr>
        <w:t>2</w:t>
      </w:r>
      <w:r>
        <w:rPr>
          <w:rFonts w:hint="eastAsia" w:ascii="楷体" w:hAnsi="楷体" w:eastAsia="楷体" w:cs="楷体"/>
          <w:sz w:val="21"/>
          <w:szCs w:val="21"/>
          <w:lang w:eastAsia="zh-Hans"/>
        </w:rPr>
        <w:t xml:space="preserve">用例图 </w:t>
      </w:r>
      <w:r>
        <w:rPr>
          <w:rFonts w:hint="eastAsia" w:ascii="楷体" w:hAnsi="楷体" w:eastAsia="楷体" w:cs="楷体"/>
          <w:sz w:val="21"/>
          <w:szCs w:val="21"/>
          <w:lang w:val="en-US" w:eastAsia="zh-CN"/>
        </w:rPr>
        <w:t>找回密码</w:t>
      </w:r>
    </w:p>
    <w:p w14:paraId="55F13205">
      <w:pPr>
        <w:spacing w:line="360" w:lineRule="auto"/>
        <w:rPr>
          <w:rFonts w:hint="eastAsia" w:ascii="楷体" w:hAnsi="楷体" w:eastAsia="楷体" w:cs="楷体"/>
          <w:sz w:val="24"/>
          <w:szCs w:val="32"/>
        </w:rPr>
      </w:pPr>
      <w:r>
        <w:rPr>
          <w:rFonts w:hint="eastAsia" w:ascii="楷体" w:hAnsi="楷体" w:eastAsia="楷体" w:cs="楷体"/>
          <w:sz w:val="24"/>
          <w:szCs w:val="32"/>
          <w:lang w:eastAsia="zh-Hans"/>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2436"/>
        <w:gridCol w:w="2072"/>
        <w:gridCol w:w="2092"/>
      </w:tblGrid>
      <w:tr w14:paraId="690352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723C21F5">
            <w:pPr>
              <w:spacing w:line="360" w:lineRule="auto"/>
              <w:rPr>
                <w:rFonts w:hint="eastAsia" w:ascii="楷体" w:hAnsi="楷体" w:eastAsia="楷体" w:cs="楷体"/>
                <w:kern w:val="0"/>
                <w:szCs w:val="20"/>
              </w:rPr>
            </w:pPr>
            <w:r>
              <w:rPr>
                <w:rFonts w:hint="eastAsia" w:ascii="楷体" w:hAnsi="楷体" w:eastAsia="楷体" w:cs="楷体"/>
                <w:kern w:val="0"/>
                <w:szCs w:val="20"/>
              </w:rPr>
              <w:t>ID和名称</w:t>
            </w:r>
          </w:p>
        </w:tc>
        <w:tc>
          <w:tcPr>
            <w:tcW w:w="6600" w:type="dxa"/>
            <w:gridSpan w:val="3"/>
            <w:tcBorders>
              <w:top w:val="single" w:color="auto" w:sz="4" w:space="0"/>
              <w:left w:val="single" w:color="auto" w:sz="4" w:space="0"/>
              <w:bottom w:val="single" w:color="auto" w:sz="4" w:space="0"/>
              <w:right w:val="single" w:color="auto" w:sz="4" w:space="0"/>
            </w:tcBorders>
          </w:tcPr>
          <w:p w14:paraId="7C60EEFD">
            <w:pPr>
              <w:spacing w:line="360" w:lineRule="auto"/>
              <w:rPr>
                <w:rFonts w:hint="default" w:ascii="楷体" w:hAnsi="楷体" w:eastAsia="楷体" w:cs="楷体"/>
                <w:kern w:val="0"/>
                <w:szCs w:val="20"/>
                <w:lang w:val="en-US"/>
              </w:rPr>
            </w:pPr>
            <w:r>
              <w:rPr>
                <w:rFonts w:hint="eastAsia" w:ascii="楷体" w:hAnsi="楷体" w:eastAsia="楷体" w:cs="楷体"/>
                <w:kern w:val="0"/>
                <w:szCs w:val="20"/>
              </w:rPr>
              <w:t>UC-</w:t>
            </w:r>
            <w:r>
              <w:rPr>
                <w:rFonts w:hint="eastAsia" w:ascii="楷体" w:hAnsi="楷体" w:eastAsia="楷体" w:cs="楷体"/>
                <w:kern w:val="0"/>
                <w:szCs w:val="20"/>
                <w:lang w:val="en-US" w:eastAsia="zh-CN"/>
              </w:rPr>
              <w:t>3找回密码</w:t>
            </w:r>
          </w:p>
        </w:tc>
      </w:tr>
      <w:tr w14:paraId="71EAAA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7F2BA9F3">
            <w:pPr>
              <w:spacing w:line="360" w:lineRule="auto"/>
              <w:rPr>
                <w:rFonts w:hint="eastAsia" w:ascii="楷体" w:hAnsi="楷体" w:eastAsia="楷体" w:cs="楷体"/>
                <w:kern w:val="0"/>
                <w:szCs w:val="20"/>
              </w:rPr>
            </w:pPr>
            <w:r>
              <w:rPr>
                <w:rFonts w:hint="eastAsia" w:ascii="楷体" w:hAnsi="楷体" w:eastAsia="楷体" w:cs="楷体"/>
                <w:kern w:val="0"/>
                <w:szCs w:val="20"/>
              </w:rPr>
              <w:t>创建人</w:t>
            </w:r>
          </w:p>
        </w:tc>
        <w:tc>
          <w:tcPr>
            <w:tcW w:w="2436" w:type="dxa"/>
            <w:tcBorders>
              <w:top w:val="single" w:color="auto" w:sz="4" w:space="0"/>
              <w:left w:val="single" w:color="auto" w:sz="4" w:space="0"/>
              <w:bottom w:val="single" w:color="auto" w:sz="4" w:space="0"/>
              <w:right w:val="single" w:color="auto" w:sz="4" w:space="0"/>
            </w:tcBorders>
          </w:tcPr>
          <w:p w14:paraId="51C07627">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白靖妍</w:t>
            </w:r>
          </w:p>
        </w:tc>
        <w:tc>
          <w:tcPr>
            <w:tcW w:w="2072" w:type="dxa"/>
            <w:tcBorders>
              <w:top w:val="single" w:color="auto" w:sz="4" w:space="0"/>
              <w:left w:val="single" w:color="auto" w:sz="4" w:space="0"/>
              <w:bottom w:val="single" w:color="auto" w:sz="4" w:space="0"/>
              <w:right w:val="single" w:color="auto" w:sz="4" w:space="0"/>
            </w:tcBorders>
          </w:tcPr>
          <w:p w14:paraId="7CF13C51">
            <w:pPr>
              <w:spacing w:line="360" w:lineRule="auto"/>
              <w:rPr>
                <w:rFonts w:hint="eastAsia" w:ascii="楷体" w:hAnsi="楷体" w:eastAsia="楷体" w:cs="楷体"/>
                <w:kern w:val="0"/>
                <w:szCs w:val="20"/>
              </w:rPr>
            </w:pPr>
            <w:r>
              <w:rPr>
                <w:rFonts w:hint="eastAsia" w:ascii="楷体" w:hAnsi="楷体" w:eastAsia="楷体" w:cs="楷体"/>
                <w:kern w:val="0"/>
                <w:szCs w:val="20"/>
              </w:rPr>
              <w:t>创建日期：</w:t>
            </w:r>
          </w:p>
        </w:tc>
        <w:tc>
          <w:tcPr>
            <w:tcW w:w="2092" w:type="dxa"/>
            <w:tcBorders>
              <w:top w:val="single" w:color="auto" w:sz="4" w:space="0"/>
              <w:left w:val="single" w:color="auto" w:sz="4" w:space="0"/>
              <w:bottom w:val="single" w:color="auto" w:sz="4" w:space="0"/>
              <w:right w:val="single" w:color="auto" w:sz="4" w:space="0"/>
            </w:tcBorders>
          </w:tcPr>
          <w:p w14:paraId="2BFA8E53">
            <w:pPr>
              <w:spacing w:line="360" w:lineRule="auto"/>
              <w:rPr>
                <w:rFonts w:hint="eastAsia" w:ascii="楷体" w:hAnsi="楷体" w:eastAsia="楷体" w:cs="楷体"/>
                <w:kern w:val="0"/>
                <w:szCs w:val="20"/>
                <w:lang w:val="en-US" w:eastAsia="zh-CN"/>
              </w:rPr>
            </w:pPr>
            <w:r>
              <w:rPr>
                <w:rFonts w:hint="eastAsia" w:ascii="楷体" w:hAnsi="楷体" w:eastAsia="楷体" w:cs="楷体"/>
                <w:kern w:val="0"/>
                <w:szCs w:val="20"/>
              </w:rPr>
              <w:t>2025/</w:t>
            </w:r>
            <w:r>
              <w:rPr>
                <w:rFonts w:hint="eastAsia" w:ascii="楷体" w:hAnsi="楷体" w:eastAsia="楷体" w:cs="楷体"/>
                <w:kern w:val="0"/>
                <w:szCs w:val="20"/>
                <w:lang w:val="en-US" w:eastAsia="zh-CN"/>
              </w:rPr>
              <w:t>5</w:t>
            </w:r>
            <w:r>
              <w:rPr>
                <w:rFonts w:hint="eastAsia" w:ascii="楷体" w:hAnsi="楷体" w:eastAsia="楷体" w:cs="楷体"/>
                <w:kern w:val="0"/>
                <w:szCs w:val="20"/>
              </w:rPr>
              <w:t>/</w:t>
            </w:r>
            <w:r>
              <w:rPr>
                <w:rFonts w:hint="eastAsia" w:ascii="楷体" w:hAnsi="楷体" w:eastAsia="楷体" w:cs="楷体"/>
                <w:kern w:val="0"/>
                <w:szCs w:val="20"/>
                <w:lang w:val="en-US" w:eastAsia="zh-CN"/>
              </w:rPr>
              <w:t>7</w:t>
            </w:r>
          </w:p>
        </w:tc>
      </w:tr>
      <w:tr w14:paraId="398743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7E93A23C">
            <w:pPr>
              <w:spacing w:line="360" w:lineRule="auto"/>
              <w:rPr>
                <w:rFonts w:hint="eastAsia" w:ascii="楷体" w:hAnsi="楷体" w:eastAsia="楷体" w:cs="楷体"/>
                <w:kern w:val="0"/>
                <w:szCs w:val="20"/>
              </w:rPr>
            </w:pPr>
            <w:r>
              <w:rPr>
                <w:rFonts w:hint="eastAsia" w:ascii="楷体" w:hAnsi="楷体" w:eastAsia="楷体" w:cs="楷体"/>
                <w:kern w:val="0"/>
                <w:szCs w:val="20"/>
              </w:rPr>
              <w:t>主要操作者</w:t>
            </w:r>
          </w:p>
        </w:tc>
        <w:tc>
          <w:tcPr>
            <w:tcW w:w="2436" w:type="dxa"/>
            <w:tcBorders>
              <w:top w:val="single" w:color="auto" w:sz="4" w:space="0"/>
              <w:left w:val="single" w:color="auto" w:sz="4" w:space="0"/>
              <w:bottom w:val="single" w:color="auto" w:sz="4" w:space="0"/>
              <w:right w:val="single" w:color="auto" w:sz="4" w:space="0"/>
            </w:tcBorders>
          </w:tcPr>
          <w:p w14:paraId="7B0BF8A8">
            <w:pPr>
              <w:spacing w:line="360" w:lineRule="auto"/>
              <w:rPr>
                <w:rFonts w:hint="eastAsia" w:ascii="楷体" w:hAnsi="楷体" w:eastAsia="楷体" w:cs="楷体"/>
                <w:kern w:val="0"/>
                <w:szCs w:val="20"/>
              </w:rPr>
            </w:pPr>
            <w:r>
              <w:rPr>
                <w:rFonts w:hint="eastAsia" w:ascii="楷体" w:hAnsi="楷体" w:eastAsia="楷体" w:cs="楷体"/>
                <w:kern w:val="0"/>
                <w:szCs w:val="20"/>
              </w:rPr>
              <w:t>用户</w:t>
            </w:r>
          </w:p>
        </w:tc>
        <w:tc>
          <w:tcPr>
            <w:tcW w:w="2072" w:type="dxa"/>
            <w:tcBorders>
              <w:top w:val="single" w:color="auto" w:sz="4" w:space="0"/>
              <w:left w:val="single" w:color="auto" w:sz="4" w:space="0"/>
              <w:bottom w:val="single" w:color="auto" w:sz="4" w:space="0"/>
              <w:right w:val="single" w:color="auto" w:sz="4" w:space="0"/>
            </w:tcBorders>
          </w:tcPr>
          <w:p w14:paraId="0804D50C">
            <w:pPr>
              <w:spacing w:line="360" w:lineRule="auto"/>
              <w:rPr>
                <w:rFonts w:hint="eastAsia" w:ascii="楷体" w:hAnsi="楷体" w:eastAsia="楷体" w:cs="楷体"/>
                <w:kern w:val="0"/>
                <w:szCs w:val="20"/>
              </w:rPr>
            </w:pPr>
            <w:r>
              <w:rPr>
                <w:rFonts w:hint="eastAsia" w:ascii="楷体" w:hAnsi="楷体" w:eastAsia="楷体" w:cs="楷体"/>
                <w:kern w:val="0"/>
                <w:szCs w:val="20"/>
              </w:rPr>
              <w:t>次要操作者：</w:t>
            </w:r>
          </w:p>
        </w:tc>
        <w:tc>
          <w:tcPr>
            <w:tcW w:w="2092" w:type="dxa"/>
            <w:tcBorders>
              <w:top w:val="single" w:color="auto" w:sz="4" w:space="0"/>
              <w:left w:val="single" w:color="auto" w:sz="4" w:space="0"/>
              <w:bottom w:val="single" w:color="auto" w:sz="4" w:space="0"/>
              <w:right w:val="single" w:color="auto" w:sz="4" w:space="0"/>
            </w:tcBorders>
          </w:tcPr>
          <w:p w14:paraId="1E894451">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62BA0B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1696" w:type="dxa"/>
            <w:tcBorders>
              <w:top w:val="single" w:color="auto" w:sz="4" w:space="0"/>
              <w:left w:val="single" w:color="auto" w:sz="4" w:space="0"/>
              <w:bottom w:val="single" w:color="auto" w:sz="4" w:space="0"/>
              <w:right w:val="single" w:color="auto" w:sz="4" w:space="0"/>
            </w:tcBorders>
          </w:tcPr>
          <w:p w14:paraId="497AF7ED">
            <w:pPr>
              <w:spacing w:line="360" w:lineRule="auto"/>
              <w:rPr>
                <w:rFonts w:hint="eastAsia" w:ascii="楷体" w:hAnsi="楷体" w:eastAsia="楷体" w:cs="楷体"/>
                <w:kern w:val="0"/>
                <w:szCs w:val="20"/>
              </w:rPr>
            </w:pPr>
            <w:r>
              <w:rPr>
                <w:rFonts w:hint="eastAsia" w:ascii="楷体" w:hAnsi="楷体" w:eastAsia="楷体" w:cs="楷体"/>
                <w:kern w:val="0"/>
                <w:szCs w:val="20"/>
              </w:rPr>
              <w:t>描述：</w:t>
            </w:r>
          </w:p>
        </w:tc>
        <w:tc>
          <w:tcPr>
            <w:tcW w:w="6600" w:type="dxa"/>
            <w:gridSpan w:val="3"/>
            <w:tcBorders>
              <w:top w:val="single" w:color="auto" w:sz="4" w:space="0"/>
              <w:left w:val="single" w:color="auto" w:sz="4" w:space="0"/>
              <w:bottom w:val="single" w:color="auto" w:sz="4" w:space="0"/>
              <w:right w:val="single" w:color="auto" w:sz="4" w:space="0"/>
            </w:tcBorders>
          </w:tcPr>
          <w:p w14:paraId="2770A3D2">
            <w:pPr>
              <w:spacing w:line="360" w:lineRule="auto"/>
              <w:rPr>
                <w:rFonts w:hint="eastAsia" w:ascii="楷体" w:hAnsi="楷体" w:eastAsia="楷体" w:cs="楷体"/>
                <w:kern w:val="0"/>
                <w:szCs w:val="20"/>
              </w:rPr>
            </w:pPr>
            <w:r>
              <w:rPr>
                <w:rFonts w:hint="eastAsia" w:ascii="楷体" w:hAnsi="楷体" w:eastAsia="楷体" w:cs="楷体"/>
                <w:kern w:val="0"/>
                <w:szCs w:val="20"/>
              </w:rPr>
              <w:t>用户通过输入手机号</w:t>
            </w:r>
            <w:r>
              <w:rPr>
                <w:rFonts w:hint="eastAsia" w:ascii="楷体" w:hAnsi="楷体" w:eastAsia="楷体" w:cs="楷体"/>
                <w:kern w:val="0"/>
                <w:szCs w:val="20"/>
                <w:lang w:eastAsia="zh-CN"/>
              </w:rPr>
              <w:t>，</w:t>
            </w:r>
            <w:r>
              <w:rPr>
                <w:rFonts w:hint="eastAsia" w:ascii="楷体" w:hAnsi="楷体" w:eastAsia="楷体" w:cs="楷体"/>
                <w:kern w:val="0"/>
                <w:szCs w:val="20"/>
                <w:lang w:val="en-US" w:eastAsia="zh-CN"/>
              </w:rPr>
              <w:t>验证码</w:t>
            </w:r>
            <w:r>
              <w:rPr>
                <w:rFonts w:hint="eastAsia" w:ascii="楷体" w:hAnsi="楷体" w:eastAsia="楷体" w:cs="楷体"/>
                <w:kern w:val="0"/>
                <w:szCs w:val="20"/>
              </w:rPr>
              <w:t>和密码</w:t>
            </w:r>
            <w:r>
              <w:rPr>
                <w:rFonts w:hint="eastAsia" w:ascii="楷体" w:hAnsi="楷体" w:eastAsia="楷体" w:cs="楷体"/>
                <w:kern w:val="0"/>
                <w:szCs w:val="20"/>
                <w:lang w:val="en-US" w:eastAsia="zh-CN"/>
              </w:rPr>
              <w:t>找回密码</w:t>
            </w:r>
            <w:r>
              <w:rPr>
                <w:rFonts w:hint="eastAsia" w:ascii="楷体" w:hAnsi="楷体" w:eastAsia="楷体" w:cs="楷体"/>
                <w:kern w:val="0"/>
                <w:szCs w:val="20"/>
              </w:rPr>
              <w:t>，完成</w:t>
            </w:r>
            <w:r>
              <w:rPr>
                <w:rFonts w:hint="eastAsia" w:ascii="楷体" w:hAnsi="楷体" w:eastAsia="楷体" w:cs="楷体"/>
                <w:kern w:val="0"/>
                <w:szCs w:val="20"/>
                <w:lang w:val="en-US" w:eastAsia="zh-CN"/>
              </w:rPr>
              <w:t>找回</w:t>
            </w:r>
            <w:r>
              <w:rPr>
                <w:rFonts w:hint="eastAsia" w:ascii="楷体" w:hAnsi="楷体" w:eastAsia="楷体" w:cs="楷体"/>
                <w:kern w:val="0"/>
                <w:szCs w:val="20"/>
              </w:rPr>
              <w:t>后进入</w:t>
            </w:r>
            <w:r>
              <w:rPr>
                <w:rFonts w:hint="eastAsia" w:ascii="楷体" w:hAnsi="楷体" w:eastAsia="楷体" w:cs="楷体"/>
                <w:kern w:val="0"/>
                <w:szCs w:val="20"/>
                <w:lang w:val="en-US" w:eastAsia="zh-CN"/>
              </w:rPr>
              <w:t>登录页</w:t>
            </w:r>
          </w:p>
        </w:tc>
      </w:tr>
      <w:tr w14:paraId="063E1A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083019D7">
            <w:pPr>
              <w:spacing w:line="360" w:lineRule="auto"/>
              <w:rPr>
                <w:rFonts w:hint="eastAsia" w:ascii="楷体" w:hAnsi="楷体" w:eastAsia="楷体" w:cs="楷体"/>
                <w:kern w:val="0"/>
                <w:szCs w:val="20"/>
              </w:rPr>
            </w:pPr>
            <w:r>
              <w:rPr>
                <w:rFonts w:hint="eastAsia" w:ascii="楷体" w:hAnsi="楷体" w:eastAsia="楷体" w:cs="楷体"/>
                <w:kern w:val="0"/>
                <w:szCs w:val="20"/>
              </w:rPr>
              <w:t>触发器：</w:t>
            </w:r>
          </w:p>
        </w:tc>
        <w:tc>
          <w:tcPr>
            <w:tcW w:w="6600" w:type="dxa"/>
            <w:gridSpan w:val="3"/>
            <w:tcBorders>
              <w:top w:val="single" w:color="auto" w:sz="4" w:space="0"/>
              <w:left w:val="single" w:color="auto" w:sz="4" w:space="0"/>
              <w:bottom w:val="single" w:color="auto" w:sz="4" w:space="0"/>
              <w:right w:val="single" w:color="auto" w:sz="4" w:space="0"/>
            </w:tcBorders>
          </w:tcPr>
          <w:p w14:paraId="01D119B0">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用户</w:t>
            </w:r>
            <w:r>
              <w:rPr>
                <w:rFonts w:hint="eastAsia" w:ascii="楷体" w:hAnsi="楷体" w:eastAsia="楷体" w:cs="楷体"/>
                <w:kern w:val="0"/>
                <w:szCs w:val="20"/>
                <w:lang w:val="en-US" w:eastAsia="zh-CN"/>
              </w:rPr>
              <w:t>点击忘记密码按钮</w:t>
            </w:r>
          </w:p>
        </w:tc>
      </w:tr>
      <w:tr w14:paraId="380B9A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71A1103E">
            <w:pPr>
              <w:spacing w:line="360" w:lineRule="auto"/>
              <w:rPr>
                <w:rFonts w:hint="eastAsia" w:ascii="楷体" w:hAnsi="楷体" w:eastAsia="楷体" w:cs="楷体"/>
                <w:kern w:val="0"/>
                <w:szCs w:val="20"/>
              </w:rPr>
            </w:pPr>
            <w:r>
              <w:rPr>
                <w:rFonts w:hint="eastAsia" w:ascii="楷体" w:hAnsi="楷体" w:eastAsia="楷体" w:cs="楷体"/>
                <w:kern w:val="0"/>
                <w:szCs w:val="20"/>
              </w:rPr>
              <w:t>前置条件：</w:t>
            </w:r>
          </w:p>
        </w:tc>
        <w:tc>
          <w:tcPr>
            <w:tcW w:w="6600" w:type="dxa"/>
            <w:gridSpan w:val="3"/>
            <w:tcBorders>
              <w:top w:val="single" w:color="auto" w:sz="4" w:space="0"/>
              <w:left w:val="single" w:color="auto" w:sz="4" w:space="0"/>
              <w:bottom w:val="single" w:color="auto" w:sz="4" w:space="0"/>
              <w:right w:val="single" w:color="auto" w:sz="4" w:space="0"/>
            </w:tcBorders>
          </w:tcPr>
          <w:p w14:paraId="3A577E58">
            <w:pPr>
              <w:spacing w:line="360" w:lineRule="auto"/>
              <w:rPr>
                <w:rFonts w:hint="eastAsia" w:ascii="楷体" w:hAnsi="楷体" w:eastAsia="楷体" w:cs="楷体"/>
                <w:kern w:val="0"/>
                <w:szCs w:val="20"/>
              </w:rPr>
            </w:pPr>
            <w:r>
              <w:rPr>
                <w:rFonts w:ascii="楷体" w:hAnsi="楷体" w:eastAsia="楷体" w:cs="楷体"/>
                <w:kern w:val="0"/>
                <w:szCs w:val="20"/>
              </w:rPr>
              <w:t>用户已</w:t>
            </w:r>
            <w:r>
              <w:rPr>
                <w:rFonts w:hint="eastAsia" w:ascii="楷体" w:hAnsi="楷体" w:eastAsia="楷体" w:cs="楷体"/>
                <w:kern w:val="0"/>
                <w:szCs w:val="20"/>
                <w:lang w:val="en-US" w:eastAsia="zh-CN"/>
              </w:rPr>
              <w:t>注册</w:t>
            </w:r>
            <w:r>
              <w:rPr>
                <w:rFonts w:ascii="楷体" w:hAnsi="楷体" w:eastAsia="楷体" w:cs="楷体"/>
                <w:kern w:val="0"/>
                <w:szCs w:val="20"/>
              </w:rPr>
              <w:t>账号</w:t>
            </w:r>
          </w:p>
        </w:tc>
      </w:tr>
      <w:tr w14:paraId="4B4E84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2EEA52D3">
            <w:pPr>
              <w:spacing w:line="360" w:lineRule="auto"/>
              <w:rPr>
                <w:rFonts w:hint="eastAsia" w:ascii="楷体" w:hAnsi="楷体" w:eastAsia="楷体" w:cs="楷体"/>
                <w:kern w:val="0"/>
                <w:szCs w:val="20"/>
              </w:rPr>
            </w:pPr>
            <w:r>
              <w:rPr>
                <w:rFonts w:hint="eastAsia" w:ascii="楷体" w:hAnsi="楷体" w:eastAsia="楷体" w:cs="楷体"/>
                <w:kern w:val="0"/>
                <w:szCs w:val="20"/>
              </w:rPr>
              <w:t>后置条件：</w:t>
            </w:r>
          </w:p>
        </w:tc>
        <w:tc>
          <w:tcPr>
            <w:tcW w:w="6600" w:type="dxa"/>
            <w:gridSpan w:val="3"/>
            <w:tcBorders>
              <w:top w:val="single" w:color="auto" w:sz="4" w:space="0"/>
              <w:left w:val="single" w:color="auto" w:sz="4" w:space="0"/>
              <w:bottom w:val="single" w:color="auto" w:sz="4" w:space="0"/>
              <w:right w:val="single" w:color="auto" w:sz="4" w:space="0"/>
            </w:tcBorders>
          </w:tcPr>
          <w:p w14:paraId="0BB3E547">
            <w:pPr>
              <w:spacing w:line="360" w:lineRule="auto"/>
              <w:rPr>
                <w:rFonts w:hint="eastAsia" w:ascii="楷体" w:hAnsi="楷体" w:eastAsia="楷体" w:cs="楷体"/>
                <w:kern w:val="0"/>
                <w:szCs w:val="20"/>
              </w:rPr>
            </w:pPr>
            <w:r>
              <w:rPr>
                <w:rFonts w:hint="eastAsia" w:ascii="楷体" w:hAnsi="楷体" w:eastAsia="楷体" w:cs="楷体"/>
                <w:kern w:val="0"/>
                <w:szCs w:val="20"/>
              </w:rPr>
              <w:t>成功登录，</w:t>
            </w:r>
            <w:r>
              <w:rPr>
                <w:rFonts w:ascii="楷体" w:hAnsi="楷体" w:eastAsia="楷体" w:cs="楷体"/>
                <w:kern w:val="0"/>
                <w:szCs w:val="20"/>
              </w:rPr>
              <w:t>用户跳转至</w:t>
            </w:r>
            <w:r>
              <w:rPr>
                <w:rFonts w:hint="eastAsia" w:ascii="楷体" w:hAnsi="楷体" w:eastAsia="楷体" w:cs="楷体"/>
                <w:kern w:val="0"/>
                <w:szCs w:val="20"/>
              </w:rPr>
              <w:t>首页</w:t>
            </w:r>
          </w:p>
        </w:tc>
      </w:tr>
      <w:tr w14:paraId="07FE6C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7041218E">
            <w:pPr>
              <w:spacing w:line="360" w:lineRule="auto"/>
              <w:rPr>
                <w:rFonts w:hint="eastAsia" w:ascii="楷体" w:hAnsi="楷体" w:eastAsia="楷体" w:cs="楷体"/>
                <w:kern w:val="0"/>
                <w:szCs w:val="20"/>
              </w:rPr>
            </w:pPr>
            <w:r>
              <w:rPr>
                <w:rFonts w:hint="eastAsia" w:ascii="楷体" w:hAnsi="楷体" w:eastAsia="楷体" w:cs="楷体"/>
                <w:kern w:val="0"/>
                <w:szCs w:val="20"/>
              </w:rPr>
              <w:t>一般性流程：</w:t>
            </w:r>
          </w:p>
        </w:tc>
        <w:tc>
          <w:tcPr>
            <w:tcW w:w="6600" w:type="dxa"/>
            <w:gridSpan w:val="3"/>
            <w:tcBorders>
              <w:top w:val="single" w:color="auto" w:sz="4" w:space="0"/>
              <w:left w:val="single" w:color="auto" w:sz="4" w:space="0"/>
              <w:bottom w:val="single" w:color="auto" w:sz="4" w:space="0"/>
              <w:right w:val="single" w:color="auto" w:sz="4" w:space="0"/>
            </w:tcBorders>
          </w:tcPr>
          <w:p w14:paraId="13381828">
            <w:pPr>
              <w:numPr>
                <w:ilvl w:val="0"/>
                <w:numId w:val="13"/>
              </w:numPr>
              <w:spacing w:line="360" w:lineRule="auto"/>
              <w:rPr>
                <w:rFonts w:hint="eastAsia" w:ascii="楷体" w:hAnsi="楷体" w:eastAsia="楷体" w:cs="楷体"/>
                <w:kern w:val="0"/>
                <w:szCs w:val="20"/>
              </w:rPr>
            </w:pPr>
            <w:r>
              <w:rPr>
                <w:rFonts w:hint="eastAsia" w:ascii="楷体" w:hAnsi="楷体" w:eastAsia="楷体" w:cs="楷体"/>
                <w:kern w:val="0"/>
                <w:szCs w:val="20"/>
              </w:rPr>
              <w:t>用户打开校务问答机器人小程序，点击</w:t>
            </w:r>
            <w:r>
              <w:rPr>
                <w:rFonts w:hint="eastAsia" w:ascii="楷体" w:hAnsi="楷体" w:eastAsia="楷体" w:cs="楷体"/>
                <w:kern w:val="0"/>
                <w:szCs w:val="20"/>
                <w:lang w:val="en-US" w:eastAsia="zh-CN"/>
              </w:rPr>
              <w:t>忘记密码</w:t>
            </w:r>
            <w:r>
              <w:rPr>
                <w:rFonts w:hint="eastAsia" w:ascii="楷体" w:hAnsi="楷体" w:eastAsia="楷体" w:cs="楷体"/>
                <w:kern w:val="0"/>
                <w:szCs w:val="20"/>
              </w:rPr>
              <w:t>按钮</w:t>
            </w:r>
          </w:p>
          <w:p w14:paraId="01D1DD35">
            <w:pPr>
              <w:numPr>
                <w:ilvl w:val="0"/>
                <w:numId w:val="13"/>
              </w:numPr>
              <w:spacing w:line="360" w:lineRule="auto"/>
              <w:rPr>
                <w:rFonts w:hint="eastAsia" w:ascii="楷体" w:hAnsi="楷体" w:eastAsia="楷体" w:cs="楷体"/>
                <w:kern w:val="0"/>
                <w:szCs w:val="20"/>
              </w:rPr>
            </w:pPr>
            <w:r>
              <w:rPr>
                <w:rFonts w:hint="eastAsia" w:ascii="楷体" w:hAnsi="楷体" w:eastAsia="楷体" w:cs="楷体"/>
                <w:kern w:val="0"/>
                <w:szCs w:val="20"/>
              </w:rPr>
              <w:t>用户输入手机号，接收并输入验证码</w:t>
            </w:r>
          </w:p>
          <w:p w14:paraId="1A95D506">
            <w:pPr>
              <w:numPr>
                <w:ilvl w:val="0"/>
                <w:numId w:val="13"/>
              </w:numPr>
              <w:spacing w:line="360" w:lineRule="auto"/>
              <w:rPr>
                <w:rFonts w:hint="eastAsia" w:ascii="楷体" w:hAnsi="楷体" w:eastAsia="楷体" w:cs="楷体"/>
                <w:kern w:val="0"/>
                <w:szCs w:val="20"/>
              </w:rPr>
            </w:pPr>
            <w:r>
              <w:rPr>
                <w:rFonts w:hint="eastAsia" w:ascii="楷体" w:hAnsi="楷体" w:eastAsia="楷体" w:cs="楷体"/>
                <w:kern w:val="0"/>
                <w:szCs w:val="20"/>
              </w:rPr>
              <w:t>用户设置密码</w:t>
            </w:r>
          </w:p>
          <w:p w14:paraId="28B46047">
            <w:pPr>
              <w:numPr>
                <w:ilvl w:val="0"/>
                <w:numId w:val="13"/>
              </w:numPr>
              <w:spacing w:line="360" w:lineRule="auto"/>
              <w:rPr>
                <w:rFonts w:hint="eastAsia" w:ascii="楷体" w:hAnsi="楷体" w:eastAsia="楷体" w:cs="楷体"/>
                <w:kern w:val="0"/>
                <w:szCs w:val="20"/>
              </w:rPr>
            </w:pPr>
            <w:r>
              <w:rPr>
                <w:rFonts w:hint="eastAsia" w:ascii="楷体" w:hAnsi="楷体" w:eastAsia="楷体" w:cs="楷体"/>
                <w:kern w:val="0"/>
                <w:szCs w:val="20"/>
              </w:rPr>
              <w:t>用户提交信息</w:t>
            </w:r>
          </w:p>
          <w:p w14:paraId="778756A9">
            <w:pPr>
              <w:numPr>
                <w:ilvl w:val="0"/>
                <w:numId w:val="13"/>
              </w:numPr>
              <w:spacing w:line="360" w:lineRule="auto"/>
              <w:rPr>
                <w:rFonts w:hint="eastAsia" w:ascii="楷体" w:hAnsi="楷体" w:eastAsia="楷体" w:cs="楷体"/>
                <w:kern w:val="0"/>
                <w:szCs w:val="20"/>
              </w:rPr>
            </w:pPr>
            <w:r>
              <w:rPr>
                <w:rFonts w:hint="eastAsia" w:ascii="楷体" w:hAnsi="楷体" w:eastAsia="楷体" w:cs="楷体"/>
                <w:kern w:val="0"/>
                <w:szCs w:val="20"/>
                <w:lang w:val="en-US" w:eastAsia="zh-CN"/>
              </w:rPr>
              <w:t>找回</w:t>
            </w:r>
            <w:r>
              <w:rPr>
                <w:rFonts w:hint="eastAsia" w:ascii="楷体" w:hAnsi="楷体" w:eastAsia="楷体" w:cs="楷体"/>
                <w:kern w:val="0"/>
                <w:szCs w:val="20"/>
              </w:rPr>
              <w:t>成功后，跳转至校务问答机器人</w:t>
            </w:r>
            <w:r>
              <w:rPr>
                <w:rFonts w:hint="eastAsia" w:ascii="楷体" w:hAnsi="楷体" w:eastAsia="楷体" w:cs="楷体"/>
                <w:kern w:val="0"/>
                <w:szCs w:val="20"/>
                <w:lang w:val="en-US" w:eastAsia="zh-CN"/>
              </w:rPr>
              <w:t>登录页</w:t>
            </w:r>
          </w:p>
        </w:tc>
      </w:tr>
      <w:tr w14:paraId="10DFF9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18376698">
            <w:pPr>
              <w:spacing w:line="360" w:lineRule="auto"/>
              <w:rPr>
                <w:rFonts w:hint="eastAsia" w:ascii="楷体" w:hAnsi="楷体" w:eastAsia="楷体" w:cs="楷体"/>
                <w:kern w:val="0"/>
                <w:szCs w:val="20"/>
              </w:rPr>
            </w:pPr>
            <w:r>
              <w:rPr>
                <w:rFonts w:hint="eastAsia" w:ascii="楷体" w:hAnsi="楷体" w:eastAsia="楷体" w:cs="楷体"/>
                <w:kern w:val="0"/>
                <w:szCs w:val="20"/>
              </w:rPr>
              <w:t>选择性流程</w:t>
            </w:r>
          </w:p>
        </w:tc>
        <w:tc>
          <w:tcPr>
            <w:tcW w:w="6600" w:type="dxa"/>
            <w:gridSpan w:val="3"/>
            <w:tcBorders>
              <w:top w:val="single" w:color="auto" w:sz="4" w:space="0"/>
              <w:left w:val="single" w:color="auto" w:sz="4" w:space="0"/>
              <w:bottom w:val="single" w:color="auto" w:sz="4" w:space="0"/>
              <w:right w:val="single" w:color="auto" w:sz="4" w:space="0"/>
            </w:tcBorders>
          </w:tcPr>
          <w:p w14:paraId="29802A50">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18ED70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3FA4F7B9">
            <w:pPr>
              <w:spacing w:line="360" w:lineRule="auto"/>
              <w:rPr>
                <w:rFonts w:hint="eastAsia" w:ascii="楷体" w:hAnsi="楷体" w:eastAsia="楷体" w:cs="楷体"/>
                <w:kern w:val="0"/>
                <w:szCs w:val="20"/>
              </w:rPr>
            </w:pPr>
            <w:r>
              <w:rPr>
                <w:rFonts w:hint="eastAsia" w:ascii="楷体" w:hAnsi="楷体" w:eastAsia="楷体" w:cs="楷体"/>
                <w:kern w:val="0"/>
                <w:szCs w:val="20"/>
              </w:rPr>
              <w:t>异常：</w:t>
            </w:r>
          </w:p>
        </w:tc>
        <w:tc>
          <w:tcPr>
            <w:tcW w:w="6600" w:type="dxa"/>
            <w:gridSpan w:val="3"/>
            <w:tcBorders>
              <w:top w:val="single" w:color="auto" w:sz="4" w:space="0"/>
              <w:left w:val="single" w:color="auto" w:sz="4" w:space="0"/>
              <w:bottom w:val="single" w:color="auto" w:sz="4" w:space="0"/>
              <w:right w:val="single" w:color="auto" w:sz="4" w:space="0"/>
            </w:tcBorders>
          </w:tcPr>
          <w:p w14:paraId="526A3225">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1.</w:t>
            </w:r>
            <w:r>
              <w:rPr>
                <w:rFonts w:hint="eastAsia" w:ascii="楷体" w:hAnsi="楷体" w:eastAsia="楷体" w:cs="楷体"/>
                <w:kern w:val="0"/>
                <w:szCs w:val="20"/>
                <w:lang w:val="en-US" w:eastAsia="zh-CN"/>
              </w:rPr>
              <w:t>找回失败：手机号或验证码错误</w:t>
            </w:r>
          </w:p>
          <w:p w14:paraId="57923CB8">
            <w:pPr>
              <w:spacing w:line="360" w:lineRule="auto"/>
              <w:rPr>
                <w:rFonts w:hint="eastAsia" w:ascii="楷体" w:hAnsi="楷体" w:eastAsia="楷体" w:cs="楷体"/>
                <w:kern w:val="0"/>
                <w:szCs w:val="20"/>
              </w:rPr>
            </w:pPr>
            <w:r>
              <w:rPr>
                <w:rFonts w:hint="eastAsia" w:ascii="楷体" w:hAnsi="楷体" w:eastAsia="楷体" w:cs="楷体"/>
                <w:kern w:val="0"/>
                <w:szCs w:val="20"/>
              </w:rPr>
              <w:t>2.服务器错误：后端接口异常，提示“系统繁忙，请重试”</w:t>
            </w:r>
          </w:p>
        </w:tc>
      </w:tr>
      <w:tr w14:paraId="124BDC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3A077F71">
            <w:pPr>
              <w:spacing w:line="360" w:lineRule="auto"/>
              <w:rPr>
                <w:rFonts w:hint="eastAsia" w:ascii="楷体" w:hAnsi="楷体" w:eastAsia="楷体" w:cs="楷体"/>
                <w:kern w:val="0"/>
                <w:szCs w:val="20"/>
              </w:rPr>
            </w:pPr>
            <w:r>
              <w:rPr>
                <w:rFonts w:hint="eastAsia" w:ascii="楷体" w:hAnsi="楷体" w:eastAsia="楷体" w:cs="楷体"/>
                <w:kern w:val="0"/>
                <w:szCs w:val="20"/>
              </w:rPr>
              <w:t>优先级：</w:t>
            </w:r>
          </w:p>
        </w:tc>
        <w:tc>
          <w:tcPr>
            <w:tcW w:w="6600" w:type="dxa"/>
            <w:gridSpan w:val="3"/>
            <w:tcBorders>
              <w:top w:val="single" w:color="auto" w:sz="4" w:space="0"/>
              <w:left w:val="single" w:color="auto" w:sz="4" w:space="0"/>
              <w:bottom w:val="single" w:color="auto" w:sz="4" w:space="0"/>
              <w:right w:val="single" w:color="auto" w:sz="4" w:space="0"/>
            </w:tcBorders>
          </w:tcPr>
          <w:p w14:paraId="239CEACC">
            <w:pPr>
              <w:spacing w:line="360" w:lineRule="auto"/>
              <w:rPr>
                <w:rFonts w:hint="eastAsia" w:ascii="楷体" w:hAnsi="楷体" w:eastAsia="楷体" w:cs="楷体"/>
                <w:kern w:val="0"/>
                <w:szCs w:val="20"/>
              </w:rPr>
            </w:pPr>
            <w:r>
              <w:rPr>
                <w:rFonts w:hint="eastAsia" w:ascii="楷体" w:hAnsi="楷体" w:eastAsia="楷体" w:cs="楷体"/>
                <w:kern w:val="0"/>
                <w:szCs w:val="20"/>
              </w:rPr>
              <w:t>高</w:t>
            </w:r>
          </w:p>
        </w:tc>
      </w:tr>
      <w:tr w14:paraId="535377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96" w:type="dxa"/>
            <w:tcBorders>
              <w:top w:val="single" w:color="auto" w:sz="4" w:space="0"/>
              <w:left w:val="single" w:color="auto" w:sz="4" w:space="0"/>
              <w:bottom w:val="single" w:color="auto" w:sz="4" w:space="0"/>
              <w:right w:val="single" w:color="auto" w:sz="4" w:space="0"/>
            </w:tcBorders>
          </w:tcPr>
          <w:p w14:paraId="6B43A2FB">
            <w:pPr>
              <w:spacing w:line="360" w:lineRule="auto"/>
              <w:rPr>
                <w:rFonts w:hint="eastAsia" w:ascii="楷体" w:hAnsi="楷体" w:eastAsia="楷体" w:cs="楷体"/>
                <w:kern w:val="0"/>
                <w:szCs w:val="20"/>
              </w:rPr>
            </w:pPr>
            <w:r>
              <w:rPr>
                <w:rFonts w:hint="eastAsia" w:ascii="楷体" w:hAnsi="楷体" w:eastAsia="楷体" w:cs="楷体"/>
                <w:kern w:val="0"/>
                <w:szCs w:val="20"/>
              </w:rPr>
              <w:t>使用频率：</w:t>
            </w:r>
          </w:p>
        </w:tc>
        <w:tc>
          <w:tcPr>
            <w:tcW w:w="6600" w:type="dxa"/>
            <w:gridSpan w:val="3"/>
            <w:tcBorders>
              <w:top w:val="single" w:color="auto" w:sz="4" w:space="0"/>
              <w:left w:val="single" w:color="auto" w:sz="4" w:space="0"/>
              <w:bottom w:val="single" w:color="auto" w:sz="4" w:space="0"/>
              <w:right w:val="single" w:color="auto" w:sz="4" w:space="0"/>
            </w:tcBorders>
          </w:tcPr>
          <w:p w14:paraId="5D5DA833">
            <w:pPr>
              <w:spacing w:line="360" w:lineRule="auto"/>
              <w:rPr>
                <w:rFonts w:hint="eastAsia" w:ascii="楷体" w:hAnsi="楷体" w:eastAsia="楷体" w:cs="楷体"/>
                <w:kern w:val="0"/>
                <w:szCs w:val="20"/>
              </w:rPr>
            </w:pPr>
            <w:r>
              <w:rPr>
                <w:rFonts w:hint="eastAsia" w:ascii="楷体" w:hAnsi="楷体" w:eastAsia="楷体" w:cs="楷体"/>
                <w:kern w:val="0"/>
                <w:szCs w:val="20"/>
              </w:rPr>
              <w:t>高</w:t>
            </w:r>
          </w:p>
        </w:tc>
      </w:tr>
      <w:tr w14:paraId="142D79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106F06D7">
            <w:pPr>
              <w:spacing w:line="360" w:lineRule="auto"/>
              <w:rPr>
                <w:rFonts w:hint="eastAsia" w:ascii="楷体" w:hAnsi="楷体" w:eastAsia="楷体" w:cs="楷体"/>
                <w:kern w:val="0"/>
                <w:szCs w:val="20"/>
              </w:rPr>
            </w:pPr>
            <w:r>
              <w:rPr>
                <w:rFonts w:hint="eastAsia" w:ascii="楷体" w:hAnsi="楷体" w:eastAsia="楷体" w:cs="楷体"/>
                <w:kern w:val="0"/>
                <w:szCs w:val="20"/>
              </w:rPr>
              <w:t>业务规则：</w:t>
            </w:r>
          </w:p>
        </w:tc>
        <w:tc>
          <w:tcPr>
            <w:tcW w:w="6600" w:type="dxa"/>
            <w:gridSpan w:val="3"/>
            <w:tcBorders>
              <w:top w:val="single" w:color="auto" w:sz="4" w:space="0"/>
              <w:left w:val="single" w:color="auto" w:sz="4" w:space="0"/>
              <w:bottom w:val="single" w:color="auto" w:sz="4" w:space="0"/>
              <w:right w:val="single" w:color="auto" w:sz="4" w:space="0"/>
            </w:tcBorders>
          </w:tcPr>
          <w:p w14:paraId="467AF6A0">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3C957F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4CA94D72">
            <w:pPr>
              <w:spacing w:line="360" w:lineRule="auto"/>
              <w:rPr>
                <w:rFonts w:hint="eastAsia" w:ascii="楷体" w:hAnsi="楷体" w:eastAsia="楷体" w:cs="楷体"/>
                <w:kern w:val="0"/>
                <w:szCs w:val="20"/>
              </w:rPr>
            </w:pPr>
            <w:r>
              <w:rPr>
                <w:rFonts w:hint="eastAsia" w:ascii="楷体" w:hAnsi="楷体" w:eastAsia="楷体" w:cs="楷体"/>
                <w:kern w:val="0"/>
                <w:szCs w:val="20"/>
              </w:rPr>
              <w:t>其他信息：</w:t>
            </w:r>
          </w:p>
        </w:tc>
        <w:tc>
          <w:tcPr>
            <w:tcW w:w="6600" w:type="dxa"/>
            <w:gridSpan w:val="3"/>
            <w:tcBorders>
              <w:top w:val="single" w:color="auto" w:sz="4" w:space="0"/>
              <w:left w:val="single" w:color="auto" w:sz="4" w:space="0"/>
              <w:bottom w:val="single" w:color="auto" w:sz="4" w:space="0"/>
              <w:right w:val="single" w:color="auto" w:sz="4" w:space="0"/>
            </w:tcBorders>
          </w:tcPr>
          <w:p w14:paraId="47A3C842">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3B8395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747293E4">
            <w:pPr>
              <w:spacing w:line="360" w:lineRule="auto"/>
              <w:rPr>
                <w:rFonts w:hint="eastAsia" w:ascii="楷体" w:hAnsi="楷体" w:eastAsia="楷体" w:cs="楷体"/>
                <w:kern w:val="0"/>
                <w:szCs w:val="20"/>
              </w:rPr>
            </w:pPr>
            <w:r>
              <w:rPr>
                <w:rFonts w:hint="eastAsia" w:ascii="楷体" w:hAnsi="楷体" w:eastAsia="楷体" w:cs="楷体"/>
                <w:kern w:val="0"/>
                <w:szCs w:val="20"/>
              </w:rPr>
              <w:t>假设：</w:t>
            </w:r>
          </w:p>
        </w:tc>
        <w:tc>
          <w:tcPr>
            <w:tcW w:w="6600" w:type="dxa"/>
            <w:gridSpan w:val="3"/>
            <w:tcBorders>
              <w:top w:val="single" w:color="auto" w:sz="4" w:space="0"/>
              <w:left w:val="single" w:color="auto" w:sz="4" w:space="0"/>
              <w:bottom w:val="single" w:color="auto" w:sz="4" w:space="0"/>
              <w:right w:val="single" w:color="auto" w:sz="4" w:space="0"/>
            </w:tcBorders>
          </w:tcPr>
          <w:p w14:paraId="60EF34C5">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bl>
    <w:p w14:paraId="6EB8504F">
      <w:pPr>
        <w:pStyle w:val="7"/>
        <w:spacing w:line="360" w:lineRule="auto"/>
        <w:rPr>
          <w:rFonts w:hint="eastAsia" w:ascii="楷体" w:hAnsi="楷体" w:eastAsia="楷体" w:cs="楷体"/>
          <w:sz w:val="21"/>
          <w:szCs w:val="21"/>
          <w:lang w:val="en-US" w:eastAsia="zh-CN"/>
        </w:rPr>
      </w:pPr>
      <w:r>
        <w:rPr>
          <w:rFonts w:hint="eastAsia" w:ascii="楷体" w:hAnsi="楷体" w:eastAsia="楷体" w:cs="楷体"/>
          <w:sz w:val="21"/>
          <w:szCs w:val="21"/>
        </w:rPr>
        <w:t>表4-</w:t>
      </w:r>
      <w:r>
        <w:rPr>
          <w:rFonts w:hint="eastAsia" w:ascii="楷体" w:hAnsi="楷体" w:eastAsia="楷体" w:cs="楷体"/>
          <w:sz w:val="21"/>
          <w:szCs w:val="21"/>
          <w:lang w:val="en-US" w:eastAsia="zh-CN"/>
        </w:rPr>
        <w:t>3</w:t>
      </w:r>
      <w:r>
        <w:rPr>
          <w:rFonts w:hint="eastAsia" w:ascii="楷体" w:hAnsi="楷体" w:eastAsia="楷体" w:cs="楷体"/>
          <w:sz w:val="21"/>
          <w:szCs w:val="21"/>
        </w:rPr>
        <w:t>-1-</w:t>
      </w:r>
      <w:r>
        <w:rPr>
          <w:rFonts w:hint="eastAsia" w:ascii="楷体" w:hAnsi="楷体" w:eastAsia="楷体" w:cs="楷体"/>
          <w:sz w:val="21"/>
          <w:szCs w:val="21"/>
          <w:lang w:val="en-US" w:eastAsia="zh-CN"/>
        </w:rPr>
        <w:t>2</w:t>
      </w:r>
      <w:r>
        <w:rPr>
          <w:rFonts w:hint="eastAsia" w:ascii="楷体" w:hAnsi="楷体" w:eastAsia="楷体" w:cs="楷体"/>
          <w:sz w:val="21"/>
          <w:szCs w:val="21"/>
          <w:lang w:eastAsia="zh-Hans"/>
        </w:rPr>
        <w:t xml:space="preserve">用例表 </w:t>
      </w:r>
      <w:r>
        <w:rPr>
          <w:rFonts w:hint="eastAsia" w:ascii="楷体" w:hAnsi="楷体" w:eastAsia="楷体" w:cs="楷体"/>
          <w:sz w:val="21"/>
          <w:szCs w:val="21"/>
          <w:lang w:val="en-US" w:eastAsia="zh-CN"/>
        </w:rPr>
        <w:t>找回密码</w:t>
      </w:r>
    </w:p>
    <w:p w14:paraId="24554998">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对话框图</w:t>
      </w:r>
    </w:p>
    <w:p w14:paraId="24016E83">
      <w:pPr>
        <w:spacing w:line="360" w:lineRule="auto"/>
        <w:jc w:val="center"/>
        <w:rPr>
          <w:rFonts w:hint="eastAsia" w:ascii="楷体" w:hAnsi="楷体" w:eastAsia="楷体" w:cs="楷体"/>
        </w:rPr>
      </w:pPr>
      <w:r>
        <w:drawing>
          <wp:inline distT="0" distB="0" distL="114300" distR="114300">
            <wp:extent cx="2585720" cy="5576570"/>
            <wp:effectExtent l="0" t="0" r="5080" b="5080"/>
            <wp:docPr id="4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0"/>
                    <pic:cNvPicPr>
                      <a:picLocks noChangeAspect="1"/>
                    </pic:cNvPicPr>
                  </pic:nvPicPr>
                  <pic:blipFill>
                    <a:blip r:embed="rId16"/>
                    <a:stretch>
                      <a:fillRect/>
                    </a:stretch>
                  </pic:blipFill>
                  <pic:spPr>
                    <a:xfrm>
                      <a:off x="0" y="0"/>
                      <a:ext cx="2585720" cy="5576570"/>
                    </a:xfrm>
                    <a:prstGeom prst="rect">
                      <a:avLst/>
                    </a:prstGeom>
                    <a:noFill/>
                    <a:ln>
                      <a:noFill/>
                    </a:ln>
                  </pic:spPr>
                </pic:pic>
              </a:graphicData>
            </a:graphic>
          </wp:inline>
        </w:drawing>
      </w:r>
    </w:p>
    <w:p w14:paraId="7C3E5773">
      <w:pPr>
        <w:pStyle w:val="7"/>
        <w:spacing w:line="360" w:lineRule="auto"/>
        <w:rPr>
          <w:rFonts w:hint="default" w:ascii="楷体" w:hAnsi="楷体" w:eastAsia="楷体" w:cs="楷体"/>
          <w:sz w:val="21"/>
          <w:szCs w:val="21"/>
          <w:lang w:val="en-US" w:eastAsia="zh-CN"/>
        </w:rPr>
      </w:pPr>
      <w:r>
        <w:rPr>
          <w:rFonts w:hint="eastAsia" w:ascii="楷体" w:hAnsi="楷体" w:eastAsia="楷体" w:cs="楷体"/>
          <w:sz w:val="21"/>
          <w:szCs w:val="21"/>
        </w:rPr>
        <w:t>图4-</w:t>
      </w:r>
      <w:r>
        <w:rPr>
          <w:rFonts w:hint="eastAsia" w:ascii="楷体" w:hAnsi="楷体" w:eastAsia="楷体" w:cs="楷体"/>
          <w:sz w:val="21"/>
          <w:szCs w:val="21"/>
          <w:lang w:val="en-US" w:eastAsia="zh-CN"/>
        </w:rPr>
        <w:t>3</w:t>
      </w:r>
      <w:r>
        <w:rPr>
          <w:rFonts w:hint="eastAsia" w:ascii="楷体" w:hAnsi="楷体" w:eastAsia="楷体" w:cs="楷体"/>
          <w:sz w:val="21"/>
          <w:szCs w:val="21"/>
        </w:rPr>
        <w:t>-1-</w:t>
      </w:r>
      <w:r>
        <w:rPr>
          <w:rFonts w:hint="eastAsia" w:ascii="楷体" w:hAnsi="楷体" w:eastAsia="楷体" w:cs="楷体"/>
          <w:sz w:val="21"/>
          <w:szCs w:val="21"/>
          <w:lang w:val="en-US" w:eastAsia="zh-CN"/>
        </w:rPr>
        <w:t>2</w:t>
      </w:r>
      <w:r>
        <w:rPr>
          <w:rFonts w:hint="eastAsia" w:ascii="楷体" w:hAnsi="楷体" w:eastAsia="楷体" w:cs="楷体"/>
          <w:sz w:val="21"/>
          <w:szCs w:val="21"/>
        </w:rPr>
        <w:t xml:space="preserve"> </w:t>
      </w:r>
      <w:r>
        <w:rPr>
          <w:rFonts w:hint="eastAsia" w:ascii="楷体" w:hAnsi="楷体" w:eastAsia="楷体" w:cs="楷体"/>
          <w:sz w:val="21"/>
          <w:szCs w:val="21"/>
          <w:lang w:eastAsia="zh-Hans"/>
        </w:rPr>
        <w:t xml:space="preserve">对话框图 </w:t>
      </w:r>
      <w:r>
        <w:rPr>
          <w:rFonts w:hint="eastAsia" w:ascii="楷体" w:hAnsi="楷体" w:eastAsia="楷体" w:cs="楷体"/>
          <w:sz w:val="21"/>
          <w:szCs w:val="21"/>
          <w:lang w:val="en-US" w:eastAsia="zh-CN"/>
        </w:rPr>
        <w:t>找回密码</w:t>
      </w:r>
    </w:p>
    <w:p w14:paraId="787E5C77">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界面原型</w:t>
      </w:r>
    </w:p>
    <w:p w14:paraId="1F4798EB">
      <w:pPr>
        <w:rPr>
          <w:rFonts w:hint="eastAsia"/>
        </w:rPr>
      </w:pPr>
      <w:r>
        <w:drawing>
          <wp:inline distT="0" distB="0" distL="114300" distR="114300">
            <wp:extent cx="2371090" cy="4271645"/>
            <wp:effectExtent l="0" t="0" r="635" b="5080"/>
            <wp:docPr id="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9"/>
                    <pic:cNvPicPr>
                      <a:picLocks noChangeAspect="1"/>
                    </pic:cNvPicPr>
                  </pic:nvPicPr>
                  <pic:blipFill>
                    <a:blip r:embed="rId17"/>
                    <a:stretch>
                      <a:fillRect/>
                    </a:stretch>
                  </pic:blipFill>
                  <pic:spPr>
                    <a:xfrm>
                      <a:off x="0" y="0"/>
                      <a:ext cx="2371090" cy="4271645"/>
                    </a:xfrm>
                    <a:prstGeom prst="rect">
                      <a:avLst/>
                    </a:prstGeom>
                    <a:noFill/>
                    <a:ln>
                      <a:noFill/>
                    </a:ln>
                  </pic:spPr>
                </pic:pic>
              </a:graphicData>
            </a:graphic>
          </wp:inline>
        </w:drawing>
      </w:r>
      <w:r>
        <w:rPr>
          <w:rFonts w:hint="eastAsia"/>
        </w:rPr>
        <w:t xml:space="preserve"> </w:t>
      </w:r>
      <w:r>
        <w:drawing>
          <wp:inline distT="0" distB="0" distL="114300" distR="114300">
            <wp:extent cx="2383155" cy="4286250"/>
            <wp:effectExtent l="0" t="0" r="7620" b="0"/>
            <wp:docPr id="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2"/>
                    <pic:cNvPicPr>
                      <a:picLocks noChangeAspect="1"/>
                    </pic:cNvPicPr>
                  </pic:nvPicPr>
                  <pic:blipFill>
                    <a:blip r:embed="rId11"/>
                    <a:stretch>
                      <a:fillRect/>
                    </a:stretch>
                  </pic:blipFill>
                  <pic:spPr>
                    <a:xfrm>
                      <a:off x="0" y="0"/>
                      <a:ext cx="2383155" cy="4286250"/>
                    </a:xfrm>
                    <a:prstGeom prst="rect">
                      <a:avLst/>
                    </a:prstGeom>
                    <a:noFill/>
                    <a:ln>
                      <a:noFill/>
                    </a:ln>
                  </pic:spPr>
                </pic:pic>
              </a:graphicData>
            </a:graphic>
          </wp:inline>
        </w:drawing>
      </w:r>
    </w:p>
    <w:p w14:paraId="782F08B6">
      <w:pPr>
        <w:pStyle w:val="7"/>
        <w:spacing w:line="360" w:lineRule="auto"/>
        <w:rPr>
          <w:rFonts w:hint="eastAsia" w:ascii="楷体" w:hAnsi="楷体" w:eastAsia="楷体" w:cs="Times New Roman"/>
          <w:b/>
          <w:bCs/>
          <w:sz w:val="24"/>
          <w:lang w:val="en-US" w:eastAsia="zh-CN"/>
        </w:rPr>
      </w:pPr>
      <w:r>
        <w:rPr>
          <w:rFonts w:hint="eastAsia" w:ascii="楷体" w:hAnsi="楷体" w:eastAsia="楷体" w:cs="楷体"/>
          <w:sz w:val="21"/>
          <w:szCs w:val="21"/>
        </w:rPr>
        <w:t>图4-</w:t>
      </w:r>
      <w:r>
        <w:rPr>
          <w:rFonts w:hint="eastAsia" w:ascii="楷体" w:hAnsi="楷体" w:eastAsia="楷体" w:cs="楷体"/>
          <w:sz w:val="21"/>
          <w:szCs w:val="21"/>
          <w:lang w:val="en-US" w:eastAsia="zh-CN"/>
        </w:rPr>
        <w:t>3</w:t>
      </w:r>
      <w:r>
        <w:rPr>
          <w:rFonts w:hint="eastAsia" w:ascii="楷体" w:hAnsi="楷体" w:eastAsia="楷体" w:cs="楷体"/>
          <w:sz w:val="21"/>
          <w:szCs w:val="21"/>
        </w:rPr>
        <w:t>-1-</w:t>
      </w:r>
      <w:r>
        <w:rPr>
          <w:rFonts w:hint="eastAsia" w:ascii="楷体" w:hAnsi="楷体" w:eastAsia="楷体" w:cs="楷体"/>
          <w:sz w:val="21"/>
          <w:szCs w:val="21"/>
          <w:lang w:val="en-US" w:eastAsia="zh-CN"/>
        </w:rPr>
        <w:t>2</w:t>
      </w:r>
      <w:r>
        <w:rPr>
          <w:rFonts w:hint="eastAsia" w:ascii="楷体" w:hAnsi="楷体" w:eastAsia="楷体" w:cs="楷体"/>
          <w:sz w:val="21"/>
          <w:szCs w:val="21"/>
        </w:rPr>
        <w:t xml:space="preserve"> </w:t>
      </w:r>
      <w:r>
        <w:rPr>
          <w:rFonts w:hint="eastAsia" w:ascii="楷体" w:hAnsi="楷体" w:eastAsia="楷体" w:cs="楷体"/>
          <w:sz w:val="21"/>
          <w:szCs w:val="21"/>
          <w:lang w:eastAsia="zh-Hans"/>
        </w:rPr>
        <w:t xml:space="preserve">原型界面 </w:t>
      </w:r>
      <w:r>
        <w:rPr>
          <w:rFonts w:hint="eastAsia" w:ascii="楷体" w:hAnsi="楷体" w:eastAsia="楷体" w:cs="楷体"/>
          <w:sz w:val="21"/>
          <w:szCs w:val="21"/>
          <w:lang w:val="en-US" w:eastAsia="zh-CN"/>
        </w:rPr>
        <w:t>找回密码</w:t>
      </w:r>
    </w:p>
    <w:p w14:paraId="3C80E7C6">
      <w:pPr>
        <w:keepNext/>
        <w:keepLines/>
        <w:spacing w:before="260" w:after="260" w:line="415" w:lineRule="auto"/>
        <w:jc w:val="left"/>
        <w:outlineLvl w:val="3"/>
        <w:rPr>
          <w:rFonts w:hint="eastAsia" w:ascii="楷体" w:hAnsi="楷体" w:eastAsia="楷体" w:cs="Times New Roman"/>
          <w:b/>
          <w:bCs/>
          <w:sz w:val="28"/>
          <w:szCs w:val="28"/>
          <w:lang w:val="en-US" w:eastAsia="zh-CN"/>
        </w:rPr>
      </w:pPr>
      <w:r>
        <w:rPr>
          <w:rFonts w:ascii="楷体" w:hAnsi="楷体" w:eastAsia="楷体" w:cs="Times New Roman"/>
          <w:b/>
          <w:bCs/>
          <w:sz w:val="28"/>
          <w:szCs w:val="28"/>
          <w:lang w:eastAsia="zh-Hans"/>
        </w:rPr>
        <w:t>4.</w:t>
      </w:r>
      <w:r>
        <w:rPr>
          <w:rFonts w:hint="eastAsia" w:ascii="楷体" w:hAnsi="楷体" w:eastAsia="楷体" w:cs="Times New Roman"/>
          <w:b/>
          <w:bCs/>
          <w:sz w:val="28"/>
          <w:szCs w:val="28"/>
          <w:lang w:val="en-US" w:eastAsia="zh-CN"/>
        </w:rPr>
        <w:t>3</w:t>
      </w:r>
      <w:r>
        <w:rPr>
          <w:rFonts w:ascii="楷体" w:hAnsi="楷体" w:eastAsia="楷体" w:cs="Times New Roman"/>
          <w:b/>
          <w:bCs/>
          <w:sz w:val="28"/>
          <w:szCs w:val="28"/>
          <w:lang w:eastAsia="zh-Hans"/>
        </w:rPr>
        <w:t>.2</w:t>
      </w:r>
      <w:r>
        <w:rPr>
          <w:rFonts w:hint="eastAsia" w:ascii="楷体" w:hAnsi="楷体" w:eastAsia="楷体" w:cs="Times New Roman"/>
          <w:b/>
          <w:bCs/>
          <w:sz w:val="28"/>
          <w:szCs w:val="28"/>
        </w:rPr>
        <w:t>.AI</w:t>
      </w:r>
      <w:r>
        <w:rPr>
          <w:rFonts w:hint="eastAsia" w:ascii="楷体" w:hAnsi="楷体" w:eastAsia="楷体" w:cs="Times New Roman"/>
          <w:b/>
          <w:bCs/>
          <w:sz w:val="28"/>
          <w:szCs w:val="28"/>
          <w:lang w:val="en-US" w:eastAsia="zh-CN"/>
        </w:rPr>
        <w:t>问答</w:t>
      </w:r>
    </w:p>
    <w:p w14:paraId="06909469">
      <w:pPr>
        <w:pStyle w:val="6"/>
      </w:pPr>
      <w:r>
        <w:rPr>
          <w:rFonts w:hint="eastAsia"/>
          <w:lang w:val="en-US" w:eastAsia="zh-CN"/>
        </w:rPr>
        <w:t>4.3.2.1校园设施、课表查询等快捷方式</w:t>
      </w:r>
    </w:p>
    <w:p w14:paraId="39901DE4">
      <w:pPr>
        <w:rPr>
          <w:rFonts w:hint="default" w:eastAsia="宋体"/>
          <w:lang w:val="en-US" w:eastAsia="zh-CN"/>
        </w:rPr>
      </w:pPr>
      <w:r>
        <w:rPr>
          <w:rFonts w:hint="eastAsia"/>
          <w:lang w:val="en-US" w:eastAsia="zh-CN"/>
        </w:rPr>
        <w:t>界面原型</w:t>
      </w:r>
    </w:p>
    <w:p w14:paraId="7A644493">
      <w:pPr>
        <w:tabs>
          <w:tab w:val="left" w:pos="6110"/>
        </w:tabs>
        <w:rPr>
          <w:rFonts w:hint="eastAsia" w:eastAsia="宋体"/>
          <w:lang w:eastAsia="zh-CN"/>
        </w:rPr>
      </w:pPr>
      <w:r>
        <w:drawing>
          <wp:inline distT="0" distB="0" distL="114300" distR="114300">
            <wp:extent cx="2337435" cy="3411220"/>
            <wp:effectExtent l="0" t="0" r="5715" b="8255"/>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18"/>
                    <a:stretch>
                      <a:fillRect/>
                    </a:stretch>
                  </pic:blipFill>
                  <pic:spPr>
                    <a:xfrm>
                      <a:off x="0" y="0"/>
                      <a:ext cx="2337435" cy="3411220"/>
                    </a:xfrm>
                    <a:prstGeom prst="rect">
                      <a:avLst/>
                    </a:prstGeom>
                    <a:noFill/>
                    <a:ln>
                      <a:noFill/>
                    </a:ln>
                  </pic:spPr>
                </pic:pic>
              </a:graphicData>
            </a:graphic>
          </wp:inline>
        </w:drawing>
      </w:r>
      <w:r>
        <w:drawing>
          <wp:inline distT="0" distB="0" distL="114300" distR="114300">
            <wp:extent cx="2506345" cy="2872740"/>
            <wp:effectExtent l="0" t="0" r="8255" b="381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19"/>
                    <a:stretch>
                      <a:fillRect/>
                    </a:stretch>
                  </pic:blipFill>
                  <pic:spPr>
                    <a:xfrm>
                      <a:off x="0" y="0"/>
                      <a:ext cx="2506345" cy="2872740"/>
                    </a:xfrm>
                    <a:prstGeom prst="rect">
                      <a:avLst/>
                    </a:prstGeom>
                    <a:noFill/>
                    <a:ln>
                      <a:noFill/>
                    </a:ln>
                  </pic:spPr>
                </pic:pic>
              </a:graphicData>
            </a:graphic>
          </wp:inline>
        </w:drawing>
      </w:r>
    </w:p>
    <w:p w14:paraId="0ADBDF7B">
      <w:pPr>
        <w:pStyle w:val="6"/>
      </w:pPr>
      <w:r>
        <w:rPr>
          <w:rFonts w:hint="eastAsia"/>
          <w:lang w:val="en-US" w:eastAsia="zh-CN"/>
        </w:rPr>
        <w:t>4.3.2.2输入栏</w:t>
      </w:r>
    </w:p>
    <w:p w14:paraId="6C6FD7EE">
      <w:pPr>
        <w:rPr>
          <w:rFonts w:hint="default"/>
          <w:lang w:val="en-US"/>
        </w:rPr>
      </w:pPr>
      <w:r>
        <w:rPr>
          <w:rFonts w:hint="eastAsia"/>
          <w:lang w:val="en-US" w:eastAsia="zh-CN"/>
        </w:rPr>
        <w:t>原型</w:t>
      </w:r>
    </w:p>
    <w:p w14:paraId="73BD5560">
      <w:pPr>
        <w:keepNext/>
        <w:keepLines/>
        <w:spacing w:before="280" w:after="290" w:line="374" w:lineRule="auto"/>
        <w:jc w:val="left"/>
        <w:outlineLvl w:val="9"/>
        <w:rPr>
          <w:rFonts w:ascii="楷体" w:hAnsi="楷体" w:eastAsia="楷体" w:cs="Times New Roman"/>
          <w:b/>
          <w:bCs/>
          <w:sz w:val="24"/>
          <w:lang w:eastAsia="zh-Hans"/>
        </w:rPr>
      </w:pPr>
      <w:r>
        <w:drawing>
          <wp:inline distT="0" distB="0" distL="114300" distR="114300">
            <wp:extent cx="4724400" cy="1057275"/>
            <wp:effectExtent l="0" t="0" r="0" b="0"/>
            <wp:docPr id="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
                    <pic:cNvPicPr>
                      <a:picLocks noChangeAspect="1"/>
                    </pic:cNvPicPr>
                  </pic:nvPicPr>
                  <pic:blipFill>
                    <a:blip r:embed="rId20"/>
                    <a:stretch>
                      <a:fillRect/>
                    </a:stretch>
                  </pic:blipFill>
                  <pic:spPr>
                    <a:xfrm>
                      <a:off x="0" y="0"/>
                      <a:ext cx="4724400" cy="1057275"/>
                    </a:xfrm>
                    <a:prstGeom prst="rect">
                      <a:avLst/>
                    </a:prstGeom>
                    <a:noFill/>
                    <a:ln>
                      <a:noFill/>
                    </a:ln>
                  </pic:spPr>
                </pic:pic>
              </a:graphicData>
            </a:graphic>
          </wp:inline>
        </w:drawing>
      </w:r>
    </w:p>
    <w:p w14:paraId="30D46F5B">
      <w:pPr>
        <w:keepNext/>
        <w:keepLines/>
        <w:spacing w:before="280" w:after="290" w:line="374" w:lineRule="auto"/>
        <w:jc w:val="left"/>
        <w:outlineLvl w:val="4"/>
        <w:rPr>
          <w:rFonts w:hint="eastAsia" w:ascii="楷体" w:hAnsi="楷体" w:eastAsia="楷体" w:cs="Times New Roman"/>
          <w:b/>
          <w:bCs/>
          <w:sz w:val="24"/>
          <w:lang w:val="en-US" w:eastAsia="zh-CN"/>
        </w:rPr>
      </w:pPr>
      <w:r>
        <w:rPr>
          <w:rFonts w:ascii="楷体" w:hAnsi="楷体" w:eastAsia="楷体" w:cs="Times New Roman"/>
          <w:b/>
          <w:bCs/>
          <w:sz w:val="24"/>
          <w:lang w:eastAsia="zh-Hans"/>
        </w:rPr>
        <w:t>4.</w:t>
      </w:r>
      <w:r>
        <w:rPr>
          <w:rFonts w:hint="eastAsia" w:ascii="楷体" w:hAnsi="楷体" w:eastAsia="楷体" w:cs="Times New Roman"/>
          <w:b/>
          <w:bCs/>
          <w:sz w:val="24"/>
          <w:lang w:val="en-US" w:eastAsia="zh-CN"/>
        </w:rPr>
        <w:t>3</w:t>
      </w:r>
      <w:r>
        <w:rPr>
          <w:rFonts w:ascii="楷体" w:hAnsi="楷体" w:eastAsia="楷体" w:cs="Times New Roman"/>
          <w:b/>
          <w:bCs/>
          <w:sz w:val="24"/>
          <w:lang w:eastAsia="zh-Hans"/>
        </w:rPr>
        <w:t>.2.</w:t>
      </w:r>
      <w:r>
        <w:rPr>
          <w:rFonts w:hint="eastAsia" w:ascii="楷体" w:hAnsi="楷体" w:eastAsia="楷体" w:cs="Times New Roman"/>
          <w:b/>
          <w:bCs/>
          <w:sz w:val="24"/>
          <w:lang w:val="en-US" w:eastAsia="zh-CN"/>
        </w:rPr>
        <w:t>3历史记录</w:t>
      </w:r>
    </w:p>
    <w:p w14:paraId="7393BB52">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用例图</w:t>
      </w:r>
    </w:p>
    <w:p w14:paraId="72C89B8D">
      <w:pPr>
        <w:spacing w:line="360" w:lineRule="auto"/>
        <w:jc w:val="center"/>
        <w:rPr>
          <w:rFonts w:hint="eastAsia" w:ascii="楷体" w:hAnsi="楷体" w:eastAsia="楷体" w:cs="楷体"/>
        </w:rPr>
      </w:pPr>
      <w:r>
        <w:drawing>
          <wp:inline distT="0" distB="0" distL="114300" distR="114300">
            <wp:extent cx="5270500" cy="1050290"/>
            <wp:effectExtent l="0" t="0" r="6350" b="6985"/>
            <wp:docPr id="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2"/>
                    <pic:cNvPicPr>
                      <a:picLocks noChangeAspect="1"/>
                    </pic:cNvPicPr>
                  </pic:nvPicPr>
                  <pic:blipFill>
                    <a:blip r:embed="rId21"/>
                    <a:stretch>
                      <a:fillRect/>
                    </a:stretch>
                  </pic:blipFill>
                  <pic:spPr>
                    <a:xfrm>
                      <a:off x="0" y="0"/>
                      <a:ext cx="5270500" cy="1050290"/>
                    </a:xfrm>
                    <a:prstGeom prst="rect">
                      <a:avLst/>
                    </a:prstGeom>
                    <a:noFill/>
                    <a:ln>
                      <a:noFill/>
                    </a:ln>
                  </pic:spPr>
                </pic:pic>
              </a:graphicData>
            </a:graphic>
          </wp:inline>
        </w:drawing>
      </w:r>
    </w:p>
    <w:p w14:paraId="146FA658">
      <w:pPr>
        <w:pStyle w:val="7"/>
        <w:spacing w:line="360" w:lineRule="auto"/>
        <w:rPr>
          <w:rFonts w:hint="eastAsia" w:ascii="楷体" w:hAnsi="楷体" w:eastAsia="楷体" w:cs="楷体"/>
          <w:sz w:val="21"/>
          <w:szCs w:val="21"/>
          <w:lang w:val="en-US" w:eastAsia="zh-CN"/>
        </w:rPr>
      </w:pPr>
      <w:r>
        <w:rPr>
          <w:rFonts w:hint="eastAsia" w:ascii="楷体" w:hAnsi="楷体" w:eastAsia="楷体" w:cs="楷体"/>
          <w:sz w:val="21"/>
          <w:szCs w:val="21"/>
        </w:rPr>
        <w:t>图4-</w:t>
      </w:r>
      <w:r>
        <w:rPr>
          <w:rFonts w:hint="eastAsia" w:ascii="楷体" w:hAnsi="楷体" w:eastAsia="楷体" w:cs="楷体"/>
          <w:sz w:val="21"/>
          <w:szCs w:val="21"/>
          <w:lang w:val="en-US" w:eastAsia="zh-CN"/>
        </w:rPr>
        <w:t>3</w:t>
      </w:r>
      <w:r>
        <w:rPr>
          <w:rFonts w:hint="eastAsia" w:ascii="楷体" w:hAnsi="楷体" w:eastAsia="楷体" w:cs="楷体"/>
          <w:sz w:val="21"/>
          <w:szCs w:val="21"/>
        </w:rPr>
        <w:t>-</w:t>
      </w:r>
      <w:r>
        <w:rPr>
          <w:rFonts w:hint="eastAsia" w:ascii="楷体" w:hAnsi="楷体" w:eastAsia="楷体" w:cs="楷体"/>
          <w:sz w:val="21"/>
          <w:szCs w:val="21"/>
          <w:lang w:val="en-US" w:eastAsia="zh-CN"/>
        </w:rPr>
        <w:t>2</w:t>
      </w:r>
      <w:r>
        <w:rPr>
          <w:rFonts w:hint="eastAsia" w:ascii="楷体" w:hAnsi="楷体" w:eastAsia="楷体" w:cs="楷体"/>
          <w:sz w:val="21"/>
          <w:szCs w:val="21"/>
        </w:rPr>
        <w:t>-</w:t>
      </w:r>
      <w:r>
        <w:rPr>
          <w:rFonts w:hint="eastAsia" w:ascii="楷体" w:hAnsi="楷体" w:eastAsia="楷体" w:cs="楷体"/>
          <w:sz w:val="21"/>
          <w:szCs w:val="21"/>
          <w:lang w:val="en-US" w:eastAsia="zh-CN"/>
        </w:rPr>
        <w:t>3</w:t>
      </w:r>
      <w:r>
        <w:rPr>
          <w:rFonts w:hint="eastAsia" w:ascii="楷体" w:hAnsi="楷体" w:eastAsia="楷体" w:cs="楷体"/>
          <w:sz w:val="21"/>
          <w:szCs w:val="21"/>
          <w:lang w:eastAsia="zh-Hans"/>
        </w:rPr>
        <w:t xml:space="preserve">用例图 </w:t>
      </w:r>
      <w:r>
        <w:rPr>
          <w:rFonts w:hint="eastAsia" w:ascii="楷体" w:hAnsi="楷体" w:eastAsia="楷体" w:cs="楷体"/>
          <w:sz w:val="21"/>
          <w:szCs w:val="21"/>
          <w:lang w:val="en-US" w:eastAsia="zh-CN"/>
        </w:rPr>
        <w:t>历史记录</w:t>
      </w:r>
    </w:p>
    <w:p w14:paraId="57BD922A">
      <w:pPr>
        <w:spacing w:line="360" w:lineRule="auto"/>
        <w:rPr>
          <w:rFonts w:hint="eastAsia" w:ascii="楷体" w:hAnsi="楷体" w:eastAsia="楷体" w:cs="楷体"/>
          <w:sz w:val="24"/>
          <w:szCs w:val="32"/>
        </w:rPr>
      </w:pPr>
      <w:r>
        <w:rPr>
          <w:rFonts w:hint="eastAsia" w:ascii="楷体" w:hAnsi="楷体" w:eastAsia="楷体" w:cs="楷体"/>
          <w:sz w:val="24"/>
          <w:szCs w:val="32"/>
          <w:lang w:eastAsia="zh-Hans"/>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2436"/>
        <w:gridCol w:w="2072"/>
        <w:gridCol w:w="2092"/>
      </w:tblGrid>
      <w:tr w14:paraId="6C1917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4FFBBEFD">
            <w:pPr>
              <w:spacing w:line="360" w:lineRule="auto"/>
              <w:rPr>
                <w:rFonts w:hint="eastAsia" w:ascii="楷体" w:hAnsi="楷体" w:eastAsia="楷体" w:cs="楷体"/>
                <w:kern w:val="0"/>
                <w:szCs w:val="20"/>
              </w:rPr>
            </w:pPr>
            <w:r>
              <w:rPr>
                <w:rFonts w:hint="eastAsia" w:ascii="楷体" w:hAnsi="楷体" w:eastAsia="楷体" w:cs="楷体"/>
                <w:kern w:val="0"/>
                <w:szCs w:val="20"/>
              </w:rPr>
              <w:t>ID和名称</w:t>
            </w:r>
          </w:p>
        </w:tc>
        <w:tc>
          <w:tcPr>
            <w:tcW w:w="6600" w:type="dxa"/>
            <w:gridSpan w:val="3"/>
            <w:tcBorders>
              <w:top w:val="single" w:color="auto" w:sz="4" w:space="0"/>
              <w:left w:val="single" w:color="auto" w:sz="4" w:space="0"/>
              <w:bottom w:val="single" w:color="auto" w:sz="4" w:space="0"/>
              <w:right w:val="single" w:color="auto" w:sz="4" w:space="0"/>
            </w:tcBorders>
          </w:tcPr>
          <w:p w14:paraId="0DFDAC35">
            <w:pPr>
              <w:spacing w:line="360" w:lineRule="auto"/>
              <w:rPr>
                <w:rFonts w:hint="default" w:ascii="楷体" w:hAnsi="楷体" w:eastAsia="楷体" w:cs="楷体"/>
                <w:kern w:val="0"/>
                <w:szCs w:val="20"/>
                <w:lang w:val="en-US"/>
              </w:rPr>
            </w:pPr>
            <w:r>
              <w:rPr>
                <w:rFonts w:hint="eastAsia" w:ascii="楷体" w:hAnsi="楷体" w:eastAsia="楷体" w:cs="楷体"/>
                <w:kern w:val="0"/>
                <w:szCs w:val="20"/>
              </w:rPr>
              <w:t>UC-</w:t>
            </w:r>
            <w:r>
              <w:rPr>
                <w:rFonts w:hint="eastAsia" w:ascii="楷体" w:hAnsi="楷体" w:eastAsia="楷体" w:cs="楷体"/>
                <w:kern w:val="0"/>
                <w:szCs w:val="20"/>
                <w:lang w:val="en-US" w:eastAsia="zh-CN"/>
              </w:rPr>
              <w:t>4历史记录</w:t>
            </w:r>
          </w:p>
        </w:tc>
      </w:tr>
      <w:tr w14:paraId="4AC389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68FA542E">
            <w:pPr>
              <w:spacing w:line="360" w:lineRule="auto"/>
              <w:rPr>
                <w:rFonts w:hint="eastAsia" w:ascii="楷体" w:hAnsi="楷体" w:eastAsia="楷体" w:cs="楷体"/>
                <w:kern w:val="0"/>
                <w:szCs w:val="20"/>
              </w:rPr>
            </w:pPr>
            <w:r>
              <w:rPr>
                <w:rFonts w:hint="eastAsia" w:ascii="楷体" w:hAnsi="楷体" w:eastAsia="楷体" w:cs="楷体"/>
                <w:kern w:val="0"/>
                <w:szCs w:val="20"/>
              </w:rPr>
              <w:t>创建人</w:t>
            </w:r>
          </w:p>
        </w:tc>
        <w:tc>
          <w:tcPr>
            <w:tcW w:w="2436" w:type="dxa"/>
            <w:tcBorders>
              <w:top w:val="single" w:color="auto" w:sz="4" w:space="0"/>
              <w:left w:val="single" w:color="auto" w:sz="4" w:space="0"/>
              <w:bottom w:val="single" w:color="auto" w:sz="4" w:space="0"/>
              <w:right w:val="single" w:color="auto" w:sz="4" w:space="0"/>
            </w:tcBorders>
          </w:tcPr>
          <w:p w14:paraId="043818C3">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白靖妍</w:t>
            </w:r>
          </w:p>
        </w:tc>
        <w:tc>
          <w:tcPr>
            <w:tcW w:w="2072" w:type="dxa"/>
            <w:tcBorders>
              <w:top w:val="single" w:color="auto" w:sz="4" w:space="0"/>
              <w:left w:val="single" w:color="auto" w:sz="4" w:space="0"/>
              <w:bottom w:val="single" w:color="auto" w:sz="4" w:space="0"/>
              <w:right w:val="single" w:color="auto" w:sz="4" w:space="0"/>
            </w:tcBorders>
          </w:tcPr>
          <w:p w14:paraId="306ABAFE">
            <w:pPr>
              <w:spacing w:line="360" w:lineRule="auto"/>
              <w:rPr>
                <w:rFonts w:hint="eastAsia" w:ascii="楷体" w:hAnsi="楷体" w:eastAsia="楷体" w:cs="楷体"/>
                <w:kern w:val="0"/>
                <w:szCs w:val="20"/>
              </w:rPr>
            </w:pPr>
            <w:r>
              <w:rPr>
                <w:rFonts w:hint="eastAsia" w:ascii="楷体" w:hAnsi="楷体" w:eastAsia="楷体" w:cs="楷体"/>
                <w:kern w:val="0"/>
                <w:szCs w:val="20"/>
              </w:rPr>
              <w:t>创建日期：</w:t>
            </w:r>
          </w:p>
        </w:tc>
        <w:tc>
          <w:tcPr>
            <w:tcW w:w="2092" w:type="dxa"/>
            <w:tcBorders>
              <w:top w:val="single" w:color="auto" w:sz="4" w:space="0"/>
              <w:left w:val="single" w:color="auto" w:sz="4" w:space="0"/>
              <w:bottom w:val="single" w:color="auto" w:sz="4" w:space="0"/>
              <w:right w:val="single" w:color="auto" w:sz="4" w:space="0"/>
            </w:tcBorders>
          </w:tcPr>
          <w:p w14:paraId="048A5D62">
            <w:pPr>
              <w:spacing w:line="360" w:lineRule="auto"/>
              <w:rPr>
                <w:rFonts w:hint="eastAsia" w:ascii="楷体" w:hAnsi="楷体" w:eastAsia="楷体" w:cs="楷体"/>
                <w:kern w:val="0"/>
                <w:szCs w:val="20"/>
                <w:lang w:val="en-US" w:eastAsia="zh-CN"/>
              </w:rPr>
            </w:pPr>
            <w:r>
              <w:rPr>
                <w:rFonts w:hint="eastAsia" w:ascii="楷体" w:hAnsi="楷体" w:eastAsia="楷体" w:cs="楷体"/>
                <w:kern w:val="0"/>
                <w:szCs w:val="20"/>
              </w:rPr>
              <w:t>2025/</w:t>
            </w:r>
            <w:r>
              <w:rPr>
                <w:rFonts w:hint="eastAsia" w:ascii="楷体" w:hAnsi="楷体" w:eastAsia="楷体" w:cs="楷体"/>
                <w:kern w:val="0"/>
                <w:szCs w:val="20"/>
                <w:lang w:val="en-US" w:eastAsia="zh-CN"/>
              </w:rPr>
              <w:t>5</w:t>
            </w:r>
            <w:r>
              <w:rPr>
                <w:rFonts w:hint="eastAsia" w:ascii="楷体" w:hAnsi="楷体" w:eastAsia="楷体" w:cs="楷体"/>
                <w:kern w:val="0"/>
                <w:szCs w:val="20"/>
              </w:rPr>
              <w:t>/</w:t>
            </w:r>
            <w:r>
              <w:rPr>
                <w:rFonts w:hint="eastAsia" w:ascii="楷体" w:hAnsi="楷体" w:eastAsia="楷体" w:cs="楷体"/>
                <w:kern w:val="0"/>
                <w:szCs w:val="20"/>
                <w:lang w:val="en-US" w:eastAsia="zh-CN"/>
              </w:rPr>
              <w:t>7</w:t>
            </w:r>
          </w:p>
        </w:tc>
      </w:tr>
      <w:tr w14:paraId="20B382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09C4C09A">
            <w:pPr>
              <w:spacing w:line="360" w:lineRule="auto"/>
              <w:rPr>
                <w:rFonts w:hint="eastAsia" w:ascii="楷体" w:hAnsi="楷体" w:eastAsia="楷体" w:cs="楷体"/>
                <w:kern w:val="0"/>
                <w:szCs w:val="20"/>
              </w:rPr>
            </w:pPr>
            <w:r>
              <w:rPr>
                <w:rFonts w:hint="eastAsia" w:ascii="楷体" w:hAnsi="楷体" w:eastAsia="楷体" w:cs="楷体"/>
                <w:kern w:val="0"/>
                <w:szCs w:val="20"/>
              </w:rPr>
              <w:t>主要操作者</w:t>
            </w:r>
          </w:p>
        </w:tc>
        <w:tc>
          <w:tcPr>
            <w:tcW w:w="2436" w:type="dxa"/>
            <w:tcBorders>
              <w:top w:val="single" w:color="auto" w:sz="4" w:space="0"/>
              <w:left w:val="single" w:color="auto" w:sz="4" w:space="0"/>
              <w:bottom w:val="single" w:color="auto" w:sz="4" w:space="0"/>
              <w:right w:val="single" w:color="auto" w:sz="4" w:space="0"/>
            </w:tcBorders>
          </w:tcPr>
          <w:p w14:paraId="374E3107">
            <w:pPr>
              <w:spacing w:line="360" w:lineRule="auto"/>
              <w:rPr>
                <w:rFonts w:hint="eastAsia" w:ascii="楷体" w:hAnsi="楷体" w:eastAsia="楷体" w:cs="楷体"/>
                <w:kern w:val="0"/>
                <w:szCs w:val="20"/>
              </w:rPr>
            </w:pPr>
            <w:r>
              <w:rPr>
                <w:rFonts w:hint="eastAsia" w:ascii="楷体" w:hAnsi="楷体" w:eastAsia="楷体" w:cs="楷体"/>
                <w:kern w:val="0"/>
                <w:szCs w:val="20"/>
              </w:rPr>
              <w:t>用户</w:t>
            </w:r>
          </w:p>
        </w:tc>
        <w:tc>
          <w:tcPr>
            <w:tcW w:w="2072" w:type="dxa"/>
            <w:tcBorders>
              <w:top w:val="single" w:color="auto" w:sz="4" w:space="0"/>
              <w:left w:val="single" w:color="auto" w:sz="4" w:space="0"/>
              <w:bottom w:val="single" w:color="auto" w:sz="4" w:space="0"/>
              <w:right w:val="single" w:color="auto" w:sz="4" w:space="0"/>
            </w:tcBorders>
          </w:tcPr>
          <w:p w14:paraId="23BFAFA8">
            <w:pPr>
              <w:spacing w:line="360" w:lineRule="auto"/>
              <w:rPr>
                <w:rFonts w:hint="eastAsia" w:ascii="楷体" w:hAnsi="楷体" w:eastAsia="楷体" w:cs="楷体"/>
                <w:kern w:val="0"/>
                <w:szCs w:val="20"/>
              </w:rPr>
            </w:pPr>
            <w:r>
              <w:rPr>
                <w:rFonts w:hint="eastAsia" w:ascii="楷体" w:hAnsi="楷体" w:eastAsia="楷体" w:cs="楷体"/>
                <w:kern w:val="0"/>
                <w:szCs w:val="20"/>
              </w:rPr>
              <w:t>次要操作者：</w:t>
            </w:r>
          </w:p>
        </w:tc>
        <w:tc>
          <w:tcPr>
            <w:tcW w:w="2092" w:type="dxa"/>
            <w:tcBorders>
              <w:top w:val="single" w:color="auto" w:sz="4" w:space="0"/>
              <w:left w:val="single" w:color="auto" w:sz="4" w:space="0"/>
              <w:bottom w:val="single" w:color="auto" w:sz="4" w:space="0"/>
              <w:right w:val="single" w:color="auto" w:sz="4" w:space="0"/>
            </w:tcBorders>
          </w:tcPr>
          <w:p w14:paraId="6AC213B6">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337C52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1696" w:type="dxa"/>
            <w:tcBorders>
              <w:top w:val="single" w:color="auto" w:sz="4" w:space="0"/>
              <w:left w:val="single" w:color="auto" w:sz="4" w:space="0"/>
              <w:bottom w:val="single" w:color="auto" w:sz="4" w:space="0"/>
              <w:right w:val="single" w:color="auto" w:sz="4" w:space="0"/>
            </w:tcBorders>
          </w:tcPr>
          <w:p w14:paraId="18B8551F">
            <w:pPr>
              <w:spacing w:line="360" w:lineRule="auto"/>
              <w:rPr>
                <w:rFonts w:hint="eastAsia" w:ascii="楷体" w:hAnsi="楷体" w:eastAsia="楷体" w:cs="楷体"/>
                <w:kern w:val="0"/>
                <w:szCs w:val="20"/>
              </w:rPr>
            </w:pPr>
            <w:r>
              <w:rPr>
                <w:rFonts w:hint="eastAsia" w:ascii="楷体" w:hAnsi="楷体" w:eastAsia="楷体" w:cs="楷体"/>
                <w:kern w:val="0"/>
                <w:szCs w:val="20"/>
              </w:rPr>
              <w:t>描述：</w:t>
            </w:r>
          </w:p>
        </w:tc>
        <w:tc>
          <w:tcPr>
            <w:tcW w:w="6600" w:type="dxa"/>
            <w:gridSpan w:val="3"/>
            <w:tcBorders>
              <w:top w:val="single" w:color="auto" w:sz="4" w:space="0"/>
              <w:left w:val="single" w:color="auto" w:sz="4" w:space="0"/>
              <w:bottom w:val="single" w:color="auto" w:sz="4" w:space="0"/>
              <w:right w:val="single" w:color="auto" w:sz="4" w:space="0"/>
            </w:tcBorders>
          </w:tcPr>
          <w:p w14:paraId="5926B091">
            <w:pPr>
              <w:spacing w:line="360" w:lineRule="auto"/>
              <w:rPr>
                <w:rFonts w:hint="eastAsia" w:ascii="楷体" w:hAnsi="楷体" w:eastAsia="楷体" w:cs="楷体"/>
                <w:kern w:val="0"/>
                <w:szCs w:val="20"/>
              </w:rPr>
            </w:pPr>
            <w:r>
              <w:rPr>
                <w:rFonts w:hint="eastAsia" w:ascii="楷体" w:hAnsi="楷体" w:eastAsia="楷体" w:cs="楷体"/>
                <w:kern w:val="0"/>
                <w:szCs w:val="20"/>
              </w:rPr>
              <w:t>用户可以查看与AI问答机器人的交互历史记录，包括查询课表、成绩等信息</w:t>
            </w:r>
          </w:p>
        </w:tc>
      </w:tr>
      <w:tr w14:paraId="795A4C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46109C29">
            <w:pPr>
              <w:spacing w:line="360" w:lineRule="auto"/>
              <w:rPr>
                <w:rFonts w:hint="eastAsia" w:ascii="楷体" w:hAnsi="楷体" w:eastAsia="楷体" w:cs="楷体"/>
                <w:kern w:val="0"/>
                <w:szCs w:val="20"/>
              </w:rPr>
            </w:pPr>
            <w:r>
              <w:rPr>
                <w:rFonts w:hint="eastAsia" w:ascii="楷体" w:hAnsi="楷体" w:eastAsia="楷体" w:cs="楷体"/>
                <w:kern w:val="0"/>
                <w:szCs w:val="20"/>
              </w:rPr>
              <w:t>触发器：</w:t>
            </w:r>
          </w:p>
        </w:tc>
        <w:tc>
          <w:tcPr>
            <w:tcW w:w="6600" w:type="dxa"/>
            <w:gridSpan w:val="3"/>
            <w:tcBorders>
              <w:top w:val="single" w:color="auto" w:sz="4" w:space="0"/>
              <w:left w:val="single" w:color="auto" w:sz="4" w:space="0"/>
              <w:bottom w:val="single" w:color="auto" w:sz="4" w:space="0"/>
              <w:right w:val="single" w:color="auto" w:sz="4" w:space="0"/>
            </w:tcBorders>
          </w:tcPr>
          <w:p w14:paraId="3676962B">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点击历史记录按钮</w:t>
            </w:r>
          </w:p>
        </w:tc>
      </w:tr>
      <w:tr w14:paraId="69BD90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36A52EA1">
            <w:pPr>
              <w:spacing w:line="360" w:lineRule="auto"/>
              <w:rPr>
                <w:rFonts w:hint="eastAsia" w:ascii="楷体" w:hAnsi="楷体" w:eastAsia="楷体" w:cs="楷体"/>
                <w:kern w:val="0"/>
                <w:szCs w:val="20"/>
              </w:rPr>
            </w:pPr>
            <w:r>
              <w:rPr>
                <w:rFonts w:hint="eastAsia" w:ascii="楷体" w:hAnsi="楷体" w:eastAsia="楷体" w:cs="楷体"/>
                <w:kern w:val="0"/>
                <w:szCs w:val="20"/>
              </w:rPr>
              <w:t>前置条件：</w:t>
            </w:r>
          </w:p>
        </w:tc>
        <w:tc>
          <w:tcPr>
            <w:tcW w:w="6600" w:type="dxa"/>
            <w:gridSpan w:val="3"/>
            <w:tcBorders>
              <w:top w:val="single" w:color="auto" w:sz="4" w:space="0"/>
              <w:left w:val="single" w:color="auto" w:sz="4" w:space="0"/>
              <w:bottom w:val="single" w:color="auto" w:sz="4" w:space="0"/>
              <w:right w:val="single" w:color="auto" w:sz="4" w:space="0"/>
            </w:tcBorders>
          </w:tcPr>
          <w:p w14:paraId="51C15BD6">
            <w:pPr>
              <w:spacing w:line="360" w:lineRule="auto"/>
              <w:rPr>
                <w:rFonts w:hint="eastAsia" w:ascii="楷体" w:hAnsi="楷体" w:eastAsia="楷体" w:cs="楷体"/>
                <w:kern w:val="0"/>
                <w:szCs w:val="20"/>
              </w:rPr>
            </w:pPr>
            <w:r>
              <w:rPr>
                <w:rFonts w:ascii="楷体" w:hAnsi="楷体" w:eastAsia="楷体" w:cs="楷体"/>
                <w:kern w:val="0"/>
                <w:szCs w:val="20"/>
              </w:rPr>
              <w:t>用户已</w:t>
            </w:r>
            <w:r>
              <w:rPr>
                <w:rFonts w:hint="eastAsia" w:ascii="楷体" w:hAnsi="楷体" w:eastAsia="楷体" w:cs="楷体"/>
                <w:kern w:val="0"/>
                <w:szCs w:val="20"/>
                <w:lang w:val="en-US" w:eastAsia="zh-CN"/>
              </w:rPr>
              <w:t>注册并登录</w:t>
            </w:r>
            <w:r>
              <w:rPr>
                <w:rFonts w:ascii="楷体" w:hAnsi="楷体" w:eastAsia="楷体" w:cs="楷体"/>
                <w:kern w:val="0"/>
                <w:szCs w:val="20"/>
              </w:rPr>
              <w:t>账号</w:t>
            </w:r>
          </w:p>
        </w:tc>
      </w:tr>
      <w:tr w14:paraId="6BF341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13899968">
            <w:pPr>
              <w:spacing w:line="360" w:lineRule="auto"/>
              <w:rPr>
                <w:rFonts w:hint="eastAsia" w:ascii="楷体" w:hAnsi="楷体" w:eastAsia="楷体" w:cs="楷体"/>
                <w:kern w:val="0"/>
                <w:szCs w:val="20"/>
              </w:rPr>
            </w:pPr>
            <w:r>
              <w:rPr>
                <w:rFonts w:hint="eastAsia" w:ascii="楷体" w:hAnsi="楷体" w:eastAsia="楷体" w:cs="楷体"/>
                <w:kern w:val="0"/>
                <w:szCs w:val="20"/>
              </w:rPr>
              <w:t>后置条件：</w:t>
            </w:r>
          </w:p>
        </w:tc>
        <w:tc>
          <w:tcPr>
            <w:tcW w:w="6600" w:type="dxa"/>
            <w:gridSpan w:val="3"/>
            <w:tcBorders>
              <w:top w:val="single" w:color="auto" w:sz="4" w:space="0"/>
              <w:left w:val="single" w:color="auto" w:sz="4" w:space="0"/>
              <w:bottom w:val="single" w:color="auto" w:sz="4" w:space="0"/>
              <w:right w:val="single" w:color="auto" w:sz="4" w:space="0"/>
            </w:tcBorders>
          </w:tcPr>
          <w:p w14:paraId="769B806E">
            <w:pPr>
              <w:spacing w:line="360" w:lineRule="auto"/>
              <w:rPr>
                <w:rFonts w:hint="eastAsia" w:ascii="楷体" w:hAnsi="楷体" w:eastAsia="楷体" w:cs="楷体"/>
                <w:kern w:val="0"/>
                <w:szCs w:val="20"/>
              </w:rPr>
            </w:pPr>
            <w:r>
              <w:rPr>
                <w:rFonts w:hint="eastAsia" w:ascii="楷体" w:hAnsi="楷体" w:eastAsia="楷体" w:cs="楷体"/>
                <w:kern w:val="0"/>
                <w:szCs w:val="20"/>
              </w:rPr>
              <w:t>显示历史记录列表</w:t>
            </w:r>
          </w:p>
        </w:tc>
      </w:tr>
      <w:tr w14:paraId="7CEA96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47663190">
            <w:pPr>
              <w:spacing w:line="360" w:lineRule="auto"/>
              <w:rPr>
                <w:rFonts w:hint="eastAsia" w:ascii="楷体" w:hAnsi="楷体" w:eastAsia="楷体" w:cs="楷体"/>
                <w:kern w:val="0"/>
                <w:szCs w:val="20"/>
              </w:rPr>
            </w:pPr>
            <w:r>
              <w:rPr>
                <w:rFonts w:hint="eastAsia" w:ascii="楷体" w:hAnsi="楷体" w:eastAsia="楷体" w:cs="楷体"/>
                <w:kern w:val="0"/>
                <w:szCs w:val="20"/>
              </w:rPr>
              <w:t>一般性流程：</w:t>
            </w:r>
          </w:p>
        </w:tc>
        <w:tc>
          <w:tcPr>
            <w:tcW w:w="6600" w:type="dxa"/>
            <w:gridSpan w:val="3"/>
            <w:tcBorders>
              <w:top w:val="single" w:color="auto" w:sz="4" w:space="0"/>
              <w:left w:val="single" w:color="auto" w:sz="4" w:space="0"/>
              <w:bottom w:val="single" w:color="auto" w:sz="4" w:space="0"/>
              <w:right w:val="single" w:color="auto" w:sz="4" w:space="0"/>
            </w:tcBorders>
          </w:tcPr>
          <w:p w14:paraId="2C8022BA">
            <w:pPr>
              <w:numPr>
                <w:ilvl w:val="0"/>
                <w:numId w:val="14"/>
              </w:numPr>
              <w:spacing w:line="360" w:lineRule="auto"/>
              <w:rPr>
                <w:rFonts w:hint="eastAsia" w:ascii="楷体" w:hAnsi="楷体" w:eastAsia="楷体" w:cs="楷体"/>
                <w:kern w:val="0"/>
                <w:szCs w:val="20"/>
              </w:rPr>
            </w:pPr>
            <w:r>
              <w:rPr>
                <w:rFonts w:hint="eastAsia" w:ascii="楷体" w:hAnsi="楷体" w:eastAsia="楷体" w:cs="楷体"/>
                <w:kern w:val="0"/>
                <w:szCs w:val="20"/>
              </w:rPr>
              <w:t>用户打开校务问答机器人小程序</w:t>
            </w:r>
          </w:p>
          <w:p w14:paraId="6FEA9D0B">
            <w:pPr>
              <w:numPr>
                <w:ilvl w:val="0"/>
                <w:numId w:val="14"/>
              </w:numPr>
              <w:spacing w:line="360" w:lineRule="auto"/>
              <w:rPr>
                <w:rFonts w:hint="eastAsia" w:ascii="楷体" w:hAnsi="楷体" w:eastAsia="楷体" w:cs="楷体"/>
                <w:kern w:val="0"/>
                <w:szCs w:val="20"/>
              </w:rPr>
            </w:pPr>
            <w:r>
              <w:rPr>
                <w:rFonts w:hint="eastAsia" w:ascii="楷体" w:hAnsi="楷体" w:eastAsia="楷体" w:cs="楷体"/>
                <w:kern w:val="0"/>
                <w:szCs w:val="20"/>
              </w:rPr>
              <w:t>用户</w:t>
            </w:r>
            <w:r>
              <w:rPr>
                <w:rFonts w:hint="eastAsia" w:ascii="楷体" w:hAnsi="楷体" w:eastAsia="楷体" w:cs="楷体"/>
                <w:kern w:val="0"/>
                <w:szCs w:val="20"/>
                <w:lang w:val="en-US" w:eastAsia="zh-CN"/>
              </w:rPr>
              <w:t>在AI问答页面点击</w:t>
            </w:r>
            <w:r>
              <w:rPr>
                <w:rFonts w:hint="eastAsia" w:ascii="楷体" w:hAnsi="楷体" w:eastAsia="楷体" w:cs="楷体"/>
                <w:kern w:val="0"/>
                <w:szCs w:val="20"/>
              </w:rPr>
              <w:t>“历史记录”</w:t>
            </w:r>
          </w:p>
          <w:p w14:paraId="0C9C9D64">
            <w:pPr>
              <w:numPr>
                <w:ilvl w:val="0"/>
                <w:numId w:val="14"/>
              </w:numPr>
              <w:spacing w:line="360" w:lineRule="auto"/>
              <w:rPr>
                <w:rFonts w:hint="eastAsia" w:ascii="楷体" w:hAnsi="楷体" w:eastAsia="楷体" w:cs="楷体"/>
                <w:kern w:val="0"/>
                <w:szCs w:val="20"/>
              </w:rPr>
            </w:pPr>
            <w:r>
              <w:rPr>
                <w:rFonts w:hint="eastAsia" w:ascii="楷体" w:hAnsi="楷体" w:eastAsia="楷体" w:cs="楷体"/>
                <w:kern w:val="0"/>
                <w:szCs w:val="20"/>
              </w:rPr>
              <w:t>系统显示用户的历史交互记录</w:t>
            </w:r>
          </w:p>
        </w:tc>
      </w:tr>
      <w:tr w14:paraId="70041C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226C3443">
            <w:pPr>
              <w:spacing w:line="360" w:lineRule="auto"/>
              <w:rPr>
                <w:rFonts w:hint="eastAsia" w:ascii="楷体" w:hAnsi="楷体" w:eastAsia="楷体" w:cs="楷体"/>
                <w:kern w:val="0"/>
                <w:szCs w:val="20"/>
              </w:rPr>
            </w:pPr>
            <w:r>
              <w:rPr>
                <w:rFonts w:hint="eastAsia" w:ascii="楷体" w:hAnsi="楷体" w:eastAsia="楷体" w:cs="楷体"/>
                <w:kern w:val="0"/>
                <w:szCs w:val="20"/>
              </w:rPr>
              <w:t>选择性流程</w:t>
            </w:r>
          </w:p>
        </w:tc>
        <w:tc>
          <w:tcPr>
            <w:tcW w:w="6600" w:type="dxa"/>
            <w:gridSpan w:val="3"/>
            <w:tcBorders>
              <w:top w:val="single" w:color="auto" w:sz="4" w:space="0"/>
              <w:left w:val="single" w:color="auto" w:sz="4" w:space="0"/>
              <w:bottom w:val="single" w:color="auto" w:sz="4" w:space="0"/>
              <w:right w:val="single" w:color="auto" w:sz="4" w:space="0"/>
            </w:tcBorders>
          </w:tcPr>
          <w:p w14:paraId="5A428F57">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20CCA5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1BAC0F1C">
            <w:pPr>
              <w:spacing w:line="360" w:lineRule="auto"/>
              <w:rPr>
                <w:rFonts w:hint="eastAsia" w:ascii="楷体" w:hAnsi="楷体" w:eastAsia="楷体" w:cs="楷体"/>
                <w:kern w:val="0"/>
                <w:szCs w:val="20"/>
              </w:rPr>
            </w:pPr>
            <w:r>
              <w:rPr>
                <w:rFonts w:hint="eastAsia" w:ascii="楷体" w:hAnsi="楷体" w:eastAsia="楷体" w:cs="楷体"/>
                <w:kern w:val="0"/>
                <w:szCs w:val="20"/>
              </w:rPr>
              <w:t>异常：</w:t>
            </w:r>
          </w:p>
        </w:tc>
        <w:tc>
          <w:tcPr>
            <w:tcW w:w="6600" w:type="dxa"/>
            <w:gridSpan w:val="3"/>
            <w:tcBorders>
              <w:top w:val="single" w:color="auto" w:sz="4" w:space="0"/>
              <w:left w:val="single" w:color="auto" w:sz="4" w:space="0"/>
              <w:bottom w:val="single" w:color="auto" w:sz="4" w:space="0"/>
              <w:right w:val="single" w:color="auto" w:sz="4" w:space="0"/>
            </w:tcBorders>
          </w:tcPr>
          <w:p w14:paraId="1440A462">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1.查询失败：网络问题或数据同步延迟</w:t>
            </w:r>
          </w:p>
          <w:p w14:paraId="1F6E30EE">
            <w:pPr>
              <w:spacing w:line="360" w:lineRule="auto"/>
              <w:rPr>
                <w:rFonts w:hint="eastAsia" w:ascii="楷体" w:hAnsi="楷体" w:eastAsia="楷体" w:cs="楷体"/>
                <w:kern w:val="0"/>
                <w:szCs w:val="20"/>
              </w:rPr>
            </w:pPr>
            <w:r>
              <w:rPr>
                <w:rFonts w:hint="eastAsia" w:ascii="楷体" w:hAnsi="楷体" w:eastAsia="楷体" w:cs="楷体"/>
                <w:kern w:val="0"/>
                <w:szCs w:val="20"/>
              </w:rPr>
              <w:t>2.服务器错误：后端接口异常，提示“系统繁忙，请重试”</w:t>
            </w:r>
          </w:p>
        </w:tc>
      </w:tr>
      <w:tr w14:paraId="401CAE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24C9F1DC">
            <w:pPr>
              <w:spacing w:line="360" w:lineRule="auto"/>
              <w:rPr>
                <w:rFonts w:hint="eastAsia" w:ascii="楷体" w:hAnsi="楷体" w:eastAsia="楷体" w:cs="楷体"/>
                <w:kern w:val="0"/>
                <w:szCs w:val="20"/>
              </w:rPr>
            </w:pPr>
            <w:r>
              <w:rPr>
                <w:rFonts w:hint="eastAsia" w:ascii="楷体" w:hAnsi="楷体" w:eastAsia="楷体" w:cs="楷体"/>
                <w:kern w:val="0"/>
                <w:szCs w:val="20"/>
              </w:rPr>
              <w:t>优先级：</w:t>
            </w:r>
          </w:p>
        </w:tc>
        <w:tc>
          <w:tcPr>
            <w:tcW w:w="6600" w:type="dxa"/>
            <w:gridSpan w:val="3"/>
            <w:tcBorders>
              <w:top w:val="single" w:color="auto" w:sz="4" w:space="0"/>
              <w:left w:val="single" w:color="auto" w:sz="4" w:space="0"/>
              <w:bottom w:val="single" w:color="auto" w:sz="4" w:space="0"/>
              <w:right w:val="single" w:color="auto" w:sz="4" w:space="0"/>
            </w:tcBorders>
          </w:tcPr>
          <w:p w14:paraId="20C1D0EB">
            <w:pPr>
              <w:spacing w:line="360" w:lineRule="auto"/>
              <w:rPr>
                <w:rFonts w:hint="eastAsia" w:ascii="楷体" w:hAnsi="楷体" w:eastAsia="楷体" w:cs="楷体"/>
                <w:kern w:val="0"/>
                <w:szCs w:val="20"/>
              </w:rPr>
            </w:pPr>
            <w:r>
              <w:rPr>
                <w:rFonts w:hint="eastAsia" w:ascii="楷体" w:hAnsi="楷体" w:eastAsia="楷体" w:cs="楷体"/>
                <w:kern w:val="0"/>
                <w:szCs w:val="20"/>
              </w:rPr>
              <w:t>高</w:t>
            </w:r>
          </w:p>
        </w:tc>
      </w:tr>
      <w:tr w14:paraId="55BE06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96" w:type="dxa"/>
            <w:tcBorders>
              <w:top w:val="single" w:color="auto" w:sz="4" w:space="0"/>
              <w:left w:val="single" w:color="auto" w:sz="4" w:space="0"/>
              <w:bottom w:val="single" w:color="auto" w:sz="4" w:space="0"/>
              <w:right w:val="single" w:color="auto" w:sz="4" w:space="0"/>
            </w:tcBorders>
          </w:tcPr>
          <w:p w14:paraId="2320E05C">
            <w:pPr>
              <w:spacing w:line="360" w:lineRule="auto"/>
              <w:rPr>
                <w:rFonts w:hint="eastAsia" w:ascii="楷体" w:hAnsi="楷体" w:eastAsia="楷体" w:cs="楷体"/>
                <w:kern w:val="0"/>
                <w:szCs w:val="20"/>
              </w:rPr>
            </w:pPr>
            <w:r>
              <w:rPr>
                <w:rFonts w:hint="eastAsia" w:ascii="楷体" w:hAnsi="楷体" w:eastAsia="楷体" w:cs="楷体"/>
                <w:kern w:val="0"/>
                <w:szCs w:val="20"/>
              </w:rPr>
              <w:t>使用频率：</w:t>
            </w:r>
          </w:p>
        </w:tc>
        <w:tc>
          <w:tcPr>
            <w:tcW w:w="6600" w:type="dxa"/>
            <w:gridSpan w:val="3"/>
            <w:tcBorders>
              <w:top w:val="single" w:color="auto" w:sz="4" w:space="0"/>
              <w:left w:val="single" w:color="auto" w:sz="4" w:space="0"/>
              <w:bottom w:val="single" w:color="auto" w:sz="4" w:space="0"/>
              <w:right w:val="single" w:color="auto" w:sz="4" w:space="0"/>
            </w:tcBorders>
          </w:tcPr>
          <w:p w14:paraId="1287A357">
            <w:pPr>
              <w:spacing w:line="360" w:lineRule="auto"/>
              <w:rPr>
                <w:rFonts w:hint="eastAsia" w:ascii="楷体" w:hAnsi="楷体" w:eastAsia="楷体" w:cs="楷体"/>
                <w:kern w:val="0"/>
                <w:szCs w:val="20"/>
              </w:rPr>
            </w:pPr>
            <w:r>
              <w:rPr>
                <w:rFonts w:hint="eastAsia" w:ascii="楷体" w:hAnsi="楷体" w:eastAsia="楷体" w:cs="楷体"/>
                <w:kern w:val="0"/>
                <w:szCs w:val="20"/>
              </w:rPr>
              <w:t>高</w:t>
            </w:r>
          </w:p>
        </w:tc>
      </w:tr>
      <w:tr w14:paraId="570A58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1812FD7F">
            <w:pPr>
              <w:spacing w:line="360" w:lineRule="auto"/>
              <w:rPr>
                <w:rFonts w:hint="eastAsia" w:ascii="楷体" w:hAnsi="楷体" w:eastAsia="楷体" w:cs="楷体"/>
                <w:kern w:val="0"/>
                <w:szCs w:val="20"/>
              </w:rPr>
            </w:pPr>
            <w:r>
              <w:rPr>
                <w:rFonts w:hint="eastAsia" w:ascii="楷体" w:hAnsi="楷体" w:eastAsia="楷体" w:cs="楷体"/>
                <w:kern w:val="0"/>
                <w:szCs w:val="20"/>
              </w:rPr>
              <w:t>业务规则：</w:t>
            </w:r>
          </w:p>
        </w:tc>
        <w:tc>
          <w:tcPr>
            <w:tcW w:w="6600" w:type="dxa"/>
            <w:gridSpan w:val="3"/>
            <w:tcBorders>
              <w:top w:val="single" w:color="auto" w:sz="4" w:space="0"/>
              <w:left w:val="single" w:color="auto" w:sz="4" w:space="0"/>
              <w:bottom w:val="single" w:color="auto" w:sz="4" w:space="0"/>
              <w:right w:val="single" w:color="auto" w:sz="4" w:space="0"/>
            </w:tcBorders>
          </w:tcPr>
          <w:p w14:paraId="559D9A8E">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4A9069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356C5D03">
            <w:pPr>
              <w:spacing w:line="360" w:lineRule="auto"/>
              <w:rPr>
                <w:rFonts w:hint="eastAsia" w:ascii="楷体" w:hAnsi="楷体" w:eastAsia="楷体" w:cs="楷体"/>
                <w:kern w:val="0"/>
                <w:szCs w:val="20"/>
              </w:rPr>
            </w:pPr>
            <w:r>
              <w:rPr>
                <w:rFonts w:hint="eastAsia" w:ascii="楷体" w:hAnsi="楷体" w:eastAsia="楷体" w:cs="楷体"/>
                <w:kern w:val="0"/>
                <w:szCs w:val="20"/>
              </w:rPr>
              <w:t>其他信息：</w:t>
            </w:r>
          </w:p>
        </w:tc>
        <w:tc>
          <w:tcPr>
            <w:tcW w:w="6600" w:type="dxa"/>
            <w:gridSpan w:val="3"/>
            <w:tcBorders>
              <w:top w:val="single" w:color="auto" w:sz="4" w:space="0"/>
              <w:left w:val="single" w:color="auto" w:sz="4" w:space="0"/>
              <w:bottom w:val="single" w:color="auto" w:sz="4" w:space="0"/>
              <w:right w:val="single" w:color="auto" w:sz="4" w:space="0"/>
            </w:tcBorders>
          </w:tcPr>
          <w:p w14:paraId="5D8394FA">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6F8276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47CFB0D8">
            <w:pPr>
              <w:spacing w:line="360" w:lineRule="auto"/>
              <w:rPr>
                <w:rFonts w:hint="eastAsia" w:ascii="楷体" w:hAnsi="楷体" w:eastAsia="楷体" w:cs="楷体"/>
                <w:kern w:val="0"/>
                <w:szCs w:val="20"/>
              </w:rPr>
            </w:pPr>
            <w:r>
              <w:rPr>
                <w:rFonts w:hint="eastAsia" w:ascii="楷体" w:hAnsi="楷体" w:eastAsia="楷体" w:cs="楷体"/>
                <w:kern w:val="0"/>
                <w:szCs w:val="20"/>
              </w:rPr>
              <w:t>假设：</w:t>
            </w:r>
          </w:p>
        </w:tc>
        <w:tc>
          <w:tcPr>
            <w:tcW w:w="6600" w:type="dxa"/>
            <w:gridSpan w:val="3"/>
            <w:tcBorders>
              <w:top w:val="single" w:color="auto" w:sz="4" w:space="0"/>
              <w:left w:val="single" w:color="auto" w:sz="4" w:space="0"/>
              <w:bottom w:val="single" w:color="auto" w:sz="4" w:space="0"/>
              <w:right w:val="single" w:color="auto" w:sz="4" w:space="0"/>
            </w:tcBorders>
          </w:tcPr>
          <w:p w14:paraId="71952FAD">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bl>
    <w:p w14:paraId="23EFAE49">
      <w:pPr>
        <w:pStyle w:val="7"/>
        <w:spacing w:line="360" w:lineRule="auto"/>
        <w:rPr>
          <w:rFonts w:hint="eastAsia" w:ascii="楷体" w:hAnsi="楷体" w:eastAsia="楷体" w:cs="楷体"/>
          <w:sz w:val="21"/>
          <w:szCs w:val="21"/>
          <w:lang w:val="en-US" w:eastAsia="zh-CN"/>
        </w:rPr>
      </w:pPr>
      <w:r>
        <w:rPr>
          <w:rFonts w:hint="eastAsia" w:ascii="楷体" w:hAnsi="楷体" w:eastAsia="楷体" w:cs="楷体"/>
          <w:sz w:val="21"/>
          <w:szCs w:val="21"/>
        </w:rPr>
        <w:t>表4-</w:t>
      </w:r>
      <w:r>
        <w:rPr>
          <w:rFonts w:hint="eastAsia" w:ascii="楷体" w:hAnsi="楷体" w:eastAsia="楷体" w:cs="楷体"/>
          <w:sz w:val="21"/>
          <w:szCs w:val="21"/>
          <w:lang w:val="en-US" w:eastAsia="zh-CN"/>
        </w:rPr>
        <w:t>3</w:t>
      </w:r>
      <w:r>
        <w:rPr>
          <w:rFonts w:hint="eastAsia" w:ascii="楷体" w:hAnsi="楷体" w:eastAsia="楷体" w:cs="楷体"/>
          <w:sz w:val="21"/>
          <w:szCs w:val="21"/>
        </w:rPr>
        <w:t>-</w:t>
      </w:r>
      <w:r>
        <w:rPr>
          <w:rFonts w:hint="eastAsia" w:ascii="楷体" w:hAnsi="楷体" w:eastAsia="楷体" w:cs="楷体"/>
          <w:sz w:val="21"/>
          <w:szCs w:val="21"/>
          <w:lang w:val="en-US" w:eastAsia="zh-CN"/>
        </w:rPr>
        <w:t>2</w:t>
      </w:r>
      <w:r>
        <w:rPr>
          <w:rFonts w:hint="eastAsia" w:ascii="楷体" w:hAnsi="楷体" w:eastAsia="楷体" w:cs="楷体"/>
          <w:sz w:val="21"/>
          <w:szCs w:val="21"/>
        </w:rPr>
        <w:t>-</w:t>
      </w:r>
      <w:r>
        <w:rPr>
          <w:rFonts w:hint="eastAsia" w:ascii="楷体" w:hAnsi="楷体" w:eastAsia="楷体" w:cs="楷体"/>
          <w:sz w:val="21"/>
          <w:szCs w:val="21"/>
          <w:lang w:val="en-US" w:eastAsia="zh-CN"/>
        </w:rPr>
        <w:t>3</w:t>
      </w:r>
      <w:r>
        <w:rPr>
          <w:rFonts w:hint="eastAsia" w:ascii="楷体" w:hAnsi="楷体" w:eastAsia="楷体" w:cs="楷体"/>
          <w:sz w:val="21"/>
          <w:szCs w:val="21"/>
          <w:lang w:eastAsia="zh-Hans"/>
        </w:rPr>
        <w:t xml:space="preserve">用例表 </w:t>
      </w:r>
      <w:r>
        <w:rPr>
          <w:rFonts w:hint="eastAsia" w:ascii="楷体" w:hAnsi="楷体" w:eastAsia="楷体" w:cs="楷体"/>
          <w:sz w:val="21"/>
          <w:szCs w:val="21"/>
          <w:lang w:val="en-US" w:eastAsia="zh-CN"/>
        </w:rPr>
        <w:t>历史记录</w:t>
      </w:r>
    </w:p>
    <w:p w14:paraId="14BE9436">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对话框图</w:t>
      </w:r>
    </w:p>
    <w:p w14:paraId="72B45630">
      <w:pPr>
        <w:spacing w:line="360" w:lineRule="auto"/>
        <w:jc w:val="center"/>
        <w:rPr>
          <w:rFonts w:hint="eastAsia" w:ascii="楷体" w:hAnsi="楷体" w:eastAsia="楷体" w:cs="楷体"/>
        </w:rPr>
      </w:pPr>
      <w:r>
        <w:drawing>
          <wp:inline distT="0" distB="0" distL="114300" distR="114300">
            <wp:extent cx="1760220" cy="4904105"/>
            <wp:effectExtent l="0" t="0" r="1905" b="1270"/>
            <wp:docPr id="5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3"/>
                    <pic:cNvPicPr>
                      <a:picLocks noChangeAspect="1"/>
                    </pic:cNvPicPr>
                  </pic:nvPicPr>
                  <pic:blipFill>
                    <a:blip r:embed="rId22"/>
                    <a:stretch>
                      <a:fillRect/>
                    </a:stretch>
                  </pic:blipFill>
                  <pic:spPr>
                    <a:xfrm>
                      <a:off x="0" y="0"/>
                      <a:ext cx="1760220" cy="4904105"/>
                    </a:xfrm>
                    <a:prstGeom prst="rect">
                      <a:avLst/>
                    </a:prstGeom>
                    <a:noFill/>
                    <a:ln>
                      <a:noFill/>
                    </a:ln>
                  </pic:spPr>
                </pic:pic>
              </a:graphicData>
            </a:graphic>
          </wp:inline>
        </w:drawing>
      </w:r>
    </w:p>
    <w:p w14:paraId="15EB4EC2">
      <w:pPr>
        <w:pStyle w:val="7"/>
        <w:spacing w:line="360" w:lineRule="auto"/>
        <w:rPr>
          <w:rFonts w:hint="eastAsia" w:ascii="楷体" w:hAnsi="楷体" w:eastAsia="楷体" w:cs="楷体"/>
          <w:sz w:val="21"/>
          <w:szCs w:val="21"/>
          <w:lang w:val="en-US" w:eastAsia="zh-CN"/>
        </w:rPr>
      </w:pPr>
      <w:r>
        <w:rPr>
          <w:rFonts w:hint="eastAsia" w:ascii="楷体" w:hAnsi="楷体" w:eastAsia="楷体" w:cs="楷体"/>
          <w:sz w:val="21"/>
          <w:szCs w:val="21"/>
        </w:rPr>
        <w:t>图4-</w:t>
      </w:r>
      <w:r>
        <w:rPr>
          <w:rFonts w:hint="eastAsia" w:ascii="楷体" w:hAnsi="楷体" w:eastAsia="楷体" w:cs="楷体"/>
          <w:sz w:val="21"/>
          <w:szCs w:val="21"/>
          <w:lang w:val="en-US" w:eastAsia="zh-CN"/>
        </w:rPr>
        <w:t>3</w:t>
      </w:r>
      <w:r>
        <w:rPr>
          <w:rFonts w:hint="eastAsia" w:ascii="楷体" w:hAnsi="楷体" w:eastAsia="楷体" w:cs="楷体"/>
          <w:sz w:val="21"/>
          <w:szCs w:val="21"/>
        </w:rPr>
        <w:t>-</w:t>
      </w:r>
      <w:r>
        <w:rPr>
          <w:rFonts w:hint="eastAsia" w:ascii="楷体" w:hAnsi="楷体" w:eastAsia="楷体" w:cs="楷体"/>
          <w:sz w:val="21"/>
          <w:szCs w:val="21"/>
          <w:lang w:val="en-US" w:eastAsia="zh-CN"/>
        </w:rPr>
        <w:t>2</w:t>
      </w:r>
      <w:r>
        <w:rPr>
          <w:rFonts w:hint="eastAsia" w:ascii="楷体" w:hAnsi="楷体" w:eastAsia="楷体" w:cs="楷体"/>
          <w:sz w:val="21"/>
          <w:szCs w:val="21"/>
        </w:rPr>
        <w:t>-</w:t>
      </w:r>
      <w:r>
        <w:rPr>
          <w:rFonts w:hint="eastAsia" w:ascii="楷体" w:hAnsi="楷体" w:eastAsia="楷体" w:cs="楷体"/>
          <w:sz w:val="21"/>
          <w:szCs w:val="21"/>
          <w:lang w:val="en-US" w:eastAsia="zh-CN"/>
        </w:rPr>
        <w:t>3</w:t>
      </w:r>
      <w:r>
        <w:rPr>
          <w:rFonts w:hint="eastAsia" w:ascii="楷体" w:hAnsi="楷体" w:eastAsia="楷体" w:cs="楷体"/>
          <w:sz w:val="21"/>
          <w:szCs w:val="21"/>
        </w:rPr>
        <w:t xml:space="preserve"> </w:t>
      </w:r>
      <w:r>
        <w:rPr>
          <w:rFonts w:hint="eastAsia" w:ascii="楷体" w:hAnsi="楷体" w:eastAsia="楷体" w:cs="楷体"/>
          <w:sz w:val="21"/>
          <w:szCs w:val="21"/>
          <w:lang w:eastAsia="zh-Hans"/>
        </w:rPr>
        <w:t xml:space="preserve">对话框图 </w:t>
      </w:r>
      <w:r>
        <w:rPr>
          <w:rFonts w:hint="eastAsia" w:ascii="楷体" w:hAnsi="楷体" w:eastAsia="楷体" w:cs="楷体"/>
          <w:sz w:val="21"/>
          <w:szCs w:val="21"/>
          <w:lang w:val="en-US" w:eastAsia="zh-CN"/>
        </w:rPr>
        <w:t>历史记录</w:t>
      </w:r>
    </w:p>
    <w:p w14:paraId="380F0F7C">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界面原型</w:t>
      </w:r>
    </w:p>
    <w:p w14:paraId="6C4FB6EA">
      <w:pPr>
        <w:rPr>
          <w:rFonts w:hint="eastAsia"/>
        </w:rPr>
      </w:pPr>
      <w:r>
        <w:rPr>
          <w:rFonts w:hint="eastAsia"/>
        </w:rPr>
        <w:t xml:space="preserve"> </w:t>
      </w:r>
      <w:r>
        <w:drawing>
          <wp:inline distT="0" distB="0" distL="114300" distR="114300">
            <wp:extent cx="2320290" cy="3922395"/>
            <wp:effectExtent l="0" t="0" r="3810" b="1905"/>
            <wp:docPr id="5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4"/>
                    <pic:cNvPicPr>
                      <a:picLocks noChangeAspect="1"/>
                    </pic:cNvPicPr>
                  </pic:nvPicPr>
                  <pic:blipFill>
                    <a:blip r:embed="rId23"/>
                    <a:stretch>
                      <a:fillRect/>
                    </a:stretch>
                  </pic:blipFill>
                  <pic:spPr>
                    <a:xfrm>
                      <a:off x="0" y="0"/>
                      <a:ext cx="2320290" cy="3922395"/>
                    </a:xfrm>
                    <a:prstGeom prst="rect">
                      <a:avLst/>
                    </a:prstGeom>
                    <a:noFill/>
                    <a:ln>
                      <a:noFill/>
                    </a:ln>
                  </pic:spPr>
                </pic:pic>
              </a:graphicData>
            </a:graphic>
          </wp:inline>
        </w:drawing>
      </w:r>
      <w:r>
        <w:drawing>
          <wp:inline distT="0" distB="0" distL="114300" distR="114300">
            <wp:extent cx="2325370" cy="3930650"/>
            <wp:effectExtent l="0" t="0" r="8255" b="3175"/>
            <wp:docPr id="5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5"/>
                    <pic:cNvPicPr>
                      <a:picLocks noChangeAspect="1"/>
                    </pic:cNvPicPr>
                  </pic:nvPicPr>
                  <pic:blipFill>
                    <a:blip r:embed="rId24"/>
                    <a:stretch>
                      <a:fillRect/>
                    </a:stretch>
                  </pic:blipFill>
                  <pic:spPr>
                    <a:xfrm>
                      <a:off x="0" y="0"/>
                      <a:ext cx="2325370" cy="3930650"/>
                    </a:xfrm>
                    <a:prstGeom prst="rect">
                      <a:avLst/>
                    </a:prstGeom>
                    <a:noFill/>
                    <a:ln>
                      <a:noFill/>
                    </a:ln>
                  </pic:spPr>
                </pic:pic>
              </a:graphicData>
            </a:graphic>
          </wp:inline>
        </w:drawing>
      </w:r>
    </w:p>
    <w:p w14:paraId="4528894A">
      <w:pPr>
        <w:pStyle w:val="7"/>
        <w:spacing w:line="360" w:lineRule="auto"/>
        <w:rPr>
          <w:rFonts w:hint="eastAsia" w:ascii="楷体" w:hAnsi="楷体" w:eastAsia="楷体" w:cs="Times New Roman"/>
          <w:b/>
          <w:bCs/>
          <w:sz w:val="24"/>
          <w:lang w:val="en-US" w:eastAsia="zh-CN"/>
        </w:rPr>
      </w:pPr>
      <w:r>
        <w:rPr>
          <w:rFonts w:hint="eastAsia" w:ascii="楷体" w:hAnsi="楷体" w:eastAsia="楷体" w:cs="楷体"/>
          <w:sz w:val="21"/>
          <w:szCs w:val="21"/>
        </w:rPr>
        <w:t>图4-</w:t>
      </w:r>
      <w:r>
        <w:rPr>
          <w:rFonts w:hint="eastAsia" w:ascii="楷体" w:hAnsi="楷体" w:eastAsia="楷体" w:cs="楷体"/>
          <w:sz w:val="21"/>
          <w:szCs w:val="21"/>
          <w:lang w:val="en-US" w:eastAsia="zh-CN"/>
        </w:rPr>
        <w:t>3</w:t>
      </w:r>
      <w:r>
        <w:rPr>
          <w:rFonts w:hint="eastAsia" w:ascii="楷体" w:hAnsi="楷体" w:eastAsia="楷体" w:cs="楷体"/>
          <w:sz w:val="21"/>
          <w:szCs w:val="21"/>
        </w:rPr>
        <w:t>-</w:t>
      </w:r>
      <w:r>
        <w:rPr>
          <w:rFonts w:hint="eastAsia" w:ascii="楷体" w:hAnsi="楷体" w:eastAsia="楷体" w:cs="楷体"/>
          <w:sz w:val="21"/>
          <w:szCs w:val="21"/>
          <w:lang w:val="en-US" w:eastAsia="zh-CN"/>
        </w:rPr>
        <w:t>2</w:t>
      </w:r>
      <w:r>
        <w:rPr>
          <w:rFonts w:hint="eastAsia" w:ascii="楷体" w:hAnsi="楷体" w:eastAsia="楷体" w:cs="楷体"/>
          <w:sz w:val="21"/>
          <w:szCs w:val="21"/>
        </w:rPr>
        <w:t>-</w:t>
      </w:r>
      <w:r>
        <w:rPr>
          <w:rFonts w:hint="eastAsia" w:ascii="楷体" w:hAnsi="楷体" w:eastAsia="楷体" w:cs="楷体"/>
          <w:sz w:val="21"/>
          <w:szCs w:val="21"/>
          <w:lang w:val="en-US" w:eastAsia="zh-CN"/>
        </w:rPr>
        <w:t>3</w:t>
      </w:r>
      <w:r>
        <w:rPr>
          <w:rFonts w:hint="eastAsia" w:ascii="楷体" w:hAnsi="楷体" w:eastAsia="楷体" w:cs="楷体"/>
          <w:sz w:val="21"/>
          <w:szCs w:val="21"/>
        </w:rPr>
        <w:t xml:space="preserve"> </w:t>
      </w:r>
      <w:r>
        <w:rPr>
          <w:rFonts w:hint="eastAsia" w:ascii="楷体" w:hAnsi="楷体" w:eastAsia="楷体" w:cs="楷体"/>
          <w:sz w:val="21"/>
          <w:szCs w:val="21"/>
          <w:lang w:eastAsia="zh-Hans"/>
        </w:rPr>
        <w:t xml:space="preserve">原型界面 </w:t>
      </w:r>
      <w:r>
        <w:rPr>
          <w:rFonts w:hint="eastAsia" w:ascii="楷体" w:hAnsi="楷体" w:eastAsia="楷体" w:cs="楷体"/>
          <w:sz w:val="21"/>
          <w:szCs w:val="21"/>
          <w:lang w:val="en-US" w:eastAsia="zh-CN"/>
        </w:rPr>
        <w:t>历史记录</w:t>
      </w:r>
    </w:p>
    <w:p w14:paraId="06732E33">
      <w:pPr>
        <w:keepNext/>
        <w:keepLines/>
        <w:spacing w:before="260" w:after="260" w:line="415" w:lineRule="auto"/>
        <w:jc w:val="left"/>
        <w:outlineLvl w:val="3"/>
        <w:rPr>
          <w:rFonts w:hint="eastAsia" w:ascii="楷体" w:hAnsi="楷体" w:eastAsia="楷体" w:cs="楷体"/>
          <w:b/>
          <w:bCs/>
          <w:sz w:val="24"/>
          <w:lang w:eastAsia="zh-CN"/>
        </w:rPr>
      </w:pPr>
      <w:r>
        <w:rPr>
          <w:rFonts w:hint="eastAsia" w:ascii="楷体" w:hAnsi="楷体" w:eastAsia="楷体" w:cs="楷体"/>
          <w:b/>
          <w:bCs/>
          <w:sz w:val="24"/>
        </w:rPr>
        <w:t>4.</w:t>
      </w:r>
      <w:r>
        <w:rPr>
          <w:rFonts w:hint="eastAsia" w:ascii="楷体" w:hAnsi="楷体" w:eastAsia="楷体" w:cs="楷体"/>
          <w:b/>
          <w:bCs/>
          <w:sz w:val="24"/>
          <w:lang w:val="en-US" w:eastAsia="zh-CN"/>
        </w:rPr>
        <w:t>3</w:t>
      </w:r>
      <w:r>
        <w:rPr>
          <w:rFonts w:hint="eastAsia" w:ascii="楷体" w:hAnsi="楷体" w:eastAsia="楷体" w:cs="楷体"/>
          <w:b/>
          <w:bCs/>
          <w:sz w:val="24"/>
        </w:rPr>
        <w:t>.3</w:t>
      </w:r>
      <w:r>
        <w:rPr>
          <w:rFonts w:hint="eastAsia" w:ascii="楷体" w:hAnsi="楷体" w:eastAsia="楷体" w:cs="楷体"/>
          <w:b/>
          <w:bCs/>
          <w:sz w:val="24"/>
          <w:lang w:val="en-US" w:eastAsia="zh-CN"/>
        </w:rPr>
        <w:t>热门板块</w:t>
      </w:r>
    </w:p>
    <w:p w14:paraId="020D2B05">
      <w:pPr>
        <w:keepNext/>
        <w:keepLines/>
        <w:spacing w:before="280" w:after="290" w:line="374" w:lineRule="auto"/>
        <w:jc w:val="left"/>
        <w:outlineLvl w:val="4"/>
        <w:rPr>
          <w:rFonts w:hint="eastAsia" w:ascii="楷体" w:hAnsi="楷体" w:eastAsia="楷体" w:cs="楷体"/>
          <w:sz w:val="24"/>
          <w:szCs w:val="32"/>
          <w:lang w:eastAsia="zh-Hans"/>
        </w:rPr>
      </w:pPr>
      <w:r>
        <w:rPr>
          <w:rFonts w:hint="eastAsia" w:ascii="楷体" w:hAnsi="楷体" w:eastAsia="楷体" w:cs="楷体"/>
          <w:b/>
          <w:bCs/>
          <w:sz w:val="24"/>
          <w:lang w:val="en-US" w:eastAsia="zh-CN"/>
        </w:rPr>
        <w:t>4.3.3.1热门板块</w:t>
      </w:r>
    </w:p>
    <w:p w14:paraId="0E21F72C">
      <w:pPr>
        <w:spacing w:line="360" w:lineRule="auto"/>
        <w:rPr>
          <w:rFonts w:hint="eastAsia" w:ascii="楷体" w:hAnsi="楷体" w:eastAsia="楷体" w:cs="楷体"/>
          <w:sz w:val="24"/>
          <w:szCs w:val="32"/>
        </w:rPr>
      </w:pPr>
      <w:r>
        <w:rPr>
          <w:rFonts w:hint="eastAsia" w:ascii="楷体" w:hAnsi="楷体" w:eastAsia="楷体" w:cs="楷体"/>
          <w:sz w:val="24"/>
          <w:szCs w:val="32"/>
          <w:lang w:eastAsia="zh-Hans"/>
        </w:rPr>
        <w:t>用例图</w:t>
      </w:r>
    </w:p>
    <w:p w14:paraId="21978064">
      <w:pPr>
        <w:rPr>
          <w:rFonts w:hint="eastAsia" w:ascii="楷体" w:hAnsi="楷体" w:eastAsia="楷体"/>
          <w:lang w:bidi="ar"/>
        </w:rPr>
      </w:pPr>
      <w:r>
        <w:drawing>
          <wp:inline distT="0" distB="0" distL="114300" distR="114300">
            <wp:extent cx="5266690" cy="1170305"/>
            <wp:effectExtent l="0" t="0" r="635" b="1270"/>
            <wp:docPr id="5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6"/>
                    <pic:cNvPicPr>
                      <a:picLocks noChangeAspect="1"/>
                    </pic:cNvPicPr>
                  </pic:nvPicPr>
                  <pic:blipFill>
                    <a:blip r:embed="rId25"/>
                    <a:stretch>
                      <a:fillRect/>
                    </a:stretch>
                  </pic:blipFill>
                  <pic:spPr>
                    <a:xfrm>
                      <a:off x="0" y="0"/>
                      <a:ext cx="5266690" cy="1170305"/>
                    </a:xfrm>
                    <a:prstGeom prst="rect">
                      <a:avLst/>
                    </a:prstGeom>
                    <a:noFill/>
                    <a:ln>
                      <a:noFill/>
                    </a:ln>
                  </pic:spPr>
                </pic:pic>
              </a:graphicData>
            </a:graphic>
          </wp:inline>
        </w:drawing>
      </w:r>
    </w:p>
    <w:p w14:paraId="5AF8657B">
      <w:pPr>
        <w:jc w:val="center"/>
        <w:rPr>
          <w:rFonts w:hint="eastAsia" w:ascii="楷体" w:hAnsi="楷体" w:eastAsia="楷体" w:cs="楷体"/>
          <w:szCs w:val="21"/>
          <w:lang w:eastAsia="zh-CN"/>
        </w:rPr>
      </w:pPr>
      <w:r>
        <w:rPr>
          <w:rFonts w:hint="eastAsia" w:ascii="楷体" w:hAnsi="楷体" w:eastAsia="楷体" w:cs="楷体"/>
          <w:szCs w:val="21"/>
        </w:rPr>
        <w:t>图4-</w:t>
      </w:r>
      <w:r>
        <w:rPr>
          <w:rFonts w:hint="eastAsia" w:ascii="楷体" w:hAnsi="楷体" w:eastAsia="楷体" w:cs="楷体"/>
          <w:szCs w:val="21"/>
          <w:lang w:val="en-US" w:eastAsia="zh-CN"/>
        </w:rPr>
        <w:t>3</w:t>
      </w:r>
      <w:r>
        <w:rPr>
          <w:rFonts w:hint="eastAsia" w:ascii="楷体" w:hAnsi="楷体" w:eastAsia="楷体" w:cs="楷体"/>
          <w:szCs w:val="21"/>
        </w:rPr>
        <w:t>-3-1</w:t>
      </w:r>
      <w:r>
        <w:rPr>
          <w:rFonts w:hint="eastAsia" w:ascii="楷体" w:hAnsi="楷体" w:eastAsia="楷体" w:cs="楷体"/>
          <w:szCs w:val="21"/>
          <w:lang w:eastAsia="zh-Hans"/>
        </w:rPr>
        <w:t xml:space="preserve">用例图 </w:t>
      </w:r>
      <w:r>
        <w:rPr>
          <w:rFonts w:hint="eastAsia" w:ascii="楷体" w:hAnsi="楷体" w:eastAsia="楷体" w:cs="楷体"/>
          <w:szCs w:val="21"/>
          <w:lang w:val="en-US" w:eastAsia="zh-CN"/>
        </w:rPr>
        <w:t>热门板块</w:t>
      </w:r>
    </w:p>
    <w:p w14:paraId="2613A962">
      <w:pPr>
        <w:spacing w:line="360" w:lineRule="auto"/>
        <w:rPr>
          <w:rFonts w:hint="eastAsia" w:ascii="楷体" w:hAnsi="楷体" w:eastAsia="楷体" w:cs="楷体"/>
          <w:sz w:val="24"/>
          <w:szCs w:val="32"/>
        </w:rPr>
      </w:pPr>
      <w:r>
        <w:rPr>
          <w:rFonts w:hint="eastAsia" w:ascii="楷体" w:hAnsi="楷体" w:eastAsia="楷体" w:cs="楷体"/>
          <w:sz w:val="24"/>
          <w:szCs w:val="32"/>
          <w:lang w:eastAsia="zh-Hans"/>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2577"/>
        <w:gridCol w:w="2072"/>
        <w:gridCol w:w="2092"/>
      </w:tblGrid>
      <w:tr w14:paraId="55705B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20825162">
            <w:pPr>
              <w:spacing w:line="360" w:lineRule="auto"/>
              <w:rPr>
                <w:rFonts w:hint="eastAsia" w:ascii="楷体" w:hAnsi="楷体" w:eastAsia="楷体" w:cs="楷体"/>
                <w:kern w:val="0"/>
                <w:szCs w:val="20"/>
              </w:rPr>
            </w:pPr>
            <w:r>
              <w:rPr>
                <w:rFonts w:hint="eastAsia" w:ascii="楷体" w:hAnsi="楷体" w:eastAsia="楷体" w:cs="楷体"/>
                <w:kern w:val="0"/>
                <w:szCs w:val="20"/>
              </w:rPr>
              <w:t>ID和名称</w:t>
            </w:r>
          </w:p>
        </w:tc>
        <w:tc>
          <w:tcPr>
            <w:tcW w:w="6741" w:type="dxa"/>
            <w:gridSpan w:val="3"/>
            <w:tcBorders>
              <w:top w:val="single" w:color="auto" w:sz="4" w:space="0"/>
              <w:left w:val="single" w:color="auto" w:sz="4" w:space="0"/>
              <w:bottom w:val="single" w:color="auto" w:sz="4" w:space="0"/>
              <w:right w:val="single" w:color="auto" w:sz="4" w:space="0"/>
            </w:tcBorders>
          </w:tcPr>
          <w:p w14:paraId="4CC40493">
            <w:pPr>
              <w:spacing w:line="360" w:lineRule="auto"/>
              <w:rPr>
                <w:rFonts w:hint="eastAsia" w:ascii="楷体" w:hAnsi="楷体" w:eastAsia="楷体" w:cs="楷体"/>
                <w:kern w:val="0"/>
                <w:szCs w:val="20"/>
                <w:lang w:eastAsia="zh-CN"/>
              </w:rPr>
            </w:pPr>
            <w:r>
              <w:rPr>
                <w:rFonts w:hint="eastAsia" w:ascii="楷体" w:hAnsi="楷体" w:eastAsia="楷体" w:cs="楷体"/>
                <w:kern w:val="0"/>
                <w:szCs w:val="20"/>
              </w:rPr>
              <w:t>UC-</w:t>
            </w:r>
            <w:r>
              <w:rPr>
                <w:rFonts w:hint="eastAsia" w:ascii="楷体" w:hAnsi="楷体" w:eastAsia="楷体" w:cs="楷体"/>
                <w:kern w:val="0"/>
                <w:szCs w:val="20"/>
                <w:lang w:val="en-US" w:eastAsia="zh-CN"/>
              </w:rPr>
              <w:t>5</w:t>
            </w:r>
            <w:r>
              <w:rPr>
                <w:rFonts w:hint="eastAsia" w:ascii="楷体" w:hAnsi="楷体" w:eastAsia="楷体" w:cs="楷体"/>
                <w:kern w:val="0"/>
                <w:szCs w:val="21"/>
                <w:lang w:val="en-US" w:eastAsia="zh-CN"/>
              </w:rPr>
              <w:t>热门板块</w:t>
            </w:r>
          </w:p>
        </w:tc>
      </w:tr>
      <w:tr w14:paraId="0B60A7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037BD47E">
            <w:pPr>
              <w:spacing w:line="360" w:lineRule="auto"/>
              <w:rPr>
                <w:rFonts w:hint="eastAsia" w:ascii="楷体" w:hAnsi="楷体" w:eastAsia="楷体" w:cs="楷体"/>
                <w:kern w:val="0"/>
                <w:szCs w:val="20"/>
              </w:rPr>
            </w:pPr>
            <w:r>
              <w:rPr>
                <w:rFonts w:hint="eastAsia" w:ascii="楷体" w:hAnsi="楷体" w:eastAsia="楷体" w:cs="楷体"/>
                <w:kern w:val="0"/>
                <w:szCs w:val="20"/>
              </w:rPr>
              <w:t>创建人</w:t>
            </w:r>
          </w:p>
        </w:tc>
        <w:tc>
          <w:tcPr>
            <w:tcW w:w="2577" w:type="dxa"/>
            <w:tcBorders>
              <w:top w:val="single" w:color="auto" w:sz="4" w:space="0"/>
              <w:left w:val="single" w:color="auto" w:sz="4" w:space="0"/>
              <w:bottom w:val="single" w:color="auto" w:sz="4" w:space="0"/>
              <w:right w:val="single" w:color="auto" w:sz="4" w:space="0"/>
            </w:tcBorders>
          </w:tcPr>
          <w:p w14:paraId="0B9E52E7">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白靖妍</w:t>
            </w:r>
          </w:p>
        </w:tc>
        <w:tc>
          <w:tcPr>
            <w:tcW w:w="2072" w:type="dxa"/>
            <w:tcBorders>
              <w:top w:val="single" w:color="auto" w:sz="4" w:space="0"/>
              <w:left w:val="single" w:color="auto" w:sz="4" w:space="0"/>
              <w:bottom w:val="single" w:color="auto" w:sz="4" w:space="0"/>
              <w:right w:val="single" w:color="auto" w:sz="4" w:space="0"/>
            </w:tcBorders>
          </w:tcPr>
          <w:p w14:paraId="5B6AAF7A">
            <w:pPr>
              <w:spacing w:line="360" w:lineRule="auto"/>
              <w:rPr>
                <w:rFonts w:hint="eastAsia" w:ascii="楷体" w:hAnsi="楷体" w:eastAsia="楷体" w:cs="楷体"/>
                <w:kern w:val="0"/>
                <w:szCs w:val="20"/>
              </w:rPr>
            </w:pPr>
            <w:r>
              <w:rPr>
                <w:rFonts w:hint="eastAsia" w:ascii="楷体" w:hAnsi="楷体" w:eastAsia="楷体" w:cs="楷体"/>
                <w:kern w:val="0"/>
                <w:szCs w:val="20"/>
              </w:rPr>
              <w:t>创建日期：</w:t>
            </w:r>
          </w:p>
        </w:tc>
        <w:tc>
          <w:tcPr>
            <w:tcW w:w="2092" w:type="dxa"/>
            <w:tcBorders>
              <w:top w:val="single" w:color="auto" w:sz="4" w:space="0"/>
              <w:left w:val="single" w:color="auto" w:sz="4" w:space="0"/>
              <w:bottom w:val="single" w:color="auto" w:sz="4" w:space="0"/>
              <w:right w:val="single" w:color="auto" w:sz="4" w:space="0"/>
            </w:tcBorders>
          </w:tcPr>
          <w:p w14:paraId="1DE29DA8">
            <w:pPr>
              <w:spacing w:line="360" w:lineRule="auto"/>
              <w:rPr>
                <w:rFonts w:hint="eastAsia" w:ascii="楷体" w:hAnsi="楷体" w:eastAsia="楷体" w:cs="楷体"/>
                <w:kern w:val="0"/>
                <w:szCs w:val="20"/>
                <w:lang w:eastAsia="zh-CN"/>
              </w:rPr>
            </w:pPr>
            <w:r>
              <w:rPr>
                <w:rFonts w:hint="eastAsia" w:ascii="楷体" w:hAnsi="楷体" w:eastAsia="楷体" w:cs="楷体"/>
                <w:kern w:val="0"/>
                <w:szCs w:val="20"/>
              </w:rPr>
              <w:t>2025/</w:t>
            </w:r>
            <w:r>
              <w:rPr>
                <w:rFonts w:hint="eastAsia" w:ascii="楷体" w:hAnsi="楷体" w:eastAsia="楷体" w:cs="楷体"/>
                <w:kern w:val="0"/>
                <w:szCs w:val="20"/>
                <w:lang w:val="en-US" w:eastAsia="zh-CN"/>
              </w:rPr>
              <w:t>5</w:t>
            </w:r>
            <w:r>
              <w:rPr>
                <w:rFonts w:hint="eastAsia" w:ascii="楷体" w:hAnsi="楷体" w:eastAsia="楷体" w:cs="楷体"/>
                <w:kern w:val="0"/>
                <w:szCs w:val="20"/>
              </w:rPr>
              <w:t>/</w:t>
            </w:r>
            <w:r>
              <w:rPr>
                <w:rFonts w:hint="eastAsia" w:ascii="楷体" w:hAnsi="楷体" w:eastAsia="楷体" w:cs="楷体"/>
                <w:kern w:val="0"/>
                <w:szCs w:val="20"/>
                <w:lang w:val="en-US" w:eastAsia="zh-CN"/>
              </w:rPr>
              <w:t>7</w:t>
            </w:r>
          </w:p>
        </w:tc>
      </w:tr>
      <w:tr w14:paraId="0E28B9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3F358C64">
            <w:pPr>
              <w:spacing w:line="360" w:lineRule="auto"/>
              <w:rPr>
                <w:rFonts w:hint="eastAsia" w:ascii="楷体" w:hAnsi="楷体" w:eastAsia="楷体" w:cs="楷体"/>
                <w:kern w:val="0"/>
                <w:szCs w:val="20"/>
              </w:rPr>
            </w:pPr>
            <w:r>
              <w:rPr>
                <w:rFonts w:hint="eastAsia" w:ascii="楷体" w:hAnsi="楷体" w:eastAsia="楷体" w:cs="楷体"/>
                <w:kern w:val="0"/>
                <w:szCs w:val="20"/>
              </w:rPr>
              <w:t>主要操作者</w:t>
            </w:r>
          </w:p>
        </w:tc>
        <w:tc>
          <w:tcPr>
            <w:tcW w:w="2577" w:type="dxa"/>
            <w:tcBorders>
              <w:top w:val="single" w:color="auto" w:sz="4" w:space="0"/>
              <w:left w:val="single" w:color="auto" w:sz="4" w:space="0"/>
              <w:bottom w:val="single" w:color="auto" w:sz="4" w:space="0"/>
              <w:right w:val="single" w:color="auto" w:sz="4" w:space="0"/>
            </w:tcBorders>
          </w:tcPr>
          <w:p w14:paraId="7FE72ED5">
            <w:pPr>
              <w:spacing w:line="360" w:lineRule="auto"/>
              <w:rPr>
                <w:rFonts w:hint="eastAsia" w:ascii="楷体" w:hAnsi="楷体" w:eastAsia="楷体" w:cs="楷体"/>
                <w:kern w:val="0"/>
                <w:szCs w:val="20"/>
              </w:rPr>
            </w:pPr>
            <w:r>
              <w:rPr>
                <w:rFonts w:hint="eastAsia" w:ascii="楷体" w:hAnsi="楷体" w:eastAsia="楷体" w:cs="楷体"/>
                <w:kern w:val="0"/>
                <w:szCs w:val="20"/>
              </w:rPr>
              <w:t>用户</w:t>
            </w:r>
          </w:p>
        </w:tc>
        <w:tc>
          <w:tcPr>
            <w:tcW w:w="2072" w:type="dxa"/>
            <w:tcBorders>
              <w:top w:val="single" w:color="auto" w:sz="4" w:space="0"/>
              <w:left w:val="single" w:color="auto" w:sz="4" w:space="0"/>
              <w:bottom w:val="single" w:color="auto" w:sz="4" w:space="0"/>
              <w:right w:val="single" w:color="auto" w:sz="4" w:space="0"/>
            </w:tcBorders>
          </w:tcPr>
          <w:p w14:paraId="34C728D4">
            <w:pPr>
              <w:spacing w:line="360" w:lineRule="auto"/>
              <w:rPr>
                <w:rFonts w:hint="eastAsia" w:ascii="楷体" w:hAnsi="楷体" w:eastAsia="楷体" w:cs="楷体"/>
                <w:kern w:val="0"/>
                <w:szCs w:val="20"/>
              </w:rPr>
            </w:pPr>
            <w:r>
              <w:rPr>
                <w:rFonts w:hint="eastAsia" w:ascii="楷体" w:hAnsi="楷体" w:eastAsia="楷体" w:cs="楷体"/>
                <w:kern w:val="0"/>
                <w:szCs w:val="20"/>
              </w:rPr>
              <w:t>次要操作者：</w:t>
            </w:r>
          </w:p>
        </w:tc>
        <w:tc>
          <w:tcPr>
            <w:tcW w:w="2092" w:type="dxa"/>
            <w:tcBorders>
              <w:top w:val="single" w:color="auto" w:sz="4" w:space="0"/>
              <w:left w:val="single" w:color="auto" w:sz="4" w:space="0"/>
              <w:bottom w:val="single" w:color="auto" w:sz="4" w:space="0"/>
              <w:right w:val="single" w:color="auto" w:sz="4" w:space="0"/>
            </w:tcBorders>
          </w:tcPr>
          <w:p w14:paraId="489865C7">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2BE678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1555" w:type="dxa"/>
            <w:tcBorders>
              <w:top w:val="single" w:color="auto" w:sz="4" w:space="0"/>
              <w:left w:val="single" w:color="auto" w:sz="4" w:space="0"/>
              <w:bottom w:val="single" w:color="auto" w:sz="4" w:space="0"/>
              <w:right w:val="single" w:color="auto" w:sz="4" w:space="0"/>
            </w:tcBorders>
          </w:tcPr>
          <w:p w14:paraId="64541585">
            <w:pPr>
              <w:spacing w:line="360" w:lineRule="auto"/>
              <w:rPr>
                <w:rFonts w:hint="eastAsia" w:ascii="楷体" w:hAnsi="楷体" w:eastAsia="楷体" w:cs="楷体"/>
                <w:kern w:val="0"/>
                <w:szCs w:val="20"/>
              </w:rPr>
            </w:pPr>
            <w:r>
              <w:rPr>
                <w:rFonts w:hint="eastAsia" w:ascii="楷体" w:hAnsi="楷体" w:eastAsia="楷体" w:cs="楷体"/>
                <w:kern w:val="0"/>
                <w:szCs w:val="20"/>
              </w:rPr>
              <w:t>描述：</w:t>
            </w:r>
          </w:p>
        </w:tc>
        <w:tc>
          <w:tcPr>
            <w:tcW w:w="6741" w:type="dxa"/>
            <w:gridSpan w:val="3"/>
            <w:tcBorders>
              <w:top w:val="single" w:color="auto" w:sz="4" w:space="0"/>
              <w:left w:val="single" w:color="auto" w:sz="4" w:space="0"/>
              <w:bottom w:val="single" w:color="auto" w:sz="4" w:space="0"/>
              <w:right w:val="single" w:color="auto" w:sz="4" w:space="0"/>
            </w:tcBorders>
          </w:tcPr>
          <w:p w14:paraId="0257F8F8">
            <w:pPr>
              <w:spacing w:line="360" w:lineRule="auto"/>
              <w:rPr>
                <w:rFonts w:hint="eastAsia" w:ascii="楷体" w:hAnsi="楷体" w:eastAsia="楷体" w:cs="楷体"/>
                <w:kern w:val="0"/>
                <w:szCs w:val="20"/>
              </w:rPr>
            </w:pPr>
            <w:r>
              <w:rPr>
                <w:rFonts w:hint="eastAsia" w:ascii="楷体" w:hAnsi="楷体" w:eastAsia="楷体" w:cs="楷体"/>
                <w:kern w:val="0"/>
                <w:szCs w:val="20"/>
              </w:rPr>
              <w:t>用户在校务AI小程序中查看近期热门内容，辅助快速获取焦点信息。</w:t>
            </w:r>
          </w:p>
        </w:tc>
      </w:tr>
      <w:tr w14:paraId="509A4A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7CAAFAD0">
            <w:pPr>
              <w:spacing w:line="360" w:lineRule="auto"/>
              <w:rPr>
                <w:rFonts w:hint="eastAsia" w:ascii="楷体" w:hAnsi="楷体" w:eastAsia="楷体" w:cs="楷体"/>
                <w:kern w:val="0"/>
                <w:szCs w:val="20"/>
              </w:rPr>
            </w:pPr>
            <w:r>
              <w:rPr>
                <w:rFonts w:hint="eastAsia" w:ascii="楷体" w:hAnsi="楷体" w:eastAsia="楷体" w:cs="楷体"/>
                <w:kern w:val="0"/>
                <w:szCs w:val="20"/>
              </w:rPr>
              <w:t>触发器：</w:t>
            </w:r>
          </w:p>
        </w:tc>
        <w:tc>
          <w:tcPr>
            <w:tcW w:w="6741" w:type="dxa"/>
            <w:gridSpan w:val="3"/>
            <w:tcBorders>
              <w:top w:val="single" w:color="auto" w:sz="4" w:space="0"/>
              <w:left w:val="single" w:color="auto" w:sz="4" w:space="0"/>
              <w:bottom w:val="single" w:color="auto" w:sz="4" w:space="0"/>
              <w:right w:val="single" w:color="auto" w:sz="4" w:space="0"/>
            </w:tcBorders>
          </w:tcPr>
          <w:p w14:paraId="0AB5D467">
            <w:pPr>
              <w:spacing w:line="360" w:lineRule="auto"/>
              <w:rPr>
                <w:rFonts w:hint="eastAsia" w:ascii="楷体" w:hAnsi="楷体" w:eastAsia="楷体" w:cs="楷体"/>
                <w:kern w:val="0"/>
                <w:szCs w:val="20"/>
                <w:lang w:eastAsia="zh-CN"/>
              </w:rPr>
            </w:pPr>
            <w:r>
              <w:rPr>
                <w:rFonts w:hint="eastAsia" w:ascii="楷体" w:hAnsi="楷体" w:eastAsia="楷体" w:cs="楷体"/>
                <w:kern w:val="0"/>
                <w:szCs w:val="20"/>
              </w:rPr>
              <w:t>点击首页中的热门</w:t>
            </w:r>
            <w:r>
              <w:rPr>
                <w:rFonts w:hint="eastAsia" w:ascii="楷体" w:hAnsi="楷体" w:eastAsia="楷体" w:cs="楷体"/>
                <w:kern w:val="0"/>
                <w:szCs w:val="20"/>
                <w:lang w:val="en-US" w:eastAsia="zh-CN"/>
              </w:rPr>
              <w:t>板块按钮</w:t>
            </w:r>
          </w:p>
        </w:tc>
      </w:tr>
      <w:tr w14:paraId="1109AB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6CCF5C1B">
            <w:pPr>
              <w:spacing w:line="360" w:lineRule="auto"/>
              <w:rPr>
                <w:rFonts w:hint="eastAsia" w:ascii="楷体" w:hAnsi="楷体" w:eastAsia="楷体" w:cs="楷体"/>
                <w:kern w:val="0"/>
                <w:szCs w:val="20"/>
              </w:rPr>
            </w:pPr>
            <w:r>
              <w:rPr>
                <w:rFonts w:hint="eastAsia" w:ascii="楷体" w:hAnsi="楷体" w:eastAsia="楷体" w:cs="楷体"/>
                <w:kern w:val="0"/>
                <w:szCs w:val="20"/>
              </w:rPr>
              <w:t>前置条件：</w:t>
            </w:r>
          </w:p>
        </w:tc>
        <w:tc>
          <w:tcPr>
            <w:tcW w:w="6741" w:type="dxa"/>
            <w:gridSpan w:val="3"/>
            <w:tcBorders>
              <w:top w:val="single" w:color="auto" w:sz="4" w:space="0"/>
              <w:left w:val="single" w:color="auto" w:sz="4" w:space="0"/>
              <w:bottom w:val="single" w:color="auto" w:sz="4" w:space="0"/>
              <w:right w:val="single" w:color="auto" w:sz="4" w:space="0"/>
            </w:tcBorders>
          </w:tcPr>
          <w:p w14:paraId="2C0E9BF4">
            <w:pPr>
              <w:spacing w:line="360" w:lineRule="auto"/>
              <w:rPr>
                <w:rFonts w:hint="eastAsia" w:ascii="楷体" w:hAnsi="楷体" w:eastAsia="楷体" w:cs="楷体"/>
                <w:kern w:val="0"/>
                <w:szCs w:val="20"/>
              </w:rPr>
            </w:pPr>
            <w:r>
              <w:rPr>
                <w:rFonts w:hint="eastAsia" w:ascii="楷体" w:hAnsi="楷体" w:eastAsia="楷体" w:cs="楷体"/>
                <w:kern w:val="0"/>
                <w:szCs w:val="20"/>
              </w:rPr>
              <w:t>1.学生用户已成功登录校务AI机器人小程序</w:t>
            </w:r>
          </w:p>
          <w:p w14:paraId="3299B62F">
            <w:pPr>
              <w:spacing w:line="360" w:lineRule="auto"/>
              <w:rPr>
                <w:rFonts w:hint="eastAsia" w:ascii="楷体" w:hAnsi="楷体" w:eastAsia="楷体" w:cs="楷体"/>
                <w:kern w:val="0"/>
                <w:szCs w:val="20"/>
              </w:rPr>
            </w:pPr>
            <w:r>
              <w:rPr>
                <w:rFonts w:hint="eastAsia" w:ascii="楷体" w:hAnsi="楷体" w:eastAsia="楷体" w:cs="楷体"/>
                <w:kern w:val="0"/>
                <w:szCs w:val="20"/>
              </w:rPr>
              <w:t>2.学生用户进入首页</w:t>
            </w:r>
          </w:p>
        </w:tc>
      </w:tr>
      <w:tr w14:paraId="6FDEED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7DB05E37">
            <w:pPr>
              <w:spacing w:line="360" w:lineRule="auto"/>
              <w:rPr>
                <w:rFonts w:hint="eastAsia" w:ascii="楷体" w:hAnsi="楷体" w:eastAsia="楷体" w:cs="楷体"/>
                <w:kern w:val="0"/>
                <w:szCs w:val="20"/>
              </w:rPr>
            </w:pPr>
            <w:r>
              <w:rPr>
                <w:rFonts w:hint="eastAsia" w:ascii="楷体" w:hAnsi="楷体" w:eastAsia="楷体" w:cs="楷体"/>
                <w:kern w:val="0"/>
                <w:szCs w:val="20"/>
              </w:rPr>
              <w:t>后置条件：</w:t>
            </w:r>
          </w:p>
        </w:tc>
        <w:tc>
          <w:tcPr>
            <w:tcW w:w="6741" w:type="dxa"/>
            <w:gridSpan w:val="3"/>
            <w:tcBorders>
              <w:top w:val="single" w:color="auto" w:sz="4" w:space="0"/>
              <w:left w:val="single" w:color="auto" w:sz="4" w:space="0"/>
              <w:bottom w:val="single" w:color="auto" w:sz="4" w:space="0"/>
              <w:right w:val="single" w:color="auto" w:sz="4" w:space="0"/>
            </w:tcBorders>
          </w:tcPr>
          <w:p w14:paraId="1C61BB25">
            <w:pPr>
              <w:spacing w:line="360" w:lineRule="auto"/>
              <w:rPr>
                <w:rFonts w:hint="eastAsia" w:ascii="楷体" w:hAnsi="楷体" w:eastAsia="楷体" w:cs="楷体"/>
                <w:kern w:val="0"/>
                <w:szCs w:val="20"/>
              </w:rPr>
            </w:pPr>
            <w:r>
              <w:rPr>
                <w:rFonts w:hint="eastAsia" w:ascii="楷体" w:hAnsi="楷体" w:eastAsia="楷体" w:cs="楷体"/>
                <w:kern w:val="0"/>
                <w:szCs w:val="20"/>
              </w:rPr>
              <w:t>小程序按热度排序展示近期热门列表</w:t>
            </w:r>
          </w:p>
        </w:tc>
      </w:tr>
      <w:tr w14:paraId="372749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0ABED4C0">
            <w:pPr>
              <w:spacing w:line="360" w:lineRule="auto"/>
              <w:rPr>
                <w:rFonts w:hint="eastAsia" w:ascii="楷体" w:hAnsi="楷体" w:eastAsia="楷体" w:cs="楷体"/>
                <w:kern w:val="0"/>
                <w:szCs w:val="20"/>
              </w:rPr>
            </w:pPr>
            <w:r>
              <w:rPr>
                <w:rFonts w:hint="eastAsia" w:ascii="楷体" w:hAnsi="楷体" w:eastAsia="楷体" w:cs="楷体"/>
                <w:kern w:val="0"/>
                <w:szCs w:val="20"/>
              </w:rPr>
              <w:t>一般性流程：</w:t>
            </w:r>
          </w:p>
        </w:tc>
        <w:tc>
          <w:tcPr>
            <w:tcW w:w="6741" w:type="dxa"/>
            <w:gridSpan w:val="3"/>
            <w:tcBorders>
              <w:top w:val="single" w:color="auto" w:sz="4" w:space="0"/>
              <w:left w:val="single" w:color="auto" w:sz="4" w:space="0"/>
              <w:bottom w:val="single" w:color="auto" w:sz="4" w:space="0"/>
              <w:right w:val="single" w:color="auto" w:sz="4" w:space="0"/>
            </w:tcBorders>
          </w:tcPr>
          <w:p w14:paraId="55E6F780">
            <w:pPr>
              <w:spacing w:line="360" w:lineRule="auto"/>
              <w:rPr>
                <w:rFonts w:hint="eastAsia" w:ascii="楷体" w:hAnsi="楷体" w:eastAsia="楷体" w:cs="楷体"/>
                <w:kern w:val="0"/>
                <w:szCs w:val="20"/>
              </w:rPr>
            </w:pPr>
            <w:r>
              <w:rPr>
                <w:rFonts w:hint="eastAsia" w:ascii="楷体" w:hAnsi="楷体" w:eastAsia="楷体" w:cs="楷体"/>
                <w:kern w:val="0"/>
                <w:szCs w:val="20"/>
              </w:rPr>
              <w:t>1.学生用户登录后进入校务</w:t>
            </w:r>
            <w:r>
              <w:rPr>
                <w:rFonts w:hint="eastAsia" w:ascii="楷体" w:hAnsi="楷体" w:eastAsia="楷体" w:cs="楷体"/>
                <w:kern w:val="0"/>
                <w:szCs w:val="20"/>
                <w:lang w:val="en-US" w:eastAsia="zh-CN"/>
              </w:rPr>
              <w:t>问答机器人</w:t>
            </w:r>
            <w:r>
              <w:rPr>
                <w:rFonts w:hint="eastAsia" w:ascii="楷体" w:hAnsi="楷体" w:eastAsia="楷体" w:cs="楷体"/>
                <w:kern w:val="0"/>
                <w:szCs w:val="20"/>
              </w:rPr>
              <w:t>小程序首页</w:t>
            </w:r>
          </w:p>
          <w:p w14:paraId="37AF1747">
            <w:pPr>
              <w:spacing w:line="360" w:lineRule="auto"/>
              <w:rPr>
                <w:rFonts w:hint="eastAsia" w:ascii="楷体" w:hAnsi="楷体" w:eastAsia="楷体" w:cs="楷体"/>
                <w:kern w:val="0"/>
                <w:szCs w:val="20"/>
              </w:rPr>
            </w:pPr>
            <w:r>
              <w:rPr>
                <w:rFonts w:hint="eastAsia" w:ascii="楷体" w:hAnsi="楷体" w:eastAsia="楷体" w:cs="楷体"/>
                <w:kern w:val="0"/>
                <w:szCs w:val="20"/>
              </w:rPr>
              <w:t>2.在首页点击“</w:t>
            </w:r>
            <w:r>
              <w:rPr>
                <w:rFonts w:hint="eastAsia" w:ascii="楷体" w:hAnsi="楷体" w:eastAsia="楷体" w:cs="楷体"/>
                <w:kern w:val="0"/>
                <w:szCs w:val="20"/>
                <w:lang w:val="en-US" w:eastAsia="zh-CN"/>
              </w:rPr>
              <w:t>热门板块</w:t>
            </w:r>
            <w:r>
              <w:rPr>
                <w:rFonts w:hint="eastAsia" w:ascii="楷体" w:hAnsi="楷体" w:eastAsia="楷体" w:cs="楷体"/>
                <w:kern w:val="0"/>
                <w:szCs w:val="20"/>
              </w:rPr>
              <w:t>”标签</w:t>
            </w:r>
          </w:p>
          <w:p w14:paraId="3FE2FA6D">
            <w:pPr>
              <w:spacing w:line="360" w:lineRule="auto"/>
              <w:rPr>
                <w:rFonts w:hint="eastAsia" w:ascii="楷体" w:hAnsi="楷体" w:eastAsia="楷体" w:cs="楷体"/>
                <w:kern w:val="0"/>
                <w:szCs w:val="20"/>
              </w:rPr>
            </w:pPr>
            <w:r>
              <w:rPr>
                <w:rFonts w:hint="eastAsia" w:ascii="楷体" w:hAnsi="楷体" w:eastAsia="楷体" w:cs="楷体"/>
                <w:kern w:val="0"/>
                <w:szCs w:val="20"/>
              </w:rPr>
              <w:t>3.小程序跳转至近期热门</w:t>
            </w:r>
            <w:r>
              <w:rPr>
                <w:rFonts w:hint="eastAsia" w:ascii="楷体" w:hAnsi="楷体" w:eastAsia="楷体" w:cs="楷体"/>
                <w:kern w:val="0"/>
                <w:szCs w:val="20"/>
                <w:lang w:val="en-US" w:eastAsia="zh-CN"/>
              </w:rPr>
              <w:t>板块</w:t>
            </w:r>
            <w:r>
              <w:rPr>
                <w:rFonts w:hint="eastAsia" w:ascii="楷体" w:hAnsi="楷体" w:eastAsia="楷体" w:cs="楷体"/>
                <w:kern w:val="0"/>
                <w:szCs w:val="20"/>
              </w:rPr>
              <w:t>界面</w:t>
            </w:r>
          </w:p>
          <w:p w14:paraId="532DC928">
            <w:pPr>
              <w:spacing w:line="360" w:lineRule="auto"/>
              <w:rPr>
                <w:rFonts w:hint="eastAsia" w:ascii="楷体" w:hAnsi="楷体" w:eastAsia="楷体" w:cs="楷体"/>
                <w:kern w:val="0"/>
                <w:szCs w:val="20"/>
              </w:rPr>
            </w:pPr>
            <w:r>
              <w:rPr>
                <w:rFonts w:hint="eastAsia" w:ascii="楷体" w:hAnsi="楷体" w:eastAsia="楷体" w:cs="楷体"/>
                <w:kern w:val="0"/>
                <w:szCs w:val="20"/>
              </w:rPr>
              <w:t>4.页面展示热门内容</w:t>
            </w:r>
          </w:p>
        </w:tc>
      </w:tr>
      <w:tr w14:paraId="72C363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53A1AD2F">
            <w:pPr>
              <w:spacing w:line="360" w:lineRule="auto"/>
              <w:rPr>
                <w:rFonts w:hint="eastAsia" w:ascii="楷体" w:hAnsi="楷体" w:eastAsia="楷体" w:cs="楷体"/>
                <w:kern w:val="0"/>
                <w:szCs w:val="20"/>
              </w:rPr>
            </w:pPr>
            <w:r>
              <w:rPr>
                <w:rFonts w:hint="eastAsia" w:ascii="楷体" w:hAnsi="楷体" w:eastAsia="楷体" w:cs="楷体"/>
                <w:kern w:val="0"/>
                <w:szCs w:val="20"/>
              </w:rPr>
              <w:t>选择性流程</w:t>
            </w:r>
          </w:p>
        </w:tc>
        <w:tc>
          <w:tcPr>
            <w:tcW w:w="6741" w:type="dxa"/>
            <w:gridSpan w:val="3"/>
            <w:tcBorders>
              <w:top w:val="single" w:color="auto" w:sz="4" w:space="0"/>
              <w:left w:val="single" w:color="auto" w:sz="4" w:space="0"/>
              <w:bottom w:val="single" w:color="auto" w:sz="4" w:space="0"/>
              <w:right w:val="single" w:color="auto" w:sz="4" w:space="0"/>
            </w:tcBorders>
          </w:tcPr>
          <w:p w14:paraId="722351A3">
            <w:pPr>
              <w:tabs>
                <w:tab w:val="left" w:pos="1365"/>
              </w:tabs>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498D46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1133DCD9">
            <w:pPr>
              <w:spacing w:line="360" w:lineRule="auto"/>
              <w:rPr>
                <w:rFonts w:hint="eastAsia" w:ascii="楷体" w:hAnsi="楷体" w:eastAsia="楷体" w:cs="楷体"/>
                <w:kern w:val="0"/>
                <w:szCs w:val="20"/>
              </w:rPr>
            </w:pPr>
            <w:r>
              <w:rPr>
                <w:rFonts w:hint="eastAsia" w:ascii="楷体" w:hAnsi="楷体" w:eastAsia="楷体" w:cs="楷体"/>
                <w:kern w:val="0"/>
                <w:szCs w:val="20"/>
              </w:rPr>
              <w:t>异常：</w:t>
            </w:r>
          </w:p>
        </w:tc>
        <w:tc>
          <w:tcPr>
            <w:tcW w:w="6741" w:type="dxa"/>
            <w:gridSpan w:val="3"/>
            <w:tcBorders>
              <w:top w:val="single" w:color="auto" w:sz="4" w:space="0"/>
              <w:left w:val="single" w:color="auto" w:sz="4" w:space="0"/>
              <w:bottom w:val="single" w:color="auto" w:sz="4" w:space="0"/>
              <w:right w:val="single" w:color="auto" w:sz="4" w:space="0"/>
            </w:tcBorders>
          </w:tcPr>
          <w:p w14:paraId="38430D50">
            <w:pPr>
              <w:spacing w:line="360" w:lineRule="auto"/>
              <w:rPr>
                <w:rFonts w:hint="eastAsia" w:ascii="楷体" w:hAnsi="楷体" w:eastAsia="楷体" w:cs="楷体"/>
                <w:kern w:val="0"/>
                <w:szCs w:val="20"/>
              </w:rPr>
            </w:pPr>
            <w:r>
              <w:rPr>
                <w:rFonts w:hint="eastAsia" w:ascii="楷体" w:hAnsi="楷体" w:eastAsia="楷体" w:cs="楷体"/>
                <w:kern w:val="0"/>
                <w:szCs w:val="20"/>
              </w:rPr>
              <w:t>1.数据加载失败：展示“加载失败”提示，提供“刷新”按钮重试</w:t>
            </w:r>
          </w:p>
        </w:tc>
      </w:tr>
      <w:tr w14:paraId="436E86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5F764C93">
            <w:pPr>
              <w:spacing w:line="360" w:lineRule="auto"/>
              <w:rPr>
                <w:rFonts w:hint="eastAsia" w:ascii="楷体" w:hAnsi="楷体" w:eastAsia="楷体" w:cs="楷体"/>
                <w:kern w:val="0"/>
                <w:szCs w:val="20"/>
              </w:rPr>
            </w:pPr>
            <w:r>
              <w:rPr>
                <w:rFonts w:hint="eastAsia" w:ascii="楷体" w:hAnsi="楷体" w:eastAsia="楷体" w:cs="楷体"/>
                <w:kern w:val="0"/>
                <w:szCs w:val="20"/>
              </w:rPr>
              <w:t>优先级：</w:t>
            </w:r>
          </w:p>
        </w:tc>
        <w:tc>
          <w:tcPr>
            <w:tcW w:w="6741" w:type="dxa"/>
            <w:gridSpan w:val="3"/>
            <w:tcBorders>
              <w:top w:val="single" w:color="auto" w:sz="4" w:space="0"/>
              <w:left w:val="single" w:color="auto" w:sz="4" w:space="0"/>
              <w:bottom w:val="single" w:color="auto" w:sz="4" w:space="0"/>
              <w:right w:val="single" w:color="auto" w:sz="4" w:space="0"/>
            </w:tcBorders>
          </w:tcPr>
          <w:p w14:paraId="587A53AE">
            <w:pPr>
              <w:spacing w:line="360" w:lineRule="auto"/>
              <w:rPr>
                <w:rFonts w:hint="eastAsia" w:ascii="楷体" w:hAnsi="楷体" w:eastAsia="楷体" w:cs="楷体"/>
                <w:kern w:val="0"/>
                <w:szCs w:val="20"/>
              </w:rPr>
            </w:pPr>
            <w:r>
              <w:rPr>
                <w:rFonts w:hint="eastAsia" w:ascii="楷体" w:hAnsi="楷体" w:eastAsia="楷体" w:cs="楷体"/>
                <w:kern w:val="0"/>
                <w:szCs w:val="20"/>
              </w:rPr>
              <w:t>高</w:t>
            </w:r>
          </w:p>
        </w:tc>
      </w:tr>
      <w:tr w14:paraId="047BC0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55" w:type="dxa"/>
            <w:tcBorders>
              <w:top w:val="single" w:color="auto" w:sz="4" w:space="0"/>
              <w:left w:val="single" w:color="auto" w:sz="4" w:space="0"/>
              <w:bottom w:val="single" w:color="auto" w:sz="4" w:space="0"/>
              <w:right w:val="single" w:color="auto" w:sz="4" w:space="0"/>
            </w:tcBorders>
          </w:tcPr>
          <w:p w14:paraId="26D39C5E">
            <w:pPr>
              <w:spacing w:line="360" w:lineRule="auto"/>
              <w:rPr>
                <w:rFonts w:hint="eastAsia" w:ascii="楷体" w:hAnsi="楷体" w:eastAsia="楷体" w:cs="楷体"/>
                <w:kern w:val="0"/>
                <w:szCs w:val="20"/>
              </w:rPr>
            </w:pPr>
            <w:r>
              <w:rPr>
                <w:rFonts w:hint="eastAsia" w:ascii="楷体" w:hAnsi="楷体" w:eastAsia="楷体" w:cs="楷体"/>
                <w:kern w:val="0"/>
                <w:szCs w:val="20"/>
              </w:rPr>
              <w:t>使用频率：</w:t>
            </w:r>
          </w:p>
        </w:tc>
        <w:tc>
          <w:tcPr>
            <w:tcW w:w="6741" w:type="dxa"/>
            <w:gridSpan w:val="3"/>
            <w:tcBorders>
              <w:top w:val="single" w:color="auto" w:sz="4" w:space="0"/>
              <w:left w:val="single" w:color="auto" w:sz="4" w:space="0"/>
              <w:bottom w:val="single" w:color="auto" w:sz="4" w:space="0"/>
              <w:right w:val="single" w:color="auto" w:sz="4" w:space="0"/>
            </w:tcBorders>
          </w:tcPr>
          <w:p w14:paraId="2690B433">
            <w:pPr>
              <w:spacing w:line="360" w:lineRule="auto"/>
              <w:rPr>
                <w:rFonts w:hint="eastAsia" w:ascii="楷体" w:hAnsi="楷体" w:eastAsia="楷体" w:cs="楷体"/>
                <w:kern w:val="0"/>
                <w:szCs w:val="20"/>
              </w:rPr>
            </w:pPr>
            <w:r>
              <w:rPr>
                <w:rFonts w:hint="eastAsia" w:ascii="楷体" w:hAnsi="楷体" w:eastAsia="楷体" w:cs="楷体"/>
                <w:kern w:val="0"/>
                <w:szCs w:val="20"/>
              </w:rPr>
              <w:t>中</w:t>
            </w:r>
          </w:p>
        </w:tc>
      </w:tr>
      <w:tr w14:paraId="23814E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7EFA4D36">
            <w:pPr>
              <w:spacing w:line="360" w:lineRule="auto"/>
              <w:rPr>
                <w:rFonts w:hint="eastAsia" w:ascii="楷体" w:hAnsi="楷体" w:eastAsia="楷体" w:cs="楷体"/>
                <w:kern w:val="0"/>
                <w:szCs w:val="20"/>
              </w:rPr>
            </w:pPr>
            <w:r>
              <w:rPr>
                <w:rFonts w:hint="eastAsia" w:ascii="楷体" w:hAnsi="楷体" w:eastAsia="楷体" w:cs="楷体"/>
                <w:kern w:val="0"/>
                <w:szCs w:val="20"/>
              </w:rPr>
              <w:t>业务规则：</w:t>
            </w:r>
          </w:p>
        </w:tc>
        <w:tc>
          <w:tcPr>
            <w:tcW w:w="6741" w:type="dxa"/>
            <w:gridSpan w:val="3"/>
            <w:tcBorders>
              <w:top w:val="single" w:color="auto" w:sz="4" w:space="0"/>
              <w:left w:val="single" w:color="auto" w:sz="4" w:space="0"/>
              <w:bottom w:val="single" w:color="auto" w:sz="4" w:space="0"/>
              <w:right w:val="single" w:color="auto" w:sz="4" w:space="0"/>
            </w:tcBorders>
          </w:tcPr>
          <w:p w14:paraId="651B72EE">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5F1291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01BCFC4F">
            <w:pPr>
              <w:spacing w:line="360" w:lineRule="auto"/>
              <w:rPr>
                <w:rFonts w:hint="eastAsia" w:ascii="楷体" w:hAnsi="楷体" w:eastAsia="楷体" w:cs="楷体"/>
                <w:kern w:val="0"/>
                <w:szCs w:val="20"/>
              </w:rPr>
            </w:pPr>
            <w:r>
              <w:rPr>
                <w:rFonts w:hint="eastAsia" w:ascii="楷体" w:hAnsi="楷体" w:eastAsia="楷体" w:cs="楷体"/>
                <w:kern w:val="0"/>
                <w:szCs w:val="20"/>
              </w:rPr>
              <w:t>其他信息：</w:t>
            </w:r>
          </w:p>
        </w:tc>
        <w:tc>
          <w:tcPr>
            <w:tcW w:w="6741" w:type="dxa"/>
            <w:gridSpan w:val="3"/>
            <w:tcBorders>
              <w:top w:val="single" w:color="auto" w:sz="4" w:space="0"/>
              <w:left w:val="single" w:color="auto" w:sz="4" w:space="0"/>
              <w:bottom w:val="single" w:color="auto" w:sz="4" w:space="0"/>
              <w:right w:val="single" w:color="auto" w:sz="4" w:space="0"/>
            </w:tcBorders>
          </w:tcPr>
          <w:p w14:paraId="0C386325">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458AA5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6BA3BC0D">
            <w:pPr>
              <w:spacing w:line="360" w:lineRule="auto"/>
              <w:rPr>
                <w:rFonts w:hint="eastAsia" w:ascii="楷体" w:hAnsi="楷体" w:eastAsia="楷体" w:cs="楷体"/>
                <w:kern w:val="0"/>
                <w:szCs w:val="20"/>
              </w:rPr>
            </w:pPr>
            <w:r>
              <w:rPr>
                <w:rFonts w:hint="eastAsia" w:ascii="楷体" w:hAnsi="楷体" w:eastAsia="楷体" w:cs="楷体"/>
                <w:kern w:val="0"/>
                <w:szCs w:val="20"/>
              </w:rPr>
              <w:t>假设：</w:t>
            </w:r>
          </w:p>
        </w:tc>
        <w:tc>
          <w:tcPr>
            <w:tcW w:w="6741" w:type="dxa"/>
            <w:gridSpan w:val="3"/>
            <w:tcBorders>
              <w:top w:val="single" w:color="auto" w:sz="4" w:space="0"/>
              <w:left w:val="single" w:color="auto" w:sz="4" w:space="0"/>
              <w:bottom w:val="single" w:color="auto" w:sz="4" w:space="0"/>
              <w:right w:val="single" w:color="auto" w:sz="4" w:space="0"/>
            </w:tcBorders>
          </w:tcPr>
          <w:p w14:paraId="0FFBC78D">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bl>
    <w:p w14:paraId="531DCC04">
      <w:pPr>
        <w:pStyle w:val="7"/>
        <w:spacing w:line="360" w:lineRule="auto"/>
        <w:rPr>
          <w:rFonts w:hint="eastAsia" w:ascii="楷体" w:hAnsi="楷体" w:eastAsia="楷体" w:cs="楷体"/>
          <w:szCs w:val="21"/>
          <w:lang w:eastAsia="zh-CN"/>
        </w:rPr>
      </w:pPr>
      <w:r>
        <w:rPr>
          <w:rFonts w:hint="eastAsia" w:ascii="楷体" w:hAnsi="楷体" w:eastAsia="楷体" w:cs="楷体"/>
          <w:sz w:val="21"/>
          <w:szCs w:val="21"/>
        </w:rPr>
        <w:t>表4-</w:t>
      </w:r>
      <w:r>
        <w:rPr>
          <w:rFonts w:hint="eastAsia" w:ascii="楷体" w:hAnsi="楷体" w:eastAsia="楷体" w:cs="楷体"/>
          <w:sz w:val="21"/>
          <w:szCs w:val="21"/>
          <w:lang w:val="en-US" w:eastAsia="zh-CN"/>
        </w:rPr>
        <w:t>3</w:t>
      </w:r>
      <w:r>
        <w:rPr>
          <w:rFonts w:hint="eastAsia" w:ascii="楷体" w:hAnsi="楷体" w:eastAsia="楷体" w:cs="楷体"/>
          <w:sz w:val="21"/>
          <w:szCs w:val="21"/>
        </w:rPr>
        <w:t>-3-1</w:t>
      </w:r>
      <w:r>
        <w:rPr>
          <w:rFonts w:hint="eastAsia" w:ascii="楷体" w:hAnsi="楷体" w:eastAsia="楷体" w:cs="楷体"/>
          <w:sz w:val="21"/>
          <w:szCs w:val="21"/>
          <w:lang w:eastAsia="zh-Hans"/>
        </w:rPr>
        <w:t xml:space="preserve">用例表 </w:t>
      </w:r>
      <w:r>
        <w:rPr>
          <w:rFonts w:hint="eastAsia" w:ascii="楷体" w:hAnsi="楷体" w:eastAsia="楷体" w:cs="楷体"/>
          <w:szCs w:val="21"/>
          <w:lang w:val="en-US" w:eastAsia="zh-CN"/>
        </w:rPr>
        <w:t>热门板块</w:t>
      </w:r>
    </w:p>
    <w:p w14:paraId="6A84EDC8">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对话框图</w:t>
      </w:r>
    </w:p>
    <w:p w14:paraId="54C5CDBB">
      <w:pPr>
        <w:spacing w:line="360" w:lineRule="auto"/>
        <w:jc w:val="center"/>
        <w:rPr>
          <w:rFonts w:hint="eastAsia" w:ascii="楷体" w:hAnsi="楷体" w:eastAsia="楷体" w:cs="楷体"/>
        </w:rPr>
      </w:pPr>
      <w:r>
        <w:drawing>
          <wp:inline distT="0" distB="0" distL="114300" distR="114300">
            <wp:extent cx="1478915" cy="3825875"/>
            <wp:effectExtent l="0" t="0" r="6985" b="3175"/>
            <wp:docPr id="5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7"/>
                    <pic:cNvPicPr>
                      <a:picLocks noChangeAspect="1"/>
                    </pic:cNvPicPr>
                  </pic:nvPicPr>
                  <pic:blipFill>
                    <a:blip r:embed="rId26"/>
                    <a:stretch>
                      <a:fillRect/>
                    </a:stretch>
                  </pic:blipFill>
                  <pic:spPr>
                    <a:xfrm>
                      <a:off x="0" y="0"/>
                      <a:ext cx="1478915" cy="3825875"/>
                    </a:xfrm>
                    <a:prstGeom prst="rect">
                      <a:avLst/>
                    </a:prstGeom>
                    <a:noFill/>
                    <a:ln>
                      <a:noFill/>
                    </a:ln>
                  </pic:spPr>
                </pic:pic>
              </a:graphicData>
            </a:graphic>
          </wp:inline>
        </w:drawing>
      </w:r>
    </w:p>
    <w:p w14:paraId="782B5832">
      <w:pPr>
        <w:pStyle w:val="7"/>
        <w:spacing w:line="360" w:lineRule="auto"/>
        <w:rPr>
          <w:rFonts w:hint="eastAsia" w:ascii="楷体" w:hAnsi="楷体" w:eastAsia="楷体" w:cs="楷体"/>
          <w:sz w:val="21"/>
          <w:szCs w:val="21"/>
          <w:lang w:eastAsia="zh-CN"/>
        </w:rPr>
      </w:pPr>
      <w:r>
        <w:rPr>
          <w:rFonts w:hint="eastAsia" w:ascii="楷体" w:hAnsi="楷体" w:eastAsia="楷体" w:cs="楷体"/>
          <w:sz w:val="21"/>
          <w:szCs w:val="21"/>
        </w:rPr>
        <w:t>图4-</w:t>
      </w:r>
      <w:r>
        <w:rPr>
          <w:rFonts w:hint="eastAsia" w:ascii="楷体" w:hAnsi="楷体" w:eastAsia="楷体" w:cs="楷体"/>
          <w:sz w:val="21"/>
          <w:szCs w:val="21"/>
          <w:lang w:val="en-US" w:eastAsia="zh-CN"/>
        </w:rPr>
        <w:t>3</w:t>
      </w:r>
      <w:r>
        <w:rPr>
          <w:rFonts w:hint="eastAsia" w:ascii="楷体" w:hAnsi="楷体" w:eastAsia="楷体" w:cs="楷体"/>
          <w:sz w:val="21"/>
          <w:szCs w:val="21"/>
        </w:rPr>
        <w:t>-3-</w:t>
      </w:r>
      <w:r>
        <w:rPr>
          <w:rFonts w:hint="eastAsia" w:ascii="楷体" w:hAnsi="楷体" w:eastAsia="楷体" w:cs="楷体"/>
          <w:sz w:val="21"/>
          <w:szCs w:val="21"/>
          <w:lang w:val="en-US" w:eastAsia="zh-CN"/>
        </w:rPr>
        <w:t>1</w:t>
      </w:r>
      <w:r>
        <w:rPr>
          <w:rFonts w:hint="eastAsia" w:ascii="楷体" w:hAnsi="楷体" w:eastAsia="楷体" w:cs="楷体"/>
          <w:sz w:val="21"/>
          <w:szCs w:val="21"/>
          <w:lang w:eastAsia="zh-Hans"/>
        </w:rPr>
        <w:t xml:space="preserve">对话框图 </w:t>
      </w:r>
      <w:r>
        <w:rPr>
          <w:rFonts w:hint="eastAsia" w:ascii="楷体" w:hAnsi="楷体" w:eastAsia="楷体" w:cs="楷体"/>
          <w:szCs w:val="21"/>
          <w:lang w:val="en-US" w:eastAsia="zh-CN"/>
        </w:rPr>
        <w:t>热门板块</w:t>
      </w:r>
    </w:p>
    <w:p w14:paraId="6E465A11">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界面原型</w:t>
      </w:r>
    </w:p>
    <w:p w14:paraId="25667D8E">
      <w:pPr>
        <w:rPr>
          <w:rFonts w:hint="eastAsia" w:ascii="楷体" w:hAnsi="楷体" w:eastAsia="楷体"/>
        </w:rPr>
      </w:pPr>
      <w:r>
        <w:drawing>
          <wp:inline distT="0" distB="0" distL="114300" distR="114300">
            <wp:extent cx="2574925" cy="4390390"/>
            <wp:effectExtent l="0" t="0" r="6350" b="635"/>
            <wp:docPr id="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9"/>
                    <pic:cNvPicPr>
                      <a:picLocks noChangeAspect="1"/>
                    </pic:cNvPicPr>
                  </pic:nvPicPr>
                  <pic:blipFill>
                    <a:blip r:embed="rId27"/>
                    <a:stretch>
                      <a:fillRect/>
                    </a:stretch>
                  </pic:blipFill>
                  <pic:spPr>
                    <a:xfrm>
                      <a:off x="0" y="0"/>
                      <a:ext cx="2574925" cy="4390390"/>
                    </a:xfrm>
                    <a:prstGeom prst="rect">
                      <a:avLst/>
                    </a:prstGeom>
                    <a:noFill/>
                    <a:ln>
                      <a:noFill/>
                    </a:ln>
                  </pic:spPr>
                </pic:pic>
              </a:graphicData>
            </a:graphic>
          </wp:inline>
        </w:drawing>
      </w:r>
      <w:r>
        <w:rPr>
          <w:rFonts w:hint="eastAsia" w:ascii="楷体" w:hAnsi="楷体" w:eastAsia="楷体"/>
        </w:rPr>
        <w:t xml:space="preserve"> </w:t>
      </w:r>
      <w:r>
        <w:drawing>
          <wp:inline distT="0" distB="0" distL="114300" distR="114300">
            <wp:extent cx="2529205" cy="4315460"/>
            <wp:effectExtent l="0" t="0" r="4445" b="8890"/>
            <wp:docPr id="5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8"/>
                    <pic:cNvPicPr>
                      <a:picLocks noChangeAspect="1"/>
                    </pic:cNvPicPr>
                  </pic:nvPicPr>
                  <pic:blipFill>
                    <a:blip r:embed="rId28"/>
                    <a:stretch>
                      <a:fillRect/>
                    </a:stretch>
                  </pic:blipFill>
                  <pic:spPr>
                    <a:xfrm>
                      <a:off x="0" y="0"/>
                      <a:ext cx="2529205" cy="4315460"/>
                    </a:xfrm>
                    <a:prstGeom prst="rect">
                      <a:avLst/>
                    </a:prstGeom>
                    <a:noFill/>
                    <a:ln>
                      <a:noFill/>
                    </a:ln>
                  </pic:spPr>
                </pic:pic>
              </a:graphicData>
            </a:graphic>
          </wp:inline>
        </w:drawing>
      </w:r>
    </w:p>
    <w:p w14:paraId="7FDDF598">
      <w:pPr>
        <w:pStyle w:val="7"/>
        <w:spacing w:line="360" w:lineRule="auto"/>
        <w:rPr>
          <w:rFonts w:hint="eastAsia" w:ascii="楷体" w:hAnsi="楷体" w:eastAsia="楷体" w:cs="楷体"/>
          <w:sz w:val="21"/>
          <w:szCs w:val="21"/>
          <w:lang w:eastAsia="zh-CN" w:bidi="ar"/>
        </w:rPr>
      </w:pPr>
      <w:r>
        <w:rPr>
          <w:rFonts w:hint="eastAsia" w:ascii="楷体" w:hAnsi="楷体" w:eastAsia="楷体" w:cs="楷体"/>
          <w:sz w:val="21"/>
          <w:szCs w:val="21"/>
        </w:rPr>
        <w:t>图4-</w:t>
      </w:r>
      <w:r>
        <w:rPr>
          <w:rFonts w:hint="eastAsia" w:ascii="楷体" w:hAnsi="楷体" w:eastAsia="楷体" w:cs="楷体"/>
          <w:sz w:val="21"/>
          <w:szCs w:val="21"/>
          <w:lang w:val="en-US" w:eastAsia="zh-CN"/>
        </w:rPr>
        <w:t>3</w:t>
      </w:r>
      <w:r>
        <w:rPr>
          <w:rFonts w:hint="eastAsia" w:ascii="楷体" w:hAnsi="楷体" w:eastAsia="楷体" w:cs="楷体"/>
          <w:sz w:val="21"/>
          <w:szCs w:val="21"/>
        </w:rPr>
        <w:t>-3-</w:t>
      </w:r>
      <w:r>
        <w:rPr>
          <w:rFonts w:hint="eastAsia" w:ascii="楷体" w:hAnsi="楷体" w:eastAsia="楷体" w:cs="楷体"/>
          <w:sz w:val="21"/>
          <w:szCs w:val="21"/>
          <w:lang w:val="en-US" w:eastAsia="zh-CN"/>
        </w:rPr>
        <w:t>1</w:t>
      </w:r>
      <w:r>
        <w:rPr>
          <w:rFonts w:hint="eastAsia" w:ascii="楷体" w:hAnsi="楷体" w:eastAsia="楷体" w:cs="楷体"/>
          <w:sz w:val="21"/>
          <w:szCs w:val="21"/>
        </w:rPr>
        <w:t xml:space="preserve"> </w:t>
      </w:r>
      <w:r>
        <w:rPr>
          <w:rFonts w:hint="eastAsia" w:ascii="楷体" w:hAnsi="楷体" w:eastAsia="楷体" w:cs="楷体"/>
          <w:sz w:val="21"/>
          <w:szCs w:val="21"/>
          <w:lang w:eastAsia="zh-Hans"/>
        </w:rPr>
        <w:t xml:space="preserve">原型界面 </w:t>
      </w:r>
      <w:r>
        <w:rPr>
          <w:rFonts w:hint="eastAsia" w:ascii="楷体" w:hAnsi="楷体" w:eastAsia="楷体" w:cs="楷体"/>
          <w:szCs w:val="21"/>
          <w:lang w:val="en-US" w:eastAsia="zh-CN"/>
        </w:rPr>
        <w:t>热门板块</w:t>
      </w:r>
    </w:p>
    <w:p w14:paraId="53E7809C">
      <w:pPr>
        <w:keepNext/>
        <w:keepLines/>
        <w:spacing w:before="260" w:after="260" w:line="415" w:lineRule="auto"/>
        <w:jc w:val="left"/>
        <w:outlineLvl w:val="3"/>
        <w:rPr>
          <w:rFonts w:hint="eastAsia" w:ascii="楷体" w:hAnsi="楷体" w:eastAsia="楷体" w:cs="楷体"/>
          <w:b/>
          <w:bCs/>
          <w:sz w:val="24"/>
        </w:rPr>
      </w:pPr>
      <w:r>
        <w:rPr>
          <w:rFonts w:hint="eastAsia" w:ascii="楷体" w:hAnsi="楷体" w:eastAsia="楷体" w:cs="楷体"/>
          <w:b/>
          <w:bCs/>
          <w:sz w:val="24"/>
        </w:rPr>
        <w:t>4.</w:t>
      </w:r>
      <w:r>
        <w:rPr>
          <w:rFonts w:hint="eastAsia" w:ascii="楷体" w:hAnsi="楷体" w:eastAsia="楷体" w:cs="楷体"/>
          <w:b/>
          <w:bCs/>
          <w:sz w:val="24"/>
          <w:lang w:val="en-US" w:eastAsia="zh-CN"/>
        </w:rPr>
        <w:t>3</w:t>
      </w:r>
      <w:r>
        <w:rPr>
          <w:rFonts w:hint="eastAsia" w:ascii="楷体" w:hAnsi="楷体" w:eastAsia="楷体" w:cs="楷体"/>
          <w:b/>
          <w:bCs/>
          <w:sz w:val="24"/>
        </w:rPr>
        <w:t>.4评论区</w:t>
      </w:r>
    </w:p>
    <w:p w14:paraId="4FA6C1E4">
      <w:pPr>
        <w:keepNext/>
        <w:keepLines/>
        <w:spacing w:before="280" w:after="290" w:line="374" w:lineRule="auto"/>
        <w:jc w:val="left"/>
        <w:outlineLvl w:val="4"/>
        <w:rPr>
          <w:rFonts w:hint="eastAsia" w:ascii="楷体" w:hAnsi="楷体" w:eastAsia="楷体" w:cs="楷体"/>
          <w:b/>
          <w:bCs/>
          <w:sz w:val="24"/>
        </w:rPr>
      </w:pPr>
      <w:r>
        <w:rPr>
          <w:rFonts w:hint="eastAsia" w:ascii="楷体" w:hAnsi="楷体" w:eastAsia="楷体" w:cs="楷体"/>
          <w:b/>
          <w:bCs/>
          <w:sz w:val="24"/>
          <w:lang w:eastAsia="zh-Hans"/>
        </w:rPr>
        <w:t>4.</w:t>
      </w:r>
      <w:r>
        <w:rPr>
          <w:rFonts w:hint="eastAsia" w:ascii="楷体" w:hAnsi="楷体" w:eastAsia="楷体" w:cs="楷体"/>
          <w:b/>
          <w:bCs/>
          <w:sz w:val="24"/>
          <w:lang w:val="en-US" w:eastAsia="zh-CN"/>
        </w:rPr>
        <w:t>3</w:t>
      </w:r>
      <w:r>
        <w:rPr>
          <w:rFonts w:hint="eastAsia" w:ascii="楷体" w:hAnsi="楷体" w:eastAsia="楷体" w:cs="楷体"/>
          <w:b/>
          <w:bCs/>
          <w:sz w:val="24"/>
          <w:lang w:eastAsia="zh-Hans"/>
        </w:rPr>
        <w:t>.</w:t>
      </w:r>
      <w:r>
        <w:rPr>
          <w:rFonts w:hint="eastAsia" w:ascii="楷体" w:hAnsi="楷体" w:eastAsia="楷体" w:cs="楷体"/>
          <w:b/>
          <w:bCs/>
          <w:sz w:val="24"/>
        </w:rPr>
        <w:t>4.</w:t>
      </w:r>
      <w:r>
        <w:rPr>
          <w:rFonts w:hint="eastAsia" w:ascii="楷体" w:hAnsi="楷体" w:eastAsia="楷体" w:cs="楷体"/>
          <w:b/>
          <w:bCs/>
          <w:sz w:val="24"/>
          <w:lang w:val="en-US" w:eastAsia="zh-CN"/>
        </w:rPr>
        <w:t>1</w:t>
      </w:r>
      <w:r>
        <w:rPr>
          <w:rFonts w:hint="eastAsia" w:ascii="楷体" w:hAnsi="楷体" w:eastAsia="楷体" w:cs="楷体"/>
          <w:b/>
          <w:bCs/>
          <w:sz w:val="24"/>
        </w:rPr>
        <w:t>发表评论</w:t>
      </w:r>
    </w:p>
    <w:p w14:paraId="29ABF105">
      <w:pPr>
        <w:spacing w:line="360" w:lineRule="auto"/>
        <w:rPr>
          <w:rFonts w:hint="eastAsia" w:ascii="楷体" w:hAnsi="楷体" w:eastAsia="楷体" w:cs="楷体"/>
          <w:sz w:val="24"/>
          <w:szCs w:val="32"/>
        </w:rPr>
      </w:pPr>
      <w:r>
        <w:rPr>
          <w:rFonts w:hint="eastAsia" w:ascii="楷体" w:hAnsi="楷体" w:eastAsia="楷体" w:cs="楷体"/>
          <w:sz w:val="24"/>
          <w:szCs w:val="32"/>
          <w:lang w:eastAsia="zh-Hans"/>
        </w:rPr>
        <w:t>用例图</w:t>
      </w:r>
    </w:p>
    <w:p w14:paraId="03A1E5A5">
      <w:pPr>
        <w:rPr>
          <w:rFonts w:hint="eastAsia" w:ascii="楷体" w:hAnsi="楷体" w:eastAsia="楷体"/>
          <w:lang w:bidi="ar"/>
        </w:rPr>
      </w:pPr>
      <w:r>
        <w:rPr>
          <w:rFonts w:ascii="楷体" w:hAnsi="楷体" w:eastAsia="楷体"/>
          <w14:ligatures w14:val="standardContextual"/>
        </w:rPr>
        <w:drawing>
          <wp:inline distT="0" distB="0" distL="0" distR="0">
            <wp:extent cx="5274310" cy="1994535"/>
            <wp:effectExtent l="0" t="0" r="2540" b="5715"/>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29"/>
                    <a:stretch>
                      <a:fillRect/>
                    </a:stretch>
                  </pic:blipFill>
                  <pic:spPr>
                    <a:xfrm>
                      <a:off x="0" y="0"/>
                      <a:ext cx="5274310" cy="1994535"/>
                    </a:xfrm>
                    <a:prstGeom prst="rect">
                      <a:avLst/>
                    </a:prstGeom>
                  </pic:spPr>
                </pic:pic>
              </a:graphicData>
            </a:graphic>
          </wp:inline>
        </w:drawing>
      </w:r>
    </w:p>
    <w:p w14:paraId="6B61EE75">
      <w:pPr>
        <w:jc w:val="center"/>
        <w:rPr>
          <w:rFonts w:hint="eastAsia" w:ascii="楷体" w:hAnsi="楷体" w:eastAsia="楷体" w:cs="楷体"/>
          <w:szCs w:val="21"/>
        </w:rPr>
      </w:pPr>
      <w:r>
        <w:rPr>
          <w:rFonts w:hint="eastAsia" w:ascii="楷体" w:hAnsi="楷体" w:eastAsia="楷体" w:cs="楷体"/>
          <w:szCs w:val="21"/>
        </w:rPr>
        <w:t>图4-</w:t>
      </w:r>
      <w:r>
        <w:rPr>
          <w:rFonts w:hint="eastAsia" w:ascii="楷体" w:hAnsi="楷体" w:eastAsia="楷体" w:cs="楷体"/>
          <w:szCs w:val="21"/>
          <w:lang w:val="en-US" w:eastAsia="zh-CN"/>
        </w:rPr>
        <w:t>3</w:t>
      </w:r>
      <w:r>
        <w:rPr>
          <w:rFonts w:hint="eastAsia" w:ascii="楷体" w:hAnsi="楷体" w:eastAsia="楷体" w:cs="楷体"/>
          <w:szCs w:val="21"/>
        </w:rPr>
        <w:t>-4-</w:t>
      </w:r>
      <w:r>
        <w:rPr>
          <w:rFonts w:hint="eastAsia" w:ascii="楷体" w:hAnsi="楷体" w:eastAsia="楷体" w:cs="楷体"/>
          <w:szCs w:val="21"/>
          <w:lang w:val="en-US" w:eastAsia="zh-CN"/>
        </w:rPr>
        <w:t>1</w:t>
      </w:r>
      <w:r>
        <w:rPr>
          <w:rFonts w:hint="eastAsia" w:ascii="楷体" w:hAnsi="楷体" w:eastAsia="楷体" w:cs="楷体"/>
          <w:szCs w:val="21"/>
          <w:lang w:eastAsia="zh-Hans"/>
        </w:rPr>
        <w:t>用例图</w:t>
      </w:r>
      <w:r>
        <w:rPr>
          <w:rFonts w:hint="eastAsia" w:ascii="楷体" w:hAnsi="楷体" w:eastAsia="楷体" w:cs="楷体"/>
          <w:szCs w:val="21"/>
        </w:rPr>
        <w:t xml:space="preserve"> </w:t>
      </w:r>
      <w:r>
        <w:rPr>
          <w:rFonts w:hint="eastAsia" w:ascii="楷体" w:hAnsi="楷体" w:eastAsia="楷体" w:cs="楷体"/>
          <w:szCs w:val="21"/>
          <w:lang w:eastAsia="zh-Hans"/>
        </w:rPr>
        <w:t>发表评论</w:t>
      </w:r>
    </w:p>
    <w:p w14:paraId="5910E753">
      <w:pPr>
        <w:spacing w:line="360" w:lineRule="auto"/>
        <w:rPr>
          <w:rFonts w:hint="eastAsia" w:ascii="楷体" w:hAnsi="楷体" w:eastAsia="楷体" w:cs="楷体"/>
          <w:sz w:val="24"/>
          <w:szCs w:val="32"/>
        </w:rPr>
      </w:pPr>
      <w:r>
        <w:rPr>
          <w:rFonts w:hint="eastAsia" w:ascii="楷体" w:hAnsi="楷体" w:eastAsia="楷体" w:cs="楷体"/>
          <w:sz w:val="24"/>
          <w:szCs w:val="32"/>
          <w:lang w:eastAsia="zh-Hans"/>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2577"/>
        <w:gridCol w:w="2072"/>
        <w:gridCol w:w="2092"/>
      </w:tblGrid>
      <w:tr w14:paraId="5876A3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01458E9A">
            <w:pPr>
              <w:spacing w:line="360" w:lineRule="auto"/>
              <w:rPr>
                <w:rFonts w:hint="eastAsia" w:ascii="楷体" w:hAnsi="楷体" w:eastAsia="楷体" w:cs="楷体"/>
                <w:kern w:val="0"/>
                <w:szCs w:val="20"/>
              </w:rPr>
            </w:pPr>
            <w:r>
              <w:rPr>
                <w:rFonts w:hint="eastAsia" w:ascii="楷体" w:hAnsi="楷体" w:eastAsia="楷体" w:cs="楷体"/>
                <w:kern w:val="0"/>
                <w:szCs w:val="20"/>
              </w:rPr>
              <w:t>ID和名称</w:t>
            </w:r>
          </w:p>
        </w:tc>
        <w:tc>
          <w:tcPr>
            <w:tcW w:w="6741" w:type="dxa"/>
            <w:gridSpan w:val="3"/>
            <w:tcBorders>
              <w:top w:val="single" w:color="auto" w:sz="4" w:space="0"/>
              <w:left w:val="single" w:color="auto" w:sz="4" w:space="0"/>
              <w:bottom w:val="single" w:color="auto" w:sz="4" w:space="0"/>
              <w:right w:val="single" w:color="auto" w:sz="4" w:space="0"/>
            </w:tcBorders>
          </w:tcPr>
          <w:p w14:paraId="639D8EEC">
            <w:pPr>
              <w:spacing w:line="360" w:lineRule="auto"/>
              <w:rPr>
                <w:rFonts w:hint="eastAsia" w:ascii="楷体" w:hAnsi="楷体" w:eastAsia="楷体" w:cs="楷体"/>
                <w:kern w:val="0"/>
                <w:szCs w:val="20"/>
              </w:rPr>
            </w:pPr>
            <w:r>
              <w:rPr>
                <w:rFonts w:hint="eastAsia" w:ascii="楷体" w:hAnsi="楷体" w:eastAsia="楷体" w:cs="楷体"/>
                <w:kern w:val="0"/>
                <w:szCs w:val="20"/>
              </w:rPr>
              <w:t>UC-</w:t>
            </w:r>
            <w:r>
              <w:rPr>
                <w:rFonts w:hint="eastAsia" w:ascii="楷体" w:hAnsi="楷体" w:eastAsia="楷体" w:cs="楷体"/>
                <w:kern w:val="0"/>
                <w:szCs w:val="20"/>
                <w:lang w:val="en-US" w:eastAsia="zh-CN"/>
              </w:rPr>
              <w:t>6</w:t>
            </w:r>
            <w:r>
              <w:rPr>
                <w:rFonts w:hint="eastAsia" w:ascii="楷体" w:hAnsi="楷体" w:eastAsia="楷体" w:cs="楷体"/>
                <w:kern w:val="0"/>
                <w:szCs w:val="21"/>
                <w:lang w:eastAsia="zh-Hans"/>
              </w:rPr>
              <w:t>发表评论</w:t>
            </w:r>
          </w:p>
        </w:tc>
      </w:tr>
      <w:tr w14:paraId="2070CE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595BDE89">
            <w:pPr>
              <w:spacing w:line="360" w:lineRule="auto"/>
              <w:rPr>
                <w:rFonts w:hint="eastAsia" w:ascii="楷体" w:hAnsi="楷体" w:eastAsia="楷体" w:cs="楷体"/>
                <w:kern w:val="0"/>
                <w:szCs w:val="20"/>
              </w:rPr>
            </w:pPr>
            <w:r>
              <w:rPr>
                <w:rFonts w:hint="eastAsia" w:ascii="楷体" w:hAnsi="楷体" w:eastAsia="楷体" w:cs="楷体"/>
                <w:kern w:val="0"/>
                <w:szCs w:val="20"/>
              </w:rPr>
              <w:t>创建人</w:t>
            </w:r>
          </w:p>
        </w:tc>
        <w:tc>
          <w:tcPr>
            <w:tcW w:w="2577" w:type="dxa"/>
            <w:tcBorders>
              <w:top w:val="single" w:color="auto" w:sz="4" w:space="0"/>
              <w:left w:val="single" w:color="auto" w:sz="4" w:space="0"/>
              <w:bottom w:val="single" w:color="auto" w:sz="4" w:space="0"/>
              <w:right w:val="single" w:color="auto" w:sz="4" w:space="0"/>
            </w:tcBorders>
          </w:tcPr>
          <w:p w14:paraId="3CA19F26">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白靖妍</w:t>
            </w:r>
          </w:p>
        </w:tc>
        <w:tc>
          <w:tcPr>
            <w:tcW w:w="2072" w:type="dxa"/>
            <w:tcBorders>
              <w:top w:val="single" w:color="auto" w:sz="4" w:space="0"/>
              <w:left w:val="single" w:color="auto" w:sz="4" w:space="0"/>
              <w:bottom w:val="single" w:color="auto" w:sz="4" w:space="0"/>
              <w:right w:val="single" w:color="auto" w:sz="4" w:space="0"/>
            </w:tcBorders>
          </w:tcPr>
          <w:p w14:paraId="18CF7F3E">
            <w:pPr>
              <w:spacing w:line="360" w:lineRule="auto"/>
              <w:rPr>
                <w:rFonts w:hint="eastAsia" w:ascii="楷体" w:hAnsi="楷体" w:eastAsia="楷体" w:cs="楷体"/>
                <w:kern w:val="0"/>
                <w:szCs w:val="20"/>
              </w:rPr>
            </w:pPr>
            <w:r>
              <w:rPr>
                <w:rFonts w:hint="eastAsia" w:ascii="楷体" w:hAnsi="楷体" w:eastAsia="楷体" w:cs="楷体"/>
                <w:kern w:val="0"/>
                <w:szCs w:val="20"/>
              </w:rPr>
              <w:t>创建日期：</w:t>
            </w:r>
          </w:p>
        </w:tc>
        <w:tc>
          <w:tcPr>
            <w:tcW w:w="2092" w:type="dxa"/>
            <w:tcBorders>
              <w:top w:val="single" w:color="auto" w:sz="4" w:space="0"/>
              <w:left w:val="single" w:color="auto" w:sz="4" w:space="0"/>
              <w:bottom w:val="single" w:color="auto" w:sz="4" w:space="0"/>
              <w:right w:val="single" w:color="auto" w:sz="4" w:space="0"/>
            </w:tcBorders>
          </w:tcPr>
          <w:p w14:paraId="5314D11E">
            <w:pPr>
              <w:spacing w:line="360" w:lineRule="auto"/>
              <w:rPr>
                <w:rFonts w:hint="eastAsia" w:ascii="楷体" w:hAnsi="楷体" w:eastAsia="楷体" w:cs="楷体"/>
                <w:kern w:val="0"/>
                <w:szCs w:val="20"/>
                <w:lang w:val="en-US" w:eastAsia="zh-CN"/>
              </w:rPr>
            </w:pPr>
            <w:r>
              <w:rPr>
                <w:rFonts w:hint="eastAsia" w:ascii="楷体" w:hAnsi="楷体" w:eastAsia="楷体" w:cs="楷体"/>
                <w:kern w:val="0"/>
                <w:szCs w:val="20"/>
              </w:rPr>
              <w:t>2025/</w:t>
            </w:r>
            <w:r>
              <w:rPr>
                <w:rFonts w:hint="eastAsia" w:ascii="楷体" w:hAnsi="楷体" w:eastAsia="楷体" w:cs="楷体"/>
                <w:kern w:val="0"/>
                <w:szCs w:val="20"/>
                <w:lang w:val="en-US" w:eastAsia="zh-CN"/>
              </w:rPr>
              <w:t>5</w:t>
            </w:r>
            <w:r>
              <w:rPr>
                <w:rFonts w:hint="eastAsia" w:ascii="楷体" w:hAnsi="楷体" w:eastAsia="楷体" w:cs="楷体"/>
                <w:kern w:val="0"/>
                <w:szCs w:val="20"/>
              </w:rPr>
              <w:t>/</w:t>
            </w:r>
            <w:r>
              <w:rPr>
                <w:rFonts w:hint="eastAsia" w:ascii="楷体" w:hAnsi="楷体" w:eastAsia="楷体" w:cs="楷体"/>
                <w:kern w:val="0"/>
                <w:szCs w:val="20"/>
                <w:lang w:val="en-US" w:eastAsia="zh-CN"/>
              </w:rPr>
              <w:t>7</w:t>
            </w:r>
          </w:p>
        </w:tc>
      </w:tr>
      <w:tr w14:paraId="4C9D3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64EB5973">
            <w:pPr>
              <w:spacing w:line="360" w:lineRule="auto"/>
              <w:rPr>
                <w:rFonts w:hint="eastAsia" w:ascii="楷体" w:hAnsi="楷体" w:eastAsia="楷体" w:cs="楷体"/>
                <w:kern w:val="0"/>
                <w:szCs w:val="20"/>
              </w:rPr>
            </w:pPr>
            <w:r>
              <w:rPr>
                <w:rFonts w:hint="eastAsia" w:ascii="楷体" w:hAnsi="楷体" w:eastAsia="楷体" w:cs="楷体"/>
                <w:kern w:val="0"/>
                <w:szCs w:val="20"/>
              </w:rPr>
              <w:t>主要操作者</w:t>
            </w:r>
          </w:p>
        </w:tc>
        <w:tc>
          <w:tcPr>
            <w:tcW w:w="2577" w:type="dxa"/>
            <w:tcBorders>
              <w:top w:val="single" w:color="auto" w:sz="4" w:space="0"/>
              <w:left w:val="single" w:color="auto" w:sz="4" w:space="0"/>
              <w:bottom w:val="single" w:color="auto" w:sz="4" w:space="0"/>
              <w:right w:val="single" w:color="auto" w:sz="4" w:space="0"/>
            </w:tcBorders>
          </w:tcPr>
          <w:p w14:paraId="2CEC2122">
            <w:pPr>
              <w:spacing w:line="360" w:lineRule="auto"/>
              <w:rPr>
                <w:rFonts w:hint="eastAsia" w:ascii="楷体" w:hAnsi="楷体" w:eastAsia="楷体" w:cs="楷体"/>
                <w:kern w:val="0"/>
                <w:szCs w:val="20"/>
              </w:rPr>
            </w:pPr>
            <w:r>
              <w:rPr>
                <w:rFonts w:hint="eastAsia" w:ascii="楷体" w:hAnsi="楷体" w:eastAsia="楷体" w:cs="楷体"/>
                <w:kern w:val="0"/>
                <w:szCs w:val="20"/>
              </w:rPr>
              <w:t>用户</w:t>
            </w:r>
          </w:p>
        </w:tc>
        <w:tc>
          <w:tcPr>
            <w:tcW w:w="2072" w:type="dxa"/>
            <w:tcBorders>
              <w:top w:val="single" w:color="auto" w:sz="4" w:space="0"/>
              <w:left w:val="single" w:color="auto" w:sz="4" w:space="0"/>
              <w:bottom w:val="single" w:color="auto" w:sz="4" w:space="0"/>
              <w:right w:val="single" w:color="auto" w:sz="4" w:space="0"/>
            </w:tcBorders>
          </w:tcPr>
          <w:p w14:paraId="7363C5B9">
            <w:pPr>
              <w:spacing w:line="360" w:lineRule="auto"/>
              <w:rPr>
                <w:rFonts w:hint="eastAsia" w:ascii="楷体" w:hAnsi="楷体" w:eastAsia="楷体" w:cs="楷体"/>
                <w:kern w:val="0"/>
                <w:szCs w:val="20"/>
              </w:rPr>
            </w:pPr>
            <w:r>
              <w:rPr>
                <w:rFonts w:hint="eastAsia" w:ascii="楷体" w:hAnsi="楷体" w:eastAsia="楷体" w:cs="楷体"/>
                <w:kern w:val="0"/>
                <w:szCs w:val="20"/>
              </w:rPr>
              <w:t>次要操作者：</w:t>
            </w:r>
          </w:p>
        </w:tc>
        <w:tc>
          <w:tcPr>
            <w:tcW w:w="2092" w:type="dxa"/>
            <w:tcBorders>
              <w:top w:val="single" w:color="auto" w:sz="4" w:space="0"/>
              <w:left w:val="single" w:color="auto" w:sz="4" w:space="0"/>
              <w:bottom w:val="single" w:color="auto" w:sz="4" w:space="0"/>
              <w:right w:val="single" w:color="auto" w:sz="4" w:space="0"/>
            </w:tcBorders>
          </w:tcPr>
          <w:p w14:paraId="0B0116F9">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5C0A9E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1555" w:type="dxa"/>
            <w:tcBorders>
              <w:top w:val="single" w:color="auto" w:sz="4" w:space="0"/>
              <w:left w:val="single" w:color="auto" w:sz="4" w:space="0"/>
              <w:bottom w:val="single" w:color="auto" w:sz="4" w:space="0"/>
              <w:right w:val="single" w:color="auto" w:sz="4" w:space="0"/>
            </w:tcBorders>
          </w:tcPr>
          <w:p w14:paraId="1FD14CA7">
            <w:pPr>
              <w:spacing w:line="360" w:lineRule="auto"/>
              <w:rPr>
                <w:rFonts w:hint="eastAsia" w:ascii="楷体" w:hAnsi="楷体" w:eastAsia="楷体" w:cs="楷体"/>
                <w:kern w:val="0"/>
                <w:szCs w:val="20"/>
              </w:rPr>
            </w:pPr>
            <w:r>
              <w:rPr>
                <w:rFonts w:hint="eastAsia" w:ascii="楷体" w:hAnsi="楷体" w:eastAsia="楷体" w:cs="楷体"/>
                <w:kern w:val="0"/>
                <w:szCs w:val="20"/>
              </w:rPr>
              <w:t>描述：</w:t>
            </w:r>
          </w:p>
        </w:tc>
        <w:tc>
          <w:tcPr>
            <w:tcW w:w="6741" w:type="dxa"/>
            <w:gridSpan w:val="3"/>
            <w:tcBorders>
              <w:top w:val="single" w:color="auto" w:sz="4" w:space="0"/>
              <w:left w:val="single" w:color="auto" w:sz="4" w:space="0"/>
              <w:bottom w:val="single" w:color="auto" w:sz="4" w:space="0"/>
              <w:right w:val="single" w:color="auto" w:sz="4" w:space="0"/>
            </w:tcBorders>
          </w:tcPr>
          <w:p w14:paraId="5B811BD2">
            <w:pPr>
              <w:spacing w:line="360" w:lineRule="auto"/>
              <w:rPr>
                <w:rFonts w:hint="eastAsia" w:ascii="楷体" w:hAnsi="楷体" w:eastAsia="楷体" w:cs="楷体"/>
                <w:kern w:val="0"/>
                <w:szCs w:val="20"/>
              </w:rPr>
            </w:pPr>
            <w:r>
              <w:rPr>
                <w:rFonts w:ascii="楷体" w:hAnsi="楷体" w:eastAsia="楷体" w:cs="楷体"/>
                <w:kern w:val="0"/>
                <w:szCs w:val="20"/>
              </w:rPr>
              <w:t>用户</w:t>
            </w:r>
            <w:r>
              <w:rPr>
                <w:rFonts w:hint="eastAsia" w:ascii="楷体" w:hAnsi="楷体" w:eastAsia="楷体" w:cs="楷体"/>
                <w:kern w:val="0"/>
                <w:szCs w:val="20"/>
              </w:rPr>
              <w:t>在校务</w:t>
            </w:r>
            <w:r>
              <w:rPr>
                <w:rFonts w:hint="eastAsia" w:ascii="楷体" w:hAnsi="楷体" w:eastAsia="楷体" w:cs="楷体"/>
                <w:kern w:val="0"/>
                <w:szCs w:val="20"/>
                <w:lang w:val="en-US" w:eastAsia="zh-CN"/>
              </w:rPr>
              <w:t>问答机器人</w:t>
            </w:r>
            <w:r>
              <w:rPr>
                <w:rFonts w:hint="eastAsia" w:ascii="楷体" w:hAnsi="楷体" w:eastAsia="楷体" w:cs="楷体"/>
                <w:kern w:val="0"/>
                <w:szCs w:val="20"/>
              </w:rPr>
              <w:t>小程序的</w:t>
            </w:r>
            <w:r>
              <w:rPr>
                <w:rFonts w:hint="eastAsia" w:ascii="楷体" w:hAnsi="楷体" w:eastAsia="楷体" w:cs="楷体"/>
                <w:kern w:val="0"/>
                <w:szCs w:val="20"/>
                <w:lang w:val="en-US" w:eastAsia="zh-CN"/>
              </w:rPr>
              <w:t>首页</w:t>
            </w:r>
            <w:r>
              <w:rPr>
                <w:rFonts w:hint="eastAsia" w:ascii="楷体" w:hAnsi="楷体" w:eastAsia="楷体" w:cs="楷体"/>
                <w:kern w:val="0"/>
                <w:szCs w:val="20"/>
              </w:rPr>
              <w:t>页面中，对某条</w:t>
            </w:r>
            <w:r>
              <w:rPr>
                <w:rFonts w:hint="eastAsia" w:ascii="楷体" w:hAnsi="楷体" w:eastAsia="楷体" w:cs="楷体"/>
                <w:kern w:val="0"/>
                <w:szCs w:val="20"/>
                <w:lang w:val="en-US" w:eastAsia="zh-CN"/>
              </w:rPr>
              <w:t>帖子</w:t>
            </w:r>
            <w:r>
              <w:rPr>
                <w:rFonts w:hint="eastAsia" w:ascii="楷体" w:hAnsi="楷体" w:eastAsia="楷体" w:cs="楷体"/>
                <w:kern w:val="0"/>
                <w:szCs w:val="20"/>
              </w:rPr>
              <w:t>发表评论</w:t>
            </w:r>
          </w:p>
        </w:tc>
      </w:tr>
      <w:tr w14:paraId="3D3ED0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1F5030B2">
            <w:pPr>
              <w:spacing w:line="360" w:lineRule="auto"/>
              <w:rPr>
                <w:rFonts w:hint="eastAsia" w:ascii="楷体" w:hAnsi="楷体" w:eastAsia="楷体" w:cs="楷体"/>
                <w:kern w:val="0"/>
                <w:szCs w:val="20"/>
              </w:rPr>
            </w:pPr>
            <w:r>
              <w:rPr>
                <w:rFonts w:hint="eastAsia" w:ascii="楷体" w:hAnsi="楷体" w:eastAsia="楷体" w:cs="楷体"/>
                <w:kern w:val="0"/>
                <w:szCs w:val="20"/>
              </w:rPr>
              <w:t>触发器：</w:t>
            </w:r>
          </w:p>
        </w:tc>
        <w:tc>
          <w:tcPr>
            <w:tcW w:w="6741" w:type="dxa"/>
            <w:gridSpan w:val="3"/>
            <w:tcBorders>
              <w:top w:val="single" w:color="auto" w:sz="4" w:space="0"/>
              <w:left w:val="single" w:color="auto" w:sz="4" w:space="0"/>
              <w:bottom w:val="single" w:color="auto" w:sz="4" w:space="0"/>
              <w:right w:val="single" w:color="auto" w:sz="4" w:space="0"/>
            </w:tcBorders>
          </w:tcPr>
          <w:p w14:paraId="70F494F0">
            <w:pPr>
              <w:spacing w:line="360" w:lineRule="auto"/>
              <w:rPr>
                <w:rFonts w:hint="eastAsia" w:ascii="楷体" w:hAnsi="楷体" w:eastAsia="楷体" w:cs="楷体"/>
                <w:kern w:val="0"/>
                <w:szCs w:val="20"/>
              </w:rPr>
            </w:pPr>
            <w:r>
              <w:rPr>
                <w:rFonts w:ascii="楷体" w:hAnsi="楷体" w:eastAsia="楷体" w:cs="楷体"/>
                <w:kern w:val="0"/>
                <w:szCs w:val="20"/>
              </w:rPr>
              <w:t>用户</w:t>
            </w:r>
            <w:r>
              <w:rPr>
                <w:rFonts w:hint="eastAsia" w:ascii="楷体" w:hAnsi="楷体" w:eastAsia="楷体" w:cs="楷体"/>
                <w:kern w:val="0"/>
                <w:szCs w:val="20"/>
              </w:rPr>
              <w:t>点击发表评论按钮</w:t>
            </w:r>
          </w:p>
        </w:tc>
      </w:tr>
      <w:tr w14:paraId="7003F3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39F79ECC">
            <w:pPr>
              <w:spacing w:line="360" w:lineRule="auto"/>
              <w:rPr>
                <w:rFonts w:hint="eastAsia" w:ascii="楷体" w:hAnsi="楷体" w:eastAsia="楷体" w:cs="楷体"/>
                <w:kern w:val="0"/>
                <w:szCs w:val="20"/>
              </w:rPr>
            </w:pPr>
            <w:r>
              <w:rPr>
                <w:rFonts w:hint="eastAsia" w:ascii="楷体" w:hAnsi="楷体" w:eastAsia="楷体" w:cs="楷体"/>
                <w:kern w:val="0"/>
                <w:szCs w:val="20"/>
              </w:rPr>
              <w:t>前置条件：</w:t>
            </w:r>
          </w:p>
        </w:tc>
        <w:tc>
          <w:tcPr>
            <w:tcW w:w="6741" w:type="dxa"/>
            <w:gridSpan w:val="3"/>
            <w:tcBorders>
              <w:top w:val="single" w:color="auto" w:sz="4" w:space="0"/>
              <w:left w:val="single" w:color="auto" w:sz="4" w:space="0"/>
              <w:bottom w:val="single" w:color="auto" w:sz="4" w:space="0"/>
              <w:right w:val="single" w:color="auto" w:sz="4" w:space="0"/>
            </w:tcBorders>
          </w:tcPr>
          <w:p w14:paraId="38DDAD59">
            <w:pPr>
              <w:spacing w:line="360" w:lineRule="auto"/>
              <w:rPr>
                <w:rFonts w:hint="eastAsia" w:ascii="楷体" w:hAnsi="楷体" w:eastAsia="楷体" w:cs="楷体"/>
                <w:kern w:val="0"/>
                <w:szCs w:val="20"/>
              </w:rPr>
            </w:pPr>
            <w:r>
              <w:rPr>
                <w:rFonts w:hint="eastAsia" w:ascii="楷体" w:hAnsi="楷体" w:eastAsia="楷体" w:cs="楷体"/>
                <w:kern w:val="0"/>
                <w:szCs w:val="20"/>
              </w:rPr>
              <w:t>1.用户已成功登录校务</w:t>
            </w:r>
            <w:r>
              <w:rPr>
                <w:rFonts w:hint="eastAsia" w:ascii="楷体" w:hAnsi="楷体" w:eastAsia="楷体" w:cs="楷体"/>
                <w:kern w:val="0"/>
                <w:szCs w:val="20"/>
                <w:lang w:val="en-US" w:eastAsia="zh-CN"/>
              </w:rPr>
              <w:t>问答</w:t>
            </w:r>
            <w:r>
              <w:rPr>
                <w:rFonts w:hint="eastAsia" w:ascii="楷体" w:hAnsi="楷体" w:eastAsia="楷体" w:cs="楷体"/>
                <w:kern w:val="0"/>
                <w:szCs w:val="20"/>
              </w:rPr>
              <w:t>机器人小程序</w:t>
            </w:r>
          </w:p>
          <w:p w14:paraId="43F6179E">
            <w:pPr>
              <w:spacing w:line="360" w:lineRule="auto"/>
              <w:rPr>
                <w:rFonts w:hint="eastAsia" w:ascii="楷体" w:hAnsi="楷体" w:eastAsia="楷体" w:cs="楷体"/>
                <w:kern w:val="0"/>
                <w:szCs w:val="20"/>
              </w:rPr>
            </w:pPr>
            <w:r>
              <w:rPr>
                <w:rFonts w:hint="eastAsia" w:ascii="楷体" w:hAnsi="楷体" w:eastAsia="楷体" w:cs="楷体"/>
                <w:kern w:val="0"/>
                <w:szCs w:val="20"/>
              </w:rPr>
              <w:t>2.用户处于</w:t>
            </w:r>
            <w:r>
              <w:rPr>
                <w:rFonts w:hint="eastAsia" w:ascii="楷体" w:hAnsi="楷体" w:eastAsia="楷体" w:cs="楷体"/>
                <w:kern w:val="0"/>
                <w:szCs w:val="20"/>
                <w:lang w:val="en-US" w:eastAsia="zh-CN"/>
              </w:rPr>
              <w:t>帖子</w:t>
            </w:r>
            <w:r>
              <w:rPr>
                <w:rFonts w:hint="eastAsia" w:ascii="楷体" w:hAnsi="楷体" w:eastAsia="楷体" w:cs="楷体"/>
                <w:kern w:val="0"/>
                <w:szCs w:val="20"/>
              </w:rPr>
              <w:t xml:space="preserve">页面 </w:t>
            </w:r>
          </w:p>
        </w:tc>
      </w:tr>
      <w:tr w14:paraId="73BFC2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7C3335CE">
            <w:pPr>
              <w:spacing w:line="360" w:lineRule="auto"/>
              <w:rPr>
                <w:rFonts w:hint="eastAsia" w:ascii="楷体" w:hAnsi="楷体" w:eastAsia="楷体" w:cs="楷体"/>
                <w:kern w:val="0"/>
                <w:szCs w:val="20"/>
              </w:rPr>
            </w:pPr>
            <w:r>
              <w:rPr>
                <w:rFonts w:hint="eastAsia" w:ascii="楷体" w:hAnsi="楷体" w:eastAsia="楷体" w:cs="楷体"/>
                <w:kern w:val="0"/>
                <w:szCs w:val="20"/>
              </w:rPr>
              <w:t>后置条件：</w:t>
            </w:r>
          </w:p>
        </w:tc>
        <w:tc>
          <w:tcPr>
            <w:tcW w:w="6741" w:type="dxa"/>
            <w:gridSpan w:val="3"/>
            <w:tcBorders>
              <w:top w:val="single" w:color="auto" w:sz="4" w:space="0"/>
              <w:left w:val="single" w:color="auto" w:sz="4" w:space="0"/>
              <w:bottom w:val="single" w:color="auto" w:sz="4" w:space="0"/>
              <w:right w:val="single" w:color="auto" w:sz="4" w:space="0"/>
            </w:tcBorders>
          </w:tcPr>
          <w:p w14:paraId="05D6415C">
            <w:pPr>
              <w:numPr>
                <w:ilvl w:val="0"/>
                <w:numId w:val="15"/>
              </w:numPr>
              <w:spacing w:line="360" w:lineRule="auto"/>
              <w:rPr>
                <w:rFonts w:hint="eastAsia" w:ascii="楷体" w:hAnsi="楷体" w:eastAsia="楷体" w:cs="楷体"/>
                <w:kern w:val="0"/>
                <w:szCs w:val="20"/>
              </w:rPr>
            </w:pPr>
            <w:r>
              <w:rPr>
                <w:rFonts w:hint="eastAsia" w:ascii="楷体" w:hAnsi="楷体" w:eastAsia="楷体" w:cs="楷体"/>
                <w:kern w:val="0"/>
                <w:szCs w:val="20"/>
              </w:rPr>
              <w:t>评论显示在</w:t>
            </w:r>
            <w:r>
              <w:rPr>
                <w:rFonts w:hint="eastAsia" w:ascii="楷体" w:hAnsi="楷体" w:eastAsia="楷体" w:cs="楷体"/>
                <w:kern w:val="0"/>
                <w:szCs w:val="20"/>
                <w:lang w:val="en-US" w:eastAsia="zh-CN"/>
              </w:rPr>
              <w:t>帖子</w:t>
            </w:r>
            <w:r>
              <w:rPr>
                <w:rFonts w:hint="eastAsia" w:ascii="楷体" w:hAnsi="楷体" w:eastAsia="楷体" w:cs="楷体"/>
                <w:kern w:val="0"/>
                <w:szCs w:val="20"/>
              </w:rPr>
              <w:t>的评论列表中</w:t>
            </w:r>
          </w:p>
        </w:tc>
      </w:tr>
      <w:tr w14:paraId="23C4CA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7C968224">
            <w:pPr>
              <w:spacing w:line="360" w:lineRule="auto"/>
              <w:rPr>
                <w:rFonts w:hint="eastAsia" w:ascii="楷体" w:hAnsi="楷体" w:eastAsia="楷体" w:cs="楷体"/>
                <w:kern w:val="0"/>
                <w:szCs w:val="20"/>
              </w:rPr>
            </w:pPr>
            <w:r>
              <w:rPr>
                <w:rFonts w:hint="eastAsia" w:ascii="楷体" w:hAnsi="楷体" w:eastAsia="楷体" w:cs="楷体"/>
                <w:kern w:val="0"/>
                <w:szCs w:val="20"/>
              </w:rPr>
              <w:t>一般性流程：</w:t>
            </w:r>
          </w:p>
        </w:tc>
        <w:tc>
          <w:tcPr>
            <w:tcW w:w="6741" w:type="dxa"/>
            <w:gridSpan w:val="3"/>
            <w:tcBorders>
              <w:top w:val="single" w:color="auto" w:sz="4" w:space="0"/>
              <w:left w:val="single" w:color="auto" w:sz="4" w:space="0"/>
              <w:bottom w:val="single" w:color="auto" w:sz="4" w:space="0"/>
              <w:right w:val="single" w:color="auto" w:sz="4" w:space="0"/>
            </w:tcBorders>
          </w:tcPr>
          <w:p w14:paraId="5047403C">
            <w:pPr>
              <w:spacing w:line="360" w:lineRule="auto"/>
              <w:rPr>
                <w:rFonts w:hint="eastAsia" w:ascii="楷体" w:hAnsi="楷体" w:eastAsia="楷体" w:cs="楷体"/>
                <w:kern w:val="0"/>
                <w:szCs w:val="20"/>
              </w:rPr>
            </w:pPr>
            <w:r>
              <w:rPr>
                <w:rFonts w:hint="eastAsia" w:ascii="楷体" w:hAnsi="楷体" w:eastAsia="楷体" w:cs="楷体"/>
                <w:kern w:val="0"/>
                <w:szCs w:val="20"/>
              </w:rPr>
              <w:t>1.用户登录后进入校务</w:t>
            </w:r>
            <w:r>
              <w:rPr>
                <w:rFonts w:hint="eastAsia" w:ascii="楷体" w:hAnsi="楷体" w:eastAsia="楷体" w:cs="楷体"/>
                <w:kern w:val="0"/>
                <w:szCs w:val="20"/>
                <w:lang w:val="en-US" w:eastAsia="zh-CN"/>
              </w:rPr>
              <w:t>问答机器人</w:t>
            </w:r>
            <w:r>
              <w:rPr>
                <w:rFonts w:hint="eastAsia" w:ascii="楷体" w:hAnsi="楷体" w:eastAsia="楷体" w:cs="楷体"/>
                <w:kern w:val="0"/>
                <w:szCs w:val="20"/>
              </w:rPr>
              <w:t>小程序首页</w:t>
            </w:r>
          </w:p>
          <w:p w14:paraId="2486393C">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2.在首页</w:t>
            </w:r>
            <w:r>
              <w:rPr>
                <w:rFonts w:hint="eastAsia" w:ascii="楷体" w:hAnsi="楷体" w:eastAsia="楷体" w:cs="楷体"/>
                <w:kern w:val="0"/>
                <w:szCs w:val="20"/>
                <w:lang w:val="en-US" w:eastAsia="zh-CN"/>
              </w:rPr>
              <w:t>或热门板块页或搜索结果页</w:t>
            </w:r>
            <w:r>
              <w:rPr>
                <w:rFonts w:hint="eastAsia" w:ascii="楷体" w:hAnsi="楷体" w:eastAsia="楷体" w:cs="楷体"/>
                <w:kern w:val="0"/>
                <w:szCs w:val="20"/>
              </w:rPr>
              <w:t>点击</w:t>
            </w:r>
            <w:r>
              <w:rPr>
                <w:rFonts w:hint="eastAsia" w:ascii="楷体" w:hAnsi="楷体" w:eastAsia="楷体" w:cs="楷体"/>
                <w:kern w:val="0"/>
                <w:szCs w:val="20"/>
                <w:lang w:val="en-US" w:eastAsia="zh-CN"/>
              </w:rPr>
              <w:t>某条帖子</w:t>
            </w:r>
          </w:p>
          <w:p w14:paraId="33B4D798">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3.系统跳转至</w:t>
            </w:r>
            <w:r>
              <w:rPr>
                <w:rFonts w:hint="eastAsia" w:ascii="楷体" w:hAnsi="楷体" w:eastAsia="楷体" w:cs="楷体"/>
                <w:kern w:val="0"/>
                <w:szCs w:val="20"/>
                <w:lang w:val="en-US" w:eastAsia="zh-CN"/>
              </w:rPr>
              <w:t>帖子页面</w:t>
            </w:r>
          </w:p>
          <w:p w14:paraId="16A31C29">
            <w:pPr>
              <w:spacing w:line="360" w:lineRule="auto"/>
              <w:rPr>
                <w:rFonts w:hint="eastAsia" w:ascii="楷体" w:hAnsi="楷体" w:eastAsia="楷体" w:cs="楷体"/>
                <w:kern w:val="0"/>
                <w:szCs w:val="20"/>
              </w:rPr>
            </w:pPr>
            <w:r>
              <w:rPr>
                <w:rFonts w:hint="eastAsia" w:ascii="楷体" w:hAnsi="楷体" w:eastAsia="楷体" w:cs="楷体"/>
                <w:kern w:val="0"/>
                <w:szCs w:val="20"/>
              </w:rPr>
              <w:t>4.用户</w:t>
            </w:r>
            <w:r>
              <w:rPr>
                <w:rFonts w:hint="eastAsia" w:ascii="楷体" w:hAnsi="楷体" w:eastAsia="楷体" w:cs="楷体"/>
                <w:kern w:val="0"/>
                <w:szCs w:val="20"/>
                <w:lang w:val="en-US" w:eastAsia="zh-CN"/>
              </w:rPr>
              <w:t>在最下方输入评论内容并发布</w:t>
            </w:r>
          </w:p>
        </w:tc>
      </w:tr>
      <w:tr w14:paraId="50975F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07A0A139">
            <w:pPr>
              <w:spacing w:line="360" w:lineRule="auto"/>
              <w:rPr>
                <w:rFonts w:hint="eastAsia" w:ascii="楷体" w:hAnsi="楷体" w:eastAsia="楷体" w:cs="楷体"/>
                <w:kern w:val="0"/>
                <w:szCs w:val="20"/>
              </w:rPr>
            </w:pPr>
            <w:r>
              <w:rPr>
                <w:rFonts w:hint="eastAsia" w:ascii="楷体" w:hAnsi="楷体" w:eastAsia="楷体" w:cs="楷体"/>
                <w:kern w:val="0"/>
                <w:szCs w:val="20"/>
              </w:rPr>
              <w:t>选择性流程</w:t>
            </w:r>
          </w:p>
        </w:tc>
        <w:tc>
          <w:tcPr>
            <w:tcW w:w="6741" w:type="dxa"/>
            <w:gridSpan w:val="3"/>
            <w:tcBorders>
              <w:top w:val="single" w:color="auto" w:sz="4" w:space="0"/>
              <w:left w:val="single" w:color="auto" w:sz="4" w:space="0"/>
              <w:bottom w:val="single" w:color="auto" w:sz="4" w:space="0"/>
              <w:right w:val="single" w:color="auto" w:sz="4" w:space="0"/>
            </w:tcBorders>
          </w:tcPr>
          <w:p w14:paraId="29AFA68D">
            <w:pPr>
              <w:tabs>
                <w:tab w:val="left" w:pos="1365"/>
              </w:tabs>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21E978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73AE1A42">
            <w:pPr>
              <w:spacing w:line="360" w:lineRule="auto"/>
              <w:rPr>
                <w:rFonts w:hint="eastAsia" w:ascii="楷体" w:hAnsi="楷体" w:eastAsia="楷体" w:cs="楷体"/>
                <w:kern w:val="0"/>
                <w:szCs w:val="20"/>
              </w:rPr>
            </w:pPr>
            <w:r>
              <w:rPr>
                <w:rFonts w:hint="eastAsia" w:ascii="楷体" w:hAnsi="楷体" w:eastAsia="楷体" w:cs="楷体"/>
                <w:kern w:val="0"/>
                <w:szCs w:val="20"/>
              </w:rPr>
              <w:t>异常：</w:t>
            </w:r>
          </w:p>
        </w:tc>
        <w:tc>
          <w:tcPr>
            <w:tcW w:w="6741" w:type="dxa"/>
            <w:gridSpan w:val="3"/>
            <w:tcBorders>
              <w:top w:val="single" w:color="auto" w:sz="4" w:space="0"/>
              <w:left w:val="single" w:color="auto" w:sz="4" w:space="0"/>
              <w:bottom w:val="single" w:color="auto" w:sz="4" w:space="0"/>
              <w:right w:val="single" w:color="auto" w:sz="4" w:space="0"/>
            </w:tcBorders>
          </w:tcPr>
          <w:p w14:paraId="7566CF5B">
            <w:pPr>
              <w:spacing w:line="360" w:lineRule="auto"/>
              <w:rPr>
                <w:rFonts w:hint="eastAsia" w:ascii="楷体" w:hAnsi="楷体" w:eastAsia="楷体" w:cs="楷体"/>
                <w:kern w:val="0"/>
                <w:szCs w:val="20"/>
              </w:rPr>
            </w:pPr>
            <w:r>
              <w:rPr>
                <w:rFonts w:hint="eastAsia" w:ascii="楷体" w:hAnsi="楷体" w:eastAsia="楷体" w:cs="楷体"/>
                <w:kern w:val="0"/>
                <w:szCs w:val="20"/>
              </w:rPr>
              <w:t>1.输入为空：提交时提示“评论内容不能为空”，阻止提交</w:t>
            </w:r>
          </w:p>
          <w:p w14:paraId="17468E38">
            <w:pPr>
              <w:spacing w:line="360" w:lineRule="auto"/>
              <w:rPr>
                <w:rFonts w:hint="eastAsia" w:ascii="楷体" w:hAnsi="楷体" w:eastAsia="楷体" w:cs="楷体"/>
                <w:kern w:val="0"/>
                <w:szCs w:val="20"/>
              </w:rPr>
            </w:pPr>
            <w:r>
              <w:rPr>
                <w:rFonts w:hint="eastAsia" w:ascii="楷体" w:hAnsi="楷体" w:eastAsia="楷体" w:cs="楷体"/>
                <w:kern w:val="0"/>
                <w:szCs w:val="20"/>
              </w:rPr>
              <w:t>2.网络中断：显示“提交失败，请检查网络”</w:t>
            </w:r>
          </w:p>
        </w:tc>
      </w:tr>
      <w:tr w14:paraId="15F15F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3793BE37">
            <w:pPr>
              <w:spacing w:line="360" w:lineRule="auto"/>
              <w:rPr>
                <w:rFonts w:hint="eastAsia" w:ascii="楷体" w:hAnsi="楷体" w:eastAsia="楷体" w:cs="楷体"/>
                <w:kern w:val="0"/>
                <w:szCs w:val="20"/>
              </w:rPr>
            </w:pPr>
            <w:r>
              <w:rPr>
                <w:rFonts w:hint="eastAsia" w:ascii="楷体" w:hAnsi="楷体" w:eastAsia="楷体" w:cs="楷体"/>
                <w:kern w:val="0"/>
                <w:szCs w:val="20"/>
              </w:rPr>
              <w:t>优先级：</w:t>
            </w:r>
          </w:p>
        </w:tc>
        <w:tc>
          <w:tcPr>
            <w:tcW w:w="6741" w:type="dxa"/>
            <w:gridSpan w:val="3"/>
            <w:tcBorders>
              <w:top w:val="single" w:color="auto" w:sz="4" w:space="0"/>
              <w:left w:val="single" w:color="auto" w:sz="4" w:space="0"/>
              <w:bottom w:val="single" w:color="auto" w:sz="4" w:space="0"/>
              <w:right w:val="single" w:color="auto" w:sz="4" w:space="0"/>
            </w:tcBorders>
          </w:tcPr>
          <w:p w14:paraId="3A9673F4">
            <w:pPr>
              <w:spacing w:line="360" w:lineRule="auto"/>
              <w:rPr>
                <w:rFonts w:hint="eastAsia" w:ascii="楷体" w:hAnsi="楷体" w:eastAsia="楷体" w:cs="楷体"/>
                <w:kern w:val="0"/>
                <w:szCs w:val="20"/>
              </w:rPr>
            </w:pPr>
            <w:r>
              <w:rPr>
                <w:rFonts w:hint="eastAsia" w:ascii="楷体" w:hAnsi="楷体" w:eastAsia="楷体" w:cs="楷体"/>
                <w:kern w:val="0"/>
                <w:szCs w:val="20"/>
              </w:rPr>
              <w:t>中</w:t>
            </w:r>
          </w:p>
        </w:tc>
      </w:tr>
      <w:tr w14:paraId="0C120D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55" w:type="dxa"/>
            <w:tcBorders>
              <w:top w:val="single" w:color="auto" w:sz="4" w:space="0"/>
              <w:left w:val="single" w:color="auto" w:sz="4" w:space="0"/>
              <w:bottom w:val="single" w:color="auto" w:sz="4" w:space="0"/>
              <w:right w:val="single" w:color="auto" w:sz="4" w:space="0"/>
            </w:tcBorders>
          </w:tcPr>
          <w:p w14:paraId="37295254">
            <w:pPr>
              <w:spacing w:line="360" w:lineRule="auto"/>
              <w:rPr>
                <w:rFonts w:hint="eastAsia" w:ascii="楷体" w:hAnsi="楷体" w:eastAsia="楷体" w:cs="楷体"/>
                <w:kern w:val="0"/>
                <w:szCs w:val="20"/>
              </w:rPr>
            </w:pPr>
            <w:r>
              <w:rPr>
                <w:rFonts w:hint="eastAsia" w:ascii="楷体" w:hAnsi="楷体" w:eastAsia="楷体" w:cs="楷体"/>
                <w:kern w:val="0"/>
                <w:szCs w:val="20"/>
              </w:rPr>
              <w:t>使用频率：</w:t>
            </w:r>
          </w:p>
        </w:tc>
        <w:tc>
          <w:tcPr>
            <w:tcW w:w="6741" w:type="dxa"/>
            <w:gridSpan w:val="3"/>
            <w:tcBorders>
              <w:top w:val="single" w:color="auto" w:sz="4" w:space="0"/>
              <w:left w:val="single" w:color="auto" w:sz="4" w:space="0"/>
              <w:bottom w:val="single" w:color="auto" w:sz="4" w:space="0"/>
              <w:right w:val="single" w:color="auto" w:sz="4" w:space="0"/>
            </w:tcBorders>
          </w:tcPr>
          <w:p w14:paraId="6C30B166">
            <w:pPr>
              <w:spacing w:line="360" w:lineRule="auto"/>
              <w:rPr>
                <w:rFonts w:hint="eastAsia" w:ascii="楷体" w:hAnsi="楷体" w:eastAsia="楷体" w:cs="楷体"/>
                <w:kern w:val="0"/>
                <w:szCs w:val="20"/>
              </w:rPr>
            </w:pPr>
            <w:r>
              <w:rPr>
                <w:rFonts w:hint="eastAsia" w:ascii="楷体" w:hAnsi="楷体" w:eastAsia="楷体" w:cs="楷体"/>
                <w:kern w:val="0"/>
                <w:szCs w:val="20"/>
              </w:rPr>
              <w:t>中</w:t>
            </w:r>
          </w:p>
        </w:tc>
      </w:tr>
      <w:tr w14:paraId="0DBCD9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57BEB225">
            <w:pPr>
              <w:spacing w:line="360" w:lineRule="auto"/>
              <w:rPr>
                <w:rFonts w:hint="eastAsia" w:ascii="楷体" w:hAnsi="楷体" w:eastAsia="楷体" w:cs="楷体"/>
                <w:kern w:val="0"/>
                <w:szCs w:val="20"/>
              </w:rPr>
            </w:pPr>
            <w:r>
              <w:rPr>
                <w:rFonts w:hint="eastAsia" w:ascii="楷体" w:hAnsi="楷体" w:eastAsia="楷体" w:cs="楷体"/>
                <w:kern w:val="0"/>
                <w:szCs w:val="20"/>
              </w:rPr>
              <w:t>业务规则：</w:t>
            </w:r>
          </w:p>
        </w:tc>
        <w:tc>
          <w:tcPr>
            <w:tcW w:w="6741" w:type="dxa"/>
            <w:gridSpan w:val="3"/>
            <w:tcBorders>
              <w:top w:val="single" w:color="auto" w:sz="4" w:space="0"/>
              <w:left w:val="single" w:color="auto" w:sz="4" w:space="0"/>
              <w:bottom w:val="single" w:color="auto" w:sz="4" w:space="0"/>
              <w:right w:val="single" w:color="auto" w:sz="4" w:space="0"/>
            </w:tcBorders>
          </w:tcPr>
          <w:p w14:paraId="5710DDE4">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35E3E7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057A1459">
            <w:pPr>
              <w:spacing w:line="360" w:lineRule="auto"/>
              <w:rPr>
                <w:rFonts w:hint="eastAsia" w:ascii="楷体" w:hAnsi="楷体" w:eastAsia="楷体" w:cs="楷体"/>
                <w:kern w:val="0"/>
                <w:szCs w:val="20"/>
              </w:rPr>
            </w:pPr>
            <w:r>
              <w:rPr>
                <w:rFonts w:hint="eastAsia" w:ascii="楷体" w:hAnsi="楷体" w:eastAsia="楷体" w:cs="楷体"/>
                <w:kern w:val="0"/>
                <w:szCs w:val="20"/>
              </w:rPr>
              <w:t>其他信息：</w:t>
            </w:r>
          </w:p>
        </w:tc>
        <w:tc>
          <w:tcPr>
            <w:tcW w:w="6741" w:type="dxa"/>
            <w:gridSpan w:val="3"/>
            <w:tcBorders>
              <w:top w:val="single" w:color="auto" w:sz="4" w:space="0"/>
              <w:left w:val="single" w:color="auto" w:sz="4" w:space="0"/>
              <w:bottom w:val="single" w:color="auto" w:sz="4" w:space="0"/>
              <w:right w:val="single" w:color="auto" w:sz="4" w:space="0"/>
            </w:tcBorders>
          </w:tcPr>
          <w:p w14:paraId="7A0268D3">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5BF019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2FE3CB22">
            <w:pPr>
              <w:spacing w:line="360" w:lineRule="auto"/>
              <w:rPr>
                <w:rFonts w:hint="eastAsia" w:ascii="楷体" w:hAnsi="楷体" w:eastAsia="楷体" w:cs="楷体"/>
                <w:kern w:val="0"/>
                <w:szCs w:val="20"/>
              </w:rPr>
            </w:pPr>
            <w:r>
              <w:rPr>
                <w:rFonts w:hint="eastAsia" w:ascii="楷体" w:hAnsi="楷体" w:eastAsia="楷体" w:cs="楷体"/>
                <w:kern w:val="0"/>
                <w:szCs w:val="20"/>
              </w:rPr>
              <w:t>假设：</w:t>
            </w:r>
          </w:p>
        </w:tc>
        <w:tc>
          <w:tcPr>
            <w:tcW w:w="6741" w:type="dxa"/>
            <w:gridSpan w:val="3"/>
            <w:tcBorders>
              <w:top w:val="single" w:color="auto" w:sz="4" w:space="0"/>
              <w:left w:val="single" w:color="auto" w:sz="4" w:space="0"/>
              <w:bottom w:val="single" w:color="auto" w:sz="4" w:space="0"/>
              <w:right w:val="single" w:color="auto" w:sz="4" w:space="0"/>
            </w:tcBorders>
          </w:tcPr>
          <w:p w14:paraId="66B2FEFC">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bl>
    <w:p w14:paraId="2485EB27">
      <w:pPr>
        <w:pStyle w:val="7"/>
        <w:spacing w:line="360" w:lineRule="auto"/>
        <w:rPr>
          <w:rFonts w:hint="eastAsia" w:ascii="楷体" w:hAnsi="楷体" w:eastAsia="楷体" w:cs="楷体"/>
          <w:sz w:val="21"/>
          <w:szCs w:val="21"/>
        </w:rPr>
      </w:pPr>
      <w:r>
        <w:rPr>
          <w:rFonts w:hint="eastAsia" w:ascii="楷体" w:hAnsi="楷体" w:eastAsia="楷体" w:cs="楷体"/>
          <w:sz w:val="21"/>
          <w:szCs w:val="21"/>
        </w:rPr>
        <w:t>表4-</w:t>
      </w:r>
      <w:r>
        <w:rPr>
          <w:rFonts w:hint="eastAsia" w:ascii="楷体" w:hAnsi="楷体" w:eastAsia="楷体" w:cs="楷体"/>
          <w:sz w:val="21"/>
          <w:szCs w:val="21"/>
          <w:lang w:val="en-US" w:eastAsia="zh-CN"/>
        </w:rPr>
        <w:t>3</w:t>
      </w:r>
      <w:r>
        <w:rPr>
          <w:rFonts w:hint="eastAsia" w:ascii="楷体" w:hAnsi="楷体" w:eastAsia="楷体" w:cs="楷体"/>
          <w:sz w:val="21"/>
          <w:szCs w:val="21"/>
        </w:rPr>
        <w:t>-</w:t>
      </w:r>
      <w:r>
        <w:rPr>
          <w:rFonts w:hint="eastAsia" w:ascii="楷体" w:hAnsi="楷体" w:eastAsia="楷体" w:cs="楷体"/>
          <w:szCs w:val="21"/>
        </w:rPr>
        <w:t>4</w:t>
      </w:r>
      <w:r>
        <w:rPr>
          <w:rFonts w:hint="eastAsia" w:ascii="楷体" w:hAnsi="楷体" w:eastAsia="楷体" w:cs="楷体"/>
          <w:sz w:val="21"/>
          <w:szCs w:val="21"/>
        </w:rPr>
        <w:t>-</w:t>
      </w:r>
      <w:r>
        <w:rPr>
          <w:rFonts w:hint="eastAsia" w:ascii="楷体" w:hAnsi="楷体" w:eastAsia="楷体" w:cs="楷体"/>
          <w:sz w:val="21"/>
          <w:szCs w:val="21"/>
          <w:lang w:val="en-US" w:eastAsia="zh-CN"/>
        </w:rPr>
        <w:t>1</w:t>
      </w:r>
      <w:r>
        <w:rPr>
          <w:rFonts w:hint="eastAsia" w:ascii="楷体" w:hAnsi="楷体" w:eastAsia="楷体" w:cs="楷体"/>
          <w:sz w:val="21"/>
          <w:szCs w:val="21"/>
          <w:lang w:eastAsia="zh-Hans"/>
        </w:rPr>
        <w:t xml:space="preserve">用例表 </w:t>
      </w:r>
      <w:r>
        <w:rPr>
          <w:rFonts w:hint="eastAsia" w:ascii="楷体" w:hAnsi="楷体" w:eastAsia="楷体" w:cs="楷体"/>
          <w:sz w:val="21"/>
          <w:szCs w:val="22"/>
          <w:lang w:eastAsia="zh-Hans"/>
        </w:rPr>
        <w:t>发表评论</w:t>
      </w:r>
    </w:p>
    <w:p w14:paraId="1851B8CB">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对话框图</w:t>
      </w:r>
    </w:p>
    <w:p w14:paraId="457E81F1">
      <w:pPr>
        <w:spacing w:line="360" w:lineRule="auto"/>
        <w:jc w:val="center"/>
        <w:rPr>
          <w:rFonts w:hint="eastAsia" w:ascii="楷体" w:hAnsi="楷体" w:eastAsia="楷体" w:cs="楷体"/>
        </w:rPr>
      </w:pPr>
      <w:r>
        <w:drawing>
          <wp:inline distT="0" distB="0" distL="114300" distR="114300">
            <wp:extent cx="1638300" cy="4761865"/>
            <wp:effectExtent l="0" t="0" r="0" b="635"/>
            <wp:docPr id="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4"/>
                    <pic:cNvPicPr>
                      <a:picLocks noChangeAspect="1"/>
                    </pic:cNvPicPr>
                  </pic:nvPicPr>
                  <pic:blipFill>
                    <a:blip r:embed="rId30"/>
                    <a:stretch>
                      <a:fillRect/>
                    </a:stretch>
                  </pic:blipFill>
                  <pic:spPr>
                    <a:xfrm>
                      <a:off x="0" y="0"/>
                      <a:ext cx="1638300" cy="4761865"/>
                    </a:xfrm>
                    <a:prstGeom prst="rect">
                      <a:avLst/>
                    </a:prstGeom>
                    <a:noFill/>
                    <a:ln>
                      <a:noFill/>
                    </a:ln>
                  </pic:spPr>
                </pic:pic>
              </a:graphicData>
            </a:graphic>
          </wp:inline>
        </w:drawing>
      </w:r>
    </w:p>
    <w:p w14:paraId="1DD23510">
      <w:pPr>
        <w:pStyle w:val="7"/>
        <w:spacing w:line="360" w:lineRule="auto"/>
        <w:rPr>
          <w:rFonts w:hint="eastAsia" w:ascii="楷体" w:hAnsi="楷体" w:eastAsia="楷体" w:cs="楷体"/>
          <w:sz w:val="21"/>
          <w:szCs w:val="21"/>
          <w:lang w:eastAsia="zh-Hans"/>
        </w:rPr>
      </w:pPr>
      <w:r>
        <w:rPr>
          <w:rFonts w:hint="eastAsia" w:ascii="楷体" w:hAnsi="楷体" w:eastAsia="楷体" w:cs="楷体"/>
          <w:sz w:val="21"/>
          <w:szCs w:val="21"/>
        </w:rPr>
        <w:t>图4-</w:t>
      </w:r>
      <w:r>
        <w:rPr>
          <w:rFonts w:hint="eastAsia" w:ascii="楷体" w:hAnsi="楷体" w:eastAsia="楷体" w:cs="楷体"/>
          <w:sz w:val="21"/>
          <w:szCs w:val="21"/>
          <w:lang w:val="en-US" w:eastAsia="zh-CN"/>
        </w:rPr>
        <w:t>3</w:t>
      </w:r>
      <w:r>
        <w:rPr>
          <w:rFonts w:hint="eastAsia" w:ascii="楷体" w:hAnsi="楷体" w:eastAsia="楷体" w:cs="楷体"/>
          <w:sz w:val="21"/>
          <w:szCs w:val="21"/>
        </w:rPr>
        <w:t>-4-</w:t>
      </w:r>
      <w:r>
        <w:rPr>
          <w:rFonts w:hint="eastAsia" w:ascii="楷体" w:hAnsi="楷体" w:eastAsia="楷体" w:cs="楷体"/>
          <w:sz w:val="21"/>
          <w:szCs w:val="21"/>
          <w:lang w:val="en-US" w:eastAsia="zh-CN"/>
        </w:rPr>
        <w:t>1</w:t>
      </w:r>
      <w:r>
        <w:rPr>
          <w:rFonts w:hint="eastAsia" w:ascii="楷体" w:hAnsi="楷体" w:eastAsia="楷体" w:cs="楷体"/>
          <w:sz w:val="21"/>
          <w:szCs w:val="21"/>
        </w:rPr>
        <w:t xml:space="preserve"> </w:t>
      </w:r>
      <w:r>
        <w:rPr>
          <w:rFonts w:hint="eastAsia" w:ascii="楷体" w:hAnsi="楷体" w:eastAsia="楷体" w:cs="楷体"/>
          <w:sz w:val="21"/>
          <w:szCs w:val="21"/>
          <w:lang w:eastAsia="zh-Hans"/>
        </w:rPr>
        <w:t xml:space="preserve">对话框图 </w:t>
      </w:r>
      <w:r>
        <w:rPr>
          <w:rFonts w:hint="eastAsia" w:ascii="楷体" w:hAnsi="楷体" w:eastAsia="楷体" w:cs="楷体"/>
          <w:sz w:val="21"/>
          <w:szCs w:val="22"/>
          <w:lang w:eastAsia="zh-Hans"/>
        </w:rPr>
        <w:t>发表评论</w:t>
      </w:r>
    </w:p>
    <w:p w14:paraId="4FC1ED11">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界面原型</w:t>
      </w:r>
    </w:p>
    <w:p w14:paraId="7911E7AF">
      <w:pPr>
        <w:jc w:val="center"/>
        <w:rPr>
          <w:rFonts w:hint="eastAsia" w:ascii="楷体" w:hAnsi="楷体" w:eastAsia="楷体"/>
        </w:rPr>
      </w:pPr>
      <w:r>
        <w:drawing>
          <wp:inline distT="0" distB="0" distL="114300" distR="114300">
            <wp:extent cx="2373630" cy="3886835"/>
            <wp:effectExtent l="0" t="0" r="7620" b="8890"/>
            <wp:docPr id="5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1"/>
                    <pic:cNvPicPr>
                      <a:picLocks noChangeAspect="1"/>
                    </pic:cNvPicPr>
                  </pic:nvPicPr>
                  <pic:blipFill>
                    <a:blip r:embed="rId31"/>
                    <a:stretch>
                      <a:fillRect/>
                    </a:stretch>
                  </pic:blipFill>
                  <pic:spPr>
                    <a:xfrm>
                      <a:off x="0" y="0"/>
                      <a:ext cx="2373630" cy="3886835"/>
                    </a:xfrm>
                    <a:prstGeom prst="rect">
                      <a:avLst/>
                    </a:prstGeom>
                    <a:noFill/>
                    <a:ln>
                      <a:noFill/>
                    </a:ln>
                  </pic:spPr>
                </pic:pic>
              </a:graphicData>
            </a:graphic>
          </wp:inline>
        </w:drawing>
      </w:r>
      <w:r>
        <w:drawing>
          <wp:inline distT="0" distB="0" distL="114300" distR="114300">
            <wp:extent cx="2364105" cy="4043680"/>
            <wp:effectExtent l="0" t="0" r="7620" b="4445"/>
            <wp:docPr id="6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5"/>
                    <pic:cNvPicPr>
                      <a:picLocks noChangeAspect="1"/>
                    </pic:cNvPicPr>
                  </pic:nvPicPr>
                  <pic:blipFill>
                    <a:blip r:embed="rId32"/>
                    <a:stretch>
                      <a:fillRect/>
                    </a:stretch>
                  </pic:blipFill>
                  <pic:spPr>
                    <a:xfrm>
                      <a:off x="0" y="0"/>
                      <a:ext cx="2364105" cy="4043680"/>
                    </a:xfrm>
                    <a:prstGeom prst="rect">
                      <a:avLst/>
                    </a:prstGeom>
                    <a:noFill/>
                    <a:ln>
                      <a:noFill/>
                    </a:ln>
                  </pic:spPr>
                </pic:pic>
              </a:graphicData>
            </a:graphic>
          </wp:inline>
        </w:drawing>
      </w:r>
      <w:r>
        <w:drawing>
          <wp:inline distT="0" distB="0" distL="114300" distR="114300">
            <wp:extent cx="2256790" cy="3891915"/>
            <wp:effectExtent l="0" t="0" r="635" b="3810"/>
            <wp:docPr id="6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6"/>
                    <pic:cNvPicPr>
                      <a:picLocks noChangeAspect="1"/>
                    </pic:cNvPicPr>
                  </pic:nvPicPr>
                  <pic:blipFill>
                    <a:blip r:embed="rId33"/>
                    <a:stretch>
                      <a:fillRect/>
                    </a:stretch>
                  </pic:blipFill>
                  <pic:spPr>
                    <a:xfrm>
                      <a:off x="0" y="0"/>
                      <a:ext cx="2256790" cy="3891915"/>
                    </a:xfrm>
                    <a:prstGeom prst="rect">
                      <a:avLst/>
                    </a:prstGeom>
                    <a:noFill/>
                    <a:ln>
                      <a:noFill/>
                    </a:ln>
                  </pic:spPr>
                </pic:pic>
              </a:graphicData>
            </a:graphic>
          </wp:inline>
        </w:drawing>
      </w:r>
      <w:r>
        <w:drawing>
          <wp:inline distT="0" distB="0" distL="114300" distR="114300">
            <wp:extent cx="2252980" cy="3872230"/>
            <wp:effectExtent l="0" t="0" r="4445" b="4445"/>
            <wp:docPr id="6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2"/>
                    <pic:cNvPicPr>
                      <a:picLocks noChangeAspect="1"/>
                    </pic:cNvPicPr>
                  </pic:nvPicPr>
                  <pic:blipFill>
                    <a:blip r:embed="rId34"/>
                    <a:stretch>
                      <a:fillRect/>
                    </a:stretch>
                  </pic:blipFill>
                  <pic:spPr>
                    <a:xfrm>
                      <a:off x="0" y="0"/>
                      <a:ext cx="2252980" cy="3872230"/>
                    </a:xfrm>
                    <a:prstGeom prst="rect">
                      <a:avLst/>
                    </a:prstGeom>
                    <a:noFill/>
                    <a:ln>
                      <a:noFill/>
                    </a:ln>
                  </pic:spPr>
                </pic:pic>
              </a:graphicData>
            </a:graphic>
          </wp:inline>
        </w:drawing>
      </w:r>
    </w:p>
    <w:p w14:paraId="616E7982">
      <w:pPr>
        <w:pStyle w:val="7"/>
        <w:spacing w:line="360" w:lineRule="auto"/>
        <w:rPr>
          <w:rFonts w:hint="eastAsia" w:ascii="楷体" w:hAnsi="楷体" w:eastAsia="楷体" w:cs="楷体"/>
          <w:sz w:val="21"/>
          <w:szCs w:val="21"/>
          <w:lang w:bidi="ar"/>
        </w:rPr>
      </w:pPr>
      <w:r>
        <w:rPr>
          <w:rFonts w:hint="eastAsia" w:ascii="楷体" w:hAnsi="楷体" w:eastAsia="楷体" w:cs="楷体"/>
          <w:sz w:val="21"/>
          <w:szCs w:val="21"/>
        </w:rPr>
        <w:t>图4-</w:t>
      </w:r>
      <w:r>
        <w:rPr>
          <w:rFonts w:hint="eastAsia" w:ascii="楷体" w:hAnsi="楷体" w:eastAsia="楷体" w:cs="楷体"/>
          <w:sz w:val="21"/>
          <w:szCs w:val="21"/>
          <w:lang w:val="en-US" w:eastAsia="zh-CN"/>
        </w:rPr>
        <w:t>3-</w:t>
      </w:r>
      <w:r>
        <w:rPr>
          <w:rFonts w:hint="eastAsia" w:ascii="楷体" w:hAnsi="楷体" w:eastAsia="楷体" w:cs="楷体"/>
          <w:sz w:val="21"/>
          <w:szCs w:val="21"/>
        </w:rPr>
        <w:t>4-</w:t>
      </w:r>
      <w:r>
        <w:rPr>
          <w:rFonts w:hint="eastAsia" w:ascii="楷体" w:hAnsi="楷体" w:eastAsia="楷体" w:cs="楷体"/>
          <w:sz w:val="21"/>
          <w:szCs w:val="21"/>
          <w:lang w:val="en-US" w:eastAsia="zh-CN"/>
        </w:rPr>
        <w:t>1</w:t>
      </w:r>
      <w:r>
        <w:rPr>
          <w:rFonts w:hint="eastAsia" w:ascii="楷体" w:hAnsi="楷体" w:eastAsia="楷体" w:cs="楷体"/>
          <w:sz w:val="21"/>
          <w:szCs w:val="21"/>
        </w:rPr>
        <w:t xml:space="preserve"> </w:t>
      </w:r>
      <w:r>
        <w:rPr>
          <w:rFonts w:hint="eastAsia" w:ascii="楷体" w:hAnsi="楷体" w:eastAsia="楷体" w:cs="楷体"/>
          <w:sz w:val="21"/>
          <w:szCs w:val="21"/>
          <w:lang w:eastAsia="zh-Hans"/>
        </w:rPr>
        <w:t xml:space="preserve">原型界面 </w:t>
      </w:r>
      <w:r>
        <w:rPr>
          <w:rFonts w:hint="eastAsia" w:ascii="楷体" w:hAnsi="楷体" w:eastAsia="楷体" w:cs="楷体"/>
          <w:sz w:val="21"/>
          <w:szCs w:val="22"/>
          <w:lang w:eastAsia="zh-Hans"/>
        </w:rPr>
        <w:t>发表评论</w:t>
      </w:r>
    </w:p>
    <w:p w14:paraId="47D475F4">
      <w:pPr>
        <w:keepNext/>
        <w:keepLines/>
        <w:spacing w:before="280" w:after="290" w:line="374" w:lineRule="auto"/>
        <w:jc w:val="left"/>
        <w:outlineLvl w:val="4"/>
        <w:rPr>
          <w:rFonts w:hint="eastAsia" w:ascii="楷体" w:hAnsi="楷体" w:eastAsia="楷体" w:cs="楷体"/>
          <w:b/>
          <w:bCs/>
          <w:sz w:val="24"/>
        </w:rPr>
      </w:pPr>
      <w:r>
        <w:rPr>
          <w:rFonts w:hint="eastAsia" w:ascii="楷体" w:hAnsi="楷体" w:eastAsia="楷体" w:cs="楷体"/>
          <w:b/>
          <w:bCs/>
          <w:sz w:val="24"/>
          <w:lang w:eastAsia="zh-Hans"/>
        </w:rPr>
        <w:t>4.</w:t>
      </w:r>
      <w:r>
        <w:rPr>
          <w:rFonts w:hint="eastAsia" w:ascii="楷体" w:hAnsi="楷体" w:eastAsia="楷体" w:cs="楷体"/>
          <w:b/>
          <w:bCs/>
          <w:sz w:val="24"/>
          <w:lang w:val="en-US" w:eastAsia="zh-CN"/>
        </w:rPr>
        <w:t>3</w:t>
      </w:r>
      <w:r>
        <w:rPr>
          <w:rFonts w:hint="eastAsia" w:ascii="楷体" w:hAnsi="楷体" w:eastAsia="楷体" w:cs="楷体"/>
          <w:b/>
          <w:bCs/>
          <w:sz w:val="24"/>
          <w:lang w:eastAsia="zh-Hans"/>
        </w:rPr>
        <w:t>.</w:t>
      </w:r>
      <w:r>
        <w:rPr>
          <w:rFonts w:hint="eastAsia" w:ascii="楷体" w:hAnsi="楷体" w:eastAsia="楷体" w:cs="楷体"/>
          <w:b/>
          <w:bCs/>
          <w:sz w:val="24"/>
        </w:rPr>
        <w:t>4.</w:t>
      </w:r>
      <w:r>
        <w:rPr>
          <w:rFonts w:hint="eastAsia" w:ascii="楷体" w:hAnsi="楷体" w:eastAsia="楷体" w:cs="楷体"/>
          <w:b/>
          <w:bCs/>
          <w:sz w:val="24"/>
          <w:lang w:val="en-US" w:eastAsia="zh-CN"/>
        </w:rPr>
        <w:t>2</w:t>
      </w:r>
      <w:r>
        <w:rPr>
          <w:rFonts w:hint="eastAsia" w:ascii="楷体" w:hAnsi="楷体" w:eastAsia="楷体" w:cs="楷体"/>
          <w:b/>
          <w:bCs/>
          <w:sz w:val="24"/>
        </w:rPr>
        <w:t>评论区点赞</w:t>
      </w:r>
    </w:p>
    <w:p w14:paraId="3D0BE37A">
      <w:pPr>
        <w:spacing w:line="360" w:lineRule="auto"/>
        <w:rPr>
          <w:rFonts w:hint="eastAsia" w:ascii="楷体" w:hAnsi="楷体" w:eastAsia="楷体" w:cs="楷体"/>
          <w:sz w:val="24"/>
          <w:szCs w:val="32"/>
        </w:rPr>
      </w:pPr>
      <w:r>
        <w:rPr>
          <w:rFonts w:hint="eastAsia" w:ascii="楷体" w:hAnsi="楷体" w:eastAsia="楷体" w:cs="楷体"/>
          <w:sz w:val="24"/>
          <w:szCs w:val="32"/>
          <w:lang w:eastAsia="zh-Hans"/>
        </w:rPr>
        <w:t>用例图</w:t>
      </w:r>
    </w:p>
    <w:p w14:paraId="09BF3CFA">
      <w:pPr>
        <w:rPr>
          <w:rFonts w:hint="eastAsia" w:ascii="楷体" w:hAnsi="楷体" w:eastAsia="楷体"/>
          <w:lang w:bidi="ar"/>
        </w:rPr>
      </w:pPr>
      <w:r>
        <w:rPr>
          <w:rFonts w:ascii="楷体" w:hAnsi="楷体" w:eastAsia="楷体"/>
          <w14:ligatures w14:val="standardContextual"/>
        </w:rPr>
        <w:drawing>
          <wp:inline distT="0" distB="0" distL="0" distR="0">
            <wp:extent cx="5274310" cy="1899285"/>
            <wp:effectExtent l="0" t="0" r="2540" b="571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35"/>
                    <a:stretch>
                      <a:fillRect/>
                    </a:stretch>
                  </pic:blipFill>
                  <pic:spPr>
                    <a:xfrm>
                      <a:off x="0" y="0"/>
                      <a:ext cx="5274310" cy="1899285"/>
                    </a:xfrm>
                    <a:prstGeom prst="rect">
                      <a:avLst/>
                    </a:prstGeom>
                  </pic:spPr>
                </pic:pic>
              </a:graphicData>
            </a:graphic>
          </wp:inline>
        </w:drawing>
      </w:r>
    </w:p>
    <w:p w14:paraId="105C01A3">
      <w:pPr>
        <w:jc w:val="center"/>
        <w:rPr>
          <w:rFonts w:hint="eastAsia" w:ascii="楷体" w:hAnsi="楷体" w:eastAsia="楷体" w:cs="楷体"/>
          <w:szCs w:val="21"/>
        </w:rPr>
      </w:pPr>
      <w:r>
        <w:rPr>
          <w:rFonts w:hint="eastAsia" w:ascii="楷体" w:hAnsi="楷体" w:eastAsia="楷体" w:cs="楷体"/>
          <w:szCs w:val="21"/>
        </w:rPr>
        <w:t>图4-3-4-</w:t>
      </w:r>
      <w:r>
        <w:rPr>
          <w:rFonts w:hint="eastAsia" w:ascii="楷体" w:hAnsi="楷体" w:eastAsia="楷体" w:cs="楷体"/>
          <w:szCs w:val="21"/>
          <w:lang w:val="en-US" w:eastAsia="zh-CN"/>
        </w:rPr>
        <w:t>2</w:t>
      </w:r>
      <w:r>
        <w:rPr>
          <w:rFonts w:hint="eastAsia" w:ascii="楷体" w:hAnsi="楷体" w:eastAsia="楷体" w:cs="楷体"/>
          <w:szCs w:val="21"/>
          <w:lang w:eastAsia="zh-Hans"/>
        </w:rPr>
        <w:t>用例图</w:t>
      </w:r>
      <w:r>
        <w:rPr>
          <w:rFonts w:hint="eastAsia" w:ascii="楷体" w:hAnsi="楷体" w:eastAsia="楷体" w:cs="楷体"/>
          <w:szCs w:val="21"/>
        </w:rPr>
        <w:t xml:space="preserve"> </w:t>
      </w:r>
      <w:r>
        <w:rPr>
          <w:rFonts w:hint="eastAsia" w:ascii="楷体" w:hAnsi="楷体" w:eastAsia="楷体" w:cs="楷体"/>
          <w:szCs w:val="21"/>
          <w:lang w:eastAsia="zh-Hans"/>
        </w:rPr>
        <w:t>评论区点赞</w:t>
      </w:r>
    </w:p>
    <w:p w14:paraId="25894DE8">
      <w:pPr>
        <w:spacing w:line="360" w:lineRule="auto"/>
        <w:rPr>
          <w:rFonts w:hint="eastAsia" w:ascii="楷体" w:hAnsi="楷体" w:eastAsia="楷体" w:cs="楷体"/>
          <w:sz w:val="24"/>
          <w:szCs w:val="32"/>
        </w:rPr>
      </w:pPr>
      <w:r>
        <w:rPr>
          <w:rFonts w:hint="eastAsia" w:ascii="楷体" w:hAnsi="楷体" w:eastAsia="楷体" w:cs="楷体"/>
          <w:sz w:val="24"/>
          <w:szCs w:val="32"/>
          <w:lang w:eastAsia="zh-Hans"/>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2577"/>
        <w:gridCol w:w="2072"/>
        <w:gridCol w:w="2092"/>
      </w:tblGrid>
      <w:tr w14:paraId="1CF746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07F85821">
            <w:pPr>
              <w:spacing w:line="360" w:lineRule="auto"/>
              <w:rPr>
                <w:rFonts w:hint="eastAsia" w:ascii="楷体" w:hAnsi="楷体" w:eastAsia="楷体" w:cs="楷体"/>
                <w:kern w:val="0"/>
                <w:szCs w:val="20"/>
              </w:rPr>
            </w:pPr>
            <w:r>
              <w:rPr>
                <w:rFonts w:hint="eastAsia" w:ascii="楷体" w:hAnsi="楷体" w:eastAsia="楷体" w:cs="楷体"/>
                <w:kern w:val="0"/>
                <w:szCs w:val="20"/>
              </w:rPr>
              <w:t>ID和名称</w:t>
            </w:r>
          </w:p>
        </w:tc>
        <w:tc>
          <w:tcPr>
            <w:tcW w:w="6741" w:type="dxa"/>
            <w:gridSpan w:val="3"/>
            <w:tcBorders>
              <w:top w:val="single" w:color="auto" w:sz="4" w:space="0"/>
              <w:left w:val="single" w:color="auto" w:sz="4" w:space="0"/>
              <w:bottom w:val="single" w:color="auto" w:sz="4" w:space="0"/>
              <w:right w:val="single" w:color="auto" w:sz="4" w:space="0"/>
            </w:tcBorders>
          </w:tcPr>
          <w:p w14:paraId="1C6B12B0">
            <w:pPr>
              <w:spacing w:line="360" w:lineRule="auto"/>
              <w:rPr>
                <w:rFonts w:hint="eastAsia" w:ascii="楷体" w:hAnsi="楷体" w:eastAsia="楷体" w:cs="楷体"/>
                <w:kern w:val="0"/>
                <w:szCs w:val="20"/>
              </w:rPr>
            </w:pPr>
            <w:r>
              <w:rPr>
                <w:rFonts w:hint="eastAsia" w:ascii="楷体" w:hAnsi="楷体" w:eastAsia="楷体" w:cs="楷体"/>
                <w:kern w:val="0"/>
                <w:szCs w:val="20"/>
              </w:rPr>
              <w:t>UC-</w:t>
            </w:r>
            <w:r>
              <w:rPr>
                <w:rFonts w:hint="eastAsia" w:ascii="楷体" w:hAnsi="楷体" w:eastAsia="楷体" w:cs="楷体"/>
                <w:kern w:val="0"/>
                <w:szCs w:val="20"/>
                <w:lang w:val="en-US" w:eastAsia="zh-CN"/>
              </w:rPr>
              <w:t>7</w:t>
            </w:r>
            <w:r>
              <w:rPr>
                <w:rFonts w:hint="eastAsia" w:ascii="楷体" w:hAnsi="楷体" w:eastAsia="楷体" w:cs="楷体"/>
                <w:kern w:val="0"/>
                <w:szCs w:val="21"/>
                <w:lang w:eastAsia="zh-Hans"/>
              </w:rPr>
              <w:t>评论区点赞</w:t>
            </w:r>
          </w:p>
        </w:tc>
      </w:tr>
      <w:tr w14:paraId="2BA386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6C003716">
            <w:pPr>
              <w:spacing w:line="360" w:lineRule="auto"/>
              <w:rPr>
                <w:rFonts w:hint="eastAsia" w:ascii="楷体" w:hAnsi="楷体" w:eastAsia="楷体" w:cs="楷体"/>
                <w:kern w:val="0"/>
                <w:szCs w:val="20"/>
              </w:rPr>
            </w:pPr>
            <w:r>
              <w:rPr>
                <w:rFonts w:hint="eastAsia" w:ascii="楷体" w:hAnsi="楷体" w:eastAsia="楷体" w:cs="楷体"/>
                <w:kern w:val="0"/>
                <w:szCs w:val="20"/>
              </w:rPr>
              <w:t>创建人</w:t>
            </w:r>
          </w:p>
        </w:tc>
        <w:tc>
          <w:tcPr>
            <w:tcW w:w="2577" w:type="dxa"/>
            <w:tcBorders>
              <w:top w:val="single" w:color="auto" w:sz="4" w:space="0"/>
              <w:left w:val="single" w:color="auto" w:sz="4" w:space="0"/>
              <w:bottom w:val="single" w:color="auto" w:sz="4" w:space="0"/>
              <w:right w:val="single" w:color="auto" w:sz="4" w:space="0"/>
            </w:tcBorders>
          </w:tcPr>
          <w:p w14:paraId="6E446B7E">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白靖妍</w:t>
            </w:r>
          </w:p>
        </w:tc>
        <w:tc>
          <w:tcPr>
            <w:tcW w:w="2072" w:type="dxa"/>
            <w:tcBorders>
              <w:top w:val="single" w:color="auto" w:sz="4" w:space="0"/>
              <w:left w:val="single" w:color="auto" w:sz="4" w:space="0"/>
              <w:bottom w:val="single" w:color="auto" w:sz="4" w:space="0"/>
              <w:right w:val="single" w:color="auto" w:sz="4" w:space="0"/>
            </w:tcBorders>
          </w:tcPr>
          <w:p w14:paraId="7924285C">
            <w:pPr>
              <w:spacing w:line="360" w:lineRule="auto"/>
              <w:rPr>
                <w:rFonts w:hint="eastAsia" w:ascii="楷体" w:hAnsi="楷体" w:eastAsia="楷体" w:cs="楷体"/>
                <w:kern w:val="0"/>
                <w:szCs w:val="20"/>
              </w:rPr>
            </w:pPr>
            <w:r>
              <w:rPr>
                <w:rFonts w:hint="eastAsia" w:ascii="楷体" w:hAnsi="楷体" w:eastAsia="楷体" w:cs="楷体"/>
                <w:kern w:val="0"/>
                <w:szCs w:val="20"/>
              </w:rPr>
              <w:t>创建日期：</w:t>
            </w:r>
          </w:p>
        </w:tc>
        <w:tc>
          <w:tcPr>
            <w:tcW w:w="2092" w:type="dxa"/>
            <w:tcBorders>
              <w:top w:val="single" w:color="auto" w:sz="4" w:space="0"/>
              <w:left w:val="single" w:color="auto" w:sz="4" w:space="0"/>
              <w:bottom w:val="single" w:color="auto" w:sz="4" w:space="0"/>
              <w:right w:val="single" w:color="auto" w:sz="4" w:space="0"/>
            </w:tcBorders>
          </w:tcPr>
          <w:p w14:paraId="3824CEAD">
            <w:pPr>
              <w:spacing w:line="360" w:lineRule="auto"/>
              <w:rPr>
                <w:rFonts w:hint="eastAsia" w:ascii="楷体" w:hAnsi="楷体" w:eastAsia="楷体" w:cs="楷体"/>
                <w:kern w:val="0"/>
                <w:szCs w:val="20"/>
                <w:lang w:eastAsia="zh-CN"/>
              </w:rPr>
            </w:pPr>
            <w:r>
              <w:rPr>
                <w:rFonts w:hint="eastAsia" w:ascii="楷体" w:hAnsi="楷体" w:eastAsia="楷体" w:cs="楷体"/>
                <w:kern w:val="0"/>
                <w:szCs w:val="20"/>
              </w:rPr>
              <w:t>2025/</w:t>
            </w:r>
            <w:r>
              <w:rPr>
                <w:rFonts w:hint="eastAsia" w:ascii="楷体" w:hAnsi="楷体" w:eastAsia="楷体" w:cs="楷体"/>
                <w:kern w:val="0"/>
                <w:szCs w:val="20"/>
                <w:lang w:val="en-US" w:eastAsia="zh-CN"/>
              </w:rPr>
              <w:t>5</w:t>
            </w:r>
            <w:r>
              <w:rPr>
                <w:rFonts w:hint="eastAsia" w:ascii="楷体" w:hAnsi="楷体" w:eastAsia="楷体" w:cs="楷体"/>
                <w:kern w:val="0"/>
                <w:szCs w:val="20"/>
              </w:rPr>
              <w:t>/</w:t>
            </w:r>
            <w:r>
              <w:rPr>
                <w:rFonts w:hint="eastAsia" w:ascii="楷体" w:hAnsi="楷体" w:eastAsia="楷体" w:cs="楷体"/>
                <w:kern w:val="0"/>
                <w:szCs w:val="20"/>
                <w:lang w:val="en-US" w:eastAsia="zh-CN"/>
              </w:rPr>
              <w:t>7</w:t>
            </w:r>
          </w:p>
        </w:tc>
      </w:tr>
      <w:tr w14:paraId="592622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40570C65">
            <w:pPr>
              <w:spacing w:line="360" w:lineRule="auto"/>
              <w:rPr>
                <w:rFonts w:hint="eastAsia" w:ascii="楷体" w:hAnsi="楷体" w:eastAsia="楷体" w:cs="楷体"/>
                <w:kern w:val="0"/>
                <w:szCs w:val="20"/>
              </w:rPr>
            </w:pPr>
            <w:r>
              <w:rPr>
                <w:rFonts w:hint="eastAsia" w:ascii="楷体" w:hAnsi="楷体" w:eastAsia="楷体" w:cs="楷体"/>
                <w:kern w:val="0"/>
                <w:szCs w:val="20"/>
              </w:rPr>
              <w:t>主要操作者</w:t>
            </w:r>
          </w:p>
        </w:tc>
        <w:tc>
          <w:tcPr>
            <w:tcW w:w="2577" w:type="dxa"/>
            <w:tcBorders>
              <w:top w:val="single" w:color="auto" w:sz="4" w:space="0"/>
              <w:left w:val="single" w:color="auto" w:sz="4" w:space="0"/>
              <w:bottom w:val="single" w:color="auto" w:sz="4" w:space="0"/>
              <w:right w:val="single" w:color="auto" w:sz="4" w:space="0"/>
            </w:tcBorders>
          </w:tcPr>
          <w:p w14:paraId="5277F2E1">
            <w:pPr>
              <w:spacing w:line="360" w:lineRule="auto"/>
              <w:rPr>
                <w:rFonts w:hint="eastAsia" w:ascii="楷体" w:hAnsi="楷体" w:eastAsia="楷体" w:cs="楷体"/>
                <w:kern w:val="0"/>
                <w:szCs w:val="20"/>
              </w:rPr>
            </w:pPr>
            <w:r>
              <w:rPr>
                <w:rFonts w:hint="eastAsia" w:ascii="楷体" w:hAnsi="楷体" w:eastAsia="楷体" w:cs="楷体"/>
                <w:kern w:val="0"/>
                <w:szCs w:val="20"/>
              </w:rPr>
              <w:t>用户</w:t>
            </w:r>
          </w:p>
        </w:tc>
        <w:tc>
          <w:tcPr>
            <w:tcW w:w="2072" w:type="dxa"/>
            <w:tcBorders>
              <w:top w:val="single" w:color="auto" w:sz="4" w:space="0"/>
              <w:left w:val="single" w:color="auto" w:sz="4" w:space="0"/>
              <w:bottom w:val="single" w:color="auto" w:sz="4" w:space="0"/>
              <w:right w:val="single" w:color="auto" w:sz="4" w:space="0"/>
            </w:tcBorders>
          </w:tcPr>
          <w:p w14:paraId="27940263">
            <w:pPr>
              <w:spacing w:line="360" w:lineRule="auto"/>
              <w:rPr>
                <w:rFonts w:hint="eastAsia" w:ascii="楷体" w:hAnsi="楷体" w:eastAsia="楷体" w:cs="楷体"/>
                <w:kern w:val="0"/>
                <w:szCs w:val="20"/>
              </w:rPr>
            </w:pPr>
            <w:r>
              <w:rPr>
                <w:rFonts w:hint="eastAsia" w:ascii="楷体" w:hAnsi="楷体" w:eastAsia="楷体" w:cs="楷体"/>
                <w:kern w:val="0"/>
                <w:szCs w:val="20"/>
              </w:rPr>
              <w:t>次要操作者：</w:t>
            </w:r>
          </w:p>
        </w:tc>
        <w:tc>
          <w:tcPr>
            <w:tcW w:w="2092" w:type="dxa"/>
            <w:tcBorders>
              <w:top w:val="single" w:color="auto" w:sz="4" w:space="0"/>
              <w:left w:val="single" w:color="auto" w:sz="4" w:space="0"/>
              <w:bottom w:val="single" w:color="auto" w:sz="4" w:space="0"/>
              <w:right w:val="single" w:color="auto" w:sz="4" w:space="0"/>
            </w:tcBorders>
          </w:tcPr>
          <w:p w14:paraId="429E8453">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1DBF5E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1555" w:type="dxa"/>
            <w:tcBorders>
              <w:top w:val="single" w:color="auto" w:sz="4" w:space="0"/>
              <w:left w:val="single" w:color="auto" w:sz="4" w:space="0"/>
              <w:bottom w:val="single" w:color="auto" w:sz="4" w:space="0"/>
              <w:right w:val="single" w:color="auto" w:sz="4" w:space="0"/>
            </w:tcBorders>
          </w:tcPr>
          <w:p w14:paraId="68B14C97">
            <w:pPr>
              <w:spacing w:line="360" w:lineRule="auto"/>
              <w:rPr>
                <w:rFonts w:hint="eastAsia" w:ascii="楷体" w:hAnsi="楷体" w:eastAsia="楷体" w:cs="楷体"/>
                <w:kern w:val="0"/>
                <w:szCs w:val="20"/>
              </w:rPr>
            </w:pPr>
            <w:r>
              <w:rPr>
                <w:rFonts w:hint="eastAsia" w:ascii="楷体" w:hAnsi="楷体" w:eastAsia="楷体" w:cs="楷体"/>
                <w:kern w:val="0"/>
                <w:szCs w:val="20"/>
              </w:rPr>
              <w:t>描述：</w:t>
            </w:r>
          </w:p>
        </w:tc>
        <w:tc>
          <w:tcPr>
            <w:tcW w:w="6741" w:type="dxa"/>
            <w:gridSpan w:val="3"/>
            <w:tcBorders>
              <w:top w:val="single" w:color="auto" w:sz="4" w:space="0"/>
              <w:left w:val="single" w:color="auto" w:sz="4" w:space="0"/>
              <w:bottom w:val="single" w:color="auto" w:sz="4" w:space="0"/>
              <w:right w:val="single" w:color="auto" w:sz="4" w:space="0"/>
            </w:tcBorders>
          </w:tcPr>
          <w:p w14:paraId="366C0BEF">
            <w:pPr>
              <w:spacing w:line="360" w:lineRule="auto"/>
              <w:rPr>
                <w:rFonts w:hint="eastAsia" w:ascii="楷体" w:hAnsi="楷体" w:eastAsia="楷体" w:cs="楷体"/>
                <w:kern w:val="0"/>
                <w:szCs w:val="20"/>
              </w:rPr>
            </w:pPr>
            <w:r>
              <w:rPr>
                <w:rFonts w:ascii="楷体" w:hAnsi="楷体" w:eastAsia="楷体" w:cs="楷体"/>
                <w:kern w:val="0"/>
                <w:szCs w:val="20"/>
              </w:rPr>
              <w:t>用户</w:t>
            </w:r>
            <w:r>
              <w:rPr>
                <w:rFonts w:hint="eastAsia" w:ascii="楷体" w:hAnsi="楷体" w:eastAsia="楷体" w:cs="楷体"/>
                <w:kern w:val="0"/>
                <w:szCs w:val="20"/>
              </w:rPr>
              <w:t>对评论区的某条评论或</w:t>
            </w:r>
            <w:r>
              <w:rPr>
                <w:rFonts w:hint="eastAsia" w:ascii="楷体" w:hAnsi="楷体" w:eastAsia="楷体" w:cs="楷体"/>
                <w:kern w:val="0"/>
                <w:szCs w:val="20"/>
                <w:lang w:val="en-US" w:eastAsia="zh-CN"/>
              </w:rPr>
              <w:t>帖子</w:t>
            </w:r>
            <w:r>
              <w:rPr>
                <w:rFonts w:hint="eastAsia" w:ascii="楷体" w:hAnsi="楷体" w:eastAsia="楷体" w:cs="楷体"/>
                <w:kern w:val="0"/>
                <w:szCs w:val="20"/>
              </w:rPr>
              <w:t>点赞</w:t>
            </w:r>
          </w:p>
        </w:tc>
      </w:tr>
      <w:tr w14:paraId="45C1E9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7A661A1B">
            <w:pPr>
              <w:spacing w:line="360" w:lineRule="auto"/>
              <w:rPr>
                <w:rFonts w:hint="eastAsia" w:ascii="楷体" w:hAnsi="楷体" w:eastAsia="楷体" w:cs="楷体"/>
                <w:kern w:val="0"/>
                <w:szCs w:val="20"/>
              </w:rPr>
            </w:pPr>
            <w:r>
              <w:rPr>
                <w:rFonts w:hint="eastAsia" w:ascii="楷体" w:hAnsi="楷体" w:eastAsia="楷体" w:cs="楷体"/>
                <w:kern w:val="0"/>
                <w:szCs w:val="20"/>
              </w:rPr>
              <w:t>触发器：</w:t>
            </w:r>
          </w:p>
        </w:tc>
        <w:tc>
          <w:tcPr>
            <w:tcW w:w="6741" w:type="dxa"/>
            <w:gridSpan w:val="3"/>
            <w:tcBorders>
              <w:top w:val="single" w:color="auto" w:sz="4" w:space="0"/>
              <w:left w:val="single" w:color="auto" w:sz="4" w:space="0"/>
              <w:bottom w:val="single" w:color="auto" w:sz="4" w:space="0"/>
              <w:right w:val="single" w:color="auto" w:sz="4" w:space="0"/>
            </w:tcBorders>
          </w:tcPr>
          <w:p w14:paraId="3D1C1725">
            <w:pPr>
              <w:spacing w:line="360" w:lineRule="auto"/>
              <w:rPr>
                <w:rFonts w:hint="eastAsia" w:ascii="楷体" w:hAnsi="楷体" w:eastAsia="楷体" w:cs="楷体"/>
                <w:kern w:val="0"/>
                <w:szCs w:val="20"/>
              </w:rPr>
            </w:pPr>
            <w:r>
              <w:rPr>
                <w:rFonts w:ascii="楷体" w:hAnsi="楷体" w:eastAsia="楷体" w:cs="楷体"/>
                <w:kern w:val="0"/>
                <w:szCs w:val="20"/>
              </w:rPr>
              <w:t>用户</w:t>
            </w:r>
            <w:r>
              <w:rPr>
                <w:rFonts w:hint="eastAsia" w:ascii="楷体" w:hAnsi="楷体" w:eastAsia="楷体" w:cs="楷体"/>
                <w:kern w:val="0"/>
                <w:szCs w:val="20"/>
              </w:rPr>
              <w:t>在评论区点击点赞按钮</w:t>
            </w:r>
          </w:p>
        </w:tc>
      </w:tr>
      <w:tr w14:paraId="40BF6D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25072E58">
            <w:pPr>
              <w:spacing w:line="360" w:lineRule="auto"/>
              <w:rPr>
                <w:rFonts w:hint="eastAsia" w:ascii="楷体" w:hAnsi="楷体" w:eastAsia="楷体" w:cs="楷体"/>
                <w:kern w:val="0"/>
                <w:szCs w:val="20"/>
              </w:rPr>
            </w:pPr>
            <w:r>
              <w:rPr>
                <w:rFonts w:hint="eastAsia" w:ascii="楷体" w:hAnsi="楷体" w:eastAsia="楷体" w:cs="楷体"/>
                <w:kern w:val="0"/>
                <w:szCs w:val="20"/>
              </w:rPr>
              <w:t>前置条件：</w:t>
            </w:r>
          </w:p>
        </w:tc>
        <w:tc>
          <w:tcPr>
            <w:tcW w:w="6741" w:type="dxa"/>
            <w:gridSpan w:val="3"/>
            <w:tcBorders>
              <w:top w:val="single" w:color="auto" w:sz="4" w:space="0"/>
              <w:left w:val="single" w:color="auto" w:sz="4" w:space="0"/>
              <w:bottom w:val="single" w:color="auto" w:sz="4" w:space="0"/>
              <w:right w:val="single" w:color="auto" w:sz="4" w:space="0"/>
            </w:tcBorders>
          </w:tcPr>
          <w:p w14:paraId="439D46DE">
            <w:pPr>
              <w:spacing w:line="360" w:lineRule="auto"/>
              <w:rPr>
                <w:rFonts w:hint="eastAsia" w:ascii="楷体" w:hAnsi="楷体" w:eastAsia="楷体" w:cs="楷体"/>
                <w:kern w:val="0"/>
                <w:szCs w:val="20"/>
              </w:rPr>
            </w:pPr>
            <w:r>
              <w:rPr>
                <w:rFonts w:hint="eastAsia" w:ascii="楷体" w:hAnsi="楷体" w:eastAsia="楷体" w:cs="楷体"/>
                <w:kern w:val="0"/>
                <w:szCs w:val="20"/>
              </w:rPr>
              <w:t>1.用户已成功登录校务</w:t>
            </w:r>
            <w:r>
              <w:rPr>
                <w:rFonts w:hint="eastAsia" w:ascii="楷体" w:hAnsi="楷体" w:eastAsia="楷体" w:cs="楷体"/>
                <w:kern w:val="0"/>
                <w:szCs w:val="20"/>
                <w:lang w:val="en-US" w:eastAsia="zh-CN"/>
              </w:rPr>
              <w:t>问答</w:t>
            </w:r>
            <w:r>
              <w:rPr>
                <w:rFonts w:hint="eastAsia" w:ascii="楷体" w:hAnsi="楷体" w:eastAsia="楷体" w:cs="楷体"/>
                <w:kern w:val="0"/>
                <w:szCs w:val="20"/>
              </w:rPr>
              <w:t>机器人小程序</w:t>
            </w:r>
          </w:p>
          <w:p w14:paraId="7A468527">
            <w:pPr>
              <w:spacing w:line="360" w:lineRule="auto"/>
              <w:rPr>
                <w:rFonts w:hint="eastAsia" w:ascii="楷体" w:hAnsi="楷体" w:eastAsia="楷体" w:cs="楷体"/>
                <w:kern w:val="0"/>
                <w:szCs w:val="20"/>
              </w:rPr>
            </w:pPr>
            <w:r>
              <w:rPr>
                <w:rFonts w:hint="eastAsia" w:ascii="楷体" w:hAnsi="楷体" w:eastAsia="楷体" w:cs="楷体"/>
                <w:kern w:val="0"/>
                <w:szCs w:val="20"/>
              </w:rPr>
              <w:t>2.用户处于</w:t>
            </w:r>
            <w:r>
              <w:rPr>
                <w:rFonts w:hint="eastAsia" w:ascii="楷体" w:hAnsi="楷体" w:eastAsia="楷体" w:cs="楷体"/>
                <w:kern w:val="0"/>
                <w:szCs w:val="20"/>
                <w:lang w:val="en-US" w:eastAsia="zh-CN"/>
              </w:rPr>
              <w:t>帖子详情</w:t>
            </w:r>
            <w:r>
              <w:rPr>
                <w:rFonts w:hint="eastAsia" w:ascii="楷体" w:hAnsi="楷体" w:eastAsia="楷体" w:cs="楷体"/>
                <w:kern w:val="0"/>
                <w:szCs w:val="20"/>
              </w:rPr>
              <w:t>页面</w:t>
            </w:r>
          </w:p>
          <w:p w14:paraId="7B4F9C6C">
            <w:pPr>
              <w:spacing w:line="360" w:lineRule="auto"/>
              <w:rPr>
                <w:rFonts w:hint="eastAsia" w:ascii="楷体" w:hAnsi="楷体" w:eastAsia="楷体" w:cs="楷体"/>
                <w:kern w:val="0"/>
                <w:szCs w:val="20"/>
              </w:rPr>
            </w:pPr>
            <w:r>
              <w:rPr>
                <w:rFonts w:hint="eastAsia" w:ascii="楷体" w:hAnsi="楷体" w:eastAsia="楷体" w:cs="楷体"/>
                <w:kern w:val="0"/>
                <w:szCs w:val="20"/>
              </w:rPr>
              <w:t>3.</w:t>
            </w:r>
            <w:r>
              <w:rPr>
                <w:rFonts w:ascii="楷体" w:hAnsi="楷体" w:eastAsia="楷体" w:cs="楷体"/>
                <w:kern w:val="0"/>
                <w:szCs w:val="20"/>
              </w:rPr>
              <w:t>目标</w:t>
            </w:r>
            <w:r>
              <w:rPr>
                <w:rFonts w:hint="eastAsia" w:ascii="楷体" w:hAnsi="楷体" w:eastAsia="楷体" w:cs="楷体"/>
                <w:kern w:val="0"/>
                <w:szCs w:val="20"/>
              </w:rPr>
              <w:t>评论存在</w:t>
            </w:r>
          </w:p>
        </w:tc>
      </w:tr>
      <w:tr w14:paraId="4A9BE8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3D05E3B1">
            <w:pPr>
              <w:spacing w:line="360" w:lineRule="auto"/>
              <w:rPr>
                <w:rFonts w:hint="eastAsia" w:ascii="楷体" w:hAnsi="楷体" w:eastAsia="楷体" w:cs="楷体"/>
                <w:kern w:val="0"/>
                <w:szCs w:val="20"/>
              </w:rPr>
            </w:pPr>
            <w:r>
              <w:rPr>
                <w:rFonts w:hint="eastAsia" w:ascii="楷体" w:hAnsi="楷体" w:eastAsia="楷体" w:cs="楷体"/>
                <w:kern w:val="0"/>
                <w:szCs w:val="20"/>
              </w:rPr>
              <w:t>后置条件：</w:t>
            </w:r>
          </w:p>
        </w:tc>
        <w:tc>
          <w:tcPr>
            <w:tcW w:w="6741" w:type="dxa"/>
            <w:gridSpan w:val="3"/>
            <w:tcBorders>
              <w:top w:val="single" w:color="auto" w:sz="4" w:space="0"/>
              <w:left w:val="single" w:color="auto" w:sz="4" w:space="0"/>
              <w:bottom w:val="single" w:color="auto" w:sz="4" w:space="0"/>
              <w:right w:val="single" w:color="auto" w:sz="4" w:space="0"/>
            </w:tcBorders>
          </w:tcPr>
          <w:p w14:paraId="1220E23C">
            <w:pPr>
              <w:numPr>
                <w:ilvl w:val="0"/>
                <w:numId w:val="16"/>
              </w:numPr>
              <w:spacing w:line="360" w:lineRule="auto"/>
              <w:rPr>
                <w:rFonts w:hint="eastAsia" w:ascii="楷体" w:hAnsi="楷体" w:eastAsia="楷体" w:cs="楷体"/>
                <w:kern w:val="0"/>
                <w:szCs w:val="20"/>
              </w:rPr>
            </w:pPr>
            <w:r>
              <w:rPr>
                <w:rFonts w:hint="eastAsia" w:ascii="楷体" w:hAnsi="楷体" w:eastAsia="楷体" w:cs="楷体"/>
                <w:kern w:val="0"/>
                <w:szCs w:val="20"/>
              </w:rPr>
              <w:t>评论区的点赞按钮状态变为“已赞”</w:t>
            </w:r>
          </w:p>
          <w:p w14:paraId="0FBED1A5">
            <w:pPr>
              <w:numPr>
                <w:ilvl w:val="0"/>
                <w:numId w:val="16"/>
              </w:numPr>
              <w:spacing w:line="360" w:lineRule="auto"/>
              <w:rPr>
                <w:rFonts w:hint="eastAsia" w:ascii="楷体" w:hAnsi="楷体" w:eastAsia="楷体" w:cs="楷体"/>
                <w:kern w:val="0"/>
                <w:szCs w:val="20"/>
              </w:rPr>
            </w:pPr>
            <w:r>
              <w:rPr>
                <w:rFonts w:hint="eastAsia" w:ascii="楷体" w:hAnsi="楷体" w:eastAsia="楷体" w:cs="楷体"/>
                <w:kern w:val="0"/>
                <w:szCs w:val="20"/>
                <w:lang w:val="en-US" w:eastAsia="zh-CN"/>
              </w:rPr>
              <w:t>点赞</w:t>
            </w:r>
            <w:r>
              <w:rPr>
                <w:rFonts w:hint="eastAsia" w:ascii="楷体" w:hAnsi="楷体" w:eastAsia="楷体" w:cs="楷体"/>
                <w:kern w:val="0"/>
                <w:szCs w:val="20"/>
              </w:rPr>
              <w:t>记录存储至用户的</w:t>
            </w:r>
            <w:r>
              <w:rPr>
                <w:rFonts w:hint="eastAsia" w:ascii="楷体" w:hAnsi="楷体" w:eastAsia="楷体" w:cs="楷体"/>
                <w:kern w:val="0"/>
                <w:szCs w:val="20"/>
                <w:lang w:val="en-US" w:eastAsia="zh-CN"/>
              </w:rPr>
              <w:t>我的点赞</w:t>
            </w:r>
          </w:p>
        </w:tc>
      </w:tr>
      <w:tr w14:paraId="3EEB6B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704169C5">
            <w:pPr>
              <w:spacing w:line="360" w:lineRule="auto"/>
              <w:rPr>
                <w:rFonts w:hint="eastAsia" w:ascii="楷体" w:hAnsi="楷体" w:eastAsia="楷体" w:cs="楷体"/>
                <w:kern w:val="0"/>
                <w:szCs w:val="20"/>
              </w:rPr>
            </w:pPr>
            <w:r>
              <w:rPr>
                <w:rFonts w:hint="eastAsia" w:ascii="楷体" w:hAnsi="楷体" w:eastAsia="楷体" w:cs="楷体"/>
                <w:kern w:val="0"/>
                <w:szCs w:val="20"/>
              </w:rPr>
              <w:t>一般性流程：</w:t>
            </w:r>
          </w:p>
        </w:tc>
        <w:tc>
          <w:tcPr>
            <w:tcW w:w="6741" w:type="dxa"/>
            <w:gridSpan w:val="3"/>
            <w:tcBorders>
              <w:top w:val="single" w:color="auto" w:sz="4" w:space="0"/>
              <w:left w:val="single" w:color="auto" w:sz="4" w:space="0"/>
              <w:bottom w:val="single" w:color="auto" w:sz="4" w:space="0"/>
              <w:right w:val="single" w:color="auto" w:sz="4" w:space="0"/>
            </w:tcBorders>
          </w:tcPr>
          <w:p w14:paraId="79903893">
            <w:pPr>
              <w:spacing w:line="360" w:lineRule="auto"/>
              <w:rPr>
                <w:rFonts w:hint="eastAsia" w:ascii="楷体" w:hAnsi="楷体" w:eastAsia="楷体" w:cs="楷体"/>
                <w:kern w:val="0"/>
                <w:szCs w:val="20"/>
              </w:rPr>
            </w:pPr>
            <w:r>
              <w:rPr>
                <w:rFonts w:hint="eastAsia" w:ascii="楷体" w:hAnsi="楷体" w:eastAsia="楷体" w:cs="楷体"/>
                <w:kern w:val="0"/>
                <w:szCs w:val="20"/>
              </w:rPr>
              <w:t>1.用户登录后进入校务</w:t>
            </w:r>
            <w:r>
              <w:rPr>
                <w:rFonts w:hint="eastAsia" w:ascii="楷体" w:hAnsi="楷体" w:eastAsia="楷体" w:cs="楷体"/>
                <w:kern w:val="0"/>
                <w:szCs w:val="20"/>
                <w:lang w:val="en-US" w:eastAsia="zh-CN"/>
              </w:rPr>
              <w:t>问答机器人</w:t>
            </w:r>
            <w:r>
              <w:rPr>
                <w:rFonts w:hint="eastAsia" w:ascii="楷体" w:hAnsi="楷体" w:eastAsia="楷体" w:cs="楷体"/>
                <w:kern w:val="0"/>
                <w:szCs w:val="20"/>
              </w:rPr>
              <w:t>小程序首页</w:t>
            </w:r>
          </w:p>
          <w:p w14:paraId="5D0EDE90">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2.在首页</w:t>
            </w:r>
            <w:r>
              <w:rPr>
                <w:rFonts w:hint="eastAsia" w:ascii="楷体" w:hAnsi="楷体" w:eastAsia="楷体" w:cs="楷体"/>
                <w:kern w:val="0"/>
                <w:szCs w:val="20"/>
                <w:lang w:val="en-US" w:eastAsia="zh-CN"/>
              </w:rPr>
              <w:t>或热门板块页或搜索结果页</w:t>
            </w:r>
            <w:r>
              <w:rPr>
                <w:rFonts w:hint="eastAsia" w:ascii="楷体" w:hAnsi="楷体" w:eastAsia="楷体" w:cs="楷体"/>
                <w:kern w:val="0"/>
                <w:szCs w:val="20"/>
              </w:rPr>
              <w:t>点击</w:t>
            </w:r>
            <w:r>
              <w:rPr>
                <w:rFonts w:hint="eastAsia" w:ascii="楷体" w:hAnsi="楷体" w:eastAsia="楷体" w:cs="楷体"/>
                <w:kern w:val="0"/>
                <w:szCs w:val="20"/>
                <w:lang w:val="en-US" w:eastAsia="zh-CN"/>
              </w:rPr>
              <w:t>某条帖子</w:t>
            </w:r>
          </w:p>
          <w:p w14:paraId="49012B36">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3.系统跳转至</w:t>
            </w:r>
            <w:r>
              <w:rPr>
                <w:rFonts w:hint="eastAsia" w:ascii="楷体" w:hAnsi="楷体" w:eastAsia="楷体" w:cs="楷体"/>
                <w:kern w:val="0"/>
                <w:szCs w:val="20"/>
                <w:lang w:val="en-US" w:eastAsia="zh-CN"/>
              </w:rPr>
              <w:t>帖子详情页面</w:t>
            </w:r>
          </w:p>
          <w:p w14:paraId="7DFB4AF7">
            <w:pPr>
              <w:spacing w:line="360" w:lineRule="auto"/>
              <w:rPr>
                <w:rFonts w:hint="eastAsia" w:ascii="楷体" w:hAnsi="楷体" w:eastAsia="楷体" w:cs="楷体"/>
                <w:kern w:val="0"/>
                <w:szCs w:val="20"/>
              </w:rPr>
            </w:pPr>
            <w:r>
              <w:rPr>
                <w:rFonts w:hint="eastAsia" w:ascii="楷体" w:hAnsi="楷体" w:eastAsia="楷体" w:cs="楷体"/>
                <w:kern w:val="0"/>
                <w:szCs w:val="20"/>
              </w:rPr>
              <w:t>4.用户点击某条回复</w:t>
            </w:r>
            <w:r>
              <w:rPr>
                <w:rFonts w:hint="eastAsia" w:ascii="楷体" w:hAnsi="楷体" w:eastAsia="楷体" w:cs="楷体"/>
                <w:kern w:val="0"/>
                <w:szCs w:val="20"/>
                <w:lang w:val="en-US" w:eastAsia="zh-CN"/>
              </w:rPr>
              <w:t>旁边</w:t>
            </w:r>
            <w:r>
              <w:rPr>
                <w:rFonts w:hint="eastAsia" w:ascii="楷体" w:hAnsi="楷体" w:eastAsia="楷体" w:cs="楷体"/>
                <w:kern w:val="0"/>
                <w:szCs w:val="20"/>
              </w:rPr>
              <w:t>的</w:t>
            </w:r>
            <w:r>
              <w:rPr>
                <w:rFonts w:hint="eastAsia" w:ascii="楷体" w:hAnsi="楷体" w:eastAsia="楷体" w:cs="楷体"/>
                <w:kern w:val="0"/>
                <w:szCs w:val="20"/>
                <w:lang w:val="en-US" w:eastAsia="zh-CN"/>
              </w:rPr>
              <w:t>点赞</w:t>
            </w:r>
            <w:r>
              <w:rPr>
                <w:rFonts w:hint="eastAsia" w:ascii="楷体" w:hAnsi="楷体" w:eastAsia="楷体" w:cs="楷体"/>
                <w:kern w:val="0"/>
                <w:szCs w:val="20"/>
              </w:rPr>
              <w:t>按钮</w:t>
            </w:r>
          </w:p>
          <w:p w14:paraId="09307B09">
            <w:pPr>
              <w:spacing w:line="360" w:lineRule="auto"/>
              <w:rPr>
                <w:rFonts w:hint="eastAsia" w:ascii="楷体" w:hAnsi="楷体" w:eastAsia="楷体" w:cs="楷体"/>
                <w:kern w:val="0"/>
                <w:szCs w:val="20"/>
              </w:rPr>
            </w:pPr>
            <w:r>
              <w:rPr>
                <w:rFonts w:hint="eastAsia" w:ascii="楷体" w:hAnsi="楷体" w:eastAsia="楷体" w:cs="楷体"/>
                <w:kern w:val="0"/>
                <w:szCs w:val="20"/>
              </w:rPr>
              <w:t>8.点赞图标变为“已赞”状态</w:t>
            </w:r>
          </w:p>
        </w:tc>
      </w:tr>
      <w:tr w14:paraId="2C0602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4B5FA12C">
            <w:pPr>
              <w:spacing w:line="360" w:lineRule="auto"/>
              <w:rPr>
                <w:rFonts w:hint="eastAsia" w:ascii="楷体" w:hAnsi="楷体" w:eastAsia="楷体" w:cs="楷体"/>
                <w:kern w:val="0"/>
                <w:szCs w:val="20"/>
              </w:rPr>
            </w:pPr>
            <w:r>
              <w:rPr>
                <w:rFonts w:hint="eastAsia" w:ascii="楷体" w:hAnsi="楷体" w:eastAsia="楷体" w:cs="楷体"/>
                <w:kern w:val="0"/>
                <w:szCs w:val="20"/>
              </w:rPr>
              <w:t>选择性流程</w:t>
            </w:r>
          </w:p>
        </w:tc>
        <w:tc>
          <w:tcPr>
            <w:tcW w:w="6741" w:type="dxa"/>
            <w:gridSpan w:val="3"/>
            <w:tcBorders>
              <w:top w:val="single" w:color="auto" w:sz="4" w:space="0"/>
              <w:left w:val="single" w:color="auto" w:sz="4" w:space="0"/>
              <w:bottom w:val="single" w:color="auto" w:sz="4" w:space="0"/>
              <w:right w:val="single" w:color="auto" w:sz="4" w:space="0"/>
            </w:tcBorders>
          </w:tcPr>
          <w:p w14:paraId="1754A92D">
            <w:pPr>
              <w:tabs>
                <w:tab w:val="left" w:pos="1365"/>
              </w:tabs>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5A650A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134A80CC">
            <w:pPr>
              <w:spacing w:line="360" w:lineRule="auto"/>
              <w:rPr>
                <w:rFonts w:hint="eastAsia" w:ascii="楷体" w:hAnsi="楷体" w:eastAsia="楷体" w:cs="楷体"/>
                <w:kern w:val="0"/>
                <w:szCs w:val="20"/>
              </w:rPr>
            </w:pPr>
            <w:r>
              <w:rPr>
                <w:rFonts w:hint="eastAsia" w:ascii="楷体" w:hAnsi="楷体" w:eastAsia="楷体" w:cs="楷体"/>
                <w:kern w:val="0"/>
                <w:szCs w:val="20"/>
              </w:rPr>
              <w:t>异常：</w:t>
            </w:r>
          </w:p>
        </w:tc>
        <w:tc>
          <w:tcPr>
            <w:tcW w:w="6741" w:type="dxa"/>
            <w:gridSpan w:val="3"/>
            <w:tcBorders>
              <w:top w:val="single" w:color="auto" w:sz="4" w:space="0"/>
              <w:left w:val="single" w:color="auto" w:sz="4" w:space="0"/>
              <w:bottom w:val="single" w:color="auto" w:sz="4" w:space="0"/>
              <w:right w:val="single" w:color="auto" w:sz="4" w:space="0"/>
            </w:tcBorders>
          </w:tcPr>
          <w:p w14:paraId="6311209F">
            <w:pPr>
              <w:spacing w:line="360" w:lineRule="auto"/>
              <w:rPr>
                <w:rFonts w:hint="eastAsia" w:ascii="楷体" w:hAnsi="楷体" w:eastAsia="楷体" w:cs="楷体"/>
                <w:kern w:val="0"/>
                <w:szCs w:val="20"/>
              </w:rPr>
            </w:pPr>
            <w:r>
              <w:rPr>
                <w:rFonts w:hint="eastAsia" w:ascii="楷体" w:hAnsi="楷体" w:eastAsia="楷体" w:cs="楷体"/>
                <w:kern w:val="0"/>
                <w:szCs w:val="20"/>
              </w:rPr>
              <w:t>1.网络中断：点赞失败</w:t>
            </w:r>
          </w:p>
          <w:p w14:paraId="6FAF3345">
            <w:pPr>
              <w:spacing w:line="360" w:lineRule="auto"/>
              <w:rPr>
                <w:rFonts w:hint="eastAsia" w:ascii="楷体" w:hAnsi="楷体" w:eastAsia="楷体" w:cs="楷体"/>
                <w:kern w:val="0"/>
                <w:szCs w:val="20"/>
              </w:rPr>
            </w:pPr>
            <w:r>
              <w:rPr>
                <w:rFonts w:hint="eastAsia" w:ascii="楷体" w:hAnsi="楷体" w:eastAsia="楷体" w:cs="楷体"/>
                <w:kern w:val="0"/>
                <w:szCs w:val="20"/>
              </w:rPr>
              <w:t>2.重复点赞：检测到用户已点赞，提示“您已赞过该评论”并阻止重复提交</w:t>
            </w:r>
          </w:p>
        </w:tc>
      </w:tr>
      <w:tr w14:paraId="1A8DBC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6D97BA46">
            <w:pPr>
              <w:spacing w:line="360" w:lineRule="auto"/>
              <w:rPr>
                <w:rFonts w:hint="eastAsia" w:ascii="楷体" w:hAnsi="楷体" w:eastAsia="楷体" w:cs="楷体"/>
                <w:kern w:val="0"/>
                <w:szCs w:val="20"/>
              </w:rPr>
            </w:pPr>
            <w:r>
              <w:rPr>
                <w:rFonts w:hint="eastAsia" w:ascii="楷体" w:hAnsi="楷体" w:eastAsia="楷体" w:cs="楷体"/>
                <w:kern w:val="0"/>
                <w:szCs w:val="20"/>
              </w:rPr>
              <w:t>优先级：</w:t>
            </w:r>
          </w:p>
        </w:tc>
        <w:tc>
          <w:tcPr>
            <w:tcW w:w="6741" w:type="dxa"/>
            <w:gridSpan w:val="3"/>
            <w:tcBorders>
              <w:top w:val="single" w:color="auto" w:sz="4" w:space="0"/>
              <w:left w:val="single" w:color="auto" w:sz="4" w:space="0"/>
              <w:bottom w:val="single" w:color="auto" w:sz="4" w:space="0"/>
              <w:right w:val="single" w:color="auto" w:sz="4" w:space="0"/>
            </w:tcBorders>
          </w:tcPr>
          <w:p w14:paraId="63D182E1">
            <w:pPr>
              <w:spacing w:line="360" w:lineRule="auto"/>
              <w:rPr>
                <w:rFonts w:hint="eastAsia" w:ascii="楷体" w:hAnsi="楷体" w:eastAsia="楷体" w:cs="楷体"/>
                <w:kern w:val="0"/>
                <w:szCs w:val="20"/>
              </w:rPr>
            </w:pPr>
            <w:r>
              <w:rPr>
                <w:rFonts w:hint="eastAsia" w:ascii="楷体" w:hAnsi="楷体" w:eastAsia="楷体" w:cs="楷体"/>
                <w:kern w:val="0"/>
                <w:szCs w:val="20"/>
              </w:rPr>
              <w:t>中</w:t>
            </w:r>
          </w:p>
        </w:tc>
      </w:tr>
      <w:tr w14:paraId="3F414A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55" w:type="dxa"/>
            <w:tcBorders>
              <w:top w:val="single" w:color="auto" w:sz="4" w:space="0"/>
              <w:left w:val="single" w:color="auto" w:sz="4" w:space="0"/>
              <w:bottom w:val="single" w:color="auto" w:sz="4" w:space="0"/>
              <w:right w:val="single" w:color="auto" w:sz="4" w:space="0"/>
            </w:tcBorders>
          </w:tcPr>
          <w:p w14:paraId="1BC5B97F">
            <w:pPr>
              <w:spacing w:line="360" w:lineRule="auto"/>
              <w:rPr>
                <w:rFonts w:hint="eastAsia" w:ascii="楷体" w:hAnsi="楷体" w:eastAsia="楷体" w:cs="楷体"/>
                <w:kern w:val="0"/>
                <w:szCs w:val="20"/>
              </w:rPr>
            </w:pPr>
            <w:r>
              <w:rPr>
                <w:rFonts w:hint="eastAsia" w:ascii="楷体" w:hAnsi="楷体" w:eastAsia="楷体" w:cs="楷体"/>
                <w:kern w:val="0"/>
                <w:szCs w:val="20"/>
              </w:rPr>
              <w:t>使用频率：</w:t>
            </w:r>
          </w:p>
        </w:tc>
        <w:tc>
          <w:tcPr>
            <w:tcW w:w="6741" w:type="dxa"/>
            <w:gridSpan w:val="3"/>
            <w:tcBorders>
              <w:top w:val="single" w:color="auto" w:sz="4" w:space="0"/>
              <w:left w:val="single" w:color="auto" w:sz="4" w:space="0"/>
              <w:bottom w:val="single" w:color="auto" w:sz="4" w:space="0"/>
              <w:right w:val="single" w:color="auto" w:sz="4" w:space="0"/>
            </w:tcBorders>
          </w:tcPr>
          <w:p w14:paraId="7C5EBFBA">
            <w:pPr>
              <w:spacing w:line="360" w:lineRule="auto"/>
              <w:rPr>
                <w:rFonts w:hint="eastAsia" w:ascii="楷体" w:hAnsi="楷体" w:eastAsia="楷体" w:cs="楷体"/>
                <w:kern w:val="0"/>
                <w:szCs w:val="20"/>
              </w:rPr>
            </w:pPr>
            <w:r>
              <w:rPr>
                <w:rFonts w:hint="eastAsia" w:ascii="楷体" w:hAnsi="楷体" w:eastAsia="楷体" w:cs="楷体"/>
                <w:kern w:val="0"/>
                <w:szCs w:val="20"/>
              </w:rPr>
              <w:t>高</w:t>
            </w:r>
          </w:p>
        </w:tc>
      </w:tr>
      <w:tr w14:paraId="7A7FD8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184CCB7F">
            <w:pPr>
              <w:spacing w:line="360" w:lineRule="auto"/>
              <w:rPr>
                <w:rFonts w:hint="eastAsia" w:ascii="楷体" w:hAnsi="楷体" w:eastAsia="楷体" w:cs="楷体"/>
                <w:kern w:val="0"/>
                <w:szCs w:val="20"/>
              </w:rPr>
            </w:pPr>
            <w:r>
              <w:rPr>
                <w:rFonts w:hint="eastAsia" w:ascii="楷体" w:hAnsi="楷体" w:eastAsia="楷体" w:cs="楷体"/>
                <w:kern w:val="0"/>
                <w:szCs w:val="20"/>
              </w:rPr>
              <w:t>业务规则：</w:t>
            </w:r>
          </w:p>
        </w:tc>
        <w:tc>
          <w:tcPr>
            <w:tcW w:w="6741" w:type="dxa"/>
            <w:gridSpan w:val="3"/>
            <w:tcBorders>
              <w:top w:val="single" w:color="auto" w:sz="4" w:space="0"/>
              <w:left w:val="single" w:color="auto" w:sz="4" w:space="0"/>
              <w:bottom w:val="single" w:color="auto" w:sz="4" w:space="0"/>
              <w:right w:val="single" w:color="auto" w:sz="4" w:space="0"/>
            </w:tcBorders>
          </w:tcPr>
          <w:p w14:paraId="14BF96C9">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76B353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18238B8B">
            <w:pPr>
              <w:spacing w:line="360" w:lineRule="auto"/>
              <w:rPr>
                <w:rFonts w:hint="eastAsia" w:ascii="楷体" w:hAnsi="楷体" w:eastAsia="楷体" w:cs="楷体"/>
                <w:kern w:val="0"/>
                <w:szCs w:val="20"/>
              </w:rPr>
            </w:pPr>
            <w:r>
              <w:rPr>
                <w:rFonts w:hint="eastAsia" w:ascii="楷体" w:hAnsi="楷体" w:eastAsia="楷体" w:cs="楷体"/>
                <w:kern w:val="0"/>
                <w:szCs w:val="20"/>
              </w:rPr>
              <w:t>其他信息：</w:t>
            </w:r>
          </w:p>
        </w:tc>
        <w:tc>
          <w:tcPr>
            <w:tcW w:w="6741" w:type="dxa"/>
            <w:gridSpan w:val="3"/>
            <w:tcBorders>
              <w:top w:val="single" w:color="auto" w:sz="4" w:space="0"/>
              <w:left w:val="single" w:color="auto" w:sz="4" w:space="0"/>
              <w:bottom w:val="single" w:color="auto" w:sz="4" w:space="0"/>
              <w:right w:val="single" w:color="auto" w:sz="4" w:space="0"/>
            </w:tcBorders>
          </w:tcPr>
          <w:p w14:paraId="2C539FFF">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399B6F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3C2974DE">
            <w:pPr>
              <w:spacing w:line="360" w:lineRule="auto"/>
              <w:rPr>
                <w:rFonts w:hint="eastAsia" w:ascii="楷体" w:hAnsi="楷体" w:eastAsia="楷体" w:cs="楷体"/>
                <w:kern w:val="0"/>
                <w:szCs w:val="20"/>
              </w:rPr>
            </w:pPr>
            <w:r>
              <w:rPr>
                <w:rFonts w:hint="eastAsia" w:ascii="楷体" w:hAnsi="楷体" w:eastAsia="楷体" w:cs="楷体"/>
                <w:kern w:val="0"/>
                <w:szCs w:val="20"/>
              </w:rPr>
              <w:t>假设：</w:t>
            </w:r>
          </w:p>
        </w:tc>
        <w:tc>
          <w:tcPr>
            <w:tcW w:w="6741" w:type="dxa"/>
            <w:gridSpan w:val="3"/>
            <w:tcBorders>
              <w:top w:val="single" w:color="auto" w:sz="4" w:space="0"/>
              <w:left w:val="single" w:color="auto" w:sz="4" w:space="0"/>
              <w:bottom w:val="single" w:color="auto" w:sz="4" w:space="0"/>
              <w:right w:val="single" w:color="auto" w:sz="4" w:space="0"/>
            </w:tcBorders>
          </w:tcPr>
          <w:p w14:paraId="7F2A0987">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bl>
    <w:p w14:paraId="122149C2">
      <w:pPr>
        <w:pStyle w:val="7"/>
        <w:spacing w:line="360" w:lineRule="auto"/>
        <w:rPr>
          <w:rFonts w:hint="eastAsia" w:ascii="楷体" w:hAnsi="楷体" w:eastAsia="楷体" w:cs="楷体"/>
          <w:sz w:val="21"/>
          <w:szCs w:val="21"/>
        </w:rPr>
      </w:pPr>
      <w:r>
        <w:rPr>
          <w:rFonts w:hint="eastAsia" w:ascii="楷体" w:hAnsi="楷体" w:eastAsia="楷体" w:cs="楷体"/>
          <w:sz w:val="21"/>
          <w:szCs w:val="21"/>
        </w:rPr>
        <w:t>表4-</w:t>
      </w:r>
      <w:r>
        <w:rPr>
          <w:rFonts w:hint="eastAsia" w:ascii="楷体" w:hAnsi="楷体" w:eastAsia="楷体" w:cs="楷体"/>
          <w:sz w:val="21"/>
          <w:szCs w:val="21"/>
          <w:lang w:val="en-US" w:eastAsia="zh-CN"/>
        </w:rPr>
        <w:t>3</w:t>
      </w:r>
      <w:r>
        <w:rPr>
          <w:rFonts w:hint="eastAsia" w:ascii="楷体" w:hAnsi="楷体" w:eastAsia="楷体" w:cs="楷体"/>
          <w:sz w:val="21"/>
          <w:szCs w:val="21"/>
        </w:rPr>
        <w:t>-4-</w:t>
      </w:r>
      <w:r>
        <w:rPr>
          <w:rFonts w:hint="eastAsia" w:ascii="楷体" w:hAnsi="楷体" w:eastAsia="楷体" w:cs="楷体"/>
          <w:sz w:val="21"/>
          <w:szCs w:val="21"/>
          <w:lang w:val="en-US" w:eastAsia="zh-CN"/>
        </w:rPr>
        <w:t>2</w:t>
      </w:r>
      <w:r>
        <w:rPr>
          <w:rFonts w:hint="eastAsia" w:ascii="楷体" w:hAnsi="楷体" w:eastAsia="楷体" w:cs="楷体"/>
          <w:sz w:val="21"/>
          <w:szCs w:val="21"/>
        </w:rPr>
        <w:t xml:space="preserve"> </w:t>
      </w:r>
      <w:r>
        <w:rPr>
          <w:rFonts w:hint="eastAsia" w:ascii="楷体" w:hAnsi="楷体" w:eastAsia="楷体" w:cs="楷体"/>
          <w:sz w:val="21"/>
          <w:szCs w:val="21"/>
          <w:lang w:eastAsia="zh-Hans"/>
        </w:rPr>
        <w:t>用例表 评论区点赞</w:t>
      </w:r>
    </w:p>
    <w:p w14:paraId="56FAF661">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对话框图</w:t>
      </w:r>
    </w:p>
    <w:p w14:paraId="70B10FA1">
      <w:pPr>
        <w:spacing w:line="360" w:lineRule="auto"/>
        <w:jc w:val="center"/>
        <w:rPr>
          <w:rFonts w:hint="eastAsia" w:ascii="楷体" w:hAnsi="楷体" w:eastAsia="楷体" w:cs="楷体"/>
        </w:rPr>
      </w:pPr>
      <w:r>
        <w:drawing>
          <wp:inline distT="0" distB="0" distL="114300" distR="114300">
            <wp:extent cx="1749425" cy="3958590"/>
            <wp:effectExtent l="0" t="0" r="3175" b="3810"/>
            <wp:docPr id="6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3"/>
                    <pic:cNvPicPr>
                      <a:picLocks noChangeAspect="1"/>
                    </pic:cNvPicPr>
                  </pic:nvPicPr>
                  <pic:blipFill>
                    <a:blip r:embed="rId36"/>
                    <a:stretch>
                      <a:fillRect/>
                    </a:stretch>
                  </pic:blipFill>
                  <pic:spPr>
                    <a:xfrm>
                      <a:off x="0" y="0"/>
                      <a:ext cx="1749425" cy="3958590"/>
                    </a:xfrm>
                    <a:prstGeom prst="rect">
                      <a:avLst/>
                    </a:prstGeom>
                    <a:noFill/>
                    <a:ln>
                      <a:noFill/>
                    </a:ln>
                  </pic:spPr>
                </pic:pic>
              </a:graphicData>
            </a:graphic>
          </wp:inline>
        </w:drawing>
      </w:r>
    </w:p>
    <w:p w14:paraId="682791E2">
      <w:pPr>
        <w:pStyle w:val="7"/>
        <w:spacing w:line="360" w:lineRule="auto"/>
        <w:rPr>
          <w:rFonts w:hint="eastAsia" w:ascii="楷体" w:hAnsi="楷体" w:eastAsia="楷体" w:cs="楷体"/>
          <w:sz w:val="21"/>
          <w:szCs w:val="21"/>
          <w:lang w:eastAsia="zh-Hans"/>
        </w:rPr>
      </w:pPr>
      <w:r>
        <w:rPr>
          <w:rFonts w:hint="eastAsia" w:ascii="楷体" w:hAnsi="楷体" w:eastAsia="楷体" w:cs="楷体"/>
          <w:sz w:val="21"/>
          <w:szCs w:val="21"/>
        </w:rPr>
        <w:t>图4-</w:t>
      </w:r>
      <w:r>
        <w:rPr>
          <w:rFonts w:hint="eastAsia" w:ascii="楷体" w:hAnsi="楷体" w:eastAsia="楷体" w:cs="楷体"/>
          <w:sz w:val="21"/>
          <w:szCs w:val="21"/>
          <w:lang w:val="en-US" w:eastAsia="zh-CN"/>
        </w:rPr>
        <w:t>3</w:t>
      </w:r>
      <w:r>
        <w:rPr>
          <w:rFonts w:hint="eastAsia" w:ascii="楷体" w:hAnsi="楷体" w:eastAsia="楷体" w:cs="楷体"/>
          <w:sz w:val="21"/>
          <w:szCs w:val="21"/>
        </w:rPr>
        <w:t>-4-</w:t>
      </w:r>
      <w:r>
        <w:rPr>
          <w:rFonts w:hint="eastAsia" w:ascii="楷体" w:hAnsi="楷体" w:eastAsia="楷体" w:cs="楷体"/>
          <w:sz w:val="21"/>
          <w:szCs w:val="21"/>
          <w:lang w:val="en-US" w:eastAsia="zh-CN"/>
        </w:rPr>
        <w:t>2</w:t>
      </w:r>
      <w:r>
        <w:rPr>
          <w:rFonts w:hint="eastAsia" w:ascii="楷体" w:hAnsi="楷体" w:eastAsia="楷体" w:cs="楷体"/>
          <w:sz w:val="21"/>
          <w:szCs w:val="21"/>
        </w:rPr>
        <w:t xml:space="preserve"> </w:t>
      </w:r>
      <w:r>
        <w:rPr>
          <w:rFonts w:hint="eastAsia" w:ascii="楷体" w:hAnsi="楷体" w:eastAsia="楷体" w:cs="楷体"/>
          <w:sz w:val="21"/>
          <w:szCs w:val="21"/>
          <w:lang w:eastAsia="zh-Hans"/>
        </w:rPr>
        <w:t>对话框图 评论区点赞</w:t>
      </w:r>
    </w:p>
    <w:p w14:paraId="15CC9656">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界面原型</w:t>
      </w:r>
    </w:p>
    <w:p w14:paraId="14E130FA">
      <w:pPr>
        <w:jc w:val="center"/>
        <w:rPr>
          <w:rFonts w:hint="eastAsia" w:ascii="楷体" w:hAnsi="楷体" w:eastAsia="楷体"/>
        </w:rPr>
      </w:pPr>
      <w:r>
        <w:drawing>
          <wp:inline distT="0" distB="0" distL="114300" distR="114300">
            <wp:extent cx="2373630" cy="3886835"/>
            <wp:effectExtent l="0" t="0" r="7620" b="8890"/>
            <wp:docPr id="6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1"/>
                    <pic:cNvPicPr>
                      <a:picLocks noChangeAspect="1"/>
                    </pic:cNvPicPr>
                  </pic:nvPicPr>
                  <pic:blipFill>
                    <a:blip r:embed="rId31"/>
                    <a:stretch>
                      <a:fillRect/>
                    </a:stretch>
                  </pic:blipFill>
                  <pic:spPr>
                    <a:xfrm>
                      <a:off x="0" y="0"/>
                      <a:ext cx="2373630" cy="3886835"/>
                    </a:xfrm>
                    <a:prstGeom prst="rect">
                      <a:avLst/>
                    </a:prstGeom>
                    <a:noFill/>
                    <a:ln>
                      <a:noFill/>
                    </a:ln>
                  </pic:spPr>
                </pic:pic>
              </a:graphicData>
            </a:graphic>
          </wp:inline>
        </w:drawing>
      </w:r>
      <w:r>
        <w:drawing>
          <wp:inline distT="0" distB="0" distL="114300" distR="114300">
            <wp:extent cx="2364105" cy="4043680"/>
            <wp:effectExtent l="0" t="0" r="7620" b="4445"/>
            <wp:docPr id="6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5"/>
                    <pic:cNvPicPr>
                      <a:picLocks noChangeAspect="1"/>
                    </pic:cNvPicPr>
                  </pic:nvPicPr>
                  <pic:blipFill>
                    <a:blip r:embed="rId32"/>
                    <a:stretch>
                      <a:fillRect/>
                    </a:stretch>
                  </pic:blipFill>
                  <pic:spPr>
                    <a:xfrm>
                      <a:off x="0" y="0"/>
                      <a:ext cx="2364105" cy="4043680"/>
                    </a:xfrm>
                    <a:prstGeom prst="rect">
                      <a:avLst/>
                    </a:prstGeom>
                    <a:noFill/>
                    <a:ln>
                      <a:noFill/>
                    </a:ln>
                  </pic:spPr>
                </pic:pic>
              </a:graphicData>
            </a:graphic>
          </wp:inline>
        </w:drawing>
      </w:r>
      <w:r>
        <w:drawing>
          <wp:inline distT="0" distB="0" distL="114300" distR="114300">
            <wp:extent cx="2256790" cy="3891915"/>
            <wp:effectExtent l="0" t="0" r="635" b="3810"/>
            <wp:docPr id="6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6"/>
                    <pic:cNvPicPr>
                      <a:picLocks noChangeAspect="1"/>
                    </pic:cNvPicPr>
                  </pic:nvPicPr>
                  <pic:blipFill>
                    <a:blip r:embed="rId33"/>
                    <a:stretch>
                      <a:fillRect/>
                    </a:stretch>
                  </pic:blipFill>
                  <pic:spPr>
                    <a:xfrm>
                      <a:off x="0" y="0"/>
                      <a:ext cx="2256790" cy="3891915"/>
                    </a:xfrm>
                    <a:prstGeom prst="rect">
                      <a:avLst/>
                    </a:prstGeom>
                    <a:noFill/>
                    <a:ln>
                      <a:noFill/>
                    </a:ln>
                  </pic:spPr>
                </pic:pic>
              </a:graphicData>
            </a:graphic>
          </wp:inline>
        </w:drawing>
      </w:r>
      <w:r>
        <w:drawing>
          <wp:inline distT="0" distB="0" distL="114300" distR="114300">
            <wp:extent cx="2252980" cy="3872230"/>
            <wp:effectExtent l="0" t="0" r="4445" b="4445"/>
            <wp:docPr id="6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2"/>
                    <pic:cNvPicPr>
                      <a:picLocks noChangeAspect="1"/>
                    </pic:cNvPicPr>
                  </pic:nvPicPr>
                  <pic:blipFill>
                    <a:blip r:embed="rId34"/>
                    <a:stretch>
                      <a:fillRect/>
                    </a:stretch>
                  </pic:blipFill>
                  <pic:spPr>
                    <a:xfrm>
                      <a:off x="0" y="0"/>
                      <a:ext cx="2252980" cy="3872230"/>
                    </a:xfrm>
                    <a:prstGeom prst="rect">
                      <a:avLst/>
                    </a:prstGeom>
                    <a:noFill/>
                    <a:ln>
                      <a:noFill/>
                    </a:ln>
                  </pic:spPr>
                </pic:pic>
              </a:graphicData>
            </a:graphic>
          </wp:inline>
        </w:drawing>
      </w:r>
    </w:p>
    <w:p w14:paraId="29830766">
      <w:pPr>
        <w:jc w:val="center"/>
        <w:rPr>
          <w:rFonts w:hint="eastAsia" w:ascii="楷体" w:hAnsi="楷体" w:eastAsia="楷体"/>
        </w:rPr>
      </w:pPr>
    </w:p>
    <w:p w14:paraId="38EA1342">
      <w:pPr>
        <w:pStyle w:val="7"/>
        <w:spacing w:line="360" w:lineRule="auto"/>
        <w:rPr>
          <w:rFonts w:hint="eastAsia" w:ascii="楷体" w:hAnsi="楷体" w:eastAsia="楷体" w:cs="楷体"/>
          <w:sz w:val="21"/>
          <w:szCs w:val="21"/>
          <w:lang w:bidi="ar"/>
        </w:rPr>
      </w:pPr>
      <w:r>
        <w:rPr>
          <w:rFonts w:hint="eastAsia" w:ascii="楷体" w:hAnsi="楷体" w:eastAsia="楷体" w:cs="楷体"/>
          <w:sz w:val="21"/>
          <w:szCs w:val="21"/>
        </w:rPr>
        <w:t>图4-</w:t>
      </w:r>
      <w:r>
        <w:rPr>
          <w:rFonts w:hint="eastAsia" w:ascii="楷体" w:hAnsi="楷体" w:eastAsia="楷体" w:cs="楷体"/>
          <w:sz w:val="21"/>
          <w:szCs w:val="21"/>
          <w:lang w:val="en-US" w:eastAsia="zh-CN"/>
        </w:rPr>
        <w:t>3</w:t>
      </w:r>
      <w:r>
        <w:rPr>
          <w:rFonts w:hint="eastAsia" w:ascii="楷体" w:hAnsi="楷体" w:eastAsia="楷体" w:cs="楷体"/>
          <w:sz w:val="21"/>
          <w:szCs w:val="21"/>
        </w:rPr>
        <w:t>-4-</w:t>
      </w:r>
      <w:r>
        <w:rPr>
          <w:rFonts w:hint="eastAsia" w:ascii="楷体" w:hAnsi="楷体" w:eastAsia="楷体" w:cs="楷体"/>
          <w:sz w:val="21"/>
          <w:szCs w:val="21"/>
          <w:lang w:val="en-US" w:eastAsia="zh-CN"/>
        </w:rPr>
        <w:t>2</w:t>
      </w:r>
      <w:r>
        <w:rPr>
          <w:rFonts w:hint="eastAsia" w:ascii="楷体" w:hAnsi="楷体" w:eastAsia="楷体" w:cs="楷体"/>
          <w:sz w:val="21"/>
          <w:szCs w:val="21"/>
        </w:rPr>
        <w:t xml:space="preserve"> </w:t>
      </w:r>
      <w:r>
        <w:rPr>
          <w:rFonts w:hint="eastAsia" w:ascii="楷体" w:hAnsi="楷体" w:eastAsia="楷体" w:cs="楷体"/>
          <w:sz w:val="21"/>
          <w:szCs w:val="21"/>
          <w:lang w:eastAsia="zh-Hans"/>
        </w:rPr>
        <w:t xml:space="preserve">原型界面 </w:t>
      </w:r>
      <w:r>
        <w:rPr>
          <w:rFonts w:hint="eastAsia" w:ascii="楷体" w:hAnsi="楷体" w:eastAsia="楷体" w:cs="楷体"/>
          <w:szCs w:val="21"/>
          <w:lang w:eastAsia="zh-Hans"/>
        </w:rPr>
        <w:t>评论区点赞</w:t>
      </w:r>
    </w:p>
    <w:p w14:paraId="3A576E36">
      <w:pPr>
        <w:keepNext/>
        <w:keepLines/>
        <w:spacing w:before="280" w:after="290" w:line="374" w:lineRule="auto"/>
        <w:jc w:val="left"/>
        <w:outlineLvl w:val="4"/>
        <w:rPr>
          <w:rFonts w:hint="eastAsia" w:ascii="楷体" w:hAnsi="楷体" w:eastAsia="楷体" w:cs="楷体"/>
          <w:b/>
          <w:bCs/>
          <w:sz w:val="24"/>
        </w:rPr>
      </w:pPr>
      <w:r>
        <w:rPr>
          <w:rFonts w:hint="eastAsia" w:ascii="楷体" w:hAnsi="楷体" w:eastAsia="楷体" w:cs="楷体"/>
          <w:b/>
          <w:bCs/>
          <w:sz w:val="24"/>
          <w:lang w:eastAsia="zh-Hans"/>
        </w:rPr>
        <w:t>4.</w:t>
      </w:r>
      <w:r>
        <w:rPr>
          <w:rFonts w:hint="eastAsia" w:ascii="楷体" w:hAnsi="楷体" w:eastAsia="楷体" w:cs="楷体"/>
          <w:b/>
          <w:bCs/>
          <w:sz w:val="24"/>
          <w:lang w:val="en-US" w:eastAsia="zh-CN"/>
        </w:rPr>
        <w:t>3</w:t>
      </w:r>
      <w:r>
        <w:rPr>
          <w:rFonts w:hint="eastAsia" w:ascii="楷体" w:hAnsi="楷体" w:eastAsia="楷体" w:cs="楷体"/>
          <w:b/>
          <w:bCs/>
          <w:sz w:val="24"/>
          <w:lang w:eastAsia="zh-Hans"/>
        </w:rPr>
        <w:t>.</w:t>
      </w:r>
      <w:r>
        <w:rPr>
          <w:rFonts w:hint="eastAsia" w:ascii="楷体" w:hAnsi="楷体" w:eastAsia="楷体" w:cs="楷体"/>
          <w:b/>
          <w:bCs/>
          <w:sz w:val="24"/>
        </w:rPr>
        <w:t>4.</w:t>
      </w:r>
      <w:r>
        <w:rPr>
          <w:rFonts w:hint="eastAsia" w:ascii="楷体" w:hAnsi="楷体" w:eastAsia="楷体" w:cs="楷体"/>
          <w:b/>
          <w:bCs/>
          <w:sz w:val="24"/>
          <w:lang w:val="en-US" w:eastAsia="zh-CN"/>
        </w:rPr>
        <w:t>3</w:t>
      </w:r>
      <w:r>
        <w:rPr>
          <w:rFonts w:hint="eastAsia" w:ascii="楷体" w:hAnsi="楷体" w:eastAsia="楷体" w:cs="楷体"/>
          <w:b/>
          <w:bCs/>
          <w:sz w:val="24"/>
        </w:rPr>
        <w:t>评论区收藏</w:t>
      </w:r>
    </w:p>
    <w:p w14:paraId="0D247DD0">
      <w:pPr>
        <w:spacing w:line="360" w:lineRule="auto"/>
        <w:rPr>
          <w:rFonts w:hint="eastAsia" w:ascii="楷体" w:hAnsi="楷体" w:eastAsia="楷体" w:cs="楷体"/>
          <w:sz w:val="24"/>
          <w:szCs w:val="32"/>
        </w:rPr>
      </w:pPr>
      <w:r>
        <w:rPr>
          <w:rFonts w:hint="eastAsia" w:ascii="楷体" w:hAnsi="楷体" w:eastAsia="楷体" w:cs="楷体"/>
          <w:sz w:val="24"/>
          <w:szCs w:val="32"/>
          <w:lang w:eastAsia="zh-Hans"/>
        </w:rPr>
        <w:t>用例图</w:t>
      </w:r>
    </w:p>
    <w:p w14:paraId="6ABBE57E">
      <w:pPr>
        <w:rPr>
          <w:rFonts w:hint="eastAsia" w:ascii="楷体" w:hAnsi="楷体" w:eastAsia="楷体"/>
          <w:lang w:bidi="ar"/>
        </w:rPr>
      </w:pPr>
      <w:r>
        <w:rPr>
          <w:rFonts w:ascii="楷体" w:hAnsi="楷体" w:eastAsia="楷体"/>
          <w14:ligatures w14:val="standardContextual"/>
        </w:rPr>
        <w:drawing>
          <wp:inline distT="0" distB="0" distL="0" distR="0">
            <wp:extent cx="5274310" cy="2057400"/>
            <wp:effectExtent l="0" t="0" r="2540" b="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37"/>
                    <a:stretch>
                      <a:fillRect/>
                    </a:stretch>
                  </pic:blipFill>
                  <pic:spPr>
                    <a:xfrm>
                      <a:off x="0" y="0"/>
                      <a:ext cx="5274310" cy="2057400"/>
                    </a:xfrm>
                    <a:prstGeom prst="rect">
                      <a:avLst/>
                    </a:prstGeom>
                  </pic:spPr>
                </pic:pic>
              </a:graphicData>
            </a:graphic>
          </wp:inline>
        </w:drawing>
      </w:r>
    </w:p>
    <w:p w14:paraId="7B191477">
      <w:pPr>
        <w:jc w:val="center"/>
        <w:rPr>
          <w:rFonts w:hint="eastAsia" w:ascii="楷体" w:hAnsi="楷体" w:eastAsia="楷体" w:cs="楷体"/>
          <w:szCs w:val="21"/>
        </w:rPr>
      </w:pPr>
      <w:r>
        <w:rPr>
          <w:rFonts w:hint="eastAsia" w:ascii="楷体" w:hAnsi="楷体" w:eastAsia="楷体" w:cs="楷体"/>
          <w:szCs w:val="21"/>
        </w:rPr>
        <w:t>图4-</w:t>
      </w:r>
      <w:r>
        <w:rPr>
          <w:rFonts w:hint="eastAsia" w:ascii="楷体" w:hAnsi="楷体" w:eastAsia="楷体" w:cs="楷体"/>
          <w:szCs w:val="21"/>
          <w:lang w:val="en-US" w:eastAsia="zh-CN"/>
        </w:rPr>
        <w:t>3</w:t>
      </w:r>
      <w:r>
        <w:rPr>
          <w:rFonts w:hint="eastAsia" w:ascii="楷体" w:hAnsi="楷体" w:eastAsia="楷体" w:cs="楷体"/>
          <w:szCs w:val="21"/>
        </w:rPr>
        <w:t>-4-</w:t>
      </w:r>
      <w:r>
        <w:rPr>
          <w:rFonts w:hint="eastAsia" w:ascii="楷体" w:hAnsi="楷体" w:eastAsia="楷体" w:cs="楷体"/>
          <w:szCs w:val="21"/>
          <w:lang w:val="en-US" w:eastAsia="zh-CN"/>
        </w:rPr>
        <w:t>3</w:t>
      </w:r>
      <w:r>
        <w:rPr>
          <w:rFonts w:hint="eastAsia" w:ascii="楷体" w:hAnsi="楷体" w:eastAsia="楷体" w:cs="楷体"/>
          <w:szCs w:val="21"/>
          <w:lang w:eastAsia="zh-Hans"/>
        </w:rPr>
        <w:t>用例图</w:t>
      </w:r>
      <w:r>
        <w:rPr>
          <w:rFonts w:hint="eastAsia" w:ascii="楷体" w:hAnsi="楷体" w:eastAsia="楷体" w:cs="楷体"/>
          <w:szCs w:val="21"/>
        </w:rPr>
        <w:t xml:space="preserve"> </w:t>
      </w:r>
      <w:r>
        <w:rPr>
          <w:rFonts w:hint="eastAsia" w:ascii="楷体" w:hAnsi="楷体" w:eastAsia="楷体" w:cs="楷体"/>
          <w:szCs w:val="21"/>
          <w:lang w:eastAsia="zh-Hans"/>
        </w:rPr>
        <w:t>评论区收藏</w:t>
      </w:r>
    </w:p>
    <w:p w14:paraId="68742D8F">
      <w:pPr>
        <w:spacing w:line="360" w:lineRule="auto"/>
        <w:rPr>
          <w:rFonts w:hint="eastAsia" w:ascii="楷体" w:hAnsi="楷体" w:eastAsia="楷体" w:cs="楷体"/>
          <w:sz w:val="24"/>
          <w:szCs w:val="32"/>
        </w:rPr>
      </w:pPr>
      <w:r>
        <w:rPr>
          <w:rFonts w:hint="eastAsia" w:ascii="楷体" w:hAnsi="楷体" w:eastAsia="楷体" w:cs="楷体"/>
          <w:sz w:val="24"/>
          <w:szCs w:val="32"/>
          <w:lang w:eastAsia="zh-Hans"/>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2577"/>
        <w:gridCol w:w="2072"/>
        <w:gridCol w:w="2092"/>
      </w:tblGrid>
      <w:tr w14:paraId="7698AA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69E0CEDE">
            <w:pPr>
              <w:spacing w:line="360" w:lineRule="auto"/>
              <w:rPr>
                <w:rFonts w:hint="eastAsia" w:ascii="楷体" w:hAnsi="楷体" w:eastAsia="楷体" w:cs="楷体"/>
                <w:kern w:val="0"/>
                <w:szCs w:val="20"/>
              </w:rPr>
            </w:pPr>
            <w:r>
              <w:rPr>
                <w:rFonts w:hint="eastAsia" w:ascii="楷体" w:hAnsi="楷体" w:eastAsia="楷体" w:cs="楷体"/>
                <w:kern w:val="0"/>
                <w:szCs w:val="20"/>
              </w:rPr>
              <w:t>ID和名称</w:t>
            </w:r>
          </w:p>
        </w:tc>
        <w:tc>
          <w:tcPr>
            <w:tcW w:w="6741" w:type="dxa"/>
            <w:gridSpan w:val="3"/>
            <w:tcBorders>
              <w:top w:val="single" w:color="auto" w:sz="4" w:space="0"/>
              <w:left w:val="single" w:color="auto" w:sz="4" w:space="0"/>
              <w:bottom w:val="single" w:color="auto" w:sz="4" w:space="0"/>
              <w:right w:val="single" w:color="auto" w:sz="4" w:space="0"/>
            </w:tcBorders>
          </w:tcPr>
          <w:p w14:paraId="7D702F88">
            <w:pPr>
              <w:spacing w:line="360" w:lineRule="auto"/>
              <w:rPr>
                <w:rFonts w:hint="eastAsia" w:ascii="楷体" w:hAnsi="楷体" w:eastAsia="楷体" w:cs="楷体"/>
                <w:kern w:val="0"/>
                <w:szCs w:val="20"/>
              </w:rPr>
            </w:pPr>
            <w:r>
              <w:rPr>
                <w:rFonts w:hint="eastAsia" w:ascii="楷体" w:hAnsi="楷体" w:eastAsia="楷体" w:cs="楷体"/>
                <w:kern w:val="0"/>
                <w:szCs w:val="20"/>
              </w:rPr>
              <w:t>UC-</w:t>
            </w:r>
            <w:r>
              <w:rPr>
                <w:rFonts w:hint="eastAsia" w:ascii="楷体" w:hAnsi="楷体" w:eastAsia="楷体" w:cs="楷体"/>
                <w:kern w:val="0"/>
                <w:szCs w:val="20"/>
                <w:lang w:val="en-US" w:eastAsia="zh-CN"/>
              </w:rPr>
              <w:t>8</w:t>
            </w:r>
            <w:r>
              <w:rPr>
                <w:rFonts w:hint="eastAsia" w:ascii="楷体" w:hAnsi="楷体" w:eastAsia="楷体" w:cs="楷体"/>
                <w:kern w:val="0"/>
                <w:szCs w:val="21"/>
                <w:lang w:eastAsia="zh-Hans"/>
              </w:rPr>
              <w:t>评论区收藏</w:t>
            </w:r>
          </w:p>
        </w:tc>
      </w:tr>
      <w:tr w14:paraId="6579B2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03B9D7A7">
            <w:pPr>
              <w:spacing w:line="360" w:lineRule="auto"/>
              <w:rPr>
                <w:rFonts w:hint="eastAsia" w:ascii="楷体" w:hAnsi="楷体" w:eastAsia="楷体" w:cs="楷体"/>
                <w:kern w:val="0"/>
                <w:szCs w:val="20"/>
              </w:rPr>
            </w:pPr>
            <w:r>
              <w:rPr>
                <w:rFonts w:hint="eastAsia" w:ascii="楷体" w:hAnsi="楷体" w:eastAsia="楷体" w:cs="楷体"/>
                <w:kern w:val="0"/>
                <w:szCs w:val="20"/>
              </w:rPr>
              <w:t>创建人</w:t>
            </w:r>
          </w:p>
        </w:tc>
        <w:tc>
          <w:tcPr>
            <w:tcW w:w="2577" w:type="dxa"/>
            <w:tcBorders>
              <w:top w:val="single" w:color="auto" w:sz="4" w:space="0"/>
              <w:left w:val="single" w:color="auto" w:sz="4" w:space="0"/>
              <w:bottom w:val="single" w:color="auto" w:sz="4" w:space="0"/>
              <w:right w:val="single" w:color="auto" w:sz="4" w:space="0"/>
            </w:tcBorders>
          </w:tcPr>
          <w:p w14:paraId="3C0DC684">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白靖妍</w:t>
            </w:r>
          </w:p>
        </w:tc>
        <w:tc>
          <w:tcPr>
            <w:tcW w:w="2072" w:type="dxa"/>
            <w:tcBorders>
              <w:top w:val="single" w:color="auto" w:sz="4" w:space="0"/>
              <w:left w:val="single" w:color="auto" w:sz="4" w:space="0"/>
              <w:bottom w:val="single" w:color="auto" w:sz="4" w:space="0"/>
              <w:right w:val="single" w:color="auto" w:sz="4" w:space="0"/>
            </w:tcBorders>
          </w:tcPr>
          <w:p w14:paraId="1B7CE479">
            <w:pPr>
              <w:spacing w:line="360" w:lineRule="auto"/>
              <w:rPr>
                <w:rFonts w:hint="eastAsia" w:ascii="楷体" w:hAnsi="楷体" w:eastAsia="楷体" w:cs="楷体"/>
                <w:kern w:val="0"/>
                <w:szCs w:val="20"/>
              </w:rPr>
            </w:pPr>
            <w:r>
              <w:rPr>
                <w:rFonts w:hint="eastAsia" w:ascii="楷体" w:hAnsi="楷体" w:eastAsia="楷体" w:cs="楷体"/>
                <w:kern w:val="0"/>
                <w:szCs w:val="20"/>
              </w:rPr>
              <w:t>创建日期：</w:t>
            </w:r>
          </w:p>
        </w:tc>
        <w:tc>
          <w:tcPr>
            <w:tcW w:w="2092" w:type="dxa"/>
            <w:tcBorders>
              <w:top w:val="single" w:color="auto" w:sz="4" w:space="0"/>
              <w:left w:val="single" w:color="auto" w:sz="4" w:space="0"/>
              <w:bottom w:val="single" w:color="auto" w:sz="4" w:space="0"/>
              <w:right w:val="single" w:color="auto" w:sz="4" w:space="0"/>
            </w:tcBorders>
          </w:tcPr>
          <w:p w14:paraId="07C7B2CD">
            <w:pPr>
              <w:spacing w:line="360" w:lineRule="auto"/>
              <w:rPr>
                <w:rFonts w:hint="eastAsia" w:ascii="楷体" w:hAnsi="楷体" w:eastAsia="楷体" w:cs="楷体"/>
                <w:kern w:val="0"/>
                <w:szCs w:val="20"/>
                <w:lang w:val="en-US" w:eastAsia="zh-CN"/>
              </w:rPr>
            </w:pPr>
            <w:r>
              <w:rPr>
                <w:rFonts w:hint="eastAsia" w:ascii="楷体" w:hAnsi="楷体" w:eastAsia="楷体" w:cs="楷体"/>
                <w:kern w:val="0"/>
                <w:szCs w:val="20"/>
              </w:rPr>
              <w:t>2025/</w:t>
            </w:r>
            <w:r>
              <w:rPr>
                <w:rFonts w:hint="eastAsia" w:ascii="楷体" w:hAnsi="楷体" w:eastAsia="楷体" w:cs="楷体"/>
                <w:kern w:val="0"/>
                <w:szCs w:val="20"/>
                <w:lang w:val="en-US" w:eastAsia="zh-CN"/>
              </w:rPr>
              <w:t>5</w:t>
            </w:r>
            <w:r>
              <w:rPr>
                <w:rFonts w:hint="eastAsia" w:ascii="楷体" w:hAnsi="楷体" w:eastAsia="楷体" w:cs="楷体"/>
                <w:kern w:val="0"/>
                <w:szCs w:val="20"/>
              </w:rPr>
              <w:t>/</w:t>
            </w:r>
            <w:r>
              <w:rPr>
                <w:rFonts w:hint="eastAsia" w:ascii="楷体" w:hAnsi="楷体" w:eastAsia="楷体" w:cs="楷体"/>
                <w:kern w:val="0"/>
                <w:szCs w:val="20"/>
                <w:lang w:val="en-US" w:eastAsia="zh-CN"/>
              </w:rPr>
              <w:t>7</w:t>
            </w:r>
          </w:p>
        </w:tc>
      </w:tr>
      <w:tr w14:paraId="5E9B00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7D00D5B9">
            <w:pPr>
              <w:spacing w:line="360" w:lineRule="auto"/>
              <w:rPr>
                <w:rFonts w:hint="eastAsia" w:ascii="楷体" w:hAnsi="楷体" w:eastAsia="楷体" w:cs="楷体"/>
                <w:kern w:val="0"/>
                <w:szCs w:val="20"/>
              </w:rPr>
            </w:pPr>
            <w:r>
              <w:rPr>
                <w:rFonts w:hint="eastAsia" w:ascii="楷体" w:hAnsi="楷体" w:eastAsia="楷体" w:cs="楷体"/>
                <w:kern w:val="0"/>
                <w:szCs w:val="20"/>
              </w:rPr>
              <w:t>主要操作者</w:t>
            </w:r>
          </w:p>
        </w:tc>
        <w:tc>
          <w:tcPr>
            <w:tcW w:w="2577" w:type="dxa"/>
            <w:tcBorders>
              <w:top w:val="single" w:color="auto" w:sz="4" w:space="0"/>
              <w:left w:val="single" w:color="auto" w:sz="4" w:space="0"/>
              <w:bottom w:val="single" w:color="auto" w:sz="4" w:space="0"/>
              <w:right w:val="single" w:color="auto" w:sz="4" w:space="0"/>
            </w:tcBorders>
          </w:tcPr>
          <w:p w14:paraId="095DD2AD">
            <w:pPr>
              <w:spacing w:line="360" w:lineRule="auto"/>
              <w:rPr>
                <w:rFonts w:hint="eastAsia" w:ascii="楷体" w:hAnsi="楷体" w:eastAsia="楷体" w:cs="楷体"/>
                <w:kern w:val="0"/>
                <w:szCs w:val="20"/>
              </w:rPr>
            </w:pPr>
            <w:r>
              <w:rPr>
                <w:rFonts w:hint="eastAsia" w:ascii="楷体" w:hAnsi="楷体" w:eastAsia="楷体" w:cs="楷体"/>
                <w:kern w:val="0"/>
                <w:szCs w:val="20"/>
              </w:rPr>
              <w:t>学生用户</w:t>
            </w:r>
          </w:p>
        </w:tc>
        <w:tc>
          <w:tcPr>
            <w:tcW w:w="2072" w:type="dxa"/>
            <w:tcBorders>
              <w:top w:val="single" w:color="auto" w:sz="4" w:space="0"/>
              <w:left w:val="single" w:color="auto" w:sz="4" w:space="0"/>
              <w:bottom w:val="single" w:color="auto" w:sz="4" w:space="0"/>
              <w:right w:val="single" w:color="auto" w:sz="4" w:space="0"/>
            </w:tcBorders>
          </w:tcPr>
          <w:p w14:paraId="26C5D854">
            <w:pPr>
              <w:spacing w:line="360" w:lineRule="auto"/>
              <w:rPr>
                <w:rFonts w:hint="eastAsia" w:ascii="楷体" w:hAnsi="楷体" w:eastAsia="楷体" w:cs="楷体"/>
                <w:kern w:val="0"/>
                <w:szCs w:val="20"/>
              </w:rPr>
            </w:pPr>
            <w:r>
              <w:rPr>
                <w:rFonts w:hint="eastAsia" w:ascii="楷体" w:hAnsi="楷体" w:eastAsia="楷体" w:cs="楷体"/>
                <w:kern w:val="0"/>
                <w:szCs w:val="20"/>
              </w:rPr>
              <w:t>次要操作者：</w:t>
            </w:r>
          </w:p>
        </w:tc>
        <w:tc>
          <w:tcPr>
            <w:tcW w:w="2092" w:type="dxa"/>
            <w:tcBorders>
              <w:top w:val="single" w:color="auto" w:sz="4" w:space="0"/>
              <w:left w:val="single" w:color="auto" w:sz="4" w:space="0"/>
              <w:bottom w:val="single" w:color="auto" w:sz="4" w:space="0"/>
              <w:right w:val="single" w:color="auto" w:sz="4" w:space="0"/>
            </w:tcBorders>
          </w:tcPr>
          <w:p w14:paraId="6E7DCE53">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36AEC0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1555" w:type="dxa"/>
            <w:tcBorders>
              <w:top w:val="single" w:color="auto" w:sz="4" w:space="0"/>
              <w:left w:val="single" w:color="auto" w:sz="4" w:space="0"/>
              <w:bottom w:val="single" w:color="auto" w:sz="4" w:space="0"/>
              <w:right w:val="single" w:color="auto" w:sz="4" w:space="0"/>
            </w:tcBorders>
          </w:tcPr>
          <w:p w14:paraId="68C1D5A2">
            <w:pPr>
              <w:spacing w:line="360" w:lineRule="auto"/>
              <w:rPr>
                <w:rFonts w:hint="eastAsia" w:ascii="楷体" w:hAnsi="楷体" w:eastAsia="楷体" w:cs="楷体"/>
                <w:kern w:val="0"/>
                <w:szCs w:val="20"/>
              </w:rPr>
            </w:pPr>
            <w:r>
              <w:rPr>
                <w:rFonts w:hint="eastAsia" w:ascii="楷体" w:hAnsi="楷体" w:eastAsia="楷体" w:cs="楷体"/>
                <w:kern w:val="0"/>
                <w:szCs w:val="20"/>
              </w:rPr>
              <w:t>描述：</w:t>
            </w:r>
          </w:p>
        </w:tc>
        <w:tc>
          <w:tcPr>
            <w:tcW w:w="6741" w:type="dxa"/>
            <w:gridSpan w:val="3"/>
            <w:tcBorders>
              <w:top w:val="single" w:color="auto" w:sz="4" w:space="0"/>
              <w:left w:val="single" w:color="auto" w:sz="4" w:space="0"/>
              <w:bottom w:val="single" w:color="auto" w:sz="4" w:space="0"/>
              <w:right w:val="single" w:color="auto" w:sz="4" w:space="0"/>
            </w:tcBorders>
          </w:tcPr>
          <w:p w14:paraId="475CC036">
            <w:pPr>
              <w:spacing w:line="360" w:lineRule="auto"/>
              <w:rPr>
                <w:rFonts w:hint="eastAsia" w:ascii="楷体" w:hAnsi="楷体" w:eastAsia="楷体" w:cs="楷体"/>
                <w:kern w:val="0"/>
                <w:szCs w:val="20"/>
                <w:lang w:val="en-US" w:eastAsia="zh-CN"/>
              </w:rPr>
            </w:pPr>
            <w:r>
              <w:rPr>
                <w:rFonts w:ascii="楷体" w:hAnsi="楷体" w:eastAsia="楷体" w:cs="楷体"/>
                <w:kern w:val="0"/>
                <w:szCs w:val="20"/>
              </w:rPr>
              <w:t>用户</w:t>
            </w:r>
            <w:r>
              <w:rPr>
                <w:rFonts w:hint="eastAsia" w:ascii="楷体" w:hAnsi="楷体" w:eastAsia="楷体" w:cs="楷体"/>
                <w:kern w:val="0"/>
                <w:szCs w:val="20"/>
              </w:rPr>
              <w:t>在校务</w:t>
            </w:r>
            <w:r>
              <w:rPr>
                <w:rFonts w:hint="eastAsia" w:ascii="楷体" w:hAnsi="楷体" w:eastAsia="楷体" w:cs="楷体"/>
                <w:kern w:val="0"/>
                <w:szCs w:val="20"/>
                <w:lang w:val="en-US" w:eastAsia="zh-CN"/>
              </w:rPr>
              <w:t>问答机器人</w:t>
            </w:r>
            <w:r>
              <w:rPr>
                <w:rFonts w:hint="eastAsia" w:ascii="楷体" w:hAnsi="楷体" w:eastAsia="楷体" w:cs="楷体"/>
                <w:kern w:val="0"/>
                <w:szCs w:val="20"/>
              </w:rPr>
              <w:t>小程序的评论区</w:t>
            </w:r>
            <w:r>
              <w:rPr>
                <w:rFonts w:ascii="楷体" w:hAnsi="楷体" w:eastAsia="楷体" w:cs="楷体"/>
                <w:kern w:val="0"/>
                <w:szCs w:val="20"/>
              </w:rPr>
              <w:t>收藏</w:t>
            </w:r>
            <w:r>
              <w:rPr>
                <w:rFonts w:hint="eastAsia" w:ascii="楷体" w:hAnsi="楷体" w:eastAsia="楷体" w:cs="楷体"/>
                <w:kern w:val="0"/>
                <w:szCs w:val="20"/>
                <w:lang w:val="en-US" w:eastAsia="zh-CN"/>
              </w:rPr>
              <w:t>帖子</w:t>
            </w:r>
          </w:p>
        </w:tc>
      </w:tr>
      <w:tr w14:paraId="43FCD5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2EE49705">
            <w:pPr>
              <w:spacing w:line="360" w:lineRule="auto"/>
              <w:rPr>
                <w:rFonts w:hint="eastAsia" w:ascii="楷体" w:hAnsi="楷体" w:eastAsia="楷体" w:cs="楷体"/>
                <w:kern w:val="0"/>
                <w:szCs w:val="20"/>
              </w:rPr>
            </w:pPr>
            <w:r>
              <w:rPr>
                <w:rFonts w:hint="eastAsia" w:ascii="楷体" w:hAnsi="楷体" w:eastAsia="楷体" w:cs="楷体"/>
                <w:kern w:val="0"/>
                <w:szCs w:val="20"/>
              </w:rPr>
              <w:t>触发器：</w:t>
            </w:r>
          </w:p>
        </w:tc>
        <w:tc>
          <w:tcPr>
            <w:tcW w:w="6741" w:type="dxa"/>
            <w:gridSpan w:val="3"/>
            <w:tcBorders>
              <w:top w:val="single" w:color="auto" w:sz="4" w:space="0"/>
              <w:left w:val="single" w:color="auto" w:sz="4" w:space="0"/>
              <w:bottom w:val="single" w:color="auto" w:sz="4" w:space="0"/>
              <w:right w:val="single" w:color="auto" w:sz="4" w:space="0"/>
            </w:tcBorders>
          </w:tcPr>
          <w:p w14:paraId="022E22A7">
            <w:pPr>
              <w:spacing w:line="360" w:lineRule="auto"/>
              <w:rPr>
                <w:rFonts w:hint="eastAsia" w:ascii="楷体" w:hAnsi="楷体" w:eastAsia="楷体" w:cs="楷体"/>
                <w:kern w:val="0"/>
                <w:szCs w:val="20"/>
              </w:rPr>
            </w:pPr>
            <w:r>
              <w:rPr>
                <w:rFonts w:ascii="楷体" w:hAnsi="楷体" w:eastAsia="楷体" w:cs="楷体"/>
                <w:kern w:val="0"/>
                <w:szCs w:val="20"/>
              </w:rPr>
              <w:t>用户</w:t>
            </w:r>
            <w:r>
              <w:rPr>
                <w:rFonts w:hint="eastAsia" w:ascii="楷体" w:hAnsi="楷体" w:eastAsia="楷体" w:cs="楷体"/>
                <w:kern w:val="0"/>
                <w:szCs w:val="20"/>
              </w:rPr>
              <w:t>在评论区点击收藏按钮</w:t>
            </w:r>
          </w:p>
        </w:tc>
      </w:tr>
      <w:tr w14:paraId="765376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76A80CDA">
            <w:pPr>
              <w:spacing w:line="360" w:lineRule="auto"/>
              <w:rPr>
                <w:rFonts w:hint="eastAsia" w:ascii="楷体" w:hAnsi="楷体" w:eastAsia="楷体" w:cs="楷体"/>
                <w:kern w:val="0"/>
                <w:szCs w:val="20"/>
              </w:rPr>
            </w:pPr>
            <w:r>
              <w:rPr>
                <w:rFonts w:hint="eastAsia" w:ascii="楷体" w:hAnsi="楷体" w:eastAsia="楷体" w:cs="楷体"/>
                <w:kern w:val="0"/>
                <w:szCs w:val="20"/>
              </w:rPr>
              <w:t>前置条件：</w:t>
            </w:r>
          </w:p>
        </w:tc>
        <w:tc>
          <w:tcPr>
            <w:tcW w:w="6741" w:type="dxa"/>
            <w:gridSpan w:val="3"/>
            <w:tcBorders>
              <w:top w:val="single" w:color="auto" w:sz="4" w:space="0"/>
              <w:left w:val="single" w:color="auto" w:sz="4" w:space="0"/>
              <w:bottom w:val="single" w:color="auto" w:sz="4" w:space="0"/>
              <w:right w:val="single" w:color="auto" w:sz="4" w:space="0"/>
            </w:tcBorders>
          </w:tcPr>
          <w:p w14:paraId="1C81DB80">
            <w:pPr>
              <w:spacing w:line="360" w:lineRule="auto"/>
              <w:rPr>
                <w:rFonts w:hint="eastAsia" w:ascii="楷体" w:hAnsi="楷体" w:eastAsia="楷体" w:cs="楷体"/>
                <w:kern w:val="0"/>
                <w:szCs w:val="20"/>
              </w:rPr>
            </w:pPr>
            <w:r>
              <w:rPr>
                <w:rFonts w:hint="eastAsia" w:ascii="楷体" w:hAnsi="楷体" w:eastAsia="楷体" w:cs="楷体"/>
                <w:kern w:val="0"/>
                <w:szCs w:val="20"/>
              </w:rPr>
              <w:t>1.用户已成功登录校务</w:t>
            </w:r>
            <w:r>
              <w:rPr>
                <w:rFonts w:hint="eastAsia" w:ascii="楷体" w:hAnsi="楷体" w:eastAsia="楷体" w:cs="楷体"/>
                <w:kern w:val="0"/>
                <w:szCs w:val="20"/>
                <w:lang w:val="en-US" w:eastAsia="zh-CN"/>
              </w:rPr>
              <w:t>问答</w:t>
            </w:r>
            <w:r>
              <w:rPr>
                <w:rFonts w:hint="eastAsia" w:ascii="楷体" w:hAnsi="楷体" w:eastAsia="楷体" w:cs="楷体"/>
                <w:kern w:val="0"/>
                <w:szCs w:val="20"/>
              </w:rPr>
              <w:t>机器人小程序</w:t>
            </w:r>
          </w:p>
          <w:p w14:paraId="19DD1591">
            <w:pPr>
              <w:spacing w:line="360" w:lineRule="auto"/>
              <w:rPr>
                <w:rFonts w:hint="eastAsia" w:ascii="楷体" w:hAnsi="楷体" w:eastAsia="楷体" w:cs="楷体"/>
                <w:kern w:val="0"/>
                <w:szCs w:val="20"/>
              </w:rPr>
            </w:pPr>
            <w:r>
              <w:rPr>
                <w:rFonts w:hint="eastAsia" w:ascii="楷体" w:hAnsi="楷体" w:eastAsia="楷体" w:cs="楷体"/>
                <w:kern w:val="0"/>
                <w:szCs w:val="20"/>
              </w:rPr>
              <w:t>2.用户处于评论区页面</w:t>
            </w:r>
          </w:p>
        </w:tc>
      </w:tr>
      <w:tr w14:paraId="53076B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02062E3C">
            <w:pPr>
              <w:spacing w:line="360" w:lineRule="auto"/>
              <w:rPr>
                <w:rFonts w:hint="eastAsia" w:ascii="楷体" w:hAnsi="楷体" w:eastAsia="楷体" w:cs="楷体"/>
                <w:kern w:val="0"/>
                <w:szCs w:val="20"/>
              </w:rPr>
            </w:pPr>
            <w:r>
              <w:rPr>
                <w:rFonts w:hint="eastAsia" w:ascii="楷体" w:hAnsi="楷体" w:eastAsia="楷体" w:cs="楷体"/>
                <w:kern w:val="0"/>
                <w:szCs w:val="20"/>
              </w:rPr>
              <w:t>后置条件：</w:t>
            </w:r>
          </w:p>
        </w:tc>
        <w:tc>
          <w:tcPr>
            <w:tcW w:w="6741" w:type="dxa"/>
            <w:gridSpan w:val="3"/>
            <w:tcBorders>
              <w:top w:val="single" w:color="auto" w:sz="4" w:space="0"/>
              <w:left w:val="single" w:color="auto" w:sz="4" w:space="0"/>
              <w:bottom w:val="single" w:color="auto" w:sz="4" w:space="0"/>
              <w:right w:val="single" w:color="auto" w:sz="4" w:space="0"/>
            </w:tcBorders>
          </w:tcPr>
          <w:p w14:paraId="1A5740F6">
            <w:pPr>
              <w:spacing w:line="360" w:lineRule="auto"/>
              <w:rPr>
                <w:rFonts w:hint="eastAsia" w:ascii="楷体" w:hAnsi="楷体" w:eastAsia="楷体" w:cs="楷体"/>
                <w:kern w:val="0"/>
                <w:szCs w:val="20"/>
              </w:rPr>
            </w:pPr>
            <w:r>
              <w:rPr>
                <w:rFonts w:hint="eastAsia" w:ascii="楷体" w:hAnsi="楷体" w:eastAsia="楷体" w:cs="楷体"/>
                <w:kern w:val="0"/>
                <w:szCs w:val="20"/>
              </w:rPr>
              <w:t>1.收藏记录存储至用户的</w:t>
            </w:r>
            <w:r>
              <w:rPr>
                <w:rFonts w:hint="eastAsia" w:ascii="楷体" w:hAnsi="楷体" w:eastAsia="楷体" w:cs="楷体"/>
                <w:kern w:val="0"/>
                <w:szCs w:val="20"/>
                <w:lang w:val="en-US" w:eastAsia="zh-CN"/>
              </w:rPr>
              <w:t>我的</w:t>
            </w:r>
            <w:r>
              <w:rPr>
                <w:rFonts w:hint="eastAsia" w:ascii="楷体" w:hAnsi="楷体" w:eastAsia="楷体" w:cs="楷体"/>
                <w:kern w:val="0"/>
                <w:szCs w:val="20"/>
              </w:rPr>
              <w:t>收藏</w:t>
            </w:r>
          </w:p>
          <w:p w14:paraId="1F3AE6AE">
            <w:pPr>
              <w:spacing w:line="360" w:lineRule="auto"/>
              <w:rPr>
                <w:rFonts w:hint="eastAsia" w:ascii="楷体" w:hAnsi="楷体" w:eastAsia="楷体" w:cs="楷体"/>
                <w:kern w:val="0"/>
                <w:szCs w:val="20"/>
              </w:rPr>
            </w:pPr>
            <w:r>
              <w:rPr>
                <w:rFonts w:hint="eastAsia" w:ascii="楷体" w:hAnsi="楷体" w:eastAsia="楷体" w:cs="楷体"/>
                <w:kern w:val="0"/>
                <w:szCs w:val="20"/>
              </w:rPr>
              <w:t>2.收藏按钮状态变为“已收藏”</w:t>
            </w:r>
          </w:p>
        </w:tc>
      </w:tr>
      <w:tr w14:paraId="7C2883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2330D6CB">
            <w:pPr>
              <w:spacing w:line="360" w:lineRule="auto"/>
              <w:rPr>
                <w:rFonts w:hint="eastAsia" w:ascii="楷体" w:hAnsi="楷体" w:eastAsia="楷体" w:cs="楷体"/>
                <w:kern w:val="0"/>
                <w:szCs w:val="20"/>
              </w:rPr>
            </w:pPr>
            <w:r>
              <w:rPr>
                <w:rFonts w:hint="eastAsia" w:ascii="楷体" w:hAnsi="楷体" w:eastAsia="楷体" w:cs="楷体"/>
                <w:kern w:val="0"/>
                <w:szCs w:val="20"/>
              </w:rPr>
              <w:t>一般性流程：</w:t>
            </w:r>
          </w:p>
        </w:tc>
        <w:tc>
          <w:tcPr>
            <w:tcW w:w="6741" w:type="dxa"/>
            <w:gridSpan w:val="3"/>
            <w:tcBorders>
              <w:top w:val="single" w:color="auto" w:sz="4" w:space="0"/>
              <w:left w:val="single" w:color="auto" w:sz="4" w:space="0"/>
              <w:bottom w:val="single" w:color="auto" w:sz="4" w:space="0"/>
              <w:right w:val="single" w:color="auto" w:sz="4" w:space="0"/>
            </w:tcBorders>
          </w:tcPr>
          <w:p w14:paraId="3FB60553">
            <w:pPr>
              <w:spacing w:line="360" w:lineRule="auto"/>
              <w:rPr>
                <w:rFonts w:hint="eastAsia" w:ascii="楷体" w:hAnsi="楷体" w:eastAsia="楷体" w:cs="楷体"/>
                <w:kern w:val="0"/>
                <w:szCs w:val="20"/>
              </w:rPr>
            </w:pPr>
            <w:r>
              <w:rPr>
                <w:rFonts w:hint="eastAsia" w:ascii="楷体" w:hAnsi="楷体" w:eastAsia="楷体" w:cs="楷体"/>
                <w:kern w:val="0"/>
                <w:szCs w:val="20"/>
              </w:rPr>
              <w:t>1.用户登录后进入校务</w:t>
            </w:r>
            <w:r>
              <w:rPr>
                <w:rFonts w:hint="eastAsia" w:ascii="楷体" w:hAnsi="楷体" w:eastAsia="楷体" w:cs="楷体"/>
                <w:kern w:val="0"/>
                <w:szCs w:val="20"/>
                <w:lang w:val="en-US" w:eastAsia="zh-CN"/>
              </w:rPr>
              <w:t>问答机器人</w:t>
            </w:r>
            <w:r>
              <w:rPr>
                <w:rFonts w:hint="eastAsia" w:ascii="楷体" w:hAnsi="楷体" w:eastAsia="楷体" w:cs="楷体"/>
                <w:kern w:val="0"/>
                <w:szCs w:val="20"/>
              </w:rPr>
              <w:t>小程序首页</w:t>
            </w:r>
          </w:p>
          <w:p w14:paraId="3E012572">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2.在首页</w:t>
            </w:r>
            <w:r>
              <w:rPr>
                <w:rFonts w:hint="eastAsia" w:ascii="楷体" w:hAnsi="楷体" w:eastAsia="楷体" w:cs="楷体"/>
                <w:kern w:val="0"/>
                <w:szCs w:val="20"/>
                <w:lang w:val="en-US" w:eastAsia="zh-CN"/>
              </w:rPr>
              <w:t>或热门板块页或搜索结果页</w:t>
            </w:r>
            <w:r>
              <w:rPr>
                <w:rFonts w:hint="eastAsia" w:ascii="楷体" w:hAnsi="楷体" w:eastAsia="楷体" w:cs="楷体"/>
                <w:kern w:val="0"/>
                <w:szCs w:val="20"/>
              </w:rPr>
              <w:t>点击</w:t>
            </w:r>
            <w:r>
              <w:rPr>
                <w:rFonts w:hint="eastAsia" w:ascii="楷体" w:hAnsi="楷体" w:eastAsia="楷体" w:cs="楷体"/>
                <w:kern w:val="0"/>
                <w:szCs w:val="20"/>
                <w:lang w:val="en-US" w:eastAsia="zh-CN"/>
              </w:rPr>
              <w:t>某条帖子</w:t>
            </w:r>
          </w:p>
          <w:p w14:paraId="4B8E9980">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3.系统跳转至</w:t>
            </w:r>
            <w:r>
              <w:rPr>
                <w:rFonts w:hint="eastAsia" w:ascii="楷体" w:hAnsi="楷体" w:eastAsia="楷体" w:cs="楷体"/>
                <w:kern w:val="0"/>
                <w:szCs w:val="20"/>
                <w:lang w:val="en-US" w:eastAsia="zh-CN"/>
              </w:rPr>
              <w:t>帖子详情页面</w:t>
            </w:r>
          </w:p>
          <w:p w14:paraId="52A1F2AE">
            <w:pPr>
              <w:spacing w:line="360" w:lineRule="auto"/>
              <w:rPr>
                <w:rFonts w:hint="eastAsia" w:ascii="楷体" w:hAnsi="楷体" w:eastAsia="楷体" w:cs="楷体"/>
                <w:kern w:val="0"/>
                <w:szCs w:val="20"/>
              </w:rPr>
            </w:pPr>
            <w:r>
              <w:rPr>
                <w:rFonts w:hint="eastAsia" w:ascii="楷体" w:hAnsi="楷体" w:eastAsia="楷体" w:cs="楷体"/>
                <w:kern w:val="0"/>
                <w:szCs w:val="20"/>
              </w:rPr>
              <w:t>4.用户点击某条回复</w:t>
            </w:r>
            <w:r>
              <w:rPr>
                <w:rFonts w:hint="eastAsia" w:ascii="楷体" w:hAnsi="楷体" w:eastAsia="楷体" w:cs="楷体"/>
                <w:kern w:val="0"/>
                <w:szCs w:val="20"/>
                <w:lang w:val="en-US" w:eastAsia="zh-CN"/>
              </w:rPr>
              <w:t>旁边</w:t>
            </w:r>
            <w:r>
              <w:rPr>
                <w:rFonts w:hint="eastAsia" w:ascii="楷体" w:hAnsi="楷体" w:eastAsia="楷体" w:cs="楷体"/>
                <w:kern w:val="0"/>
                <w:szCs w:val="20"/>
              </w:rPr>
              <w:t>的</w:t>
            </w:r>
            <w:r>
              <w:rPr>
                <w:rFonts w:hint="eastAsia" w:ascii="楷体" w:hAnsi="楷体" w:eastAsia="楷体" w:cs="楷体"/>
                <w:kern w:val="0"/>
                <w:szCs w:val="20"/>
                <w:lang w:val="en-US" w:eastAsia="zh-CN"/>
              </w:rPr>
              <w:t>收藏</w:t>
            </w:r>
            <w:r>
              <w:rPr>
                <w:rFonts w:hint="eastAsia" w:ascii="楷体" w:hAnsi="楷体" w:eastAsia="楷体" w:cs="楷体"/>
                <w:kern w:val="0"/>
                <w:szCs w:val="20"/>
              </w:rPr>
              <w:t>按钮</w:t>
            </w:r>
          </w:p>
          <w:p w14:paraId="5A349D79">
            <w:pPr>
              <w:spacing w:line="360" w:lineRule="auto"/>
              <w:rPr>
                <w:rFonts w:hint="eastAsia" w:ascii="楷体" w:hAnsi="楷体" w:eastAsia="楷体" w:cs="楷体"/>
                <w:kern w:val="0"/>
                <w:szCs w:val="20"/>
              </w:rPr>
            </w:pPr>
            <w:r>
              <w:rPr>
                <w:rFonts w:hint="eastAsia" w:ascii="楷体" w:hAnsi="楷体" w:eastAsia="楷体" w:cs="楷体"/>
                <w:kern w:val="0"/>
                <w:szCs w:val="20"/>
              </w:rPr>
              <w:t>8.点赞图标变为“已</w:t>
            </w:r>
            <w:r>
              <w:rPr>
                <w:rFonts w:hint="eastAsia" w:ascii="楷体" w:hAnsi="楷体" w:eastAsia="楷体" w:cs="楷体"/>
                <w:kern w:val="0"/>
                <w:szCs w:val="20"/>
                <w:lang w:val="en-US" w:eastAsia="zh-CN"/>
              </w:rPr>
              <w:t>收藏</w:t>
            </w:r>
            <w:r>
              <w:rPr>
                <w:rFonts w:hint="eastAsia" w:ascii="楷体" w:hAnsi="楷体" w:eastAsia="楷体" w:cs="楷体"/>
                <w:kern w:val="0"/>
                <w:szCs w:val="20"/>
              </w:rPr>
              <w:t>”状态</w:t>
            </w:r>
          </w:p>
        </w:tc>
      </w:tr>
      <w:tr w14:paraId="4CEF93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618A265C">
            <w:pPr>
              <w:spacing w:line="360" w:lineRule="auto"/>
              <w:rPr>
                <w:rFonts w:hint="eastAsia" w:ascii="楷体" w:hAnsi="楷体" w:eastAsia="楷体" w:cs="楷体"/>
                <w:kern w:val="0"/>
                <w:szCs w:val="20"/>
              </w:rPr>
            </w:pPr>
            <w:r>
              <w:rPr>
                <w:rFonts w:hint="eastAsia" w:ascii="楷体" w:hAnsi="楷体" w:eastAsia="楷体" w:cs="楷体"/>
                <w:kern w:val="0"/>
                <w:szCs w:val="20"/>
              </w:rPr>
              <w:t>选择性流程</w:t>
            </w:r>
          </w:p>
        </w:tc>
        <w:tc>
          <w:tcPr>
            <w:tcW w:w="6741" w:type="dxa"/>
            <w:gridSpan w:val="3"/>
            <w:tcBorders>
              <w:top w:val="single" w:color="auto" w:sz="4" w:space="0"/>
              <w:left w:val="single" w:color="auto" w:sz="4" w:space="0"/>
              <w:bottom w:val="single" w:color="auto" w:sz="4" w:space="0"/>
              <w:right w:val="single" w:color="auto" w:sz="4" w:space="0"/>
            </w:tcBorders>
          </w:tcPr>
          <w:p w14:paraId="7807E9A5">
            <w:pPr>
              <w:tabs>
                <w:tab w:val="left" w:pos="1365"/>
              </w:tabs>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2696C0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7496A4B2">
            <w:pPr>
              <w:spacing w:line="360" w:lineRule="auto"/>
              <w:rPr>
                <w:rFonts w:hint="eastAsia" w:ascii="楷体" w:hAnsi="楷体" w:eastAsia="楷体" w:cs="楷体"/>
                <w:kern w:val="0"/>
                <w:szCs w:val="20"/>
              </w:rPr>
            </w:pPr>
            <w:r>
              <w:rPr>
                <w:rFonts w:hint="eastAsia" w:ascii="楷体" w:hAnsi="楷体" w:eastAsia="楷体" w:cs="楷体"/>
                <w:kern w:val="0"/>
                <w:szCs w:val="20"/>
              </w:rPr>
              <w:t>异常：</w:t>
            </w:r>
          </w:p>
        </w:tc>
        <w:tc>
          <w:tcPr>
            <w:tcW w:w="6741" w:type="dxa"/>
            <w:gridSpan w:val="3"/>
            <w:tcBorders>
              <w:top w:val="single" w:color="auto" w:sz="4" w:space="0"/>
              <w:left w:val="single" w:color="auto" w:sz="4" w:space="0"/>
              <w:bottom w:val="single" w:color="auto" w:sz="4" w:space="0"/>
              <w:right w:val="single" w:color="auto" w:sz="4" w:space="0"/>
            </w:tcBorders>
          </w:tcPr>
          <w:p w14:paraId="7AC35CAE">
            <w:pPr>
              <w:spacing w:line="360" w:lineRule="auto"/>
              <w:rPr>
                <w:rFonts w:hint="eastAsia" w:ascii="楷体" w:hAnsi="楷体" w:eastAsia="楷体" w:cs="楷体"/>
                <w:kern w:val="0"/>
                <w:szCs w:val="20"/>
              </w:rPr>
            </w:pPr>
            <w:r>
              <w:rPr>
                <w:rFonts w:hint="eastAsia" w:ascii="楷体" w:hAnsi="楷体" w:eastAsia="楷体" w:cs="楷体"/>
                <w:kern w:val="0"/>
                <w:szCs w:val="20"/>
              </w:rPr>
              <w:t>1.网络中断：收藏</w:t>
            </w:r>
            <w:r>
              <w:rPr>
                <w:rFonts w:ascii="楷体" w:hAnsi="楷体" w:eastAsia="楷体" w:cs="楷体"/>
                <w:kern w:val="0"/>
                <w:szCs w:val="20"/>
              </w:rPr>
              <w:t>失败</w:t>
            </w:r>
          </w:p>
          <w:p w14:paraId="62DC6907">
            <w:pPr>
              <w:spacing w:line="360" w:lineRule="auto"/>
              <w:rPr>
                <w:rFonts w:hint="eastAsia" w:ascii="楷体" w:hAnsi="楷体" w:eastAsia="楷体" w:cs="楷体"/>
                <w:kern w:val="0"/>
                <w:szCs w:val="20"/>
              </w:rPr>
            </w:pPr>
            <w:r>
              <w:rPr>
                <w:rFonts w:hint="eastAsia" w:ascii="楷体" w:hAnsi="楷体" w:eastAsia="楷体" w:cs="楷体"/>
                <w:kern w:val="0"/>
                <w:szCs w:val="20"/>
              </w:rPr>
              <w:t>2.重复收藏：检测到用户已收藏，提示“该评论已加入收藏夹”并阻止重复提交</w:t>
            </w:r>
          </w:p>
        </w:tc>
      </w:tr>
      <w:tr w14:paraId="0D0999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374ED1E8">
            <w:pPr>
              <w:spacing w:line="360" w:lineRule="auto"/>
              <w:rPr>
                <w:rFonts w:hint="eastAsia" w:ascii="楷体" w:hAnsi="楷体" w:eastAsia="楷体" w:cs="楷体"/>
                <w:kern w:val="0"/>
                <w:szCs w:val="20"/>
              </w:rPr>
            </w:pPr>
            <w:r>
              <w:rPr>
                <w:rFonts w:hint="eastAsia" w:ascii="楷体" w:hAnsi="楷体" w:eastAsia="楷体" w:cs="楷体"/>
                <w:kern w:val="0"/>
                <w:szCs w:val="20"/>
              </w:rPr>
              <w:t>优先级：</w:t>
            </w:r>
          </w:p>
        </w:tc>
        <w:tc>
          <w:tcPr>
            <w:tcW w:w="6741" w:type="dxa"/>
            <w:gridSpan w:val="3"/>
            <w:tcBorders>
              <w:top w:val="single" w:color="auto" w:sz="4" w:space="0"/>
              <w:left w:val="single" w:color="auto" w:sz="4" w:space="0"/>
              <w:bottom w:val="single" w:color="auto" w:sz="4" w:space="0"/>
              <w:right w:val="single" w:color="auto" w:sz="4" w:space="0"/>
            </w:tcBorders>
          </w:tcPr>
          <w:p w14:paraId="76F009E1">
            <w:pPr>
              <w:spacing w:line="360" w:lineRule="auto"/>
              <w:rPr>
                <w:rFonts w:hint="eastAsia" w:ascii="楷体" w:hAnsi="楷体" w:eastAsia="楷体" w:cs="楷体"/>
                <w:kern w:val="0"/>
                <w:szCs w:val="20"/>
              </w:rPr>
            </w:pPr>
            <w:r>
              <w:rPr>
                <w:rFonts w:hint="eastAsia" w:ascii="楷体" w:hAnsi="楷体" w:eastAsia="楷体" w:cs="楷体"/>
                <w:kern w:val="0"/>
                <w:szCs w:val="20"/>
              </w:rPr>
              <w:t>中</w:t>
            </w:r>
          </w:p>
        </w:tc>
      </w:tr>
      <w:tr w14:paraId="139851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55" w:type="dxa"/>
            <w:tcBorders>
              <w:top w:val="single" w:color="auto" w:sz="4" w:space="0"/>
              <w:left w:val="single" w:color="auto" w:sz="4" w:space="0"/>
              <w:bottom w:val="single" w:color="auto" w:sz="4" w:space="0"/>
              <w:right w:val="single" w:color="auto" w:sz="4" w:space="0"/>
            </w:tcBorders>
          </w:tcPr>
          <w:p w14:paraId="38DCFD92">
            <w:pPr>
              <w:spacing w:line="360" w:lineRule="auto"/>
              <w:rPr>
                <w:rFonts w:hint="eastAsia" w:ascii="楷体" w:hAnsi="楷体" w:eastAsia="楷体" w:cs="楷体"/>
                <w:kern w:val="0"/>
                <w:szCs w:val="20"/>
              </w:rPr>
            </w:pPr>
            <w:r>
              <w:rPr>
                <w:rFonts w:hint="eastAsia" w:ascii="楷体" w:hAnsi="楷体" w:eastAsia="楷体" w:cs="楷体"/>
                <w:kern w:val="0"/>
                <w:szCs w:val="20"/>
              </w:rPr>
              <w:t>使用频率：</w:t>
            </w:r>
          </w:p>
        </w:tc>
        <w:tc>
          <w:tcPr>
            <w:tcW w:w="6741" w:type="dxa"/>
            <w:gridSpan w:val="3"/>
            <w:tcBorders>
              <w:top w:val="single" w:color="auto" w:sz="4" w:space="0"/>
              <w:left w:val="single" w:color="auto" w:sz="4" w:space="0"/>
              <w:bottom w:val="single" w:color="auto" w:sz="4" w:space="0"/>
              <w:right w:val="single" w:color="auto" w:sz="4" w:space="0"/>
            </w:tcBorders>
          </w:tcPr>
          <w:p w14:paraId="10AEE551">
            <w:pPr>
              <w:spacing w:line="360" w:lineRule="auto"/>
              <w:rPr>
                <w:rFonts w:hint="eastAsia" w:ascii="楷体" w:hAnsi="楷体" w:eastAsia="楷体" w:cs="楷体"/>
                <w:kern w:val="0"/>
                <w:szCs w:val="20"/>
              </w:rPr>
            </w:pPr>
            <w:r>
              <w:rPr>
                <w:rFonts w:hint="eastAsia" w:ascii="楷体" w:hAnsi="楷体" w:eastAsia="楷体" w:cs="楷体"/>
                <w:kern w:val="0"/>
                <w:szCs w:val="20"/>
              </w:rPr>
              <w:t>中</w:t>
            </w:r>
          </w:p>
        </w:tc>
      </w:tr>
      <w:tr w14:paraId="4CA9A9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603EB3F3">
            <w:pPr>
              <w:spacing w:line="360" w:lineRule="auto"/>
              <w:rPr>
                <w:rFonts w:hint="eastAsia" w:ascii="楷体" w:hAnsi="楷体" w:eastAsia="楷体" w:cs="楷体"/>
                <w:kern w:val="0"/>
                <w:szCs w:val="20"/>
              </w:rPr>
            </w:pPr>
            <w:r>
              <w:rPr>
                <w:rFonts w:hint="eastAsia" w:ascii="楷体" w:hAnsi="楷体" w:eastAsia="楷体" w:cs="楷体"/>
                <w:kern w:val="0"/>
                <w:szCs w:val="20"/>
              </w:rPr>
              <w:t>业务规则：</w:t>
            </w:r>
          </w:p>
        </w:tc>
        <w:tc>
          <w:tcPr>
            <w:tcW w:w="6741" w:type="dxa"/>
            <w:gridSpan w:val="3"/>
            <w:tcBorders>
              <w:top w:val="single" w:color="auto" w:sz="4" w:space="0"/>
              <w:left w:val="single" w:color="auto" w:sz="4" w:space="0"/>
              <w:bottom w:val="single" w:color="auto" w:sz="4" w:space="0"/>
              <w:right w:val="single" w:color="auto" w:sz="4" w:space="0"/>
            </w:tcBorders>
          </w:tcPr>
          <w:p w14:paraId="024E76D5">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5A61E2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2466834D">
            <w:pPr>
              <w:spacing w:line="360" w:lineRule="auto"/>
              <w:rPr>
                <w:rFonts w:hint="eastAsia" w:ascii="楷体" w:hAnsi="楷体" w:eastAsia="楷体" w:cs="楷体"/>
                <w:kern w:val="0"/>
                <w:szCs w:val="20"/>
              </w:rPr>
            </w:pPr>
            <w:r>
              <w:rPr>
                <w:rFonts w:hint="eastAsia" w:ascii="楷体" w:hAnsi="楷体" w:eastAsia="楷体" w:cs="楷体"/>
                <w:kern w:val="0"/>
                <w:szCs w:val="20"/>
              </w:rPr>
              <w:t>其他信息：</w:t>
            </w:r>
          </w:p>
        </w:tc>
        <w:tc>
          <w:tcPr>
            <w:tcW w:w="6741" w:type="dxa"/>
            <w:gridSpan w:val="3"/>
            <w:tcBorders>
              <w:top w:val="single" w:color="auto" w:sz="4" w:space="0"/>
              <w:left w:val="single" w:color="auto" w:sz="4" w:space="0"/>
              <w:bottom w:val="single" w:color="auto" w:sz="4" w:space="0"/>
              <w:right w:val="single" w:color="auto" w:sz="4" w:space="0"/>
            </w:tcBorders>
          </w:tcPr>
          <w:p w14:paraId="2DEB22E9">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083568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Borders>
              <w:top w:val="single" w:color="auto" w:sz="4" w:space="0"/>
              <w:left w:val="single" w:color="auto" w:sz="4" w:space="0"/>
              <w:bottom w:val="single" w:color="auto" w:sz="4" w:space="0"/>
              <w:right w:val="single" w:color="auto" w:sz="4" w:space="0"/>
            </w:tcBorders>
          </w:tcPr>
          <w:p w14:paraId="12864FD8">
            <w:pPr>
              <w:spacing w:line="360" w:lineRule="auto"/>
              <w:rPr>
                <w:rFonts w:hint="eastAsia" w:ascii="楷体" w:hAnsi="楷体" w:eastAsia="楷体" w:cs="楷体"/>
                <w:kern w:val="0"/>
                <w:szCs w:val="20"/>
              </w:rPr>
            </w:pPr>
            <w:r>
              <w:rPr>
                <w:rFonts w:hint="eastAsia" w:ascii="楷体" w:hAnsi="楷体" w:eastAsia="楷体" w:cs="楷体"/>
                <w:kern w:val="0"/>
                <w:szCs w:val="20"/>
              </w:rPr>
              <w:t>假设：</w:t>
            </w:r>
          </w:p>
        </w:tc>
        <w:tc>
          <w:tcPr>
            <w:tcW w:w="6741" w:type="dxa"/>
            <w:gridSpan w:val="3"/>
            <w:tcBorders>
              <w:top w:val="single" w:color="auto" w:sz="4" w:space="0"/>
              <w:left w:val="single" w:color="auto" w:sz="4" w:space="0"/>
              <w:bottom w:val="single" w:color="auto" w:sz="4" w:space="0"/>
              <w:right w:val="single" w:color="auto" w:sz="4" w:space="0"/>
            </w:tcBorders>
          </w:tcPr>
          <w:p w14:paraId="05998C61">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bl>
    <w:p w14:paraId="51CE50C2">
      <w:pPr>
        <w:pStyle w:val="7"/>
        <w:spacing w:line="360" w:lineRule="auto"/>
        <w:rPr>
          <w:rFonts w:hint="eastAsia" w:ascii="楷体" w:hAnsi="楷体" w:eastAsia="楷体" w:cs="楷体"/>
          <w:sz w:val="21"/>
          <w:szCs w:val="21"/>
        </w:rPr>
      </w:pPr>
      <w:r>
        <w:rPr>
          <w:rFonts w:hint="eastAsia" w:ascii="楷体" w:hAnsi="楷体" w:eastAsia="楷体" w:cs="楷体"/>
          <w:sz w:val="21"/>
          <w:szCs w:val="21"/>
        </w:rPr>
        <w:t>表4-</w:t>
      </w:r>
      <w:r>
        <w:rPr>
          <w:rFonts w:hint="eastAsia" w:ascii="楷体" w:hAnsi="楷体" w:eastAsia="楷体" w:cs="楷体"/>
          <w:sz w:val="21"/>
          <w:szCs w:val="21"/>
          <w:lang w:val="en-US" w:eastAsia="zh-CN"/>
        </w:rPr>
        <w:t>3</w:t>
      </w:r>
      <w:r>
        <w:rPr>
          <w:rFonts w:hint="eastAsia" w:ascii="楷体" w:hAnsi="楷体" w:eastAsia="楷体" w:cs="楷体"/>
          <w:sz w:val="21"/>
          <w:szCs w:val="21"/>
        </w:rPr>
        <w:t>-4-</w:t>
      </w:r>
      <w:r>
        <w:rPr>
          <w:rFonts w:hint="eastAsia" w:ascii="楷体" w:hAnsi="楷体" w:eastAsia="楷体" w:cs="楷体"/>
          <w:sz w:val="21"/>
          <w:szCs w:val="21"/>
          <w:lang w:val="en-US" w:eastAsia="zh-CN"/>
        </w:rPr>
        <w:t>3</w:t>
      </w:r>
      <w:r>
        <w:rPr>
          <w:rFonts w:hint="eastAsia" w:ascii="楷体" w:hAnsi="楷体" w:eastAsia="楷体" w:cs="楷体"/>
          <w:sz w:val="21"/>
          <w:szCs w:val="21"/>
        </w:rPr>
        <w:t xml:space="preserve"> </w:t>
      </w:r>
      <w:r>
        <w:rPr>
          <w:rFonts w:hint="eastAsia" w:ascii="楷体" w:hAnsi="楷体" w:eastAsia="楷体" w:cs="楷体"/>
          <w:sz w:val="21"/>
          <w:szCs w:val="21"/>
          <w:lang w:eastAsia="zh-Hans"/>
        </w:rPr>
        <w:t>用例表 评论区收藏</w:t>
      </w:r>
    </w:p>
    <w:p w14:paraId="263C35FA">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对话框图</w:t>
      </w:r>
    </w:p>
    <w:p w14:paraId="0E839464">
      <w:pPr>
        <w:spacing w:line="360" w:lineRule="auto"/>
        <w:jc w:val="center"/>
        <w:rPr>
          <w:rFonts w:hint="eastAsia" w:ascii="楷体" w:hAnsi="楷体" w:eastAsia="楷体" w:cs="楷体"/>
        </w:rPr>
      </w:pPr>
      <w:r>
        <w:drawing>
          <wp:inline distT="0" distB="0" distL="114300" distR="114300">
            <wp:extent cx="1487170" cy="4424680"/>
            <wp:effectExtent l="0" t="0" r="8255" b="4445"/>
            <wp:docPr id="7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7"/>
                    <pic:cNvPicPr>
                      <a:picLocks noChangeAspect="1"/>
                    </pic:cNvPicPr>
                  </pic:nvPicPr>
                  <pic:blipFill>
                    <a:blip r:embed="rId38"/>
                    <a:stretch>
                      <a:fillRect/>
                    </a:stretch>
                  </pic:blipFill>
                  <pic:spPr>
                    <a:xfrm>
                      <a:off x="0" y="0"/>
                      <a:ext cx="1487170" cy="4424680"/>
                    </a:xfrm>
                    <a:prstGeom prst="rect">
                      <a:avLst/>
                    </a:prstGeom>
                    <a:noFill/>
                    <a:ln>
                      <a:noFill/>
                    </a:ln>
                  </pic:spPr>
                </pic:pic>
              </a:graphicData>
            </a:graphic>
          </wp:inline>
        </w:drawing>
      </w:r>
    </w:p>
    <w:p w14:paraId="18E170EC">
      <w:pPr>
        <w:pStyle w:val="7"/>
        <w:spacing w:line="360" w:lineRule="auto"/>
        <w:rPr>
          <w:rFonts w:hint="eastAsia" w:ascii="楷体" w:hAnsi="楷体" w:eastAsia="楷体" w:cs="楷体"/>
          <w:sz w:val="21"/>
          <w:szCs w:val="21"/>
          <w:lang w:eastAsia="zh-Hans"/>
        </w:rPr>
      </w:pPr>
      <w:r>
        <w:rPr>
          <w:rFonts w:hint="eastAsia" w:ascii="楷体" w:hAnsi="楷体" w:eastAsia="楷体" w:cs="楷体"/>
          <w:sz w:val="21"/>
          <w:szCs w:val="21"/>
        </w:rPr>
        <w:t>图4-</w:t>
      </w:r>
      <w:r>
        <w:rPr>
          <w:rFonts w:hint="eastAsia" w:ascii="楷体" w:hAnsi="楷体" w:eastAsia="楷体" w:cs="楷体"/>
          <w:sz w:val="21"/>
          <w:szCs w:val="21"/>
          <w:lang w:val="en-US" w:eastAsia="zh-CN"/>
        </w:rPr>
        <w:t>3</w:t>
      </w:r>
      <w:r>
        <w:rPr>
          <w:rFonts w:hint="eastAsia" w:ascii="楷体" w:hAnsi="楷体" w:eastAsia="楷体" w:cs="楷体"/>
          <w:sz w:val="21"/>
          <w:szCs w:val="21"/>
        </w:rPr>
        <w:t>-4-</w:t>
      </w:r>
      <w:r>
        <w:rPr>
          <w:rFonts w:hint="eastAsia" w:ascii="楷体" w:hAnsi="楷体" w:eastAsia="楷体" w:cs="楷体"/>
          <w:sz w:val="21"/>
          <w:szCs w:val="21"/>
          <w:lang w:val="en-US" w:eastAsia="zh-CN"/>
        </w:rPr>
        <w:t>3</w:t>
      </w:r>
      <w:r>
        <w:rPr>
          <w:rFonts w:hint="eastAsia" w:ascii="楷体" w:hAnsi="楷体" w:eastAsia="楷体" w:cs="楷体"/>
          <w:sz w:val="21"/>
          <w:szCs w:val="21"/>
        </w:rPr>
        <w:t xml:space="preserve"> </w:t>
      </w:r>
      <w:r>
        <w:rPr>
          <w:rFonts w:hint="eastAsia" w:ascii="楷体" w:hAnsi="楷体" w:eastAsia="楷体" w:cs="楷体"/>
          <w:sz w:val="21"/>
          <w:szCs w:val="21"/>
          <w:lang w:eastAsia="zh-Hans"/>
        </w:rPr>
        <w:t>对话框图 评论区收藏</w:t>
      </w:r>
    </w:p>
    <w:p w14:paraId="39A5F8CE">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界面原型</w:t>
      </w:r>
    </w:p>
    <w:p w14:paraId="72EA0A5F">
      <w:pPr>
        <w:jc w:val="center"/>
        <w:rPr>
          <w:rFonts w:hint="eastAsia" w:ascii="楷体" w:hAnsi="楷体" w:eastAsia="楷体"/>
        </w:rPr>
      </w:pPr>
      <w:r>
        <w:drawing>
          <wp:inline distT="0" distB="0" distL="114300" distR="114300">
            <wp:extent cx="2373630" cy="3886835"/>
            <wp:effectExtent l="0" t="0" r="7620" b="8890"/>
            <wp:docPr id="7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1"/>
                    <pic:cNvPicPr>
                      <a:picLocks noChangeAspect="1"/>
                    </pic:cNvPicPr>
                  </pic:nvPicPr>
                  <pic:blipFill>
                    <a:blip r:embed="rId31"/>
                    <a:stretch>
                      <a:fillRect/>
                    </a:stretch>
                  </pic:blipFill>
                  <pic:spPr>
                    <a:xfrm>
                      <a:off x="0" y="0"/>
                      <a:ext cx="2373630" cy="3886835"/>
                    </a:xfrm>
                    <a:prstGeom prst="rect">
                      <a:avLst/>
                    </a:prstGeom>
                    <a:noFill/>
                    <a:ln>
                      <a:noFill/>
                    </a:ln>
                  </pic:spPr>
                </pic:pic>
              </a:graphicData>
            </a:graphic>
          </wp:inline>
        </w:drawing>
      </w:r>
      <w:r>
        <w:drawing>
          <wp:inline distT="0" distB="0" distL="114300" distR="114300">
            <wp:extent cx="2364105" cy="4043680"/>
            <wp:effectExtent l="0" t="0" r="7620" b="4445"/>
            <wp:docPr id="7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5"/>
                    <pic:cNvPicPr>
                      <a:picLocks noChangeAspect="1"/>
                    </pic:cNvPicPr>
                  </pic:nvPicPr>
                  <pic:blipFill>
                    <a:blip r:embed="rId32"/>
                    <a:stretch>
                      <a:fillRect/>
                    </a:stretch>
                  </pic:blipFill>
                  <pic:spPr>
                    <a:xfrm>
                      <a:off x="0" y="0"/>
                      <a:ext cx="2364105" cy="4043680"/>
                    </a:xfrm>
                    <a:prstGeom prst="rect">
                      <a:avLst/>
                    </a:prstGeom>
                    <a:noFill/>
                    <a:ln>
                      <a:noFill/>
                    </a:ln>
                  </pic:spPr>
                </pic:pic>
              </a:graphicData>
            </a:graphic>
          </wp:inline>
        </w:drawing>
      </w:r>
      <w:r>
        <w:drawing>
          <wp:inline distT="0" distB="0" distL="114300" distR="114300">
            <wp:extent cx="2256790" cy="3891915"/>
            <wp:effectExtent l="0" t="0" r="635" b="3810"/>
            <wp:docPr id="7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6"/>
                    <pic:cNvPicPr>
                      <a:picLocks noChangeAspect="1"/>
                    </pic:cNvPicPr>
                  </pic:nvPicPr>
                  <pic:blipFill>
                    <a:blip r:embed="rId33"/>
                    <a:stretch>
                      <a:fillRect/>
                    </a:stretch>
                  </pic:blipFill>
                  <pic:spPr>
                    <a:xfrm>
                      <a:off x="0" y="0"/>
                      <a:ext cx="2256790" cy="3891915"/>
                    </a:xfrm>
                    <a:prstGeom prst="rect">
                      <a:avLst/>
                    </a:prstGeom>
                    <a:noFill/>
                    <a:ln>
                      <a:noFill/>
                    </a:ln>
                  </pic:spPr>
                </pic:pic>
              </a:graphicData>
            </a:graphic>
          </wp:inline>
        </w:drawing>
      </w:r>
      <w:r>
        <w:drawing>
          <wp:inline distT="0" distB="0" distL="114300" distR="114300">
            <wp:extent cx="2252980" cy="3872230"/>
            <wp:effectExtent l="0" t="0" r="4445" b="4445"/>
            <wp:docPr id="7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2"/>
                    <pic:cNvPicPr>
                      <a:picLocks noChangeAspect="1"/>
                    </pic:cNvPicPr>
                  </pic:nvPicPr>
                  <pic:blipFill>
                    <a:blip r:embed="rId34"/>
                    <a:stretch>
                      <a:fillRect/>
                    </a:stretch>
                  </pic:blipFill>
                  <pic:spPr>
                    <a:xfrm>
                      <a:off x="0" y="0"/>
                      <a:ext cx="2252980" cy="3872230"/>
                    </a:xfrm>
                    <a:prstGeom prst="rect">
                      <a:avLst/>
                    </a:prstGeom>
                    <a:noFill/>
                    <a:ln>
                      <a:noFill/>
                    </a:ln>
                  </pic:spPr>
                </pic:pic>
              </a:graphicData>
            </a:graphic>
          </wp:inline>
        </w:drawing>
      </w:r>
    </w:p>
    <w:p w14:paraId="02C95357">
      <w:pPr>
        <w:pStyle w:val="7"/>
        <w:spacing w:line="360" w:lineRule="auto"/>
        <w:rPr>
          <w:rFonts w:hint="eastAsia" w:ascii="楷体" w:hAnsi="楷体" w:eastAsia="楷体" w:cs="楷体"/>
          <w:sz w:val="21"/>
          <w:szCs w:val="21"/>
          <w:lang w:bidi="ar"/>
        </w:rPr>
      </w:pPr>
      <w:r>
        <w:rPr>
          <w:rFonts w:hint="eastAsia" w:ascii="楷体" w:hAnsi="楷体" w:eastAsia="楷体" w:cs="楷体"/>
          <w:sz w:val="21"/>
          <w:szCs w:val="21"/>
        </w:rPr>
        <w:t>图4-</w:t>
      </w:r>
      <w:r>
        <w:rPr>
          <w:rFonts w:hint="eastAsia" w:ascii="楷体" w:hAnsi="楷体" w:eastAsia="楷体" w:cs="楷体"/>
          <w:sz w:val="21"/>
          <w:szCs w:val="21"/>
          <w:lang w:val="en-US" w:eastAsia="zh-CN"/>
        </w:rPr>
        <w:t>3</w:t>
      </w:r>
      <w:r>
        <w:rPr>
          <w:rFonts w:hint="eastAsia" w:ascii="楷体" w:hAnsi="楷体" w:eastAsia="楷体" w:cs="楷体"/>
          <w:sz w:val="21"/>
          <w:szCs w:val="21"/>
        </w:rPr>
        <w:t>-4-</w:t>
      </w:r>
      <w:r>
        <w:rPr>
          <w:rFonts w:hint="eastAsia" w:ascii="楷体" w:hAnsi="楷体" w:eastAsia="楷体" w:cs="楷体"/>
          <w:sz w:val="21"/>
          <w:szCs w:val="21"/>
          <w:lang w:val="en-US" w:eastAsia="zh-CN"/>
        </w:rPr>
        <w:t>3</w:t>
      </w:r>
      <w:r>
        <w:rPr>
          <w:rFonts w:hint="eastAsia" w:ascii="楷体" w:hAnsi="楷体" w:eastAsia="楷体" w:cs="楷体"/>
          <w:sz w:val="21"/>
          <w:szCs w:val="21"/>
        </w:rPr>
        <w:t xml:space="preserve"> </w:t>
      </w:r>
      <w:r>
        <w:rPr>
          <w:rFonts w:hint="eastAsia" w:ascii="楷体" w:hAnsi="楷体" w:eastAsia="楷体" w:cs="楷体"/>
          <w:sz w:val="21"/>
          <w:szCs w:val="21"/>
          <w:lang w:eastAsia="zh-Hans"/>
        </w:rPr>
        <w:t xml:space="preserve">原型界面 </w:t>
      </w:r>
      <w:r>
        <w:rPr>
          <w:rFonts w:hint="eastAsia" w:ascii="楷体" w:hAnsi="楷体" w:eastAsia="楷体" w:cs="楷体"/>
          <w:szCs w:val="21"/>
          <w:lang w:eastAsia="zh-Hans"/>
        </w:rPr>
        <w:t>评论区收藏</w:t>
      </w:r>
    </w:p>
    <w:p w14:paraId="735FF427">
      <w:pPr>
        <w:pStyle w:val="5"/>
        <w:numPr>
          <w:ilvl w:val="2"/>
          <w:numId w:val="0"/>
        </w:numPr>
        <w:rPr>
          <w:rFonts w:hint="eastAsia" w:ascii="楷体" w:hAnsi="楷体" w:eastAsia="楷体" w:cs="楷体"/>
          <w:b/>
          <w:bCs/>
          <w:color w:val="auto"/>
          <w:sz w:val="24"/>
          <w:szCs w:val="24"/>
        </w:rPr>
      </w:pPr>
      <w:r>
        <w:rPr>
          <w:rFonts w:hint="eastAsia" w:ascii="楷体" w:hAnsi="楷体" w:eastAsia="楷体" w:cs="楷体"/>
          <w:b/>
          <w:bCs/>
          <w:color w:val="auto"/>
          <w:sz w:val="24"/>
          <w:szCs w:val="24"/>
        </w:rPr>
        <w:t>4.</w:t>
      </w:r>
      <w:r>
        <w:rPr>
          <w:rFonts w:hint="eastAsia" w:ascii="楷体" w:hAnsi="楷体" w:eastAsia="楷体" w:cs="楷体"/>
          <w:b/>
          <w:bCs/>
          <w:color w:val="auto"/>
          <w:sz w:val="24"/>
          <w:szCs w:val="24"/>
          <w:lang w:val="en-US" w:eastAsia="zh-CN"/>
        </w:rPr>
        <w:t>3</w:t>
      </w:r>
      <w:r>
        <w:rPr>
          <w:rFonts w:hint="eastAsia" w:ascii="楷体" w:hAnsi="楷体" w:eastAsia="楷体" w:cs="楷体"/>
          <w:b/>
          <w:bCs/>
          <w:color w:val="auto"/>
          <w:sz w:val="24"/>
          <w:szCs w:val="24"/>
        </w:rPr>
        <w:t>.5</w:t>
      </w:r>
      <w:r>
        <w:rPr>
          <w:rFonts w:hint="eastAsia" w:ascii="楷体" w:hAnsi="楷体" w:eastAsia="楷体" w:cs="楷体"/>
          <w:b/>
          <w:bCs/>
          <w:color w:val="auto"/>
          <w:sz w:val="24"/>
          <w:szCs w:val="24"/>
          <w:lang w:val="en-US" w:eastAsia="zh-CN"/>
        </w:rPr>
        <w:t>搜索</w:t>
      </w:r>
      <w:r>
        <w:rPr>
          <w:rFonts w:hint="eastAsia" w:ascii="楷体" w:hAnsi="楷体" w:eastAsia="楷体" w:cs="楷体"/>
          <w:b/>
          <w:bCs/>
          <w:color w:val="auto"/>
          <w:sz w:val="24"/>
          <w:szCs w:val="24"/>
        </w:rPr>
        <w:t xml:space="preserve"> </w:t>
      </w:r>
    </w:p>
    <w:p w14:paraId="677822EB">
      <w:pPr>
        <w:pStyle w:val="6"/>
        <w:numPr>
          <w:ilvl w:val="3"/>
          <w:numId w:val="0"/>
        </w:numPr>
        <w:rPr>
          <w:rFonts w:hint="eastAsia" w:ascii="楷体" w:hAnsi="楷体" w:eastAsia="楷体" w:cs="楷体"/>
          <w:b/>
          <w:bCs/>
          <w:color w:val="auto"/>
          <w:sz w:val="24"/>
          <w:szCs w:val="24"/>
          <w:lang w:val="en-US" w:eastAsia="zh-CN"/>
        </w:rPr>
      </w:pPr>
      <w:r>
        <w:rPr>
          <w:rFonts w:hint="eastAsia" w:ascii="楷体" w:hAnsi="楷体" w:eastAsia="楷体" w:cs="楷体"/>
          <w:b/>
          <w:bCs/>
          <w:color w:val="auto"/>
          <w:sz w:val="24"/>
          <w:szCs w:val="24"/>
        </w:rPr>
        <w:t>4</w:t>
      </w:r>
      <w:r>
        <w:rPr>
          <w:rFonts w:hint="eastAsia" w:ascii="楷体" w:hAnsi="楷体" w:eastAsia="楷体" w:cs="楷体"/>
          <w:b/>
          <w:bCs/>
          <w:color w:val="auto"/>
          <w:sz w:val="24"/>
          <w:szCs w:val="24"/>
          <w:lang w:eastAsia="zh-Hans"/>
        </w:rPr>
        <w:t>.</w:t>
      </w:r>
      <w:r>
        <w:rPr>
          <w:rFonts w:hint="eastAsia" w:ascii="楷体" w:hAnsi="楷体" w:eastAsia="楷体" w:cs="楷体"/>
          <w:b/>
          <w:bCs/>
          <w:color w:val="auto"/>
          <w:sz w:val="24"/>
          <w:szCs w:val="24"/>
          <w:lang w:val="en-US" w:eastAsia="zh-CN"/>
        </w:rPr>
        <w:t>3</w:t>
      </w:r>
      <w:r>
        <w:rPr>
          <w:rFonts w:hint="eastAsia" w:ascii="楷体" w:hAnsi="楷体" w:eastAsia="楷体" w:cs="楷体"/>
          <w:b/>
          <w:bCs/>
          <w:color w:val="auto"/>
          <w:sz w:val="24"/>
          <w:szCs w:val="24"/>
          <w:lang w:eastAsia="zh-Hans"/>
        </w:rPr>
        <w:t>.</w:t>
      </w:r>
      <w:r>
        <w:rPr>
          <w:rFonts w:hint="eastAsia" w:ascii="楷体" w:hAnsi="楷体" w:eastAsia="楷体" w:cs="楷体"/>
          <w:b/>
          <w:bCs/>
          <w:color w:val="auto"/>
          <w:sz w:val="24"/>
          <w:szCs w:val="24"/>
          <w:lang w:val="en-US" w:eastAsia="zh-CN"/>
        </w:rPr>
        <w:t>5</w:t>
      </w:r>
      <w:r>
        <w:rPr>
          <w:rFonts w:hint="eastAsia" w:ascii="楷体" w:hAnsi="楷体" w:eastAsia="楷体" w:cs="楷体"/>
          <w:b/>
          <w:bCs/>
          <w:color w:val="auto"/>
          <w:sz w:val="24"/>
          <w:szCs w:val="24"/>
          <w:lang w:eastAsia="zh-Hans"/>
        </w:rPr>
        <w:t>.1</w:t>
      </w:r>
      <w:r>
        <w:rPr>
          <w:rFonts w:hint="eastAsia" w:ascii="楷体" w:hAnsi="楷体" w:eastAsia="楷体" w:cs="楷体"/>
          <w:b/>
          <w:bCs/>
          <w:color w:val="auto"/>
          <w:sz w:val="24"/>
          <w:szCs w:val="24"/>
          <w:lang w:val="en-US" w:eastAsia="zh-CN"/>
        </w:rPr>
        <w:t>搜索</w:t>
      </w:r>
    </w:p>
    <w:p w14:paraId="63B4C333">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用例图</w:t>
      </w:r>
    </w:p>
    <w:p w14:paraId="516528C5">
      <w:pPr>
        <w:spacing w:line="360" w:lineRule="auto"/>
        <w:jc w:val="center"/>
        <w:rPr>
          <w:rFonts w:hint="eastAsia" w:ascii="楷体" w:hAnsi="楷体" w:eastAsia="楷体" w:cs="楷体"/>
        </w:rPr>
      </w:pPr>
      <w:r>
        <w:drawing>
          <wp:inline distT="0" distB="0" distL="114300" distR="114300">
            <wp:extent cx="5265420" cy="1115695"/>
            <wp:effectExtent l="0" t="0" r="1905" b="8255"/>
            <wp:docPr id="7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8"/>
                    <pic:cNvPicPr>
                      <a:picLocks noChangeAspect="1"/>
                    </pic:cNvPicPr>
                  </pic:nvPicPr>
                  <pic:blipFill>
                    <a:blip r:embed="rId39"/>
                    <a:stretch>
                      <a:fillRect/>
                    </a:stretch>
                  </pic:blipFill>
                  <pic:spPr>
                    <a:xfrm>
                      <a:off x="0" y="0"/>
                      <a:ext cx="5265420" cy="1115695"/>
                    </a:xfrm>
                    <a:prstGeom prst="rect">
                      <a:avLst/>
                    </a:prstGeom>
                    <a:noFill/>
                    <a:ln>
                      <a:noFill/>
                    </a:ln>
                  </pic:spPr>
                </pic:pic>
              </a:graphicData>
            </a:graphic>
          </wp:inline>
        </w:drawing>
      </w:r>
    </w:p>
    <w:p w14:paraId="51D35132">
      <w:pPr>
        <w:pStyle w:val="7"/>
        <w:spacing w:line="360" w:lineRule="auto"/>
        <w:rPr>
          <w:rFonts w:hint="eastAsia" w:ascii="楷体" w:hAnsi="楷体" w:eastAsia="楷体" w:cs="楷体"/>
          <w:sz w:val="21"/>
          <w:szCs w:val="21"/>
          <w:lang w:eastAsia="zh-CN"/>
        </w:rPr>
      </w:pPr>
      <w:r>
        <w:rPr>
          <w:rFonts w:hint="eastAsia" w:ascii="楷体" w:hAnsi="楷体" w:eastAsia="楷体" w:cs="楷体"/>
          <w:sz w:val="21"/>
          <w:szCs w:val="21"/>
        </w:rPr>
        <w:t>图4-</w:t>
      </w:r>
      <w:r>
        <w:rPr>
          <w:rFonts w:hint="eastAsia" w:ascii="楷体" w:hAnsi="楷体" w:eastAsia="楷体" w:cs="楷体"/>
          <w:sz w:val="21"/>
          <w:szCs w:val="21"/>
          <w:lang w:val="en-US" w:eastAsia="zh-CN"/>
        </w:rPr>
        <w:t>3</w:t>
      </w:r>
      <w:r>
        <w:rPr>
          <w:rFonts w:hint="eastAsia" w:ascii="楷体" w:hAnsi="楷体" w:eastAsia="楷体" w:cs="楷体"/>
          <w:sz w:val="21"/>
          <w:szCs w:val="21"/>
        </w:rPr>
        <w:t>-</w:t>
      </w:r>
      <w:r>
        <w:rPr>
          <w:rFonts w:hint="eastAsia" w:ascii="楷体" w:hAnsi="楷体" w:eastAsia="楷体" w:cs="楷体"/>
          <w:sz w:val="21"/>
          <w:szCs w:val="21"/>
          <w:lang w:val="en-US" w:eastAsia="zh-CN"/>
        </w:rPr>
        <w:t>5</w:t>
      </w:r>
      <w:r>
        <w:rPr>
          <w:rFonts w:hint="eastAsia" w:ascii="楷体" w:hAnsi="楷体" w:eastAsia="楷体" w:cs="楷体"/>
          <w:sz w:val="21"/>
          <w:szCs w:val="21"/>
        </w:rPr>
        <w:t>-1</w:t>
      </w:r>
      <w:r>
        <w:rPr>
          <w:rFonts w:hint="eastAsia" w:ascii="楷体" w:hAnsi="楷体" w:eastAsia="楷体" w:cs="楷体"/>
          <w:sz w:val="21"/>
          <w:szCs w:val="21"/>
          <w:lang w:eastAsia="zh-Hans"/>
        </w:rPr>
        <w:t xml:space="preserve">用例图 </w:t>
      </w:r>
      <w:r>
        <w:rPr>
          <w:rFonts w:hint="eastAsia" w:ascii="楷体" w:hAnsi="楷体" w:eastAsia="楷体" w:cs="楷体"/>
          <w:sz w:val="21"/>
          <w:szCs w:val="21"/>
          <w:lang w:val="en-US" w:eastAsia="zh-CN"/>
        </w:rPr>
        <w:t>搜索</w:t>
      </w:r>
    </w:p>
    <w:p w14:paraId="58E3DA6A">
      <w:pPr>
        <w:spacing w:line="360" w:lineRule="auto"/>
        <w:rPr>
          <w:rFonts w:hint="eastAsia" w:ascii="楷体" w:hAnsi="楷体" w:eastAsia="楷体" w:cs="楷体"/>
          <w:sz w:val="24"/>
          <w:szCs w:val="32"/>
        </w:rPr>
      </w:pPr>
      <w:r>
        <w:rPr>
          <w:rFonts w:hint="eastAsia" w:ascii="楷体" w:hAnsi="楷体" w:eastAsia="楷体" w:cs="楷体"/>
          <w:sz w:val="24"/>
          <w:szCs w:val="32"/>
          <w:lang w:eastAsia="zh-Hans"/>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2436"/>
        <w:gridCol w:w="2072"/>
        <w:gridCol w:w="2092"/>
      </w:tblGrid>
      <w:tr w14:paraId="666604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087E793B">
            <w:pPr>
              <w:spacing w:line="360" w:lineRule="auto"/>
              <w:rPr>
                <w:rFonts w:hint="eastAsia" w:ascii="楷体" w:hAnsi="楷体" w:eastAsia="楷体" w:cs="楷体"/>
                <w:kern w:val="0"/>
                <w:szCs w:val="20"/>
              </w:rPr>
            </w:pPr>
            <w:r>
              <w:rPr>
                <w:rFonts w:hint="eastAsia" w:ascii="楷体" w:hAnsi="楷体" w:eastAsia="楷体" w:cs="楷体"/>
                <w:kern w:val="0"/>
                <w:szCs w:val="20"/>
              </w:rPr>
              <w:t>ID和名称</w:t>
            </w:r>
          </w:p>
        </w:tc>
        <w:tc>
          <w:tcPr>
            <w:tcW w:w="6600" w:type="dxa"/>
            <w:gridSpan w:val="3"/>
            <w:tcBorders>
              <w:top w:val="single" w:color="auto" w:sz="4" w:space="0"/>
              <w:left w:val="single" w:color="auto" w:sz="4" w:space="0"/>
              <w:bottom w:val="single" w:color="auto" w:sz="4" w:space="0"/>
              <w:right w:val="single" w:color="auto" w:sz="4" w:space="0"/>
            </w:tcBorders>
          </w:tcPr>
          <w:p w14:paraId="217C4C7C">
            <w:pPr>
              <w:spacing w:line="360" w:lineRule="auto"/>
              <w:rPr>
                <w:rFonts w:hint="eastAsia" w:ascii="楷体" w:hAnsi="楷体" w:eastAsia="楷体" w:cs="楷体"/>
                <w:kern w:val="0"/>
                <w:szCs w:val="20"/>
                <w:lang w:eastAsia="zh-CN"/>
              </w:rPr>
            </w:pPr>
            <w:r>
              <w:rPr>
                <w:rFonts w:hint="eastAsia" w:ascii="楷体" w:hAnsi="楷体" w:eastAsia="楷体" w:cs="楷体"/>
                <w:kern w:val="0"/>
                <w:szCs w:val="20"/>
              </w:rPr>
              <w:t>UC-</w:t>
            </w:r>
            <w:r>
              <w:rPr>
                <w:rFonts w:hint="eastAsia" w:ascii="楷体" w:hAnsi="楷体" w:eastAsia="楷体" w:cs="楷体"/>
                <w:kern w:val="0"/>
                <w:szCs w:val="20"/>
                <w:lang w:val="en-US" w:eastAsia="zh-CN"/>
              </w:rPr>
              <w:t>9搜索</w:t>
            </w:r>
          </w:p>
        </w:tc>
      </w:tr>
      <w:tr w14:paraId="566B94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129DC66">
            <w:pPr>
              <w:spacing w:line="360" w:lineRule="auto"/>
              <w:rPr>
                <w:rFonts w:hint="eastAsia" w:ascii="楷体" w:hAnsi="楷体" w:eastAsia="楷体" w:cs="楷体"/>
                <w:kern w:val="0"/>
                <w:szCs w:val="20"/>
              </w:rPr>
            </w:pPr>
            <w:r>
              <w:rPr>
                <w:rFonts w:hint="eastAsia" w:ascii="楷体" w:hAnsi="楷体" w:eastAsia="楷体" w:cs="楷体"/>
                <w:kern w:val="0"/>
                <w:szCs w:val="20"/>
              </w:rPr>
              <w:t>创建人</w:t>
            </w:r>
          </w:p>
        </w:tc>
        <w:tc>
          <w:tcPr>
            <w:tcW w:w="2436" w:type="dxa"/>
            <w:tcBorders>
              <w:top w:val="single" w:color="auto" w:sz="4" w:space="0"/>
              <w:left w:val="single" w:color="auto" w:sz="4" w:space="0"/>
              <w:bottom w:val="single" w:color="auto" w:sz="4" w:space="0"/>
              <w:right w:val="single" w:color="auto" w:sz="4" w:space="0"/>
            </w:tcBorders>
          </w:tcPr>
          <w:p w14:paraId="47EC2EF1">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lang w:val="en-US" w:eastAsia="zh-CN"/>
              </w:rPr>
              <w:t>白靖妍</w:t>
            </w:r>
          </w:p>
        </w:tc>
        <w:tc>
          <w:tcPr>
            <w:tcW w:w="2072" w:type="dxa"/>
            <w:tcBorders>
              <w:top w:val="single" w:color="auto" w:sz="4" w:space="0"/>
              <w:left w:val="single" w:color="auto" w:sz="4" w:space="0"/>
              <w:bottom w:val="single" w:color="auto" w:sz="4" w:space="0"/>
              <w:right w:val="single" w:color="auto" w:sz="4" w:space="0"/>
            </w:tcBorders>
          </w:tcPr>
          <w:p w14:paraId="2ABE1494">
            <w:pPr>
              <w:spacing w:line="360" w:lineRule="auto"/>
              <w:rPr>
                <w:rFonts w:hint="eastAsia" w:ascii="楷体" w:hAnsi="楷体" w:eastAsia="楷体" w:cs="楷体"/>
                <w:kern w:val="0"/>
                <w:szCs w:val="20"/>
              </w:rPr>
            </w:pPr>
            <w:r>
              <w:rPr>
                <w:rFonts w:hint="eastAsia" w:ascii="楷体" w:hAnsi="楷体" w:eastAsia="楷体" w:cs="楷体"/>
                <w:kern w:val="0"/>
                <w:szCs w:val="20"/>
              </w:rPr>
              <w:t>创建日期：</w:t>
            </w:r>
          </w:p>
        </w:tc>
        <w:tc>
          <w:tcPr>
            <w:tcW w:w="2092" w:type="dxa"/>
            <w:tcBorders>
              <w:top w:val="single" w:color="auto" w:sz="4" w:space="0"/>
              <w:left w:val="single" w:color="auto" w:sz="4" w:space="0"/>
              <w:bottom w:val="single" w:color="auto" w:sz="4" w:space="0"/>
              <w:right w:val="single" w:color="auto" w:sz="4" w:space="0"/>
            </w:tcBorders>
          </w:tcPr>
          <w:p w14:paraId="74C50149">
            <w:pPr>
              <w:spacing w:line="360" w:lineRule="auto"/>
              <w:rPr>
                <w:rFonts w:hint="eastAsia" w:ascii="楷体" w:hAnsi="楷体" w:eastAsia="楷体" w:cs="楷体"/>
                <w:kern w:val="0"/>
                <w:szCs w:val="20"/>
                <w:lang w:val="en-US" w:eastAsia="zh-CN"/>
              </w:rPr>
            </w:pPr>
            <w:r>
              <w:rPr>
                <w:rFonts w:hint="eastAsia" w:ascii="楷体" w:hAnsi="楷体" w:eastAsia="楷体" w:cs="楷体"/>
                <w:kern w:val="0"/>
                <w:szCs w:val="20"/>
              </w:rPr>
              <w:t>2025/</w:t>
            </w:r>
            <w:r>
              <w:rPr>
                <w:rFonts w:hint="eastAsia" w:ascii="楷体" w:hAnsi="楷体" w:eastAsia="楷体" w:cs="楷体"/>
                <w:kern w:val="0"/>
                <w:szCs w:val="20"/>
                <w:lang w:val="en-US" w:eastAsia="zh-CN"/>
              </w:rPr>
              <w:t>5</w:t>
            </w:r>
            <w:r>
              <w:rPr>
                <w:rFonts w:hint="eastAsia" w:ascii="楷体" w:hAnsi="楷体" w:eastAsia="楷体" w:cs="楷体"/>
                <w:kern w:val="0"/>
                <w:szCs w:val="20"/>
              </w:rPr>
              <w:t>/</w:t>
            </w:r>
            <w:r>
              <w:rPr>
                <w:rFonts w:hint="eastAsia" w:ascii="楷体" w:hAnsi="楷体" w:eastAsia="楷体" w:cs="楷体"/>
                <w:kern w:val="0"/>
                <w:szCs w:val="20"/>
                <w:lang w:val="en-US" w:eastAsia="zh-CN"/>
              </w:rPr>
              <w:t>7</w:t>
            </w:r>
          </w:p>
        </w:tc>
      </w:tr>
      <w:tr w14:paraId="7A0A95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3521511A">
            <w:pPr>
              <w:spacing w:line="360" w:lineRule="auto"/>
              <w:rPr>
                <w:rFonts w:hint="eastAsia" w:ascii="楷体" w:hAnsi="楷体" w:eastAsia="楷体" w:cs="楷体"/>
                <w:kern w:val="0"/>
                <w:szCs w:val="20"/>
              </w:rPr>
            </w:pPr>
            <w:r>
              <w:rPr>
                <w:rFonts w:hint="eastAsia" w:ascii="楷体" w:hAnsi="楷体" w:eastAsia="楷体" w:cs="楷体"/>
                <w:kern w:val="0"/>
                <w:szCs w:val="20"/>
              </w:rPr>
              <w:t>主要操作者</w:t>
            </w:r>
          </w:p>
        </w:tc>
        <w:tc>
          <w:tcPr>
            <w:tcW w:w="2436" w:type="dxa"/>
            <w:tcBorders>
              <w:top w:val="single" w:color="auto" w:sz="4" w:space="0"/>
              <w:left w:val="single" w:color="auto" w:sz="4" w:space="0"/>
              <w:bottom w:val="single" w:color="auto" w:sz="4" w:space="0"/>
              <w:right w:val="single" w:color="auto" w:sz="4" w:space="0"/>
            </w:tcBorders>
          </w:tcPr>
          <w:p w14:paraId="68B43589">
            <w:pPr>
              <w:spacing w:line="360" w:lineRule="auto"/>
              <w:rPr>
                <w:rFonts w:hint="eastAsia" w:ascii="楷体" w:hAnsi="楷体" w:eastAsia="楷体" w:cs="楷体"/>
                <w:kern w:val="0"/>
                <w:szCs w:val="20"/>
              </w:rPr>
            </w:pPr>
            <w:r>
              <w:rPr>
                <w:rFonts w:hint="eastAsia" w:ascii="楷体" w:hAnsi="楷体" w:eastAsia="楷体" w:cs="楷体"/>
                <w:kern w:val="0"/>
                <w:szCs w:val="20"/>
              </w:rPr>
              <w:t>用户</w:t>
            </w:r>
          </w:p>
        </w:tc>
        <w:tc>
          <w:tcPr>
            <w:tcW w:w="2072" w:type="dxa"/>
            <w:tcBorders>
              <w:top w:val="single" w:color="auto" w:sz="4" w:space="0"/>
              <w:left w:val="single" w:color="auto" w:sz="4" w:space="0"/>
              <w:bottom w:val="single" w:color="auto" w:sz="4" w:space="0"/>
              <w:right w:val="single" w:color="auto" w:sz="4" w:space="0"/>
            </w:tcBorders>
          </w:tcPr>
          <w:p w14:paraId="1D1AA23A">
            <w:pPr>
              <w:spacing w:line="360" w:lineRule="auto"/>
              <w:rPr>
                <w:rFonts w:hint="eastAsia" w:ascii="楷体" w:hAnsi="楷体" w:eastAsia="楷体" w:cs="楷体"/>
                <w:kern w:val="0"/>
                <w:szCs w:val="20"/>
              </w:rPr>
            </w:pPr>
            <w:r>
              <w:rPr>
                <w:rFonts w:hint="eastAsia" w:ascii="楷体" w:hAnsi="楷体" w:eastAsia="楷体" w:cs="楷体"/>
                <w:kern w:val="0"/>
                <w:szCs w:val="20"/>
              </w:rPr>
              <w:t>次要操作者：</w:t>
            </w:r>
          </w:p>
        </w:tc>
        <w:tc>
          <w:tcPr>
            <w:tcW w:w="2092" w:type="dxa"/>
            <w:tcBorders>
              <w:top w:val="single" w:color="auto" w:sz="4" w:space="0"/>
              <w:left w:val="single" w:color="auto" w:sz="4" w:space="0"/>
              <w:bottom w:val="single" w:color="auto" w:sz="4" w:space="0"/>
              <w:right w:val="single" w:color="auto" w:sz="4" w:space="0"/>
            </w:tcBorders>
          </w:tcPr>
          <w:p w14:paraId="2E883054">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5EF508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1696" w:type="dxa"/>
            <w:tcBorders>
              <w:top w:val="single" w:color="auto" w:sz="4" w:space="0"/>
              <w:left w:val="single" w:color="auto" w:sz="4" w:space="0"/>
              <w:bottom w:val="single" w:color="auto" w:sz="4" w:space="0"/>
              <w:right w:val="single" w:color="auto" w:sz="4" w:space="0"/>
            </w:tcBorders>
          </w:tcPr>
          <w:p w14:paraId="5A2AA4EC">
            <w:pPr>
              <w:spacing w:line="360" w:lineRule="auto"/>
              <w:rPr>
                <w:rFonts w:hint="eastAsia" w:ascii="楷体" w:hAnsi="楷体" w:eastAsia="楷体" w:cs="楷体"/>
                <w:kern w:val="0"/>
                <w:szCs w:val="20"/>
              </w:rPr>
            </w:pPr>
            <w:r>
              <w:rPr>
                <w:rFonts w:hint="eastAsia" w:ascii="楷体" w:hAnsi="楷体" w:eastAsia="楷体" w:cs="楷体"/>
                <w:kern w:val="0"/>
                <w:szCs w:val="20"/>
              </w:rPr>
              <w:t>描述：</w:t>
            </w:r>
          </w:p>
        </w:tc>
        <w:tc>
          <w:tcPr>
            <w:tcW w:w="6600" w:type="dxa"/>
            <w:gridSpan w:val="3"/>
            <w:tcBorders>
              <w:top w:val="single" w:color="auto" w:sz="4" w:space="0"/>
              <w:left w:val="single" w:color="auto" w:sz="4" w:space="0"/>
              <w:bottom w:val="single" w:color="auto" w:sz="4" w:space="0"/>
              <w:right w:val="single" w:color="auto" w:sz="4" w:space="0"/>
            </w:tcBorders>
          </w:tcPr>
          <w:p w14:paraId="29B540A2">
            <w:pPr>
              <w:spacing w:line="360" w:lineRule="auto"/>
              <w:rPr>
                <w:rFonts w:hint="default" w:ascii="楷体" w:hAnsi="楷体" w:eastAsia="楷体" w:cs="楷体"/>
                <w:kern w:val="0"/>
                <w:szCs w:val="20"/>
                <w:lang w:val="en-US" w:eastAsia="zh-CN"/>
              </w:rPr>
            </w:pPr>
            <w:r>
              <w:rPr>
                <w:rFonts w:hint="eastAsia" w:ascii="楷体" w:hAnsi="楷体" w:eastAsia="楷体" w:cs="楷体"/>
                <w:kern w:val="0"/>
                <w:szCs w:val="20"/>
              </w:rPr>
              <w:t>用户</w:t>
            </w:r>
            <w:r>
              <w:rPr>
                <w:rFonts w:hint="eastAsia" w:ascii="楷体" w:hAnsi="楷体" w:eastAsia="楷体" w:cs="楷体"/>
                <w:kern w:val="0"/>
                <w:szCs w:val="20"/>
                <w:lang w:val="en-US" w:eastAsia="zh-CN"/>
              </w:rPr>
              <w:t>进入首页后点搜索框进入搜索页面，输入想要搜索的内容，进入搜索结果页面</w:t>
            </w:r>
          </w:p>
        </w:tc>
      </w:tr>
      <w:tr w14:paraId="6950E0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282AEAE">
            <w:pPr>
              <w:spacing w:line="360" w:lineRule="auto"/>
              <w:rPr>
                <w:rFonts w:hint="eastAsia" w:ascii="楷体" w:hAnsi="楷体" w:eastAsia="楷体" w:cs="楷体"/>
                <w:kern w:val="0"/>
                <w:szCs w:val="20"/>
              </w:rPr>
            </w:pPr>
            <w:r>
              <w:rPr>
                <w:rFonts w:hint="eastAsia" w:ascii="楷体" w:hAnsi="楷体" w:eastAsia="楷体" w:cs="楷体"/>
                <w:kern w:val="0"/>
                <w:szCs w:val="20"/>
              </w:rPr>
              <w:t>触发器：</w:t>
            </w:r>
          </w:p>
        </w:tc>
        <w:tc>
          <w:tcPr>
            <w:tcW w:w="6600" w:type="dxa"/>
            <w:gridSpan w:val="3"/>
            <w:tcBorders>
              <w:top w:val="single" w:color="auto" w:sz="4" w:space="0"/>
              <w:left w:val="single" w:color="auto" w:sz="4" w:space="0"/>
              <w:bottom w:val="single" w:color="auto" w:sz="4" w:space="0"/>
              <w:right w:val="single" w:color="auto" w:sz="4" w:space="0"/>
            </w:tcBorders>
          </w:tcPr>
          <w:p w14:paraId="756BF32F">
            <w:pPr>
              <w:spacing w:line="360" w:lineRule="auto"/>
              <w:rPr>
                <w:rFonts w:hint="default" w:ascii="楷体" w:hAnsi="楷体" w:eastAsia="楷体" w:cs="楷体"/>
                <w:kern w:val="0"/>
                <w:szCs w:val="20"/>
                <w:lang w:val="en-US" w:eastAsia="zh-CN"/>
              </w:rPr>
            </w:pPr>
            <w:r>
              <w:rPr>
                <w:rFonts w:hint="default" w:ascii="楷体" w:hAnsi="楷体" w:eastAsia="楷体" w:cs="楷体"/>
                <w:kern w:val="0"/>
                <w:szCs w:val="20"/>
                <w:lang w:val="en-US" w:eastAsia="zh-CN"/>
              </w:rPr>
              <w:t>用户在首页点击搜索框</w:t>
            </w:r>
          </w:p>
        </w:tc>
      </w:tr>
      <w:tr w14:paraId="3CE7D1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00F83943">
            <w:pPr>
              <w:spacing w:line="360" w:lineRule="auto"/>
              <w:rPr>
                <w:rFonts w:hint="eastAsia" w:ascii="楷体" w:hAnsi="楷体" w:eastAsia="楷体" w:cs="楷体"/>
                <w:kern w:val="0"/>
                <w:szCs w:val="20"/>
              </w:rPr>
            </w:pPr>
            <w:r>
              <w:rPr>
                <w:rFonts w:hint="eastAsia" w:ascii="楷体" w:hAnsi="楷体" w:eastAsia="楷体" w:cs="楷体"/>
                <w:kern w:val="0"/>
                <w:szCs w:val="20"/>
              </w:rPr>
              <w:t>前置条件：</w:t>
            </w:r>
          </w:p>
        </w:tc>
        <w:tc>
          <w:tcPr>
            <w:tcW w:w="6600" w:type="dxa"/>
            <w:gridSpan w:val="3"/>
            <w:tcBorders>
              <w:top w:val="single" w:color="auto" w:sz="4" w:space="0"/>
              <w:left w:val="single" w:color="auto" w:sz="4" w:space="0"/>
              <w:bottom w:val="single" w:color="auto" w:sz="4" w:space="0"/>
              <w:right w:val="single" w:color="auto" w:sz="4" w:space="0"/>
            </w:tcBorders>
          </w:tcPr>
          <w:p w14:paraId="6D1B63BE">
            <w:pPr>
              <w:spacing w:line="360" w:lineRule="auto"/>
              <w:rPr>
                <w:rFonts w:hint="eastAsia" w:ascii="楷体" w:hAnsi="楷体" w:eastAsia="楷体" w:cs="楷体"/>
                <w:kern w:val="0"/>
                <w:szCs w:val="20"/>
              </w:rPr>
            </w:pPr>
            <w:r>
              <w:rPr>
                <w:rFonts w:hint="eastAsia" w:ascii="楷体" w:hAnsi="楷体" w:eastAsia="楷体" w:cs="楷体"/>
                <w:kern w:val="0"/>
                <w:szCs w:val="20"/>
              </w:rPr>
              <w:t>用户已成功登录校务</w:t>
            </w:r>
            <w:r>
              <w:rPr>
                <w:rFonts w:hint="eastAsia" w:ascii="楷体" w:hAnsi="楷体" w:eastAsia="楷体" w:cs="楷体"/>
                <w:kern w:val="0"/>
                <w:szCs w:val="20"/>
                <w:lang w:val="en-US" w:eastAsia="zh-CN"/>
              </w:rPr>
              <w:t>问答</w:t>
            </w:r>
            <w:r>
              <w:rPr>
                <w:rFonts w:hint="eastAsia" w:ascii="楷体" w:hAnsi="楷体" w:eastAsia="楷体" w:cs="楷体"/>
                <w:kern w:val="0"/>
                <w:szCs w:val="20"/>
              </w:rPr>
              <w:t>机器人小程序</w:t>
            </w:r>
          </w:p>
        </w:tc>
      </w:tr>
      <w:tr w14:paraId="12A5CB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2BE2FB5A">
            <w:pPr>
              <w:spacing w:line="360" w:lineRule="auto"/>
              <w:rPr>
                <w:rFonts w:hint="eastAsia" w:ascii="楷体" w:hAnsi="楷体" w:eastAsia="楷体" w:cs="楷体"/>
                <w:kern w:val="0"/>
                <w:szCs w:val="20"/>
              </w:rPr>
            </w:pPr>
            <w:r>
              <w:rPr>
                <w:rFonts w:hint="eastAsia" w:ascii="楷体" w:hAnsi="楷体" w:eastAsia="楷体" w:cs="楷体"/>
                <w:kern w:val="0"/>
                <w:szCs w:val="20"/>
              </w:rPr>
              <w:t>后置条件：</w:t>
            </w:r>
          </w:p>
        </w:tc>
        <w:tc>
          <w:tcPr>
            <w:tcW w:w="6600" w:type="dxa"/>
            <w:gridSpan w:val="3"/>
            <w:tcBorders>
              <w:top w:val="single" w:color="auto" w:sz="4" w:space="0"/>
              <w:left w:val="single" w:color="auto" w:sz="4" w:space="0"/>
              <w:bottom w:val="single" w:color="auto" w:sz="4" w:space="0"/>
              <w:right w:val="single" w:color="auto" w:sz="4" w:space="0"/>
            </w:tcBorders>
          </w:tcPr>
          <w:p w14:paraId="689D2B88">
            <w:pPr>
              <w:spacing w:line="360" w:lineRule="auto"/>
              <w:rPr>
                <w:rFonts w:hint="eastAsia" w:ascii="楷体" w:hAnsi="楷体" w:eastAsia="楷体" w:cs="楷体"/>
                <w:kern w:val="0"/>
                <w:szCs w:val="20"/>
              </w:rPr>
            </w:pPr>
            <w:r>
              <w:rPr>
                <w:rFonts w:hint="eastAsia" w:ascii="楷体" w:hAnsi="楷体" w:eastAsia="楷体" w:cs="楷体"/>
                <w:kern w:val="0"/>
                <w:szCs w:val="20"/>
              </w:rPr>
              <w:t>显示搜索结果页面</w:t>
            </w:r>
          </w:p>
        </w:tc>
      </w:tr>
      <w:tr w14:paraId="2F4FC3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3CE1D3A9">
            <w:pPr>
              <w:spacing w:line="360" w:lineRule="auto"/>
              <w:rPr>
                <w:rFonts w:hint="eastAsia" w:ascii="楷体" w:hAnsi="楷体" w:eastAsia="楷体" w:cs="楷体"/>
                <w:kern w:val="0"/>
                <w:szCs w:val="20"/>
              </w:rPr>
            </w:pPr>
            <w:r>
              <w:rPr>
                <w:rFonts w:hint="eastAsia" w:ascii="楷体" w:hAnsi="楷体" w:eastAsia="楷体" w:cs="楷体"/>
                <w:kern w:val="0"/>
                <w:szCs w:val="20"/>
              </w:rPr>
              <w:t>一般性流程：</w:t>
            </w:r>
          </w:p>
        </w:tc>
        <w:tc>
          <w:tcPr>
            <w:tcW w:w="6600" w:type="dxa"/>
            <w:gridSpan w:val="3"/>
            <w:tcBorders>
              <w:top w:val="single" w:color="auto" w:sz="4" w:space="0"/>
              <w:left w:val="single" w:color="auto" w:sz="4" w:space="0"/>
              <w:bottom w:val="single" w:color="auto" w:sz="4" w:space="0"/>
              <w:right w:val="single" w:color="auto" w:sz="4" w:space="0"/>
            </w:tcBorders>
          </w:tcPr>
          <w:p w14:paraId="0A535F98">
            <w:pPr>
              <w:numPr>
                <w:ilvl w:val="0"/>
                <w:numId w:val="17"/>
              </w:numPr>
              <w:spacing w:line="360" w:lineRule="auto"/>
              <w:rPr>
                <w:rFonts w:hint="eastAsia" w:ascii="楷体" w:hAnsi="楷体" w:eastAsia="楷体" w:cs="楷体"/>
                <w:kern w:val="0"/>
                <w:szCs w:val="20"/>
              </w:rPr>
            </w:pPr>
            <w:r>
              <w:rPr>
                <w:rFonts w:hint="eastAsia" w:ascii="楷体" w:hAnsi="楷体" w:eastAsia="楷体" w:cs="楷体"/>
                <w:kern w:val="0"/>
                <w:szCs w:val="20"/>
              </w:rPr>
              <w:t>用户登录后进入校务</w:t>
            </w:r>
            <w:r>
              <w:rPr>
                <w:rFonts w:hint="eastAsia" w:ascii="楷体" w:hAnsi="楷体" w:eastAsia="楷体" w:cs="楷体"/>
                <w:kern w:val="0"/>
                <w:szCs w:val="20"/>
                <w:lang w:val="en-US" w:eastAsia="zh-CN"/>
              </w:rPr>
              <w:t>问答机器人</w:t>
            </w:r>
            <w:r>
              <w:rPr>
                <w:rFonts w:hint="eastAsia" w:ascii="楷体" w:hAnsi="楷体" w:eastAsia="楷体" w:cs="楷体"/>
                <w:kern w:val="0"/>
                <w:szCs w:val="20"/>
              </w:rPr>
              <w:t>小程序首页</w:t>
            </w:r>
          </w:p>
          <w:p w14:paraId="49951588">
            <w:pPr>
              <w:numPr>
                <w:ilvl w:val="0"/>
                <w:numId w:val="17"/>
              </w:numPr>
              <w:spacing w:line="360" w:lineRule="auto"/>
              <w:rPr>
                <w:rFonts w:hint="eastAsia" w:ascii="楷体" w:hAnsi="楷体" w:eastAsia="楷体" w:cs="楷体"/>
                <w:kern w:val="0"/>
                <w:szCs w:val="20"/>
              </w:rPr>
            </w:pPr>
            <w:r>
              <w:rPr>
                <w:rFonts w:hint="eastAsia" w:ascii="楷体" w:hAnsi="楷体" w:eastAsia="楷体" w:cs="楷体"/>
                <w:kern w:val="0"/>
                <w:szCs w:val="20"/>
              </w:rPr>
              <w:t>用户点击首页中的搜索框</w:t>
            </w:r>
          </w:p>
          <w:p w14:paraId="550FE776">
            <w:pPr>
              <w:numPr>
                <w:ilvl w:val="0"/>
                <w:numId w:val="17"/>
              </w:numPr>
              <w:spacing w:line="360" w:lineRule="auto"/>
              <w:rPr>
                <w:rFonts w:hint="eastAsia" w:ascii="楷体" w:hAnsi="楷体" w:eastAsia="楷体" w:cs="楷体"/>
                <w:kern w:val="0"/>
                <w:szCs w:val="20"/>
              </w:rPr>
            </w:pPr>
            <w:r>
              <w:rPr>
                <w:rFonts w:hint="eastAsia" w:ascii="楷体" w:hAnsi="楷体" w:eastAsia="楷体" w:cs="楷体"/>
                <w:kern w:val="0"/>
                <w:szCs w:val="20"/>
              </w:rPr>
              <w:t>小程序跳转至搜索页面</w:t>
            </w:r>
          </w:p>
          <w:p w14:paraId="08FDF14B">
            <w:pPr>
              <w:numPr>
                <w:ilvl w:val="0"/>
                <w:numId w:val="17"/>
              </w:numPr>
              <w:spacing w:line="360" w:lineRule="auto"/>
              <w:rPr>
                <w:rFonts w:hint="eastAsia" w:ascii="楷体" w:hAnsi="楷体" w:eastAsia="楷体" w:cs="楷体"/>
                <w:kern w:val="0"/>
                <w:szCs w:val="20"/>
              </w:rPr>
            </w:pPr>
            <w:r>
              <w:rPr>
                <w:rFonts w:hint="eastAsia" w:ascii="楷体" w:hAnsi="楷体" w:eastAsia="楷体" w:cs="楷体"/>
                <w:kern w:val="0"/>
                <w:szCs w:val="20"/>
              </w:rPr>
              <w:t>用户在搜索页面输入搜索内容</w:t>
            </w:r>
          </w:p>
          <w:p w14:paraId="35EE8E45">
            <w:pPr>
              <w:numPr>
                <w:ilvl w:val="0"/>
                <w:numId w:val="17"/>
              </w:numPr>
              <w:spacing w:line="360" w:lineRule="auto"/>
              <w:rPr>
                <w:rFonts w:hint="eastAsia" w:ascii="楷体" w:hAnsi="楷体" w:eastAsia="楷体" w:cs="楷体"/>
                <w:kern w:val="0"/>
                <w:szCs w:val="20"/>
              </w:rPr>
            </w:pPr>
            <w:r>
              <w:rPr>
                <w:rFonts w:hint="eastAsia" w:ascii="楷体" w:hAnsi="楷体" w:eastAsia="楷体" w:cs="楷体"/>
                <w:kern w:val="0"/>
                <w:szCs w:val="20"/>
              </w:rPr>
              <w:t>用户提交搜索请求</w:t>
            </w:r>
          </w:p>
          <w:p w14:paraId="0FB130B2">
            <w:pPr>
              <w:numPr>
                <w:ilvl w:val="0"/>
                <w:numId w:val="17"/>
              </w:numPr>
              <w:spacing w:line="360" w:lineRule="auto"/>
              <w:rPr>
                <w:rFonts w:hint="eastAsia" w:ascii="楷体" w:hAnsi="楷体" w:eastAsia="楷体" w:cs="楷体"/>
                <w:kern w:val="0"/>
                <w:szCs w:val="20"/>
              </w:rPr>
            </w:pPr>
            <w:r>
              <w:rPr>
                <w:rFonts w:hint="eastAsia" w:ascii="楷体" w:hAnsi="楷体" w:eastAsia="楷体" w:cs="楷体"/>
                <w:kern w:val="0"/>
                <w:szCs w:val="20"/>
              </w:rPr>
              <w:t>小程序显示搜索结果页面</w:t>
            </w:r>
          </w:p>
        </w:tc>
      </w:tr>
      <w:tr w14:paraId="4481F8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02B7439E">
            <w:pPr>
              <w:spacing w:line="360" w:lineRule="auto"/>
              <w:rPr>
                <w:rFonts w:hint="eastAsia" w:ascii="楷体" w:hAnsi="楷体" w:eastAsia="楷体" w:cs="楷体"/>
                <w:kern w:val="0"/>
                <w:szCs w:val="20"/>
              </w:rPr>
            </w:pPr>
            <w:r>
              <w:rPr>
                <w:rFonts w:hint="eastAsia" w:ascii="楷体" w:hAnsi="楷体" w:eastAsia="楷体" w:cs="楷体"/>
                <w:kern w:val="0"/>
                <w:szCs w:val="20"/>
              </w:rPr>
              <w:t>选择性流程</w:t>
            </w:r>
          </w:p>
        </w:tc>
        <w:tc>
          <w:tcPr>
            <w:tcW w:w="6600" w:type="dxa"/>
            <w:gridSpan w:val="3"/>
            <w:tcBorders>
              <w:top w:val="single" w:color="auto" w:sz="4" w:space="0"/>
              <w:left w:val="single" w:color="auto" w:sz="4" w:space="0"/>
              <w:bottom w:val="single" w:color="auto" w:sz="4" w:space="0"/>
              <w:right w:val="single" w:color="auto" w:sz="4" w:space="0"/>
            </w:tcBorders>
          </w:tcPr>
          <w:p w14:paraId="220CE9EA">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20C591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770FC39D">
            <w:pPr>
              <w:spacing w:line="360" w:lineRule="auto"/>
              <w:rPr>
                <w:rFonts w:hint="eastAsia" w:ascii="楷体" w:hAnsi="楷体" w:eastAsia="楷体" w:cs="楷体"/>
                <w:kern w:val="0"/>
                <w:szCs w:val="20"/>
              </w:rPr>
            </w:pPr>
            <w:r>
              <w:rPr>
                <w:rFonts w:hint="eastAsia" w:ascii="楷体" w:hAnsi="楷体" w:eastAsia="楷体" w:cs="楷体"/>
                <w:kern w:val="0"/>
                <w:szCs w:val="20"/>
              </w:rPr>
              <w:t>异常：</w:t>
            </w:r>
          </w:p>
        </w:tc>
        <w:tc>
          <w:tcPr>
            <w:tcW w:w="6600" w:type="dxa"/>
            <w:gridSpan w:val="3"/>
            <w:tcBorders>
              <w:top w:val="single" w:color="auto" w:sz="4" w:space="0"/>
              <w:left w:val="single" w:color="auto" w:sz="4" w:space="0"/>
              <w:bottom w:val="single" w:color="auto" w:sz="4" w:space="0"/>
              <w:right w:val="single" w:color="auto" w:sz="4" w:space="0"/>
            </w:tcBorders>
          </w:tcPr>
          <w:p w14:paraId="3BE93CD5">
            <w:pPr>
              <w:spacing w:line="360" w:lineRule="auto"/>
              <w:rPr>
                <w:rFonts w:hint="eastAsia" w:ascii="楷体" w:hAnsi="楷体" w:eastAsia="楷体" w:cs="楷体"/>
                <w:kern w:val="0"/>
                <w:szCs w:val="20"/>
              </w:rPr>
            </w:pPr>
            <w:r>
              <w:rPr>
                <w:rFonts w:hint="eastAsia" w:ascii="楷体" w:hAnsi="楷体" w:eastAsia="楷体" w:cs="楷体"/>
                <w:kern w:val="0"/>
                <w:szCs w:val="20"/>
              </w:rPr>
              <w:t>1.搜索失败：网络问题或搜索内容不存在，提示“未找到相关内容”2.服务器错误：后端接口异常，提示“系统繁忙，请重试”</w:t>
            </w:r>
          </w:p>
        </w:tc>
      </w:tr>
      <w:tr w14:paraId="208A7F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1C37B09F">
            <w:pPr>
              <w:spacing w:line="360" w:lineRule="auto"/>
              <w:rPr>
                <w:rFonts w:hint="eastAsia" w:ascii="楷体" w:hAnsi="楷体" w:eastAsia="楷体" w:cs="楷体"/>
                <w:kern w:val="0"/>
                <w:szCs w:val="20"/>
              </w:rPr>
            </w:pPr>
            <w:r>
              <w:rPr>
                <w:rFonts w:hint="eastAsia" w:ascii="楷体" w:hAnsi="楷体" w:eastAsia="楷体" w:cs="楷体"/>
                <w:kern w:val="0"/>
                <w:szCs w:val="20"/>
              </w:rPr>
              <w:t>优先级：</w:t>
            </w:r>
          </w:p>
        </w:tc>
        <w:tc>
          <w:tcPr>
            <w:tcW w:w="6600" w:type="dxa"/>
            <w:gridSpan w:val="3"/>
            <w:tcBorders>
              <w:top w:val="single" w:color="auto" w:sz="4" w:space="0"/>
              <w:left w:val="single" w:color="auto" w:sz="4" w:space="0"/>
              <w:bottom w:val="single" w:color="auto" w:sz="4" w:space="0"/>
              <w:right w:val="single" w:color="auto" w:sz="4" w:space="0"/>
            </w:tcBorders>
          </w:tcPr>
          <w:p w14:paraId="0400C830">
            <w:pPr>
              <w:spacing w:line="360" w:lineRule="auto"/>
              <w:rPr>
                <w:rFonts w:hint="eastAsia" w:ascii="楷体" w:hAnsi="楷体" w:eastAsia="楷体" w:cs="楷体"/>
                <w:kern w:val="0"/>
                <w:szCs w:val="20"/>
              </w:rPr>
            </w:pPr>
            <w:r>
              <w:rPr>
                <w:rFonts w:hint="eastAsia" w:ascii="楷体" w:hAnsi="楷体" w:eastAsia="楷体" w:cs="楷体"/>
                <w:kern w:val="0"/>
                <w:szCs w:val="20"/>
              </w:rPr>
              <w:t>高</w:t>
            </w:r>
          </w:p>
        </w:tc>
      </w:tr>
      <w:tr w14:paraId="271F37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96" w:type="dxa"/>
            <w:tcBorders>
              <w:top w:val="single" w:color="auto" w:sz="4" w:space="0"/>
              <w:left w:val="single" w:color="auto" w:sz="4" w:space="0"/>
              <w:bottom w:val="single" w:color="auto" w:sz="4" w:space="0"/>
              <w:right w:val="single" w:color="auto" w:sz="4" w:space="0"/>
            </w:tcBorders>
          </w:tcPr>
          <w:p w14:paraId="5546C155">
            <w:pPr>
              <w:spacing w:line="360" w:lineRule="auto"/>
              <w:rPr>
                <w:rFonts w:hint="eastAsia" w:ascii="楷体" w:hAnsi="楷体" w:eastAsia="楷体" w:cs="楷体"/>
                <w:kern w:val="0"/>
                <w:szCs w:val="20"/>
              </w:rPr>
            </w:pPr>
            <w:r>
              <w:rPr>
                <w:rFonts w:hint="eastAsia" w:ascii="楷体" w:hAnsi="楷体" w:eastAsia="楷体" w:cs="楷体"/>
                <w:kern w:val="0"/>
                <w:szCs w:val="20"/>
              </w:rPr>
              <w:t>使用频率：</w:t>
            </w:r>
          </w:p>
        </w:tc>
        <w:tc>
          <w:tcPr>
            <w:tcW w:w="6600" w:type="dxa"/>
            <w:gridSpan w:val="3"/>
            <w:tcBorders>
              <w:top w:val="single" w:color="auto" w:sz="4" w:space="0"/>
              <w:left w:val="single" w:color="auto" w:sz="4" w:space="0"/>
              <w:bottom w:val="single" w:color="auto" w:sz="4" w:space="0"/>
              <w:right w:val="single" w:color="auto" w:sz="4" w:space="0"/>
            </w:tcBorders>
          </w:tcPr>
          <w:p w14:paraId="2CF0C3FA">
            <w:pPr>
              <w:spacing w:line="360" w:lineRule="auto"/>
              <w:rPr>
                <w:rFonts w:hint="eastAsia" w:ascii="楷体" w:hAnsi="楷体" w:eastAsia="楷体" w:cs="楷体"/>
                <w:kern w:val="0"/>
                <w:szCs w:val="20"/>
              </w:rPr>
            </w:pPr>
            <w:r>
              <w:rPr>
                <w:rFonts w:hint="eastAsia" w:ascii="楷体" w:hAnsi="楷体" w:eastAsia="楷体" w:cs="楷体"/>
                <w:kern w:val="0"/>
                <w:szCs w:val="20"/>
              </w:rPr>
              <w:t>高</w:t>
            </w:r>
          </w:p>
        </w:tc>
      </w:tr>
      <w:tr w14:paraId="31438C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565B9EB8">
            <w:pPr>
              <w:spacing w:line="360" w:lineRule="auto"/>
              <w:rPr>
                <w:rFonts w:hint="eastAsia" w:ascii="楷体" w:hAnsi="楷体" w:eastAsia="楷体" w:cs="楷体"/>
                <w:kern w:val="0"/>
                <w:szCs w:val="20"/>
              </w:rPr>
            </w:pPr>
            <w:r>
              <w:rPr>
                <w:rFonts w:hint="eastAsia" w:ascii="楷体" w:hAnsi="楷体" w:eastAsia="楷体" w:cs="楷体"/>
                <w:kern w:val="0"/>
                <w:szCs w:val="20"/>
              </w:rPr>
              <w:t>业务规则：</w:t>
            </w:r>
          </w:p>
        </w:tc>
        <w:tc>
          <w:tcPr>
            <w:tcW w:w="6600" w:type="dxa"/>
            <w:gridSpan w:val="3"/>
            <w:tcBorders>
              <w:top w:val="single" w:color="auto" w:sz="4" w:space="0"/>
              <w:left w:val="single" w:color="auto" w:sz="4" w:space="0"/>
              <w:bottom w:val="single" w:color="auto" w:sz="4" w:space="0"/>
              <w:right w:val="single" w:color="auto" w:sz="4" w:space="0"/>
            </w:tcBorders>
          </w:tcPr>
          <w:p w14:paraId="08B38276">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654856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64C93A67">
            <w:pPr>
              <w:spacing w:line="360" w:lineRule="auto"/>
              <w:rPr>
                <w:rFonts w:hint="eastAsia" w:ascii="楷体" w:hAnsi="楷体" w:eastAsia="楷体" w:cs="楷体"/>
                <w:kern w:val="0"/>
                <w:szCs w:val="20"/>
              </w:rPr>
            </w:pPr>
            <w:r>
              <w:rPr>
                <w:rFonts w:hint="eastAsia" w:ascii="楷体" w:hAnsi="楷体" w:eastAsia="楷体" w:cs="楷体"/>
                <w:kern w:val="0"/>
                <w:szCs w:val="20"/>
              </w:rPr>
              <w:t>其他信息：</w:t>
            </w:r>
          </w:p>
        </w:tc>
        <w:tc>
          <w:tcPr>
            <w:tcW w:w="6600" w:type="dxa"/>
            <w:gridSpan w:val="3"/>
            <w:tcBorders>
              <w:top w:val="single" w:color="auto" w:sz="4" w:space="0"/>
              <w:left w:val="single" w:color="auto" w:sz="4" w:space="0"/>
              <w:bottom w:val="single" w:color="auto" w:sz="4" w:space="0"/>
              <w:right w:val="single" w:color="auto" w:sz="4" w:space="0"/>
            </w:tcBorders>
          </w:tcPr>
          <w:p w14:paraId="75A972A7">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r w14:paraId="6409E6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14:paraId="3C46C321">
            <w:pPr>
              <w:spacing w:line="360" w:lineRule="auto"/>
              <w:rPr>
                <w:rFonts w:hint="eastAsia" w:ascii="楷体" w:hAnsi="楷体" w:eastAsia="楷体" w:cs="楷体"/>
                <w:kern w:val="0"/>
                <w:szCs w:val="20"/>
              </w:rPr>
            </w:pPr>
            <w:r>
              <w:rPr>
                <w:rFonts w:hint="eastAsia" w:ascii="楷体" w:hAnsi="楷体" w:eastAsia="楷体" w:cs="楷体"/>
                <w:kern w:val="0"/>
                <w:szCs w:val="20"/>
              </w:rPr>
              <w:t>假设：</w:t>
            </w:r>
          </w:p>
        </w:tc>
        <w:tc>
          <w:tcPr>
            <w:tcW w:w="6600" w:type="dxa"/>
            <w:gridSpan w:val="3"/>
            <w:tcBorders>
              <w:top w:val="single" w:color="auto" w:sz="4" w:space="0"/>
              <w:left w:val="single" w:color="auto" w:sz="4" w:space="0"/>
              <w:bottom w:val="single" w:color="auto" w:sz="4" w:space="0"/>
              <w:right w:val="single" w:color="auto" w:sz="4" w:space="0"/>
            </w:tcBorders>
          </w:tcPr>
          <w:p w14:paraId="4717039F">
            <w:pPr>
              <w:spacing w:line="360" w:lineRule="auto"/>
              <w:rPr>
                <w:rFonts w:hint="eastAsia" w:ascii="楷体" w:hAnsi="楷体" w:eastAsia="楷体" w:cs="楷体"/>
                <w:kern w:val="0"/>
                <w:szCs w:val="20"/>
              </w:rPr>
            </w:pPr>
            <w:r>
              <w:rPr>
                <w:rFonts w:hint="eastAsia" w:ascii="楷体" w:hAnsi="楷体" w:eastAsia="楷体" w:cs="楷体"/>
                <w:kern w:val="0"/>
                <w:szCs w:val="20"/>
              </w:rPr>
              <w:t>无</w:t>
            </w:r>
          </w:p>
        </w:tc>
      </w:tr>
    </w:tbl>
    <w:p w14:paraId="04EDB08C">
      <w:pPr>
        <w:pStyle w:val="7"/>
        <w:spacing w:line="360" w:lineRule="auto"/>
        <w:rPr>
          <w:rFonts w:hint="eastAsia" w:ascii="楷体" w:hAnsi="楷体" w:eastAsia="楷体" w:cs="楷体"/>
          <w:sz w:val="21"/>
          <w:szCs w:val="21"/>
          <w:lang w:eastAsia="zh-CN"/>
        </w:rPr>
      </w:pPr>
      <w:r>
        <w:rPr>
          <w:rFonts w:hint="eastAsia" w:ascii="楷体" w:hAnsi="楷体" w:eastAsia="楷体" w:cs="楷体"/>
          <w:sz w:val="21"/>
          <w:szCs w:val="21"/>
        </w:rPr>
        <w:t>表4-</w:t>
      </w:r>
      <w:r>
        <w:rPr>
          <w:rFonts w:hint="eastAsia" w:ascii="楷体" w:hAnsi="楷体" w:eastAsia="楷体" w:cs="楷体"/>
          <w:sz w:val="21"/>
          <w:szCs w:val="21"/>
          <w:lang w:val="en-US" w:eastAsia="zh-CN"/>
        </w:rPr>
        <w:t>3</w:t>
      </w:r>
      <w:r>
        <w:rPr>
          <w:rFonts w:hint="eastAsia" w:ascii="楷体" w:hAnsi="楷体" w:eastAsia="楷体" w:cs="楷体"/>
          <w:sz w:val="21"/>
          <w:szCs w:val="21"/>
        </w:rPr>
        <w:t>-</w:t>
      </w:r>
      <w:r>
        <w:rPr>
          <w:rFonts w:hint="eastAsia" w:ascii="楷体" w:hAnsi="楷体" w:eastAsia="楷体" w:cs="楷体"/>
          <w:sz w:val="21"/>
          <w:szCs w:val="21"/>
          <w:lang w:val="en-US" w:eastAsia="zh-CN"/>
        </w:rPr>
        <w:t>5</w:t>
      </w:r>
      <w:r>
        <w:rPr>
          <w:rFonts w:hint="eastAsia" w:ascii="楷体" w:hAnsi="楷体" w:eastAsia="楷体" w:cs="楷体"/>
          <w:sz w:val="21"/>
          <w:szCs w:val="21"/>
        </w:rPr>
        <w:t>-1</w:t>
      </w:r>
      <w:r>
        <w:rPr>
          <w:rFonts w:hint="eastAsia" w:ascii="楷体" w:hAnsi="楷体" w:eastAsia="楷体" w:cs="楷体"/>
          <w:sz w:val="21"/>
          <w:szCs w:val="21"/>
          <w:lang w:eastAsia="zh-Hans"/>
        </w:rPr>
        <w:t xml:space="preserve">用例表 </w:t>
      </w:r>
      <w:r>
        <w:rPr>
          <w:rFonts w:hint="eastAsia" w:ascii="楷体" w:hAnsi="楷体" w:eastAsia="楷体" w:cs="楷体"/>
          <w:sz w:val="21"/>
          <w:szCs w:val="21"/>
          <w:lang w:val="en-US" w:eastAsia="zh-CN"/>
        </w:rPr>
        <w:t>搜索</w:t>
      </w:r>
    </w:p>
    <w:p w14:paraId="4F79269D">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对话框图</w:t>
      </w:r>
    </w:p>
    <w:p w14:paraId="7D7F3209">
      <w:pPr>
        <w:spacing w:line="360" w:lineRule="auto"/>
        <w:jc w:val="center"/>
        <w:rPr>
          <w:rFonts w:hint="eastAsia" w:ascii="楷体" w:hAnsi="楷体" w:eastAsia="楷体" w:cs="楷体"/>
        </w:rPr>
      </w:pPr>
      <w:r>
        <w:drawing>
          <wp:inline distT="0" distB="0" distL="114300" distR="114300">
            <wp:extent cx="2409825" cy="5985510"/>
            <wp:effectExtent l="0" t="0" r="0" b="5715"/>
            <wp:docPr id="7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9"/>
                    <pic:cNvPicPr>
                      <a:picLocks noChangeAspect="1"/>
                    </pic:cNvPicPr>
                  </pic:nvPicPr>
                  <pic:blipFill>
                    <a:blip r:embed="rId40"/>
                    <a:stretch>
                      <a:fillRect/>
                    </a:stretch>
                  </pic:blipFill>
                  <pic:spPr>
                    <a:xfrm>
                      <a:off x="0" y="0"/>
                      <a:ext cx="2409825" cy="5985510"/>
                    </a:xfrm>
                    <a:prstGeom prst="rect">
                      <a:avLst/>
                    </a:prstGeom>
                    <a:noFill/>
                    <a:ln>
                      <a:noFill/>
                    </a:ln>
                  </pic:spPr>
                </pic:pic>
              </a:graphicData>
            </a:graphic>
          </wp:inline>
        </w:drawing>
      </w:r>
    </w:p>
    <w:p w14:paraId="5145F2F6">
      <w:pPr>
        <w:pStyle w:val="7"/>
        <w:spacing w:line="360" w:lineRule="auto"/>
        <w:rPr>
          <w:rFonts w:hint="eastAsia" w:ascii="楷体" w:hAnsi="楷体" w:eastAsia="楷体" w:cs="楷体"/>
          <w:sz w:val="21"/>
          <w:szCs w:val="21"/>
          <w:lang w:eastAsia="zh-CN"/>
        </w:rPr>
      </w:pPr>
      <w:r>
        <w:rPr>
          <w:rFonts w:hint="eastAsia" w:ascii="楷体" w:hAnsi="楷体" w:eastAsia="楷体" w:cs="楷体"/>
          <w:sz w:val="21"/>
          <w:szCs w:val="21"/>
        </w:rPr>
        <w:t>图4-</w:t>
      </w:r>
      <w:r>
        <w:rPr>
          <w:rFonts w:hint="eastAsia" w:ascii="楷体" w:hAnsi="楷体" w:eastAsia="楷体" w:cs="楷体"/>
          <w:sz w:val="21"/>
          <w:szCs w:val="21"/>
          <w:lang w:val="en-US" w:eastAsia="zh-CN"/>
        </w:rPr>
        <w:t>3</w:t>
      </w:r>
      <w:r>
        <w:rPr>
          <w:rFonts w:hint="eastAsia" w:ascii="楷体" w:hAnsi="楷体" w:eastAsia="楷体" w:cs="楷体"/>
          <w:sz w:val="21"/>
          <w:szCs w:val="21"/>
        </w:rPr>
        <w:t>-</w:t>
      </w:r>
      <w:r>
        <w:rPr>
          <w:rFonts w:hint="eastAsia" w:ascii="楷体" w:hAnsi="楷体" w:eastAsia="楷体" w:cs="楷体"/>
          <w:sz w:val="21"/>
          <w:szCs w:val="21"/>
          <w:lang w:val="en-US" w:eastAsia="zh-CN"/>
        </w:rPr>
        <w:t>5</w:t>
      </w:r>
      <w:r>
        <w:rPr>
          <w:rFonts w:hint="eastAsia" w:ascii="楷体" w:hAnsi="楷体" w:eastAsia="楷体" w:cs="楷体"/>
          <w:sz w:val="21"/>
          <w:szCs w:val="21"/>
        </w:rPr>
        <w:t xml:space="preserve">-1 </w:t>
      </w:r>
      <w:r>
        <w:rPr>
          <w:rFonts w:hint="eastAsia" w:ascii="楷体" w:hAnsi="楷体" w:eastAsia="楷体" w:cs="楷体"/>
          <w:sz w:val="21"/>
          <w:szCs w:val="21"/>
          <w:lang w:eastAsia="zh-Hans"/>
        </w:rPr>
        <w:t xml:space="preserve">对话框图 </w:t>
      </w:r>
      <w:r>
        <w:rPr>
          <w:rFonts w:hint="eastAsia" w:ascii="楷体" w:hAnsi="楷体" w:eastAsia="楷体" w:cs="楷体"/>
          <w:sz w:val="21"/>
          <w:szCs w:val="21"/>
          <w:lang w:val="en-US" w:eastAsia="zh-CN" w:bidi="ar"/>
        </w:rPr>
        <w:t>搜索</w:t>
      </w:r>
    </w:p>
    <w:p w14:paraId="231850DA">
      <w:pPr>
        <w:spacing w:line="360" w:lineRule="auto"/>
        <w:rPr>
          <w:rFonts w:hint="eastAsia" w:ascii="楷体" w:hAnsi="楷体" w:eastAsia="楷体" w:cs="楷体"/>
          <w:sz w:val="24"/>
          <w:szCs w:val="32"/>
          <w:lang w:eastAsia="zh-Hans"/>
        </w:rPr>
      </w:pPr>
      <w:r>
        <w:rPr>
          <w:rFonts w:hint="eastAsia" w:ascii="楷体" w:hAnsi="楷体" w:eastAsia="楷体" w:cs="楷体"/>
          <w:sz w:val="24"/>
          <w:szCs w:val="32"/>
          <w:lang w:eastAsia="zh-Hans"/>
        </w:rPr>
        <w:t>界面原型</w:t>
      </w:r>
    </w:p>
    <w:p w14:paraId="4B8060B4">
      <w:r>
        <w:rPr>
          <w:rFonts w:hint="eastAsia"/>
        </w:rPr>
        <w:t xml:space="preserve"> </w:t>
      </w:r>
      <w:r>
        <w:drawing>
          <wp:inline distT="0" distB="0" distL="114300" distR="114300">
            <wp:extent cx="2485390" cy="4224020"/>
            <wp:effectExtent l="0" t="0" r="635" b="508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3"/>
                    <pic:cNvPicPr>
                      <a:picLocks noChangeAspect="1"/>
                    </pic:cNvPicPr>
                  </pic:nvPicPr>
                  <pic:blipFill>
                    <a:blip r:embed="rId14"/>
                    <a:stretch>
                      <a:fillRect/>
                    </a:stretch>
                  </pic:blipFill>
                  <pic:spPr>
                    <a:xfrm>
                      <a:off x="0" y="0"/>
                      <a:ext cx="2485390" cy="4224020"/>
                    </a:xfrm>
                    <a:prstGeom prst="rect">
                      <a:avLst/>
                    </a:prstGeom>
                    <a:noFill/>
                    <a:ln>
                      <a:noFill/>
                    </a:ln>
                  </pic:spPr>
                </pic:pic>
              </a:graphicData>
            </a:graphic>
          </wp:inline>
        </w:drawing>
      </w:r>
      <w:r>
        <w:drawing>
          <wp:inline distT="0" distB="0" distL="114300" distR="114300">
            <wp:extent cx="2453640" cy="4187825"/>
            <wp:effectExtent l="0" t="0" r="3810" b="3175"/>
            <wp:docPr id="7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0"/>
                    <pic:cNvPicPr>
                      <a:picLocks noChangeAspect="1"/>
                    </pic:cNvPicPr>
                  </pic:nvPicPr>
                  <pic:blipFill>
                    <a:blip r:embed="rId41"/>
                    <a:stretch>
                      <a:fillRect/>
                    </a:stretch>
                  </pic:blipFill>
                  <pic:spPr>
                    <a:xfrm>
                      <a:off x="0" y="0"/>
                      <a:ext cx="2453640" cy="4187825"/>
                    </a:xfrm>
                    <a:prstGeom prst="rect">
                      <a:avLst/>
                    </a:prstGeom>
                    <a:noFill/>
                    <a:ln>
                      <a:noFill/>
                    </a:ln>
                  </pic:spPr>
                </pic:pic>
              </a:graphicData>
            </a:graphic>
          </wp:inline>
        </w:drawing>
      </w:r>
    </w:p>
    <w:p w14:paraId="4509696F">
      <w:pPr>
        <w:rPr>
          <w:rFonts w:hint="eastAsia"/>
        </w:rPr>
      </w:pPr>
      <w:r>
        <w:drawing>
          <wp:inline distT="0" distB="0" distL="114300" distR="114300">
            <wp:extent cx="2549525" cy="3729355"/>
            <wp:effectExtent l="0" t="0" r="3175" b="4445"/>
            <wp:docPr id="7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1"/>
                    <pic:cNvPicPr>
                      <a:picLocks noChangeAspect="1"/>
                    </pic:cNvPicPr>
                  </pic:nvPicPr>
                  <pic:blipFill>
                    <a:blip r:embed="rId42"/>
                    <a:stretch>
                      <a:fillRect/>
                    </a:stretch>
                  </pic:blipFill>
                  <pic:spPr>
                    <a:xfrm>
                      <a:off x="0" y="0"/>
                      <a:ext cx="2549525" cy="3729355"/>
                    </a:xfrm>
                    <a:prstGeom prst="rect">
                      <a:avLst/>
                    </a:prstGeom>
                    <a:noFill/>
                    <a:ln>
                      <a:noFill/>
                    </a:ln>
                  </pic:spPr>
                </pic:pic>
              </a:graphicData>
            </a:graphic>
          </wp:inline>
        </w:drawing>
      </w:r>
    </w:p>
    <w:p w14:paraId="505241A9">
      <w:pPr>
        <w:pStyle w:val="7"/>
        <w:spacing w:line="360" w:lineRule="auto"/>
        <w:rPr>
          <w:rFonts w:hint="eastAsia" w:ascii="楷体" w:hAnsi="楷体" w:eastAsia="楷体" w:cs="楷体"/>
          <w:sz w:val="21"/>
          <w:szCs w:val="21"/>
          <w:lang w:eastAsia="zh-CN" w:bidi="ar"/>
        </w:rPr>
      </w:pPr>
      <w:r>
        <w:rPr>
          <w:rFonts w:hint="eastAsia" w:ascii="楷体" w:hAnsi="楷体" w:eastAsia="楷体" w:cs="楷体"/>
          <w:sz w:val="21"/>
          <w:szCs w:val="21"/>
        </w:rPr>
        <w:t>图4-</w:t>
      </w:r>
      <w:r>
        <w:rPr>
          <w:rFonts w:hint="eastAsia" w:ascii="楷体" w:hAnsi="楷体" w:eastAsia="楷体" w:cs="楷体"/>
          <w:sz w:val="21"/>
          <w:szCs w:val="21"/>
          <w:lang w:val="en-US" w:eastAsia="zh-CN"/>
        </w:rPr>
        <w:t>3</w:t>
      </w:r>
      <w:r>
        <w:rPr>
          <w:rFonts w:hint="eastAsia" w:ascii="楷体" w:hAnsi="楷体" w:eastAsia="楷体" w:cs="楷体"/>
          <w:sz w:val="21"/>
          <w:szCs w:val="21"/>
        </w:rPr>
        <w:t>-</w:t>
      </w:r>
      <w:r>
        <w:rPr>
          <w:rFonts w:hint="eastAsia" w:ascii="楷体" w:hAnsi="楷体" w:eastAsia="楷体" w:cs="楷体"/>
          <w:sz w:val="21"/>
          <w:szCs w:val="21"/>
          <w:lang w:val="en-US" w:eastAsia="zh-CN"/>
        </w:rPr>
        <w:t>5</w:t>
      </w:r>
      <w:r>
        <w:rPr>
          <w:rFonts w:hint="eastAsia" w:ascii="楷体" w:hAnsi="楷体" w:eastAsia="楷体" w:cs="楷体"/>
          <w:sz w:val="21"/>
          <w:szCs w:val="21"/>
        </w:rPr>
        <w:t xml:space="preserve">-1 </w:t>
      </w:r>
      <w:r>
        <w:rPr>
          <w:rFonts w:hint="eastAsia" w:ascii="楷体" w:hAnsi="楷体" w:eastAsia="楷体" w:cs="楷体"/>
          <w:sz w:val="21"/>
          <w:szCs w:val="21"/>
          <w:lang w:eastAsia="zh-Hans"/>
        </w:rPr>
        <w:t xml:space="preserve">原型界面 </w:t>
      </w:r>
      <w:r>
        <w:rPr>
          <w:rFonts w:hint="eastAsia" w:ascii="楷体" w:hAnsi="楷体" w:eastAsia="楷体" w:cs="楷体"/>
          <w:sz w:val="21"/>
          <w:szCs w:val="21"/>
          <w:lang w:val="en-US" w:eastAsia="zh-CN" w:bidi="ar"/>
        </w:rPr>
        <w:t>搜索</w:t>
      </w:r>
    </w:p>
    <w:p w14:paraId="22BF3EEC">
      <w:pPr>
        <w:rPr>
          <w:rFonts w:ascii="楷体" w:hAnsi="楷体" w:eastAsia="楷体"/>
          <w:b/>
          <w:bCs/>
          <w:sz w:val="24"/>
        </w:rPr>
      </w:pPr>
    </w:p>
    <w:p w14:paraId="0ADD6B33">
      <w:pPr>
        <w:pStyle w:val="5"/>
        <w:numPr>
          <w:ilvl w:val="2"/>
          <w:numId w:val="0"/>
        </w:numPr>
        <w:rPr>
          <w:rFonts w:ascii="楷体" w:hAnsi="楷体" w:eastAsia="楷体"/>
          <w:b/>
          <w:bCs/>
          <w:sz w:val="24"/>
        </w:rPr>
      </w:pPr>
      <w:r>
        <w:rPr>
          <w:rFonts w:hint="eastAsia" w:ascii="楷体" w:hAnsi="楷体" w:eastAsia="楷体" w:cs="楷体"/>
          <w:b/>
          <w:bCs/>
          <w:color w:val="auto"/>
          <w:sz w:val="24"/>
          <w:szCs w:val="24"/>
        </w:rPr>
        <w:t>4.</w:t>
      </w:r>
      <w:r>
        <w:rPr>
          <w:rFonts w:hint="eastAsia" w:ascii="楷体" w:hAnsi="楷体" w:eastAsia="楷体" w:cs="楷体"/>
          <w:b/>
          <w:bCs/>
          <w:color w:val="auto"/>
          <w:sz w:val="24"/>
          <w:szCs w:val="24"/>
          <w:lang w:val="en-US" w:eastAsia="zh-CN"/>
        </w:rPr>
        <w:t>3</w:t>
      </w:r>
      <w:r>
        <w:rPr>
          <w:rFonts w:hint="eastAsia" w:ascii="楷体" w:hAnsi="楷体" w:eastAsia="楷体" w:cs="楷体"/>
          <w:b/>
          <w:bCs/>
          <w:color w:val="auto"/>
          <w:sz w:val="24"/>
          <w:szCs w:val="24"/>
        </w:rPr>
        <w:t xml:space="preserve">.6个人信息 </w:t>
      </w:r>
    </w:p>
    <w:p w14:paraId="033D9BDB">
      <w:pPr>
        <w:pStyle w:val="6"/>
      </w:pPr>
      <w:r>
        <w:rPr>
          <w:rFonts w:hint="eastAsia"/>
          <w:lang w:val="en-US" w:eastAsia="zh-CN"/>
        </w:rPr>
        <w:t>4.3.6.1账号信息</w:t>
      </w:r>
    </w:p>
    <w:p w14:paraId="0DFF0718">
      <w:pPr>
        <w:numPr>
          <w:ilvl w:val="0"/>
          <w:numId w:val="0"/>
        </w:numPr>
      </w:pPr>
      <w:r>
        <w:rPr>
          <w:rFonts w:hint="eastAsia"/>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1"/>
        <w:gridCol w:w="2061"/>
        <w:gridCol w:w="2072"/>
        <w:gridCol w:w="2092"/>
      </w:tblGrid>
      <w:tr w14:paraId="113F5F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tcPr>
          <w:p w14:paraId="6E132AF2">
            <w:pPr>
              <w:rPr>
                <w:rFonts w:ascii="宋体" w:hAnsi="宋体"/>
                <w:sz w:val="24"/>
              </w:rPr>
            </w:pPr>
            <w:r>
              <w:rPr>
                <w:rFonts w:hint="eastAsia" w:ascii="宋体" w:hAnsi="宋体"/>
                <w:sz w:val="24"/>
              </w:rPr>
              <w:t>ID和名称</w:t>
            </w:r>
          </w:p>
        </w:tc>
        <w:tc>
          <w:tcPr>
            <w:tcW w:w="6225" w:type="dxa"/>
            <w:gridSpan w:val="3"/>
          </w:tcPr>
          <w:p w14:paraId="26DF3DCA">
            <w:pPr>
              <w:rPr>
                <w:rFonts w:hint="eastAsia" w:ascii="宋体" w:hAnsi="宋体" w:eastAsia="宋体"/>
                <w:sz w:val="24"/>
                <w:lang w:val="en-US" w:eastAsia="zh-CN"/>
              </w:rPr>
            </w:pPr>
            <w:r>
              <w:rPr>
                <w:rFonts w:hint="eastAsia" w:ascii="宋体" w:hAnsi="宋体"/>
                <w:sz w:val="24"/>
                <w:lang w:val="en-US" w:eastAsia="zh-CN"/>
              </w:rPr>
              <w:t>UC</w:t>
            </w:r>
            <w:r>
              <w:rPr>
                <w:rFonts w:ascii="宋体" w:hAnsi="宋体"/>
                <w:sz w:val="24"/>
              </w:rPr>
              <w:t>-</w:t>
            </w:r>
            <w:r>
              <w:rPr>
                <w:rFonts w:hint="eastAsia" w:ascii="宋体" w:hAnsi="宋体"/>
                <w:sz w:val="24"/>
                <w:lang w:val="en-US" w:eastAsia="zh-CN"/>
              </w:rPr>
              <w:t>2</w:t>
            </w:r>
          </w:p>
        </w:tc>
      </w:tr>
      <w:tr w14:paraId="742E00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2FE6310A">
            <w:pPr>
              <w:rPr>
                <w:rFonts w:ascii="宋体" w:hAnsi="宋体"/>
                <w:sz w:val="24"/>
              </w:rPr>
            </w:pPr>
            <w:r>
              <w:rPr>
                <w:rFonts w:hint="eastAsia" w:ascii="宋体" w:hAnsi="宋体"/>
                <w:sz w:val="24"/>
              </w:rPr>
              <w:t>创建人</w:t>
            </w:r>
          </w:p>
        </w:tc>
        <w:tc>
          <w:tcPr>
            <w:tcW w:w="2061" w:type="dxa"/>
          </w:tcPr>
          <w:p w14:paraId="3BDC38E5">
            <w:pPr>
              <w:rPr>
                <w:rFonts w:hint="default" w:ascii="宋体" w:hAnsi="宋体" w:eastAsia="宋体"/>
                <w:sz w:val="24"/>
                <w:lang w:val="en-US" w:eastAsia="zh-CN"/>
              </w:rPr>
            </w:pPr>
            <w:r>
              <w:rPr>
                <w:rFonts w:hint="eastAsia" w:ascii="宋体" w:hAnsi="宋体"/>
                <w:sz w:val="24"/>
                <w:lang w:val="en-US" w:eastAsia="zh-CN"/>
              </w:rPr>
              <w:t>赵益萍</w:t>
            </w:r>
          </w:p>
        </w:tc>
        <w:tc>
          <w:tcPr>
            <w:tcW w:w="2072" w:type="dxa"/>
          </w:tcPr>
          <w:p w14:paraId="389C611F">
            <w:pPr>
              <w:rPr>
                <w:rFonts w:ascii="宋体" w:hAnsi="宋体"/>
                <w:sz w:val="24"/>
              </w:rPr>
            </w:pPr>
            <w:r>
              <w:rPr>
                <w:rFonts w:hint="eastAsia" w:ascii="宋体" w:hAnsi="宋体"/>
                <w:sz w:val="24"/>
              </w:rPr>
              <w:t>创建日期：</w:t>
            </w:r>
          </w:p>
        </w:tc>
        <w:tc>
          <w:tcPr>
            <w:tcW w:w="2092" w:type="dxa"/>
          </w:tcPr>
          <w:p w14:paraId="3D774CA3">
            <w:pPr>
              <w:rPr>
                <w:rFonts w:ascii="宋体" w:hAnsi="宋体"/>
                <w:sz w:val="24"/>
              </w:rPr>
            </w:pPr>
            <w:r>
              <w:rPr>
                <w:rFonts w:hint="eastAsia" w:ascii="宋体" w:hAnsi="宋体"/>
                <w:sz w:val="24"/>
              </w:rPr>
              <w:t>2</w:t>
            </w:r>
            <w:r>
              <w:rPr>
                <w:rFonts w:ascii="宋体" w:hAnsi="宋体"/>
                <w:sz w:val="24"/>
              </w:rPr>
              <w:t>02</w:t>
            </w:r>
            <w:r>
              <w:rPr>
                <w:rFonts w:hint="eastAsia" w:ascii="宋体" w:hAnsi="宋体"/>
                <w:sz w:val="24"/>
                <w:lang w:val="en-US" w:eastAsia="zh-CN"/>
              </w:rPr>
              <w:t>5</w:t>
            </w:r>
            <w:r>
              <w:rPr>
                <w:rFonts w:hint="eastAsia" w:ascii="宋体" w:hAnsi="宋体"/>
                <w:sz w:val="24"/>
              </w:rPr>
              <w:t>/</w:t>
            </w:r>
            <w:r>
              <w:rPr>
                <w:rFonts w:ascii="宋体" w:hAnsi="宋体"/>
                <w:sz w:val="24"/>
              </w:rPr>
              <w:t>5</w:t>
            </w:r>
            <w:r>
              <w:rPr>
                <w:rFonts w:hint="eastAsia" w:ascii="宋体" w:hAnsi="宋体"/>
                <w:sz w:val="24"/>
              </w:rPr>
              <w:t>/4</w:t>
            </w:r>
          </w:p>
        </w:tc>
      </w:tr>
      <w:tr w14:paraId="4E1F6C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73D1614">
            <w:pPr>
              <w:rPr>
                <w:rFonts w:ascii="宋体" w:hAnsi="宋体"/>
                <w:sz w:val="24"/>
              </w:rPr>
            </w:pPr>
            <w:r>
              <w:rPr>
                <w:rFonts w:hint="eastAsia" w:ascii="宋体" w:hAnsi="宋体"/>
                <w:sz w:val="24"/>
              </w:rPr>
              <w:t>主要操作者</w:t>
            </w:r>
          </w:p>
        </w:tc>
        <w:tc>
          <w:tcPr>
            <w:tcW w:w="2061" w:type="dxa"/>
          </w:tcPr>
          <w:p w14:paraId="7F411AC3">
            <w:pPr>
              <w:rPr>
                <w:rFonts w:hint="eastAsia" w:ascii="宋体" w:hAnsi="宋体" w:eastAsia="宋体"/>
                <w:sz w:val="24"/>
                <w:lang w:val="en-US" w:eastAsia="zh-CN"/>
              </w:rPr>
            </w:pPr>
            <w:r>
              <w:rPr>
                <w:rFonts w:hint="eastAsia" w:ascii="宋体" w:hAnsi="宋体"/>
                <w:sz w:val="24"/>
                <w:lang w:val="en-US" w:eastAsia="zh-CN"/>
              </w:rPr>
              <w:t>用户</w:t>
            </w:r>
          </w:p>
        </w:tc>
        <w:tc>
          <w:tcPr>
            <w:tcW w:w="2072" w:type="dxa"/>
          </w:tcPr>
          <w:p w14:paraId="7CEB5EE5">
            <w:pPr>
              <w:rPr>
                <w:rFonts w:ascii="宋体" w:hAnsi="宋体"/>
                <w:sz w:val="24"/>
              </w:rPr>
            </w:pPr>
            <w:r>
              <w:rPr>
                <w:rFonts w:hint="eastAsia" w:ascii="宋体" w:hAnsi="宋体"/>
                <w:sz w:val="24"/>
              </w:rPr>
              <w:t>次要操作者：</w:t>
            </w:r>
          </w:p>
        </w:tc>
        <w:tc>
          <w:tcPr>
            <w:tcW w:w="2092" w:type="dxa"/>
          </w:tcPr>
          <w:p w14:paraId="71240629">
            <w:pPr>
              <w:rPr>
                <w:rFonts w:ascii="宋体" w:hAnsi="宋体"/>
                <w:sz w:val="24"/>
              </w:rPr>
            </w:pPr>
            <w:r>
              <w:rPr>
                <w:rFonts w:hint="eastAsia" w:ascii="宋体" w:hAnsi="宋体"/>
                <w:sz w:val="24"/>
              </w:rPr>
              <w:t>无</w:t>
            </w:r>
          </w:p>
        </w:tc>
      </w:tr>
      <w:tr w14:paraId="4A4A45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143776C9">
            <w:pPr>
              <w:rPr>
                <w:rFonts w:ascii="宋体" w:hAnsi="宋体"/>
                <w:sz w:val="24"/>
              </w:rPr>
            </w:pPr>
            <w:r>
              <w:rPr>
                <w:rFonts w:hint="eastAsia" w:ascii="宋体" w:hAnsi="宋体"/>
                <w:sz w:val="24"/>
              </w:rPr>
              <w:t>描述：</w:t>
            </w:r>
          </w:p>
        </w:tc>
        <w:tc>
          <w:tcPr>
            <w:tcW w:w="6225" w:type="dxa"/>
            <w:gridSpan w:val="3"/>
          </w:tcPr>
          <w:p w14:paraId="63E99CAB">
            <w:pPr>
              <w:rPr>
                <w:rFonts w:hint="default" w:ascii="宋体" w:hAnsi="宋体" w:eastAsia="宋体"/>
                <w:sz w:val="24"/>
                <w:lang w:val="en-US" w:eastAsia="zh-CN"/>
              </w:rPr>
            </w:pPr>
            <w:r>
              <w:rPr>
                <w:rFonts w:hint="eastAsia" w:ascii="宋体" w:hAnsi="宋体"/>
                <w:sz w:val="24"/>
                <w:lang w:val="en-US" w:eastAsia="zh-CN"/>
              </w:rPr>
              <w:t>用户在我的页面查看</w:t>
            </w:r>
          </w:p>
        </w:tc>
      </w:tr>
      <w:tr w14:paraId="4AD43D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2CDFF3C">
            <w:pPr>
              <w:rPr>
                <w:rFonts w:ascii="宋体" w:hAnsi="宋体"/>
                <w:sz w:val="24"/>
              </w:rPr>
            </w:pPr>
            <w:r>
              <w:rPr>
                <w:rFonts w:hint="eastAsia" w:ascii="宋体" w:hAnsi="宋体"/>
                <w:sz w:val="24"/>
              </w:rPr>
              <w:t>触发器：</w:t>
            </w:r>
          </w:p>
        </w:tc>
        <w:tc>
          <w:tcPr>
            <w:tcW w:w="6225" w:type="dxa"/>
            <w:gridSpan w:val="3"/>
          </w:tcPr>
          <w:p w14:paraId="3D22A927">
            <w:pPr>
              <w:rPr>
                <w:rFonts w:hint="eastAsia" w:ascii="宋体" w:hAnsi="宋体" w:eastAsia="宋体"/>
                <w:sz w:val="24"/>
                <w:lang w:val="en-US" w:eastAsia="zh-CN"/>
              </w:rPr>
            </w:pPr>
            <w:r>
              <w:rPr>
                <w:rFonts w:hint="eastAsia" w:ascii="宋体" w:hAnsi="宋体"/>
                <w:sz w:val="24"/>
                <w:lang w:val="en-US" w:eastAsia="zh-CN"/>
              </w:rPr>
              <w:t>无</w:t>
            </w:r>
          </w:p>
        </w:tc>
      </w:tr>
      <w:tr w14:paraId="0C5A48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7E3D8667">
            <w:pPr>
              <w:rPr>
                <w:rFonts w:ascii="宋体" w:hAnsi="宋体"/>
                <w:sz w:val="24"/>
              </w:rPr>
            </w:pPr>
            <w:r>
              <w:rPr>
                <w:rFonts w:hint="eastAsia" w:ascii="宋体" w:hAnsi="宋体"/>
                <w:sz w:val="24"/>
              </w:rPr>
              <w:t>前置条件：</w:t>
            </w:r>
          </w:p>
        </w:tc>
        <w:tc>
          <w:tcPr>
            <w:tcW w:w="6225" w:type="dxa"/>
            <w:gridSpan w:val="3"/>
          </w:tcPr>
          <w:p w14:paraId="072AD552">
            <w:pPr>
              <w:rPr>
                <w:rFonts w:hint="default" w:ascii="宋体" w:hAnsi="宋体" w:eastAsia="宋体"/>
                <w:sz w:val="24"/>
                <w:lang w:val="en-US" w:eastAsia="zh-CN"/>
              </w:rPr>
            </w:pPr>
            <w:r>
              <w:rPr>
                <w:rFonts w:hint="eastAsia" w:ascii="宋体" w:hAnsi="宋体"/>
                <w:sz w:val="24"/>
                <w:lang w:val="en-US" w:eastAsia="zh-CN"/>
              </w:rPr>
              <w:t>账号成功登录</w:t>
            </w:r>
          </w:p>
        </w:tc>
      </w:tr>
      <w:tr w14:paraId="3153C0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1F56F432">
            <w:pPr>
              <w:rPr>
                <w:rFonts w:ascii="宋体" w:hAnsi="宋体"/>
                <w:sz w:val="24"/>
              </w:rPr>
            </w:pPr>
            <w:r>
              <w:rPr>
                <w:rFonts w:hint="eastAsia" w:ascii="宋体" w:hAnsi="宋体"/>
                <w:sz w:val="24"/>
              </w:rPr>
              <w:t>后置条件：</w:t>
            </w:r>
          </w:p>
        </w:tc>
        <w:tc>
          <w:tcPr>
            <w:tcW w:w="6225" w:type="dxa"/>
            <w:gridSpan w:val="3"/>
          </w:tcPr>
          <w:p w14:paraId="5DB4F957">
            <w:pPr>
              <w:rPr>
                <w:rFonts w:hint="default" w:ascii="宋体" w:hAnsi="宋体" w:eastAsia="宋体"/>
                <w:sz w:val="24"/>
                <w:lang w:val="en-US" w:eastAsia="zh-CN"/>
              </w:rPr>
            </w:pPr>
            <w:r>
              <w:rPr>
                <w:rFonts w:hint="eastAsia" w:ascii="宋体" w:hAnsi="宋体"/>
                <w:sz w:val="24"/>
                <w:lang w:val="en-US" w:eastAsia="zh-CN"/>
              </w:rPr>
              <w:t>无</w:t>
            </w:r>
          </w:p>
        </w:tc>
      </w:tr>
      <w:tr w14:paraId="3AEC1F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4D0A509A">
            <w:pPr>
              <w:rPr>
                <w:rFonts w:ascii="宋体" w:hAnsi="宋体"/>
                <w:sz w:val="24"/>
              </w:rPr>
            </w:pPr>
            <w:r>
              <w:rPr>
                <w:rFonts w:hint="eastAsia" w:ascii="宋体" w:hAnsi="宋体"/>
                <w:sz w:val="24"/>
              </w:rPr>
              <w:t>一般性流程：</w:t>
            </w:r>
          </w:p>
        </w:tc>
        <w:tc>
          <w:tcPr>
            <w:tcW w:w="6225" w:type="dxa"/>
            <w:gridSpan w:val="3"/>
          </w:tcPr>
          <w:p w14:paraId="17E26A09">
            <w:pPr>
              <w:pStyle w:val="17"/>
              <w:ind w:firstLine="0" w:firstLineChars="0"/>
              <w:rPr>
                <w:rFonts w:ascii="宋体" w:hAnsi="宋体"/>
                <w:sz w:val="24"/>
              </w:rPr>
            </w:pPr>
            <w:r>
              <w:rPr>
                <w:rFonts w:hint="eastAsia" w:ascii="宋体" w:hAnsi="宋体"/>
                <w:sz w:val="24"/>
              </w:rPr>
              <w:t>登录</w:t>
            </w:r>
          </w:p>
        </w:tc>
      </w:tr>
      <w:tr w14:paraId="1E1AF5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7C38D453">
            <w:pPr>
              <w:rPr>
                <w:rFonts w:ascii="宋体" w:hAnsi="宋体"/>
                <w:sz w:val="24"/>
              </w:rPr>
            </w:pPr>
            <w:r>
              <w:rPr>
                <w:rFonts w:hint="eastAsia" w:ascii="宋体" w:hAnsi="宋体"/>
                <w:sz w:val="24"/>
              </w:rPr>
              <w:t>选择性流程</w:t>
            </w:r>
          </w:p>
        </w:tc>
        <w:tc>
          <w:tcPr>
            <w:tcW w:w="6225" w:type="dxa"/>
            <w:gridSpan w:val="3"/>
          </w:tcPr>
          <w:p w14:paraId="33F8B786">
            <w:pPr>
              <w:pStyle w:val="17"/>
              <w:ind w:firstLine="0" w:firstLineChars="0"/>
              <w:rPr>
                <w:rFonts w:ascii="宋体" w:hAnsi="宋体"/>
                <w:sz w:val="24"/>
              </w:rPr>
            </w:pPr>
            <w:r>
              <w:rPr>
                <w:rFonts w:hint="eastAsia" w:ascii="宋体" w:hAnsi="宋体"/>
                <w:sz w:val="24"/>
              </w:rPr>
              <w:t>无</w:t>
            </w:r>
          </w:p>
        </w:tc>
      </w:tr>
      <w:tr w14:paraId="5D1FD8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55DF147C">
            <w:pPr>
              <w:rPr>
                <w:rFonts w:ascii="宋体" w:hAnsi="宋体"/>
                <w:sz w:val="24"/>
              </w:rPr>
            </w:pPr>
            <w:r>
              <w:rPr>
                <w:rFonts w:hint="eastAsia" w:ascii="宋体" w:hAnsi="宋体"/>
                <w:sz w:val="24"/>
              </w:rPr>
              <w:t>异常：</w:t>
            </w:r>
          </w:p>
        </w:tc>
        <w:tc>
          <w:tcPr>
            <w:tcW w:w="6225" w:type="dxa"/>
            <w:gridSpan w:val="3"/>
          </w:tcPr>
          <w:p w14:paraId="730C191D">
            <w:pPr>
              <w:pStyle w:val="17"/>
              <w:ind w:firstLine="0" w:firstLineChars="0"/>
              <w:rPr>
                <w:rFonts w:hint="default" w:ascii="宋体" w:hAnsi="宋体" w:eastAsia="宋体"/>
                <w:sz w:val="24"/>
                <w:lang w:val="en-US" w:eastAsia="zh-CN"/>
              </w:rPr>
            </w:pPr>
            <w:r>
              <w:rPr>
                <w:rFonts w:hint="eastAsia" w:ascii="宋体" w:hAnsi="宋体"/>
                <w:sz w:val="24"/>
                <w:lang w:val="en-US" w:eastAsia="zh-CN"/>
              </w:rPr>
              <w:t>信息无法正常显示（包括图片和文字）</w:t>
            </w:r>
          </w:p>
        </w:tc>
      </w:tr>
      <w:tr w14:paraId="3425B4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tcPr>
          <w:p w14:paraId="614FEF66">
            <w:pPr>
              <w:rPr>
                <w:rFonts w:ascii="宋体" w:hAnsi="宋体"/>
                <w:sz w:val="24"/>
              </w:rPr>
            </w:pPr>
            <w:r>
              <w:rPr>
                <w:rFonts w:hint="eastAsia" w:ascii="宋体" w:hAnsi="宋体"/>
                <w:sz w:val="24"/>
              </w:rPr>
              <w:t>优先级：</w:t>
            </w:r>
          </w:p>
        </w:tc>
        <w:tc>
          <w:tcPr>
            <w:tcW w:w="6225" w:type="dxa"/>
            <w:gridSpan w:val="3"/>
          </w:tcPr>
          <w:p w14:paraId="74BD894D">
            <w:pPr>
              <w:rPr>
                <w:rFonts w:ascii="宋体" w:hAnsi="宋体"/>
                <w:sz w:val="24"/>
              </w:rPr>
            </w:pPr>
            <w:r>
              <w:rPr>
                <w:rFonts w:hint="eastAsia" w:ascii="宋体" w:hAnsi="宋体"/>
                <w:sz w:val="24"/>
              </w:rPr>
              <w:t>中</w:t>
            </w:r>
          </w:p>
        </w:tc>
      </w:tr>
      <w:tr w14:paraId="68C37C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071" w:type="dxa"/>
          </w:tcPr>
          <w:p w14:paraId="3DE59905">
            <w:pPr>
              <w:rPr>
                <w:rFonts w:ascii="宋体" w:hAnsi="宋体"/>
                <w:sz w:val="24"/>
              </w:rPr>
            </w:pPr>
            <w:r>
              <w:rPr>
                <w:rFonts w:hint="eastAsia" w:ascii="宋体" w:hAnsi="宋体"/>
                <w:sz w:val="24"/>
              </w:rPr>
              <w:t>使用频率：</w:t>
            </w:r>
          </w:p>
        </w:tc>
        <w:tc>
          <w:tcPr>
            <w:tcW w:w="6225" w:type="dxa"/>
            <w:gridSpan w:val="3"/>
          </w:tcPr>
          <w:p w14:paraId="02E17020">
            <w:pPr>
              <w:rPr>
                <w:rFonts w:ascii="宋体" w:hAnsi="宋体"/>
                <w:sz w:val="24"/>
              </w:rPr>
            </w:pPr>
            <w:r>
              <w:rPr>
                <w:rFonts w:hint="eastAsia" w:ascii="宋体" w:hAnsi="宋体"/>
                <w:sz w:val="24"/>
              </w:rPr>
              <w:t>高</w:t>
            </w:r>
          </w:p>
        </w:tc>
      </w:tr>
      <w:tr w14:paraId="289241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74E3766B">
            <w:pPr>
              <w:rPr>
                <w:rFonts w:ascii="宋体" w:hAnsi="宋体"/>
                <w:sz w:val="24"/>
              </w:rPr>
            </w:pPr>
            <w:r>
              <w:rPr>
                <w:rFonts w:hint="eastAsia" w:ascii="宋体" w:hAnsi="宋体"/>
                <w:sz w:val="24"/>
              </w:rPr>
              <w:t>业务规则：</w:t>
            </w:r>
          </w:p>
        </w:tc>
        <w:tc>
          <w:tcPr>
            <w:tcW w:w="6225" w:type="dxa"/>
            <w:gridSpan w:val="3"/>
          </w:tcPr>
          <w:p w14:paraId="48CD66AB">
            <w:pPr>
              <w:rPr>
                <w:rFonts w:ascii="宋体" w:hAnsi="宋体"/>
                <w:sz w:val="24"/>
              </w:rPr>
            </w:pPr>
            <w:r>
              <w:rPr>
                <w:rFonts w:hint="eastAsia" w:ascii="宋体" w:hAnsi="宋体"/>
                <w:sz w:val="24"/>
              </w:rPr>
              <w:t>无</w:t>
            </w:r>
          </w:p>
        </w:tc>
      </w:tr>
      <w:tr w14:paraId="1DBFCB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E1D5A7C">
            <w:pPr>
              <w:rPr>
                <w:rFonts w:ascii="宋体" w:hAnsi="宋体"/>
                <w:sz w:val="24"/>
              </w:rPr>
            </w:pPr>
            <w:r>
              <w:rPr>
                <w:rFonts w:hint="eastAsia" w:ascii="宋体" w:hAnsi="宋体"/>
                <w:sz w:val="24"/>
              </w:rPr>
              <w:t>其他信息：</w:t>
            </w:r>
          </w:p>
        </w:tc>
        <w:tc>
          <w:tcPr>
            <w:tcW w:w="6225" w:type="dxa"/>
            <w:gridSpan w:val="3"/>
          </w:tcPr>
          <w:p w14:paraId="1C7D945B">
            <w:pPr>
              <w:rPr>
                <w:rFonts w:ascii="宋体" w:hAnsi="宋体"/>
                <w:sz w:val="24"/>
              </w:rPr>
            </w:pPr>
            <w:r>
              <w:rPr>
                <w:rFonts w:hint="eastAsia" w:ascii="宋体" w:hAnsi="宋体"/>
                <w:sz w:val="24"/>
              </w:rPr>
              <w:t>无</w:t>
            </w:r>
          </w:p>
        </w:tc>
      </w:tr>
      <w:tr w14:paraId="5DEB13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55FE3CC0">
            <w:pPr>
              <w:rPr>
                <w:rFonts w:ascii="宋体" w:hAnsi="宋体"/>
                <w:sz w:val="24"/>
              </w:rPr>
            </w:pPr>
            <w:r>
              <w:rPr>
                <w:rFonts w:hint="eastAsia" w:ascii="宋体" w:hAnsi="宋体"/>
                <w:sz w:val="24"/>
              </w:rPr>
              <w:t>假设：</w:t>
            </w:r>
          </w:p>
        </w:tc>
        <w:tc>
          <w:tcPr>
            <w:tcW w:w="6225" w:type="dxa"/>
            <w:gridSpan w:val="3"/>
          </w:tcPr>
          <w:p w14:paraId="77D80076">
            <w:pPr>
              <w:rPr>
                <w:rFonts w:ascii="宋体" w:hAnsi="宋体"/>
                <w:sz w:val="24"/>
              </w:rPr>
            </w:pPr>
            <w:r>
              <w:rPr>
                <w:rFonts w:hint="eastAsia" w:ascii="宋体" w:hAnsi="宋体"/>
                <w:sz w:val="24"/>
              </w:rPr>
              <w:t>无</w:t>
            </w:r>
          </w:p>
        </w:tc>
      </w:tr>
    </w:tbl>
    <w:p w14:paraId="6DF522F6">
      <w:pPr>
        <w:pStyle w:val="7"/>
        <w:spacing w:line="360" w:lineRule="auto"/>
      </w:pPr>
      <w:r>
        <w:rPr>
          <w:rFonts w:hint="eastAsia" w:ascii="楷体" w:hAnsi="楷体" w:eastAsia="楷体" w:cs="楷体"/>
          <w:sz w:val="21"/>
          <w:szCs w:val="21"/>
        </w:rPr>
        <w:t>表4-</w:t>
      </w:r>
      <w:r>
        <w:rPr>
          <w:rFonts w:hint="eastAsia" w:ascii="楷体" w:hAnsi="楷体" w:eastAsia="楷体" w:cs="楷体"/>
          <w:sz w:val="21"/>
          <w:szCs w:val="21"/>
          <w:lang w:val="en-US" w:eastAsia="zh-CN"/>
        </w:rPr>
        <w:t>3</w:t>
      </w:r>
      <w:r>
        <w:rPr>
          <w:rFonts w:hint="eastAsia" w:ascii="楷体" w:hAnsi="楷体" w:eastAsia="楷体" w:cs="楷体"/>
          <w:sz w:val="21"/>
          <w:szCs w:val="21"/>
        </w:rPr>
        <w:t>-</w:t>
      </w:r>
      <w:r>
        <w:rPr>
          <w:rFonts w:hint="eastAsia" w:ascii="楷体" w:hAnsi="楷体" w:eastAsia="楷体" w:cs="楷体"/>
          <w:sz w:val="21"/>
          <w:szCs w:val="21"/>
          <w:lang w:val="en-US" w:eastAsia="zh-CN"/>
        </w:rPr>
        <w:t>6</w:t>
      </w:r>
      <w:r>
        <w:rPr>
          <w:rFonts w:hint="eastAsia" w:ascii="楷体" w:hAnsi="楷体" w:eastAsia="楷体" w:cs="楷体"/>
          <w:sz w:val="21"/>
          <w:szCs w:val="21"/>
        </w:rPr>
        <w:t>-1</w:t>
      </w:r>
      <w:r>
        <w:rPr>
          <w:rFonts w:hint="eastAsia" w:ascii="楷体" w:hAnsi="楷体" w:eastAsia="楷体" w:cs="楷体"/>
          <w:sz w:val="21"/>
          <w:szCs w:val="21"/>
          <w:lang w:eastAsia="zh-Hans"/>
        </w:rPr>
        <w:t xml:space="preserve">用例表 </w:t>
      </w:r>
      <w:r>
        <w:rPr>
          <w:rFonts w:hint="eastAsia" w:ascii="楷体" w:hAnsi="楷体" w:eastAsia="楷体" w:cs="楷体"/>
          <w:sz w:val="21"/>
          <w:szCs w:val="21"/>
          <w:lang w:val="en-US" w:eastAsia="zh-CN"/>
        </w:rPr>
        <w:t>账号信息</w:t>
      </w:r>
    </w:p>
    <w:p w14:paraId="5701B1E2">
      <w:pPr>
        <w:numPr>
          <w:ilvl w:val="0"/>
          <w:numId w:val="0"/>
        </w:numPr>
        <w:rPr>
          <w:rFonts w:hint="eastAsia"/>
          <w:lang w:val="en-US" w:eastAsia="zh-CN"/>
        </w:rPr>
      </w:pPr>
    </w:p>
    <w:p w14:paraId="4652ED19">
      <w:pPr>
        <w:numPr>
          <w:ilvl w:val="0"/>
          <w:numId w:val="0"/>
        </w:numPr>
      </w:pPr>
      <w:r>
        <w:rPr>
          <w:rFonts w:hint="eastAsia"/>
          <w:lang w:val="en-US" w:eastAsia="zh-CN"/>
        </w:rPr>
        <w:t>界面</w:t>
      </w:r>
      <w:r>
        <w:rPr>
          <w:rFonts w:hint="eastAsia"/>
        </w:rPr>
        <w:t>原型</w:t>
      </w:r>
    </w:p>
    <w:p w14:paraId="1836AA7E">
      <w:pPr>
        <w:pStyle w:val="7"/>
        <w:spacing w:line="360" w:lineRule="auto"/>
        <w:rPr>
          <w:rFonts w:hint="eastAsia" w:ascii="楷体" w:hAnsi="楷体" w:eastAsia="楷体" w:cs="楷体"/>
          <w:sz w:val="21"/>
          <w:szCs w:val="21"/>
        </w:rPr>
      </w:pPr>
      <w:r>
        <w:drawing>
          <wp:inline distT="0" distB="0" distL="114300" distR="114300">
            <wp:extent cx="4695825" cy="1695450"/>
            <wp:effectExtent l="0" t="0" r="0" b="0"/>
            <wp:docPr id="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
                    <pic:cNvPicPr>
                      <a:picLocks noChangeAspect="1"/>
                    </pic:cNvPicPr>
                  </pic:nvPicPr>
                  <pic:blipFill>
                    <a:blip r:embed="rId43"/>
                    <a:stretch>
                      <a:fillRect/>
                    </a:stretch>
                  </pic:blipFill>
                  <pic:spPr>
                    <a:xfrm>
                      <a:off x="0" y="0"/>
                      <a:ext cx="4695825" cy="1695450"/>
                    </a:xfrm>
                    <a:prstGeom prst="rect">
                      <a:avLst/>
                    </a:prstGeom>
                    <a:noFill/>
                    <a:ln>
                      <a:noFill/>
                    </a:ln>
                  </pic:spPr>
                </pic:pic>
              </a:graphicData>
            </a:graphic>
          </wp:inline>
        </w:drawing>
      </w:r>
    </w:p>
    <w:p w14:paraId="238C200E">
      <w:pPr>
        <w:pStyle w:val="7"/>
        <w:spacing w:line="360" w:lineRule="auto"/>
        <w:rPr>
          <w:rFonts w:hint="default"/>
          <w:lang w:val="en-US"/>
        </w:rPr>
      </w:pPr>
      <w:r>
        <w:rPr>
          <w:rFonts w:hint="eastAsia" w:ascii="楷体" w:hAnsi="楷体" w:eastAsia="楷体" w:cs="楷体"/>
          <w:sz w:val="21"/>
          <w:szCs w:val="21"/>
        </w:rPr>
        <w:t>图4-</w:t>
      </w:r>
      <w:r>
        <w:rPr>
          <w:rFonts w:hint="eastAsia" w:ascii="楷体" w:hAnsi="楷体" w:eastAsia="楷体" w:cs="楷体"/>
          <w:sz w:val="21"/>
          <w:szCs w:val="21"/>
          <w:lang w:val="en-US" w:eastAsia="zh-CN"/>
        </w:rPr>
        <w:t>3</w:t>
      </w:r>
      <w:r>
        <w:rPr>
          <w:rFonts w:hint="eastAsia" w:ascii="楷体" w:hAnsi="楷体" w:eastAsia="楷体" w:cs="楷体"/>
          <w:sz w:val="21"/>
          <w:szCs w:val="21"/>
        </w:rPr>
        <w:t>-</w:t>
      </w:r>
      <w:r>
        <w:rPr>
          <w:rFonts w:hint="eastAsia" w:ascii="楷体" w:hAnsi="楷体" w:eastAsia="楷体" w:cs="楷体"/>
          <w:sz w:val="21"/>
          <w:szCs w:val="21"/>
          <w:lang w:val="en-US" w:eastAsia="zh-CN"/>
        </w:rPr>
        <w:t>6</w:t>
      </w:r>
      <w:r>
        <w:rPr>
          <w:rFonts w:hint="eastAsia" w:ascii="楷体" w:hAnsi="楷体" w:eastAsia="楷体" w:cs="楷体"/>
          <w:sz w:val="21"/>
          <w:szCs w:val="21"/>
        </w:rPr>
        <w:t xml:space="preserve">-1 </w:t>
      </w:r>
      <w:r>
        <w:rPr>
          <w:rFonts w:hint="eastAsia" w:ascii="楷体" w:hAnsi="楷体" w:eastAsia="楷体" w:cs="楷体"/>
          <w:sz w:val="21"/>
          <w:szCs w:val="21"/>
          <w:lang w:eastAsia="zh-Hans"/>
        </w:rPr>
        <w:t xml:space="preserve">原型界面 </w:t>
      </w:r>
      <w:r>
        <w:rPr>
          <w:rFonts w:hint="eastAsia" w:ascii="楷体" w:hAnsi="楷体" w:eastAsia="楷体" w:cs="楷体"/>
          <w:sz w:val="21"/>
          <w:szCs w:val="21"/>
          <w:lang w:val="en-US" w:eastAsia="zh-CN" w:bidi="ar"/>
        </w:rPr>
        <w:t>账号信息</w:t>
      </w:r>
    </w:p>
    <w:p w14:paraId="4F8EAC89">
      <w:pPr>
        <w:rPr>
          <w:rFonts w:hint="eastAsia"/>
        </w:rPr>
      </w:pPr>
    </w:p>
    <w:p w14:paraId="009DAA5A">
      <w:pPr>
        <w:pStyle w:val="6"/>
        <w:numPr>
          <w:ilvl w:val="3"/>
          <w:numId w:val="0"/>
        </w:numPr>
        <w:rPr>
          <w:rFonts w:hint="eastAsia" w:ascii="楷体" w:hAnsi="楷体" w:eastAsia="楷体" w:cs="楷体"/>
          <w:b/>
          <w:bCs/>
          <w:color w:val="auto"/>
          <w:sz w:val="24"/>
          <w:szCs w:val="24"/>
          <w:lang w:val="en-US" w:eastAsia="zh-CN"/>
        </w:rPr>
      </w:pPr>
      <w:r>
        <w:rPr>
          <w:rFonts w:hint="eastAsia" w:ascii="楷体" w:hAnsi="楷体" w:eastAsia="楷体" w:cs="楷体"/>
          <w:b/>
          <w:bCs/>
          <w:color w:val="auto"/>
          <w:sz w:val="24"/>
          <w:szCs w:val="24"/>
        </w:rPr>
        <w:t>4</w:t>
      </w:r>
      <w:r>
        <w:rPr>
          <w:rFonts w:hint="eastAsia" w:ascii="楷体" w:hAnsi="楷体" w:eastAsia="楷体" w:cs="楷体"/>
          <w:b/>
          <w:bCs/>
          <w:color w:val="auto"/>
          <w:sz w:val="24"/>
          <w:szCs w:val="24"/>
          <w:lang w:eastAsia="zh-Hans"/>
        </w:rPr>
        <w:t>.</w:t>
      </w:r>
      <w:r>
        <w:rPr>
          <w:rFonts w:hint="eastAsia" w:ascii="楷体" w:hAnsi="楷体" w:eastAsia="楷体" w:cs="楷体"/>
          <w:b/>
          <w:bCs/>
          <w:color w:val="auto"/>
          <w:sz w:val="24"/>
          <w:szCs w:val="24"/>
          <w:lang w:val="en-US" w:eastAsia="zh-CN"/>
        </w:rPr>
        <w:t>3</w:t>
      </w:r>
      <w:r>
        <w:rPr>
          <w:rFonts w:hint="eastAsia" w:ascii="楷体" w:hAnsi="楷体" w:eastAsia="楷体" w:cs="楷体"/>
          <w:b/>
          <w:bCs/>
          <w:color w:val="auto"/>
          <w:sz w:val="24"/>
          <w:szCs w:val="24"/>
          <w:lang w:eastAsia="zh-Hans"/>
        </w:rPr>
        <w:t>.6.</w:t>
      </w:r>
      <w:r>
        <w:rPr>
          <w:rFonts w:hint="eastAsia" w:ascii="楷体" w:hAnsi="楷体" w:eastAsia="楷体" w:cs="楷体"/>
          <w:b/>
          <w:bCs/>
          <w:color w:val="auto"/>
          <w:sz w:val="24"/>
          <w:szCs w:val="24"/>
          <w:lang w:val="en-US" w:eastAsia="zh-CN"/>
        </w:rPr>
        <w:t>2</w:t>
      </w:r>
      <w:r>
        <w:rPr>
          <w:rFonts w:hint="eastAsia" w:ascii="楷体" w:hAnsi="楷体" w:eastAsia="楷体" w:cs="楷体"/>
          <w:b/>
          <w:bCs/>
          <w:color w:val="auto"/>
          <w:sz w:val="24"/>
          <w:szCs w:val="24"/>
          <w:lang w:eastAsia="zh-Hans"/>
        </w:rPr>
        <w:t>个人信息</w:t>
      </w:r>
      <w:r>
        <w:rPr>
          <w:rFonts w:hint="eastAsia" w:ascii="楷体" w:hAnsi="楷体" w:eastAsia="楷体" w:cs="楷体"/>
          <w:b/>
          <w:bCs/>
          <w:color w:val="auto"/>
          <w:sz w:val="24"/>
          <w:szCs w:val="24"/>
          <w:lang w:val="en-US" w:eastAsia="zh-CN"/>
        </w:rPr>
        <w:t>修改</w:t>
      </w:r>
    </w:p>
    <w:p w14:paraId="0FAF3B79">
      <w:pPr>
        <w:spacing w:line="360" w:lineRule="auto"/>
        <w:rPr>
          <w:rFonts w:hint="eastAsia" w:ascii="楷体" w:hAnsi="楷体" w:eastAsia="楷体" w:cs="楷体"/>
          <w:sz w:val="24"/>
          <w:lang w:eastAsia="zh-Hans"/>
        </w:rPr>
      </w:pPr>
      <w:r>
        <w:rPr>
          <w:rFonts w:hint="eastAsia" w:ascii="楷体" w:hAnsi="楷体" w:eastAsia="楷体" w:cs="楷体"/>
          <w:sz w:val="24"/>
          <w:lang w:eastAsia="zh-Hans"/>
        </w:rPr>
        <w:t>用例图</w:t>
      </w:r>
    </w:p>
    <w:p w14:paraId="7C41036B">
      <w:pPr>
        <w:spacing w:line="360" w:lineRule="auto"/>
        <w:ind w:left="2520" w:firstLine="420"/>
        <w:rPr>
          <w:rFonts w:hint="eastAsia" w:ascii="楷体" w:hAnsi="楷体" w:eastAsia="楷体" w:cs="楷体"/>
          <w:szCs w:val="21"/>
        </w:rPr>
      </w:pPr>
    </w:p>
    <w:p w14:paraId="5B84C915">
      <w:pPr>
        <w:spacing w:line="360" w:lineRule="auto"/>
        <w:jc w:val="center"/>
        <w:rPr>
          <w:rFonts w:hint="eastAsia" w:ascii="楷体" w:hAnsi="楷体" w:eastAsia="楷体" w:cs="楷体"/>
          <w:szCs w:val="21"/>
        </w:rPr>
      </w:pPr>
      <w:r>
        <w:drawing>
          <wp:inline distT="0" distB="0" distL="114300" distR="114300">
            <wp:extent cx="5269865" cy="1104900"/>
            <wp:effectExtent l="0" t="0" r="6985" b="0"/>
            <wp:docPr id="8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2"/>
                    <pic:cNvPicPr>
                      <a:picLocks noChangeAspect="1"/>
                    </pic:cNvPicPr>
                  </pic:nvPicPr>
                  <pic:blipFill>
                    <a:blip r:embed="rId44"/>
                    <a:stretch>
                      <a:fillRect/>
                    </a:stretch>
                  </pic:blipFill>
                  <pic:spPr>
                    <a:xfrm>
                      <a:off x="0" y="0"/>
                      <a:ext cx="5269865" cy="1104900"/>
                    </a:xfrm>
                    <a:prstGeom prst="rect">
                      <a:avLst/>
                    </a:prstGeom>
                    <a:noFill/>
                    <a:ln>
                      <a:noFill/>
                    </a:ln>
                  </pic:spPr>
                </pic:pic>
              </a:graphicData>
            </a:graphic>
          </wp:inline>
        </w:drawing>
      </w:r>
    </w:p>
    <w:p w14:paraId="4245FAC7">
      <w:pPr>
        <w:pStyle w:val="7"/>
        <w:spacing w:line="360" w:lineRule="auto"/>
        <w:rPr>
          <w:rFonts w:hint="eastAsia" w:ascii="楷体" w:hAnsi="楷体" w:eastAsia="楷体" w:cs="楷体"/>
          <w:sz w:val="21"/>
          <w:szCs w:val="21"/>
          <w:lang w:val="en-US" w:eastAsia="zh-CN"/>
        </w:rPr>
      </w:pPr>
      <w:r>
        <w:rPr>
          <w:rFonts w:hint="eastAsia" w:ascii="楷体" w:hAnsi="楷体" w:eastAsia="楷体" w:cs="楷体"/>
          <w:sz w:val="21"/>
          <w:szCs w:val="21"/>
        </w:rPr>
        <w:t>图4-</w:t>
      </w:r>
      <w:r>
        <w:rPr>
          <w:rFonts w:hint="eastAsia" w:ascii="楷体" w:hAnsi="楷体" w:eastAsia="楷体" w:cs="楷体"/>
          <w:sz w:val="21"/>
          <w:szCs w:val="21"/>
          <w:lang w:val="en-US" w:eastAsia="zh-CN"/>
        </w:rPr>
        <w:t>3</w:t>
      </w:r>
      <w:r>
        <w:rPr>
          <w:rFonts w:hint="eastAsia" w:ascii="楷体" w:hAnsi="楷体" w:eastAsia="楷体" w:cs="楷体"/>
          <w:sz w:val="21"/>
          <w:szCs w:val="21"/>
        </w:rPr>
        <w:t>-6-</w:t>
      </w:r>
      <w:r>
        <w:rPr>
          <w:rFonts w:hint="eastAsia" w:ascii="楷体" w:hAnsi="楷体" w:eastAsia="楷体" w:cs="楷体"/>
          <w:sz w:val="21"/>
          <w:szCs w:val="21"/>
          <w:lang w:val="en-US" w:eastAsia="zh-CN"/>
        </w:rPr>
        <w:t>2</w:t>
      </w:r>
      <w:r>
        <w:rPr>
          <w:rFonts w:hint="eastAsia" w:ascii="楷体" w:hAnsi="楷体" w:eastAsia="楷体" w:cs="楷体"/>
          <w:sz w:val="21"/>
          <w:szCs w:val="21"/>
          <w:lang w:eastAsia="zh-Hans"/>
        </w:rPr>
        <w:t xml:space="preserve">用例图 </w:t>
      </w:r>
      <w:r>
        <w:rPr>
          <w:rFonts w:hint="eastAsia" w:ascii="楷体" w:hAnsi="楷体" w:eastAsia="楷体" w:cs="楷体"/>
          <w:sz w:val="21"/>
          <w:szCs w:val="21"/>
        </w:rPr>
        <w:t>个人信息</w:t>
      </w:r>
      <w:r>
        <w:rPr>
          <w:rFonts w:hint="eastAsia" w:ascii="楷体" w:hAnsi="楷体" w:eastAsia="楷体" w:cs="楷体"/>
          <w:sz w:val="21"/>
          <w:szCs w:val="21"/>
          <w:lang w:val="en-US" w:eastAsia="zh-CN"/>
        </w:rPr>
        <w:t>修改</w:t>
      </w:r>
    </w:p>
    <w:p w14:paraId="66BB70D3">
      <w:pPr>
        <w:spacing w:line="360" w:lineRule="auto"/>
        <w:rPr>
          <w:rFonts w:hint="eastAsia" w:ascii="楷体" w:hAnsi="楷体" w:eastAsia="楷体" w:cs="楷体"/>
          <w:sz w:val="24"/>
          <w:lang w:eastAsia="zh-Hans"/>
        </w:rPr>
      </w:pPr>
      <w:r>
        <w:rPr>
          <w:rFonts w:hint="eastAsia" w:ascii="楷体" w:hAnsi="楷体" w:eastAsia="楷体" w:cs="楷体"/>
          <w:sz w:val="24"/>
          <w:lang w:eastAsia="zh-Hans"/>
        </w:rPr>
        <w:t>用例描述</w:t>
      </w:r>
    </w:p>
    <w:tbl>
      <w:tblPr>
        <w:tblStyle w:val="12"/>
        <w:tblW w:w="8330" w:type="dxa"/>
        <w:tblInd w:w="0" w:type="dxa"/>
        <w:tblLayout w:type="fixed"/>
        <w:tblCellMar>
          <w:top w:w="0" w:type="dxa"/>
          <w:left w:w="108" w:type="dxa"/>
          <w:bottom w:w="0" w:type="dxa"/>
          <w:right w:w="108" w:type="dxa"/>
        </w:tblCellMar>
      </w:tblPr>
      <w:tblGrid>
        <w:gridCol w:w="1615"/>
        <w:gridCol w:w="6715"/>
      </w:tblGrid>
      <w:tr w14:paraId="518CE5DC">
        <w:tblPrEx>
          <w:tblCellMar>
            <w:top w:w="0" w:type="dxa"/>
            <w:left w:w="108" w:type="dxa"/>
            <w:bottom w:w="0" w:type="dxa"/>
            <w:right w:w="108" w:type="dxa"/>
          </w:tblCellMar>
        </w:tblPrEx>
        <w:tc>
          <w:tcPr>
            <w:tcW w:w="1615" w:type="dxa"/>
            <w:tcBorders>
              <w:top w:val="single" w:color="auto" w:sz="4" w:space="0"/>
              <w:left w:val="single" w:color="auto" w:sz="4" w:space="0"/>
              <w:bottom w:val="single" w:color="auto" w:sz="4" w:space="0"/>
              <w:right w:val="single" w:color="auto" w:sz="4" w:space="0"/>
            </w:tcBorders>
            <w:shd w:val="clear" w:color="auto" w:fill="auto"/>
          </w:tcPr>
          <w:p w14:paraId="23601492">
            <w:pPr>
              <w:spacing w:line="360" w:lineRule="auto"/>
              <w:rPr>
                <w:rFonts w:hint="eastAsia" w:ascii="楷体" w:hAnsi="楷体" w:eastAsia="楷体" w:cs="楷体"/>
                <w:szCs w:val="21"/>
                <w:lang w:bidi="ar"/>
              </w:rPr>
            </w:pPr>
            <w:r>
              <w:rPr>
                <w:rFonts w:hint="eastAsia" w:ascii="楷体" w:hAnsi="楷体" w:eastAsia="楷体" w:cs="楷体"/>
                <w:szCs w:val="21"/>
                <w:lang w:bidi="ar"/>
              </w:rPr>
              <w:t>ID和名称</w:t>
            </w:r>
          </w:p>
        </w:tc>
        <w:tc>
          <w:tcPr>
            <w:tcW w:w="6715" w:type="dxa"/>
            <w:tcBorders>
              <w:top w:val="single" w:color="auto" w:sz="4" w:space="0"/>
              <w:left w:val="single" w:color="auto" w:sz="4" w:space="0"/>
              <w:bottom w:val="single" w:color="auto" w:sz="4" w:space="0"/>
              <w:right w:val="single" w:color="auto" w:sz="4" w:space="0"/>
            </w:tcBorders>
            <w:shd w:val="clear" w:color="auto" w:fill="auto"/>
          </w:tcPr>
          <w:p w14:paraId="70198576">
            <w:pPr>
              <w:spacing w:line="360" w:lineRule="auto"/>
              <w:jc w:val="center"/>
              <w:rPr>
                <w:rFonts w:hint="eastAsia" w:ascii="楷体" w:hAnsi="楷体" w:eastAsia="楷体" w:cs="楷体"/>
                <w:szCs w:val="21"/>
                <w:lang w:bidi="ar"/>
              </w:rPr>
            </w:pPr>
            <w:r>
              <w:rPr>
                <w:rFonts w:hint="eastAsia" w:ascii="楷体" w:hAnsi="楷体" w:eastAsia="楷体" w:cs="楷体"/>
                <w:szCs w:val="21"/>
                <w:lang w:bidi="ar"/>
              </w:rPr>
              <w:t>UC-</w:t>
            </w:r>
            <w:r>
              <w:rPr>
                <w:rFonts w:hint="eastAsia" w:ascii="楷体" w:hAnsi="楷体" w:eastAsia="楷体" w:cs="楷体"/>
                <w:szCs w:val="21"/>
                <w:lang w:val="en-US" w:eastAsia="zh-CN" w:bidi="ar"/>
              </w:rPr>
              <w:t>10</w:t>
            </w:r>
            <w:r>
              <w:rPr>
                <w:rFonts w:hint="eastAsia" w:ascii="楷体" w:hAnsi="楷体" w:eastAsia="楷体" w:cs="楷体"/>
                <w:szCs w:val="21"/>
              </w:rPr>
              <w:t>个人信息认证</w:t>
            </w:r>
          </w:p>
        </w:tc>
      </w:tr>
    </w:tbl>
    <w:tbl>
      <w:tblPr>
        <w:tblStyle w:val="13"/>
        <w:tblW w:w="0" w:type="auto"/>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1"/>
        <w:gridCol w:w="2061"/>
        <w:gridCol w:w="2072"/>
        <w:gridCol w:w="2092"/>
      </w:tblGrid>
      <w:tr w14:paraId="3D79E6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2B4775D3">
            <w:pPr>
              <w:rPr>
                <w:rFonts w:hint="eastAsia" w:ascii="楷体" w:hAnsi="楷体" w:eastAsia="楷体" w:cs="Times New Roman"/>
                <w:kern w:val="0"/>
                <w:szCs w:val="21"/>
              </w:rPr>
            </w:pPr>
            <w:r>
              <w:rPr>
                <w:rFonts w:hint="eastAsia" w:ascii="楷体" w:hAnsi="楷体" w:eastAsia="楷体" w:cs="Times New Roman"/>
                <w:kern w:val="0"/>
                <w:szCs w:val="21"/>
              </w:rPr>
              <w:t>创建人</w:t>
            </w:r>
          </w:p>
        </w:tc>
        <w:tc>
          <w:tcPr>
            <w:tcW w:w="2061" w:type="dxa"/>
          </w:tcPr>
          <w:p w14:paraId="23028BE5">
            <w:pPr>
              <w:rPr>
                <w:rFonts w:hint="default" w:ascii="楷体" w:hAnsi="楷体" w:eastAsia="楷体" w:cs="Times New Roman"/>
                <w:kern w:val="0"/>
                <w:szCs w:val="21"/>
                <w:lang w:val="en-US" w:eastAsia="zh-CN"/>
              </w:rPr>
            </w:pPr>
            <w:r>
              <w:rPr>
                <w:rFonts w:hint="eastAsia" w:ascii="楷体" w:hAnsi="楷体" w:eastAsia="楷体" w:cs="Times New Roman"/>
                <w:kern w:val="0"/>
                <w:szCs w:val="21"/>
                <w:lang w:val="en-US" w:eastAsia="zh-CN"/>
              </w:rPr>
              <w:t>白靖妍</w:t>
            </w:r>
          </w:p>
        </w:tc>
        <w:tc>
          <w:tcPr>
            <w:tcW w:w="2072" w:type="dxa"/>
          </w:tcPr>
          <w:p w14:paraId="7DC1EAB7">
            <w:pPr>
              <w:rPr>
                <w:rFonts w:hint="eastAsia" w:ascii="楷体" w:hAnsi="楷体" w:eastAsia="楷体" w:cs="Times New Roman"/>
                <w:kern w:val="0"/>
                <w:szCs w:val="21"/>
              </w:rPr>
            </w:pPr>
            <w:r>
              <w:rPr>
                <w:rFonts w:hint="eastAsia" w:ascii="楷体" w:hAnsi="楷体" w:eastAsia="楷体" w:cs="Times New Roman"/>
                <w:kern w:val="0"/>
                <w:szCs w:val="21"/>
              </w:rPr>
              <w:t>创建日期：</w:t>
            </w:r>
          </w:p>
        </w:tc>
        <w:tc>
          <w:tcPr>
            <w:tcW w:w="2092" w:type="dxa"/>
          </w:tcPr>
          <w:p w14:paraId="75A6BD33">
            <w:pPr>
              <w:rPr>
                <w:rFonts w:hint="eastAsia" w:ascii="楷体" w:hAnsi="楷体" w:eastAsia="楷体" w:cs="Times New Roman"/>
                <w:kern w:val="0"/>
                <w:szCs w:val="21"/>
                <w:lang w:val="en-US" w:eastAsia="zh-CN"/>
              </w:rPr>
            </w:pPr>
            <w:r>
              <w:rPr>
                <w:rFonts w:hint="eastAsia" w:ascii="楷体" w:hAnsi="楷体" w:eastAsia="楷体" w:cs="Times New Roman"/>
                <w:kern w:val="0"/>
                <w:szCs w:val="21"/>
              </w:rPr>
              <w:t>2</w:t>
            </w:r>
            <w:r>
              <w:rPr>
                <w:rFonts w:ascii="楷体" w:hAnsi="楷体" w:eastAsia="楷体" w:cs="Times New Roman"/>
                <w:kern w:val="0"/>
                <w:szCs w:val="21"/>
              </w:rPr>
              <w:t>02</w:t>
            </w:r>
            <w:r>
              <w:rPr>
                <w:rFonts w:hint="eastAsia" w:ascii="楷体" w:hAnsi="楷体" w:eastAsia="楷体" w:cs="Times New Roman"/>
                <w:kern w:val="0"/>
                <w:szCs w:val="21"/>
              </w:rPr>
              <w:t>5/</w:t>
            </w:r>
            <w:r>
              <w:rPr>
                <w:rFonts w:hint="eastAsia" w:ascii="楷体" w:hAnsi="楷体" w:eastAsia="楷体" w:cs="Times New Roman"/>
                <w:kern w:val="0"/>
                <w:szCs w:val="21"/>
                <w:lang w:val="en-US" w:eastAsia="zh-CN"/>
              </w:rPr>
              <w:t>5</w:t>
            </w:r>
            <w:r>
              <w:rPr>
                <w:rFonts w:hint="eastAsia" w:ascii="楷体" w:hAnsi="楷体" w:eastAsia="楷体" w:cs="Times New Roman"/>
                <w:kern w:val="0"/>
                <w:szCs w:val="21"/>
              </w:rPr>
              <w:t>/</w:t>
            </w:r>
            <w:r>
              <w:rPr>
                <w:rFonts w:hint="eastAsia" w:ascii="楷体" w:hAnsi="楷体" w:eastAsia="楷体" w:cs="Times New Roman"/>
                <w:kern w:val="0"/>
                <w:szCs w:val="21"/>
                <w:lang w:val="en-US" w:eastAsia="zh-CN"/>
              </w:rPr>
              <w:t>7</w:t>
            </w:r>
          </w:p>
        </w:tc>
      </w:tr>
      <w:tr w14:paraId="4BDB01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28FA4C9D">
            <w:pPr>
              <w:rPr>
                <w:rFonts w:hint="eastAsia" w:ascii="楷体" w:hAnsi="楷体" w:eastAsia="楷体" w:cs="Times New Roman"/>
                <w:kern w:val="0"/>
                <w:szCs w:val="21"/>
              </w:rPr>
            </w:pPr>
            <w:r>
              <w:rPr>
                <w:rFonts w:hint="eastAsia" w:ascii="楷体" w:hAnsi="楷体" w:eastAsia="楷体" w:cs="Times New Roman"/>
                <w:kern w:val="0"/>
                <w:szCs w:val="21"/>
              </w:rPr>
              <w:t>主要操作者</w:t>
            </w:r>
          </w:p>
        </w:tc>
        <w:tc>
          <w:tcPr>
            <w:tcW w:w="2061" w:type="dxa"/>
          </w:tcPr>
          <w:p w14:paraId="4A8DD57E">
            <w:pPr>
              <w:rPr>
                <w:rFonts w:hint="eastAsia" w:ascii="楷体" w:hAnsi="楷体" w:eastAsia="楷体" w:cs="Times New Roman"/>
                <w:kern w:val="0"/>
                <w:szCs w:val="21"/>
              </w:rPr>
            </w:pPr>
            <w:r>
              <w:rPr>
                <w:rFonts w:hint="eastAsia" w:ascii="楷体" w:hAnsi="楷体" w:eastAsia="楷体" w:cs="Times New Roman"/>
                <w:kern w:val="0"/>
                <w:szCs w:val="21"/>
              </w:rPr>
              <w:t>用户</w:t>
            </w:r>
          </w:p>
        </w:tc>
        <w:tc>
          <w:tcPr>
            <w:tcW w:w="2072" w:type="dxa"/>
          </w:tcPr>
          <w:p w14:paraId="3D9A83E4">
            <w:pPr>
              <w:rPr>
                <w:rFonts w:hint="eastAsia" w:ascii="楷体" w:hAnsi="楷体" w:eastAsia="楷体" w:cs="Times New Roman"/>
                <w:kern w:val="0"/>
                <w:szCs w:val="21"/>
              </w:rPr>
            </w:pPr>
            <w:r>
              <w:rPr>
                <w:rFonts w:hint="eastAsia" w:ascii="楷体" w:hAnsi="楷体" w:eastAsia="楷体" w:cs="Times New Roman"/>
                <w:kern w:val="0"/>
                <w:szCs w:val="21"/>
              </w:rPr>
              <w:t>次要操作者：</w:t>
            </w:r>
          </w:p>
        </w:tc>
        <w:tc>
          <w:tcPr>
            <w:tcW w:w="2092" w:type="dxa"/>
          </w:tcPr>
          <w:p w14:paraId="32D7A88F">
            <w:pPr>
              <w:rPr>
                <w:rFonts w:hint="eastAsia" w:ascii="楷体" w:hAnsi="楷体" w:eastAsia="楷体" w:cs="Times New Roman"/>
                <w:kern w:val="0"/>
                <w:szCs w:val="21"/>
              </w:rPr>
            </w:pPr>
            <w:r>
              <w:rPr>
                <w:rFonts w:hint="eastAsia" w:ascii="楷体" w:hAnsi="楷体" w:eastAsia="楷体" w:cs="Times New Roman"/>
                <w:kern w:val="0"/>
                <w:szCs w:val="21"/>
              </w:rPr>
              <w:t>无</w:t>
            </w:r>
          </w:p>
        </w:tc>
      </w:tr>
      <w:tr w14:paraId="618F71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07940C92">
            <w:pPr>
              <w:rPr>
                <w:rFonts w:hint="eastAsia" w:ascii="楷体" w:hAnsi="楷体" w:eastAsia="楷体" w:cs="Times New Roman"/>
                <w:kern w:val="0"/>
                <w:szCs w:val="21"/>
              </w:rPr>
            </w:pPr>
            <w:r>
              <w:rPr>
                <w:rFonts w:hint="eastAsia" w:ascii="楷体" w:hAnsi="楷体" w:eastAsia="楷体" w:cs="Times New Roman"/>
                <w:kern w:val="0"/>
                <w:szCs w:val="21"/>
              </w:rPr>
              <w:t>描述：</w:t>
            </w:r>
          </w:p>
        </w:tc>
        <w:tc>
          <w:tcPr>
            <w:tcW w:w="6225" w:type="dxa"/>
            <w:gridSpan w:val="3"/>
          </w:tcPr>
          <w:p w14:paraId="40A3B94E">
            <w:pPr>
              <w:rPr>
                <w:rFonts w:hint="eastAsia" w:ascii="楷体" w:hAnsi="楷体" w:eastAsia="楷体" w:cs="Times New Roman"/>
                <w:kern w:val="0"/>
                <w:szCs w:val="21"/>
              </w:rPr>
            </w:pPr>
            <w:r>
              <w:rPr>
                <w:rFonts w:hint="eastAsia" w:ascii="楷体" w:hAnsi="楷体" w:eastAsia="楷体" w:cs="楷体"/>
                <w:kern w:val="0"/>
                <w:szCs w:val="21"/>
                <w:lang w:bidi="ar"/>
              </w:rPr>
              <w:t>用户</w:t>
            </w:r>
            <w:r>
              <w:rPr>
                <w:rFonts w:hint="eastAsia" w:ascii="楷体" w:hAnsi="楷体" w:eastAsia="楷体" w:cs="楷体"/>
                <w:kern w:val="0"/>
                <w:szCs w:val="21"/>
                <w:lang w:val="en-US" w:eastAsia="zh-CN" w:bidi="ar"/>
              </w:rPr>
              <w:t>在“我的”页面中个人中心页面</w:t>
            </w:r>
            <w:r>
              <w:rPr>
                <w:rFonts w:hint="eastAsia" w:ascii="楷体" w:hAnsi="楷体" w:eastAsia="楷体" w:cs="楷体"/>
                <w:kern w:val="0"/>
                <w:szCs w:val="21"/>
                <w:lang w:bidi="ar"/>
              </w:rPr>
              <w:t>修改个人信息进行</w:t>
            </w:r>
          </w:p>
        </w:tc>
      </w:tr>
      <w:tr w14:paraId="4BDAE7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0AB0999A">
            <w:pPr>
              <w:rPr>
                <w:rFonts w:hint="eastAsia" w:ascii="楷体" w:hAnsi="楷体" w:eastAsia="楷体" w:cs="Times New Roman"/>
                <w:kern w:val="0"/>
                <w:szCs w:val="21"/>
              </w:rPr>
            </w:pPr>
            <w:r>
              <w:rPr>
                <w:rFonts w:hint="eastAsia" w:ascii="楷体" w:hAnsi="楷体" w:eastAsia="楷体" w:cs="Times New Roman"/>
                <w:kern w:val="0"/>
                <w:szCs w:val="21"/>
              </w:rPr>
              <w:t>触发器：</w:t>
            </w:r>
          </w:p>
        </w:tc>
        <w:tc>
          <w:tcPr>
            <w:tcW w:w="6225" w:type="dxa"/>
            <w:gridSpan w:val="3"/>
          </w:tcPr>
          <w:p w14:paraId="25AF34F1">
            <w:pPr>
              <w:rPr>
                <w:rFonts w:hint="eastAsia" w:ascii="楷体" w:hAnsi="楷体" w:eastAsia="楷体" w:cs="Times New Roman"/>
                <w:kern w:val="0"/>
                <w:szCs w:val="21"/>
              </w:rPr>
            </w:pPr>
            <w:r>
              <w:rPr>
                <w:rFonts w:hint="eastAsia" w:ascii="楷体" w:hAnsi="楷体" w:eastAsia="楷体" w:cs="楷体"/>
                <w:kern w:val="0"/>
                <w:szCs w:val="21"/>
                <w:lang w:val="en-US" w:eastAsia="zh-CN" w:bidi="ar"/>
              </w:rPr>
              <w:t>点击“我的”页面中个人中心页面</w:t>
            </w:r>
          </w:p>
        </w:tc>
      </w:tr>
      <w:tr w14:paraId="51E8BE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7C97C0E4">
            <w:pPr>
              <w:rPr>
                <w:rFonts w:hint="eastAsia" w:ascii="楷体" w:hAnsi="楷体" w:eastAsia="楷体" w:cs="Times New Roman"/>
                <w:kern w:val="0"/>
                <w:szCs w:val="21"/>
              </w:rPr>
            </w:pPr>
            <w:r>
              <w:rPr>
                <w:rFonts w:hint="eastAsia" w:ascii="楷体" w:hAnsi="楷体" w:eastAsia="楷体" w:cs="Times New Roman"/>
                <w:kern w:val="0"/>
                <w:szCs w:val="21"/>
              </w:rPr>
              <w:t>前置条件：</w:t>
            </w:r>
          </w:p>
        </w:tc>
        <w:tc>
          <w:tcPr>
            <w:tcW w:w="6225" w:type="dxa"/>
            <w:gridSpan w:val="3"/>
          </w:tcPr>
          <w:p w14:paraId="039DEDCE">
            <w:pPr>
              <w:rPr>
                <w:rFonts w:hint="eastAsia" w:ascii="楷体" w:hAnsi="楷体" w:eastAsia="楷体" w:cs="Times New Roman"/>
                <w:kern w:val="0"/>
                <w:szCs w:val="21"/>
                <w:lang w:val="en-US" w:eastAsia="zh-CN"/>
              </w:rPr>
            </w:pPr>
            <w:r>
              <w:rPr>
                <w:rFonts w:hint="eastAsia" w:ascii="楷体" w:hAnsi="楷体" w:eastAsia="楷体" w:cs="楷体"/>
                <w:kern w:val="0"/>
                <w:szCs w:val="21"/>
                <w:lang w:bidi="ar"/>
              </w:rPr>
              <w:t>进入校务</w:t>
            </w:r>
            <w:r>
              <w:rPr>
                <w:rFonts w:hint="eastAsia" w:ascii="楷体" w:hAnsi="楷体" w:eastAsia="楷体" w:cs="楷体"/>
                <w:kern w:val="0"/>
                <w:szCs w:val="21"/>
                <w:lang w:val="en-US" w:eastAsia="zh-CN" w:bidi="ar"/>
              </w:rPr>
              <w:t>问答</w:t>
            </w:r>
            <w:r>
              <w:rPr>
                <w:rFonts w:hint="eastAsia" w:ascii="楷体" w:hAnsi="楷体" w:eastAsia="楷体" w:cs="楷体"/>
                <w:kern w:val="0"/>
                <w:szCs w:val="21"/>
                <w:lang w:bidi="ar"/>
              </w:rPr>
              <w:t>机器人小程序并登录</w:t>
            </w:r>
          </w:p>
        </w:tc>
      </w:tr>
      <w:tr w14:paraId="3B8B66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2071" w:type="dxa"/>
          </w:tcPr>
          <w:p w14:paraId="15427420">
            <w:pPr>
              <w:rPr>
                <w:rFonts w:hint="eastAsia" w:ascii="楷体" w:hAnsi="楷体" w:eastAsia="楷体" w:cs="Times New Roman"/>
                <w:kern w:val="0"/>
                <w:szCs w:val="21"/>
              </w:rPr>
            </w:pPr>
            <w:r>
              <w:rPr>
                <w:rFonts w:hint="eastAsia" w:ascii="楷体" w:hAnsi="楷体" w:eastAsia="楷体" w:cs="Times New Roman"/>
                <w:kern w:val="0"/>
                <w:szCs w:val="21"/>
              </w:rPr>
              <w:t>后置条件：</w:t>
            </w:r>
          </w:p>
        </w:tc>
        <w:tc>
          <w:tcPr>
            <w:tcW w:w="6225" w:type="dxa"/>
            <w:gridSpan w:val="3"/>
          </w:tcPr>
          <w:p w14:paraId="7D5C6702">
            <w:pPr>
              <w:rPr>
                <w:rFonts w:hint="eastAsia" w:ascii="楷体" w:hAnsi="楷体" w:eastAsia="楷体" w:cs="Times New Roman"/>
                <w:kern w:val="0"/>
                <w:szCs w:val="21"/>
              </w:rPr>
            </w:pPr>
            <w:r>
              <w:rPr>
                <w:rFonts w:hint="eastAsia" w:ascii="楷体" w:hAnsi="楷体" w:eastAsia="楷体" w:cs="楷体"/>
                <w:kern w:val="0"/>
                <w:szCs w:val="21"/>
                <w:lang w:bidi="ar"/>
              </w:rPr>
              <w:t>数据库接受</w:t>
            </w:r>
            <w:r>
              <w:rPr>
                <w:rFonts w:hint="eastAsia" w:ascii="楷体" w:hAnsi="楷体" w:eastAsia="楷体" w:cs="楷体"/>
                <w:kern w:val="0"/>
                <w:szCs w:val="21"/>
                <w:lang w:val="en-US" w:eastAsia="zh-CN" w:bidi="ar"/>
              </w:rPr>
              <w:t>修改</w:t>
            </w:r>
            <w:r>
              <w:rPr>
                <w:rFonts w:hint="eastAsia" w:ascii="楷体" w:hAnsi="楷体" w:eastAsia="楷体" w:cs="楷体"/>
                <w:kern w:val="0"/>
                <w:szCs w:val="21"/>
                <w:lang w:bidi="ar"/>
              </w:rPr>
              <w:t>信息</w:t>
            </w:r>
          </w:p>
        </w:tc>
      </w:tr>
      <w:tr w14:paraId="6A6370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0D47E80B">
            <w:pPr>
              <w:rPr>
                <w:rFonts w:hint="eastAsia" w:ascii="楷体" w:hAnsi="楷体" w:eastAsia="楷体" w:cs="Times New Roman"/>
                <w:kern w:val="0"/>
                <w:szCs w:val="21"/>
              </w:rPr>
            </w:pPr>
            <w:r>
              <w:rPr>
                <w:rFonts w:hint="eastAsia" w:ascii="楷体" w:hAnsi="楷体" w:eastAsia="楷体" w:cs="Times New Roman"/>
                <w:kern w:val="0"/>
                <w:szCs w:val="21"/>
              </w:rPr>
              <w:t>一般性流程：</w:t>
            </w:r>
          </w:p>
        </w:tc>
        <w:tc>
          <w:tcPr>
            <w:tcW w:w="6225" w:type="dxa"/>
            <w:gridSpan w:val="3"/>
          </w:tcPr>
          <w:p w14:paraId="154816DD">
            <w:pPr>
              <w:rPr>
                <w:rFonts w:hint="eastAsia" w:ascii="楷体" w:hAnsi="楷体" w:eastAsia="楷体" w:cs="Times New Roman"/>
                <w:kern w:val="0"/>
                <w:szCs w:val="21"/>
              </w:rPr>
            </w:pPr>
            <w:r>
              <w:rPr>
                <w:rFonts w:hint="eastAsia" w:ascii="楷体" w:hAnsi="楷体" w:eastAsia="楷体" w:cs="楷体"/>
                <w:kern w:val="0"/>
                <w:szCs w:val="21"/>
                <w:lang w:bidi="ar"/>
              </w:rPr>
              <w:t>用户进行个人资料认证</w:t>
            </w:r>
          </w:p>
        </w:tc>
      </w:tr>
      <w:tr w14:paraId="6C0191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1973BA6">
            <w:pPr>
              <w:rPr>
                <w:rFonts w:hint="eastAsia" w:ascii="楷体" w:hAnsi="楷体" w:eastAsia="楷体" w:cs="Times New Roman"/>
                <w:kern w:val="0"/>
                <w:szCs w:val="21"/>
              </w:rPr>
            </w:pPr>
            <w:r>
              <w:rPr>
                <w:rFonts w:hint="eastAsia" w:ascii="楷体" w:hAnsi="楷体" w:eastAsia="楷体" w:cs="Times New Roman"/>
                <w:kern w:val="0"/>
                <w:szCs w:val="21"/>
              </w:rPr>
              <w:t>选择性流程</w:t>
            </w:r>
          </w:p>
        </w:tc>
        <w:tc>
          <w:tcPr>
            <w:tcW w:w="6225" w:type="dxa"/>
            <w:gridSpan w:val="3"/>
          </w:tcPr>
          <w:p w14:paraId="1D4EF931">
            <w:pPr>
              <w:rPr>
                <w:rFonts w:hint="eastAsia" w:ascii="楷体" w:hAnsi="楷体" w:eastAsia="楷体" w:cs="Times New Roman"/>
                <w:kern w:val="0"/>
                <w:szCs w:val="21"/>
              </w:rPr>
            </w:pPr>
            <w:r>
              <w:rPr>
                <w:rFonts w:hint="eastAsia" w:ascii="楷体" w:hAnsi="楷体" w:eastAsia="楷体" w:cs="Times New Roman"/>
                <w:kern w:val="0"/>
                <w:szCs w:val="21"/>
              </w:rPr>
              <w:t>无</w:t>
            </w:r>
          </w:p>
        </w:tc>
      </w:tr>
      <w:tr w14:paraId="672BA6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1B6B309">
            <w:pPr>
              <w:rPr>
                <w:rFonts w:hint="eastAsia" w:ascii="楷体" w:hAnsi="楷体" w:eastAsia="楷体" w:cs="Times New Roman"/>
                <w:kern w:val="0"/>
                <w:szCs w:val="21"/>
              </w:rPr>
            </w:pPr>
            <w:r>
              <w:rPr>
                <w:rFonts w:hint="eastAsia" w:ascii="楷体" w:hAnsi="楷体" w:eastAsia="楷体" w:cs="Times New Roman"/>
                <w:kern w:val="0"/>
                <w:szCs w:val="21"/>
              </w:rPr>
              <w:t>异常：</w:t>
            </w:r>
          </w:p>
        </w:tc>
        <w:tc>
          <w:tcPr>
            <w:tcW w:w="6225" w:type="dxa"/>
            <w:gridSpan w:val="3"/>
          </w:tcPr>
          <w:p w14:paraId="01B72121">
            <w:pPr>
              <w:spacing w:line="360" w:lineRule="auto"/>
              <w:rPr>
                <w:rFonts w:hint="eastAsia" w:ascii="楷体" w:hAnsi="楷体" w:eastAsia="楷体" w:cs="楷体"/>
                <w:kern w:val="0"/>
                <w:szCs w:val="21"/>
              </w:rPr>
            </w:pPr>
            <w:r>
              <w:rPr>
                <w:rFonts w:hint="eastAsia" w:ascii="楷体" w:hAnsi="楷体" w:eastAsia="楷体" w:cs="楷体"/>
                <w:kern w:val="0"/>
                <w:szCs w:val="21"/>
                <w:lang w:bidi="ar"/>
              </w:rPr>
              <w:t>1.输入信息错误</w:t>
            </w:r>
          </w:p>
          <w:p w14:paraId="4124DF3B">
            <w:pPr>
              <w:spacing w:line="360" w:lineRule="auto"/>
              <w:rPr>
                <w:rFonts w:hint="eastAsia" w:ascii="楷体" w:hAnsi="楷体" w:eastAsia="楷体" w:cs="楷体"/>
                <w:kern w:val="0"/>
                <w:szCs w:val="21"/>
                <w:lang w:bidi="ar"/>
              </w:rPr>
            </w:pPr>
            <w:r>
              <w:rPr>
                <w:rFonts w:hint="eastAsia" w:ascii="楷体" w:hAnsi="楷体" w:eastAsia="楷体" w:cs="楷体"/>
                <w:kern w:val="0"/>
                <w:szCs w:val="21"/>
                <w:lang w:bidi="ar"/>
              </w:rPr>
              <w:t>2.数据库保存失败</w:t>
            </w:r>
          </w:p>
          <w:p w14:paraId="220530CB">
            <w:pPr>
              <w:rPr>
                <w:rFonts w:hint="eastAsia" w:ascii="楷体" w:hAnsi="楷体" w:eastAsia="楷体" w:cs="Times New Roman"/>
                <w:kern w:val="0"/>
                <w:szCs w:val="21"/>
              </w:rPr>
            </w:pPr>
            <w:r>
              <w:rPr>
                <w:rFonts w:hint="eastAsia" w:ascii="楷体" w:hAnsi="楷体" w:eastAsia="楷体" w:cs="楷体"/>
                <w:kern w:val="0"/>
                <w:szCs w:val="21"/>
                <w:lang w:bidi="ar"/>
              </w:rPr>
              <w:t>3.认证失败</w:t>
            </w:r>
          </w:p>
        </w:tc>
      </w:tr>
      <w:tr w14:paraId="79CB89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CAD43CB">
            <w:pPr>
              <w:rPr>
                <w:rFonts w:hint="eastAsia" w:ascii="楷体" w:hAnsi="楷体" w:eastAsia="楷体" w:cs="Times New Roman"/>
                <w:kern w:val="0"/>
                <w:szCs w:val="21"/>
              </w:rPr>
            </w:pPr>
            <w:r>
              <w:rPr>
                <w:rFonts w:hint="eastAsia" w:ascii="楷体" w:hAnsi="楷体" w:eastAsia="楷体" w:cs="Times New Roman"/>
                <w:kern w:val="0"/>
                <w:szCs w:val="21"/>
              </w:rPr>
              <w:t>优先级：</w:t>
            </w:r>
          </w:p>
        </w:tc>
        <w:tc>
          <w:tcPr>
            <w:tcW w:w="6225" w:type="dxa"/>
            <w:gridSpan w:val="3"/>
          </w:tcPr>
          <w:p w14:paraId="2A42ED43">
            <w:pPr>
              <w:rPr>
                <w:rFonts w:hint="eastAsia" w:ascii="楷体" w:hAnsi="楷体" w:eastAsia="楷体" w:cs="Times New Roman"/>
                <w:kern w:val="0"/>
                <w:szCs w:val="21"/>
              </w:rPr>
            </w:pPr>
            <w:r>
              <w:rPr>
                <w:rFonts w:hint="eastAsia" w:ascii="楷体" w:hAnsi="楷体" w:eastAsia="楷体" w:cs="Times New Roman"/>
                <w:kern w:val="0"/>
                <w:szCs w:val="21"/>
              </w:rPr>
              <w:t>高</w:t>
            </w:r>
          </w:p>
        </w:tc>
      </w:tr>
      <w:tr w14:paraId="5518DE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071" w:type="dxa"/>
          </w:tcPr>
          <w:p w14:paraId="64F3097A">
            <w:pPr>
              <w:rPr>
                <w:rFonts w:hint="eastAsia" w:ascii="楷体" w:hAnsi="楷体" w:eastAsia="楷体" w:cs="Times New Roman"/>
                <w:kern w:val="0"/>
                <w:szCs w:val="21"/>
              </w:rPr>
            </w:pPr>
            <w:r>
              <w:rPr>
                <w:rFonts w:hint="eastAsia" w:ascii="楷体" w:hAnsi="楷体" w:eastAsia="楷体" w:cs="Times New Roman"/>
                <w:kern w:val="0"/>
                <w:szCs w:val="21"/>
              </w:rPr>
              <w:t>使用频率：</w:t>
            </w:r>
          </w:p>
        </w:tc>
        <w:tc>
          <w:tcPr>
            <w:tcW w:w="6225" w:type="dxa"/>
            <w:gridSpan w:val="3"/>
          </w:tcPr>
          <w:p w14:paraId="3BD539AA">
            <w:pPr>
              <w:rPr>
                <w:rFonts w:hint="eastAsia" w:ascii="楷体" w:hAnsi="楷体" w:eastAsia="楷体" w:cs="Times New Roman"/>
                <w:kern w:val="0"/>
                <w:szCs w:val="21"/>
              </w:rPr>
            </w:pPr>
            <w:r>
              <w:rPr>
                <w:rFonts w:hint="eastAsia" w:ascii="楷体" w:hAnsi="楷体" w:eastAsia="楷体" w:cs="Times New Roman"/>
                <w:kern w:val="0"/>
                <w:szCs w:val="21"/>
              </w:rPr>
              <w:t>高</w:t>
            </w:r>
          </w:p>
        </w:tc>
      </w:tr>
      <w:tr w14:paraId="0EC74F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F1931AE">
            <w:pPr>
              <w:rPr>
                <w:rFonts w:hint="eastAsia" w:ascii="楷体" w:hAnsi="楷体" w:eastAsia="楷体" w:cs="Times New Roman"/>
                <w:kern w:val="0"/>
                <w:szCs w:val="21"/>
              </w:rPr>
            </w:pPr>
            <w:r>
              <w:rPr>
                <w:rFonts w:hint="eastAsia" w:ascii="楷体" w:hAnsi="楷体" w:eastAsia="楷体" w:cs="Times New Roman"/>
                <w:kern w:val="0"/>
                <w:szCs w:val="21"/>
              </w:rPr>
              <w:t>业务规则：</w:t>
            </w:r>
          </w:p>
        </w:tc>
        <w:tc>
          <w:tcPr>
            <w:tcW w:w="6225" w:type="dxa"/>
            <w:gridSpan w:val="3"/>
          </w:tcPr>
          <w:p w14:paraId="1AABEF65">
            <w:pPr>
              <w:rPr>
                <w:rFonts w:hint="eastAsia" w:ascii="楷体" w:hAnsi="楷体" w:eastAsia="楷体" w:cs="Times New Roman"/>
                <w:kern w:val="0"/>
                <w:szCs w:val="21"/>
              </w:rPr>
            </w:pPr>
            <w:r>
              <w:rPr>
                <w:rFonts w:hint="eastAsia" w:ascii="楷体" w:hAnsi="楷体" w:eastAsia="楷体" w:cs="Times New Roman"/>
                <w:kern w:val="0"/>
                <w:szCs w:val="21"/>
              </w:rPr>
              <w:t>无</w:t>
            </w:r>
          </w:p>
        </w:tc>
      </w:tr>
      <w:tr w14:paraId="615C22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3D1903D">
            <w:pPr>
              <w:rPr>
                <w:rFonts w:hint="eastAsia" w:ascii="楷体" w:hAnsi="楷体" w:eastAsia="楷体" w:cs="Times New Roman"/>
                <w:kern w:val="0"/>
                <w:szCs w:val="21"/>
              </w:rPr>
            </w:pPr>
            <w:r>
              <w:rPr>
                <w:rFonts w:hint="eastAsia" w:ascii="楷体" w:hAnsi="楷体" w:eastAsia="楷体" w:cs="Times New Roman"/>
                <w:kern w:val="0"/>
                <w:szCs w:val="21"/>
              </w:rPr>
              <w:t>其他信息：</w:t>
            </w:r>
          </w:p>
        </w:tc>
        <w:tc>
          <w:tcPr>
            <w:tcW w:w="6225" w:type="dxa"/>
            <w:gridSpan w:val="3"/>
          </w:tcPr>
          <w:p w14:paraId="0AD3538A">
            <w:pPr>
              <w:rPr>
                <w:rFonts w:hint="eastAsia" w:ascii="楷体" w:hAnsi="楷体" w:eastAsia="楷体" w:cs="Times New Roman"/>
                <w:kern w:val="0"/>
                <w:szCs w:val="21"/>
              </w:rPr>
            </w:pPr>
            <w:r>
              <w:rPr>
                <w:rFonts w:hint="eastAsia" w:ascii="楷体" w:hAnsi="楷体" w:eastAsia="楷体" w:cs="Times New Roman"/>
                <w:kern w:val="0"/>
                <w:szCs w:val="21"/>
              </w:rPr>
              <w:t>无</w:t>
            </w:r>
          </w:p>
        </w:tc>
      </w:tr>
      <w:tr w14:paraId="5177F4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07D61BFE">
            <w:pPr>
              <w:rPr>
                <w:rFonts w:hint="eastAsia" w:ascii="楷体" w:hAnsi="楷体" w:eastAsia="楷体" w:cs="Times New Roman"/>
                <w:kern w:val="0"/>
                <w:szCs w:val="21"/>
              </w:rPr>
            </w:pPr>
            <w:r>
              <w:rPr>
                <w:rFonts w:hint="eastAsia" w:ascii="楷体" w:hAnsi="楷体" w:eastAsia="楷体" w:cs="Times New Roman"/>
                <w:kern w:val="0"/>
                <w:szCs w:val="21"/>
              </w:rPr>
              <w:t>假设：</w:t>
            </w:r>
          </w:p>
        </w:tc>
        <w:tc>
          <w:tcPr>
            <w:tcW w:w="6225" w:type="dxa"/>
            <w:gridSpan w:val="3"/>
          </w:tcPr>
          <w:p w14:paraId="3F02911A">
            <w:pPr>
              <w:rPr>
                <w:rFonts w:hint="eastAsia" w:ascii="楷体" w:hAnsi="楷体" w:eastAsia="楷体" w:cs="Times New Roman"/>
                <w:kern w:val="0"/>
                <w:szCs w:val="21"/>
              </w:rPr>
            </w:pPr>
            <w:r>
              <w:rPr>
                <w:rFonts w:hint="eastAsia" w:ascii="楷体" w:hAnsi="楷体" w:eastAsia="楷体" w:cs="Times New Roman"/>
                <w:kern w:val="0"/>
                <w:szCs w:val="21"/>
              </w:rPr>
              <w:t>无</w:t>
            </w:r>
          </w:p>
        </w:tc>
      </w:tr>
    </w:tbl>
    <w:p w14:paraId="02B6B513">
      <w:pPr>
        <w:pStyle w:val="7"/>
        <w:spacing w:line="360" w:lineRule="auto"/>
        <w:rPr>
          <w:rFonts w:hint="default" w:ascii="楷体" w:hAnsi="楷体" w:eastAsia="楷体" w:cs="楷体"/>
          <w:sz w:val="21"/>
          <w:szCs w:val="21"/>
          <w:lang w:val="en-US" w:eastAsia="zh-CN"/>
        </w:rPr>
      </w:pPr>
      <w:r>
        <w:rPr>
          <w:rFonts w:hint="eastAsia" w:ascii="楷体" w:hAnsi="楷体" w:eastAsia="楷体" w:cs="楷体"/>
          <w:sz w:val="21"/>
          <w:szCs w:val="21"/>
        </w:rPr>
        <w:t>表4-</w:t>
      </w:r>
      <w:r>
        <w:rPr>
          <w:rFonts w:hint="eastAsia" w:ascii="楷体" w:hAnsi="楷体" w:eastAsia="楷体" w:cs="楷体"/>
          <w:sz w:val="21"/>
          <w:szCs w:val="21"/>
          <w:lang w:val="en-US" w:eastAsia="zh-CN"/>
        </w:rPr>
        <w:t>3</w:t>
      </w:r>
      <w:r>
        <w:rPr>
          <w:rFonts w:hint="eastAsia" w:ascii="楷体" w:hAnsi="楷体" w:eastAsia="楷体" w:cs="楷体"/>
          <w:sz w:val="21"/>
          <w:szCs w:val="21"/>
        </w:rPr>
        <w:t>-6-</w:t>
      </w:r>
      <w:r>
        <w:rPr>
          <w:rFonts w:hint="eastAsia" w:ascii="楷体" w:hAnsi="楷体" w:eastAsia="楷体" w:cs="楷体"/>
          <w:sz w:val="21"/>
          <w:szCs w:val="21"/>
          <w:lang w:val="en-US" w:eastAsia="zh-CN"/>
        </w:rPr>
        <w:t>2</w:t>
      </w:r>
      <w:r>
        <w:rPr>
          <w:rFonts w:hint="eastAsia" w:ascii="楷体" w:hAnsi="楷体" w:eastAsia="楷体" w:cs="楷体"/>
          <w:sz w:val="21"/>
          <w:szCs w:val="21"/>
          <w:lang w:eastAsia="zh-Hans"/>
        </w:rPr>
        <w:t xml:space="preserve">用例表 </w:t>
      </w:r>
      <w:r>
        <w:rPr>
          <w:rFonts w:hint="eastAsia" w:ascii="楷体" w:hAnsi="楷体" w:eastAsia="楷体" w:cs="楷体"/>
          <w:sz w:val="21"/>
          <w:szCs w:val="21"/>
        </w:rPr>
        <w:t>个人</w:t>
      </w:r>
      <w:r>
        <w:rPr>
          <w:rFonts w:hint="eastAsia" w:ascii="楷体" w:hAnsi="楷体" w:eastAsia="楷体" w:cs="楷体"/>
          <w:sz w:val="21"/>
          <w:szCs w:val="21"/>
          <w:lang w:val="en-US" w:eastAsia="zh-CN"/>
        </w:rPr>
        <w:t>信息修改</w:t>
      </w:r>
    </w:p>
    <w:p w14:paraId="3D4CD5F4">
      <w:pPr>
        <w:spacing w:line="360" w:lineRule="auto"/>
        <w:rPr>
          <w:rFonts w:hint="eastAsia" w:ascii="楷体" w:hAnsi="楷体" w:eastAsia="楷体" w:cs="楷体"/>
          <w:sz w:val="24"/>
          <w:lang w:eastAsia="zh-Hans"/>
        </w:rPr>
      </w:pPr>
      <w:r>
        <w:rPr>
          <w:rFonts w:hint="eastAsia" w:ascii="楷体" w:hAnsi="楷体" w:eastAsia="楷体" w:cs="楷体"/>
          <w:sz w:val="24"/>
          <w:lang w:eastAsia="zh-Hans"/>
        </w:rPr>
        <w:t>对话框图</w:t>
      </w:r>
    </w:p>
    <w:p w14:paraId="5B71AE3A">
      <w:pPr>
        <w:spacing w:line="360" w:lineRule="auto"/>
        <w:jc w:val="center"/>
      </w:pPr>
      <w:r>
        <w:drawing>
          <wp:inline distT="0" distB="0" distL="114300" distR="114300">
            <wp:extent cx="2383155" cy="4730750"/>
            <wp:effectExtent l="0" t="0" r="7620" b="3175"/>
            <wp:docPr id="8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3"/>
                    <pic:cNvPicPr>
                      <a:picLocks noChangeAspect="1"/>
                    </pic:cNvPicPr>
                  </pic:nvPicPr>
                  <pic:blipFill>
                    <a:blip r:embed="rId45"/>
                    <a:stretch>
                      <a:fillRect/>
                    </a:stretch>
                  </pic:blipFill>
                  <pic:spPr>
                    <a:xfrm>
                      <a:off x="0" y="0"/>
                      <a:ext cx="2383155" cy="4730750"/>
                    </a:xfrm>
                    <a:prstGeom prst="rect">
                      <a:avLst/>
                    </a:prstGeom>
                    <a:noFill/>
                    <a:ln>
                      <a:noFill/>
                    </a:ln>
                  </pic:spPr>
                </pic:pic>
              </a:graphicData>
            </a:graphic>
          </wp:inline>
        </w:drawing>
      </w:r>
    </w:p>
    <w:p w14:paraId="416239CC">
      <w:pPr>
        <w:pStyle w:val="7"/>
        <w:spacing w:line="360" w:lineRule="auto"/>
        <w:rPr>
          <w:rFonts w:hint="default" w:ascii="楷体" w:hAnsi="楷体" w:eastAsia="楷体" w:cs="楷体"/>
          <w:sz w:val="21"/>
          <w:szCs w:val="21"/>
          <w:lang w:val="en-US" w:eastAsia="zh-CN"/>
        </w:rPr>
      </w:pPr>
      <w:r>
        <w:rPr>
          <w:rFonts w:hint="eastAsia" w:ascii="楷体" w:hAnsi="楷体" w:eastAsia="楷体" w:cs="楷体"/>
          <w:sz w:val="21"/>
          <w:szCs w:val="21"/>
        </w:rPr>
        <w:t>图4-</w:t>
      </w:r>
      <w:r>
        <w:rPr>
          <w:rFonts w:hint="eastAsia" w:ascii="楷体" w:hAnsi="楷体" w:eastAsia="楷体" w:cs="楷体"/>
          <w:sz w:val="21"/>
          <w:szCs w:val="21"/>
          <w:lang w:val="en-US" w:eastAsia="zh-CN"/>
        </w:rPr>
        <w:t>3</w:t>
      </w:r>
      <w:r>
        <w:rPr>
          <w:rFonts w:hint="eastAsia" w:ascii="楷体" w:hAnsi="楷体" w:eastAsia="楷体" w:cs="楷体"/>
          <w:sz w:val="21"/>
          <w:szCs w:val="21"/>
        </w:rPr>
        <w:t>-</w:t>
      </w:r>
      <w:r>
        <w:rPr>
          <w:rFonts w:hint="eastAsia" w:ascii="楷体" w:hAnsi="楷体" w:eastAsia="楷体" w:cs="楷体"/>
          <w:sz w:val="21"/>
          <w:szCs w:val="21"/>
          <w:lang w:val="en-US" w:eastAsia="zh-CN"/>
        </w:rPr>
        <w:t>6</w:t>
      </w:r>
      <w:r>
        <w:rPr>
          <w:rFonts w:hint="eastAsia" w:ascii="楷体" w:hAnsi="楷体" w:eastAsia="楷体" w:cs="楷体"/>
          <w:sz w:val="21"/>
          <w:szCs w:val="21"/>
        </w:rPr>
        <w:t>-</w:t>
      </w:r>
      <w:r>
        <w:rPr>
          <w:rFonts w:hint="eastAsia" w:ascii="楷体" w:hAnsi="楷体" w:eastAsia="楷体" w:cs="楷体"/>
          <w:sz w:val="21"/>
          <w:szCs w:val="21"/>
          <w:lang w:val="en-US" w:eastAsia="zh-CN"/>
        </w:rPr>
        <w:t>2</w:t>
      </w:r>
      <w:r>
        <w:rPr>
          <w:rFonts w:hint="eastAsia" w:ascii="楷体" w:hAnsi="楷体" w:eastAsia="楷体" w:cs="楷体"/>
          <w:sz w:val="21"/>
          <w:szCs w:val="21"/>
        </w:rPr>
        <w:t xml:space="preserve"> </w:t>
      </w:r>
      <w:r>
        <w:rPr>
          <w:rFonts w:hint="eastAsia" w:ascii="楷体" w:hAnsi="楷体" w:eastAsia="楷体" w:cs="楷体"/>
          <w:sz w:val="21"/>
          <w:szCs w:val="21"/>
          <w:lang w:eastAsia="zh-Hans"/>
        </w:rPr>
        <w:t xml:space="preserve">对话框图 </w:t>
      </w:r>
      <w:r>
        <w:rPr>
          <w:rFonts w:hint="eastAsia" w:ascii="楷体" w:hAnsi="楷体" w:eastAsia="楷体" w:cs="楷体"/>
          <w:sz w:val="21"/>
          <w:szCs w:val="21"/>
          <w:lang w:val="en-US" w:eastAsia="zh-CN"/>
        </w:rPr>
        <w:t>个人信息修改</w:t>
      </w:r>
    </w:p>
    <w:p w14:paraId="1FFC63B0">
      <w:pPr>
        <w:spacing w:line="360" w:lineRule="auto"/>
        <w:rPr>
          <w:rFonts w:hint="eastAsia" w:ascii="楷体" w:hAnsi="楷体" w:eastAsia="楷体" w:cs="楷体"/>
          <w:sz w:val="24"/>
          <w:lang w:eastAsia="zh-Hans"/>
        </w:rPr>
      </w:pPr>
      <w:r>
        <w:rPr>
          <w:rFonts w:hint="eastAsia" w:ascii="楷体" w:hAnsi="楷体" w:eastAsia="楷体" w:cs="楷体"/>
          <w:sz w:val="24"/>
          <w:lang w:eastAsia="zh-Hans"/>
        </w:rPr>
        <w:t>界面原型</w:t>
      </w:r>
    </w:p>
    <w:p w14:paraId="45D47FB4">
      <w:pPr>
        <w:spacing w:line="360" w:lineRule="auto"/>
        <w:jc w:val="center"/>
        <w:rPr>
          <w:rFonts w:hint="eastAsia" w:ascii="楷体" w:hAnsi="楷体" w:eastAsia="楷体"/>
          <w:szCs w:val="21"/>
        </w:rPr>
      </w:pPr>
      <w:r>
        <w:drawing>
          <wp:inline distT="0" distB="0" distL="114300" distR="114300">
            <wp:extent cx="2425065" cy="4058285"/>
            <wp:effectExtent l="0" t="0" r="3810" b="8890"/>
            <wp:docPr id="8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4"/>
                    <pic:cNvPicPr>
                      <a:picLocks noChangeAspect="1"/>
                    </pic:cNvPicPr>
                  </pic:nvPicPr>
                  <pic:blipFill>
                    <a:blip r:embed="rId46"/>
                    <a:stretch>
                      <a:fillRect/>
                    </a:stretch>
                  </pic:blipFill>
                  <pic:spPr>
                    <a:xfrm>
                      <a:off x="0" y="0"/>
                      <a:ext cx="2425065" cy="4058285"/>
                    </a:xfrm>
                    <a:prstGeom prst="rect">
                      <a:avLst/>
                    </a:prstGeom>
                    <a:noFill/>
                    <a:ln>
                      <a:noFill/>
                    </a:ln>
                  </pic:spPr>
                </pic:pic>
              </a:graphicData>
            </a:graphic>
          </wp:inline>
        </w:drawing>
      </w:r>
      <w:r>
        <w:drawing>
          <wp:inline distT="0" distB="0" distL="114300" distR="114300">
            <wp:extent cx="2345690" cy="4054475"/>
            <wp:effectExtent l="0" t="0" r="6985" b="3175"/>
            <wp:docPr id="8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5"/>
                    <pic:cNvPicPr>
                      <a:picLocks noChangeAspect="1"/>
                    </pic:cNvPicPr>
                  </pic:nvPicPr>
                  <pic:blipFill>
                    <a:blip r:embed="rId47"/>
                    <a:stretch>
                      <a:fillRect/>
                    </a:stretch>
                  </pic:blipFill>
                  <pic:spPr>
                    <a:xfrm>
                      <a:off x="0" y="0"/>
                      <a:ext cx="2345690" cy="4054475"/>
                    </a:xfrm>
                    <a:prstGeom prst="rect">
                      <a:avLst/>
                    </a:prstGeom>
                    <a:noFill/>
                    <a:ln>
                      <a:noFill/>
                    </a:ln>
                  </pic:spPr>
                </pic:pic>
              </a:graphicData>
            </a:graphic>
          </wp:inline>
        </w:drawing>
      </w:r>
    </w:p>
    <w:p w14:paraId="74138516">
      <w:pPr>
        <w:pStyle w:val="7"/>
        <w:spacing w:line="360" w:lineRule="auto"/>
        <w:rPr>
          <w:rFonts w:hint="eastAsia"/>
        </w:rPr>
      </w:pPr>
      <w:r>
        <w:rPr>
          <w:rFonts w:hint="eastAsia" w:ascii="楷体" w:hAnsi="楷体" w:eastAsia="楷体" w:cs="楷体"/>
          <w:sz w:val="21"/>
          <w:szCs w:val="21"/>
        </w:rPr>
        <w:t>图4-</w:t>
      </w:r>
      <w:r>
        <w:rPr>
          <w:rFonts w:hint="eastAsia" w:ascii="楷体" w:hAnsi="楷体" w:eastAsia="楷体" w:cs="楷体"/>
          <w:sz w:val="21"/>
          <w:szCs w:val="21"/>
          <w:lang w:val="en-US" w:eastAsia="zh-CN"/>
        </w:rPr>
        <w:t>3</w:t>
      </w:r>
      <w:r>
        <w:rPr>
          <w:rFonts w:hint="eastAsia" w:ascii="楷体" w:hAnsi="楷体" w:eastAsia="楷体" w:cs="楷体"/>
          <w:sz w:val="21"/>
          <w:szCs w:val="21"/>
        </w:rPr>
        <w:t>-</w:t>
      </w:r>
      <w:r>
        <w:rPr>
          <w:rFonts w:hint="eastAsia" w:ascii="楷体" w:hAnsi="楷体" w:eastAsia="楷体" w:cs="楷体"/>
          <w:sz w:val="21"/>
          <w:szCs w:val="21"/>
          <w:lang w:val="en-US" w:eastAsia="zh-CN"/>
        </w:rPr>
        <w:t>6</w:t>
      </w:r>
      <w:r>
        <w:rPr>
          <w:rFonts w:hint="eastAsia" w:ascii="楷体" w:hAnsi="楷体" w:eastAsia="楷体" w:cs="楷体"/>
          <w:sz w:val="21"/>
          <w:szCs w:val="21"/>
        </w:rPr>
        <w:t>-</w:t>
      </w:r>
      <w:r>
        <w:rPr>
          <w:rFonts w:hint="eastAsia" w:ascii="楷体" w:hAnsi="楷体" w:eastAsia="楷体" w:cs="楷体"/>
          <w:sz w:val="21"/>
          <w:szCs w:val="21"/>
          <w:lang w:val="en-US" w:eastAsia="zh-CN"/>
        </w:rPr>
        <w:t>2</w:t>
      </w:r>
      <w:r>
        <w:rPr>
          <w:rFonts w:hint="eastAsia" w:ascii="楷体" w:hAnsi="楷体" w:eastAsia="楷体" w:cs="楷体"/>
          <w:sz w:val="21"/>
          <w:szCs w:val="21"/>
          <w:lang w:eastAsia="zh-Hans"/>
        </w:rPr>
        <w:t xml:space="preserve">原型界面 </w:t>
      </w:r>
      <w:r>
        <w:rPr>
          <w:rFonts w:hint="eastAsia" w:ascii="楷体" w:hAnsi="楷体" w:eastAsia="楷体" w:cs="楷体"/>
          <w:sz w:val="21"/>
          <w:szCs w:val="21"/>
          <w:lang w:val="en-US" w:eastAsia="zh-CN"/>
        </w:rPr>
        <w:t>个人信息修改</w:t>
      </w:r>
    </w:p>
    <w:p w14:paraId="1F583332">
      <w:pPr>
        <w:pStyle w:val="5"/>
        <w:numPr>
          <w:ilvl w:val="2"/>
          <w:numId w:val="0"/>
        </w:numPr>
        <w:rPr>
          <w:rFonts w:hint="eastAsia" w:ascii="楷体" w:hAnsi="楷体" w:eastAsia="楷体" w:cs="楷体"/>
          <w:b/>
          <w:bCs/>
          <w:color w:val="auto"/>
          <w:sz w:val="24"/>
          <w:szCs w:val="24"/>
        </w:rPr>
      </w:pPr>
      <w:r>
        <w:rPr>
          <w:rFonts w:hint="eastAsia" w:ascii="楷体" w:hAnsi="楷体" w:eastAsia="楷体" w:cs="楷体"/>
          <w:b/>
          <w:bCs/>
          <w:color w:val="auto"/>
          <w:sz w:val="24"/>
          <w:szCs w:val="24"/>
        </w:rPr>
        <w:t>4.</w:t>
      </w:r>
      <w:r>
        <w:rPr>
          <w:rFonts w:hint="eastAsia" w:ascii="楷体" w:hAnsi="楷体" w:eastAsia="楷体" w:cs="楷体"/>
          <w:b/>
          <w:bCs/>
          <w:color w:val="auto"/>
          <w:sz w:val="24"/>
          <w:szCs w:val="24"/>
          <w:lang w:val="en-US" w:eastAsia="zh-CN"/>
        </w:rPr>
        <w:t>3</w:t>
      </w:r>
      <w:r>
        <w:rPr>
          <w:rFonts w:hint="eastAsia" w:ascii="楷体" w:hAnsi="楷体" w:eastAsia="楷体" w:cs="楷体"/>
          <w:b/>
          <w:bCs/>
          <w:color w:val="auto"/>
          <w:sz w:val="24"/>
          <w:szCs w:val="24"/>
        </w:rPr>
        <w:t xml:space="preserve">.7反馈问题 </w:t>
      </w:r>
    </w:p>
    <w:p w14:paraId="124F966F">
      <w:pPr>
        <w:rPr>
          <w:rFonts w:ascii="楷体" w:hAnsi="楷体" w:eastAsia="楷体"/>
          <w:b/>
          <w:bCs/>
          <w:sz w:val="24"/>
        </w:rPr>
      </w:pPr>
    </w:p>
    <w:p w14:paraId="4EEEB783">
      <w:pPr>
        <w:pStyle w:val="6"/>
        <w:numPr>
          <w:ilvl w:val="3"/>
          <w:numId w:val="0"/>
        </w:numPr>
        <w:rPr>
          <w:rFonts w:hint="eastAsia" w:ascii="楷体" w:hAnsi="楷体" w:eastAsia="楷体" w:cs="楷体"/>
          <w:b/>
          <w:bCs/>
          <w:color w:val="auto"/>
          <w:sz w:val="24"/>
          <w:szCs w:val="24"/>
          <w:lang w:eastAsia="zh-Hans"/>
        </w:rPr>
      </w:pPr>
      <w:r>
        <w:rPr>
          <w:rFonts w:hint="eastAsia" w:ascii="楷体" w:hAnsi="楷体" w:eastAsia="楷体" w:cs="楷体"/>
          <w:b/>
          <w:bCs/>
          <w:color w:val="auto"/>
          <w:sz w:val="24"/>
          <w:szCs w:val="24"/>
        </w:rPr>
        <w:t>4</w:t>
      </w:r>
      <w:r>
        <w:rPr>
          <w:rFonts w:hint="eastAsia" w:ascii="楷体" w:hAnsi="楷体" w:eastAsia="楷体" w:cs="楷体"/>
          <w:b/>
          <w:bCs/>
          <w:color w:val="auto"/>
          <w:sz w:val="24"/>
          <w:szCs w:val="24"/>
          <w:lang w:eastAsia="zh-Hans"/>
        </w:rPr>
        <w:t>.</w:t>
      </w:r>
      <w:r>
        <w:rPr>
          <w:rFonts w:hint="eastAsia" w:ascii="楷体" w:hAnsi="楷体" w:eastAsia="楷体" w:cs="楷体"/>
          <w:b/>
          <w:bCs/>
          <w:color w:val="auto"/>
          <w:sz w:val="24"/>
          <w:szCs w:val="24"/>
          <w:lang w:val="en-US" w:eastAsia="zh-CN"/>
        </w:rPr>
        <w:t>3</w:t>
      </w:r>
      <w:r>
        <w:rPr>
          <w:rFonts w:hint="eastAsia" w:ascii="楷体" w:hAnsi="楷体" w:eastAsia="楷体" w:cs="楷体"/>
          <w:b/>
          <w:bCs/>
          <w:color w:val="auto"/>
          <w:sz w:val="24"/>
          <w:szCs w:val="24"/>
          <w:lang w:eastAsia="zh-Hans"/>
        </w:rPr>
        <w:t>.7.1反馈问题</w:t>
      </w:r>
    </w:p>
    <w:p w14:paraId="1ADF3A20">
      <w:pPr>
        <w:spacing w:line="360" w:lineRule="auto"/>
        <w:rPr>
          <w:rFonts w:hint="eastAsia" w:ascii="楷体" w:hAnsi="楷体" w:eastAsia="楷体" w:cs="楷体"/>
          <w:sz w:val="24"/>
          <w:lang w:eastAsia="zh-Hans"/>
        </w:rPr>
      </w:pPr>
      <w:r>
        <w:rPr>
          <w:rFonts w:hint="eastAsia" w:ascii="楷体" w:hAnsi="楷体" w:eastAsia="楷体" w:cs="楷体"/>
          <w:sz w:val="24"/>
          <w:lang w:eastAsia="zh-Hans"/>
        </w:rPr>
        <w:t>用例图</w:t>
      </w:r>
    </w:p>
    <w:p w14:paraId="60EB3296">
      <w:pPr>
        <w:spacing w:line="360" w:lineRule="auto"/>
        <w:ind w:left="2520" w:firstLine="420"/>
        <w:rPr>
          <w:rFonts w:hint="eastAsia" w:ascii="楷体" w:hAnsi="楷体" w:eastAsia="楷体" w:cs="楷体"/>
          <w:szCs w:val="21"/>
        </w:rPr>
      </w:pPr>
    </w:p>
    <w:p w14:paraId="5FF4E9DF">
      <w:pPr>
        <w:spacing w:line="360" w:lineRule="auto"/>
        <w:jc w:val="center"/>
        <w:rPr>
          <w:rFonts w:hint="eastAsia" w:ascii="楷体" w:hAnsi="楷体" w:eastAsia="楷体" w:cs="楷体"/>
          <w:szCs w:val="21"/>
        </w:rPr>
      </w:pPr>
      <w:r>
        <w:drawing>
          <wp:inline distT="0" distB="0" distL="114300" distR="114300">
            <wp:extent cx="5274310" cy="2467610"/>
            <wp:effectExtent l="0" t="0" r="2540" b="8890"/>
            <wp:docPr id="8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7"/>
                    <pic:cNvPicPr>
                      <a:picLocks noChangeAspect="1"/>
                    </pic:cNvPicPr>
                  </pic:nvPicPr>
                  <pic:blipFill>
                    <a:blip r:embed="rId48"/>
                    <a:stretch>
                      <a:fillRect/>
                    </a:stretch>
                  </pic:blipFill>
                  <pic:spPr>
                    <a:xfrm>
                      <a:off x="0" y="0"/>
                      <a:ext cx="5274310" cy="2467610"/>
                    </a:xfrm>
                    <a:prstGeom prst="rect">
                      <a:avLst/>
                    </a:prstGeom>
                    <a:noFill/>
                    <a:ln>
                      <a:noFill/>
                    </a:ln>
                  </pic:spPr>
                </pic:pic>
              </a:graphicData>
            </a:graphic>
          </wp:inline>
        </w:drawing>
      </w:r>
    </w:p>
    <w:p w14:paraId="17DA2421">
      <w:pPr>
        <w:pStyle w:val="7"/>
        <w:spacing w:line="360" w:lineRule="auto"/>
        <w:rPr>
          <w:rFonts w:hint="eastAsia" w:ascii="楷体" w:hAnsi="楷体" w:eastAsia="楷体" w:cs="楷体"/>
          <w:sz w:val="21"/>
          <w:szCs w:val="21"/>
          <w:lang w:eastAsia="zh-Hans"/>
        </w:rPr>
      </w:pPr>
      <w:r>
        <w:rPr>
          <w:rFonts w:hint="eastAsia" w:ascii="楷体" w:hAnsi="楷体" w:eastAsia="楷体" w:cs="楷体"/>
          <w:sz w:val="21"/>
          <w:szCs w:val="21"/>
        </w:rPr>
        <w:t>图4-</w:t>
      </w:r>
      <w:r>
        <w:rPr>
          <w:rFonts w:hint="eastAsia" w:ascii="楷体" w:hAnsi="楷体" w:eastAsia="楷体" w:cs="楷体"/>
          <w:sz w:val="21"/>
          <w:szCs w:val="21"/>
          <w:lang w:val="en-US" w:eastAsia="zh-CN"/>
        </w:rPr>
        <w:t>3</w:t>
      </w:r>
      <w:r>
        <w:rPr>
          <w:rFonts w:hint="eastAsia" w:ascii="楷体" w:hAnsi="楷体" w:eastAsia="楷体" w:cs="楷体"/>
          <w:sz w:val="21"/>
          <w:szCs w:val="21"/>
        </w:rPr>
        <w:t>-7-1</w:t>
      </w:r>
      <w:r>
        <w:rPr>
          <w:rFonts w:hint="eastAsia" w:ascii="楷体" w:hAnsi="楷体" w:eastAsia="楷体" w:cs="楷体"/>
          <w:sz w:val="21"/>
          <w:szCs w:val="21"/>
          <w:lang w:eastAsia="zh-Hans"/>
        </w:rPr>
        <w:t xml:space="preserve">用例图 </w:t>
      </w:r>
      <w:r>
        <w:rPr>
          <w:rFonts w:hint="eastAsia" w:ascii="楷体" w:hAnsi="楷体" w:eastAsia="楷体" w:cs="楷体"/>
          <w:sz w:val="21"/>
          <w:szCs w:val="21"/>
        </w:rPr>
        <w:t>反馈问题</w:t>
      </w:r>
    </w:p>
    <w:p w14:paraId="4A749450">
      <w:pPr>
        <w:spacing w:line="360" w:lineRule="auto"/>
        <w:rPr>
          <w:rFonts w:hint="eastAsia" w:ascii="楷体" w:hAnsi="楷体" w:eastAsia="楷体" w:cs="楷体"/>
          <w:sz w:val="24"/>
          <w:lang w:eastAsia="zh-Hans"/>
        </w:rPr>
      </w:pPr>
      <w:r>
        <w:rPr>
          <w:rFonts w:hint="eastAsia" w:ascii="楷体" w:hAnsi="楷体" w:eastAsia="楷体" w:cs="楷体"/>
          <w:sz w:val="24"/>
          <w:lang w:eastAsia="zh-Hans"/>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1"/>
        <w:gridCol w:w="2061"/>
        <w:gridCol w:w="2072"/>
        <w:gridCol w:w="2092"/>
      </w:tblGrid>
      <w:tr w14:paraId="6B2AEF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tcPr>
          <w:p w14:paraId="5BD52961">
            <w:pPr>
              <w:rPr>
                <w:rFonts w:ascii="宋体" w:hAnsi="宋体"/>
                <w:sz w:val="24"/>
              </w:rPr>
            </w:pPr>
            <w:r>
              <w:rPr>
                <w:rFonts w:hint="eastAsia" w:ascii="宋体" w:hAnsi="宋体"/>
                <w:sz w:val="24"/>
              </w:rPr>
              <w:t>ID和名称</w:t>
            </w:r>
          </w:p>
        </w:tc>
        <w:tc>
          <w:tcPr>
            <w:tcW w:w="6225" w:type="dxa"/>
            <w:gridSpan w:val="3"/>
          </w:tcPr>
          <w:p w14:paraId="413D9A1F">
            <w:pPr>
              <w:rPr>
                <w:rFonts w:hint="default" w:ascii="宋体" w:hAnsi="宋体" w:eastAsia="宋体"/>
                <w:sz w:val="24"/>
                <w:lang w:val="en-US" w:eastAsia="zh-CN"/>
              </w:rPr>
            </w:pPr>
            <w:r>
              <w:rPr>
                <w:rFonts w:hint="eastAsia" w:ascii="宋体" w:hAnsi="宋体"/>
                <w:sz w:val="24"/>
                <w:lang w:val="en-US" w:eastAsia="zh-CN"/>
              </w:rPr>
              <w:t>UC</w:t>
            </w:r>
            <w:r>
              <w:rPr>
                <w:rFonts w:ascii="宋体" w:hAnsi="宋体"/>
                <w:sz w:val="24"/>
              </w:rPr>
              <w:t>-</w:t>
            </w:r>
            <w:r>
              <w:rPr>
                <w:rFonts w:hint="eastAsia" w:ascii="宋体" w:hAnsi="宋体"/>
                <w:sz w:val="24"/>
                <w:lang w:val="en-US" w:eastAsia="zh-CN"/>
              </w:rPr>
              <w:t>11 我的反馈</w:t>
            </w:r>
          </w:p>
        </w:tc>
      </w:tr>
      <w:tr w14:paraId="2600DD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255604FF">
            <w:pPr>
              <w:rPr>
                <w:rFonts w:ascii="宋体" w:hAnsi="宋体"/>
                <w:sz w:val="24"/>
              </w:rPr>
            </w:pPr>
            <w:r>
              <w:rPr>
                <w:rFonts w:hint="eastAsia" w:ascii="宋体" w:hAnsi="宋体"/>
                <w:sz w:val="24"/>
              </w:rPr>
              <w:t>创建人</w:t>
            </w:r>
          </w:p>
        </w:tc>
        <w:tc>
          <w:tcPr>
            <w:tcW w:w="2061" w:type="dxa"/>
          </w:tcPr>
          <w:p w14:paraId="6E0D3BB7">
            <w:pPr>
              <w:rPr>
                <w:rFonts w:hint="default" w:ascii="宋体" w:hAnsi="宋体" w:eastAsia="宋体"/>
                <w:sz w:val="24"/>
                <w:lang w:val="en-US" w:eastAsia="zh-CN"/>
              </w:rPr>
            </w:pPr>
            <w:r>
              <w:rPr>
                <w:rFonts w:hint="eastAsia" w:ascii="宋体" w:hAnsi="宋体"/>
                <w:sz w:val="24"/>
                <w:lang w:val="en-US" w:eastAsia="zh-CN"/>
              </w:rPr>
              <w:t>赵益萍</w:t>
            </w:r>
          </w:p>
        </w:tc>
        <w:tc>
          <w:tcPr>
            <w:tcW w:w="2072" w:type="dxa"/>
          </w:tcPr>
          <w:p w14:paraId="47196C5F">
            <w:pPr>
              <w:rPr>
                <w:rFonts w:ascii="宋体" w:hAnsi="宋体"/>
                <w:sz w:val="24"/>
              </w:rPr>
            </w:pPr>
            <w:r>
              <w:rPr>
                <w:rFonts w:hint="eastAsia" w:ascii="宋体" w:hAnsi="宋体"/>
                <w:sz w:val="24"/>
              </w:rPr>
              <w:t>创建日期：</w:t>
            </w:r>
          </w:p>
        </w:tc>
        <w:tc>
          <w:tcPr>
            <w:tcW w:w="2092" w:type="dxa"/>
          </w:tcPr>
          <w:p w14:paraId="675B8396">
            <w:pPr>
              <w:rPr>
                <w:rFonts w:ascii="宋体" w:hAnsi="宋体"/>
                <w:sz w:val="24"/>
              </w:rPr>
            </w:pPr>
            <w:r>
              <w:rPr>
                <w:rFonts w:hint="eastAsia" w:ascii="宋体" w:hAnsi="宋体"/>
                <w:sz w:val="24"/>
              </w:rPr>
              <w:t>2</w:t>
            </w:r>
            <w:r>
              <w:rPr>
                <w:rFonts w:ascii="宋体" w:hAnsi="宋体"/>
                <w:sz w:val="24"/>
              </w:rPr>
              <w:t>02</w:t>
            </w:r>
            <w:r>
              <w:rPr>
                <w:rFonts w:hint="eastAsia" w:ascii="宋体" w:hAnsi="宋体"/>
                <w:sz w:val="24"/>
                <w:lang w:val="en-US" w:eastAsia="zh-CN"/>
              </w:rPr>
              <w:t>5</w:t>
            </w:r>
            <w:r>
              <w:rPr>
                <w:rFonts w:hint="eastAsia" w:ascii="宋体" w:hAnsi="宋体"/>
                <w:sz w:val="24"/>
              </w:rPr>
              <w:t>/</w:t>
            </w:r>
            <w:r>
              <w:rPr>
                <w:rFonts w:ascii="宋体" w:hAnsi="宋体"/>
                <w:sz w:val="24"/>
              </w:rPr>
              <w:t>5</w:t>
            </w:r>
            <w:r>
              <w:rPr>
                <w:rFonts w:hint="eastAsia" w:ascii="宋体" w:hAnsi="宋体"/>
                <w:sz w:val="24"/>
              </w:rPr>
              <w:t>/4</w:t>
            </w:r>
          </w:p>
        </w:tc>
      </w:tr>
      <w:tr w14:paraId="706A09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119455A8">
            <w:pPr>
              <w:rPr>
                <w:rFonts w:ascii="宋体" w:hAnsi="宋体"/>
                <w:sz w:val="24"/>
              </w:rPr>
            </w:pPr>
            <w:r>
              <w:rPr>
                <w:rFonts w:hint="eastAsia" w:ascii="宋体" w:hAnsi="宋体"/>
                <w:sz w:val="24"/>
              </w:rPr>
              <w:t>主要操作者</w:t>
            </w:r>
          </w:p>
        </w:tc>
        <w:tc>
          <w:tcPr>
            <w:tcW w:w="2061" w:type="dxa"/>
          </w:tcPr>
          <w:p w14:paraId="6C058A17">
            <w:pPr>
              <w:rPr>
                <w:rFonts w:hint="eastAsia" w:ascii="宋体" w:hAnsi="宋体" w:eastAsia="宋体"/>
                <w:sz w:val="24"/>
                <w:lang w:val="en-US" w:eastAsia="zh-CN"/>
              </w:rPr>
            </w:pPr>
            <w:r>
              <w:rPr>
                <w:rFonts w:hint="eastAsia" w:ascii="宋体" w:hAnsi="宋体"/>
                <w:sz w:val="24"/>
                <w:lang w:val="en-US" w:eastAsia="zh-CN"/>
              </w:rPr>
              <w:t>用户</w:t>
            </w:r>
          </w:p>
        </w:tc>
        <w:tc>
          <w:tcPr>
            <w:tcW w:w="2072" w:type="dxa"/>
          </w:tcPr>
          <w:p w14:paraId="6E97EF89">
            <w:pPr>
              <w:rPr>
                <w:rFonts w:ascii="宋体" w:hAnsi="宋体"/>
                <w:sz w:val="24"/>
              </w:rPr>
            </w:pPr>
            <w:r>
              <w:rPr>
                <w:rFonts w:hint="eastAsia" w:ascii="宋体" w:hAnsi="宋体"/>
                <w:sz w:val="24"/>
              </w:rPr>
              <w:t>次要操作者：</w:t>
            </w:r>
          </w:p>
        </w:tc>
        <w:tc>
          <w:tcPr>
            <w:tcW w:w="2092" w:type="dxa"/>
          </w:tcPr>
          <w:p w14:paraId="21E9E317">
            <w:pPr>
              <w:rPr>
                <w:rFonts w:ascii="宋体" w:hAnsi="宋体"/>
                <w:sz w:val="24"/>
              </w:rPr>
            </w:pPr>
            <w:r>
              <w:rPr>
                <w:rFonts w:hint="eastAsia" w:ascii="宋体" w:hAnsi="宋体"/>
                <w:sz w:val="24"/>
              </w:rPr>
              <w:t>无</w:t>
            </w:r>
          </w:p>
        </w:tc>
      </w:tr>
      <w:tr w14:paraId="668479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7EACD2AF">
            <w:pPr>
              <w:rPr>
                <w:rFonts w:ascii="宋体" w:hAnsi="宋体"/>
                <w:sz w:val="24"/>
              </w:rPr>
            </w:pPr>
            <w:r>
              <w:rPr>
                <w:rFonts w:hint="eastAsia" w:ascii="宋体" w:hAnsi="宋体"/>
                <w:sz w:val="24"/>
              </w:rPr>
              <w:t>描述：</w:t>
            </w:r>
          </w:p>
        </w:tc>
        <w:tc>
          <w:tcPr>
            <w:tcW w:w="6225" w:type="dxa"/>
            <w:gridSpan w:val="3"/>
          </w:tcPr>
          <w:p w14:paraId="68CFEAFC">
            <w:pPr>
              <w:bidi w:val="0"/>
              <w:rPr>
                <w:rFonts w:hint="default" w:ascii="宋体" w:hAnsi="宋体" w:eastAsia="宋体"/>
                <w:lang w:val="en-US" w:eastAsia="zh-CN"/>
              </w:rPr>
            </w:pPr>
            <w:r>
              <w:rPr>
                <w:rFonts w:hint="eastAsia"/>
              </w:rPr>
              <w:t>用户</w:t>
            </w:r>
            <w:r>
              <w:rPr>
                <w:rFonts w:hint="eastAsia"/>
                <w:lang w:val="en-US" w:eastAsia="zh-CN"/>
              </w:rPr>
              <w:t>点击“我的”页面中“我的反馈”按钮</w:t>
            </w:r>
          </w:p>
        </w:tc>
      </w:tr>
      <w:tr w14:paraId="5AC0E6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448F0D92">
            <w:pPr>
              <w:rPr>
                <w:rFonts w:ascii="宋体" w:hAnsi="宋体"/>
                <w:sz w:val="24"/>
              </w:rPr>
            </w:pPr>
            <w:r>
              <w:rPr>
                <w:rFonts w:hint="eastAsia" w:ascii="宋体" w:hAnsi="宋体"/>
                <w:sz w:val="24"/>
              </w:rPr>
              <w:t>触发器：</w:t>
            </w:r>
          </w:p>
        </w:tc>
        <w:tc>
          <w:tcPr>
            <w:tcW w:w="6225" w:type="dxa"/>
            <w:gridSpan w:val="3"/>
          </w:tcPr>
          <w:p w14:paraId="5B7B90C3">
            <w:pPr>
              <w:bidi w:val="0"/>
              <w:rPr>
                <w:rFonts w:hint="default" w:ascii="宋体" w:hAnsi="宋体" w:eastAsia="宋体"/>
                <w:lang w:val="en-US" w:eastAsia="zh-CN"/>
              </w:rPr>
            </w:pPr>
            <w:r>
              <w:rPr>
                <w:rFonts w:hint="eastAsia" w:ascii="宋体" w:hAnsi="宋体"/>
                <w:lang w:eastAsia="zh-CN"/>
              </w:rPr>
              <w:t>“</w:t>
            </w:r>
            <w:r>
              <w:rPr>
                <w:rFonts w:hint="eastAsia" w:ascii="宋体" w:hAnsi="宋体"/>
                <w:lang w:val="en-US" w:eastAsia="zh-CN"/>
              </w:rPr>
              <w:t>我的反馈</w:t>
            </w:r>
            <w:r>
              <w:rPr>
                <w:rFonts w:hint="eastAsia" w:ascii="宋体" w:hAnsi="宋体"/>
                <w:lang w:eastAsia="zh-CN"/>
              </w:rPr>
              <w:t>”</w:t>
            </w:r>
            <w:r>
              <w:rPr>
                <w:rFonts w:hint="eastAsia" w:ascii="宋体" w:hAnsi="宋体"/>
                <w:lang w:val="en-US" w:eastAsia="zh-CN"/>
              </w:rPr>
              <w:t>按钮</w:t>
            </w:r>
          </w:p>
        </w:tc>
      </w:tr>
      <w:tr w14:paraId="72BEB4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0D770242">
            <w:pPr>
              <w:rPr>
                <w:rFonts w:ascii="宋体" w:hAnsi="宋体"/>
                <w:sz w:val="24"/>
              </w:rPr>
            </w:pPr>
            <w:r>
              <w:rPr>
                <w:rFonts w:hint="eastAsia" w:ascii="宋体" w:hAnsi="宋体"/>
                <w:sz w:val="24"/>
              </w:rPr>
              <w:t>前置条件：</w:t>
            </w:r>
          </w:p>
        </w:tc>
        <w:tc>
          <w:tcPr>
            <w:tcW w:w="6225" w:type="dxa"/>
            <w:gridSpan w:val="3"/>
          </w:tcPr>
          <w:p w14:paraId="4493D50B">
            <w:pPr>
              <w:bidi w:val="0"/>
              <w:rPr>
                <w:rFonts w:hint="default" w:ascii="宋体" w:hAnsi="宋体" w:eastAsia="宋体"/>
                <w:lang w:val="en-US" w:eastAsia="zh-CN"/>
              </w:rPr>
            </w:pPr>
            <w:r>
              <w:rPr>
                <w:rFonts w:hint="eastAsia"/>
              </w:rPr>
              <w:t>进入校务</w:t>
            </w:r>
            <w:r>
              <w:rPr>
                <w:rFonts w:hint="eastAsia"/>
                <w:lang w:val="en-US" w:eastAsia="zh-CN"/>
              </w:rPr>
              <w:t>问答</w:t>
            </w:r>
            <w:r>
              <w:rPr>
                <w:rFonts w:hint="eastAsia"/>
              </w:rPr>
              <w:t>机器人小程序并登录</w:t>
            </w:r>
          </w:p>
        </w:tc>
      </w:tr>
      <w:tr w14:paraId="10EED6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60F2F6A">
            <w:pPr>
              <w:rPr>
                <w:rFonts w:ascii="宋体" w:hAnsi="宋体"/>
                <w:sz w:val="24"/>
              </w:rPr>
            </w:pPr>
            <w:r>
              <w:rPr>
                <w:rFonts w:hint="eastAsia" w:ascii="宋体" w:hAnsi="宋体"/>
                <w:sz w:val="24"/>
              </w:rPr>
              <w:t>后置条件：</w:t>
            </w:r>
          </w:p>
        </w:tc>
        <w:tc>
          <w:tcPr>
            <w:tcW w:w="6225" w:type="dxa"/>
            <w:gridSpan w:val="3"/>
          </w:tcPr>
          <w:p w14:paraId="7E1122BF">
            <w:pPr>
              <w:bidi w:val="0"/>
              <w:rPr>
                <w:rFonts w:hint="default" w:ascii="宋体" w:hAnsi="宋体" w:eastAsia="宋体"/>
                <w:lang w:val="en-US" w:eastAsia="zh-CN"/>
              </w:rPr>
            </w:pPr>
            <w:r>
              <w:rPr>
                <w:rFonts w:hint="eastAsia" w:ascii="宋体" w:hAnsi="宋体"/>
                <w:lang w:val="en-US" w:eastAsia="zh-CN"/>
              </w:rPr>
              <w:t>进入反馈提交页面</w:t>
            </w:r>
          </w:p>
        </w:tc>
      </w:tr>
      <w:tr w14:paraId="1D02A6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D338827">
            <w:pPr>
              <w:rPr>
                <w:rFonts w:ascii="宋体" w:hAnsi="宋体"/>
                <w:sz w:val="24"/>
              </w:rPr>
            </w:pPr>
            <w:r>
              <w:rPr>
                <w:rFonts w:hint="eastAsia" w:ascii="宋体" w:hAnsi="宋体"/>
                <w:sz w:val="24"/>
              </w:rPr>
              <w:t>一般性流程：</w:t>
            </w:r>
          </w:p>
        </w:tc>
        <w:tc>
          <w:tcPr>
            <w:tcW w:w="6225" w:type="dxa"/>
            <w:gridSpan w:val="3"/>
          </w:tcPr>
          <w:p w14:paraId="720524EE">
            <w:pPr>
              <w:pStyle w:val="17"/>
              <w:ind w:firstLine="0" w:firstLineChars="0"/>
              <w:rPr>
                <w:rFonts w:ascii="宋体" w:hAnsi="宋体"/>
                <w:sz w:val="24"/>
              </w:rPr>
            </w:pPr>
            <w:r>
              <w:rPr>
                <w:rFonts w:hint="eastAsia" w:ascii="宋体" w:hAnsi="宋体"/>
                <w:sz w:val="24"/>
              </w:rPr>
              <w:t>登录</w:t>
            </w:r>
          </w:p>
        </w:tc>
      </w:tr>
      <w:tr w14:paraId="4677EA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58EF201C">
            <w:pPr>
              <w:rPr>
                <w:rFonts w:ascii="宋体" w:hAnsi="宋体"/>
                <w:sz w:val="24"/>
              </w:rPr>
            </w:pPr>
            <w:r>
              <w:rPr>
                <w:rFonts w:hint="eastAsia" w:ascii="宋体" w:hAnsi="宋体"/>
                <w:sz w:val="24"/>
              </w:rPr>
              <w:t>选择性流程</w:t>
            </w:r>
          </w:p>
        </w:tc>
        <w:tc>
          <w:tcPr>
            <w:tcW w:w="6225" w:type="dxa"/>
            <w:gridSpan w:val="3"/>
          </w:tcPr>
          <w:p w14:paraId="636CA89D">
            <w:pPr>
              <w:pStyle w:val="17"/>
              <w:ind w:firstLine="0" w:firstLineChars="0"/>
              <w:rPr>
                <w:rFonts w:ascii="宋体" w:hAnsi="宋体"/>
                <w:sz w:val="24"/>
              </w:rPr>
            </w:pPr>
            <w:r>
              <w:rPr>
                <w:rFonts w:hint="eastAsia" w:ascii="宋体" w:hAnsi="宋体"/>
                <w:sz w:val="24"/>
              </w:rPr>
              <w:t>无</w:t>
            </w:r>
          </w:p>
        </w:tc>
      </w:tr>
      <w:tr w14:paraId="388326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EA5F4BC">
            <w:pPr>
              <w:rPr>
                <w:rFonts w:ascii="宋体" w:hAnsi="宋体"/>
                <w:sz w:val="24"/>
              </w:rPr>
            </w:pPr>
            <w:r>
              <w:rPr>
                <w:rFonts w:hint="eastAsia" w:ascii="宋体" w:hAnsi="宋体"/>
                <w:sz w:val="24"/>
              </w:rPr>
              <w:t>异常：</w:t>
            </w:r>
          </w:p>
        </w:tc>
        <w:tc>
          <w:tcPr>
            <w:tcW w:w="6225" w:type="dxa"/>
            <w:gridSpan w:val="3"/>
          </w:tcPr>
          <w:p w14:paraId="34837606">
            <w:pPr>
              <w:bidi w:val="0"/>
              <w:rPr>
                <w:rFonts w:hint="default" w:ascii="宋体" w:hAnsi="宋体" w:eastAsia="宋体"/>
                <w:lang w:val="en-US" w:eastAsia="zh-CN"/>
              </w:rPr>
            </w:pPr>
            <w:r>
              <w:rPr>
                <w:rFonts w:hint="eastAsia" w:ascii="宋体" w:hAnsi="宋体"/>
                <w:lang w:val="en-US" w:eastAsia="zh-CN"/>
              </w:rPr>
              <w:t>点击后无响应</w:t>
            </w:r>
          </w:p>
        </w:tc>
      </w:tr>
      <w:tr w14:paraId="41DF7F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tcPr>
          <w:p w14:paraId="2FF3A5CE">
            <w:pPr>
              <w:rPr>
                <w:rFonts w:ascii="宋体" w:hAnsi="宋体"/>
                <w:sz w:val="24"/>
              </w:rPr>
            </w:pPr>
            <w:r>
              <w:rPr>
                <w:rFonts w:hint="eastAsia" w:ascii="宋体" w:hAnsi="宋体"/>
                <w:sz w:val="24"/>
              </w:rPr>
              <w:t>优先级：</w:t>
            </w:r>
          </w:p>
        </w:tc>
        <w:tc>
          <w:tcPr>
            <w:tcW w:w="6225" w:type="dxa"/>
            <w:gridSpan w:val="3"/>
          </w:tcPr>
          <w:p w14:paraId="6AC8F67A">
            <w:pPr>
              <w:rPr>
                <w:rFonts w:hint="default" w:ascii="宋体" w:hAnsi="宋体" w:eastAsia="宋体"/>
                <w:sz w:val="24"/>
                <w:lang w:val="en-US" w:eastAsia="zh-CN"/>
              </w:rPr>
            </w:pPr>
            <w:r>
              <w:rPr>
                <w:rFonts w:hint="eastAsia" w:ascii="宋体" w:hAnsi="宋体"/>
                <w:sz w:val="24"/>
                <w:lang w:val="en-US" w:eastAsia="zh-CN"/>
              </w:rPr>
              <w:t>高</w:t>
            </w:r>
          </w:p>
        </w:tc>
      </w:tr>
      <w:tr w14:paraId="3131FE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071" w:type="dxa"/>
          </w:tcPr>
          <w:p w14:paraId="25B846B5">
            <w:pPr>
              <w:rPr>
                <w:rFonts w:ascii="宋体" w:hAnsi="宋体"/>
                <w:sz w:val="24"/>
              </w:rPr>
            </w:pPr>
            <w:r>
              <w:rPr>
                <w:rFonts w:hint="eastAsia" w:ascii="宋体" w:hAnsi="宋体"/>
                <w:sz w:val="24"/>
              </w:rPr>
              <w:t>使用频率：</w:t>
            </w:r>
          </w:p>
        </w:tc>
        <w:tc>
          <w:tcPr>
            <w:tcW w:w="6225" w:type="dxa"/>
            <w:gridSpan w:val="3"/>
          </w:tcPr>
          <w:p w14:paraId="2708C725">
            <w:pPr>
              <w:rPr>
                <w:rFonts w:hint="eastAsia" w:ascii="宋体" w:hAnsi="宋体" w:eastAsia="宋体"/>
                <w:sz w:val="24"/>
                <w:lang w:val="en-US" w:eastAsia="zh-CN"/>
              </w:rPr>
            </w:pPr>
            <w:r>
              <w:rPr>
                <w:rFonts w:hint="eastAsia" w:ascii="宋体" w:hAnsi="宋体"/>
                <w:sz w:val="24"/>
                <w:lang w:val="en-US" w:eastAsia="zh-CN"/>
              </w:rPr>
              <w:t>中</w:t>
            </w:r>
          </w:p>
        </w:tc>
      </w:tr>
      <w:tr w14:paraId="7ACB4A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54E9407D">
            <w:pPr>
              <w:rPr>
                <w:rFonts w:ascii="宋体" w:hAnsi="宋体"/>
                <w:sz w:val="24"/>
              </w:rPr>
            </w:pPr>
            <w:r>
              <w:rPr>
                <w:rFonts w:hint="eastAsia" w:ascii="宋体" w:hAnsi="宋体"/>
                <w:sz w:val="24"/>
              </w:rPr>
              <w:t>业务规则：</w:t>
            </w:r>
          </w:p>
        </w:tc>
        <w:tc>
          <w:tcPr>
            <w:tcW w:w="6225" w:type="dxa"/>
            <w:gridSpan w:val="3"/>
          </w:tcPr>
          <w:p w14:paraId="4EC44AD5">
            <w:pPr>
              <w:rPr>
                <w:rFonts w:ascii="宋体" w:hAnsi="宋体"/>
                <w:sz w:val="24"/>
              </w:rPr>
            </w:pPr>
            <w:r>
              <w:rPr>
                <w:rFonts w:hint="eastAsia" w:ascii="宋体" w:hAnsi="宋体"/>
                <w:sz w:val="24"/>
              </w:rPr>
              <w:t>无</w:t>
            </w:r>
          </w:p>
        </w:tc>
      </w:tr>
      <w:tr w14:paraId="420042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13D0597C">
            <w:pPr>
              <w:rPr>
                <w:rFonts w:ascii="宋体" w:hAnsi="宋体"/>
                <w:sz w:val="24"/>
              </w:rPr>
            </w:pPr>
            <w:r>
              <w:rPr>
                <w:rFonts w:hint="eastAsia" w:ascii="宋体" w:hAnsi="宋体"/>
                <w:sz w:val="24"/>
              </w:rPr>
              <w:t>其他信息：</w:t>
            </w:r>
          </w:p>
        </w:tc>
        <w:tc>
          <w:tcPr>
            <w:tcW w:w="6225" w:type="dxa"/>
            <w:gridSpan w:val="3"/>
          </w:tcPr>
          <w:p w14:paraId="60162C75">
            <w:pPr>
              <w:rPr>
                <w:rFonts w:ascii="宋体" w:hAnsi="宋体"/>
                <w:sz w:val="24"/>
              </w:rPr>
            </w:pPr>
            <w:r>
              <w:rPr>
                <w:rFonts w:hint="eastAsia" w:ascii="宋体" w:hAnsi="宋体"/>
                <w:sz w:val="24"/>
              </w:rPr>
              <w:t>无</w:t>
            </w:r>
          </w:p>
        </w:tc>
      </w:tr>
      <w:tr w14:paraId="722CF8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1A18903F">
            <w:pPr>
              <w:rPr>
                <w:rFonts w:ascii="宋体" w:hAnsi="宋体"/>
                <w:sz w:val="24"/>
              </w:rPr>
            </w:pPr>
            <w:r>
              <w:rPr>
                <w:rFonts w:hint="eastAsia" w:ascii="宋体" w:hAnsi="宋体"/>
                <w:sz w:val="24"/>
              </w:rPr>
              <w:t>假设：</w:t>
            </w:r>
          </w:p>
        </w:tc>
        <w:tc>
          <w:tcPr>
            <w:tcW w:w="6225" w:type="dxa"/>
            <w:gridSpan w:val="3"/>
          </w:tcPr>
          <w:p w14:paraId="7EAF03C1">
            <w:pPr>
              <w:rPr>
                <w:rFonts w:ascii="宋体" w:hAnsi="宋体"/>
                <w:sz w:val="24"/>
              </w:rPr>
            </w:pPr>
            <w:r>
              <w:rPr>
                <w:rFonts w:hint="eastAsia" w:ascii="宋体" w:hAnsi="宋体"/>
                <w:sz w:val="24"/>
              </w:rPr>
              <w:t>无</w:t>
            </w:r>
          </w:p>
        </w:tc>
      </w:tr>
    </w:tbl>
    <w:p w14:paraId="53607FF3">
      <w:pPr>
        <w:spacing w:line="360" w:lineRule="auto"/>
        <w:rPr>
          <w:rFonts w:hint="eastAsia" w:ascii="楷体" w:hAnsi="楷体" w:eastAsia="楷体" w:cs="楷体"/>
          <w:szCs w:val="21"/>
        </w:rPr>
      </w:pPr>
    </w:p>
    <w:p w14:paraId="2DACD92A">
      <w:pPr>
        <w:pStyle w:val="7"/>
        <w:spacing w:line="360" w:lineRule="auto"/>
        <w:rPr>
          <w:rFonts w:hint="eastAsia" w:ascii="楷体" w:hAnsi="楷体" w:eastAsia="楷体" w:cs="楷体"/>
          <w:sz w:val="21"/>
          <w:szCs w:val="21"/>
          <w:lang w:eastAsia="zh-Hans"/>
        </w:rPr>
      </w:pPr>
      <w:r>
        <w:rPr>
          <w:rFonts w:hint="eastAsia" w:ascii="楷体" w:hAnsi="楷体" w:eastAsia="楷体" w:cs="楷体"/>
          <w:sz w:val="21"/>
          <w:szCs w:val="21"/>
        </w:rPr>
        <w:t>表4-</w:t>
      </w:r>
      <w:r>
        <w:rPr>
          <w:rFonts w:hint="eastAsia" w:ascii="楷体" w:hAnsi="楷体" w:eastAsia="楷体" w:cs="楷体"/>
          <w:sz w:val="21"/>
          <w:szCs w:val="21"/>
          <w:lang w:val="en-US" w:eastAsia="zh-CN"/>
        </w:rPr>
        <w:t>3</w:t>
      </w:r>
      <w:r>
        <w:rPr>
          <w:rFonts w:hint="eastAsia" w:ascii="楷体" w:hAnsi="楷体" w:eastAsia="楷体" w:cs="楷体"/>
          <w:sz w:val="21"/>
          <w:szCs w:val="21"/>
        </w:rPr>
        <w:t>-7-1</w:t>
      </w:r>
      <w:r>
        <w:rPr>
          <w:rFonts w:hint="eastAsia" w:ascii="楷体" w:hAnsi="楷体" w:eastAsia="楷体" w:cs="楷体"/>
          <w:sz w:val="21"/>
          <w:szCs w:val="21"/>
          <w:lang w:eastAsia="zh-Hans"/>
        </w:rPr>
        <w:t xml:space="preserve">用例表 </w:t>
      </w:r>
      <w:r>
        <w:rPr>
          <w:rFonts w:hint="eastAsia" w:ascii="楷体" w:hAnsi="楷体" w:eastAsia="楷体" w:cs="楷体"/>
          <w:sz w:val="21"/>
          <w:szCs w:val="21"/>
        </w:rPr>
        <w:t>反馈问题</w:t>
      </w:r>
    </w:p>
    <w:p w14:paraId="497808B9">
      <w:pPr>
        <w:spacing w:line="360" w:lineRule="auto"/>
        <w:rPr>
          <w:rFonts w:hint="eastAsia" w:ascii="楷体" w:hAnsi="楷体" w:eastAsia="楷体" w:cs="楷体"/>
          <w:sz w:val="24"/>
          <w:lang w:eastAsia="zh-Hans"/>
        </w:rPr>
      </w:pPr>
      <w:r>
        <w:rPr>
          <w:rFonts w:hint="eastAsia" w:ascii="楷体" w:hAnsi="楷体" w:eastAsia="楷体" w:cs="楷体"/>
          <w:sz w:val="24"/>
          <w:lang w:eastAsia="zh-Hans"/>
        </w:rPr>
        <w:t>界面原型</w:t>
      </w:r>
    </w:p>
    <w:p w14:paraId="0F177ACD">
      <w:pPr>
        <w:spacing w:line="360" w:lineRule="auto"/>
        <w:jc w:val="center"/>
        <w:rPr>
          <w:rFonts w:hint="eastAsia" w:ascii="楷体" w:hAnsi="楷体" w:eastAsia="楷体"/>
          <w:szCs w:val="21"/>
        </w:rPr>
      </w:pPr>
      <w:r>
        <w:drawing>
          <wp:inline distT="0" distB="0" distL="114300" distR="114300">
            <wp:extent cx="2433955" cy="4072890"/>
            <wp:effectExtent l="0" t="0" r="4445" b="3810"/>
            <wp:docPr id="8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4"/>
                    <pic:cNvPicPr>
                      <a:picLocks noChangeAspect="1"/>
                    </pic:cNvPicPr>
                  </pic:nvPicPr>
                  <pic:blipFill>
                    <a:blip r:embed="rId46"/>
                    <a:stretch>
                      <a:fillRect/>
                    </a:stretch>
                  </pic:blipFill>
                  <pic:spPr>
                    <a:xfrm>
                      <a:off x="0" y="0"/>
                      <a:ext cx="2433955" cy="4072890"/>
                    </a:xfrm>
                    <a:prstGeom prst="rect">
                      <a:avLst/>
                    </a:prstGeom>
                    <a:noFill/>
                    <a:ln>
                      <a:noFill/>
                    </a:ln>
                  </pic:spPr>
                </pic:pic>
              </a:graphicData>
            </a:graphic>
          </wp:inline>
        </w:drawing>
      </w:r>
      <w:r>
        <w:drawing>
          <wp:inline distT="0" distB="0" distL="114300" distR="114300">
            <wp:extent cx="2126615" cy="3677285"/>
            <wp:effectExtent l="0" t="0" r="6985" b="8890"/>
            <wp:docPr id="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6"/>
                    <pic:cNvPicPr>
                      <a:picLocks noChangeAspect="1"/>
                    </pic:cNvPicPr>
                  </pic:nvPicPr>
                  <pic:blipFill>
                    <a:blip r:embed="rId49"/>
                    <a:stretch>
                      <a:fillRect/>
                    </a:stretch>
                  </pic:blipFill>
                  <pic:spPr>
                    <a:xfrm>
                      <a:off x="0" y="0"/>
                      <a:ext cx="2126615" cy="3677285"/>
                    </a:xfrm>
                    <a:prstGeom prst="rect">
                      <a:avLst/>
                    </a:prstGeom>
                    <a:noFill/>
                    <a:ln>
                      <a:noFill/>
                    </a:ln>
                  </pic:spPr>
                </pic:pic>
              </a:graphicData>
            </a:graphic>
          </wp:inline>
        </w:drawing>
      </w:r>
    </w:p>
    <w:p w14:paraId="4B463A74">
      <w:pPr>
        <w:pStyle w:val="7"/>
        <w:spacing w:line="360" w:lineRule="auto"/>
        <w:rPr>
          <w:rFonts w:ascii="楷体" w:hAnsi="楷体" w:eastAsia="楷体"/>
          <w:szCs w:val="21"/>
          <w:lang w:bidi="ar"/>
        </w:rPr>
      </w:pPr>
      <w:r>
        <w:rPr>
          <w:rFonts w:hint="eastAsia" w:ascii="楷体" w:hAnsi="楷体" w:eastAsia="楷体" w:cs="楷体"/>
          <w:sz w:val="21"/>
          <w:szCs w:val="21"/>
        </w:rPr>
        <w:t>图4-</w:t>
      </w:r>
      <w:r>
        <w:rPr>
          <w:rFonts w:hint="eastAsia" w:ascii="楷体" w:hAnsi="楷体" w:eastAsia="楷体" w:cs="楷体"/>
          <w:sz w:val="21"/>
          <w:szCs w:val="21"/>
          <w:lang w:val="en-US" w:eastAsia="zh-CN"/>
        </w:rPr>
        <w:t>3</w:t>
      </w:r>
      <w:r>
        <w:rPr>
          <w:rFonts w:hint="eastAsia" w:ascii="楷体" w:hAnsi="楷体" w:eastAsia="楷体" w:cs="楷体"/>
          <w:sz w:val="21"/>
          <w:szCs w:val="21"/>
        </w:rPr>
        <w:t xml:space="preserve">-7-3 </w:t>
      </w:r>
      <w:r>
        <w:rPr>
          <w:rFonts w:hint="eastAsia" w:ascii="楷体" w:hAnsi="楷体" w:eastAsia="楷体" w:cs="楷体"/>
          <w:sz w:val="21"/>
          <w:szCs w:val="21"/>
          <w:lang w:eastAsia="zh-Hans"/>
        </w:rPr>
        <w:t xml:space="preserve">原型界面 </w:t>
      </w:r>
      <w:r>
        <w:rPr>
          <w:rFonts w:hint="eastAsia" w:ascii="楷体" w:hAnsi="楷体" w:eastAsia="楷体" w:cs="楷体"/>
          <w:sz w:val="21"/>
          <w:szCs w:val="21"/>
          <w:lang w:bidi="ar"/>
        </w:rPr>
        <w:t>反馈问题</w:t>
      </w:r>
    </w:p>
    <w:p w14:paraId="19A67502">
      <w:pPr>
        <w:pStyle w:val="5"/>
        <w:numPr>
          <w:ilvl w:val="2"/>
          <w:numId w:val="0"/>
        </w:numPr>
        <w:rPr>
          <w:rFonts w:hint="default" w:ascii="楷体" w:hAnsi="楷体" w:eastAsia="楷体" w:cs="楷体"/>
          <w:b/>
          <w:bCs/>
          <w:color w:val="auto"/>
          <w:sz w:val="24"/>
          <w:szCs w:val="24"/>
          <w:lang w:val="en-US" w:eastAsia="zh-CN"/>
        </w:rPr>
      </w:pPr>
      <w:r>
        <w:rPr>
          <w:rFonts w:hint="eastAsia" w:ascii="楷体" w:hAnsi="楷体" w:eastAsia="楷体" w:cs="楷体"/>
          <w:b/>
          <w:bCs/>
          <w:color w:val="auto"/>
          <w:sz w:val="24"/>
          <w:szCs w:val="24"/>
        </w:rPr>
        <w:t>4.</w:t>
      </w:r>
      <w:r>
        <w:rPr>
          <w:rFonts w:hint="eastAsia" w:ascii="楷体" w:hAnsi="楷体" w:eastAsia="楷体" w:cs="楷体"/>
          <w:b/>
          <w:bCs/>
          <w:color w:val="auto"/>
          <w:sz w:val="24"/>
          <w:szCs w:val="24"/>
          <w:lang w:val="en-US" w:eastAsia="zh-CN"/>
        </w:rPr>
        <w:t>3</w:t>
      </w:r>
      <w:r>
        <w:rPr>
          <w:rFonts w:hint="eastAsia" w:ascii="楷体" w:hAnsi="楷体" w:eastAsia="楷体" w:cs="楷体"/>
          <w:b/>
          <w:bCs/>
          <w:color w:val="auto"/>
          <w:sz w:val="24"/>
          <w:szCs w:val="24"/>
        </w:rPr>
        <w:t>.8</w:t>
      </w:r>
      <w:r>
        <w:rPr>
          <w:rFonts w:hint="eastAsia" w:ascii="楷体" w:hAnsi="楷体" w:eastAsia="楷体" w:cs="楷体"/>
          <w:b/>
          <w:bCs/>
          <w:color w:val="auto"/>
          <w:sz w:val="24"/>
          <w:szCs w:val="24"/>
          <w:lang w:val="en-US" w:eastAsia="zh-CN"/>
        </w:rPr>
        <w:t>新手帮助</w:t>
      </w:r>
    </w:p>
    <w:p w14:paraId="20AC2102">
      <w:pPr>
        <w:rPr>
          <w:rFonts w:ascii="楷体" w:hAnsi="楷体" w:eastAsia="楷体"/>
          <w:b/>
          <w:bCs/>
          <w:sz w:val="24"/>
        </w:rPr>
      </w:pPr>
    </w:p>
    <w:p w14:paraId="0BDF4D35">
      <w:pPr>
        <w:pStyle w:val="6"/>
        <w:numPr>
          <w:ilvl w:val="3"/>
          <w:numId w:val="0"/>
        </w:numPr>
        <w:rPr>
          <w:rFonts w:hint="default" w:ascii="楷体" w:hAnsi="楷体" w:eastAsia="楷体" w:cs="楷体"/>
          <w:color w:val="auto"/>
          <w:sz w:val="21"/>
          <w:szCs w:val="21"/>
          <w:lang w:val="en-US" w:eastAsia="zh-CN"/>
        </w:rPr>
      </w:pPr>
      <w:r>
        <w:rPr>
          <w:rFonts w:hint="eastAsia" w:ascii="楷体" w:hAnsi="楷体" w:eastAsia="楷体" w:cs="楷体"/>
          <w:b/>
          <w:bCs/>
          <w:color w:val="auto"/>
          <w:sz w:val="24"/>
          <w:szCs w:val="24"/>
        </w:rPr>
        <w:t>4</w:t>
      </w:r>
      <w:r>
        <w:rPr>
          <w:rFonts w:hint="eastAsia" w:ascii="楷体" w:hAnsi="楷体" w:eastAsia="楷体" w:cs="楷体"/>
          <w:b/>
          <w:bCs/>
          <w:color w:val="auto"/>
          <w:sz w:val="24"/>
          <w:szCs w:val="24"/>
          <w:lang w:eastAsia="zh-Hans"/>
        </w:rPr>
        <w:t>.</w:t>
      </w:r>
      <w:r>
        <w:rPr>
          <w:rFonts w:hint="eastAsia" w:ascii="楷体" w:hAnsi="楷体" w:eastAsia="楷体" w:cs="楷体"/>
          <w:b/>
          <w:bCs/>
          <w:color w:val="auto"/>
          <w:sz w:val="24"/>
          <w:szCs w:val="24"/>
          <w:lang w:val="en-US" w:eastAsia="zh-CN"/>
        </w:rPr>
        <w:t>3</w:t>
      </w:r>
      <w:r>
        <w:rPr>
          <w:rFonts w:hint="eastAsia" w:ascii="楷体" w:hAnsi="楷体" w:eastAsia="楷体" w:cs="楷体"/>
          <w:b/>
          <w:bCs/>
          <w:color w:val="auto"/>
          <w:sz w:val="24"/>
          <w:szCs w:val="24"/>
          <w:lang w:eastAsia="zh-Hans"/>
        </w:rPr>
        <w:t>.8.1</w:t>
      </w:r>
      <w:r>
        <w:rPr>
          <w:rFonts w:hint="eastAsia" w:ascii="楷体" w:hAnsi="楷体" w:eastAsia="楷体" w:cs="楷体"/>
          <w:b/>
          <w:bCs/>
          <w:color w:val="auto"/>
          <w:sz w:val="24"/>
          <w:szCs w:val="24"/>
          <w:lang w:val="en-US" w:eastAsia="zh-CN"/>
        </w:rPr>
        <w:t>新手帮助</w:t>
      </w:r>
    </w:p>
    <w:p w14:paraId="7EAC5807">
      <w:pPr>
        <w:spacing w:line="360" w:lineRule="auto"/>
        <w:rPr>
          <w:rFonts w:hint="eastAsia" w:ascii="楷体" w:hAnsi="楷体" w:eastAsia="楷体" w:cs="楷体"/>
          <w:szCs w:val="21"/>
        </w:rPr>
      </w:pPr>
      <w:r>
        <w:rPr>
          <w:rFonts w:hint="eastAsia" w:ascii="楷体" w:hAnsi="楷体" w:eastAsia="楷体" w:cs="楷体"/>
          <w:sz w:val="24"/>
          <w:lang w:eastAsia="zh-Hans"/>
        </w:rPr>
        <w:t>用例图</w:t>
      </w:r>
    </w:p>
    <w:p w14:paraId="457A017E">
      <w:pPr>
        <w:spacing w:line="360" w:lineRule="auto"/>
        <w:jc w:val="center"/>
        <w:rPr>
          <w:rFonts w:hint="eastAsia" w:ascii="楷体" w:hAnsi="楷体" w:eastAsia="楷体" w:cs="楷体"/>
          <w:szCs w:val="21"/>
        </w:rPr>
      </w:pPr>
      <w:r>
        <w:drawing>
          <wp:inline distT="0" distB="0" distL="114300" distR="114300">
            <wp:extent cx="5267325" cy="2264410"/>
            <wp:effectExtent l="0" t="0" r="0" b="2540"/>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50"/>
                    <a:stretch>
                      <a:fillRect/>
                    </a:stretch>
                  </pic:blipFill>
                  <pic:spPr>
                    <a:xfrm>
                      <a:off x="0" y="0"/>
                      <a:ext cx="5267325" cy="2264410"/>
                    </a:xfrm>
                    <a:prstGeom prst="rect">
                      <a:avLst/>
                    </a:prstGeom>
                    <a:noFill/>
                    <a:ln>
                      <a:noFill/>
                    </a:ln>
                  </pic:spPr>
                </pic:pic>
              </a:graphicData>
            </a:graphic>
          </wp:inline>
        </w:drawing>
      </w:r>
    </w:p>
    <w:p w14:paraId="013C58FE">
      <w:pPr>
        <w:pStyle w:val="7"/>
        <w:spacing w:line="360" w:lineRule="auto"/>
        <w:rPr>
          <w:rFonts w:hint="eastAsia" w:ascii="楷体" w:hAnsi="楷体" w:eastAsia="楷体" w:cs="楷体"/>
          <w:sz w:val="21"/>
          <w:szCs w:val="21"/>
          <w:lang w:eastAsia="zh-CN"/>
        </w:rPr>
      </w:pPr>
      <w:r>
        <w:rPr>
          <w:rFonts w:hint="eastAsia" w:ascii="楷体" w:hAnsi="楷体" w:eastAsia="楷体" w:cs="楷体"/>
          <w:sz w:val="21"/>
          <w:szCs w:val="21"/>
        </w:rPr>
        <w:t>图4-</w:t>
      </w:r>
      <w:r>
        <w:rPr>
          <w:rFonts w:hint="eastAsia" w:ascii="楷体" w:hAnsi="楷体" w:eastAsia="楷体" w:cs="楷体"/>
          <w:sz w:val="21"/>
          <w:szCs w:val="21"/>
          <w:lang w:val="en-US" w:eastAsia="zh-CN"/>
        </w:rPr>
        <w:t>3</w:t>
      </w:r>
      <w:r>
        <w:rPr>
          <w:rFonts w:hint="eastAsia" w:ascii="楷体" w:hAnsi="楷体" w:eastAsia="楷体" w:cs="楷体"/>
          <w:sz w:val="21"/>
          <w:szCs w:val="21"/>
        </w:rPr>
        <w:t>-8-1</w:t>
      </w:r>
      <w:r>
        <w:rPr>
          <w:rFonts w:hint="eastAsia" w:ascii="楷体" w:hAnsi="楷体" w:eastAsia="楷体" w:cs="楷体"/>
          <w:sz w:val="21"/>
          <w:szCs w:val="21"/>
          <w:lang w:eastAsia="zh-Hans"/>
        </w:rPr>
        <w:t xml:space="preserve">用例图 </w:t>
      </w:r>
      <w:r>
        <w:rPr>
          <w:rFonts w:hint="eastAsia" w:ascii="楷体" w:hAnsi="楷体" w:eastAsia="楷体" w:cs="楷体"/>
          <w:sz w:val="21"/>
          <w:szCs w:val="21"/>
          <w:lang w:val="en-US" w:eastAsia="zh-CN"/>
        </w:rPr>
        <w:t>新手帮助</w:t>
      </w:r>
    </w:p>
    <w:p w14:paraId="2905AAC0">
      <w:pPr>
        <w:spacing w:line="360" w:lineRule="auto"/>
        <w:rPr>
          <w:rFonts w:hint="eastAsia" w:ascii="楷体" w:hAnsi="楷体" w:eastAsia="楷体" w:cs="楷体"/>
          <w:sz w:val="24"/>
          <w:lang w:eastAsia="zh-Hans"/>
        </w:rPr>
      </w:pPr>
      <w:r>
        <w:rPr>
          <w:rFonts w:hint="eastAsia" w:ascii="楷体" w:hAnsi="楷体" w:eastAsia="楷体" w:cs="楷体"/>
          <w:sz w:val="24"/>
          <w:lang w:eastAsia="zh-Hans"/>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1"/>
        <w:gridCol w:w="2061"/>
        <w:gridCol w:w="2072"/>
        <w:gridCol w:w="2092"/>
      </w:tblGrid>
      <w:tr w14:paraId="49B1B1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tcPr>
          <w:p w14:paraId="7F435404">
            <w:pPr>
              <w:rPr>
                <w:rFonts w:ascii="宋体" w:hAnsi="宋体"/>
                <w:sz w:val="24"/>
              </w:rPr>
            </w:pPr>
            <w:r>
              <w:rPr>
                <w:rFonts w:hint="eastAsia" w:ascii="宋体" w:hAnsi="宋体"/>
                <w:sz w:val="24"/>
              </w:rPr>
              <w:t>ID和名称</w:t>
            </w:r>
          </w:p>
        </w:tc>
        <w:tc>
          <w:tcPr>
            <w:tcW w:w="6225" w:type="dxa"/>
            <w:gridSpan w:val="3"/>
          </w:tcPr>
          <w:p w14:paraId="495FD5F8">
            <w:pPr>
              <w:rPr>
                <w:rFonts w:hint="default" w:ascii="宋体" w:hAnsi="宋体" w:eastAsia="宋体"/>
                <w:sz w:val="24"/>
                <w:lang w:val="en-US" w:eastAsia="zh-CN"/>
              </w:rPr>
            </w:pPr>
            <w:r>
              <w:rPr>
                <w:rFonts w:hint="eastAsia" w:ascii="宋体" w:hAnsi="宋体"/>
                <w:sz w:val="24"/>
                <w:lang w:val="en-US" w:eastAsia="zh-CN"/>
              </w:rPr>
              <w:t>UC</w:t>
            </w:r>
            <w:r>
              <w:rPr>
                <w:rFonts w:ascii="宋体" w:hAnsi="宋体"/>
                <w:sz w:val="24"/>
              </w:rPr>
              <w:t>-</w:t>
            </w:r>
            <w:r>
              <w:rPr>
                <w:rFonts w:hint="eastAsia" w:ascii="宋体" w:hAnsi="宋体"/>
                <w:sz w:val="24"/>
                <w:lang w:val="en-US" w:eastAsia="zh-CN"/>
              </w:rPr>
              <w:t>7 新手帮助</w:t>
            </w:r>
          </w:p>
        </w:tc>
      </w:tr>
      <w:tr w14:paraId="451D47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440D415">
            <w:pPr>
              <w:rPr>
                <w:rFonts w:ascii="宋体" w:hAnsi="宋体"/>
                <w:sz w:val="24"/>
              </w:rPr>
            </w:pPr>
            <w:r>
              <w:rPr>
                <w:rFonts w:hint="eastAsia" w:ascii="宋体" w:hAnsi="宋体"/>
                <w:sz w:val="24"/>
              </w:rPr>
              <w:t>创建人</w:t>
            </w:r>
          </w:p>
        </w:tc>
        <w:tc>
          <w:tcPr>
            <w:tcW w:w="2061" w:type="dxa"/>
          </w:tcPr>
          <w:p w14:paraId="138D094F">
            <w:pPr>
              <w:rPr>
                <w:rFonts w:hint="default" w:ascii="宋体" w:hAnsi="宋体" w:eastAsia="宋体"/>
                <w:sz w:val="24"/>
                <w:lang w:val="en-US" w:eastAsia="zh-CN"/>
              </w:rPr>
            </w:pPr>
            <w:r>
              <w:rPr>
                <w:rFonts w:hint="eastAsia" w:ascii="宋体" w:hAnsi="宋体"/>
                <w:sz w:val="24"/>
                <w:lang w:val="en-US" w:eastAsia="zh-CN"/>
              </w:rPr>
              <w:t>赵益萍</w:t>
            </w:r>
          </w:p>
        </w:tc>
        <w:tc>
          <w:tcPr>
            <w:tcW w:w="2072" w:type="dxa"/>
          </w:tcPr>
          <w:p w14:paraId="3DE9585C">
            <w:pPr>
              <w:rPr>
                <w:rFonts w:ascii="宋体" w:hAnsi="宋体"/>
                <w:sz w:val="24"/>
              </w:rPr>
            </w:pPr>
            <w:r>
              <w:rPr>
                <w:rFonts w:hint="eastAsia" w:ascii="宋体" w:hAnsi="宋体"/>
                <w:sz w:val="24"/>
              </w:rPr>
              <w:t>创建日期：</w:t>
            </w:r>
          </w:p>
        </w:tc>
        <w:tc>
          <w:tcPr>
            <w:tcW w:w="2092" w:type="dxa"/>
          </w:tcPr>
          <w:p w14:paraId="5FA9B2A0">
            <w:pPr>
              <w:rPr>
                <w:rFonts w:ascii="宋体" w:hAnsi="宋体"/>
                <w:sz w:val="24"/>
              </w:rPr>
            </w:pPr>
            <w:r>
              <w:rPr>
                <w:rFonts w:hint="eastAsia" w:ascii="宋体" w:hAnsi="宋体"/>
                <w:sz w:val="24"/>
              </w:rPr>
              <w:t>2</w:t>
            </w:r>
            <w:r>
              <w:rPr>
                <w:rFonts w:ascii="宋体" w:hAnsi="宋体"/>
                <w:sz w:val="24"/>
              </w:rPr>
              <w:t>02</w:t>
            </w:r>
            <w:r>
              <w:rPr>
                <w:rFonts w:hint="eastAsia" w:ascii="宋体" w:hAnsi="宋体"/>
                <w:sz w:val="24"/>
                <w:lang w:val="en-US" w:eastAsia="zh-CN"/>
              </w:rPr>
              <w:t>5</w:t>
            </w:r>
            <w:r>
              <w:rPr>
                <w:rFonts w:hint="eastAsia" w:ascii="宋体" w:hAnsi="宋体"/>
                <w:sz w:val="24"/>
              </w:rPr>
              <w:t>/</w:t>
            </w:r>
            <w:r>
              <w:rPr>
                <w:rFonts w:ascii="宋体" w:hAnsi="宋体"/>
                <w:sz w:val="24"/>
              </w:rPr>
              <w:t>5</w:t>
            </w:r>
            <w:r>
              <w:rPr>
                <w:rFonts w:hint="eastAsia" w:ascii="宋体" w:hAnsi="宋体"/>
                <w:sz w:val="24"/>
              </w:rPr>
              <w:t>/4</w:t>
            </w:r>
          </w:p>
        </w:tc>
      </w:tr>
      <w:tr w14:paraId="537B3B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F6B9317">
            <w:pPr>
              <w:rPr>
                <w:rFonts w:ascii="宋体" w:hAnsi="宋体"/>
                <w:sz w:val="24"/>
              </w:rPr>
            </w:pPr>
            <w:r>
              <w:rPr>
                <w:rFonts w:hint="eastAsia" w:ascii="宋体" w:hAnsi="宋体"/>
                <w:sz w:val="24"/>
              </w:rPr>
              <w:t>主要操作者</w:t>
            </w:r>
          </w:p>
        </w:tc>
        <w:tc>
          <w:tcPr>
            <w:tcW w:w="2061" w:type="dxa"/>
          </w:tcPr>
          <w:p w14:paraId="2D5759BD">
            <w:pPr>
              <w:rPr>
                <w:rFonts w:hint="eastAsia" w:ascii="宋体" w:hAnsi="宋体" w:eastAsia="宋体"/>
                <w:sz w:val="24"/>
                <w:lang w:val="en-US" w:eastAsia="zh-CN"/>
              </w:rPr>
            </w:pPr>
            <w:r>
              <w:rPr>
                <w:rFonts w:hint="eastAsia" w:ascii="宋体" w:hAnsi="宋体"/>
                <w:sz w:val="24"/>
                <w:lang w:val="en-US" w:eastAsia="zh-CN"/>
              </w:rPr>
              <w:t>用户</w:t>
            </w:r>
          </w:p>
        </w:tc>
        <w:tc>
          <w:tcPr>
            <w:tcW w:w="2072" w:type="dxa"/>
          </w:tcPr>
          <w:p w14:paraId="29077DBD">
            <w:pPr>
              <w:rPr>
                <w:rFonts w:ascii="宋体" w:hAnsi="宋体"/>
                <w:sz w:val="24"/>
              </w:rPr>
            </w:pPr>
            <w:r>
              <w:rPr>
                <w:rFonts w:hint="eastAsia" w:ascii="宋体" w:hAnsi="宋体"/>
                <w:sz w:val="24"/>
              </w:rPr>
              <w:t>次要操作者：</w:t>
            </w:r>
          </w:p>
        </w:tc>
        <w:tc>
          <w:tcPr>
            <w:tcW w:w="2092" w:type="dxa"/>
          </w:tcPr>
          <w:p w14:paraId="502040EC">
            <w:pPr>
              <w:rPr>
                <w:rFonts w:ascii="宋体" w:hAnsi="宋体"/>
                <w:sz w:val="24"/>
              </w:rPr>
            </w:pPr>
            <w:r>
              <w:rPr>
                <w:rFonts w:hint="eastAsia" w:ascii="宋体" w:hAnsi="宋体"/>
                <w:sz w:val="24"/>
              </w:rPr>
              <w:t>无</w:t>
            </w:r>
          </w:p>
        </w:tc>
      </w:tr>
      <w:tr w14:paraId="670F63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226CAABC">
            <w:pPr>
              <w:rPr>
                <w:rFonts w:ascii="宋体" w:hAnsi="宋体"/>
                <w:sz w:val="24"/>
              </w:rPr>
            </w:pPr>
            <w:r>
              <w:rPr>
                <w:rFonts w:hint="eastAsia" w:ascii="宋体" w:hAnsi="宋体"/>
                <w:sz w:val="24"/>
              </w:rPr>
              <w:t>描述：</w:t>
            </w:r>
          </w:p>
        </w:tc>
        <w:tc>
          <w:tcPr>
            <w:tcW w:w="6225" w:type="dxa"/>
            <w:gridSpan w:val="3"/>
          </w:tcPr>
          <w:p w14:paraId="3600ECF4">
            <w:pPr>
              <w:bidi w:val="0"/>
              <w:rPr>
                <w:rFonts w:hint="default" w:ascii="宋体" w:hAnsi="宋体" w:eastAsia="宋体"/>
                <w:lang w:val="en-US" w:eastAsia="zh-CN"/>
              </w:rPr>
            </w:pPr>
            <w:r>
              <w:rPr>
                <w:rFonts w:hint="eastAsia"/>
              </w:rPr>
              <w:t>用户</w:t>
            </w:r>
            <w:r>
              <w:rPr>
                <w:rFonts w:hint="eastAsia"/>
                <w:lang w:val="en-US" w:eastAsia="zh-CN"/>
              </w:rPr>
              <w:t>点击“我的”页面中“新手帮助”按钮</w:t>
            </w:r>
          </w:p>
        </w:tc>
      </w:tr>
      <w:tr w14:paraId="0D65D5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2A2E0AF8">
            <w:pPr>
              <w:rPr>
                <w:rFonts w:ascii="宋体" w:hAnsi="宋体"/>
                <w:sz w:val="24"/>
              </w:rPr>
            </w:pPr>
            <w:r>
              <w:rPr>
                <w:rFonts w:hint="eastAsia" w:ascii="宋体" w:hAnsi="宋体"/>
                <w:sz w:val="24"/>
              </w:rPr>
              <w:t>触发器：</w:t>
            </w:r>
          </w:p>
        </w:tc>
        <w:tc>
          <w:tcPr>
            <w:tcW w:w="6225" w:type="dxa"/>
            <w:gridSpan w:val="3"/>
          </w:tcPr>
          <w:p w14:paraId="7510FE03">
            <w:pPr>
              <w:bidi w:val="0"/>
              <w:rPr>
                <w:rFonts w:hint="default" w:ascii="宋体" w:hAnsi="宋体" w:eastAsia="宋体"/>
                <w:lang w:val="en-US" w:eastAsia="zh-CN"/>
              </w:rPr>
            </w:pPr>
            <w:r>
              <w:rPr>
                <w:rFonts w:hint="eastAsia" w:ascii="宋体" w:hAnsi="宋体"/>
                <w:lang w:eastAsia="zh-CN"/>
              </w:rPr>
              <w:t>“</w:t>
            </w:r>
            <w:r>
              <w:rPr>
                <w:rFonts w:hint="eastAsia" w:ascii="宋体" w:hAnsi="宋体"/>
                <w:lang w:val="en-US" w:eastAsia="zh-CN"/>
              </w:rPr>
              <w:t>新手帮助</w:t>
            </w:r>
            <w:r>
              <w:rPr>
                <w:rFonts w:hint="eastAsia" w:ascii="宋体" w:hAnsi="宋体"/>
                <w:lang w:eastAsia="zh-CN"/>
              </w:rPr>
              <w:t>”</w:t>
            </w:r>
            <w:r>
              <w:rPr>
                <w:rFonts w:hint="eastAsia" w:ascii="宋体" w:hAnsi="宋体"/>
                <w:lang w:val="en-US" w:eastAsia="zh-CN"/>
              </w:rPr>
              <w:t>按钮</w:t>
            </w:r>
          </w:p>
        </w:tc>
      </w:tr>
      <w:tr w14:paraId="55124B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6101AFA5">
            <w:pPr>
              <w:rPr>
                <w:rFonts w:ascii="宋体" w:hAnsi="宋体"/>
                <w:sz w:val="24"/>
              </w:rPr>
            </w:pPr>
            <w:r>
              <w:rPr>
                <w:rFonts w:hint="eastAsia" w:ascii="宋体" w:hAnsi="宋体"/>
                <w:sz w:val="24"/>
              </w:rPr>
              <w:t>前置条件：</w:t>
            </w:r>
          </w:p>
        </w:tc>
        <w:tc>
          <w:tcPr>
            <w:tcW w:w="6225" w:type="dxa"/>
            <w:gridSpan w:val="3"/>
          </w:tcPr>
          <w:p w14:paraId="7273CE70">
            <w:pPr>
              <w:bidi w:val="0"/>
              <w:rPr>
                <w:rFonts w:hint="default" w:ascii="宋体" w:hAnsi="宋体" w:eastAsia="宋体"/>
                <w:lang w:val="en-US" w:eastAsia="zh-CN"/>
              </w:rPr>
            </w:pPr>
            <w:r>
              <w:rPr>
                <w:rFonts w:hint="eastAsia"/>
              </w:rPr>
              <w:t>进入校务</w:t>
            </w:r>
            <w:r>
              <w:rPr>
                <w:rFonts w:hint="eastAsia"/>
                <w:lang w:val="en-US" w:eastAsia="zh-CN"/>
              </w:rPr>
              <w:t>问答</w:t>
            </w:r>
            <w:r>
              <w:rPr>
                <w:rFonts w:hint="eastAsia"/>
              </w:rPr>
              <w:t>机器人小程序并登录</w:t>
            </w:r>
          </w:p>
        </w:tc>
      </w:tr>
      <w:tr w14:paraId="33ADAC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56AF850A">
            <w:pPr>
              <w:rPr>
                <w:rFonts w:ascii="宋体" w:hAnsi="宋体"/>
                <w:sz w:val="24"/>
              </w:rPr>
            </w:pPr>
            <w:r>
              <w:rPr>
                <w:rFonts w:hint="eastAsia" w:ascii="宋体" w:hAnsi="宋体"/>
                <w:sz w:val="24"/>
              </w:rPr>
              <w:t>后置条件：</w:t>
            </w:r>
          </w:p>
        </w:tc>
        <w:tc>
          <w:tcPr>
            <w:tcW w:w="6225" w:type="dxa"/>
            <w:gridSpan w:val="3"/>
          </w:tcPr>
          <w:p w14:paraId="231A5D4D">
            <w:pPr>
              <w:bidi w:val="0"/>
              <w:rPr>
                <w:rFonts w:hint="default" w:ascii="宋体" w:hAnsi="宋体" w:eastAsia="宋体"/>
                <w:lang w:val="en-US" w:eastAsia="zh-CN"/>
              </w:rPr>
            </w:pPr>
            <w:r>
              <w:rPr>
                <w:rFonts w:hint="eastAsia" w:ascii="宋体" w:hAnsi="宋体"/>
                <w:lang w:val="en-US" w:eastAsia="zh-CN"/>
              </w:rPr>
              <w:t>显示小程序功能介绍</w:t>
            </w:r>
          </w:p>
        </w:tc>
      </w:tr>
      <w:tr w14:paraId="6F267C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037A7297">
            <w:pPr>
              <w:rPr>
                <w:rFonts w:ascii="宋体" w:hAnsi="宋体"/>
                <w:sz w:val="24"/>
              </w:rPr>
            </w:pPr>
            <w:r>
              <w:rPr>
                <w:rFonts w:hint="eastAsia" w:ascii="宋体" w:hAnsi="宋体"/>
                <w:sz w:val="24"/>
              </w:rPr>
              <w:t>一般性流程：</w:t>
            </w:r>
          </w:p>
        </w:tc>
        <w:tc>
          <w:tcPr>
            <w:tcW w:w="6225" w:type="dxa"/>
            <w:gridSpan w:val="3"/>
          </w:tcPr>
          <w:p w14:paraId="3AAB6A4C">
            <w:pPr>
              <w:pStyle w:val="17"/>
              <w:ind w:firstLine="0" w:firstLineChars="0"/>
              <w:rPr>
                <w:rFonts w:ascii="宋体" w:hAnsi="宋体"/>
                <w:sz w:val="24"/>
              </w:rPr>
            </w:pPr>
            <w:r>
              <w:rPr>
                <w:rFonts w:hint="eastAsia" w:ascii="宋体" w:hAnsi="宋体"/>
                <w:sz w:val="24"/>
              </w:rPr>
              <w:t>登录</w:t>
            </w:r>
          </w:p>
        </w:tc>
      </w:tr>
      <w:tr w14:paraId="1F39EC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16AEFC98">
            <w:pPr>
              <w:rPr>
                <w:rFonts w:ascii="宋体" w:hAnsi="宋体"/>
                <w:sz w:val="24"/>
              </w:rPr>
            </w:pPr>
            <w:r>
              <w:rPr>
                <w:rFonts w:hint="eastAsia" w:ascii="宋体" w:hAnsi="宋体"/>
                <w:sz w:val="24"/>
              </w:rPr>
              <w:t>选择性流程</w:t>
            </w:r>
          </w:p>
        </w:tc>
        <w:tc>
          <w:tcPr>
            <w:tcW w:w="6225" w:type="dxa"/>
            <w:gridSpan w:val="3"/>
          </w:tcPr>
          <w:p w14:paraId="3B68B645">
            <w:pPr>
              <w:pStyle w:val="17"/>
              <w:ind w:firstLine="0" w:firstLineChars="0"/>
              <w:rPr>
                <w:rFonts w:ascii="宋体" w:hAnsi="宋体"/>
                <w:sz w:val="24"/>
              </w:rPr>
            </w:pPr>
            <w:r>
              <w:rPr>
                <w:rFonts w:hint="eastAsia" w:ascii="宋体" w:hAnsi="宋体"/>
                <w:sz w:val="24"/>
              </w:rPr>
              <w:t>无</w:t>
            </w:r>
          </w:p>
        </w:tc>
      </w:tr>
      <w:tr w14:paraId="7C23DC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06C936CF">
            <w:pPr>
              <w:rPr>
                <w:rFonts w:ascii="宋体" w:hAnsi="宋体"/>
                <w:sz w:val="24"/>
              </w:rPr>
            </w:pPr>
            <w:r>
              <w:rPr>
                <w:rFonts w:hint="eastAsia" w:ascii="宋体" w:hAnsi="宋体"/>
                <w:sz w:val="24"/>
              </w:rPr>
              <w:t>异常：</w:t>
            </w:r>
          </w:p>
        </w:tc>
        <w:tc>
          <w:tcPr>
            <w:tcW w:w="6225" w:type="dxa"/>
            <w:gridSpan w:val="3"/>
          </w:tcPr>
          <w:p w14:paraId="243F544A">
            <w:pPr>
              <w:bidi w:val="0"/>
              <w:rPr>
                <w:rFonts w:hint="default" w:ascii="宋体" w:hAnsi="宋体" w:eastAsia="宋体"/>
                <w:lang w:val="en-US" w:eastAsia="zh-CN"/>
              </w:rPr>
            </w:pPr>
            <w:r>
              <w:rPr>
                <w:rFonts w:hint="eastAsia" w:ascii="宋体" w:hAnsi="宋体"/>
                <w:lang w:val="en-US" w:eastAsia="zh-CN"/>
              </w:rPr>
              <w:t>点击后无响应或无法显示</w:t>
            </w:r>
          </w:p>
        </w:tc>
      </w:tr>
      <w:tr w14:paraId="5AE4A0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tcPr>
          <w:p w14:paraId="112B4E47">
            <w:pPr>
              <w:rPr>
                <w:rFonts w:ascii="宋体" w:hAnsi="宋体"/>
                <w:sz w:val="24"/>
              </w:rPr>
            </w:pPr>
            <w:r>
              <w:rPr>
                <w:rFonts w:hint="eastAsia" w:ascii="宋体" w:hAnsi="宋体"/>
                <w:sz w:val="24"/>
              </w:rPr>
              <w:t>优先级：</w:t>
            </w:r>
          </w:p>
        </w:tc>
        <w:tc>
          <w:tcPr>
            <w:tcW w:w="6225" w:type="dxa"/>
            <w:gridSpan w:val="3"/>
          </w:tcPr>
          <w:p w14:paraId="671D250A">
            <w:pPr>
              <w:rPr>
                <w:rFonts w:hint="default" w:ascii="宋体" w:hAnsi="宋体" w:eastAsia="宋体"/>
                <w:sz w:val="24"/>
                <w:lang w:val="en-US" w:eastAsia="zh-CN"/>
              </w:rPr>
            </w:pPr>
            <w:r>
              <w:rPr>
                <w:rFonts w:hint="eastAsia" w:ascii="宋体" w:hAnsi="宋体"/>
                <w:sz w:val="24"/>
                <w:lang w:val="en-US" w:eastAsia="zh-CN"/>
              </w:rPr>
              <w:t>中</w:t>
            </w:r>
          </w:p>
        </w:tc>
      </w:tr>
      <w:tr w14:paraId="5DA032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071" w:type="dxa"/>
          </w:tcPr>
          <w:p w14:paraId="2CFE58DD">
            <w:pPr>
              <w:rPr>
                <w:rFonts w:ascii="宋体" w:hAnsi="宋体"/>
                <w:sz w:val="24"/>
              </w:rPr>
            </w:pPr>
            <w:r>
              <w:rPr>
                <w:rFonts w:hint="eastAsia" w:ascii="宋体" w:hAnsi="宋体"/>
                <w:sz w:val="24"/>
              </w:rPr>
              <w:t>使用频率：</w:t>
            </w:r>
          </w:p>
        </w:tc>
        <w:tc>
          <w:tcPr>
            <w:tcW w:w="6225" w:type="dxa"/>
            <w:gridSpan w:val="3"/>
          </w:tcPr>
          <w:p w14:paraId="7550EBB7">
            <w:pPr>
              <w:rPr>
                <w:rFonts w:hint="eastAsia" w:ascii="宋体" w:hAnsi="宋体" w:eastAsia="宋体"/>
                <w:sz w:val="24"/>
                <w:lang w:val="en-US" w:eastAsia="zh-CN"/>
              </w:rPr>
            </w:pPr>
            <w:r>
              <w:rPr>
                <w:rFonts w:hint="eastAsia" w:ascii="宋体" w:hAnsi="宋体"/>
                <w:sz w:val="24"/>
                <w:lang w:val="en-US" w:eastAsia="zh-CN"/>
              </w:rPr>
              <w:t>中</w:t>
            </w:r>
          </w:p>
        </w:tc>
      </w:tr>
      <w:tr w14:paraId="624A18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0ADA1A5B">
            <w:pPr>
              <w:rPr>
                <w:rFonts w:ascii="宋体" w:hAnsi="宋体"/>
                <w:sz w:val="24"/>
              </w:rPr>
            </w:pPr>
            <w:r>
              <w:rPr>
                <w:rFonts w:hint="eastAsia" w:ascii="宋体" w:hAnsi="宋体"/>
                <w:sz w:val="24"/>
              </w:rPr>
              <w:t>业务规则：</w:t>
            </w:r>
          </w:p>
        </w:tc>
        <w:tc>
          <w:tcPr>
            <w:tcW w:w="6225" w:type="dxa"/>
            <w:gridSpan w:val="3"/>
          </w:tcPr>
          <w:p w14:paraId="25933E9B">
            <w:pPr>
              <w:rPr>
                <w:rFonts w:ascii="宋体" w:hAnsi="宋体"/>
                <w:sz w:val="24"/>
              </w:rPr>
            </w:pPr>
            <w:r>
              <w:rPr>
                <w:rFonts w:hint="eastAsia" w:ascii="宋体" w:hAnsi="宋体"/>
                <w:sz w:val="24"/>
              </w:rPr>
              <w:t>无</w:t>
            </w:r>
          </w:p>
        </w:tc>
      </w:tr>
      <w:tr w14:paraId="74968E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55007B0B">
            <w:pPr>
              <w:rPr>
                <w:rFonts w:ascii="宋体" w:hAnsi="宋体"/>
                <w:sz w:val="24"/>
              </w:rPr>
            </w:pPr>
            <w:r>
              <w:rPr>
                <w:rFonts w:hint="eastAsia" w:ascii="宋体" w:hAnsi="宋体"/>
                <w:sz w:val="24"/>
              </w:rPr>
              <w:t>其他信息：</w:t>
            </w:r>
          </w:p>
        </w:tc>
        <w:tc>
          <w:tcPr>
            <w:tcW w:w="6225" w:type="dxa"/>
            <w:gridSpan w:val="3"/>
          </w:tcPr>
          <w:p w14:paraId="7606952D">
            <w:pPr>
              <w:rPr>
                <w:rFonts w:ascii="宋体" w:hAnsi="宋体"/>
                <w:sz w:val="24"/>
              </w:rPr>
            </w:pPr>
            <w:r>
              <w:rPr>
                <w:rFonts w:hint="eastAsia" w:ascii="宋体" w:hAnsi="宋体"/>
                <w:sz w:val="24"/>
              </w:rPr>
              <w:t>无</w:t>
            </w:r>
          </w:p>
        </w:tc>
      </w:tr>
      <w:tr w14:paraId="02C6E3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29CB5A2">
            <w:pPr>
              <w:rPr>
                <w:rFonts w:ascii="宋体" w:hAnsi="宋体"/>
                <w:sz w:val="24"/>
              </w:rPr>
            </w:pPr>
            <w:r>
              <w:rPr>
                <w:rFonts w:hint="eastAsia" w:ascii="宋体" w:hAnsi="宋体"/>
                <w:sz w:val="24"/>
              </w:rPr>
              <w:t>假设：</w:t>
            </w:r>
          </w:p>
        </w:tc>
        <w:tc>
          <w:tcPr>
            <w:tcW w:w="6225" w:type="dxa"/>
            <w:gridSpan w:val="3"/>
          </w:tcPr>
          <w:p w14:paraId="2DAE79F5">
            <w:pPr>
              <w:rPr>
                <w:rFonts w:ascii="宋体" w:hAnsi="宋体"/>
                <w:sz w:val="24"/>
              </w:rPr>
            </w:pPr>
            <w:r>
              <w:rPr>
                <w:rFonts w:hint="eastAsia" w:ascii="宋体" w:hAnsi="宋体"/>
                <w:sz w:val="24"/>
              </w:rPr>
              <w:t>无</w:t>
            </w:r>
          </w:p>
        </w:tc>
      </w:tr>
    </w:tbl>
    <w:p w14:paraId="7996EFBB">
      <w:pPr>
        <w:numPr>
          <w:ilvl w:val="0"/>
          <w:numId w:val="0"/>
        </w:numPr>
      </w:pPr>
    </w:p>
    <w:p w14:paraId="21E09600">
      <w:pPr>
        <w:pStyle w:val="7"/>
        <w:spacing w:line="360" w:lineRule="auto"/>
        <w:rPr>
          <w:rFonts w:hint="eastAsia" w:ascii="楷体" w:hAnsi="楷体" w:eastAsia="楷体" w:cs="楷体"/>
          <w:sz w:val="21"/>
          <w:szCs w:val="21"/>
          <w:lang w:eastAsia="zh-CN"/>
        </w:rPr>
      </w:pPr>
      <w:r>
        <w:rPr>
          <w:rFonts w:hint="eastAsia" w:ascii="楷体" w:hAnsi="楷体" w:eastAsia="楷体" w:cs="楷体"/>
          <w:sz w:val="21"/>
          <w:szCs w:val="21"/>
        </w:rPr>
        <w:t>表4-</w:t>
      </w:r>
      <w:r>
        <w:rPr>
          <w:rFonts w:hint="eastAsia" w:ascii="楷体" w:hAnsi="楷体" w:eastAsia="楷体" w:cs="楷体"/>
          <w:sz w:val="21"/>
          <w:szCs w:val="21"/>
          <w:lang w:val="en-US" w:eastAsia="zh-CN"/>
        </w:rPr>
        <w:t>3</w:t>
      </w:r>
      <w:r>
        <w:rPr>
          <w:rFonts w:hint="eastAsia" w:ascii="楷体" w:hAnsi="楷体" w:eastAsia="楷体" w:cs="楷体"/>
          <w:sz w:val="21"/>
          <w:szCs w:val="21"/>
        </w:rPr>
        <w:t>-8-1</w:t>
      </w:r>
      <w:r>
        <w:rPr>
          <w:rFonts w:hint="eastAsia" w:ascii="楷体" w:hAnsi="楷体" w:eastAsia="楷体" w:cs="楷体"/>
          <w:sz w:val="21"/>
          <w:szCs w:val="21"/>
          <w:lang w:eastAsia="zh-Hans"/>
        </w:rPr>
        <w:t xml:space="preserve">用例表 </w:t>
      </w:r>
      <w:r>
        <w:rPr>
          <w:rFonts w:hint="eastAsia" w:ascii="楷体" w:hAnsi="楷体" w:eastAsia="楷体" w:cs="楷体"/>
          <w:sz w:val="21"/>
          <w:szCs w:val="21"/>
          <w:lang w:val="en-US" w:eastAsia="zh-CN"/>
        </w:rPr>
        <w:t>新手帮助</w:t>
      </w:r>
    </w:p>
    <w:p w14:paraId="01436CC6">
      <w:pPr>
        <w:spacing w:line="360" w:lineRule="auto"/>
        <w:rPr>
          <w:rFonts w:hint="eastAsia" w:ascii="楷体" w:hAnsi="楷体" w:eastAsia="楷体" w:cs="楷体"/>
          <w:sz w:val="24"/>
          <w:lang w:eastAsia="zh-Hans"/>
        </w:rPr>
      </w:pPr>
      <w:r>
        <w:rPr>
          <w:rFonts w:hint="eastAsia" w:ascii="楷体" w:hAnsi="楷体" w:eastAsia="楷体" w:cs="楷体"/>
          <w:sz w:val="24"/>
          <w:lang w:eastAsia="zh-Hans"/>
        </w:rPr>
        <w:t>界面原型</w:t>
      </w:r>
    </w:p>
    <w:p w14:paraId="3C607EC6">
      <w:r>
        <w:drawing>
          <wp:inline distT="0" distB="0" distL="114300" distR="114300">
            <wp:extent cx="2433955" cy="4072890"/>
            <wp:effectExtent l="0" t="0" r="4445" b="3810"/>
            <wp:docPr id="8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4"/>
                    <pic:cNvPicPr>
                      <a:picLocks noChangeAspect="1"/>
                    </pic:cNvPicPr>
                  </pic:nvPicPr>
                  <pic:blipFill>
                    <a:blip r:embed="rId46"/>
                    <a:stretch>
                      <a:fillRect/>
                    </a:stretch>
                  </pic:blipFill>
                  <pic:spPr>
                    <a:xfrm>
                      <a:off x="0" y="0"/>
                      <a:ext cx="2433955" cy="4072890"/>
                    </a:xfrm>
                    <a:prstGeom prst="rect">
                      <a:avLst/>
                    </a:prstGeom>
                    <a:noFill/>
                    <a:ln>
                      <a:noFill/>
                    </a:ln>
                  </pic:spPr>
                </pic:pic>
              </a:graphicData>
            </a:graphic>
          </wp:inline>
        </w:drawing>
      </w:r>
      <w:r>
        <w:drawing>
          <wp:inline distT="0" distB="0" distL="114300" distR="114300">
            <wp:extent cx="2440940" cy="4098925"/>
            <wp:effectExtent l="0" t="0" r="6985" b="6350"/>
            <wp:docPr id="9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4"/>
                    <pic:cNvPicPr>
                      <a:picLocks noChangeAspect="1"/>
                    </pic:cNvPicPr>
                  </pic:nvPicPr>
                  <pic:blipFill>
                    <a:blip r:embed="rId51"/>
                    <a:stretch>
                      <a:fillRect/>
                    </a:stretch>
                  </pic:blipFill>
                  <pic:spPr>
                    <a:xfrm>
                      <a:off x="0" y="0"/>
                      <a:ext cx="2440940" cy="4098925"/>
                    </a:xfrm>
                    <a:prstGeom prst="rect">
                      <a:avLst/>
                    </a:prstGeom>
                    <a:noFill/>
                    <a:ln>
                      <a:noFill/>
                    </a:ln>
                  </pic:spPr>
                </pic:pic>
              </a:graphicData>
            </a:graphic>
          </wp:inline>
        </w:drawing>
      </w:r>
    </w:p>
    <w:p w14:paraId="59506356">
      <w:pPr>
        <w:spacing w:line="360" w:lineRule="auto"/>
        <w:jc w:val="center"/>
        <w:rPr>
          <w:rFonts w:hint="eastAsia" w:ascii="楷体" w:hAnsi="楷体" w:eastAsia="楷体"/>
          <w:szCs w:val="21"/>
        </w:rPr>
      </w:pPr>
    </w:p>
    <w:p w14:paraId="3288AE2B">
      <w:pPr>
        <w:pStyle w:val="7"/>
        <w:spacing w:line="360" w:lineRule="auto"/>
        <w:rPr>
          <w:rFonts w:hint="eastAsia" w:ascii="楷体" w:hAnsi="楷体" w:eastAsia="楷体" w:cs="楷体"/>
          <w:sz w:val="21"/>
          <w:szCs w:val="21"/>
          <w:lang w:eastAsia="zh-CN" w:bidi="ar"/>
        </w:rPr>
      </w:pPr>
      <w:r>
        <w:rPr>
          <w:rFonts w:hint="eastAsia" w:ascii="楷体" w:hAnsi="楷体" w:eastAsia="楷体" w:cs="楷体"/>
          <w:sz w:val="21"/>
          <w:szCs w:val="21"/>
        </w:rPr>
        <w:t>图4-</w:t>
      </w:r>
      <w:r>
        <w:rPr>
          <w:rFonts w:hint="eastAsia" w:ascii="楷体" w:hAnsi="楷体" w:eastAsia="楷体" w:cs="楷体"/>
          <w:sz w:val="21"/>
          <w:szCs w:val="21"/>
          <w:lang w:val="en-US" w:eastAsia="zh-CN"/>
        </w:rPr>
        <w:t>3</w:t>
      </w:r>
      <w:r>
        <w:rPr>
          <w:rFonts w:hint="eastAsia" w:ascii="楷体" w:hAnsi="楷体" w:eastAsia="楷体" w:cs="楷体"/>
          <w:sz w:val="21"/>
          <w:szCs w:val="21"/>
        </w:rPr>
        <w:t xml:space="preserve">-8-3 </w:t>
      </w:r>
      <w:r>
        <w:rPr>
          <w:rFonts w:hint="eastAsia" w:ascii="楷体" w:hAnsi="楷体" w:eastAsia="楷体" w:cs="楷体"/>
          <w:sz w:val="21"/>
          <w:szCs w:val="21"/>
          <w:lang w:eastAsia="zh-Hans"/>
        </w:rPr>
        <w:t xml:space="preserve">原型界面 </w:t>
      </w:r>
      <w:r>
        <w:rPr>
          <w:rFonts w:hint="eastAsia" w:ascii="楷体" w:hAnsi="楷体" w:eastAsia="楷体" w:cs="楷体"/>
          <w:sz w:val="21"/>
          <w:szCs w:val="21"/>
          <w:lang w:val="en-US" w:eastAsia="zh-CN" w:bidi="ar"/>
        </w:rPr>
        <w:t>新手帮助</w:t>
      </w:r>
    </w:p>
    <w:p w14:paraId="04472376">
      <w:pPr>
        <w:pStyle w:val="5"/>
        <w:numPr>
          <w:ilvl w:val="2"/>
          <w:numId w:val="0"/>
        </w:numPr>
        <w:rPr>
          <w:rFonts w:hint="eastAsia" w:ascii="楷体" w:hAnsi="楷体" w:eastAsia="楷体" w:cs="楷体"/>
          <w:b/>
          <w:bCs/>
          <w:color w:val="auto"/>
          <w:sz w:val="24"/>
          <w:szCs w:val="24"/>
        </w:rPr>
      </w:pPr>
      <w:r>
        <w:rPr>
          <w:rFonts w:hint="eastAsia" w:ascii="楷体" w:hAnsi="楷体" w:eastAsia="楷体" w:cs="楷体"/>
          <w:b/>
          <w:bCs/>
          <w:color w:val="auto"/>
          <w:sz w:val="24"/>
          <w:szCs w:val="24"/>
        </w:rPr>
        <w:t>4.</w:t>
      </w:r>
      <w:r>
        <w:rPr>
          <w:rFonts w:hint="eastAsia" w:ascii="楷体" w:hAnsi="楷体" w:eastAsia="楷体" w:cs="楷体"/>
          <w:b/>
          <w:bCs/>
          <w:color w:val="auto"/>
          <w:sz w:val="24"/>
          <w:szCs w:val="24"/>
          <w:lang w:val="en-US" w:eastAsia="zh-CN"/>
        </w:rPr>
        <w:t>3</w:t>
      </w:r>
      <w:r>
        <w:rPr>
          <w:rFonts w:hint="eastAsia" w:ascii="楷体" w:hAnsi="楷体" w:eastAsia="楷体" w:cs="楷体"/>
          <w:b/>
          <w:bCs/>
          <w:color w:val="auto"/>
          <w:sz w:val="24"/>
          <w:szCs w:val="24"/>
        </w:rPr>
        <w:t>.9我的收藏</w:t>
      </w:r>
    </w:p>
    <w:p w14:paraId="05B7CA90">
      <w:pPr>
        <w:spacing w:line="360" w:lineRule="auto"/>
        <w:rPr>
          <w:rFonts w:hint="eastAsia" w:ascii="楷体" w:hAnsi="楷体" w:eastAsia="楷体" w:cs="楷体"/>
          <w:szCs w:val="21"/>
        </w:rPr>
      </w:pPr>
      <w:r>
        <w:rPr>
          <w:rFonts w:hint="eastAsia" w:ascii="楷体" w:hAnsi="楷体" w:eastAsia="楷体" w:cs="楷体"/>
          <w:sz w:val="24"/>
          <w:lang w:eastAsia="zh-Hans"/>
        </w:rPr>
        <w:t>用例图</w:t>
      </w:r>
    </w:p>
    <w:p w14:paraId="137AC8D7">
      <w:pPr>
        <w:numPr>
          <w:ilvl w:val="0"/>
          <w:numId w:val="0"/>
        </w:numPr>
      </w:pPr>
      <w:r>
        <w:drawing>
          <wp:inline distT="0" distB="0" distL="114300" distR="114300">
            <wp:extent cx="5269865" cy="2562225"/>
            <wp:effectExtent l="0" t="0" r="6985" b="0"/>
            <wp:docPr id="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0"/>
                    <pic:cNvPicPr>
                      <a:picLocks noChangeAspect="1"/>
                    </pic:cNvPicPr>
                  </pic:nvPicPr>
                  <pic:blipFill>
                    <a:blip r:embed="rId52"/>
                    <a:stretch>
                      <a:fillRect/>
                    </a:stretch>
                  </pic:blipFill>
                  <pic:spPr>
                    <a:xfrm>
                      <a:off x="0" y="0"/>
                      <a:ext cx="5269865" cy="2562225"/>
                    </a:xfrm>
                    <a:prstGeom prst="rect">
                      <a:avLst/>
                    </a:prstGeom>
                    <a:noFill/>
                    <a:ln>
                      <a:noFill/>
                    </a:ln>
                  </pic:spPr>
                </pic:pic>
              </a:graphicData>
            </a:graphic>
          </wp:inline>
        </w:drawing>
      </w:r>
    </w:p>
    <w:p w14:paraId="423EBC6B">
      <w:pPr>
        <w:pStyle w:val="7"/>
        <w:spacing w:line="360" w:lineRule="auto"/>
        <w:rPr>
          <w:rFonts w:hint="default" w:ascii="楷体" w:hAnsi="楷体" w:eastAsia="楷体" w:cs="楷体"/>
          <w:sz w:val="21"/>
          <w:szCs w:val="21"/>
          <w:lang w:val="en-US" w:eastAsia="zh-CN"/>
        </w:rPr>
      </w:pPr>
      <w:r>
        <w:rPr>
          <w:rFonts w:hint="eastAsia" w:ascii="楷体" w:hAnsi="楷体" w:eastAsia="楷体" w:cs="楷体"/>
          <w:sz w:val="21"/>
          <w:szCs w:val="21"/>
        </w:rPr>
        <w:t>图4-</w:t>
      </w:r>
      <w:r>
        <w:rPr>
          <w:rFonts w:hint="eastAsia" w:ascii="楷体" w:hAnsi="楷体" w:eastAsia="楷体" w:cs="楷体"/>
          <w:sz w:val="21"/>
          <w:szCs w:val="21"/>
          <w:lang w:val="en-US" w:eastAsia="zh-CN"/>
        </w:rPr>
        <w:t>3</w:t>
      </w:r>
      <w:r>
        <w:rPr>
          <w:rFonts w:hint="eastAsia" w:ascii="楷体" w:hAnsi="楷体" w:eastAsia="楷体" w:cs="楷体"/>
          <w:sz w:val="21"/>
          <w:szCs w:val="21"/>
        </w:rPr>
        <w:t>-</w:t>
      </w:r>
      <w:r>
        <w:rPr>
          <w:rFonts w:hint="eastAsia" w:ascii="楷体" w:hAnsi="楷体" w:eastAsia="楷体" w:cs="楷体"/>
          <w:sz w:val="21"/>
          <w:szCs w:val="21"/>
          <w:lang w:val="en-US" w:eastAsia="zh-CN"/>
        </w:rPr>
        <w:t>9</w:t>
      </w:r>
      <w:r>
        <w:rPr>
          <w:rFonts w:hint="eastAsia" w:ascii="楷体" w:hAnsi="楷体" w:eastAsia="楷体" w:cs="楷体"/>
          <w:sz w:val="21"/>
          <w:szCs w:val="21"/>
          <w:lang w:eastAsia="zh-Hans"/>
        </w:rPr>
        <w:t xml:space="preserve">用例图 </w:t>
      </w:r>
      <w:r>
        <w:rPr>
          <w:rFonts w:hint="eastAsia" w:ascii="楷体" w:hAnsi="楷体" w:eastAsia="楷体" w:cs="楷体"/>
          <w:sz w:val="21"/>
          <w:szCs w:val="21"/>
          <w:lang w:val="en-US" w:eastAsia="zh-CN"/>
        </w:rPr>
        <w:t>我的收藏</w:t>
      </w:r>
    </w:p>
    <w:p w14:paraId="544F1BDF">
      <w:pPr>
        <w:spacing w:line="360" w:lineRule="auto"/>
      </w:pPr>
      <w:r>
        <w:rPr>
          <w:rFonts w:hint="eastAsia" w:ascii="楷体" w:hAnsi="楷体" w:eastAsia="楷体" w:cs="楷体"/>
          <w:sz w:val="24"/>
          <w:lang w:eastAsia="zh-Hans"/>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1"/>
        <w:gridCol w:w="2061"/>
        <w:gridCol w:w="2072"/>
        <w:gridCol w:w="2092"/>
      </w:tblGrid>
      <w:tr w14:paraId="7E683E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tcPr>
          <w:p w14:paraId="0CA60A7F">
            <w:pPr>
              <w:rPr>
                <w:rFonts w:ascii="宋体" w:hAnsi="宋体"/>
                <w:sz w:val="24"/>
              </w:rPr>
            </w:pPr>
            <w:r>
              <w:rPr>
                <w:rFonts w:hint="eastAsia" w:ascii="宋体" w:hAnsi="宋体"/>
                <w:sz w:val="24"/>
              </w:rPr>
              <w:t>ID和名称</w:t>
            </w:r>
          </w:p>
        </w:tc>
        <w:tc>
          <w:tcPr>
            <w:tcW w:w="6225" w:type="dxa"/>
            <w:gridSpan w:val="3"/>
          </w:tcPr>
          <w:p w14:paraId="7754314E">
            <w:pPr>
              <w:rPr>
                <w:rFonts w:hint="default" w:ascii="宋体" w:hAnsi="宋体" w:eastAsia="宋体"/>
                <w:sz w:val="24"/>
                <w:lang w:val="en-US" w:eastAsia="zh-CN"/>
              </w:rPr>
            </w:pPr>
            <w:r>
              <w:rPr>
                <w:rFonts w:hint="eastAsia" w:ascii="宋体" w:hAnsi="宋体"/>
                <w:sz w:val="24"/>
                <w:lang w:val="en-US" w:eastAsia="zh-CN"/>
              </w:rPr>
              <w:t>UC</w:t>
            </w:r>
            <w:r>
              <w:rPr>
                <w:rFonts w:ascii="宋体" w:hAnsi="宋体"/>
                <w:sz w:val="24"/>
              </w:rPr>
              <w:t>-</w:t>
            </w:r>
            <w:r>
              <w:rPr>
                <w:rFonts w:hint="eastAsia" w:ascii="宋体" w:hAnsi="宋体"/>
                <w:sz w:val="24"/>
                <w:lang w:val="en-US" w:eastAsia="zh-CN"/>
              </w:rPr>
              <w:t>5 我的收藏</w:t>
            </w:r>
          </w:p>
        </w:tc>
      </w:tr>
      <w:tr w14:paraId="09D709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0A6669AB">
            <w:pPr>
              <w:rPr>
                <w:rFonts w:ascii="宋体" w:hAnsi="宋体"/>
                <w:sz w:val="24"/>
              </w:rPr>
            </w:pPr>
            <w:r>
              <w:rPr>
                <w:rFonts w:hint="eastAsia" w:ascii="宋体" w:hAnsi="宋体"/>
                <w:sz w:val="24"/>
              </w:rPr>
              <w:t>创建人</w:t>
            </w:r>
          </w:p>
        </w:tc>
        <w:tc>
          <w:tcPr>
            <w:tcW w:w="2061" w:type="dxa"/>
          </w:tcPr>
          <w:p w14:paraId="6CBC8376">
            <w:pPr>
              <w:rPr>
                <w:rFonts w:hint="default" w:ascii="宋体" w:hAnsi="宋体" w:eastAsia="宋体"/>
                <w:sz w:val="24"/>
                <w:lang w:val="en-US" w:eastAsia="zh-CN"/>
              </w:rPr>
            </w:pPr>
            <w:r>
              <w:rPr>
                <w:rFonts w:hint="eastAsia" w:ascii="宋体" w:hAnsi="宋体"/>
                <w:sz w:val="24"/>
                <w:lang w:val="en-US" w:eastAsia="zh-CN"/>
              </w:rPr>
              <w:t>赵益萍</w:t>
            </w:r>
          </w:p>
        </w:tc>
        <w:tc>
          <w:tcPr>
            <w:tcW w:w="2072" w:type="dxa"/>
          </w:tcPr>
          <w:p w14:paraId="32AD98AF">
            <w:pPr>
              <w:rPr>
                <w:rFonts w:ascii="宋体" w:hAnsi="宋体"/>
                <w:sz w:val="24"/>
              </w:rPr>
            </w:pPr>
            <w:r>
              <w:rPr>
                <w:rFonts w:hint="eastAsia" w:ascii="宋体" w:hAnsi="宋体"/>
                <w:sz w:val="24"/>
              </w:rPr>
              <w:t>创建日期：</w:t>
            </w:r>
          </w:p>
        </w:tc>
        <w:tc>
          <w:tcPr>
            <w:tcW w:w="2092" w:type="dxa"/>
          </w:tcPr>
          <w:p w14:paraId="4365F77D">
            <w:pPr>
              <w:rPr>
                <w:rFonts w:ascii="宋体" w:hAnsi="宋体"/>
                <w:sz w:val="24"/>
              </w:rPr>
            </w:pPr>
            <w:r>
              <w:rPr>
                <w:rFonts w:hint="eastAsia" w:ascii="宋体" w:hAnsi="宋体"/>
                <w:sz w:val="24"/>
              </w:rPr>
              <w:t>2</w:t>
            </w:r>
            <w:r>
              <w:rPr>
                <w:rFonts w:ascii="宋体" w:hAnsi="宋体"/>
                <w:sz w:val="24"/>
              </w:rPr>
              <w:t>02</w:t>
            </w:r>
            <w:r>
              <w:rPr>
                <w:rFonts w:hint="eastAsia" w:ascii="宋体" w:hAnsi="宋体"/>
                <w:sz w:val="24"/>
                <w:lang w:val="en-US" w:eastAsia="zh-CN"/>
              </w:rPr>
              <w:t>5</w:t>
            </w:r>
            <w:r>
              <w:rPr>
                <w:rFonts w:hint="eastAsia" w:ascii="宋体" w:hAnsi="宋体"/>
                <w:sz w:val="24"/>
              </w:rPr>
              <w:t>/</w:t>
            </w:r>
            <w:r>
              <w:rPr>
                <w:rFonts w:ascii="宋体" w:hAnsi="宋体"/>
                <w:sz w:val="24"/>
              </w:rPr>
              <w:t>5</w:t>
            </w:r>
            <w:r>
              <w:rPr>
                <w:rFonts w:hint="eastAsia" w:ascii="宋体" w:hAnsi="宋体"/>
                <w:sz w:val="24"/>
              </w:rPr>
              <w:t>/4</w:t>
            </w:r>
          </w:p>
        </w:tc>
      </w:tr>
      <w:tr w14:paraId="67B44A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7C5281F6">
            <w:pPr>
              <w:rPr>
                <w:rFonts w:ascii="宋体" w:hAnsi="宋体"/>
                <w:sz w:val="24"/>
              </w:rPr>
            </w:pPr>
            <w:r>
              <w:rPr>
                <w:rFonts w:hint="eastAsia" w:ascii="宋体" w:hAnsi="宋体"/>
                <w:sz w:val="24"/>
              </w:rPr>
              <w:t>主要操作者</w:t>
            </w:r>
          </w:p>
        </w:tc>
        <w:tc>
          <w:tcPr>
            <w:tcW w:w="2061" w:type="dxa"/>
          </w:tcPr>
          <w:p w14:paraId="6689A527">
            <w:pPr>
              <w:rPr>
                <w:rFonts w:hint="eastAsia" w:ascii="宋体" w:hAnsi="宋体" w:eastAsia="宋体"/>
                <w:sz w:val="24"/>
                <w:lang w:val="en-US" w:eastAsia="zh-CN"/>
              </w:rPr>
            </w:pPr>
            <w:r>
              <w:rPr>
                <w:rFonts w:hint="eastAsia" w:ascii="宋体" w:hAnsi="宋体"/>
                <w:sz w:val="24"/>
                <w:lang w:val="en-US" w:eastAsia="zh-CN"/>
              </w:rPr>
              <w:t>用户</w:t>
            </w:r>
          </w:p>
        </w:tc>
        <w:tc>
          <w:tcPr>
            <w:tcW w:w="2072" w:type="dxa"/>
          </w:tcPr>
          <w:p w14:paraId="03B34D15">
            <w:pPr>
              <w:rPr>
                <w:rFonts w:ascii="宋体" w:hAnsi="宋体"/>
                <w:sz w:val="24"/>
              </w:rPr>
            </w:pPr>
            <w:r>
              <w:rPr>
                <w:rFonts w:hint="eastAsia" w:ascii="宋体" w:hAnsi="宋体"/>
                <w:sz w:val="24"/>
              </w:rPr>
              <w:t>次要操作者：</w:t>
            </w:r>
          </w:p>
        </w:tc>
        <w:tc>
          <w:tcPr>
            <w:tcW w:w="2092" w:type="dxa"/>
          </w:tcPr>
          <w:p w14:paraId="17BC9699">
            <w:pPr>
              <w:rPr>
                <w:rFonts w:ascii="宋体" w:hAnsi="宋体"/>
                <w:sz w:val="24"/>
              </w:rPr>
            </w:pPr>
            <w:r>
              <w:rPr>
                <w:rFonts w:hint="eastAsia" w:ascii="宋体" w:hAnsi="宋体"/>
                <w:sz w:val="24"/>
              </w:rPr>
              <w:t>无</w:t>
            </w:r>
          </w:p>
        </w:tc>
      </w:tr>
      <w:tr w14:paraId="351DBF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029E7713">
            <w:pPr>
              <w:rPr>
                <w:rFonts w:ascii="宋体" w:hAnsi="宋体"/>
                <w:sz w:val="24"/>
              </w:rPr>
            </w:pPr>
            <w:r>
              <w:rPr>
                <w:rFonts w:hint="eastAsia" w:ascii="宋体" w:hAnsi="宋体"/>
                <w:sz w:val="24"/>
              </w:rPr>
              <w:t>描述：</w:t>
            </w:r>
          </w:p>
        </w:tc>
        <w:tc>
          <w:tcPr>
            <w:tcW w:w="6225" w:type="dxa"/>
            <w:gridSpan w:val="3"/>
          </w:tcPr>
          <w:p w14:paraId="15B51F0D">
            <w:pPr>
              <w:bidi w:val="0"/>
              <w:rPr>
                <w:rFonts w:hint="default" w:ascii="宋体" w:hAnsi="宋体" w:eastAsia="宋体"/>
                <w:lang w:val="en-US" w:eastAsia="zh-CN"/>
              </w:rPr>
            </w:pPr>
            <w:r>
              <w:rPr>
                <w:rFonts w:hint="eastAsia"/>
              </w:rPr>
              <w:t>用户</w:t>
            </w:r>
            <w:r>
              <w:rPr>
                <w:rFonts w:hint="eastAsia"/>
                <w:lang w:val="en-US" w:eastAsia="zh-CN"/>
              </w:rPr>
              <w:t>点击“我的”页面中“我的收藏”按钮</w:t>
            </w:r>
          </w:p>
        </w:tc>
      </w:tr>
      <w:tr w14:paraId="1D448A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599BB24E">
            <w:pPr>
              <w:rPr>
                <w:rFonts w:ascii="宋体" w:hAnsi="宋体"/>
                <w:sz w:val="24"/>
              </w:rPr>
            </w:pPr>
            <w:r>
              <w:rPr>
                <w:rFonts w:hint="eastAsia" w:ascii="宋体" w:hAnsi="宋体"/>
                <w:sz w:val="24"/>
              </w:rPr>
              <w:t>触发器：</w:t>
            </w:r>
          </w:p>
        </w:tc>
        <w:tc>
          <w:tcPr>
            <w:tcW w:w="6225" w:type="dxa"/>
            <w:gridSpan w:val="3"/>
          </w:tcPr>
          <w:p w14:paraId="6A33BB1A">
            <w:pPr>
              <w:bidi w:val="0"/>
              <w:rPr>
                <w:rFonts w:hint="default" w:ascii="宋体" w:hAnsi="宋体" w:eastAsia="宋体"/>
                <w:lang w:val="en-US" w:eastAsia="zh-CN"/>
              </w:rPr>
            </w:pPr>
            <w:r>
              <w:rPr>
                <w:rFonts w:hint="eastAsia" w:ascii="宋体" w:hAnsi="宋体"/>
                <w:lang w:eastAsia="zh-CN"/>
              </w:rPr>
              <w:t>“</w:t>
            </w:r>
            <w:r>
              <w:rPr>
                <w:rFonts w:hint="eastAsia" w:ascii="宋体" w:hAnsi="宋体"/>
                <w:lang w:val="en-US" w:eastAsia="zh-CN"/>
              </w:rPr>
              <w:t>我的收藏</w:t>
            </w:r>
            <w:r>
              <w:rPr>
                <w:rFonts w:hint="eastAsia" w:ascii="宋体" w:hAnsi="宋体"/>
                <w:lang w:eastAsia="zh-CN"/>
              </w:rPr>
              <w:t>”</w:t>
            </w:r>
            <w:r>
              <w:rPr>
                <w:rFonts w:hint="eastAsia" w:ascii="宋体" w:hAnsi="宋体"/>
                <w:lang w:val="en-US" w:eastAsia="zh-CN"/>
              </w:rPr>
              <w:t>按钮</w:t>
            </w:r>
          </w:p>
        </w:tc>
      </w:tr>
      <w:tr w14:paraId="6AD26D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4EB1969F">
            <w:pPr>
              <w:rPr>
                <w:rFonts w:ascii="宋体" w:hAnsi="宋体"/>
                <w:sz w:val="24"/>
              </w:rPr>
            </w:pPr>
            <w:r>
              <w:rPr>
                <w:rFonts w:hint="eastAsia" w:ascii="宋体" w:hAnsi="宋体"/>
                <w:sz w:val="24"/>
              </w:rPr>
              <w:t>前置条件：</w:t>
            </w:r>
          </w:p>
        </w:tc>
        <w:tc>
          <w:tcPr>
            <w:tcW w:w="6225" w:type="dxa"/>
            <w:gridSpan w:val="3"/>
          </w:tcPr>
          <w:p w14:paraId="2E15DC36">
            <w:pPr>
              <w:bidi w:val="0"/>
              <w:rPr>
                <w:rFonts w:hint="default" w:ascii="宋体" w:hAnsi="宋体" w:eastAsia="宋体"/>
                <w:lang w:val="en-US" w:eastAsia="zh-CN"/>
              </w:rPr>
            </w:pPr>
            <w:r>
              <w:rPr>
                <w:rFonts w:hint="eastAsia"/>
              </w:rPr>
              <w:t>进入校务</w:t>
            </w:r>
            <w:r>
              <w:rPr>
                <w:rFonts w:hint="eastAsia"/>
                <w:lang w:val="en-US" w:eastAsia="zh-CN"/>
              </w:rPr>
              <w:t>问答</w:t>
            </w:r>
            <w:r>
              <w:rPr>
                <w:rFonts w:hint="eastAsia"/>
              </w:rPr>
              <w:t>机器人小程序并登录</w:t>
            </w:r>
          </w:p>
        </w:tc>
      </w:tr>
      <w:tr w14:paraId="1AD3DB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773DD23B">
            <w:pPr>
              <w:rPr>
                <w:rFonts w:ascii="宋体" w:hAnsi="宋体"/>
                <w:sz w:val="24"/>
              </w:rPr>
            </w:pPr>
            <w:r>
              <w:rPr>
                <w:rFonts w:hint="eastAsia" w:ascii="宋体" w:hAnsi="宋体"/>
                <w:sz w:val="24"/>
              </w:rPr>
              <w:t>后置条件：</w:t>
            </w:r>
          </w:p>
        </w:tc>
        <w:tc>
          <w:tcPr>
            <w:tcW w:w="6225" w:type="dxa"/>
            <w:gridSpan w:val="3"/>
          </w:tcPr>
          <w:p w14:paraId="49C9C821">
            <w:pPr>
              <w:bidi w:val="0"/>
              <w:rPr>
                <w:rFonts w:hint="default" w:ascii="宋体" w:hAnsi="宋体" w:eastAsia="宋体"/>
                <w:lang w:val="en-US" w:eastAsia="zh-CN"/>
              </w:rPr>
            </w:pPr>
            <w:r>
              <w:rPr>
                <w:rFonts w:hint="eastAsia" w:ascii="宋体" w:hAnsi="宋体"/>
                <w:lang w:val="en-US" w:eastAsia="zh-CN"/>
              </w:rPr>
              <w:t>显示用户的收藏信息</w:t>
            </w:r>
          </w:p>
        </w:tc>
      </w:tr>
      <w:tr w14:paraId="5B4500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7ED21ED3">
            <w:pPr>
              <w:rPr>
                <w:rFonts w:ascii="宋体" w:hAnsi="宋体"/>
                <w:sz w:val="24"/>
              </w:rPr>
            </w:pPr>
            <w:r>
              <w:rPr>
                <w:rFonts w:hint="eastAsia" w:ascii="宋体" w:hAnsi="宋体"/>
                <w:sz w:val="24"/>
              </w:rPr>
              <w:t>一般性流程：</w:t>
            </w:r>
          </w:p>
        </w:tc>
        <w:tc>
          <w:tcPr>
            <w:tcW w:w="6225" w:type="dxa"/>
            <w:gridSpan w:val="3"/>
          </w:tcPr>
          <w:p w14:paraId="4A6B7EEC">
            <w:pPr>
              <w:pStyle w:val="17"/>
              <w:ind w:firstLine="0" w:firstLineChars="0"/>
              <w:rPr>
                <w:rFonts w:ascii="宋体" w:hAnsi="宋体"/>
                <w:sz w:val="24"/>
              </w:rPr>
            </w:pPr>
            <w:r>
              <w:rPr>
                <w:rFonts w:hint="eastAsia" w:ascii="宋体" w:hAnsi="宋体"/>
                <w:sz w:val="24"/>
              </w:rPr>
              <w:t>登录</w:t>
            </w:r>
          </w:p>
        </w:tc>
      </w:tr>
      <w:tr w14:paraId="46AC46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7204945C">
            <w:pPr>
              <w:rPr>
                <w:rFonts w:ascii="宋体" w:hAnsi="宋体"/>
                <w:sz w:val="24"/>
              </w:rPr>
            </w:pPr>
            <w:r>
              <w:rPr>
                <w:rFonts w:hint="eastAsia" w:ascii="宋体" w:hAnsi="宋体"/>
                <w:sz w:val="24"/>
              </w:rPr>
              <w:t>选择性流程</w:t>
            </w:r>
          </w:p>
        </w:tc>
        <w:tc>
          <w:tcPr>
            <w:tcW w:w="6225" w:type="dxa"/>
            <w:gridSpan w:val="3"/>
          </w:tcPr>
          <w:p w14:paraId="0132C946">
            <w:pPr>
              <w:pStyle w:val="17"/>
              <w:ind w:firstLine="0" w:firstLineChars="0"/>
              <w:rPr>
                <w:rFonts w:ascii="宋体" w:hAnsi="宋体"/>
                <w:sz w:val="24"/>
              </w:rPr>
            </w:pPr>
            <w:r>
              <w:rPr>
                <w:rFonts w:hint="eastAsia" w:ascii="宋体" w:hAnsi="宋体"/>
                <w:sz w:val="24"/>
              </w:rPr>
              <w:t>无</w:t>
            </w:r>
          </w:p>
        </w:tc>
      </w:tr>
      <w:tr w14:paraId="57BDCC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57DEC3C">
            <w:pPr>
              <w:rPr>
                <w:rFonts w:ascii="宋体" w:hAnsi="宋体"/>
                <w:sz w:val="24"/>
              </w:rPr>
            </w:pPr>
            <w:r>
              <w:rPr>
                <w:rFonts w:hint="eastAsia" w:ascii="宋体" w:hAnsi="宋体"/>
                <w:sz w:val="24"/>
              </w:rPr>
              <w:t>异常：</w:t>
            </w:r>
          </w:p>
        </w:tc>
        <w:tc>
          <w:tcPr>
            <w:tcW w:w="6225" w:type="dxa"/>
            <w:gridSpan w:val="3"/>
          </w:tcPr>
          <w:p w14:paraId="2CB79AD4">
            <w:pPr>
              <w:bidi w:val="0"/>
              <w:rPr>
                <w:rFonts w:hint="default" w:ascii="宋体" w:hAnsi="宋体" w:eastAsia="宋体"/>
                <w:lang w:val="en-US" w:eastAsia="zh-CN"/>
              </w:rPr>
            </w:pPr>
            <w:r>
              <w:rPr>
                <w:rFonts w:hint="eastAsia" w:ascii="宋体" w:hAnsi="宋体"/>
                <w:lang w:val="en-US" w:eastAsia="zh-CN"/>
              </w:rPr>
              <w:t>点击后无响应或无法显示</w:t>
            </w:r>
          </w:p>
        </w:tc>
      </w:tr>
      <w:tr w14:paraId="5F6C05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tcPr>
          <w:p w14:paraId="0B039CB0">
            <w:pPr>
              <w:rPr>
                <w:rFonts w:ascii="宋体" w:hAnsi="宋体"/>
                <w:sz w:val="24"/>
              </w:rPr>
            </w:pPr>
            <w:r>
              <w:rPr>
                <w:rFonts w:hint="eastAsia" w:ascii="宋体" w:hAnsi="宋体"/>
                <w:sz w:val="24"/>
              </w:rPr>
              <w:t>优先级：</w:t>
            </w:r>
          </w:p>
        </w:tc>
        <w:tc>
          <w:tcPr>
            <w:tcW w:w="6225" w:type="dxa"/>
            <w:gridSpan w:val="3"/>
          </w:tcPr>
          <w:p w14:paraId="224A4424">
            <w:pPr>
              <w:rPr>
                <w:rFonts w:hint="default" w:ascii="宋体" w:hAnsi="宋体" w:eastAsia="宋体"/>
                <w:sz w:val="24"/>
                <w:lang w:val="en-US" w:eastAsia="zh-CN"/>
              </w:rPr>
            </w:pPr>
            <w:r>
              <w:rPr>
                <w:rFonts w:hint="eastAsia" w:ascii="宋体" w:hAnsi="宋体"/>
                <w:sz w:val="24"/>
                <w:lang w:val="en-US" w:eastAsia="zh-CN"/>
              </w:rPr>
              <w:t>中</w:t>
            </w:r>
          </w:p>
        </w:tc>
      </w:tr>
      <w:tr w14:paraId="4C11FF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071" w:type="dxa"/>
          </w:tcPr>
          <w:p w14:paraId="3022BCAC">
            <w:pPr>
              <w:rPr>
                <w:rFonts w:ascii="宋体" w:hAnsi="宋体"/>
                <w:sz w:val="24"/>
              </w:rPr>
            </w:pPr>
            <w:r>
              <w:rPr>
                <w:rFonts w:hint="eastAsia" w:ascii="宋体" w:hAnsi="宋体"/>
                <w:sz w:val="24"/>
              </w:rPr>
              <w:t>使用频率：</w:t>
            </w:r>
          </w:p>
        </w:tc>
        <w:tc>
          <w:tcPr>
            <w:tcW w:w="6225" w:type="dxa"/>
            <w:gridSpan w:val="3"/>
          </w:tcPr>
          <w:p w14:paraId="321493CD">
            <w:pPr>
              <w:rPr>
                <w:rFonts w:hint="eastAsia" w:ascii="宋体" w:hAnsi="宋体" w:eastAsia="宋体"/>
                <w:sz w:val="24"/>
                <w:lang w:val="en-US" w:eastAsia="zh-CN"/>
              </w:rPr>
            </w:pPr>
            <w:r>
              <w:rPr>
                <w:rFonts w:hint="eastAsia" w:ascii="宋体" w:hAnsi="宋体"/>
                <w:sz w:val="24"/>
                <w:lang w:val="en-US" w:eastAsia="zh-CN"/>
              </w:rPr>
              <w:t>中</w:t>
            </w:r>
          </w:p>
        </w:tc>
      </w:tr>
      <w:tr w14:paraId="6E75A3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7C06B5EB">
            <w:pPr>
              <w:rPr>
                <w:rFonts w:ascii="宋体" w:hAnsi="宋体"/>
                <w:sz w:val="24"/>
              </w:rPr>
            </w:pPr>
            <w:r>
              <w:rPr>
                <w:rFonts w:hint="eastAsia" w:ascii="宋体" w:hAnsi="宋体"/>
                <w:sz w:val="24"/>
              </w:rPr>
              <w:t>业务规则：</w:t>
            </w:r>
          </w:p>
        </w:tc>
        <w:tc>
          <w:tcPr>
            <w:tcW w:w="6225" w:type="dxa"/>
            <w:gridSpan w:val="3"/>
          </w:tcPr>
          <w:p w14:paraId="1F238AC3">
            <w:pPr>
              <w:rPr>
                <w:rFonts w:ascii="宋体" w:hAnsi="宋体"/>
                <w:sz w:val="24"/>
              </w:rPr>
            </w:pPr>
            <w:r>
              <w:rPr>
                <w:rFonts w:hint="eastAsia" w:ascii="宋体" w:hAnsi="宋体"/>
                <w:sz w:val="24"/>
              </w:rPr>
              <w:t>无</w:t>
            </w:r>
          </w:p>
        </w:tc>
      </w:tr>
      <w:tr w14:paraId="773700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781B9623">
            <w:pPr>
              <w:rPr>
                <w:rFonts w:ascii="宋体" w:hAnsi="宋体"/>
                <w:sz w:val="24"/>
              </w:rPr>
            </w:pPr>
            <w:r>
              <w:rPr>
                <w:rFonts w:hint="eastAsia" w:ascii="宋体" w:hAnsi="宋体"/>
                <w:sz w:val="24"/>
              </w:rPr>
              <w:t>其他信息：</w:t>
            </w:r>
          </w:p>
        </w:tc>
        <w:tc>
          <w:tcPr>
            <w:tcW w:w="6225" w:type="dxa"/>
            <w:gridSpan w:val="3"/>
          </w:tcPr>
          <w:p w14:paraId="269FFACB">
            <w:pPr>
              <w:rPr>
                <w:rFonts w:ascii="宋体" w:hAnsi="宋体"/>
                <w:sz w:val="24"/>
              </w:rPr>
            </w:pPr>
            <w:r>
              <w:rPr>
                <w:rFonts w:hint="eastAsia" w:ascii="宋体" w:hAnsi="宋体"/>
                <w:sz w:val="24"/>
              </w:rPr>
              <w:t>无</w:t>
            </w:r>
          </w:p>
        </w:tc>
      </w:tr>
      <w:tr w14:paraId="2AAF38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86115D8">
            <w:pPr>
              <w:rPr>
                <w:rFonts w:ascii="宋体" w:hAnsi="宋体"/>
                <w:sz w:val="24"/>
              </w:rPr>
            </w:pPr>
            <w:r>
              <w:rPr>
                <w:rFonts w:hint="eastAsia" w:ascii="宋体" w:hAnsi="宋体"/>
                <w:sz w:val="24"/>
              </w:rPr>
              <w:t>假设：</w:t>
            </w:r>
          </w:p>
        </w:tc>
        <w:tc>
          <w:tcPr>
            <w:tcW w:w="6225" w:type="dxa"/>
            <w:gridSpan w:val="3"/>
          </w:tcPr>
          <w:p w14:paraId="286873E4">
            <w:pPr>
              <w:rPr>
                <w:rFonts w:ascii="宋体" w:hAnsi="宋体"/>
                <w:sz w:val="24"/>
              </w:rPr>
            </w:pPr>
            <w:r>
              <w:rPr>
                <w:rFonts w:hint="eastAsia" w:ascii="宋体" w:hAnsi="宋体"/>
                <w:sz w:val="24"/>
              </w:rPr>
              <w:t>无</w:t>
            </w:r>
          </w:p>
        </w:tc>
      </w:tr>
    </w:tbl>
    <w:p w14:paraId="68D3C3CA">
      <w:pPr>
        <w:pStyle w:val="7"/>
        <w:spacing w:line="360" w:lineRule="auto"/>
        <w:rPr>
          <w:rFonts w:hint="default" w:ascii="楷体" w:hAnsi="楷体" w:eastAsia="楷体" w:cs="楷体"/>
          <w:sz w:val="21"/>
          <w:szCs w:val="21"/>
          <w:lang w:val="en-US" w:eastAsia="zh-CN"/>
        </w:rPr>
      </w:pPr>
      <w:r>
        <w:rPr>
          <w:rFonts w:hint="eastAsia" w:ascii="楷体" w:hAnsi="楷体" w:eastAsia="楷体" w:cs="楷体"/>
          <w:sz w:val="21"/>
          <w:szCs w:val="21"/>
        </w:rPr>
        <w:t>表4-</w:t>
      </w:r>
      <w:r>
        <w:rPr>
          <w:rFonts w:hint="eastAsia" w:ascii="楷体" w:hAnsi="楷体" w:eastAsia="楷体" w:cs="楷体"/>
          <w:sz w:val="21"/>
          <w:szCs w:val="21"/>
          <w:lang w:val="en-US" w:eastAsia="zh-CN"/>
        </w:rPr>
        <w:t>3</w:t>
      </w:r>
      <w:r>
        <w:rPr>
          <w:rFonts w:hint="eastAsia" w:ascii="楷体" w:hAnsi="楷体" w:eastAsia="楷体" w:cs="楷体"/>
          <w:sz w:val="21"/>
          <w:szCs w:val="21"/>
        </w:rPr>
        <w:t>-</w:t>
      </w:r>
      <w:r>
        <w:rPr>
          <w:rFonts w:hint="eastAsia" w:ascii="楷体" w:hAnsi="楷体" w:eastAsia="楷体" w:cs="楷体"/>
          <w:sz w:val="21"/>
          <w:szCs w:val="21"/>
          <w:lang w:val="en-US" w:eastAsia="zh-CN"/>
        </w:rPr>
        <w:t>9</w:t>
      </w:r>
      <w:r>
        <w:rPr>
          <w:rFonts w:hint="eastAsia" w:ascii="楷体" w:hAnsi="楷体" w:eastAsia="楷体" w:cs="楷体"/>
          <w:sz w:val="21"/>
          <w:szCs w:val="21"/>
          <w:lang w:eastAsia="zh-Hans"/>
        </w:rPr>
        <w:t xml:space="preserve">用例表 </w:t>
      </w:r>
      <w:r>
        <w:rPr>
          <w:rFonts w:hint="eastAsia" w:ascii="楷体" w:hAnsi="楷体" w:eastAsia="楷体" w:cs="楷体"/>
          <w:sz w:val="21"/>
          <w:szCs w:val="21"/>
          <w:lang w:val="en-US" w:eastAsia="zh-CN"/>
        </w:rPr>
        <w:t>我的收藏</w:t>
      </w:r>
    </w:p>
    <w:p w14:paraId="083D5F23">
      <w:pPr>
        <w:spacing w:line="360" w:lineRule="auto"/>
      </w:pPr>
      <w:r>
        <w:rPr>
          <w:rFonts w:hint="eastAsia" w:ascii="楷体" w:hAnsi="楷体" w:eastAsia="楷体" w:cs="楷体"/>
          <w:sz w:val="24"/>
          <w:lang w:eastAsia="zh-Hans"/>
        </w:rPr>
        <w:t>界面原型</w:t>
      </w:r>
    </w:p>
    <w:p w14:paraId="1CCF7F02">
      <w:r>
        <w:drawing>
          <wp:inline distT="0" distB="0" distL="114300" distR="114300">
            <wp:extent cx="2488565" cy="4164330"/>
            <wp:effectExtent l="0" t="0" r="6985" b="7620"/>
            <wp:docPr id="9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4"/>
                    <pic:cNvPicPr>
                      <a:picLocks noChangeAspect="1"/>
                    </pic:cNvPicPr>
                  </pic:nvPicPr>
                  <pic:blipFill>
                    <a:blip r:embed="rId46"/>
                    <a:stretch>
                      <a:fillRect/>
                    </a:stretch>
                  </pic:blipFill>
                  <pic:spPr>
                    <a:xfrm>
                      <a:off x="0" y="0"/>
                      <a:ext cx="2488565" cy="4164330"/>
                    </a:xfrm>
                    <a:prstGeom prst="rect">
                      <a:avLst/>
                    </a:prstGeom>
                    <a:noFill/>
                    <a:ln>
                      <a:noFill/>
                    </a:ln>
                  </pic:spPr>
                </pic:pic>
              </a:graphicData>
            </a:graphic>
          </wp:inline>
        </w:drawing>
      </w:r>
      <w:r>
        <w:drawing>
          <wp:inline distT="0" distB="0" distL="114300" distR="114300">
            <wp:extent cx="2475230" cy="4274820"/>
            <wp:effectExtent l="0" t="0" r="1270" b="1905"/>
            <wp:docPr id="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1"/>
                    <pic:cNvPicPr>
                      <a:picLocks noChangeAspect="1"/>
                    </pic:cNvPicPr>
                  </pic:nvPicPr>
                  <pic:blipFill>
                    <a:blip r:embed="rId53"/>
                    <a:stretch>
                      <a:fillRect/>
                    </a:stretch>
                  </pic:blipFill>
                  <pic:spPr>
                    <a:xfrm>
                      <a:off x="0" y="0"/>
                      <a:ext cx="2475230" cy="4274820"/>
                    </a:xfrm>
                    <a:prstGeom prst="rect">
                      <a:avLst/>
                    </a:prstGeom>
                    <a:noFill/>
                    <a:ln>
                      <a:noFill/>
                    </a:ln>
                  </pic:spPr>
                </pic:pic>
              </a:graphicData>
            </a:graphic>
          </wp:inline>
        </w:drawing>
      </w:r>
    </w:p>
    <w:p w14:paraId="405FB5FF">
      <w:pPr>
        <w:pStyle w:val="7"/>
        <w:spacing w:line="360" w:lineRule="auto"/>
        <w:rPr>
          <w:rFonts w:hint="default" w:eastAsia="楷体"/>
          <w:lang w:val="en-US" w:eastAsia="zh-CN"/>
        </w:rPr>
      </w:pPr>
      <w:r>
        <w:rPr>
          <w:rFonts w:hint="eastAsia" w:ascii="楷体" w:hAnsi="楷体" w:eastAsia="楷体" w:cs="楷体"/>
          <w:sz w:val="21"/>
          <w:szCs w:val="21"/>
        </w:rPr>
        <w:t>图4-</w:t>
      </w:r>
      <w:r>
        <w:rPr>
          <w:rFonts w:hint="eastAsia" w:ascii="楷体" w:hAnsi="楷体" w:eastAsia="楷体" w:cs="楷体"/>
          <w:sz w:val="21"/>
          <w:szCs w:val="21"/>
          <w:lang w:val="en-US" w:eastAsia="zh-CN"/>
        </w:rPr>
        <w:t>3</w:t>
      </w:r>
      <w:r>
        <w:rPr>
          <w:rFonts w:hint="eastAsia" w:ascii="楷体" w:hAnsi="楷体" w:eastAsia="楷体" w:cs="楷体"/>
          <w:sz w:val="21"/>
          <w:szCs w:val="21"/>
        </w:rPr>
        <w:t>-</w:t>
      </w:r>
      <w:r>
        <w:rPr>
          <w:rFonts w:hint="eastAsia" w:ascii="楷体" w:hAnsi="楷体" w:eastAsia="楷体" w:cs="楷体"/>
          <w:sz w:val="21"/>
          <w:szCs w:val="21"/>
          <w:lang w:val="en-US" w:eastAsia="zh-CN"/>
        </w:rPr>
        <w:t>9</w:t>
      </w:r>
      <w:r>
        <w:rPr>
          <w:rFonts w:hint="eastAsia" w:ascii="楷体" w:hAnsi="楷体" w:eastAsia="楷体" w:cs="楷体"/>
          <w:sz w:val="21"/>
          <w:szCs w:val="21"/>
        </w:rPr>
        <w:t xml:space="preserve"> </w:t>
      </w:r>
      <w:r>
        <w:rPr>
          <w:rFonts w:hint="eastAsia" w:ascii="楷体" w:hAnsi="楷体" w:eastAsia="楷体" w:cs="楷体"/>
          <w:sz w:val="21"/>
          <w:szCs w:val="21"/>
          <w:lang w:eastAsia="zh-Hans"/>
        </w:rPr>
        <w:t xml:space="preserve">原型界面 </w:t>
      </w:r>
      <w:r>
        <w:rPr>
          <w:rFonts w:hint="eastAsia" w:ascii="楷体" w:hAnsi="楷体" w:eastAsia="楷体" w:cs="楷体"/>
          <w:sz w:val="21"/>
          <w:szCs w:val="21"/>
          <w:lang w:val="en-US" w:eastAsia="zh-CN"/>
        </w:rPr>
        <w:t>我的收藏</w:t>
      </w:r>
    </w:p>
    <w:p w14:paraId="23EFD9D4">
      <w:pPr>
        <w:pStyle w:val="5"/>
        <w:numPr>
          <w:ilvl w:val="2"/>
          <w:numId w:val="0"/>
        </w:numPr>
        <w:rPr>
          <w:rFonts w:hint="eastAsia" w:ascii="楷体" w:hAnsi="楷体" w:eastAsia="楷体" w:cs="楷体"/>
          <w:b/>
          <w:bCs/>
          <w:color w:val="auto"/>
          <w:kern w:val="2"/>
          <w:sz w:val="24"/>
          <w:szCs w:val="24"/>
          <w:lang w:val="en-US" w:eastAsia="zh-CN" w:bidi="ar-SA"/>
        </w:rPr>
      </w:pPr>
      <w:r>
        <w:rPr>
          <w:rFonts w:hint="eastAsia" w:ascii="楷体" w:hAnsi="楷体" w:eastAsia="楷体" w:cs="楷体"/>
          <w:b/>
          <w:bCs/>
          <w:color w:val="auto"/>
          <w:kern w:val="2"/>
          <w:sz w:val="24"/>
          <w:szCs w:val="24"/>
          <w:lang w:val="en-US" w:eastAsia="zh-CN" w:bidi="ar-SA"/>
        </w:rPr>
        <w:t>4.3.10我的点赞</w:t>
      </w:r>
    </w:p>
    <w:p w14:paraId="785ED64A">
      <w:pPr>
        <w:spacing w:line="360" w:lineRule="auto"/>
        <w:rPr>
          <w:rFonts w:hint="eastAsia" w:ascii="楷体" w:hAnsi="楷体" w:eastAsia="楷体" w:cs="楷体"/>
          <w:szCs w:val="21"/>
        </w:rPr>
      </w:pPr>
      <w:r>
        <w:rPr>
          <w:rFonts w:hint="eastAsia" w:ascii="楷体" w:hAnsi="楷体" w:eastAsia="楷体" w:cs="楷体"/>
          <w:sz w:val="24"/>
          <w:lang w:eastAsia="zh-Hans"/>
        </w:rPr>
        <w:t>用例图</w:t>
      </w:r>
    </w:p>
    <w:p w14:paraId="457E6D18">
      <w:pPr>
        <w:numPr>
          <w:ilvl w:val="0"/>
          <w:numId w:val="0"/>
        </w:numPr>
      </w:pPr>
      <w:r>
        <w:drawing>
          <wp:inline distT="0" distB="0" distL="114300" distR="114300">
            <wp:extent cx="5269230" cy="2082165"/>
            <wp:effectExtent l="0" t="0" r="7620" b="3810"/>
            <wp:docPr id="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
                    <pic:cNvPicPr>
                      <a:picLocks noChangeAspect="1"/>
                    </pic:cNvPicPr>
                  </pic:nvPicPr>
                  <pic:blipFill>
                    <a:blip r:embed="rId54"/>
                    <a:stretch>
                      <a:fillRect/>
                    </a:stretch>
                  </pic:blipFill>
                  <pic:spPr>
                    <a:xfrm>
                      <a:off x="0" y="0"/>
                      <a:ext cx="5269230" cy="2082165"/>
                    </a:xfrm>
                    <a:prstGeom prst="rect">
                      <a:avLst/>
                    </a:prstGeom>
                    <a:noFill/>
                    <a:ln>
                      <a:noFill/>
                    </a:ln>
                  </pic:spPr>
                </pic:pic>
              </a:graphicData>
            </a:graphic>
          </wp:inline>
        </w:drawing>
      </w:r>
    </w:p>
    <w:p w14:paraId="221041F7">
      <w:pPr>
        <w:pStyle w:val="7"/>
        <w:spacing w:line="360" w:lineRule="auto"/>
        <w:rPr>
          <w:rFonts w:hint="default" w:ascii="楷体" w:hAnsi="楷体" w:eastAsia="楷体" w:cs="楷体"/>
          <w:sz w:val="21"/>
          <w:szCs w:val="21"/>
          <w:lang w:val="en-US" w:eastAsia="zh-CN"/>
        </w:rPr>
      </w:pPr>
      <w:r>
        <w:rPr>
          <w:rFonts w:hint="eastAsia" w:ascii="楷体" w:hAnsi="楷体" w:eastAsia="楷体" w:cs="楷体"/>
          <w:sz w:val="21"/>
          <w:szCs w:val="21"/>
        </w:rPr>
        <w:t>图4-</w:t>
      </w:r>
      <w:r>
        <w:rPr>
          <w:rFonts w:hint="eastAsia" w:ascii="楷体" w:hAnsi="楷体" w:eastAsia="楷体" w:cs="楷体"/>
          <w:sz w:val="21"/>
          <w:szCs w:val="21"/>
          <w:lang w:val="en-US" w:eastAsia="zh-CN"/>
        </w:rPr>
        <w:t>3</w:t>
      </w:r>
      <w:r>
        <w:rPr>
          <w:rFonts w:hint="eastAsia" w:ascii="楷体" w:hAnsi="楷体" w:eastAsia="楷体" w:cs="楷体"/>
          <w:sz w:val="21"/>
          <w:szCs w:val="21"/>
        </w:rPr>
        <w:t>-</w:t>
      </w:r>
      <w:r>
        <w:rPr>
          <w:rFonts w:hint="eastAsia" w:ascii="楷体" w:hAnsi="楷体" w:eastAsia="楷体" w:cs="楷体"/>
          <w:sz w:val="21"/>
          <w:szCs w:val="21"/>
          <w:lang w:val="en-US" w:eastAsia="zh-CN"/>
        </w:rPr>
        <w:t>10</w:t>
      </w:r>
      <w:r>
        <w:rPr>
          <w:rFonts w:hint="eastAsia" w:ascii="楷体" w:hAnsi="楷体" w:eastAsia="楷体" w:cs="楷体"/>
          <w:sz w:val="21"/>
          <w:szCs w:val="21"/>
          <w:lang w:eastAsia="zh-Hans"/>
        </w:rPr>
        <w:t xml:space="preserve">用例图 </w:t>
      </w:r>
      <w:r>
        <w:rPr>
          <w:rFonts w:hint="eastAsia" w:ascii="楷体" w:hAnsi="楷体" w:eastAsia="楷体" w:cs="楷体"/>
          <w:sz w:val="21"/>
          <w:szCs w:val="21"/>
          <w:lang w:val="en-US" w:eastAsia="zh-CN"/>
        </w:rPr>
        <w:t>我的点赞</w:t>
      </w:r>
    </w:p>
    <w:p w14:paraId="72A1CA6A">
      <w:pPr>
        <w:spacing w:line="360" w:lineRule="auto"/>
      </w:pPr>
      <w:r>
        <w:rPr>
          <w:rFonts w:hint="eastAsia" w:ascii="楷体" w:hAnsi="楷体" w:eastAsia="楷体" w:cs="楷体"/>
          <w:sz w:val="24"/>
          <w:lang w:eastAsia="zh-Hans"/>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1"/>
        <w:gridCol w:w="2061"/>
        <w:gridCol w:w="2072"/>
        <w:gridCol w:w="2092"/>
      </w:tblGrid>
      <w:tr w14:paraId="770EE0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vAlign w:val="top"/>
          </w:tcPr>
          <w:p w14:paraId="163AAE3A">
            <w:pPr>
              <w:rPr>
                <w:rFonts w:ascii="宋体" w:hAnsi="宋体"/>
                <w:sz w:val="24"/>
              </w:rPr>
            </w:pPr>
            <w:r>
              <w:rPr>
                <w:rFonts w:hint="eastAsia" w:ascii="宋体" w:hAnsi="宋体"/>
                <w:sz w:val="24"/>
              </w:rPr>
              <w:t>ID和名称</w:t>
            </w:r>
          </w:p>
        </w:tc>
        <w:tc>
          <w:tcPr>
            <w:tcW w:w="6225" w:type="dxa"/>
            <w:gridSpan w:val="3"/>
            <w:vAlign w:val="top"/>
          </w:tcPr>
          <w:p w14:paraId="28B8FAD2">
            <w:pPr>
              <w:rPr>
                <w:rFonts w:hint="default" w:ascii="宋体" w:hAnsi="宋体" w:eastAsia="宋体"/>
                <w:sz w:val="24"/>
                <w:lang w:val="en-US" w:eastAsia="zh-CN"/>
              </w:rPr>
            </w:pPr>
            <w:r>
              <w:rPr>
                <w:rFonts w:hint="eastAsia" w:ascii="宋体" w:hAnsi="宋体"/>
                <w:sz w:val="24"/>
                <w:lang w:val="en-US" w:eastAsia="zh-CN"/>
              </w:rPr>
              <w:t>UC</w:t>
            </w:r>
            <w:r>
              <w:rPr>
                <w:rFonts w:ascii="宋体" w:hAnsi="宋体"/>
                <w:sz w:val="24"/>
              </w:rPr>
              <w:t>-</w:t>
            </w:r>
            <w:r>
              <w:rPr>
                <w:rFonts w:hint="eastAsia" w:ascii="宋体" w:hAnsi="宋体"/>
                <w:sz w:val="24"/>
                <w:lang w:val="en-US" w:eastAsia="zh-CN"/>
              </w:rPr>
              <w:t>4 我的点赞</w:t>
            </w:r>
          </w:p>
        </w:tc>
      </w:tr>
      <w:tr w14:paraId="1909E3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vAlign w:val="top"/>
          </w:tcPr>
          <w:p w14:paraId="7848302A">
            <w:pPr>
              <w:rPr>
                <w:rFonts w:ascii="宋体" w:hAnsi="宋体"/>
                <w:sz w:val="24"/>
              </w:rPr>
            </w:pPr>
            <w:r>
              <w:rPr>
                <w:rFonts w:hint="eastAsia" w:ascii="宋体" w:hAnsi="宋体"/>
                <w:sz w:val="24"/>
              </w:rPr>
              <w:t>创建人</w:t>
            </w:r>
          </w:p>
        </w:tc>
        <w:tc>
          <w:tcPr>
            <w:tcW w:w="2061" w:type="dxa"/>
            <w:vAlign w:val="top"/>
          </w:tcPr>
          <w:p w14:paraId="595D1645">
            <w:pPr>
              <w:rPr>
                <w:rFonts w:hint="default" w:ascii="宋体" w:hAnsi="宋体" w:eastAsia="宋体"/>
                <w:sz w:val="24"/>
                <w:lang w:val="en-US" w:eastAsia="zh-CN"/>
              </w:rPr>
            </w:pPr>
            <w:r>
              <w:rPr>
                <w:rFonts w:hint="eastAsia" w:ascii="宋体" w:hAnsi="宋体"/>
                <w:sz w:val="24"/>
                <w:lang w:val="en-US" w:eastAsia="zh-CN"/>
              </w:rPr>
              <w:t>赵益萍</w:t>
            </w:r>
          </w:p>
        </w:tc>
        <w:tc>
          <w:tcPr>
            <w:tcW w:w="2072" w:type="dxa"/>
            <w:vAlign w:val="top"/>
          </w:tcPr>
          <w:p w14:paraId="372EFB61">
            <w:pPr>
              <w:rPr>
                <w:rFonts w:ascii="宋体" w:hAnsi="宋体"/>
                <w:sz w:val="24"/>
              </w:rPr>
            </w:pPr>
            <w:r>
              <w:rPr>
                <w:rFonts w:hint="eastAsia" w:ascii="宋体" w:hAnsi="宋体"/>
                <w:sz w:val="24"/>
              </w:rPr>
              <w:t>创建日期：</w:t>
            </w:r>
          </w:p>
        </w:tc>
        <w:tc>
          <w:tcPr>
            <w:tcW w:w="2092" w:type="dxa"/>
            <w:vAlign w:val="top"/>
          </w:tcPr>
          <w:p w14:paraId="36560CA5">
            <w:pPr>
              <w:rPr>
                <w:rFonts w:ascii="宋体" w:hAnsi="宋体"/>
                <w:sz w:val="24"/>
              </w:rPr>
            </w:pPr>
            <w:r>
              <w:rPr>
                <w:rFonts w:hint="eastAsia" w:ascii="宋体" w:hAnsi="宋体"/>
                <w:sz w:val="24"/>
              </w:rPr>
              <w:t>2</w:t>
            </w:r>
            <w:r>
              <w:rPr>
                <w:rFonts w:ascii="宋体" w:hAnsi="宋体"/>
                <w:sz w:val="24"/>
              </w:rPr>
              <w:t>02</w:t>
            </w:r>
            <w:r>
              <w:rPr>
                <w:rFonts w:hint="eastAsia" w:ascii="宋体" w:hAnsi="宋体"/>
                <w:sz w:val="24"/>
                <w:lang w:val="en-US" w:eastAsia="zh-CN"/>
              </w:rPr>
              <w:t>5</w:t>
            </w:r>
            <w:r>
              <w:rPr>
                <w:rFonts w:hint="eastAsia" w:ascii="宋体" w:hAnsi="宋体"/>
                <w:sz w:val="24"/>
              </w:rPr>
              <w:t>/</w:t>
            </w:r>
            <w:r>
              <w:rPr>
                <w:rFonts w:ascii="宋体" w:hAnsi="宋体"/>
                <w:sz w:val="24"/>
              </w:rPr>
              <w:t>5</w:t>
            </w:r>
            <w:r>
              <w:rPr>
                <w:rFonts w:hint="eastAsia" w:ascii="宋体" w:hAnsi="宋体"/>
                <w:sz w:val="24"/>
              </w:rPr>
              <w:t>/4</w:t>
            </w:r>
          </w:p>
        </w:tc>
      </w:tr>
      <w:tr w14:paraId="1659D4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vAlign w:val="top"/>
          </w:tcPr>
          <w:p w14:paraId="3729D949">
            <w:pPr>
              <w:rPr>
                <w:rFonts w:ascii="宋体" w:hAnsi="宋体"/>
                <w:sz w:val="24"/>
              </w:rPr>
            </w:pPr>
            <w:r>
              <w:rPr>
                <w:rFonts w:hint="eastAsia" w:ascii="宋体" w:hAnsi="宋体"/>
                <w:sz w:val="24"/>
              </w:rPr>
              <w:t>主要操作者</w:t>
            </w:r>
          </w:p>
        </w:tc>
        <w:tc>
          <w:tcPr>
            <w:tcW w:w="2061" w:type="dxa"/>
            <w:vAlign w:val="top"/>
          </w:tcPr>
          <w:p w14:paraId="1F9698AE">
            <w:pPr>
              <w:rPr>
                <w:rFonts w:hint="eastAsia" w:ascii="宋体" w:hAnsi="宋体" w:eastAsia="宋体"/>
                <w:sz w:val="24"/>
                <w:lang w:val="en-US" w:eastAsia="zh-CN"/>
              </w:rPr>
            </w:pPr>
            <w:r>
              <w:rPr>
                <w:rFonts w:hint="eastAsia" w:ascii="宋体" w:hAnsi="宋体"/>
                <w:sz w:val="24"/>
                <w:lang w:val="en-US" w:eastAsia="zh-CN"/>
              </w:rPr>
              <w:t>用户</w:t>
            </w:r>
          </w:p>
        </w:tc>
        <w:tc>
          <w:tcPr>
            <w:tcW w:w="2072" w:type="dxa"/>
            <w:vAlign w:val="top"/>
          </w:tcPr>
          <w:p w14:paraId="414DD7B1">
            <w:pPr>
              <w:rPr>
                <w:rFonts w:ascii="宋体" w:hAnsi="宋体"/>
                <w:sz w:val="24"/>
              </w:rPr>
            </w:pPr>
            <w:r>
              <w:rPr>
                <w:rFonts w:hint="eastAsia" w:ascii="宋体" w:hAnsi="宋体"/>
                <w:sz w:val="24"/>
              </w:rPr>
              <w:t>次要操作者：</w:t>
            </w:r>
          </w:p>
        </w:tc>
        <w:tc>
          <w:tcPr>
            <w:tcW w:w="2092" w:type="dxa"/>
            <w:vAlign w:val="top"/>
          </w:tcPr>
          <w:p w14:paraId="563A8FFE">
            <w:pPr>
              <w:rPr>
                <w:rFonts w:ascii="宋体" w:hAnsi="宋体"/>
                <w:sz w:val="24"/>
              </w:rPr>
            </w:pPr>
            <w:r>
              <w:rPr>
                <w:rFonts w:hint="eastAsia" w:ascii="宋体" w:hAnsi="宋体"/>
                <w:sz w:val="24"/>
              </w:rPr>
              <w:t>无</w:t>
            </w:r>
          </w:p>
        </w:tc>
      </w:tr>
      <w:tr w14:paraId="02E048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vAlign w:val="top"/>
          </w:tcPr>
          <w:p w14:paraId="4381FA83">
            <w:pPr>
              <w:rPr>
                <w:rFonts w:ascii="宋体" w:hAnsi="宋体"/>
                <w:sz w:val="24"/>
              </w:rPr>
            </w:pPr>
            <w:r>
              <w:rPr>
                <w:rFonts w:hint="eastAsia" w:ascii="宋体" w:hAnsi="宋体"/>
                <w:sz w:val="24"/>
              </w:rPr>
              <w:t>描述：</w:t>
            </w:r>
          </w:p>
        </w:tc>
        <w:tc>
          <w:tcPr>
            <w:tcW w:w="6225" w:type="dxa"/>
            <w:gridSpan w:val="3"/>
            <w:vAlign w:val="top"/>
          </w:tcPr>
          <w:p w14:paraId="2CD11060">
            <w:pPr>
              <w:bidi w:val="0"/>
              <w:rPr>
                <w:rFonts w:hint="default" w:ascii="宋体" w:hAnsi="宋体" w:eastAsia="宋体"/>
                <w:lang w:val="en-US" w:eastAsia="zh-CN"/>
              </w:rPr>
            </w:pPr>
            <w:r>
              <w:rPr>
                <w:rFonts w:hint="eastAsia"/>
              </w:rPr>
              <w:t>用户</w:t>
            </w:r>
            <w:r>
              <w:rPr>
                <w:rFonts w:hint="eastAsia"/>
                <w:lang w:val="en-US" w:eastAsia="zh-CN"/>
              </w:rPr>
              <w:t>点击“我的”页面中“我的点赞”按钮</w:t>
            </w:r>
          </w:p>
        </w:tc>
      </w:tr>
      <w:tr w14:paraId="335E4D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vAlign w:val="top"/>
          </w:tcPr>
          <w:p w14:paraId="77EA2EA1">
            <w:pPr>
              <w:rPr>
                <w:rFonts w:ascii="宋体" w:hAnsi="宋体"/>
                <w:sz w:val="24"/>
              </w:rPr>
            </w:pPr>
            <w:r>
              <w:rPr>
                <w:rFonts w:hint="eastAsia" w:ascii="宋体" w:hAnsi="宋体"/>
                <w:sz w:val="24"/>
              </w:rPr>
              <w:t>触发器：</w:t>
            </w:r>
          </w:p>
        </w:tc>
        <w:tc>
          <w:tcPr>
            <w:tcW w:w="6225" w:type="dxa"/>
            <w:gridSpan w:val="3"/>
            <w:vAlign w:val="top"/>
          </w:tcPr>
          <w:p w14:paraId="7BBD78D3">
            <w:pPr>
              <w:bidi w:val="0"/>
              <w:rPr>
                <w:rFonts w:hint="default" w:ascii="宋体" w:hAnsi="宋体" w:eastAsia="宋体"/>
                <w:lang w:val="en-US" w:eastAsia="zh-CN"/>
              </w:rPr>
            </w:pPr>
            <w:r>
              <w:rPr>
                <w:rFonts w:hint="eastAsia" w:ascii="宋体" w:hAnsi="宋体"/>
                <w:lang w:eastAsia="zh-CN"/>
              </w:rPr>
              <w:t>“</w:t>
            </w:r>
            <w:r>
              <w:rPr>
                <w:rFonts w:hint="eastAsia" w:ascii="宋体" w:hAnsi="宋体"/>
                <w:lang w:val="en-US" w:eastAsia="zh-CN"/>
              </w:rPr>
              <w:t>我的点赞</w:t>
            </w:r>
            <w:r>
              <w:rPr>
                <w:rFonts w:hint="eastAsia" w:ascii="宋体" w:hAnsi="宋体"/>
                <w:lang w:eastAsia="zh-CN"/>
              </w:rPr>
              <w:t>”</w:t>
            </w:r>
            <w:r>
              <w:rPr>
                <w:rFonts w:hint="eastAsia" w:ascii="宋体" w:hAnsi="宋体"/>
                <w:lang w:val="en-US" w:eastAsia="zh-CN"/>
              </w:rPr>
              <w:t>按钮</w:t>
            </w:r>
          </w:p>
        </w:tc>
      </w:tr>
      <w:tr w14:paraId="60AF8F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vAlign w:val="top"/>
          </w:tcPr>
          <w:p w14:paraId="17420F69">
            <w:pPr>
              <w:rPr>
                <w:rFonts w:ascii="宋体" w:hAnsi="宋体"/>
                <w:sz w:val="24"/>
              </w:rPr>
            </w:pPr>
            <w:r>
              <w:rPr>
                <w:rFonts w:hint="eastAsia" w:ascii="宋体" w:hAnsi="宋体"/>
                <w:sz w:val="24"/>
              </w:rPr>
              <w:t>前置条件：</w:t>
            </w:r>
          </w:p>
        </w:tc>
        <w:tc>
          <w:tcPr>
            <w:tcW w:w="6225" w:type="dxa"/>
            <w:gridSpan w:val="3"/>
            <w:vAlign w:val="top"/>
          </w:tcPr>
          <w:p w14:paraId="3AA88522">
            <w:pPr>
              <w:bidi w:val="0"/>
              <w:rPr>
                <w:rFonts w:hint="default" w:ascii="宋体" w:hAnsi="宋体" w:eastAsia="宋体"/>
                <w:lang w:val="en-US" w:eastAsia="zh-CN"/>
              </w:rPr>
            </w:pPr>
            <w:r>
              <w:rPr>
                <w:rFonts w:hint="eastAsia"/>
              </w:rPr>
              <w:t>进入校务</w:t>
            </w:r>
            <w:r>
              <w:rPr>
                <w:rFonts w:hint="eastAsia"/>
                <w:lang w:val="en-US" w:eastAsia="zh-CN"/>
              </w:rPr>
              <w:t>问答</w:t>
            </w:r>
            <w:r>
              <w:rPr>
                <w:rFonts w:hint="eastAsia"/>
              </w:rPr>
              <w:t>机器人小程序并登录</w:t>
            </w:r>
          </w:p>
        </w:tc>
      </w:tr>
      <w:tr w14:paraId="189BB6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vAlign w:val="top"/>
          </w:tcPr>
          <w:p w14:paraId="27E1AD98">
            <w:pPr>
              <w:rPr>
                <w:rFonts w:ascii="宋体" w:hAnsi="宋体"/>
                <w:sz w:val="24"/>
              </w:rPr>
            </w:pPr>
            <w:r>
              <w:rPr>
                <w:rFonts w:hint="eastAsia" w:ascii="宋体" w:hAnsi="宋体"/>
                <w:sz w:val="24"/>
              </w:rPr>
              <w:t>后置条件：</w:t>
            </w:r>
          </w:p>
        </w:tc>
        <w:tc>
          <w:tcPr>
            <w:tcW w:w="6225" w:type="dxa"/>
            <w:gridSpan w:val="3"/>
            <w:vAlign w:val="top"/>
          </w:tcPr>
          <w:p w14:paraId="0472FFB0">
            <w:pPr>
              <w:bidi w:val="0"/>
              <w:rPr>
                <w:rFonts w:hint="default" w:ascii="宋体" w:hAnsi="宋体" w:eastAsia="宋体"/>
                <w:lang w:val="en-US" w:eastAsia="zh-CN"/>
              </w:rPr>
            </w:pPr>
            <w:r>
              <w:rPr>
                <w:rFonts w:hint="eastAsia" w:ascii="宋体" w:hAnsi="宋体"/>
                <w:lang w:val="en-US" w:eastAsia="zh-CN"/>
              </w:rPr>
              <w:t>显示用户赞过数据</w:t>
            </w:r>
          </w:p>
        </w:tc>
      </w:tr>
      <w:tr w14:paraId="711E65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vAlign w:val="top"/>
          </w:tcPr>
          <w:p w14:paraId="4B3AB05E">
            <w:pPr>
              <w:rPr>
                <w:rFonts w:ascii="宋体" w:hAnsi="宋体"/>
                <w:sz w:val="24"/>
              </w:rPr>
            </w:pPr>
            <w:r>
              <w:rPr>
                <w:rFonts w:hint="eastAsia" w:ascii="宋体" w:hAnsi="宋体"/>
                <w:sz w:val="24"/>
              </w:rPr>
              <w:t>一般性流程：</w:t>
            </w:r>
          </w:p>
        </w:tc>
        <w:tc>
          <w:tcPr>
            <w:tcW w:w="6225" w:type="dxa"/>
            <w:gridSpan w:val="3"/>
            <w:vAlign w:val="top"/>
          </w:tcPr>
          <w:p w14:paraId="3B714D9B">
            <w:pPr>
              <w:pStyle w:val="17"/>
              <w:ind w:left="720" w:leftChars="0" w:firstLine="0" w:firstLineChars="0"/>
              <w:rPr>
                <w:rFonts w:ascii="宋体" w:hAnsi="宋体"/>
                <w:sz w:val="24"/>
              </w:rPr>
            </w:pPr>
            <w:r>
              <w:rPr>
                <w:rFonts w:hint="eastAsia" w:ascii="宋体" w:hAnsi="宋体"/>
                <w:sz w:val="24"/>
              </w:rPr>
              <w:t>登录</w:t>
            </w:r>
          </w:p>
        </w:tc>
      </w:tr>
      <w:tr w14:paraId="4CDE14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vAlign w:val="top"/>
          </w:tcPr>
          <w:p w14:paraId="73FB835F">
            <w:pPr>
              <w:rPr>
                <w:rFonts w:ascii="宋体" w:hAnsi="宋体"/>
                <w:sz w:val="24"/>
              </w:rPr>
            </w:pPr>
            <w:r>
              <w:rPr>
                <w:rFonts w:hint="eastAsia" w:ascii="宋体" w:hAnsi="宋体"/>
                <w:sz w:val="24"/>
              </w:rPr>
              <w:t>选择性流程</w:t>
            </w:r>
          </w:p>
        </w:tc>
        <w:tc>
          <w:tcPr>
            <w:tcW w:w="6225" w:type="dxa"/>
            <w:gridSpan w:val="3"/>
            <w:vAlign w:val="top"/>
          </w:tcPr>
          <w:p w14:paraId="2CB93C81">
            <w:pPr>
              <w:pStyle w:val="17"/>
              <w:ind w:left="720" w:leftChars="0" w:firstLine="0" w:firstLineChars="0"/>
              <w:rPr>
                <w:rFonts w:ascii="宋体" w:hAnsi="宋体"/>
                <w:sz w:val="24"/>
              </w:rPr>
            </w:pPr>
            <w:r>
              <w:rPr>
                <w:rFonts w:hint="eastAsia" w:ascii="宋体" w:hAnsi="宋体"/>
                <w:sz w:val="24"/>
              </w:rPr>
              <w:t>无</w:t>
            </w:r>
          </w:p>
        </w:tc>
      </w:tr>
      <w:tr w14:paraId="116BB2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vAlign w:val="top"/>
          </w:tcPr>
          <w:p w14:paraId="13C64D92">
            <w:pPr>
              <w:rPr>
                <w:rFonts w:ascii="宋体" w:hAnsi="宋体"/>
                <w:sz w:val="24"/>
              </w:rPr>
            </w:pPr>
            <w:r>
              <w:rPr>
                <w:rFonts w:hint="eastAsia" w:ascii="宋体" w:hAnsi="宋体"/>
                <w:sz w:val="24"/>
              </w:rPr>
              <w:t>异常：</w:t>
            </w:r>
          </w:p>
        </w:tc>
        <w:tc>
          <w:tcPr>
            <w:tcW w:w="6225" w:type="dxa"/>
            <w:gridSpan w:val="3"/>
            <w:vAlign w:val="top"/>
          </w:tcPr>
          <w:p w14:paraId="2808BE36">
            <w:pPr>
              <w:bidi w:val="0"/>
              <w:rPr>
                <w:rFonts w:hint="default" w:ascii="宋体" w:hAnsi="宋体" w:eastAsia="宋体"/>
                <w:lang w:val="en-US" w:eastAsia="zh-CN"/>
              </w:rPr>
            </w:pPr>
            <w:r>
              <w:rPr>
                <w:rFonts w:hint="eastAsia" w:ascii="宋体" w:hAnsi="宋体"/>
                <w:lang w:val="en-US" w:eastAsia="zh-CN"/>
              </w:rPr>
              <w:t>点击后无响应或无法显示</w:t>
            </w:r>
          </w:p>
        </w:tc>
      </w:tr>
      <w:tr w14:paraId="320A6B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vAlign w:val="top"/>
          </w:tcPr>
          <w:p w14:paraId="7851B681">
            <w:pPr>
              <w:rPr>
                <w:rFonts w:ascii="宋体" w:hAnsi="宋体"/>
                <w:sz w:val="24"/>
              </w:rPr>
            </w:pPr>
            <w:r>
              <w:rPr>
                <w:rFonts w:hint="eastAsia" w:ascii="宋体" w:hAnsi="宋体"/>
                <w:sz w:val="24"/>
              </w:rPr>
              <w:t>优先级：</w:t>
            </w:r>
          </w:p>
        </w:tc>
        <w:tc>
          <w:tcPr>
            <w:tcW w:w="6225" w:type="dxa"/>
            <w:gridSpan w:val="3"/>
            <w:vAlign w:val="top"/>
          </w:tcPr>
          <w:p w14:paraId="4E391929">
            <w:pPr>
              <w:rPr>
                <w:rFonts w:hint="default" w:ascii="宋体" w:hAnsi="宋体" w:eastAsia="宋体"/>
                <w:sz w:val="24"/>
                <w:lang w:val="en-US" w:eastAsia="zh-CN"/>
              </w:rPr>
            </w:pPr>
            <w:r>
              <w:rPr>
                <w:rFonts w:hint="eastAsia" w:ascii="宋体" w:hAnsi="宋体"/>
                <w:sz w:val="24"/>
                <w:lang w:val="en-US" w:eastAsia="zh-CN"/>
              </w:rPr>
              <w:t>中</w:t>
            </w:r>
          </w:p>
        </w:tc>
      </w:tr>
      <w:tr w14:paraId="76DF2D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071" w:type="dxa"/>
            <w:vAlign w:val="top"/>
          </w:tcPr>
          <w:p w14:paraId="602714DE">
            <w:pPr>
              <w:rPr>
                <w:rFonts w:ascii="宋体" w:hAnsi="宋体"/>
                <w:sz w:val="24"/>
              </w:rPr>
            </w:pPr>
            <w:r>
              <w:rPr>
                <w:rFonts w:hint="eastAsia" w:ascii="宋体" w:hAnsi="宋体"/>
                <w:sz w:val="24"/>
              </w:rPr>
              <w:t>使用频率：</w:t>
            </w:r>
          </w:p>
        </w:tc>
        <w:tc>
          <w:tcPr>
            <w:tcW w:w="6225" w:type="dxa"/>
            <w:gridSpan w:val="3"/>
            <w:vAlign w:val="top"/>
          </w:tcPr>
          <w:p w14:paraId="32FA09BC">
            <w:pPr>
              <w:rPr>
                <w:rFonts w:hint="eastAsia" w:ascii="宋体" w:hAnsi="宋体" w:eastAsia="宋体"/>
                <w:sz w:val="24"/>
                <w:lang w:val="en-US" w:eastAsia="zh-CN"/>
              </w:rPr>
            </w:pPr>
            <w:r>
              <w:rPr>
                <w:rFonts w:hint="eastAsia" w:ascii="宋体" w:hAnsi="宋体"/>
                <w:sz w:val="24"/>
                <w:lang w:val="en-US" w:eastAsia="zh-CN"/>
              </w:rPr>
              <w:t>中</w:t>
            </w:r>
          </w:p>
        </w:tc>
      </w:tr>
      <w:tr w14:paraId="75709B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vAlign w:val="top"/>
          </w:tcPr>
          <w:p w14:paraId="17D3C1AF">
            <w:pPr>
              <w:rPr>
                <w:rFonts w:ascii="宋体" w:hAnsi="宋体"/>
                <w:sz w:val="24"/>
              </w:rPr>
            </w:pPr>
            <w:r>
              <w:rPr>
                <w:rFonts w:hint="eastAsia" w:ascii="宋体" w:hAnsi="宋体"/>
                <w:sz w:val="24"/>
              </w:rPr>
              <w:t>业务规则：</w:t>
            </w:r>
          </w:p>
        </w:tc>
        <w:tc>
          <w:tcPr>
            <w:tcW w:w="6225" w:type="dxa"/>
            <w:gridSpan w:val="3"/>
            <w:vAlign w:val="top"/>
          </w:tcPr>
          <w:p w14:paraId="0B5BCA88">
            <w:pPr>
              <w:rPr>
                <w:rFonts w:ascii="宋体" w:hAnsi="宋体"/>
                <w:sz w:val="24"/>
              </w:rPr>
            </w:pPr>
            <w:r>
              <w:rPr>
                <w:rFonts w:hint="eastAsia" w:ascii="宋体" w:hAnsi="宋体"/>
                <w:sz w:val="24"/>
              </w:rPr>
              <w:t>无</w:t>
            </w:r>
          </w:p>
        </w:tc>
      </w:tr>
      <w:tr w14:paraId="34E1CF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vAlign w:val="top"/>
          </w:tcPr>
          <w:p w14:paraId="0ADAC8C7">
            <w:pPr>
              <w:rPr>
                <w:rFonts w:ascii="宋体" w:hAnsi="宋体"/>
                <w:sz w:val="24"/>
              </w:rPr>
            </w:pPr>
            <w:r>
              <w:rPr>
                <w:rFonts w:hint="eastAsia" w:ascii="宋体" w:hAnsi="宋体"/>
                <w:sz w:val="24"/>
              </w:rPr>
              <w:t>其他信息：</w:t>
            </w:r>
          </w:p>
        </w:tc>
        <w:tc>
          <w:tcPr>
            <w:tcW w:w="6225" w:type="dxa"/>
            <w:gridSpan w:val="3"/>
            <w:vAlign w:val="top"/>
          </w:tcPr>
          <w:p w14:paraId="35AC645F">
            <w:pPr>
              <w:rPr>
                <w:rFonts w:ascii="宋体" w:hAnsi="宋体"/>
                <w:sz w:val="24"/>
              </w:rPr>
            </w:pPr>
            <w:r>
              <w:rPr>
                <w:rFonts w:hint="eastAsia" w:ascii="宋体" w:hAnsi="宋体"/>
                <w:sz w:val="24"/>
              </w:rPr>
              <w:t>无</w:t>
            </w:r>
          </w:p>
        </w:tc>
      </w:tr>
      <w:tr w14:paraId="1D8E0E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vAlign w:val="top"/>
          </w:tcPr>
          <w:p w14:paraId="0C57107F">
            <w:pPr>
              <w:rPr>
                <w:rFonts w:ascii="宋体" w:hAnsi="宋体"/>
                <w:sz w:val="24"/>
              </w:rPr>
            </w:pPr>
            <w:r>
              <w:rPr>
                <w:rFonts w:hint="eastAsia" w:ascii="宋体" w:hAnsi="宋体"/>
                <w:sz w:val="24"/>
              </w:rPr>
              <w:t>假设：</w:t>
            </w:r>
          </w:p>
        </w:tc>
        <w:tc>
          <w:tcPr>
            <w:tcW w:w="6225" w:type="dxa"/>
            <w:gridSpan w:val="3"/>
            <w:vAlign w:val="top"/>
          </w:tcPr>
          <w:p w14:paraId="02F955B1">
            <w:pPr>
              <w:rPr>
                <w:rFonts w:ascii="宋体" w:hAnsi="宋体"/>
                <w:sz w:val="24"/>
              </w:rPr>
            </w:pPr>
            <w:r>
              <w:rPr>
                <w:rFonts w:hint="eastAsia" w:ascii="宋体" w:hAnsi="宋体"/>
                <w:sz w:val="24"/>
              </w:rPr>
              <w:t>无</w:t>
            </w:r>
          </w:p>
        </w:tc>
      </w:tr>
    </w:tbl>
    <w:p w14:paraId="622B029E">
      <w:pPr>
        <w:pStyle w:val="7"/>
        <w:spacing w:line="360" w:lineRule="auto"/>
        <w:rPr>
          <w:rFonts w:hint="default" w:ascii="楷体" w:hAnsi="楷体" w:eastAsia="楷体" w:cs="楷体"/>
          <w:sz w:val="21"/>
          <w:szCs w:val="21"/>
          <w:lang w:val="en-US" w:eastAsia="zh-CN"/>
        </w:rPr>
      </w:pPr>
      <w:r>
        <w:rPr>
          <w:rFonts w:hint="eastAsia" w:ascii="楷体" w:hAnsi="楷体" w:eastAsia="楷体" w:cs="楷体"/>
          <w:sz w:val="21"/>
          <w:szCs w:val="21"/>
        </w:rPr>
        <w:t>表4-</w:t>
      </w:r>
      <w:r>
        <w:rPr>
          <w:rFonts w:hint="eastAsia" w:ascii="楷体" w:hAnsi="楷体" w:eastAsia="楷体" w:cs="楷体"/>
          <w:sz w:val="21"/>
          <w:szCs w:val="21"/>
          <w:lang w:val="en-US" w:eastAsia="zh-CN"/>
        </w:rPr>
        <w:t>3</w:t>
      </w:r>
      <w:r>
        <w:rPr>
          <w:rFonts w:hint="eastAsia" w:ascii="楷体" w:hAnsi="楷体" w:eastAsia="楷体" w:cs="楷体"/>
          <w:sz w:val="21"/>
          <w:szCs w:val="21"/>
        </w:rPr>
        <w:t>-</w:t>
      </w:r>
      <w:r>
        <w:rPr>
          <w:rFonts w:hint="eastAsia" w:ascii="楷体" w:hAnsi="楷体" w:eastAsia="楷体" w:cs="楷体"/>
          <w:sz w:val="21"/>
          <w:szCs w:val="21"/>
          <w:lang w:val="en-US" w:eastAsia="zh-CN"/>
        </w:rPr>
        <w:t>10</w:t>
      </w:r>
      <w:r>
        <w:rPr>
          <w:rFonts w:hint="eastAsia" w:ascii="楷体" w:hAnsi="楷体" w:eastAsia="楷体" w:cs="楷体"/>
          <w:sz w:val="21"/>
          <w:szCs w:val="21"/>
          <w:lang w:eastAsia="zh-Hans"/>
        </w:rPr>
        <w:t xml:space="preserve">用例表 </w:t>
      </w:r>
      <w:r>
        <w:rPr>
          <w:rFonts w:hint="eastAsia" w:ascii="楷体" w:hAnsi="楷体" w:eastAsia="楷体" w:cs="楷体"/>
          <w:sz w:val="21"/>
          <w:szCs w:val="21"/>
          <w:lang w:val="en-US" w:eastAsia="zh-CN"/>
        </w:rPr>
        <w:t>我的点赞</w:t>
      </w:r>
    </w:p>
    <w:p w14:paraId="7B8945B6">
      <w:pPr>
        <w:spacing w:line="360" w:lineRule="auto"/>
      </w:pPr>
      <w:r>
        <w:rPr>
          <w:rFonts w:hint="eastAsia" w:ascii="楷体" w:hAnsi="楷体" w:eastAsia="楷体" w:cs="楷体"/>
          <w:sz w:val="24"/>
          <w:lang w:eastAsia="zh-Hans"/>
        </w:rPr>
        <w:t>界面原型</w:t>
      </w:r>
    </w:p>
    <w:p w14:paraId="601A2D99">
      <w:r>
        <w:drawing>
          <wp:inline distT="0" distB="0" distL="114300" distR="114300">
            <wp:extent cx="2425065" cy="4058285"/>
            <wp:effectExtent l="0" t="0" r="3810" b="8890"/>
            <wp:docPr id="9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4"/>
                    <pic:cNvPicPr>
                      <a:picLocks noChangeAspect="1"/>
                    </pic:cNvPicPr>
                  </pic:nvPicPr>
                  <pic:blipFill>
                    <a:blip r:embed="rId46"/>
                    <a:stretch>
                      <a:fillRect/>
                    </a:stretch>
                  </pic:blipFill>
                  <pic:spPr>
                    <a:xfrm>
                      <a:off x="0" y="0"/>
                      <a:ext cx="2425065" cy="4058285"/>
                    </a:xfrm>
                    <a:prstGeom prst="rect">
                      <a:avLst/>
                    </a:prstGeom>
                    <a:noFill/>
                    <a:ln>
                      <a:noFill/>
                    </a:ln>
                  </pic:spPr>
                </pic:pic>
              </a:graphicData>
            </a:graphic>
          </wp:inline>
        </w:drawing>
      </w:r>
      <w:r>
        <w:drawing>
          <wp:inline distT="0" distB="0" distL="114300" distR="114300">
            <wp:extent cx="2299970" cy="4024630"/>
            <wp:effectExtent l="0" t="0" r="5080" b="4445"/>
            <wp:docPr id="9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
                    <pic:cNvPicPr>
                      <a:picLocks noChangeAspect="1"/>
                    </pic:cNvPicPr>
                  </pic:nvPicPr>
                  <pic:blipFill>
                    <a:blip r:embed="rId55"/>
                    <a:stretch>
                      <a:fillRect/>
                    </a:stretch>
                  </pic:blipFill>
                  <pic:spPr>
                    <a:xfrm>
                      <a:off x="0" y="0"/>
                      <a:ext cx="2299970" cy="4024630"/>
                    </a:xfrm>
                    <a:prstGeom prst="rect">
                      <a:avLst/>
                    </a:prstGeom>
                    <a:noFill/>
                    <a:ln>
                      <a:noFill/>
                    </a:ln>
                  </pic:spPr>
                </pic:pic>
              </a:graphicData>
            </a:graphic>
          </wp:inline>
        </w:drawing>
      </w:r>
    </w:p>
    <w:p w14:paraId="0FA93192">
      <w:pPr>
        <w:pStyle w:val="7"/>
        <w:spacing w:line="360" w:lineRule="auto"/>
        <w:rPr>
          <w:rFonts w:hint="default" w:eastAsia="楷体"/>
          <w:lang w:val="en-US" w:eastAsia="zh-CN"/>
        </w:rPr>
      </w:pPr>
      <w:r>
        <w:rPr>
          <w:rFonts w:hint="eastAsia" w:ascii="楷体" w:hAnsi="楷体" w:eastAsia="楷体" w:cs="楷体"/>
          <w:sz w:val="21"/>
          <w:szCs w:val="21"/>
        </w:rPr>
        <w:t>图4-</w:t>
      </w:r>
      <w:r>
        <w:rPr>
          <w:rFonts w:hint="eastAsia" w:ascii="楷体" w:hAnsi="楷体" w:eastAsia="楷体" w:cs="楷体"/>
          <w:sz w:val="21"/>
          <w:szCs w:val="21"/>
          <w:lang w:val="en-US" w:eastAsia="zh-CN"/>
        </w:rPr>
        <w:t>3</w:t>
      </w:r>
      <w:r>
        <w:rPr>
          <w:rFonts w:hint="eastAsia" w:ascii="楷体" w:hAnsi="楷体" w:eastAsia="楷体" w:cs="楷体"/>
          <w:sz w:val="21"/>
          <w:szCs w:val="21"/>
        </w:rPr>
        <w:t>-</w:t>
      </w:r>
      <w:r>
        <w:rPr>
          <w:rFonts w:hint="eastAsia" w:ascii="楷体" w:hAnsi="楷体" w:eastAsia="楷体" w:cs="楷体"/>
          <w:sz w:val="21"/>
          <w:szCs w:val="21"/>
          <w:lang w:val="en-US" w:eastAsia="zh-CN"/>
        </w:rPr>
        <w:t>10</w:t>
      </w:r>
      <w:r>
        <w:rPr>
          <w:rFonts w:hint="eastAsia" w:ascii="楷体" w:hAnsi="楷体" w:eastAsia="楷体" w:cs="楷体"/>
          <w:sz w:val="21"/>
          <w:szCs w:val="21"/>
        </w:rPr>
        <w:t xml:space="preserve"> </w:t>
      </w:r>
      <w:r>
        <w:rPr>
          <w:rFonts w:hint="eastAsia" w:ascii="楷体" w:hAnsi="楷体" w:eastAsia="楷体" w:cs="楷体"/>
          <w:sz w:val="21"/>
          <w:szCs w:val="21"/>
          <w:lang w:eastAsia="zh-Hans"/>
        </w:rPr>
        <w:t xml:space="preserve">原型界面 </w:t>
      </w:r>
      <w:r>
        <w:rPr>
          <w:rFonts w:hint="eastAsia" w:ascii="楷体" w:hAnsi="楷体" w:eastAsia="楷体" w:cs="楷体"/>
          <w:sz w:val="21"/>
          <w:szCs w:val="21"/>
          <w:lang w:val="en-US" w:eastAsia="zh-CN"/>
        </w:rPr>
        <w:t>我的点赞</w:t>
      </w:r>
    </w:p>
    <w:p w14:paraId="68BDB4A3">
      <w:pPr>
        <w:pStyle w:val="5"/>
        <w:numPr>
          <w:ilvl w:val="2"/>
          <w:numId w:val="0"/>
        </w:numPr>
        <w:rPr>
          <w:rFonts w:hint="default"/>
          <w:lang w:val="en-US" w:eastAsia="zh-CN"/>
        </w:rPr>
      </w:pPr>
      <w:r>
        <w:rPr>
          <w:rFonts w:hint="eastAsia" w:ascii="楷体" w:hAnsi="楷体" w:eastAsia="楷体" w:cs="楷体"/>
          <w:b/>
          <w:bCs/>
          <w:color w:val="auto"/>
          <w:kern w:val="2"/>
          <w:sz w:val="24"/>
          <w:szCs w:val="24"/>
          <w:lang w:val="en-US" w:eastAsia="zh-CN" w:bidi="ar-SA"/>
        </w:rPr>
        <w:t>4.3.11我的评论</w:t>
      </w:r>
    </w:p>
    <w:p w14:paraId="0C52E719">
      <w:pPr>
        <w:pStyle w:val="6"/>
        <w:rPr>
          <w:rFonts w:hint="eastAsia" w:ascii="楷体" w:hAnsi="楷体" w:eastAsia="楷体" w:cs="楷体"/>
          <w:b/>
          <w:bCs/>
          <w:kern w:val="2"/>
          <w:sz w:val="24"/>
          <w:szCs w:val="24"/>
          <w:lang w:val="en-US" w:eastAsia="zh-CN" w:bidi="ar-SA"/>
        </w:rPr>
      </w:pPr>
      <w:r>
        <w:rPr>
          <w:rFonts w:hint="eastAsia" w:ascii="楷体" w:hAnsi="楷体" w:eastAsia="楷体" w:cs="楷体"/>
          <w:b/>
          <w:bCs/>
          <w:kern w:val="2"/>
          <w:sz w:val="24"/>
          <w:szCs w:val="24"/>
          <w:lang w:val="en-US" w:eastAsia="zh-CN" w:bidi="ar-SA"/>
        </w:rPr>
        <w:t>4.3.11.1查看评论</w:t>
      </w:r>
    </w:p>
    <w:p w14:paraId="33024A86">
      <w:pPr>
        <w:spacing w:line="360" w:lineRule="auto"/>
        <w:rPr>
          <w:rFonts w:hint="eastAsia" w:ascii="楷体" w:hAnsi="楷体" w:eastAsia="楷体" w:cs="楷体"/>
          <w:szCs w:val="21"/>
        </w:rPr>
      </w:pPr>
      <w:r>
        <w:rPr>
          <w:rFonts w:hint="eastAsia" w:ascii="楷体" w:hAnsi="楷体" w:eastAsia="楷体" w:cs="楷体"/>
          <w:sz w:val="24"/>
          <w:lang w:eastAsia="zh-Hans"/>
        </w:rPr>
        <w:t>用例图</w:t>
      </w:r>
    </w:p>
    <w:p w14:paraId="54954F03">
      <w:pPr>
        <w:numPr>
          <w:ilvl w:val="0"/>
          <w:numId w:val="0"/>
        </w:numPr>
      </w:pPr>
      <w:r>
        <w:drawing>
          <wp:inline distT="0" distB="0" distL="114300" distR="114300">
            <wp:extent cx="5272405" cy="2165985"/>
            <wp:effectExtent l="0" t="0" r="4445" b="5715"/>
            <wp:docPr id="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3"/>
                    <pic:cNvPicPr>
                      <a:picLocks noChangeAspect="1"/>
                    </pic:cNvPicPr>
                  </pic:nvPicPr>
                  <pic:blipFill>
                    <a:blip r:embed="rId56"/>
                    <a:stretch>
                      <a:fillRect/>
                    </a:stretch>
                  </pic:blipFill>
                  <pic:spPr>
                    <a:xfrm>
                      <a:off x="0" y="0"/>
                      <a:ext cx="5272405" cy="2165985"/>
                    </a:xfrm>
                    <a:prstGeom prst="rect">
                      <a:avLst/>
                    </a:prstGeom>
                    <a:noFill/>
                    <a:ln>
                      <a:noFill/>
                    </a:ln>
                  </pic:spPr>
                </pic:pic>
              </a:graphicData>
            </a:graphic>
          </wp:inline>
        </w:drawing>
      </w:r>
    </w:p>
    <w:p w14:paraId="16B7991B">
      <w:pPr>
        <w:pStyle w:val="7"/>
        <w:spacing w:line="360" w:lineRule="auto"/>
        <w:rPr>
          <w:rFonts w:hint="default" w:ascii="楷体" w:hAnsi="楷体" w:eastAsia="楷体" w:cs="楷体"/>
          <w:sz w:val="21"/>
          <w:szCs w:val="21"/>
          <w:lang w:val="en-US" w:eastAsia="zh-CN"/>
        </w:rPr>
      </w:pPr>
      <w:r>
        <w:rPr>
          <w:rFonts w:hint="eastAsia" w:ascii="楷体" w:hAnsi="楷体" w:eastAsia="楷体" w:cs="楷体"/>
          <w:sz w:val="21"/>
          <w:szCs w:val="21"/>
        </w:rPr>
        <w:t>图4-</w:t>
      </w:r>
      <w:r>
        <w:rPr>
          <w:rFonts w:hint="eastAsia" w:ascii="楷体" w:hAnsi="楷体" w:eastAsia="楷体" w:cs="楷体"/>
          <w:sz w:val="21"/>
          <w:szCs w:val="21"/>
          <w:lang w:val="en-US" w:eastAsia="zh-CN"/>
        </w:rPr>
        <w:t>3</w:t>
      </w:r>
      <w:r>
        <w:rPr>
          <w:rFonts w:hint="eastAsia" w:ascii="楷体" w:hAnsi="楷体" w:eastAsia="楷体" w:cs="楷体"/>
          <w:sz w:val="21"/>
          <w:szCs w:val="21"/>
        </w:rPr>
        <w:t>-</w:t>
      </w:r>
      <w:r>
        <w:rPr>
          <w:rFonts w:hint="eastAsia" w:ascii="楷体" w:hAnsi="楷体" w:eastAsia="楷体" w:cs="楷体"/>
          <w:sz w:val="21"/>
          <w:szCs w:val="21"/>
          <w:lang w:val="en-US" w:eastAsia="zh-CN"/>
        </w:rPr>
        <w:t>11-1</w:t>
      </w:r>
      <w:r>
        <w:rPr>
          <w:rFonts w:hint="eastAsia" w:ascii="楷体" w:hAnsi="楷体" w:eastAsia="楷体" w:cs="楷体"/>
          <w:sz w:val="21"/>
          <w:szCs w:val="21"/>
          <w:lang w:eastAsia="zh-Hans"/>
        </w:rPr>
        <w:t xml:space="preserve">用例图 </w:t>
      </w:r>
      <w:r>
        <w:rPr>
          <w:rFonts w:hint="eastAsia" w:ascii="楷体" w:hAnsi="楷体" w:eastAsia="楷体" w:cs="楷体"/>
          <w:sz w:val="21"/>
          <w:szCs w:val="21"/>
          <w:lang w:val="en-US" w:eastAsia="zh-CN"/>
        </w:rPr>
        <w:t>我的评论</w:t>
      </w:r>
    </w:p>
    <w:p w14:paraId="6CCB39AF">
      <w:pPr>
        <w:spacing w:line="360" w:lineRule="auto"/>
      </w:pPr>
      <w:r>
        <w:rPr>
          <w:rFonts w:hint="eastAsia" w:ascii="楷体" w:hAnsi="楷体" w:eastAsia="楷体" w:cs="楷体"/>
          <w:sz w:val="24"/>
          <w:lang w:eastAsia="zh-Hans"/>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1"/>
        <w:gridCol w:w="2061"/>
        <w:gridCol w:w="2072"/>
        <w:gridCol w:w="2092"/>
      </w:tblGrid>
      <w:tr w14:paraId="412805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vAlign w:val="top"/>
          </w:tcPr>
          <w:p w14:paraId="2BAD6D6D">
            <w:pPr>
              <w:rPr>
                <w:rFonts w:ascii="宋体" w:hAnsi="宋体"/>
                <w:sz w:val="24"/>
              </w:rPr>
            </w:pPr>
            <w:r>
              <w:rPr>
                <w:rFonts w:hint="eastAsia" w:ascii="宋体" w:hAnsi="宋体"/>
                <w:sz w:val="24"/>
              </w:rPr>
              <w:t>ID和名称</w:t>
            </w:r>
          </w:p>
        </w:tc>
        <w:tc>
          <w:tcPr>
            <w:tcW w:w="6225" w:type="dxa"/>
            <w:gridSpan w:val="3"/>
            <w:vAlign w:val="top"/>
          </w:tcPr>
          <w:p w14:paraId="79716262">
            <w:pPr>
              <w:rPr>
                <w:rFonts w:hint="default" w:ascii="宋体" w:hAnsi="宋体" w:eastAsia="宋体"/>
                <w:sz w:val="24"/>
                <w:lang w:val="en-US" w:eastAsia="zh-CN"/>
              </w:rPr>
            </w:pPr>
            <w:r>
              <w:rPr>
                <w:rFonts w:hint="eastAsia" w:ascii="宋体" w:hAnsi="宋体"/>
                <w:sz w:val="24"/>
                <w:lang w:val="en-US" w:eastAsia="zh-CN"/>
              </w:rPr>
              <w:t>UC</w:t>
            </w:r>
            <w:r>
              <w:rPr>
                <w:rFonts w:ascii="宋体" w:hAnsi="宋体"/>
                <w:sz w:val="24"/>
              </w:rPr>
              <w:t>-</w:t>
            </w:r>
            <w:r>
              <w:rPr>
                <w:rFonts w:hint="eastAsia" w:ascii="宋体" w:hAnsi="宋体"/>
                <w:sz w:val="24"/>
                <w:lang w:val="en-US" w:eastAsia="zh-CN"/>
              </w:rPr>
              <w:t>6 我的评论</w:t>
            </w:r>
          </w:p>
        </w:tc>
      </w:tr>
      <w:tr w14:paraId="37E1AA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vAlign w:val="top"/>
          </w:tcPr>
          <w:p w14:paraId="65F1B69A">
            <w:pPr>
              <w:rPr>
                <w:rFonts w:ascii="宋体" w:hAnsi="宋体"/>
                <w:sz w:val="24"/>
              </w:rPr>
            </w:pPr>
            <w:r>
              <w:rPr>
                <w:rFonts w:hint="eastAsia" w:ascii="宋体" w:hAnsi="宋体"/>
                <w:sz w:val="24"/>
              </w:rPr>
              <w:t>创建人</w:t>
            </w:r>
          </w:p>
        </w:tc>
        <w:tc>
          <w:tcPr>
            <w:tcW w:w="2061" w:type="dxa"/>
            <w:vAlign w:val="top"/>
          </w:tcPr>
          <w:p w14:paraId="5EC88A17">
            <w:pPr>
              <w:rPr>
                <w:rFonts w:hint="default" w:ascii="宋体" w:hAnsi="宋体" w:eastAsia="宋体"/>
                <w:sz w:val="24"/>
                <w:lang w:val="en-US" w:eastAsia="zh-CN"/>
              </w:rPr>
            </w:pPr>
            <w:r>
              <w:rPr>
                <w:rFonts w:hint="eastAsia" w:ascii="宋体" w:hAnsi="宋体"/>
                <w:sz w:val="24"/>
                <w:lang w:val="en-US" w:eastAsia="zh-CN"/>
              </w:rPr>
              <w:t>赵益萍</w:t>
            </w:r>
          </w:p>
        </w:tc>
        <w:tc>
          <w:tcPr>
            <w:tcW w:w="2072" w:type="dxa"/>
            <w:vAlign w:val="top"/>
          </w:tcPr>
          <w:p w14:paraId="7F151751">
            <w:pPr>
              <w:rPr>
                <w:rFonts w:ascii="宋体" w:hAnsi="宋体"/>
                <w:sz w:val="24"/>
              </w:rPr>
            </w:pPr>
            <w:r>
              <w:rPr>
                <w:rFonts w:hint="eastAsia" w:ascii="宋体" w:hAnsi="宋体"/>
                <w:sz w:val="24"/>
              </w:rPr>
              <w:t>创建日期：</w:t>
            </w:r>
          </w:p>
        </w:tc>
        <w:tc>
          <w:tcPr>
            <w:tcW w:w="2092" w:type="dxa"/>
            <w:vAlign w:val="top"/>
          </w:tcPr>
          <w:p w14:paraId="2E0BB9C1">
            <w:pPr>
              <w:rPr>
                <w:rFonts w:ascii="宋体" w:hAnsi="宋体"/>
                <w:sz w:val="24"/>
              </w:rPr>
            </w:pPr>
            <w:r>
              <w:rPr>
                <w:rFonts w:hint="eastAsia" w:ascii="宋体" w:hAnsi="宋体"/>
                <w:sz w:val="24"/>
              </w:rPr>
              <w:t>2</w:t>
            </w:r>
            <w:r>
              <w:rPr>
                <w:rFonts w:ascii="宋体" w:hAnsi="宋体"/>
                <w:sz w:val="24"/>
              </w:rPr>
              <w:t>02</w:t>
            </w:r>
            <w:r>
              <w:rPr>
                <w:rFonts w:hint="eastAsia" w:ascii="宋体" w:hAnsi="宋体"/>
                <w:sz w:val="24"/>
                <w:lang w:val="en-US" w:eastAsia="zh-CN"/>
              </w:rPr>
              <w:t>5</w:t>
            </w:r>
            <w:r>
              <w:rPr>
                <w:rFonts w:hint="eastAsia" w:ascii="宋体" w:hAnsi="宋体"/>
                <w:sz w:val="24"/>
              </w:rPr>
              <w:t>/</w:t>
            </w:r>
            <w:r>
              <w:rPr>
                <w:rFonts w:ascii="宋体" w:hAnsi="宋体"/>
                <w:sz w:val="24"/>
              </w:rPr>
              <w:t>5</w:t>
            </w:r>
            <w:r>
              <w:rPr>
                <w:rFonts w:hint="eastAsia" w:ascii="宋体" w:hAnsi="宋体"/>
                <w:sz w:val="24"/>
              </w:rPr>
              <w:t>/4</w:t>
            </w:r>
          </w:p>
        </w:tc>
      </w:tr>
      <w:tr w14:paraId="274A99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vAlign w:val="top"/>
          </w:tcPr>
          <w:p w14:paraId="086BFEEB">
            <w:pPr>
              <w:rPr>
                <w:rFonts w:ascii="宋体" w:hAnsi="宋体"/>
                <w:sz w:val="24"/>
              </w:rPr>
            </w:pPr>
            <w:r>
              <w:rPr>
                <w:rFonts w:hint="eastAsia" w:ascii="宋体" w:hAnsi="宋体"/>
                <w:sz w:val="24"/>
              </w:rPr>
              <w:t>主要操作者</w:t>
            </w:r>
          </w:p>
        </w:tc>
        <w:tc>
          <w:tcPr>
            <w:tcW w:w="2061" w:type="dxa"/>
            <w:vAlign w:val="top"/>
          </w:tcPr>
          <w:p w14:paraId="511D0A6E">
            <w:pPr>
              <w:rPr>
                <w:rFonts w:hint="eastAsia" w:ascii="宋体" w:hAnsi="宋体" w:eastAsia="宋体"/>
                <w:sz w:val="24"/>
                <w:lang w:val="en-US" w:eastAsia="zh-CN"/>
              </w:rPr>
            </w:pPr>
            <w:r>
              <w:rPr>
                <w:rFonts w:hint="eastAsia" w:ascii="宋体" w:hAnsi="宋体"/>
                <w:sz w:val="24"/>
                <w:lang w:val="en-US" w:eastAsia="zh-CN"/>
              </w:rPr>
              <w:t>用户</w:t>
            </w:r>
          </w:p>
        </w:tc>
        <w:tc>
          <w:tcPr>
            <w:tcW w:w="2072" w:type="dxa"/>
            <w:vAlign w:val="top"/>
          </w:tcPr>
          <w:p w14:paraId="11E185E3">
            <w:pPr>
              <w:rPr>
                <w:rFonts w:ascii="宋体" w:hAnsi="宋体"/>
                <w:sz w:val="24"/>
              </w:rPr>
            </w:pPr>
            <w:r>
              <w:rPr>
                <w:rFonts w:hint="eastAsia" w:ascii="宋体" w:hAnsi="宋体"/>
                <w:sz w:val="24"/>
              </w:rPr>
              <w:t>次要操作者：</w:t>
            </w:r>
          </w:p>
        </w:tc>
        <w:tc>
          <w:tcPr>
            <w:tcW w:w="2092" w:type="dxa"/>
            <w:vAlign w:val="top"/>
          </w:tcPr>
          <w:p w14:paraId="397AD0AA">
            <w:pPr>
              <w:rPr>
                <w:rFonts w:ascii="宋体" w:hAnsi="宋体"/>
                <w:sz w:val="24"/>
              </w:rPr>
            </w:pPr>
            <w:r>
              <w:rPr>
                <w:rFonts w:hint="eastAsia" w:ascii="宋体" w:hAnsi="宋体"/>
                <w:sz w:val="24"/>
              </w:rPr>
              <w:t>无</w:t>
            </w:r>
          </w:p>
        </w:tc>
      </w:tr>
      <w:tr w14:paraId="47DF94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vAlign w:val="top"/>
          </w:tcPr>
          <w:p w14:paraId="01D4EB7A">
            <w:pPr>
              <w:rPr>
                <w:rFonts w:ascii="宋体" w:hAnsi="宋体"/>
                <w:sz w:val="24"/>
              </w:rPr>
            </w:pPr>
            <w:r>
              <w:rPr>
                <w:rFonts w:hint="eastAsia" w:ascii="宋体" w:hAnsi="宋体"/>
                <w:sz w:val="24"/>
              </w:rPr>
              <w:t>描述：</w:t>
            </w:r>
          </w:p>
        </w:tc>
        <w:tc>
          <w:tcPr>
            <w:tcW w:w="6225" w:type="dxa"/>
            <w:gridSpan w:val="3"/>
            <w:vAlign w:val="top"/>
          </w:tcPr>
          <w:p w14:paraId="7DFFE6C5">
            <w:pPr>
              <w:bidi w:val="0"/>
              <w:rPr>
                <w:rFonts w:hint="default" w:ascii="宋体" w:hAnsi="宋体" w:eastAsia="宋体"/>
                <w:lang w:val="en-US" w:eastAsia="zh-CN"/>
              </w:rPr>
            </w:pPr>
            <w:r>
              <w:rPr>
                <w:rFonts w:hint="eastAsia"/>
              </w:rPr>
              <w:t>用户</w:t>
            </w:r>
            <w:r>
              <w:rPr>
                <w:rFonts w:hint="eastAsia"/>
                <w:lang w:val="en-US" w:eastAsia="zh-CN"/>
              </w:rPr>
              <w:t>点击“我的”页面中“我的评论”按钮</w:t>
            </w:r>
          </w:p>
        </w:tc>
      </w:tr>
      <w:tr w14:paraId="657727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vAlign w:val="top"/>
          </w:tcPr>
          <w:p w14:paraId="3D400A92">
            <w:pPr>
              <w:rPr>
                <w:rFonts w:ascii="宋体" w:hAnsi="宋体"/>
                <w:sz w:val="24"/>
              </w:rPr>
            </w:pPr>
            <w:r>
              <w:rPr>
                <w:rFonts w:hint="eastAsia" w:ascii="宋体" w:hAnsi="宋体"/>
                <w:sz w:val="24"/>
              </w:rPr>
              <w:t>触发器：</w:t>
            </w:r>
          </w:p>
        </w:tc>
        <w:tc>
          <w:tcPr>
            <w:tcW w:w="6225" w:type="dxa"/>
            <w:gridSpan w:val="3"/>
            <w:vAlign w:val="top"/>
          </w:tcPr>
          <w:p w14:paraId="0205897B">
            <w:pPr>
              <w:bidi w:val="0"/>
              <w:rPr>
                <w:rFonts w:hint="default" w:ascii="宋体" w:hAnsi="宋体" w:eastAsia="宋体"/>
                <w:lang w:val="en-US" w:eastAsia="zh-CN"/>
              </w:rPr>
            </w:pPr>
            <w:r>
              <w:rPr>
                <w:rFonts w:hint="eastAsia" w:ascii="宋体" w:hAnsi="宋体"/>
                <w:lang w:eastAsia="zh-CN"/>
              </w:rPr>
              <w:t>“</w:t>
            </w:r>
            <w:r>
              <w:rPr>
                <w:rFonts w:hint="eastAsia" w:ascii="宋体" w:hAnsi="宋体"/>
                <w:lang w:val="en-US" w:eastAsia="zh-CN"/>
              </w:rPr>
              <w:t>我的评论</w:t>
            </w:r>
            <w:r>
              <w:rPr>
                <w:rFonts w:hint="eastAsia" w:ascii="宋体" w:hAnsi="宋体"/>
                <w:lang w:eastAsia="zh-CN"/>
              </w:rPr>
              <w:t>”</w:t>
            </w:r>
            <w:r>
              <w:rPr>
                <w:rFonts w:hint="eastAsia" w:ascii="宋体" w:hAnsi="宋体"/>
                <w:lang w:val="en-US" w:eastAsia="zh-CN"/>
              </w:rPr>
              <w:t>按钮</w:t>
            </w:r>
          </w:p>
        </w:tc>
      </w:tr>
      <w:tr w14:paraId="072505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vAlign w:val="top"/>
          </w:tcPr>
          <w:p w14:paraId="2706794E">
            <w:pPr>
              <w:rPr>
                <w:rFonts w:ascii="宋体" w:hAnsi="宋体"/>
                <w:sz w:val="24"/>
              </w:rPr>
            </w:pPr>
            <w:r>
              <w:rPr>
                <w:rFonts w:hint="eastAsia" w:ascii="宋体" w:hAnsi="宋体"/>
                <w:sz w:val="24"/>
              </w:rPr>
              <w:t>前置条件：</w:t>
            </w:r>
          </w:p>
        </w:tc>
        <w:tc>
          <w:tcPr>
            <w:tcW w:w="6225" w:type="dxa"/>
            <w:gridSpan w:val="3"/>
            <w:vAlign w:val="top"/>
          </w:tcPr>
          <w:p w14:paraId="6528187A">
            <w:pPr>
              <w:bidi w:val="0"/>
              <w:rPr>
                <w:rFonts w:hint="default" w:ascii="宋体" w:hAnsi="宋体" w:eastAsia="宋体"/>
                <w:lang w:val="en-US" w:eastAsia="zh-CN"/>
              </w:rPr>
            </w:pPr>
            <w:r>
              <w:rPr>
                <w:rFonts w:hint="eastAsia"/>
              </w:rPr>
              <w:t>进入校务</w:t>
            </w:r>
            <w:r>
              <w:rPr>
                <w:rFonts w:hint="eastAsia"/>
                <w:lang w:val="en-US" w:eastAsia="zh-CN"/>
              </w:rPr>
              <w:t>问答</w:t>
            </w:r>
            <w:r>
              <w:rPr>
                <w:rFonts w:hint="eastAsia"/>
              </w:rPr>
              <w:t>机器人小程序并登录</w:t>
            </w:r>
          </w:p>
        </w:tc>
      </w:tr>
      <w:tr w14:paraId="7962FC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vAlign w:val="top"/>
          </w:tcPr>
          <w:p w14:paraId="5482F6DE">
            <w:pPr>
              <w:rPr>
                <w:rFonts w:ascii="宋体" w:hAnsi="宋体"/>
                <w:sz w:val="24"/>
              </w:rPr>
            </w:pPr>
            <w:r>
              <w:rPr>
                <w:rFonts w:hint="eastAsia" w:ascii="宋体" w:hAnsi="宋体"/>
                <w:sz w:val="24"/>
              </w:rPr>
              <w:t>后置条件：</w:t>
            </w:r>
          </w:p>
        </w:tc>
        <w:tc>
          <w:tcPr>
            <w:tcW w:w="6225" w:type="dxa"/>
            <w:gridSpan w:val="3"/>
            <w:vAlign w:val="top"/>
          </w:tcPr>
          <w:p w14:paraId="7D336B19">
            <w:pPr>
              <w:bidi w:val="0"/>
              <w:rPr>
                <w:rFonts w:hint="default" w:ascii="宋体" w:hAnsi="宋体" w:eastAsia="宋体"/>
                <w:lang w:val="en-US" w:eastAsia="zh-CN"/>
              </w:rPr>
            </w:pPr>
            <w:r>
              <w:rPr>
                <w:rFonts w:hint="eastAsia" w:ascii="宋体" w:hAnsi="宋体"/>
                <w:lang w:val="en-US" w:eastAsia="zh-CN"/>
              </w:rPr>
              <w:t>显示用户的评论</w:t>
            </w:r>
          </w:p>
        </w:tc>
      </w:tr>
      <w:tr w14:paraId="5842B6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vAlign w:val="top"/>
          </w:tcPr>
          <w:p w14:paraId="2AB559B1">
            <w:pPr>
              <w:rPr>
                <w:rFonts w:ascii="宋体" w:hAnsi="宋体"/>
                <w:sz w:val="24"/>
              </w:rPr>
            </w:pPr>
            <w:r>
              <w:rPr>
                <w:rFonts w:hint="eastAsia" w:ascii="宋体" w:hAnsi="宋体"/>
                <w:sz w:val="24"/>
              </w:rPr>
              <w:t>一般性流程：</w:t>
            </w:r>
          </w:p>
        </w:tc>
        <w:tc>
          <w:tcPr>
            <w:tcW w:w="6225" w:type="dxa"/>
            <w:gridSpan w:val="3"/>
            <w:vAlign w:val="top"/>
          </w:tcPr>
          <w:p w14:paraId="7CD0BEDD">
            <w:pPr>
              <w:pStyle w:val="17"/>
              <w:ind w:left="0" w:leftChars="0" w:firstLine="0" w:firstLineChars="0"/>
              <w:rPr>
                <w:rFonts w:ascii="宋体" w:hAnsi="宋体"/>
                <w:sz w:val="24"/>
              </w:rPr>
            </w:pPr>
            <w:r>
              <w:rPr>
                <w:rFonts w:hint="eastAsia" w:ascii="宋体" w:hAnsi="宋体"/>
                <w:sz w:val="24"/>
              </w:rPr>
              <w:t>登录</w:t>
            </w:r>
          </w:p>
        </w:tc>
      </w:tr>
      <w:tr w14:paraId="577447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vAlign w:val="top"/>
          </w:tcPr>
          <w:p w14:paraId="6B962F1C">
            <w:pPr>
              <w:rPr>
                <w:rFonts w:ascii="宋体" w:hAnsi="宋体"/>
                <w:sz w:val="24"/>
              </w:rPr>
            </w:pPr>
            <w:r>
              <w:rPr>
                <w:rFonts w:hint="eastAsia" w:ascii="宋体" w:hAnsi="宋体"/>
                <w:sz w:val="24"/>
              </w:rPr>
              <w:t>选择性流程</w:t>
            </w:r>
          </w:p>
        </w:tc>
        <w:tc>
          <w:tcPr>
            <w:tcW w:w="6225" w:type="dxa"/>
            <w:gridSpan w:val="3"/>
            <w:vAlign w:val="top"/>
          </w:tcPr>
          <w:p w14:paraId="41B4D082">
            <w:pPr>
              <w:pStyle w:val="17"/>
              <w:ind w:left="0" w:leftChars="0" w:firstLine="0" w:firstLineChars="0"/>
              <w:rPr>
                <w:rFonts w:ascii="宋体" w:hAnsi="宋体"/>
                <w:sz w:val="24"/>
              </w:rPr>
            </w:pPr>
            <w:r>
              <w:rPr>
                <w:rFonts w:hint="eastAsia" w:ascii="宋体" w:hAnsi="宋体"/>
                <w:sz w:val="24"/>
              </w:rPr>
              <w:t>无</w:t>
            </w:r>
          </w:p>
        </w:tc>
      </w:tr>
      <w:tr w14:paraId="2FDD7D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vAlign w:val="top"/>
          </w:tcPr>
          <w:p w14:paraId="2942B154">
            <w:pPr>
              <w:rPr>
                <w:rFonts w:ascii="宋体" w:hAnsi="宋体"/>
                <w:sz w:val="24"/>
              </w:rPr>
            </w:pPr>
            <w:r>
              <w:rPr>
                <w:rFonts w:hint="eastAsia" w:ascii="宋体" w:hAnsi="宋体"/>
                <w:sz w:val="24"/>
              </w:rPr>
              <w:t>异常：</w:t>
            </w:r>
          </w:p>
        </w:tc>
        <w:tc>
          <w:tcPr>
            <w:tcW w:w="6225" w:type="dxa"/>
            <w:gridSpan w:val="3"/>
            <w:vAlign w:val="top"/>
          </w:tcPr>
          <w:p w14:paraId="5BC08F19">
            <w:pPr>
              <w:bidi w:val="0"/>
              <w:rPr>
                <w:rFonts w:hint="default" w:ascii="宋体" w:hAnsi="宋体" w:eastAsia="宋体"/>
                <w:lang w:val="en-US" w:eastAsia="zh-CN"/>
              </w:rPr>
            </w:pPr>
            <w:r>
              <w:rPr>
                <w:rFonts w:hint="eastAsia" w:ascii="宋体" w:hAnsi="宋体"/>
                <w:lang w:val="en-US" w:eastAsia="zh-CN"/>
              </w:rPr>
              <w:t>点击后无响应或无法显示</w:t>
            </w:r>
          </w:p>
        </w:tc>
      </w:tr>
      <w:tr w14:paraId="796CA5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vAlign w:val="top"/>
          </w:tcPr>
          <w:p w14:paraId="69E4173F">
            <w:pPr>
              <w:rPr>
                <w:rFonts w:ascii="宋体" w:hAnsi="宋体"/>
                <w:sz w:val="24"/>
              </w:rPr>
            </w:pPr>
            <w:r>
              <w:rPr>
                <w:rFonts w:hint="eastAsia" w:ascii="宋体" w:hAnsi="宋体"/>
                <w:sz w:val="24"/>
              </w:rPr>
              <w:t>优先级：</w:t>
            </w:r>
          </w:p>
        </w:tc>
        <w:tc>
          <w:tcPr>
            <w:tcW w:w="6225" w:type="dxa"/>
            <w:gridSpan w:val="3"/>
            <w:vAlign w:val="top"/>
          </w:tcPr>
          <w:p w14:paraId="27126C19">
            <w:pPr>
              <w:rPr>
                <w:rFonts w:hint="default" w:ascii="宋体" w:hAnsi="宋体" w:eastAsia="宋体"/>
                <w:sz w:val="24"/>
                <w:lang w:val="en-US" w:eastAsia="zh-CN"/>
              </w:rPr>
            </w:pPr>
            <w:r>
              <w:rPr>
                <w:rFonts w:hint="eastAsia" w:ascii="宋体" w:hAnsi="宋体"/>
                <w:sz w:val="24"/>
                <w:lang w:val="en-US" w:eastAsia="zh-CN"/>
              </w:rPr>
              <w:t>中</w:t>
            </w:r>
          </w:p>
        </w:tc>
      </w:tr>
      <w:tr w14:paraId="76BABC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071" w:type="dxa"/>
            <w:vAlign w:val="top"/>
          </w:tcPr>
          <w:p w14:paraId="3370B63B">
            <w:pPr>
              <w:rPr>
                <w:rFonts w:ascii="宋体" w:hAnsi="宋体"/>
                <w:sz w:val="24"/>
              </w:rPr>
            </w:pPr>
            <w:r>
              <w:rPr>
                <w:rFonts w:hint="eastAsia" w:ascii="宋体" w:hAnsi="宋体"/>
                <w:sz w:val="24"/>
              </w:rPr>
              <w:t>使用频率：</w:t>
            </w:r>
          </w:p>
        </w:tc>
        <w:tc>
          <w:tcPr>
            <w:tcW w:w="6225" w:type="dxa"/>
            <w:gridSpan w:val="3"/>
            <w:vAlign w:val="top"/>
          </w:tcPr>
          <w:p w14:paraId="05A29C3D">
            <w:pPr>
              <w:rPr>
                <w:rFonts w:hint="eastAsia" w:ascii="宋体" w:hAnsi="宋体" w:eastAsia="宋体"/>
                <w:sz w:val="24"/>
                <w:lang w:val="en-US" w:eastAsia="zh-CN"/>
              </w:rPr>
            </w:pPr>
            <w:r>
              <w:rPr>
                <w:rFonts w:hint="eastAsia" w:ascii="宋体" w:hAnsi="宋体"/>
                <w:sz w:val="24"/>
                <w:lang w:val="en-US" w:eastAsia="zh-CN"/>
              </w:rPr>
              <w:t>中</w:t>
            </w:r>
          </w:p>
        </w:tc>
      </w:tr>
      <w:tr w14:paraId="0B1BD3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vAlign w:val="top"/>
          </w:tcPr>
          <w:p w14:paraId="346C4A4C">
            <w:pPr>
              <w:rPr>
                <w:rFonts w:ascii="宋体" w:hAnsi="宋体"/>
                <w:sz w:val="24"/>
              </w:rPr>
            </w:pPr>
            <w:r>
              <w:rPr>
                <w:rFonts w:hint="eastAsia" w:ascii="宋体" w:hAnsi="宋体"/>
                <w:sz w:val="24"/>
              </w:rPr>
              <w:t>业务规则：</w:t>
            </w:r>
          </w:p>
        </w:tc>
        <w:tc>
          <w:tcPr>
            <w:tcW w:w="6225" w:type="dxa"/>
            <w:gridSpan w:val="3"/>
            <w:vAlign w:val="top"/>
          </w:tcPr>
          <w:p w14:paraId="14B5DA0D">
            <w:pPr>
              <w:rPr>
                <w:rFonts w:ascii="宋体" w:hAnsi="宋体"/>
                <w:sz w:val="24"/>
              </w:rPr>
            </w:pPr>
            <w:r>
              <w:rPr>
                <w:rFonts w:hint="eastAsia" w:ascii="宋体" w:hAnsi="宋体"/>
                <w:sz w:val="24"/>
              </w:rPr>
              <w:t>无</w:t>
            </w:r>
          </w:p>
        </w:tc>
      </w:tr>
      <w:tr w14:paraId="149F14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vAlign w:val="top"/>
          </w:tcPr>
          <w:p w14:paraId="55158C9B">
            <w:pPr>
              <w:rPr>
                <w:rFonts w:ascii="宋体" w:hAnsi="宋体"/>
                <w:sz w:val="24"/>
              </w:rPr>
            </w:pPr>
            <w:r>
              <w:rPr>
                <w:rFonts w:hint="eastAsia" w:ascii="宋体" w:hAnsi="宋体"/>
                <w:sz w:val="24"/>
              </w:rPr>
              <w:t>其他信息：</w:t>
            </w:r>
          </w:p>
        </w:tc>
        <w:tc>
          <w:tcPr>
            <w:tcW w:w="6225" w:type="dxa"/>
            <w:gridSpan w:val="3"/>
            <w:vAlign w:val="top"/>
          </w:tcPr>
          <w:p w14:paraId="4D8F1C98">
            <w:pPr>
              <w:rPr>
                <w:rFonts w:ascii="宋体" w:hAnsi="宋体"/>
                <w:sz w:val="24"/>
              </w:rPr>
            </w:pPr>
            <w:r>
              <w:rPr>
                <w:rFonts w:hint="eastAsia" w:ascii="宋体" w:hAnsi="宋体"/>
                <w:sz w:val="24"/>
              </w:rPr>
              <w:t>无</w:t>
            </w:r>
          </w:p>
        </w:tc>
      </w:tr>
      <w:tr w14:paraId="32F2B4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vAlign w:val="top"/>
          </w:tcPr>
          <w:p w14:paraId="7E1DD26E">
            <w:pPr>
              <w:rPr>
                <w:rFonts w:ascii="宋体" w:hAnsi="宋体"/>
                <w:sz w:val="24"/>
              </w:rPr>
            </w:pPr>
            <w:r>
              <w:rPr>
                <w:rFonts w:hint="eastAsia" w:ascii="宋体" w:hAnsi="宋体"/>
                <w:sz w:val="24"/>
              </w:rPr>
              <w:t>假设：</w:t>
            </w:r>
          </w:p>
        </w:tc>
        <w:tc>
          <w:tcPr>
            <w:tcW w:w="6225" w:type="dxa"/>
            <w:gridSpan w:val="3"/>
            <w:vAlign w:val="top"/>
          </w:tcPr>
          <w:p w14:paraId="19BB5BA1">
            <w:pPr>
              <w:rPr>
                <w:rFonts w:ascii="宋体" w:hAnsi="宋体"/>
                <w:sz w:val="24"/>
              </w:rPr>
            </w:pPr>
            <w:r>
              <w:rPr>
                <w:rFonts w:hint="eastAsia" w:ascii="宋体" w:hAnsi="宋体"/>
                <w:sz w:val="24"/>
              </w:rPr>
              <w:t>无</w:t>
            </w:r>
          </w:p>
        </w:tc>
      </w:tr>
    </w:tbl>
    <w:p w14:paraId="62B18EDA">
      <w:pPr>
        <w:pStyle w:val="7"/>
        <w:spacing w:line="360" w:lineRule="auto"/>
        <w:rPr>
          <w:rFonts w:hint="default" w:ascii="楷体" w:hAnsi="楷体" w:eastAsia="楷体" w:cs="楷体"/>
          <w:sz w:val="21"/>
          <w:szCs w:val="21"/>
          <w:lang w:val="en-US" w:eastAsia="zh-CN"/>
        </w:rPr>
      </w:pPr>
      <w:r>
        <w:rPr>
          <w:rFonts w:hint="eastAsia" w:ascii="楷体" w:hAnsi="楷体" w:eastAsia="楷体" w:cs="楷体"/>
          <w:sz w:val="21"/>
          <w:szCs w:val="21"/>
        </w:rPr>
        <w:t>表4-</w:t>
      </w:r>
      <w:r>
        <w:rPr>
          <w:rFonts w:hint="eastAsia" w:ascii="楷体" w:hAnsi="楷体" w:eastAsia="楷体" w:cs="楷体"/>
          <w:sz w:val="21"/>
          <w:szCs w:val="21"/>
          <w:lang w:val="en-US" w:eastAsia="zh-CN"/>
        </w:rPr>
        <w:t>3</w:t>
      </w:r>
      <w:r>
        <w:rPr>
          <w:rFonts w:hint="eastAsia" w:ascii="楷体" w:hAnsi="楷体" w:eastAsia="楷体" w:cs="楷体"/>
          <w:sz w:val="21"/>
          <w:szCs w:val="21"/>
        </w:rPr>
        <w:t>-</w:t>
      </w:r>
      <w:r>
        <w:rPr>
          <w:rFonts w:hint="eastAsia" w:ascii="楷体" w:hAnsi="楷体" w:eastAsia="楷体" w:cs="楷体"/>
          <w:sz w:val="21"/>
          <w:szCs w:val="21"/>
          <w:lang w:val="en-US" w:eastAsia="zh-CN"/>
        </w:rPr>
        <w:t>11-1</w:t>
      </w:r>
      <w:r>
        <w:rPr>
          <w:rFonts w:hint="eastAsia" w:ascii="楷体" w:hAnsi="楷体" w:eastAsia="楷体" w:cs="楷体"/>
          <w:sz w:val="21"/>
          <w:szCs w:val="21"/>
          <w:lang w:eastAsia="zh-Hans"/>
        </w:rPr>
        <w:t xml:space="preserve">用例表 </w:t>
      </w:r>
      <w:r>
        <w:rPr>
          <w:rFonts w:hint="eastAsia" w:ascii="楷体" w:hAnsi="楷体" w:eastAsia="楷体" w:cs="楷体"/>
          <w:sz w:val="21"/>
          <w:szCs w:val="21"/>
          <w:lang w:val="en-US" w:eastAsia="zh-CN"/>
        </w:rPr>
        <w:t>我的评论</w:t>
      </w:r>
    </w:p>
    <w:p w14:paraId="70039F6D">
      <w:pPr>
        <w:spacing w:line="360" w:lineRule="auto"/>
      </w:pPr>
      <w:r>
        <w:rPr>
          <w:rFonts w:hint="eastAsia" w:ascii="楷体" w:hAnsi="楷体" w:eastAsia="楷体" w:cs="楷体"/>
          <w:sz w:val="24"/>
          <w:lang w:eastAsia="zh-Hans"/>
        </w:rPr>
        <w:t>界面原型</w:t>
      </w:r>
    </w:p>
    <w:p w14:paraId="0971C827">
      <w:pPr>
        <w:pStyle w:val="7"/>
        <w:spacing w:line="360" w:lineRule="auto"/>
        <w:rPr>
          <w:rFonts w:hint="default" w:eastAsia="楷体"/>
          <w:lang w:val="en-US" w:eastAsia="zh-CN"/>
        </w:rPr>
      </w:pPr>
      <w:r>
        <w:drawing>
          <wp:inline distT="0" distB="0" distL="114300" distR="114300">
            <wp:extent cx="2488565" cy="4164330"/>
            <wp:effectExtent l="0" t="0" r="6985" b="7620"/>
            <wp:docPr id="11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4"/>
                    <pic:cNvPicPr>
                      <a:picLocks noChangeAspect="1"/>
                    </pic:cNvPicPr>
                  </pic:nvPicPr>
                  <pic:blipFill>
                    <a:blip r:embed="rId46"/>
                    <a:stretch>
                      <a:fillRect/>
                    </a:stretch>
                  </pic:blipFill>
                  <pic:spPr>
                    <a:xfrm>
                      <a:off x="0" y="0"/>
                      <a:ext cx="2488565" cy="4164330"/>
                    </a:xfrm>
                    <a:prstGeom prst="rect">
                      <a:avLst/>
                    </a:prstGeom>
                    <a:noFill/>
                    <a:ln>
                      <a:noFill/>
                    </a:ln>
                  </pic:spPr>
                </pic:pic>
              </a:graphicData>
            </a:graphic>
          </wp:inline>
        </w:drawing>
      </w:r>
      <w:r>
        <w:drawing>
          <wp:inline distT="0" distB="0" distL="114300" distR="114300">
            <wp:extent cx="2361565" cy="4146550"/>
            <wp:effectExtent l="0" t="0" r="635" b="6350"/>
            <wp:docPr id="1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2"/>
                    <pic:cNvPicPr>
                      <a:picLocks noChangeAspect="1"/>
                    </pic:cNvPicPr>
                  </pic:nvPicPr>
                  <pic:blipFill>
                    <a:blip r:embed="rId57"/>
                    <a:stretch>
                      <a:fillRect/>
                    </a:stretch>
                  </pic:blipFill>
                  <pic:spPr>
                    <a:xfrm>
                      <a:off x="0" y="0"/>
                      <a:ext cx="2361565" cy="4146550"/>
                    </a:xfrm>
                    <a:prstGeom prst="rect">
                      <a:avLst/>
                    </a:prstGeom>
                    <a:noFill/>
                    <a:ln>
                      <a:noFill/>
                    </a:ln>
                  </pic:spPr>
                </pic:pic>
              </a:graphicData>
            </a:graphic>
          </wp:inline>
        </w:drawing>
      </w:r>
      <w:r>
        <w:rPr>
          <w:rFonts w:hint="eastAsia" w:ascii="楷体" w:hAnsi="楷体" w:eastAsia="楷体" w:cs="楷体"/>
          <w:sz w:val="21"/>
          <w:szCs w:val="21"/>
        </w:rPr>
        <w:t>图4-</w:t>
      </w:r>
      <w:r>
        <w:rPr>
          <w:rFonts w:hint="eastAsia" w:ascii="楷体" w:hAnsi="楷体" w:eastAsia="楷体" w:cs="楷体"/>
          <w:sz w:val="21"/>
          <w:szCs w:val="21"/>
          <w:lang w:val="en-US" w:eastAsia="zh-CN"/>
        </w:rPr>
        <w:t>3</w:t>
      </w:r>
      <w:r>
        <w:rPr>
          <w:rFonts w:hint="eastAsia" w:ascii="楷体" w:hAnsi="楷体" w:eastAsia="楷体" w:cs="楷体"/>
          <w:sz w:val="21"/>
          <w:szCs w:val="21"/>
        </w:rPr>
        <w:t>-</w:t>
      </w:r>
      <w:r>
        <w:rPr>
          <w:rFonts w:hint="eastAsia" w:ascii="楷体" w:hAnsi="楷体" w:eastAsia="楷体" w:cs="楷体"/>
          <w:sz w:val="21"/>
          <w:szCs w:val="21"/>
          <w:lang w:val="en-US" w:eastAsia="zh-CN"/>
        </w:rPr>
        <w:t>11-1</w:t>
      </w:r>
      <w:r>
        <w:rPr>
          <w:rFonts w:hint="eastAsia" w:ascii="楷体" w:hAnsi="楷体" w:eastAsia="楷体" w:cs="楷体"/>
          <w:sz w:val="21"/>
          <w:szCs w:val="21"/>
        </w:rPr>
        <w:t xml:space="preserve"> </w:t>
      </w:r>
      <w:r>
        <w:rPr>
          <w:rFonts w:hint="eastAsia" w:ascii="楷体" w:hAnsi="楷体" w:eastAsia="楷体" w:cs="楷体"/>
          <w:sz w:val="21"/>
          <w:szCs w:val="21"/>
          <w:lang w:eastAsia="zh-Hans"/>
        </w:rPr>
        <w:t xml:space="preserve">原型界面 </w:t>
      </w:r>
      <w:r>
        <w:rPr>
          <w:rFonts w:hint="eastAsia" w:ascii="楷体" w:hAnsi="楷体" w:eastAsia="楷体" w:cs="楷体"/>
          <w:sz w:val="21"/>
          <w:szCs w:val="21"/>
          <w:lang w:val="en-US" w:eastAsia="zh-CN"/>
        </w:rPr>
        <w:t>我的评论</w:t>
      </w:r>
    </w:p>
    <w:p w14:paraId="402D8B48">
      <w:pPr>
        <w:pStyle w:val="5"/>
        <w:numPr>
          <w:ilvl w:val="2"/>
          <w:numId w:val="0"/>
        </w:numPr>
        <w:rPr>
          <w:rFonts w:hint="eastAsia" w:ascii="楷体" w:hAnsi="楷体" w:eastAsia="楷体" w:cs="楷体"/>
          <w:b/>
          <w:bCs/>
          <w:color w:val="auto"/>
          <w:kern w:val="2"/>
          <w:sz w:val="24"/>
          <w:szCs w:val="24"/>
          <w:lang w:val="en-US" w:eastAsia="zh-CN" w:bidi="ar-SA"/>
        </w:rPr>
      </w:pPr>
      <w:r>
        <w:rPr>
          <w:rFonts w:hint="eastAsia" w:ascii="楷体" w:hAnsi="楷体" w:eastAsia="楷体" w:cs="楷体"/>
          <w:b/>
          <w:bCs/>
          <w:color w:val="auto"/>
          <w:kern w:val="2"/>
          <w:sz w:val="24"/>
          <w:szCs w:val="24"/>
          <w:lang w:val="en-US" w:eastAsia="zh-CN" w:bidi="ar-SA"/>
        </w:rPr>
        <w:t>4.3.12 退出登录</w:t>
      </w:r>
    </w:p>
    <w:p w14:paraId="01A65125">
      <w:pPr>
        <w:numPr>
          <w:ilvl w:val="0"/>
          <w:numId w:val="0"/>
        </w:numPr>
      </w:pPr>
      <w:r>
        <w:rPr>
          <w:rFonts w:hint="eastAsia"/>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1"/>
        <w:gridCol w:w="2061"/>
        <w:gridCol w:w="2072"/>
        <w:gridCol w:w="2092"/>
      </w:tblGrid>
      <w:tr w14:paraId="1AC78E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tcPr>
          <w:p w14:paraId="5BDA8D79">
            <w:pPr>
              <w:rPr>
                <w:rFonts w:ascii="宋体" w:hAnsi="宋体"/>
                <w:sz w:val="24"/>
              </w:rPr>
            </w:pPr>
            <w:r>
              <w:rPr>
                <w:rFonts w:hint="eastAsia" w:ascii="宋体" w:hAnsi="宋体"/>
                <w:sz w:val="24"/>
              </w:rPr>
              <w:t>ID和名称</w:t>
            </w:r>
          </w:p>
        </w:tc>
        <w:tc>
          <w:tcPr>
            <w:tcW w:w="6225" w:type="dxa"/>
            <w:gridSpan w:val="3"/>
          </w:tcPr>
          <w:p w14:paraId="6D612854">
            <w:pPr>
              <w:rPr>
                <w:rFonts w:hint="default" w:ascii="宋体" w:hAnsi="宋体" w:eastAsia="宋体"/>
                <w:sz w:val="24"/>
                <w:lang w:val="en-US" w:eastAsia="zh-CN"/>
              </w:rPr>
            </w:pPr>
            <w:r>
              <w:rPr>
                <w:rFonts w:hint="eastAsia" w:ascii="宋体" w:hAnsi="宋体"/>
                <w:sz w:val="24"/>
                <w:lang w:val="en-US" w:eastAsia="zh-CN"/>
              </w:rPr>
              <w:t>UC</w:t>
            </w:r>
            <w:r>
              <w:rPr>
                <w:rFonts w:ascii="宋体" w:hAnsi="宋体"/>
                <w:sz w:val="24"/>
              </w:rPr>
              <w:t>-</w:t>
            </w:r>
            <w:r>
              <w:rPr>
                <w:rFonts w:hint="eastAsia" w:ascii="宋体" w:hAnsi="宋体"/>
                <w:sz w:val="24"/>
                <w:lang w:val="en-US" w:eastAsia="zh-CN"/>
              </w:rPr>
              <w:t>1 退出登录</w:t>
            </w:r>
          </w:p>
        </w:tc>
      </w:tr>
      <w:tr w14:paraId="4BF298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17ED4A15">
            <w:pPr>
              <w:rPr>
                <w:rFonts w:ascii="宋体" w:hAnsi="宋体"/>
                <w:sz w:val="24"/>
              </w:rPr>
            </w:pPr>
            <w:r>
              <w:rPr>
                <w:rFonts w:hint="eastAsia" w:ascii="宋体" w:hAnsi="宋体"/>
                <w:sz w:val="24"/>
              </w:rPr>
              <w:t>创建人</w:t>
            </w:r>
          </w:p>
        </w:tc>
        <w:tc>
          <w:tcPr>
            <w:tcW w:w="2061" w:type="dxa"/>
          </w:tcPr>
          <w:p w14:paraId="526C12E4">
            <w:pPr>
              <w:rPr>
                <w:rFonts w:hint="default" w:ascii="宋体" w:hAnsi="宋体" w:eastAsia="宋体"/>
                <w:sz w:val="24"/>
                <w:lang w:val="en-US" w:eastAsia="zh-CN"/>
              </w:rPr>
            </w:pPr>
            <w:r>
              <w:rPr>
                <w:rFonts w:hint="eastAsia" w:ascii="宋体" w:hAnsi="宋体"/>
                <w:sz w:val="24"/>
                <w:lang w:val="en-US" w:eastAsia="zh-CN"/>
              </w:rPr>
              <w:t>赵益萍</w:t>
            </w:r>
          </w:p>
        </w:tc>
        <w:tc>
          <w:tcPr>
            <w:tcW w:w="2072" w:type="dxa"/>
          </w:tcPr>
          <w:p w14:paraId="51EDA308">
            <w:pPr>
              <w:rPr>
                <w:rFonts w:ascii="宋体" w:hAnsi="宋体"/>
                <w:sz w:val="24"/>
              </w:rPr>
            </w:pPr>
            <w:r>
              <w:rPr>
                <w:rFonts w:hint="eastAsia" w:ascii="宋体" w:hAnsi="宋体"/>
                <w:sz w:val="24"/>
              </w:rPr>
              <w:t>创建日期：</w:t>
            </w:r>
          </w:p>
        </w:tc>
        <w:tc>
          <w:tcPr>
            <w:tcW w:w="2092" w:type="dxa"/>
          </w:tcPr>
          <w:p w14:paraId="26022B27">
            <w:pPr>
              <w:rPr>
                <w:rFonts w:ascii="宋体" w:hAnsi="宋体"/>
                <w:sz w:val="24"/>
              </w:rPr>
            </w:pPr>
            <w:r>
              <w:rPr>
                <w:rFonts w:hint="eastAsia" w:ascii="宋体" w:hAnsi="宋体"/>
                <w:sz w:val="24"/>
              </w:rPr>
              <w:t>2</w:t>
            </w:r>
            <w:r>
              <w:rPr>
                <w:rFonts w:ascii="宋体" w:hAnsi="宋体"/>
                <w:sz w:val="24"/>
              </w:rPr>
              <w:t>02</w:t>
            </w:r>
            <w:r>
              <w:rPr>
                <w:rFonts w:hint="eastAsia" w:ascii="宋体" w:hAnsi="宋体"/>
                <w:sz w:val="24"/>
                <w:lang w:val="en-US" w:eastAsia="zh-CN"/>
              </w:rPr>
              <w:t>5</w:t>
            </w:r>
            <w:r>
              <w:rPr>
                <w:rFonts w:hint="eastAsia" w:ascii="宋体" w:hAnsi="宋体"/>
                <w:sz w:val="24"/>
              </w:rPr>
              <w:t>/</w:t>
            </w:r>
            <w:r>
              <w:rPr>
                <w:rFonts w:ascii="宋体" w:hAnsi="宋体"/>
                <w:sz w:val="24"/>
              </w:rPr>
              <w:t>5</w:t>
            </w:r>
            <w:r>
              <w:rPr>
                <w:rFonts w:hint="eastAsia" w:ascii="宋体" w:hAnsi="宋体"/>
                <w:sz w:val="24"/>
              </w:rPr>
              <w:t>/4</w:t>
            </w:r>
          </w:p>
        </w:tc>
      </w:tr>
      <w:tr w14:paraId="7F4060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2359137">
            <w:pPr>
              <w:rPr>
                <w:rFonts w:ascii="宋体" w:hAnsi="宋体"/>
                <w:sz w:val="24"/>
              </w:rPr>
            </w:pPr>
            <w:r>
              <w:rPr>
                <w:rFonts w:hint="eastAsia" w:ascii="宋体" w:hAnsi="宋体"/>
                <w:sz w:val="24"/>
              </w:rPr>
              <w:t>主要操作者</w:t>
            </w:r>
          </w:p>
        </w:tc>
        <w:tc>
          <w:tcPr>
            <w:tcW w:w="2061" w:type="dxa"/>
          </w:tcPr>
          <w:p w14:paraId="6E34C205">
            <w:pPr>
              <w:rPr>
                <w:rFonts w:ascii="宋体" w:hAnsi="宋体"/>
                <w:sz w:val="24"/>
              </w:rPr>
            </w:pPr>
            <w:r>
              <w:rPr>
                <w:rFonts w:hint="eastAsia" w:ascii="宋体" w:hAnsi="宋体"/>
                <w:sz w:val="24"/>
              </w:rPr>
              <w:t>管理员</w:t>
            </w:r>
          </w:p>
        </w:tc>
        <w:tc>
          <w:tcPr>
            <w:tcW w:w="2072" w:type="dxa"/>
          </w:tcPr>
          <w:p w14:paraId="69068BD0">
            <w:pPr>
              <w:rPr>
                <w:rFonts w:ascii="宋体" w:hAnsi="宋体"/>
                <w:sz w:val="24"/>
              </w:rPr>
            </w:pPr>
            <w:r>
              <w:rPr>
                <w:rFonts w:hint="eastAsia" w:ascii="宋体" w:hAnsi="宋体"/>
                <w:sz w:val="24"/>
              </w:rPr>
              <w:t>次要操作者：</w:t>
            </w:r>
          </w:p>
        </w:tc>
        <w:tc>
          <w:tcPr>
            <w:tcW w:w="2092" w:type="dxa"/>
          </w:tcPr>
          <w:p w14:paraId="757DB549">
            <w:pPr>
              <w:rPr>
                <w:rFonts w:ascii="宋体" w:hAnsi="宋体"/>
                <w:sz w:val="24"/>
              </w:rPr>
            </w:pPr>
            <w:r>
              <w:rPr>
                <w:rFonts w:hint="eastAsia" w:ascii="宋体" w:hAnsi="宋体"/>
                <w:sz w:val="24"/>
              </w:rPr>
              <w:t>无</w:t>
            </w:r>
          </w:p>
        </w:tc>
      </w:tr>
      <w:tr w14:paraId="5D69E9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75C9A825">
            <w:pPr>
              <w:rPr>
                <w:rFonts w:ascii="宋体" w:hAnsi="宋体"/>
                <w:sz w:val="24"/>
              </w:rPr>
            </w:pPr>
            <w:r>
              <w:rPr>
                <w:rFonts w:hint="eastAsia" w:ascii="宋体" w:hAnsi="宋体"/>
                <w:sz w:val="24"/>
              </w:rPr>
              <w:t>描述：</w:t>
            </w:r>
          </w:p>
        </w:tc>
        <w:tc>
          <w:tcPr>
            <w:tcW w:w="6225" w:type="dxa"/>
            <w:gridSpan w:val="3"/>
          </w:tcPr>
          <w:p w14:paraId="5993141F">
            <w:pPr>
              <w:rPr>
                <w:rFonts w:hint="default" w:ascii="宋体" w:hAnsi="宋体" w:eastAsia="宋体"/>
                <w:sz w:val="24"/>
                <w:lang w:val="en-US" w:eastAsia="zh-CN"/>
              </w:rPr>
            </w:pPr>
            <w:r>
              <w:rPr>
                <w:rFonts w:hint="eastAsia" w:ascii="宋体" w:hAnsi="宋体"/>
                <w:sz w:val="24"/>
              </w:rPr>
              <w:t>管理员点击</w:t>
            </w:r>
            <w:r>
              <w:rPr>
                <w:rFonts w:hint="eastAsia" w:ascii="宋体" w:hAnsi="宋体"/>
                <w:sz w:val="24"/>
                <w:lang w:val="en-US" w:eastAsia="zh-CN"/>
              </w:rPr>
              <w:t>推出登录按钮</w:t>
            </w:r>
          </w:p>
        </w:tc>
      </w:tr>
      <w:tr w14:paraId="078A25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26B95D42">
            <w:pPr>
              <w:rPr>
                <w:rFonts w:ascii="宋体" w:hAnsi="宋体"/>
                <w:sz w:val="24"/>
              </w:rPr>
            </w:pPr>
            <w:r>
              <w:rPr>
                <w:rFonts w:hint="eastAsia" w:ascii="宋体" w:hAnsi="宋体"/>
                <w:sz w:val="24"/>
              </w:rPr>
              <w:t>触发器：</w:t>
            </w:r>
          </w:p>
        </w:tc>
        <w:tc>
          <w:tcPr>
            <w:tcW w:w="6225" w:type="dxa"/>
            <w:gridSpan w:val="3"/>
          </w:tcPr>
          <w:p w14:paraId="42AD9A7A">
            <w:pPr>
              <w:rPr>
                <w:rFonts w:ascii="宋体" w:hAnsi="宋体"/>
                <w:sz w:val="24"/>
              </w:rPr>
            </w:pPr>
            <w:r>
              <w:rPr>
                <w:rFonts w:hint="eastAsia" w:ascii="宋体" w:hAnsi="宋体"/>
                <w:sz w:val="24"/>
                <w:lang w:val="en-US" w:eastAsia="zh-CN"/>
              </w:rPr>
              <w:t>下</w:t>
            </w:r>
            <w:r>
              <w:rPr>
                <w:rFonts w:hint="eastAsia" w:ascii="宋体" w:hAnsi="宋体"/>
                <w:sz w:val="24"/>
              </w:rPr>
              <w:t>方，</w:t>
            </w:r>
            <w:r>
              <w:rPr>
                <w:rFonts w:hint="eastAsia" w:ascii="宋体" w:hAnsi="宋体"/>
                <w:sz w:val="24"/>
                <w:lang w:val="en-US" w:eastAsia="zh-CN"/>
              </w:rPr>
              <w:t>退出登录</w:t>
            </w:r>
            <w:r>
              <w:rPr>
                <w:rFonts w:hint="eastAsia" w:ascii="宋体" w:hAnsi="宋体"/>
                <w:sz w:val="24"/>
              </w:rPr>
              <w:t>按钮</w:t>
            </w:r>
          </w:p>
        </w:tc>
      </w:tr>
      <w:tr w14:paraId="56FFF6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2CFBD393">
            <w:pPr>
              <w:rPr>
                <w:rFonts w:ascii="宋体" w:hAnsi="宋体"/>
                <w:sz w:val="24"/>
              </w:rPr>
            </w:pPr>
            <w:r>
              <w:rPr>
                <w:rFonts w:hint="eastAsia" w:ascii="宋体" w:hAnsi="宋体"/>
                <w:sz w:val="24"/>
              </w:rPr>
              <w:t>前置条件：</w:t>
            </w:r>
          </w:p>
        </w:tc>
        <w:tc>
          <w:tcPr>
            <w:tcW w:w="6225" w:type="dxa"/>
            <w:gridSpan w:val="3"/>
          </w:tcPr>
          <w:p w14:paraId="34640E67">
            <w:pPr>
              <w:rPr>
                <w:rFonts w:hint="default" w:ascii="宋体" w:hAnsi="宋体" w:eastAsia="宋体"/>
                <w:sz w:val="24"/>
                <w:lang w:val="en-US" w:eastAsia="zh-CN"/>
              </w:rPr>
            </w:pPr>
            <w:r>
              <w:rPr>
                <w:rFonts w:hint="eastAsia" w:ascii="宋体" w:hAnsi="宋体"/>
                <w:sz w:val="24"/>
                <w:lang w:val="en-US" w:eastAsia="zh-CN"/>
              </w:rPr>
              <w:t>账号成功登录</w:t>
            </w:r>
          </w:p>
        </w:tc>
      </w:tr>
      <w:tr w14:paraId="282124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F8E5D4C">
            <w:pPr>
              <w:rPr>
                <w:rFonts w:ascii="宋体" w:hAnsi="宋体"/>
                <w:sz w:val="24"/>
              </w:rPr>
            </w:pPr>
            <w:r>
              <w:rPr>
                <w:rFonts w:hint="eastAsia" w:ascii="宋体" w:hAnsi="宋体"/>
                <w:sz w:val="24"/>
              </w:rPr>
              <w:t>后置条件：</w:t>
            </w:r>
          </w:p>
        </w:tc>
        <w:tc>
          <w:tcPr>
            <w:tcW w:w="6225" w:type="dxa"/>
            <w:gridSpan w:val="3"/>
          </w:tcPr>
          <w:p w14:paraId="4946F8A8">
            <w:pPr>
              <w:rPr>
                <w:rFonts w:hint="default" w:ascii="宋体" w:hAnsi="宋体" w:eastAsia="宋体"/>
                <w:sz w:val="24"/>
                <w:lang w:val="en-US" w:eastAsia="zh-CN"/>
              </w:rPr>
            </w:pPr>
            <w:r>
              <w:rPr>
                <w:rFonts w:hint="eastAsia" w:ascii="宋体" w:hAnsi="宋体"/>
                <w:sz w:val="24"/>
                <w:lang w:val="en-US" w:eastAsia="zh-CN"/>
              </w:rPr>
              <w:t>退出登录，回到登录页面</w:t>
            </w:r>
          </w:p>
        </w:tc>
      </w:tr>
      <w:tr w14:paraId="776F2F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7D3C6EAC">
            <w:pPr>
              <w:rPr>
                <w:rFonts w:ascii="宋体" w:hAnsi="宋体"/>
                <w:sz w:val="24"/>
              </w:rPr>
            </w:pPr>
            <w:r>
              <w:rPr>
                <w:rFonts w:hint="eastAsia" w:ascii="宋体" w:hAnsi="宋体"/>
                <w:sz w:val="24"/>
              </w:rPr>
              <w:t>一般性流程：</w:t>
            </w:r>
          </w:p>
        </w:tc>
        <w:tc>
          <w:tcPr>
            <w:tcW w:w="6225" w:type="dxa"/>
            <w:gridSpan w:val="3"/>
          </w:tcPr>
          <w:p w14:paraId="1456EE8B">
            <w:pPr>
              <w:pStyle w:val="17"/>
              <w:ind w:firstLine="0" w:firstLineChars="0"/>
              <w:rPr>
                <w:rFonts w:ascii="宋体" w:hAnsi="宋体"/>
                <w:sz w:val="24"/>
              </w:rPr>
            </w:pPr>
            <w:r>
              <w:rPr>
                <w:rFonts w:hint="eastAsia" w:ascii="宋体" w:hAnsi="宋体"/>
                <w:sz w:val="24"/>
              </w:rPr>
              <w:t>登录</w:t>
            </w:r>
          </w:p>
        </w:tc>
      </w:tr>
      <w:tr w14:paraId="520340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5D18CB94">
            <w:pPr>
              <w:rPr>
                <w:rFonts w:ascii="宋体" w:hAnsi="宋体"/>
                <w:sz w:val="24"/>
              </w:rPr>
            </w:pPr>
            <w:r>
              <w:rPr>
                <w:rFonts w:hint="eastAsia" w:ascii="宋体" w:hAnsi="宋体"/>
                <w:sz w:val="24"/>
              </w:rPr>
              <w:t>选择性流程</w:t>
            </w:r>
          </w:p>
        </w:tc>
        <w:tc>
          <w:tcPr>
            <w:tcW w:w="6225" w:type="dxa"/>
            <w:gridSpan w:val="3"/>
          </w:tcPr>
          <w:p w14:paraId="2F1B2A93">
            <w:pPr>
              <w:pStyle w:val="17"/>
              <w:ind w:firstLine="0" w:firstLineChars="0"/>
              <w:rPr>
                <w:rFonts w:ascii="宋体" w:hAnsi="宋体"/>
                <w:sz w:val="24"/>
              </w:rPr>
            </w:pPr>
            <w:r>
              <w:rPr>
                <w:rFonts w:hint="eastAsia" w:ascii="宋体" w:hAnsi="宋体"/>
                <w:sz w:val="24"/>
              </w:rPr>
              <w:t>无</w:t>
            </w:r>
          </w:p>
        </w:tc>
      </w:tr>
      <w:tr w14:paraId="159B61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46089B0E">
            <w:pPr>
              <w:rPr>
                <w:rFonts w:ascii="宋体" w:hAnsi="宋体"/>
                <w:sz w:val="24"/>
              </w:rPr>
            </w:pPr>
            <w:r>
              <w:rPr>
                <w:rFonts w:hint="eastAsia" w:ascii="宋体" w:hAnsi="宋体"/>
                <w:sz w:val="24"/>
              </w:rPr>
              <w:t>异常：</w:t>
            </w:r>
          </w:p>
        </w:tc>
        <w:tc>
          <w:tcPr>
            <w:tcW w:w="6225" w:type="dxa"/>
            <w:gridSpan w:val="3"/>
          </w:tcPr>
          <w:p w14:paraId="735DF05D">
            <w:pPr>
              <w:pStyle w:val="17"/>
              <w:ind w:firstLine="0" w:firstLineChars="0"/>
              <w:rPr>
                <w:rFonts w:ascii="宋体" w:hAnsi="宋体"/>
                <w:sz w:val="24"/>
              </w:rPr>
            </w:pPr>
            <w:r>
              <w:rPr>
                <w:rFonts w:hint="eastAsia" w:ascii="宋体" w:hAnsi="宋体"/>
                <w:sz w:val="24"/>
              </w:rPr>
              <w:t>点击后无反应</w:t>
            </w:r>
          </w:p>
        </w:tc>
      </w:tr>
      <w:tr w14:paraId="422ADC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tcPr>
          <w:p w14:paraId="7189C4C6">
            <w:pPr>
              <w:rPr>
                <w:rFonts w:ascii="宋体" w:hAnsi="宋体"/>
                <w:sz w:val="24"/>
              </w:rPr>
            </w:pPr>
            <w:r>
              <w:rPr>
                <w:rFonts w:hint="eastAsia" w:ascii="宋体" w:hAnsi="宋体"/>
                <w:sz w:val="24"/>
              </w:rPr>
              <w:t>优先级：</w:t>
            </w:r>
          </w:p>
        </w:tc>
        <w:tc>
          <w:tcPr>
            <w:tcW w:w="6225" w:type="dxa"/>
            <w:gridSpan w:val="3"/>
          </w:tcPr>
          <w:p w14:paraId="020DEC8A">
            <w:pPr>
              <w:rPr>
                <w:rFonts w:ascii="宋体" w:hAnsi="宋体"/>
                <w:sz w:val="24"/>
              </w:rPr>
            </w:pPr>
            <w:r>
              <w:rPr>
                <w:rFonts w:hint="eastAsia" w:ascii="宋体" w:hAnsi="宋体"/>
                <w:sz w:val="24"/>
              </w:rPr>
              <w:t>中</w:t>
            </w:r>
          </w:p>
        </w:tc>
      </w:tr>
      <w:tr w14:paraId="10F195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071" w:type="dxa"/>
          </w:tcPr>
          <w:p w14:paraId="711B4ECC">
            <w:pPr>
              <w:rPr>
                <w:rFonts w:ascii="宋体" w:hAnsi="宋体"/>
                <w:sz w:val="24"/>
              </w:rPr>
            </w:pPr>
            <w:r>
              <w:rPr>
                <w:rFonts w:hint="eastAsia" w:ascii="宋体" w:hAnsi="宋体"/>
                <w:sz w:val="24"/>
              </w:rPr>
              <w:t>使用频率：</w:t>
            </w:r>
          </w:p>
        </w:tc>
        <w:tc>
          <w:tcPr>
            <w:tcW w:w="6225" w:type="dxa"/>
            <w:gridSpan w:val="3"/>
          </w:tcPr>
          <w:p w14:paraId="0ABB57A5">
            <w:pPr>
              <w:rPr>
                <w:rFonts w:ascii="宋体" w:hAnsi="宋体"/>
                <w:sz w:val="24"/>
              </w:rPr>
            </w:pPr>
            <w:r>
              <w:rPr>
                <w:rFonts w:hint="eastAsia" w:ascii="宋体" w:hAnsi="宋体"/>
                <w:sz w:val="24"/>
              </w:rPr>
              <w:t>高</w:t>
            </w:r>
          </w:p>
        </w:tc>
      </w:tr>
      <w:tr w14:paraId="5EB34E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24DF3C79">
            <w:pPr>
              <w:rPr>
                <w:rFonts w:ascii="宋体" w:hAnsi="宋体"/>
                <w:sz w:val="24"/>
              </w:rPr>
            </w:pPr>
            <w:r>
              <w:rPr>
                <w:rFonts w:hint="eastAsia" w:ascii="宋体" w:hAnsi="宋体"/>
                <w:sz w:val="24"/>
              </w:rPr>
              <w:t>业务规则：</w:t>
            </w:r>
          </w:p>
        </w:tc>
        <w:tc>
          <w:tcPr>
            <w:tcW w:w="6225" w:type="dxa"/>
            <w:gridSpan w:val="3"/>
          </w:tcPr>
          <w:p w14:paraId="38E35B3C">
            <w:pPr>
              <w:rPr>
                <w:rFonts w:ascii="宋体" w:hAnsi="宋体"/>
                <w:sz w:val="24"/>
              </w:rPr>
            </w:pPr>
            <w:r>
              <w:rPr>
                <w:rFonts w:hint="eastAsia" w:ascii="宋体" w:hAnsi="宋体"/>
                <w:sz w:val="24"/>
              </w:rPr>
              <w:t>无</w:t>
            </w:r>
          </w:p>
        </w:tc>
      </w:tr>
      <w:tr w14:paraId="0622E9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46794713">
            <w:pPr>
              <w:rPr>
                <w:rFonts w:ascii="宋体" w:hAnsi="宋体"/>
                <w:sz w:val="24"/>
              </w:rPr>
            </w:pPr>
            <w:r>
              <w:rPr>
                <w:rFonts w:hint="eastAsia" w:ascii="宋体" w:hAnsi="宋体"/>
                <w:sz w:val="24"/>
              </w:rPr>
              <w:t>其他信息：</w:t>
            </w:r>
          </w:p>
        </w:tc>
        <w:tc>
          <w:tcPr>
            <w:tcW w:w="6225" w:type="dxa"/>
            <w:gridSpan w:val="3"/>
          </w:tcPr>
          <w:p w14:paraId="106DEACF">
            <w:pPr>
              <w:rPr>
                <w:rFonts w:ascii="宋体" w:hAnsi="宋体"/>
                <w:sz w:val="24"/>
              </w:rPr>
            </w:pPr>
            <w:r>
              <w:rPr>
                <w:rFonts w:hint="eastAsia" w:ascii="宋体" w:hAnsi="宋体"/>
                <w:sz w:val="24"/>
              </w:rPr>
              <w:t>无</w:t>
            </w:r>
          </w:p>
        </w:tc>
      </w:tr>
      <w:tr w14:paraId="692358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5B0020E5">
            <w:pPr>
              <w:rPr>
                <w:rFonts w:ascii="宋体" w:hAnsi="宋体"/>
                <w:sz w:val="24"/>
              </w:rPr>
            </w:pPr>
            <w:r>
              <w:rPr>
                <w:rFonts w:hint="eastAsia" w:ascii="宋体" w:hAnsi="宋体"/>
                <w:sz w:val="24"/>
              </w:rPr>
              <w:t>假设：</w:t>
            </w:r>
          </w:p>
        </w:tc>
        <w:tc>
          <w:tcPr>
            <w:tcW w:w="6225" w:type="dxa"/>
            <w:gridSpan w:val="3"/>
          </w:tcPr>
          <w:p w14:paraId="0F7FD42F">
            <w:pPr>
              <w:rPr>
                <w:rFonts w:ascii="宋体" w:hAnsi="宋体"/>
                <w:sz w:val="24"/>
              </w:rPr>
            </w:pPr>
            <w:r>
              <w:rPr>
                <w:rFonts w:hint="eastAsia" w:ascii="宋体" w:hAnsi="宋体"/>
                <w:sz w:val="24"/>
              </w:rPr>
              <w:t>无</w:t>
            </w:r>
          </w:p>
        </w:tc>
      </w:tr>
    </w:tbl>
    <w:p w14:paraId="321F5845">
      <w:pPr>
        <w:pStyle w:val="7"/>
        <w:spacing w:line="360" w:lineRule="auto"/>
      </w:pPr>
      <w:r>
        <w:rPr>
          <w:rFonts w:hint="eastAsia" w:ascii="楷体" w:hAnsi="楷体" w:eastAsia="楷体" w:cs="楷体"/>
          <w:sz w:val="21"/>
          <w:szCs w:val="21"/>
        </w:rPr>
        <w:t>表4-</w:t>
      </w:r>
      <w:r>
        <w:rPr>
          <w:rFonts w:hint="eastAsia" w:ascii="楷体" w:hAnsi="楷体" w:eastAsia="楷体" w:cs="楷体"/>
          <w:sz w:val="21"/>
          <w:szCs w:val="21"/>
          <w:lang w:val="en-US" w:eastAsia="zh-CN"/>
        </w:rPr>
        <w:t>3</w:t>
      </w:r>
      <w:r>
        <w:rPr>
          <w:rFonts w:hint="eastAsia" w:ascii="楷体" w:hAnsi="楷体" w:eastAsia="楷体" w:cs="楷体"/>
          <w:sz w:val="21"/>
          <w:szCs w:val="21"/>
        </w:rPr>
        <w:t>-</w:t>
      </w:r>
      <w:r>
        <w:rPr>
          <w:rFonts w:hint="eastAsia" w:ascii="楷体" w:hAnsi="楷体" w:eastAsia="楷体" w:cs="楷体"/>
          <w:sz w:val="21"/>
          <w:szCs w:val="21"/>
          <w:lang w:val="en-US" w:eastAsia="zh-CN"/>
        </w:rPr>
        <w:t>12</w:t>
      </w:r>
      <w:r>
        <w:rPr>
          <w:rFonts w:hint="eastAsia" w:ascii="楷体" w:hAnsi="楷体" w:eastAsia="楷体" w:cs="楷体"/>
          <w:sz w:val="21"/>
          <w:szCs w:val="21"/>
          <w:lang w:eastAsia="zh-Hans"/>
        </w:rPr>
        <w:t xml:space="preserve">用例表 </w:t>
      </w:r>
      <w:r>
        <w:rPr>
          <w:rFonts w:hint="eastAsia" w:ascii="楷体" w:hAnsi="楷体" w:eastAsia="楷体" w:cs="楷体"/>
          <w:sz w:val="21"/>
          <w:szCs w:val="21"/>
          <w:lang w:val="en-US" w:eastAsia="zh-CN"/>
        </w:rPr>
        <w:t>退出登录</w:t>
      </w:r>
    </w:p>
    <w:p w14:paraId="23234C59">
      <w:pPr>
        <w:numPr>
          <w:ilvl w:val="0"/>
          <w:numId w:val="0"/>
        </w:numPr>
      </w:pPr>
      <w:r>
        <w:rPr>
          <w:rFonts w:hint="eastAsia"/>
          <w:lang w:val="en-US" w:eastAsia="zh-CN"/>
        </w:rPr>
        <w:t>界面</w:t>
      </w:r>
      <w:r>
        <w:rPr>
          <w:rFonts w:hint="eastAsia"/>
        </w:rPr>
        <w:t>原型</w:t>
      </w:r>
    </w:p>
    <w:p w14:paraId="78162E9B">
      <w:pPr>
        <w:numPr>
          <w:ilvl w:val="0"/>
          <w:numId w:val="0"/>
        </w:numPr>
        <w:ind w:left="1680" w:leftChars="0"/>
      </w:pPr>
      <w:r>
        <w:drawing>
          <wp:inline distT="0" distB="0" distL="114300" distR="114300">
            <wp:extent cx="3876675" cy="971550"/>
            <wp:effectExtent l="0" t="0" r="0" b="0"/>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58"/>
                    <a:stretch>
                      <a:fillRect/>
                    </a:stretch>
                  </pic:blipFill>
                  <pic:spPr>
                    <a:xfrm>
                      <a:off x="0" y="0"/>
                      <a:ext cx="3876675" cy="971550"/>
                    </a:xfrm>
                    <a:prstGeom prst="rect">
                      <a:avLst/>
                    </a:prstGeom>
                    <a:noFill/>
                    <a:ln>
                      <a:noFill/>
                    </a:ln>
                  </pic:spPr>
                </pic:pic>
              </a:graphicData>
            </a:graphic>
          </wp:inline>
        </w:drawing>
      </w:r>
    </w:p>
    <w:p w14:paraId="47A5312D"/>
    <w:p w14:paraId="0509C99B">
      <w:pPr>
        <w:pStyle w:val="7"/>
        <w:spacing w:line="360" w:lineRule="auto"/>
        <w:rPr>
          <w:rFonts w:hint="eastAsia" w:ascii="楷体" w:hAnsi="楷体" w:eastAsia="楷体" w:cs="楷体"/>
          <w:sz w:val="32"/>
          <w:szCs w:val="32"/>
          <w:lang w:val="en-US" w:eastAsia="zh-CN"/>
        </w:rPr>
      </w:pPr>
      <w:r>
        <w:rPr>
          <w:rFonts w:hint="eastAsia" w:ascii="楷体" w:hAnsi="楷体" w:eastAsia="楷体" w:cs="楷体"/>
          <w:sz w:val="21"/>
          <w:szCs w:val="21"/>
        </w:rPr>
        <w:t>4-</w:t>
      </w:r>
      <w:r>
        <w:rPr>
          <w:rFonts w:hint="eastAsia" w:ascii="楷体" w:hAnsi="楷体" w:eastAsia="楷体" w:cs="楷体"/>
          <w:sz w:val="21"/>
          <w:szCs w:val="21"/>
          <w:lang w:val="en-US" w:eastAsia="zh-CN"/>
        </w:rPr>
        <w:t>3</w:t>
      </w:r>
      <w:r>
        <w:rPr>
          <w:rFonts w:hint="eastAsia" w:ascii="楷体" w:hAnsi="楷体" w:eastAsia="楷体" w:cs="楷体"/>
          <w:sz w:val="21"/>
          <w:szCs w:val="21"/>
        </w:rPr>
        <w:t>-</w:t>
      </w:r>
      <w:r>
        <w:rPr>
          <w:rFonts w:hint="eastAsia" w:ascii="楷体" w:hAnsi="楷体" w:eastAsia="楷体" w:cs="楷体"/>
          <w:sz w:val="21"/>
          <w:szCs w:val="21"/>
          <w:lang w:val="en-US" w:eastAsia="zh-CN"/>
        </w:rPr>
        <w:t>12</w:t>
      </w:r>
      <w:r>
        <w:rPr>
          <w:rFonts w:hint="eastAsia" w:ascii="楷体" w:hAnsi="楷体" w:eastAsia="楷体" w:cs="楷体"/>
          <w:sz w:val="21"/>
          <w:szCs w:val="21"/>
        </w:rPr>
        <w:t xml:space="preserve"> </w:t>
      </w:r>
      <w:r>
        <w:rPr>
          <w:rFonts w:hint="eastAsia" w:ascii="楷体" w:hAnsi="楷体" w:eastAsia="楷体" w:cs="楷体"/>
          <w:sz w:val="21"/>
          <w:szCs w:val="21"/>
          <w:lang w:eastAsia="zh-Hans"/>
        </w:rPr>
        <w:t xml:space="preserve">原型界面 </w:t>
      </w:r>
      <w:r>
        <w:rPr>
          <w:rFonts w:hint="eastAsia" w:ascii="楷体" w:hAnsi="楷体" w:eastAsia="楷体" w:cs="楷体"/>
          <w:sz w:val="21"/>
          <w:szCs w:val="21"/>
          <w:lang w:val="en-US" w:eastAsia="zh-CN"/>
        </w:rPr>
        <w:t>退出登录</w:t>
      </w:r>
    </w:p>
    <w:p w14:paraId="7AC655BA">
      <w:pPr>
        <w:pStyle w:val="5"/>
        <w:numPr>
          <w:ilvl w:val="2"/>
          <w:numId w:val="0"/>
        </w:numPr>
        <w:rPr>
          <w:rFonts w:hint="eastAsia" w:ascii="楷体" w:hAnsi="楷体" w:eastAsia="楷体" w:cs="楷体"/>
          <w:b/>
          <w:bCs/>
          <w:color w:val="auto"/>
          <w:kern w:val="2"/>
          <w:sz w:val="24"/>
          <w:szCs w:val="24"/>
          <w:lang w:val="en-US" w:eastAsia="zh-CN" w:bidi="ar-SA"/>
        </w:rPr>
      </w:pPr>
      <w:r>
        <w:rPr>
          <w:rFonts w:hint="eastAsia" w:ascii="楷体" w:hAnsi="楷体" w:eastAsia="楷体" w:cs="楷体"/>
          <w:b/>
          <w:bCs/>
          <w:color w:val="auto"/>
          <w:kern w:val="2"/>
          <w:sz w:val="24"/>
          <w:szCs w:val="24"/>
          <w:lang w:val="en-US" w:eastAsia="zh-CN" w:bidi="ar-SA"/>
        </w:rPr>
        <w:t>4.3.13 帖子审核</w:t>
      </w:r>
    </w:p>
    <w:p w14:paraId="3FAFF687">
      <w:pPr>
        <w:pStyle w:val="6"/>
        <w:rPr>
          <w:rFonts w:hint="eastAsia"/>
          <w:lang w:val="en-US" w:eastAsia="zh-CN"/>
        </w:rPr>
      </w:pPr>
      <w:r>
        <w:rPr>
          <w:rFonts w:hint="eastAsia"/>
          <w:lang w:val="en-US" w:eastAsia="zh-CN"/>
        </w:rPr>
        <w:t>4.3.13.1查看帖子列表</w:t>
      </w:r>
    </w:p>
    <w:p w14:paraId="74C0CEF1">
      <w:pPr>
        <w:spacing w:line="360" w:lineRule="auto"/>
        <w:rPr>
          <w:rFonts w:hint="eastAsia" w:ascii="楷体" w:hAnsi="楷体" w:eastAsia="楷体" w:cs="楷体"/>
          <w:szCs w:val="21"/>
        </w:rPr>
      </w:pPr>
      <w:r>
        <w:rPr>
          <w:rFonts w:hint="eastAsia" w:ascii="楷体" w:hAnsi="楷体" w:eastAsia="楷体" w:cs="楷体"/>
          <w:sz w:val="24"/>
          <w:lang w:eastAsia="zh-Hans"/>
        </w:rPr>
        <w:t>用例图</w:t>
      </w:r>
    </w:p>
    <w:p w14:paraId="11BB5E57">
      <w:pPr>
        <w:numPr>
          <w:ilvl w:val="0"/>
          <w:numId w:val="0"/>
        </w:numPr>
      </w:pPr>
      <w:r>
        <w:drawing>
          <wp:inline distT="0" distB="0" distL="114300" distR="114300">
            <wp:extent cx="3913505" cy="2091055"/>
            <wp:effectExtent l="0" t="0" r="1270" b="4445"/>
            <wp:docPr id="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
                    <pic:cNvPicPr>
                      <a:picLocks noChangeAspect="1"/>
                    </pic:cNvPicPr>
                  </pic:nvPicPr>
                  <pic:blipFill>
                    <a:blip r:embed="rId59"/>
                    <a:stretch>
                      <a:fillRect/>
                    </a:stretch>
                  </pic:blipFill>
                  <pic:spPr>
                    <a:xfrm>
                      <a:off x="0" y="0"/>
                      <a:ext cx="3913505" cy="2091055"/>
                    </a:xfrm>
                    <a:prstGeom prst="rect">
                      <a:avLst/>
                    </a:prstGeom>
                    <a:noFill/>
                    <a:ln>
                      <a:noFill/>
                    </a:ln>
                  </pic:spPr>
                </pic:pic>
              </a:graphicData>
            </a:graphic>
          </wp:inline>
        </w:drawing>
      </w:r>
    </w:p>
    <w:p w14:paraId="30A47C60">
      <w:pPr>
        <w:pStyle w:val="7"/>
        <w:spacing w:line="360" w:lineRule="auto"/>
        <w:rPr>
          <w:rFonts w:hint="default" w:ascii="楷体" w:hAnsi="楷体" w:eastAsia="楷体" w:cs="楷体"/>
          <w:sz w:val="21"/>
          <w:szCs w:val="21"/>
          <w:lang w:val="en-US" w:eastAsia="zh-CN"/>
        </w:rPr>
      </w:pPr>
      <w:r>
        <w:rPr>
          <w:rFonts w:hint="eastAsia" w:ascii="楷体" w:hAnsi="楷体" w:eastAsia="楷体" w:cs="楷体"/>
          <w:sz w:val="21"/>
          <w:szCs w:val="21"/>
        </w:rPr>
        <w:t>图4-</w:t>
      </w:r>
      <w:r>
        <w:rPr>
          <w:rFonts w:hint="eastAsia" w:ascii="楷体" w:hAnsi="楷体" w:eastAsia="楷体" w:cs="楷体"/>
          <w:sz w:val="21"/>
          <w:szCs w:val="21"/>
          <w:lang w:val="en-US" w:eastAsia="zh-CN"/>
        </w:rPr>
        <w:t>3</w:t>
      </w:r>
      <w:r>
        <w:rPr>
          <w:rFonts w:hint="eastAsia" w:ascii="楷体" w:hAnsi="楷体" w:eastAsia="楷体" w:cs="楷体"/>
          <w:sz w:val="21"/>
          <w:szCs w:val="21"/>
        </w:rPr>
        <w:t>-</w:t>
      </w:r>
      <w:r>
        <w:rPr>
          <w:rFonts w:hint="eastAsia" w:ascii="楷体" w:hAnsi="楷体" w:eastAsia="楷体" w:cs="楷体"/>
          <w:sz w:val="21"/>
          <w:szCs w:val="21"/>
          <w:lang w:val="en-US" w:eastAsia="zh-CN"/>
        </w:rPr>
        <w:t>13-1</w:t>
      </w:r>
      <w:r>
        <w:rPr>
          <w:rFonts w:hint="eastAsia" w:ascii="楷体" w:hAnsi="楷体" w:eastAsia="楷体" w:cs="楷体"/>
          <w:sz w:val="21"/>
          <w:szCs w:val="21"/>
          <w:lang w:eastAsia="zh-Hans"/>
        </w:rPr>
        <w:t xml:space="preserve">用例图 </w:t>
      </w:r>
      <w:r>
        <w:rPr>
          <w:rFonts w:hint="eastAsia" w:ascii="楷体" w:hAnsi="楷体" w:eastAsia="楷体" w:cs="楷体"/>
          <w:sz w:val="21"/>
          <w:szCs w:val="21"/>
          <w:lang w:val="en-US" w:eastAsia="zh-CN"/>
        </w:rPr>
        <w:t>查看帖子列表</w:t>
      </w:r>
    </w:p>
    <w:p w14:paraId="47856EFE">
      <w:pPr>
        <w:spacing w:line="360" w:lineRule="auto"/>
        <w:rPr>
          <w:rFonts w:hint="eastAsia" w:ascii="楷体" w:hAnsi="楷体" w:eastAsia="楷体" w:cs="楷体"/>
          <w:sz w:val="24"/>
          <w:lang w:eastAsia="zh-Hans"/>
        </w:rPr>
      </w:pPr>
      <w:r>
        <w:rPr>
          <w:rFonts w:hint="eastAsia" w:ascii="楷体" w:hAnsi="楷体" w:eastAsia="楷体" w:cs="楷体"/>
          <w:sz w:val="24"/>
          <w:lang w:eastAsia="zh-Hans"/>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1"/>
        <w:gridCol w:w="2061"/>
        <w:gridCol w:w="2072"/>
        <w:gridCol w:w="2092"/>
      </w:tblGrid>
      <w:tr w14:paraId="7E6118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8EC5572">
            <w:pPr>
              <w:rPr>
                <w:rFonts w:ascii="宋体" w:hAnsi="宋体"/>
                <w:sz w:val="24"/>
              </w:rPr>
            </w:pPr>
            <w:r>
              <w:rPr>
                <w:rFonts w:hint="eastAsia" w:ascii="宋体" w:hAnsi="宋体"/>
                <w:sz w:val="24"/>
              </w:rPr>
              <w:t>ID和名称</w:t>
            </w:r>
          </w:p>
        </w:tc>
        <w:tc>
          <w:tcPr>
            <w:tcW w:w="6225" w:type="dxa"/>
            <w:gridSpan w:val="3"/>
          </w:tcPr>
          <w:p w14:paraId="5D96D473">
            <w:pPr>
              <w:rPr>
                <w:rFonts w:ascii="宋体" w:hAnsi="宋体"/>
                <w:sz w:val="24"/>
              </w:rPr>
            </w:pPr>
            <w:r>
              <w:rPr>
                <w:rFonts w:hint="eastAsia" w:ascii="宋体" w:hAnsi="宋体"/>
                <w:sz w:val="24"/>
              </w:rPr>
              <w:t>AD</w:t>
            </w:r>
            <w:r>
              <w:rPr>
                <w:rFonts w:ascii="宋体" w:hAnsi="宋体"/>
                <w:sz w:val="24"/>
              </w:rPr>
              <w:t>-</w:t>
            </w:r>
            <w:r>
              <w:rPr>
                <w:rFonts w:hint="eastAsia" w:ascii="宋体" w:hAnsi="宋体"/>
                <w:sz w:val="24"/>
              </w:rPr>
              <w:t>5</w:t>
            </w:r>
          </w:p>
        </w:tc>
      </w:tr>
      <w:tr w14:paraId="34A3F1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DE436C9">
            <w:pPr>
              <w:rPr>
                <w:rFonts w:ascii="宋体" w:hAnsi="宋体"/>
                <w:sz w:val="24"/>
              </w:rPr>
            </w:pPr>
            <w:r>
              <w:rPr>
                <w:rFonts w:hint="eastAsia" w:ascii="宋体" w:hAnsi="宋体"/>
                <w:sz w:val="24"/>
              </w:rPr>
              <w:t>创建人</w:t>
            </w:r>
          </w:p>
        </w:tc>
        <w:tc>
          <w:tcPr>
            <w:tcW w:w="2061" w:type="dxa"/>
          </w:tcPr>
          <w:p w14:paraId="6716A04C">
            <w:pPr>
              <w:rPr>
                <w:rFonts w:hint="default" w:ascii="宋体" w:hAnsi="宋体" w:eastAsia="宋体"/>
                <w:sz w:val="24"/>
                <w:lang w:val="en-US" w:eastAsia="zh-CN"/>
              </w:rPr>
            </w:pPr>
            <w:r>
              <w:rPr>
                <w:rFonts w:hint="eastAsia" w:ascii="宋体" w:hAnsi="宋体"/>
                <w:sz w:val="24"/>
                <w:lang w:val="en-US" w:eastAsia="zh-CN"/>
              </w:rPr>
              <w:t>赵益萍</w:t>
            </w:r>
          </w:p>
        </w:tc>
        <w:tc>
          <w:tcPr>
            <w:tcW w:w="2072" w:type="dxa"/>
          </w:tcPr>
          <w:p w14:paraId="6A10775F">
            <w:pPr>
              <w:rPr>
                <w:rFonts w:ascii="宋体" w:hAnsi="宋体"/>
                <w:sz w:val="24"/>
              </w:rPr>
            </w:pPr>
            <w:r>
              <w:rPr>
                <w:rFonts w:hint="eastAsia" w:ascii="宋体" w:hAnsi="宋体"/>
                <w:sz w:val="24"/>
              </w:rPr>
              <w:t>创建日期：</w:t>
            </w:r>
          </w:p>
        </w:tc>
        <w:tc>
          <w:tcPr>
            <w:tcW w:w="2092" w:type="dxa"/>
          </w:tcPr>
          <w:p w14:paraId="14C069B5">
            <w:pPr>
              <w:rPr>
                <w:rFonts w:ascii="宋体" w:hAnsi="宋体"/>
                <w:sz w:val="24"/>
              </w:rPr>
            </w:pPr>
            <w:r>
              <w:rPr>
                <w:rFonts w:hint="eastAsia" w:ascii="宋体" w:hAnsi="宋体"/>
                <w:sz w:val="24"/>
              </w:rPr>
              <w:t>2</w:t>
            </w:r>
            <w:r>
              <w:rPr>
                <w:rFonts w:ascii="宋体" w:hAnsi="宋体"/>
                <w:sz w:val="24"/>
              </w:rPr>
              <w:t>02</w:t>
            </w:r>
            <w:r>
              <w:rPr>
                <w:rFonts w:hint="eastAsia" w:ascii="宋体" w:hAnsi="宋体"/>
                <w:sz w:val="24"/>
                <w:lang w:val="en-US" w:eastAsia="zh-CN"/>
              </w:rPr>
              <w:t>5</w:t>
            </w:r>
            <w:r>
              <w:rPr>
                <w:rFonts w:hint="eastAsia" w:ascii="宋体" w:hAnsi="宋体"/>
                <w:sz w:val="24"/>
              </w:rPr>
              <w:t>/</w:t>
            </w:r>
            <w:r>
              <w:rPr>
                <w:rFonts w:ascii="宋体" w:hAnsi="宋体"/>
                <w:sz w:val="24"/>
              </w:rPr>
              <w:t>5</w:t>
            </w:r>
            <w:r>
              <w:rPr>
                <w:rFonts w:hint="eastAsia" w:ascii="宋体" w:hAnsi="宋体"/>
                <w:sz w:val="24"/>
              </w:rPr>
              <w:t>/4</w:t>
            </w:r>
          </w:p>
        </w:tc>
      </w:tr>
      <w:tr w14:paraId="31CE0C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106E4D02">
            <w:pPr>
              <w:rPr>
                <w:rFonts w:ascii="宋体" w:hAnsi="宋体"/>
                <w:sz w:val="24"/>
              </w:rPr>
            </w:pPr>
            <w:r>
              <w:rPr>
                <w:rFonts w:hint="eastAsia" w:ascii="宋体" w:hAnsi="宋体"/>
                <w:sz w:val="24"/>
              </w:rPr>
              <w:t>主要操作者</w:t>
            </w:r>
          </w:p>
        </w:tc>
        <w:tc>
          <w:tcPr>
            <w:tcW w:w="2061" w:type="dxa"/>
          </w:tcPr>
          <w:p w14:paraId="728CF441">
            <w:pPr>
              <w:rPr>
                <w:rFonts w:ascii="宋体" w:hAnsi="宋体"/>
                <w:sz w:val="24"/>
              </w:rPr>
            </w:pPr>
            <w:r>
              <w:rPr>
                <w:rFonts w:hint="eastAsia" w:ascii="宋体" w:hAnsi="宋体"/>
                <w:sz w:val="24"/>
              </w:rPr>
              <w:t>管理员</w:t>
            </w:r>
          </w:p>
        </w:tc>
        <w:tc>
          <w:tcPr>
            <w:tcW w:w="2072" w:type="dxa"/>
          </w:tcPr>
          <w:p w14:paraId="24835A1A">
            <w:pPr>
              <w:rPr>
                <w:rFonts w:ascii="宋体" w:hAnsi="宋体"/>
                <w:sz w:val="24"/>
              </w:rPr>
            </w:pPr>
            <w:r>
              <w:rPr>
                <w:rFonts w:hint="eastAsia" w:ascii="宋体" w:hAnsi="宋体"/>
                <w:sz w:val="24"/>
              </w:rPr>
              <w:t>次要操作者：</w:t>
            </w:r>
          </w:p>
        </w:tc>
        <w:tc>
          <w:tcPr>
            <w:tcW w:w="2092" w:type="dxa"/>
          </w:tcPr>
          <w:p w14:paraId="5E244DEB">
            <w:pPr>
              <w:rPr>
                <w:rFonts w:ascii="宋体" w:hAnsi="宋体"/>
                <w:sz w:val="24"/>
              </w:rPr>
            </w:pPr>
            <w:r>
              <w:rPr>
                <w:rFonts w:hint="eastAsia" w:ascii="宋体" w:hAnsi="宋体"/>
                <w:sz w:val="24"/>
              </w:rPr>
              <w:t>无</w:t>
            </w:r>
          </w:p>
        </w:tc>
      </w:tr>
      <w:tr w14:paraId="12BC14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48B827CC">
            <w:pPr>
              <w:rPr>
                <w:rFonts w:ascii="宋体" w:hAnsi="宋体"/>
                <w:sz w:val="24"/>
              </w:rPr>
            </w:pPr>
            <w:r>
              <w:rPr>
                <w:rFonts w:hint="eastAsia" w:ascii="宋体" w:hAnsi="宋体"/>
                <w:sz w:val="24"/>
              </w:rPr>
              <w:t>描述：</w:t>
            </w:r>
          </w:p>
        </w:tc>
        <w:tc>
          <w:tcPr>
            <w:tcW w:w="6225" w:type="dxa"/>
            <w:gridSpan w:val="3"/>
          </w:tcPr>
          <w:p w14:paraId="5BDB9A52">
            <w:pPr>
              <w:rPr>
                <w:rFonts w:ascii="宋体" w:hAnsi="宋体"/>
                <w:sz w:val="24"/>
              </w:rPr>
            </w:pPr>
            <w:r>
              <w:rPr>
                <w:rFonts w:hint="eastAsia" w:ascii="宋体" w:hAnsi="宋体"/>
                <w:sz w:val="24"/>
              </w:rPr>
              <w:t>管理员点击</w:t>
            </w:r>
            <w:r>
              <w:rPr>
                <w:rFonts w:hint="eastAsia" w:ascii="宋体" w:hAnsi="宋体"/>
                <w:sz w:val="24"/>
                <w:lang w:val="en-US" w:eastAsia="zh-CN"/>
              </w:rPr>
              <w:t>内容审核</w:t>
            </w:r>
            <w:r>
              <w:rPr>
                <w:rFonts w:hint="eastAsia" w:ascii="宋体" w:hAnsi="宋体"/>
                <w:sz w:val="24"/>
              </w:rPr>
              <w:t>按钮</w:t>
            </w:r>
          </w:p>
        </w:tc>
      </w:tr>
      <w:tr w14:paraId="427C2B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545D15BF">
            <w:pPr>
              <w:rPr>
                <w:rFonts w:ascii="宋体" w:hAnsi="宋体"/>
                <w:sz w:val="24"/>
              </w:rPr>
            </w:pPr>
            <w:r>
              <w:rPr>
                <w:rFonts w:hint="eastAsia" w:ascii="宋体" w:hAnsi="宋体"/>
                <w:sz w:val="24"/>
              </w:rPr>
              <w:t>触发器：</w:t>
            </w:r>
          </w:p>
        </w:tc>
        <w:tc>
          <w:tcPr>
            <w:tcW w:w="6225" w:type="dxa"/>
            <w:gridSpan w:val="3"/>
          </w:tcPr>
          <w:p w14:paraId="12181F79">
            <w:pPr>
              <w:rPr>
                <w:rFonts w:ascii="宋体" w:hAnsi="宋体"/>
                <w:sz w:val="24"/>
              </w:rPr>
            </w:pPr>
            <w:r>
              <w:rPr>
                <w:rFonts w:hint="eastAsia" w:ascii="宋体" w:hAnsi="宋体"/>
                <w:sz w:val="24"/>
              </w:rPr>
              <w:t>左方，</w:t>
            </w:r>
            <w:r>
              <w:rPr>
                <w:rFonts w:hint="eastAsia" w:ascii="宋体" w:hAnsi="宋体"/>
                <w:sz w:val="24"/>
                <w:lang w:val="en-US" w:eastAsia="zh-CN"/>
              </w:rPr>
              <w:t>内容审核</w:t>
            </w:r>
            <w:r>
              <w:rPr>
                <w:rFonts w:hint="eastAsia" w:ascii="宋体" w:hAnsi="宋体"/>
                <w:sz w:val="24"/>
              </w:rPr>
              <w:t>按钮</w:t>
            </w:r>
          </w:p>
        </w:tc>
      </w:tr>
      <w:tr w14:paraId="3CC9F1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0A4EAC3">
            <w:pPr>
              <w:rPr>
                <w:rFonts w:ascii="宋体" w:hAnsi="宋体"/>
                <w:sz w:val="24"/>
              </w:rPr>
            </w:pPr>
            <w:r>
              <w:rPr>
                <w:rFonts w:hint="eastAsia" w:ascii="宋体" w:hAnsi="宋体"/>
                <w:sz w:val="24"/>
              </w:rPr>
              <w:t>前置条件：</w:t>
            </w:r>
          </w:p>
        </w:tc>
        <w:tc>
          <w:tcPr>
            <w:tcW w:w="6225" w:type="dxa"/>
            <w:gridSpan w:val="3"/>
          </w:tcPr>
          <w:p w14:paraId="41CEFCED">
            <w:pPr>
              <w:rPr>
                <w:rFonts w:ascii="宋体" w:hAnsi="宋体"/>
                <w:sz w:val="24"/>
              </w:rPr>
            </w:pPr>
            <w:r>
              <w:rPr>
                <w:rFonts w:hint="eastAsia" w:ascii="宋体" w:hAnsi="宋体"/>
                <w:sz w:val="24"/>
              </w:rPr>
              <w:t>管理员登录</w:t>
            </w:r>
          </w:p>
        </w:tc>
      </w:tr>
      <w:tr w14:paraId="334B82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2A512027">
            <w:pPr>
              <w:rPr>
                <w:rFonts w:ascii="宋体" w:hAnsi="宋体"/>
                <w:sz w:val="24"/>
              </w:rPr>
            </w:pPr>
            <w:r>
              <w:rPr>
                <w:rFonts w:hint="eastAsia" w:ascii="宋体" w:hAnsi="宋体"/>
                <w:sz w:val="24"/>
              </w:rPr>
              <w:t>后置条件：</w:t>
            </w:r>
          </w:p>
        </w:tc>
        <w:tc>
          <w:tcPr>
            <w:tcW w:w="6225" w:type="dxa"/>
            <w:gridSpan w:val="3"/>
          </w:tcPr>
          <w:p w14:paraId="054B42BA">
            <w:pPr>
              <w:rPr>
                <w:rFonts w:ascii="宋体" w:hAnsi="宋体"/>
                <w:sz w:val="24"/>
              </w:rPr>
            </w:pPr>
            <w:r>
              <w:rPr>
                <w:rFonts w:hint="eastAsia" w:ascii="宋体" w:hAnsi="宋体"/>
                <w:sz w:val="24"/>
              </w:rPr>
              <w:t>查看了</w:t>
            </w:r>
            <w:r>
              <w:rPr>
                <w:rFonts w:hint="eastAsia" w:ascii="宋体" w:hAnsi="宋体"/>
                <w:sz w:val="24"/>
                <w:lang w:val="en-US" w:eastAsia="zh-CN"/>
              </w:rPr>
              <w:t>帖子</w:t>
            </w:r>
            <w:r>
              <w:rPr>
                <w:rFonts w:hint="eastAsia" w:ascii="宋体" w:hAnsi="宋体"/>
                <w:sz w:val="24"/>
              </w:rPr>
              <w:t>列表</w:t>
            </w:r>
          </w:p>
        </w:tc>
      </w:tr>
      <w:tr w14:paraId="69E571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72E508BF">
            <w:pPr>
              <w:rPr>
                <w:rFonts w:ascii="宋体" w:hAnsi="宋体"/>
                <w:sz w:val="24"/>
              </w:rPr>
            </w:pPr>
            <w:r>
              <w:rPr>
                <w:rFonts w:hint="eastAsia" w:ascii="宋体" w:hAnsi="宋体"/>
                <w:sz w:val="24"/>
              </w:rPr>
              <w:t>一般性流程：</w:t>
            </w:r>
          </w:p>
        </w:tc>
        <w:tc>
          <w:tcPr>
            <w:tcW w:w="6225" w:type="dxa"/>
            <w:gridSpan w:val="3"/>
          </w:tcPr>
          <w:p w14:paraId="578D7C46">
            <w:pPr>
              <w:pStyle w:val="17"/>
              <w:ind w:firstLine="0" w:firstLineChars="0"/>
              <w:rPr>
                <w:rFonts w:ascii="宋体" w:hAnsi="宋体"/>
                <w:sz w:val="24"/>
              </w:rPr>
            </w:pPr>
            <w:r>
              <w:rPr>
                <w:rFonts w:hint="eastAsia" w:ascii="宋体" w:hAnsi="宋体"/>
                <w:sz w:val="24"/>
              </w:rPr>
              <w:t>登录</w:t>
            </w:r>
          </w:p>
        </w:tc>
      </w:tr>
      <w:tr w14:paraId="09EEB9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222F07F2">
            <w:pPr>
              <w:rPr>
                <w:rFonts w:ascii="宋体" w:hAnsi="宋体"/>
                <w:sz w:val="24"/>
              </w:rPr>
            </w:pPr>
            <w:r>
              <w:rPr>
                <w:rFonts w:hint="eastAsia" w:ascii="宋体" w:hAnsi="宋体"/>
                <w:sz w:val="24"/>
              </w:rPr>
              <w:t>选择性流程</w:t>
            </w:r>
          </w:p>
        </w:tc>
        <w:tc>
          <w:tcPr>
            <w:tcW w:w="6225" w:type="dxa"/>
            <w:gridSpan w:val="3"/>
          </w:tcPr>
          <w:p w14:paraId="01508AF0">
            <w:pPr>
              <w:pStyle w:val="17"/>
              <w:ind w:firstLine="0" w:firstLineChars="0"/>
              <w:rPr>
                <w:rFonts w:ascii="宋体" w:hAnsi="宋体"/>
                <w:sz w:val="24"/>
              </w:rPr>
            </w:pPr>
            <w:r>
              <w:rPr>
                <w:rFonts w:hint="eastAsia" w:ascii="宋体" w:hAnsi="宋体"/>
                <w:sz w:val="24"/>
              </w:rPr>
              <w:t>无</w:t>
            </w:r>
          </w:p>
        </w:tc>
      </w:tr>
      <w:tr w14:paraId="6B5E22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2645E8EE">
            <w:pPr>
              <w:rPr>
                <w:rFonts w:ascii="宋体" w:hAnsi="宋体"/>
                <w:sz w:val="24"/>
              </w:rPr>
            </w:pPr>
            <w:r>
              <w:rPr>
                <w:rFonts w:hint="eastAsia" w:ascii="宋体" w:hAnsi="宋体"/>
                <w:sz w:val="24"/>
              </w:rPr>
              <w:t>异常：</w:t>
            </w:r>
          </w:p>
        </w:tc>
        <w:tc>
          <w:tcPr>
            <w:tcW w:w="6225" w:type="dxa"/>
            <w:gridSpan w:val="3"/>
          </w:tcPr>
          <w:p w14:paraId="6305AA2B">
            <w:pPr>
              <w:pStyle w:val="17"/>
              <w:ind w:firstLine="0" w:firstLineChars="0"/>
              <w:rPr>
                <w:rFonts w:ascii="宋体" w:hAnsi="宋体"/>
                <w:sz w:val="24"/>
              </w:rPr>
            </w:pPr>
            <w:r>
              <w:rPr>
                <w:rFonts w:hint="eastAsia" w:ascii="宋体" w:hAnsi="宋体"/>
                <w:sz w:val="24"/>
              </w:rPr>
              <w:t>点击后无反应</w:t>
            </w:r>
          </w:p>
        </w:tc>
      </w:tr>
      <w:tr w14:paraId="215CD4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1560652D">
            <w:pPr>
              <w:rPr>
                <w:rFonts w:ascii="宋体" w:hAnsi="宋体"/>
                <w:sz w:val="24"/>
              </w:rPr>
            </w:pPr>
            <w:r>
              <w:rPr>
                <w:rFonts w:hint="eastAsia" w:ascii="宋体" w:hAnsi="宋体"/>
                <w:sz w:val="24"/>
              </w:rPr>
              <w:t>优先级：</w:t>
            </w:r>
          </w:p>
        </w:tc>
        <w:tc>
          <w:tcPr>
            <w:tcW w:w="6225" w:type="dxa"/>
            <w:gridSpan w:val="3"/>
          </w:tcPr>
          <w:p w14:paraId="2E161CD5">
            <w:pPr>
              <w:rPr>
                <w:rFonts w:ascii="宋体" w:hAnsi="宋体"/>
                <w:sz w:val="24"/>
              </w:rPr>
            </w:pPr>
            <w:r>
              <w:rPr>
                <w:rFonts w:hint="eastAsia" w:ascii="宋体" w:hAnsi="宋体"/>
                <w:sz w:val="24"/>
              </w:rPr>
              <w:t>高</w:t>
            </w:r>
          </w:p>
        </w:tc>
      </w:tr>
      <w:tr w14:paraId="220654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071" w:type="dxa"/>
          </w:tcPr>
          <w:p w14:paraId="0157944B">
            <w:pPr>
              <w:rPr>
                <w:rFonts w:ascii="宋体" w:hAnsi="宋体"/>
                <w:sz w:val="24"/>
              </w:rPr>
            </w:pPr>
            <w:r>
              <w:rPr>
                <w:rFonts w:hint="eastAsia" w:ascii="宋体" w:hAnsi="宋体"/>
                <w:sz w:val="24"/>
              </w:rPr>
              <w:t>使用频率：</w:t>
            </w:r>
          </w:p>
        </w:tc>
        <w:tc>
          <w:tcPr>
            <w:tcW w:w="6225" w:type="dxa"/>
            <w:gridSpan w:val="3"/>
          </w:tcPr>
          <w:p w14:paraId="17E0B181">
            <w:pPr>
              <w:rPr>
                <w:rFonts w:ascii="宋体" w:hAnsi="宋体"/>
                <w:sz w:val="24"/>
              </w:rPr>
            </w:pPr>
            <w:r>
              <w:rPr>
                <w:rFonts w:hint="eastAsia" w:ascii="宋体" w:hAnsi="宋体"/>
                <w:sz w:val="24"/>
              </w:rPr>
              <w:t>高</w:t>
            </w:r>
          </w:p>
        </w:tc>
      </w:tr>
      <w:tr w14:paraId="55529A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7E24954">
            <w:pPr>
              <w:rPr>
                <w:rFonts w:ascii="宋体" w:hAnsi="宋体"/>
                <w:sz w:val="24"/>
              </w:rPr>
            </w:pPr>
            <w:r>
              <w:rPr>
                <w:rFonts w:hint="eastAsia" w:ascii="宋体" w:hAnsi="宋体"/>
                <w:sz w:val="24"/>
              </w:rPr>
              <w:t>业务规则：</w:t>
            </w:r>
          </w:p>
        </w:tc>
        <w:tc>
          <w:tcPr>
            <w:tcW w:w="6225" w:type="dxa"/>
            <w:gridSpan w:val="3"/>
          </w:tcPr>
          <w:p w14:paraId="6F240EA4">
            <w:pPr>
              <w:rPr>
                <w:rFonts w:ascii="宋体" w:hAnsi="宋体"/>
                <w:sz w:val="24"/>
              </w:rPr>
            </w:pPr>
            <w:r>
              <w:rPr>
                <w:rFonts w:hint="eastAsia" w:ascii="宋体" w:hAnsi="宋体"/>
                <w:sz w:val="24"/>
              </w:rPr>
              <w:t>无</w:t>
            </w:r>
          </w:p>
        </w:tc>
      </w:tr>
      <w:tr w14:paraId="108625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5CEF6A81">
            <w:pPr>
              <w:rPr>
                <w:rFonts w:ascii="宋体" w:hAnsi="宋体"/>
                <w:sz w:val="24"/>
              </w:rPr>
            </w:pPr>
            <w:r>
              <w:rPr>
                <w:rFonts w:hint="eastAsia" w:ascii="宋体" w:hAnsi="宋体"/>
                <w:sz w:val="24"/>
              </w:rPr>
              <w:t>其他信息：</w:t>
            </w:r>
          </w:p>
        </w:tc>
        <w:tc>
          <w:tcPr>
            <w:tcW w:w="6225" w:type="dxa"/>
            <w:gridSpan w:val="3"/>
          </w:tcPr>
          <w:p w14:paraId="67D5CF7F">
            <w:pPr>
              <w:rPr>
                <w:rFonts w:ascii="宋体" w:hAnsi="宋体"/>
                <w:sz w:val="24"/>
              </w:rPr>
            </w:pPr>
            <w:r>
              <w:rPr>
                <w:rFonts w:hint="eastAsia" w:ascii="宋体" w:hAnsi="宋体"/>
                <w:sz w:val="24"/>
              </w:rPr>
              <w:t>无</w:t>
            </w:r>
          </w:p>
        </w:tc>
      </w:tr>
      <w:tr w14:paraId="549BC2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05692F45">
            <w:pPr>
              <w:rPr>
                <w:rFonts w:ascii="宋体" w:hAnsi="宋体"/>
                <w:sz w:val="24"/>
              </w:rPr>
            </w:pPr>
            <w:r>
              <w:rPr>
                <w:rFonts w:hint="eastAsia" w:ascii="宋体" w:hAnsi="宋体"/>
                <w:sz w:val="24"/>
              </w:rPr>
              <w:t>假设：</w:t>
            </w:r>
          </w:p>
        </w:tc>
        <w:tc>
          <w:tcPr>
            <w:tcW w:w="6225" w:type="dxa"/>
            <w:gridSpan w:val="3"/>
          </w:tcPr>
          <w:p w14:paraId="2F471274">
            <w:pPr>
              <w:rPr>
                <w:rFonts w:ascii="宋体" w:hAnsi="宋体"/>
                <w:sz w:val="24"/>
              </w:rPr>
            </w:pPr>
            <w:r>
              <w:rPr>
                <w:rFonts w:hint="eastAsia" w:ascii="宋体" w:hAnsi="宋体"/>
                <w:sz w:val="24"/>
              </w:rPr>
              <w:t>无</w:t>
            </w:r>
          </w:p>
        </w:tc>
      </w:tr>
    </w:tbl>
    <w:p w14:paraId="31DA8386">
      <w:pPr>
        <w:spacing w:line="360" w:lineRule="auto"/>
        <w:rPr>
          <w:rFonts w:hint="eastAsia" w:ascii="楷体" w:hAnsi="楷体" w:eastAsia="楷体" w:cs="楷体"/>
          <w:sz w:val="24"/>
          <w:lang w:eastAsia="zh-Hans"/>
        </w:rPr>
      </w:pPr>
    </w:p>
    <w:p w14:paraId="6447AEC4">
      <w:pPr>
        <w:pStyle w:val="7"/>
        <w:spacing w:line="360" w:lineRule="auto"/>
        <w:rPr>
          <w:rFonts w:hint="default" w:ascii="楷体" w:hAnsi="楷体" w:eastAsia="楷体" w:cs="楷体"/>
          <w:sz w:val="21"/>
          <w:szCs w:val="21"/>
          <w:lang w:val="en-US" w:eastAsia="zh-CN"/>
        </w:rPr>
      </w:pPr>
      <w:r>
        <w:rPr>
          <w:rFonts w:hint="eastAsia" w:ascii="楷体" w:hAnsi="楷体" w:eastAsia="楷体" w:cs="楷体"/>
          <w:sz w:val="21"/>
          <w:szCs w:val="21"/>
        </w:rPr>
        <w:t>表4-</w:t>
      </w:r>
      <w:r>
        <w:rPr>
          <w:rFonts w:hint="eastAsia" w:ascii="楷体" w:hAnsi="楷体" w:eastAsia="楷体" w:cs="楷体"/>
          <w:sz w:val="21"/>
          <w:szCs w:val="21"/>
          <w:lang w:val="en-US" w:eastAsia="zh-CN"/>
        </w:rPr>
        <w:t>3</w:t>
      </w:r>
      <w:r>
        <w:rPr>
          <w:rFonts w:hint="eastAsia" w:ascii="楷体" w:hAnsi="楷体" w:eastAsia="楷体" w:cs="楷体"/>
          <w:sz w:val="21"/>
          <w:szCs w:val="21"/>
        </w:rPr>
        <w:t>-</w:t>
      </w:r>
      <w:r>
        <w:rPr>
          <w:rFonts w:hint="eastAsia" w:ascii="楷体" w:hAnsi="楷体" w:eastAsia="楷体" w:cs="楷体"/>
          <w:sz w:val="21"/>
          <w:szCs w:val="21"/>
          <w:lang w:val="en-US" w:eastAsia="zh-CN"/>
        </w:rPr>
        <w:t>13-1</w:t>
      </w:r>
      <w:r>
        <w:rPr>
          <w:rFonts w:hint="eastAsia" w:ascii="楷体" w:hAnsi="楷体" w:eastAsia="楷体" w:cs="楷体"/>
          <w:sz w:val="21"/>
          <w:szCs w:val="21"/>
          <w:lang w:eastAsia="zh-Hans"/>
        </w:rPr>
        <w:t xml:space="preserve">用例表 </w:t>
      </w:r>
      <w:r>
        <w:rPr>
          <w:rFonts w:hint="eastAsia" w:ascii="楷体" w:hAnsi="楷体" w:eastAsia="楷体" w:cs="楷体"/>
          <w:sz w:val="21"/>
          <w:szCs w:val="21"/>
          <w:lang w:val="en-US" w:eastAsia="zh-CN"/>
        </w:rPr>
        <w:t>查看帖子列表</w:t>
      </w:r>
    </w:p>
    <w:p w14:paraId="6DB8157F">
      <w:pPr>
        <w:spacing w:line="360" w:lineRule="auto"/>
        <w:rPr>
          <w:rFonts w:hint="eastAsia" w:ascii="楷体" w:hAnsi="楷体" w:eastAsia="楷体" w:cs="楷体"/>
          <w:sz w:val="24"/>
          <w:lang w:eastAsia="zh-Hans"/>
        </w:rPr>
      </w:pPr>
      <w:r>
        <w:rPr>
          <w:rFonts w:hint="eastAsia" w:ascii="楷体" w:hAnsi="楷体" w:eastAsia="楷体" w:cs="楷体"/>
          <w:sz w:val="24"/>
          <w:lang w:eastAsia="zh-Hans"/>
        </w:rPr>
        <w:t>界面原型</w:t>
      </w:r>
    </w:p>
    <w:p w14:paraId="25CE52EE">
      <w:pPr>
        <w:spacing w:line="360" w:lineRule="auto"/>
        <w:rPr>
          <w:rFonts w:hint="eastAsia" w:ascii="楷体" w:hAnsi="楷体" w:eastAsia="楷体" w:cs="楷体"/>
          <w:sz w:val="24"/>
          <w:lang w:eastAsia="zh-Hans"/>
        </w:rPr>
      </w:pPr>
      <w:r>
        <w:drawing>
          <wp:inline distT="0" distB="0" distL="114300" distR="114300">
            <wp:extent cx="2531745" cy="4343400"/>
            <wp:effectExtent l="0" t="0" r="1905" b="0"/>
            <wp:docPr id="1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
                    <pic:cNvPicPr>
                      <a:picLocks noChangeAspect="1"/>
                    </pic:cNvPicPr>
                  </pic:nvPicPr>
                  <pic:blipFill>
                    <a:blip r:embed="rId60"/>
                    <a:stretch>
                      <a:fillRect/>
                    </a:stretch>
                  </pic:blipFill>
                  <pic:spPr>
                    <a:xfrm>
                      <a:off x="0" y="0"/>
                      <a:ext cx="2531745" cy="4343400"/>
                    </a:xfrm>
                    <a:prstGeom prst="rect">
                      <a:avLst/>
                    </a:prstGeom>
                    <a:noFill/>
                    <a:ln>
                      <a:noFill/>
                    </a:ln>
                  </pic:spPr>
                </pic:pic>
              </a:graphicData>
            </a:graphic>
          </wp:inline>
        </w:drawing>
      </w:r>
      <w:r>
        <w:drawing>
          <wp:inline distT="0" distB="0" distL="114300" distR="114300">
            <wp:extent cx="2586355" cy="4316095"/>
            <wp:effectExtent l="0" t="0" r="4445" b="8255"/>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
                    <pic:cNvPicPr>
                      <a:picLocks noChangeAspect="1"/>
                    </pic:cNvPicPr>
                  </pic:nvPicPr>
                  <pic:blipFill>
                    <a:blip r:embed="rId61"/>
                    <a:stretch>
                      <a:fillRect/>
                    </a:stretch>
                  </pic:blipFill>
                  <pic:spPr>
                    <a:xfrm>
                      <a:off x="0" y="0"/>
                      <a:ext cx="2586355" cy="4316095"/>
                    </a:xfrm>
                    <a:prstGeom prst="rect">
                      <a:avLst/>
                    </a:prstGeom>
                    <a:noFill/>
                    <a:ln>
                      <a:noFill/>
                    </a:ln>
                  </pic:spPr>
                </pic:pic>
              </a:graphicData>
            </a:graphic>
          </wp:inline>
        </w:drawing>
      </w:r>
    </w:p>
    <w:p w14:paraId="15E7DBFE">
      <w:pPr>
        <w:pStyle w:val="7"/>
        <w:spacing w:line="360" w:lineRule="auto"/>
        <w:rPr>
          <w:rFonts w:hint="default" w:eastAsia="楷体"/>
          <w:lang w:val="en-US" w:eastAsia="zh-CN"/>
        </w:rPr>
      </w:pPr>
      <w:r>
        <w:rPr>
          <w:rFonts w:hint="eastAsia" w:ascii="楷体" w:hAnsi="楷体" w:eastAsia="楷体" w:cs="楷体"/>
          <w:sz w:val="21"/>
          <w:szCs w:val="21"/>
        </w:rPr>
        <w:t>4-</w:t>
      </w:r>
      <w:r>
        <w:rPr>
          <w:rFonts w:hint="eastAsia" w:ascii="楷体" w:hAnsi="楷体" w:eastAsia="楷体" w:cs="楷体"/>
          <w:sz w:val="21"/>
          <w:szCs w:val="21"/>
          <w:lang w:val="en-US" w:eastAsia="zh-CN"/>
        </w:rPr>
        <w:t>3</w:t>
      </w:r>
      <w:r>
        <w:rPr>
          <w:rFonts w:hint="eastAsia" w:ascii="楷体" w:hAnsi="楷体" w:eastAsia="楷体" w:cs="楷体"/>
          <w:sz w:val="21"/>
          <w:szCs w:val="21"/>
        </w:rPr>
        <w:t>-</w:t>
      </w:r>
      <w:r>
        <w:rPr>
          <w:rFonts w:hint="eastAsia" w:ascii="楷体" w:hAnsi="楷体" w:eastAsia="楷体" w:cs="楷体"/>
          <w:sz w:val="21"/>
          <w:szCs w:val="21"/>
          <w:lang w:val="en-US" w:eastAsia="zh-CN"/>
        </w:rPr>
        <w:t>13-1</w:t>
      </w:r>
      <w:r>
        <w:rPr>
          <w:rFonts w:hint="eastAsia" w:ascii="楷体" w:hAnsi="楷体" w:eastAsia="楷体" w:cs="楷体"/>
          <w:sz w:val="21"/>
          <w:szCs w:val="21"/>
        </w:rPr>
        <w:t xml:space="preserve"> </w:t>
      </w:r>
      <w:r>
        <w:rPr>
          <w:rFonts w:hint="eastAsia" w:ascii="楷体" w:hAnsi="楷体" w:eastAsia="楷体" w:cs="楷体"/>
          <w:sz w:val="21"/>
          <w:szCs w:val="21"/>
          <w:lang w:eastAsia="zh-Hans"/>
        </w:rPr>
        <w:t xml:space="preserve">原型界面 </w:t>
      </w:r>
      <w:r>
        <w:rPr>
          <w:rFonts w:hint="eastAsia" w:ascii="楷体" w:hAnsi="楷体" w:eastAsia="楷体" w:cs="楷体"/>
          <w:sz w:val="21"/>
          <w:szCs w:val="21"/>
          <w:lang w:val="en-US" w:eastAsia="zh-CN"/>
        </w:rPr>
        <w:t>查看帖子列表</w:t>
      </w:r>
    </w:p>
    <w:p w14:paraId="42F589C3">
      <w:pPr>
        <w:rPr>
          <w:rFonts w:hint="default"/>
          <w:lang w:val="en-US" w:eastAsia="zh-CN"/>
        </w:rPr>
      </w:pPr>
    </w:p>
    <w:p w14:paraId="2C14A1A5">
      <w:pPr>
        <w:pStyle w:val="6"/>
        <w:rPr>
          <w:rFonts w:hint="eastAsia"/>
          <w:lang w:val="en-US" w:eastAsia="zh-CN"/>
        </w:rPr>
      </w:pPr>
      <w:r>
        <w:rPr>
          <w:rFonts w:hint="eastAsia"/>
          <w:lang w:val="en-US" w:eastAsia="zh-CN"/>
        </w:rPr>
        <w:t>4.3.13.2查看帖子详情</w:t>
      </w:r>
    </w:p>
    <w:p w14:paraId="4EE8A594">
      <w:pPr>
        <w:spacing w:line="360" w:lineRule="auto"/>
        <w:rPr>
          <w:rFonts w:hint="eastAsia" w:ascii="楷体" w:hAnsi="楷体" w:eastAsia="楷体" w:cs="楷体"/>
          <w:szCs w:val="21"/>
        </w:rPr>
      </w:pPr>
      <w:r>
        <w:rPr>
          <w:rFonts w:hint="eastAsia" w:ascii="楷体" w:hAnsi="楷体" w:eastAsia="楷体" w:cs="楷体"/>
          <w:sz w:val="24"/>
          <w:lang w:eastAsia="zh-Hans"/>
        </w:rPr>
        <w:t>用例图</w:t>
      </w:r>
    </w:p>
    <w:p w14:paraId="313D98A8">
      <w:pPr>
        <w:numPr>
          <w:ilvl w:val="0"/>
          <w:numId w:val="0"/>
        </w:numPr>
      </w:pPr>
      <w:r>
        <w:drawing>
          <wp:inline distT="0" distB="0" distL="114300" distR="114300">
            <wp:extent cx="5273675" cy="2148840"/>
            <wp:effectExtent l="0" t="0" r="3175" b="3810"/>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62"/>
                    <a:stretch>
                      <a:fillRect/>
                    </a:stretch>
                  </pic:blipFill>
                  <pic:spPr>
                    <a:xfrm>
                      <a:off x="0" y="0"/>
                      <a:ext cx="5273675" cy="2148840"/>
                    </a:xfrm>
                    <a:prstGeom prst="rect">
                      <a:avLst/>
                    </a:prstGeom>
                    <a:noFill/>
                    <a:ln>
                      <a:noFill/>
                    </a:ln>
                  </pic:spPr>
                </pic:pic>
              </a:graphicData>
            </a:graphic>
          </wp:inline>
        </w:drawing>
      </w:r>
    </w:p>
    <w:p w14:paraId="6727AB40">
      <w:pPr>
        <w:pStyle w:val="7"/>
        <w:spacing w:line="360" w:lineRule="auto"/>
        <w:rPr>
          <w:rFonts w:hint="default" w:ascii="楷体" w:hAnsi="楷体" w:eastAsia="楷体" w:cs="楷体"/>
          <w:sz w:val="21"/>
          <w:szCs w:val="21"/>
          <w:lang w:val="en-US" w:eastAsia="zh-CN"/>
        </w:rPr>
      </w:pPr>
      <w:r>
        <w:rPr>
          <w:rFonts w:hint="eastAsia" w:ascii="楷体" w:hAnsi="楷体" w:eastAsia="楷体" w:cs="楷体"/>
          <w:sz w:val="21"/>
          <w:szCs w:val="21"/>
        </w:rPr>
        <w:t>图4-</w:t>
      </w:r>
      <w:r>
        <w:rPr>
          <w:rFonts w:hint="eastAsia" w:ascii="楷体" w:hAnsi="楷体" w:eastAsia="楷体" w:cs="楷体"/>
          <w:sz w:val="21"/>
          <w:szCs w:val="21"/>
          <w:lang w:val="en-US" w:eastAsia="zh-CN"/>
        </w:rPr>
        <w:t>3</w:t>
      </w:r>
      <w:r>
        <w:rPr>
          <w:rFonts w:hint="eastAsia" w:ascii="楷体" w:hAnsi="楷体" w:eastAsia="楷体" w:cs="楷体"/>
          <w:sz w:val="21"/>
          <w:szCs w:val="21"/>
        </w:rPr>
        <w:t>-</w:t>
      </w:r>
      <w:r>
        <w:rPr>
          <w:rFonts w:hint="eastAsia" w:ascii="楷体" w:hAnsi="楷体" w:eastAsia="楷体" w:cs="楷体"/>
          <w:sz w:val="21"/>
          <w:szCs w:val="21"/>
          <w:lang w:val="en-US" w:eastAsia="zh-CN"/>
        </w:rPr>
        <w:t>13-2</w:t>
      </w:r>
      <w:r>
        <w:rPr>
          <w:rFonts w:hint="eastAsia" w:ascii="楷体" w:hAnsi="楷体" w:eastAsia="楷体" w:cs="楷体"/>
          <w:sz w:val="21"/>
          <w:szCs w:val="21"/>
          <w:lang w:eastAsia="zh-Hans"/>
        </w:rPr>
        <w:t xml:space="preserve">用例图 </w:t>
      </w:r>
      <w:r>
        <w:rPr>
          <w:rFonts w:hint="eastAsia" w:ascii="楷体" w:hAnsi="楷体" w:eastAsia="楷体" w:cs="楷体"/>
          <w:sz w:val="21"/>
          <w:szCs w:val="21"/>
          <w:lang w:val="en-US" w:eastAsia="zh-CN"/>
        </w:rPr>
        <w:t>查看帖子详情</w:t>
      </w:r>
    </w:p>
    <w:p w14:paraId="5B47C341">
      <w:pPr>
        <w:spacing w:line="360" w:lineRule="auto"/>
        <w:rPr>
          <w:rFonts w:hint="eastAsia" w:ascii="楷体" w:hAnsi="楷体" w:eastAsia="楷体" w:cs="楷体"/>
          <w:sz w:val="24"/>
          <w:lang w:eastAsia="zh-Hans"/>
        </w:rPr>
      </w:pPr>
      <w:r>
        <w:rPr>
          <w:rFonts w:hint="eastAsia" w:ascii="楷体" w:hAnsi="楷体" w:eastAsia="楷体" w:cs="楷体"/>
          <w:sz w:val="24"/>
          <w:lang w:eastAsia="zh-Hans"/>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1"/>
        <w:gridCol w:w="2061"/>
        <w:gridCol w:w="2072"/>
        <w:gridCol w:w="2092"/>
      </w:tblGrid>
      <w:tr w14:paraId="62F3C8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5F4A3D55">
            <w:pPr>
              <w:rPr>
                <w:rFonts w:ascii="宋体" w:hAnsi="宋体"/>
                <w:sz w:val="24"/>
              </w:rPr>
            </w:pPr>
            <w:r>
              <w:rPr>
                <w:rFonts w:hint="eastAsia" w:ascii="宋体" w:hAnsi="宋体"/>
                <w:sz w:val="24"/>
              </w:rPr>
              <w:t>ID和名称</w:t>
            </w:r>
          </w:p>
        </w:tc>
        <w:tc>
          <w:tcPr>
            <w:tcW w:w="6225" w:type="dxa"/>
            <w:gridSpan w:val="3"/>
          </w:tcPr>
          <w:p w14:paraId="3E1FBF1E">
            <w:pPr>
              <w:rPr>
                <w:rFonts w:ascii="宋体" w:hAnsi="宋体"/>
                <w:sz w:val="24"/>
              </w:rPr>
            </w:pPr>
            <w:r>
              <w:rPr>
                <w:rFonts w:hint="eastAsia" w:ascii="宋体" w:hAnsi="宋体"/>
                <w:sz w:val="24"/>
              </w:rPr>
              <w:t>AD</w:t>
            </w:r>
            <w:r>
              <w:rPr>
                <w:rFonts w:ascii="宋体" w:hAnsi="宋体"/>
                <w:sz w:val="24"/>
              </w:rPr>
              <w:t>-</w:t>
            </w:r>
            <w:r>
              <w:rPr>
                <w:rFonts w:hint="eastAsia" w:ascii="宋体" w:hAnsi="宋体"/>
                <w:sz w:val="24"/>
              </w:rPr>
              <w:t>6</w:t>
            </w:r>
          </w:p>
        </w:tc>
      </w:tr>
      <w:tr w14:paraId="6AA440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D619D38">
            <w:pPr>
              <w:rPr>
                <w:rFonts w:ascii="宋体" w:hAnsi="宋体"/>
                <w:sz w:val="24"/>
              </w:rPr>
            </w:pPr>
            <w:r>
              <w:rPr>
                <w:rFonts w:hint="eastAsia" w:ascii="宋体" w:hAnsi="宋体"/>
                <w:sz w:val="24"/>
              </w:rPr>
              <w:t>创建人</w:t>
            </w:r>
          </w:p>
        </w:tc>
        <w:tc>
          <w:tcPr>
            <w:tcW w:w="2061" w:type="dxa"/>
          </w:tcPr>
          <w:p w14:paraId="64D93892">
            <w:pPr>
              <w:rPr>
                <w:rFonts w:hint="default" w:ascii="宋体" w:hAnsi="宋体" w:eastAsia="宋体"/>
                <w:sz w:val="24"/>
                <w:lang w:val="en-US" w:eastAsia="zh-CN"/>
              </w:rPr>
            </w:pPr>
            <w:r>
              <w:rPr>
                <w:rFonts w:hint="eastAsia" w:ascii="宋体" w:hAnsi="宋体"/>
                <w:sz w:val="24"/>
                <w:lang w:val="en-US" w:eastAsia="zh-CN"/>
              </w:rPr>
              <w:t>赵益萍</w:t>
            </w:r>
          </w:p>
        </w:tc>
        <w:tc>
          <w:tcPr>
            <w:tcW w:w="2072" w:type="dxa"/>
          </w:tcPr>
          <w:p w14:paraId="7C5C20F6">
            <w:pPr>
              <w:rPr>
                <w:rFonts w:ascii="宋体" w:hAnsi="宋体"/>
                <w:sz w:val="24"/>
              </w:rPr>
            </w:pPr>
            <w:r>
              <w:rPr>
                <w:rFonts w:hint="eastAsia" w:ascii="宋体" w:hAnsi="宋体"/>
                <w:sz w:val="24"/>
              </w:rPr>
              <w:t>创建日期：</w:t>
            </w:r>
          </w:p>
        </w:tc>
        <w:tc>
          <w:tcPr>
            <w:tcW w:w="2092" w:type="dxa"/>
          </w:tcPr>
          <w:p w14:paraId="75697B18">
            <w:pPr>
              <w:rPr>
                <w:rFonts w:ascii="宋体" w:hAnsi="宋体"/>
                <w:sz w:val="24"/>
              </w:rPr>
            </w:pPr>
            <w:r>
              <w:rPr>
                <w:rFonts w:hint="eastAsia" w:ascii="宋体" w:hAnsi="宋体"/>
                <w:sz w:val="24"/>
              </w:rPr>
              <w:t>2</w:t>
            </w:r>
            <w:r>
              <w:rPr>
                <w:rFonts w:ascii="宋体" w:hAnsi="宋体"/>
                <w:sz w:val="24"/>
              </w:rPr>
              <w:t>02</w:t>
            </w:r>
            <w:r>
              <w:rPr>
                <w:rFonts w:hint="eastAsia" w:ascii="宋体" w:hAnsi="宋体"/>
                <w:sz w:val="24"/>
                <w:lang w:val="en-US" w:eastAsia="zh-CN"/>
              </w:rPr>
              <w:t>5</w:t>
            </w:r>
            <w:r>
              <w:rPr>
                <w:rFonts w:hint="eastAsia" w:ascii="宋体" w:hAnsi="宋体"/>
                <w:sz w:val="24"/>
              </w:rPr>
              <w:t>/</w:t>
            </w:r>
            <w:r>
              <w:rPr>
                <w:rFonts w:ascii="宋体" w:hAnsi="宋体"/>
                <w:sz w:val="24"/>
              </w:rPr>
              <w:t>5</w:t>
            </w:r>
            <w:r>
              <w:rPr>
                <w:rFonts w:hint="eastAsia" w:ascii="宋体" w:hAnsi="宋体"/>
                <w:sz w:val="24"/>
              </w:rPr>
              <w:t>/4</w:t>
            </w:r>
          </w:p>
        </w:tc>
      </w:tr>
      <w:tr w14:paraId="27C183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A3D07EF">
            <w:pPr>
              <w:rPr>
                <w:rFonts w:ascii="宋体" w:hAnsi="宋体"/>
                <w:sz w:val="24"/>
              </w:rPr>
            </w:pPr>
            <w:r>
              <w:rPr>
                <w:rFonts w:hint="eastAsia" w:ascii="宋体" w:hAnsi="宋体"/>
                <w:sz w:val="24"/>
              </w:rPr>
              <w:t>主要操作者</w:t>
            </w:r>
          </w:p>
        </w:tc>
        <w:tc>
          <w:tcPr>
            <w:tcW w:w="2061" w:type="dxa"/>
          </w:tcPr>
          <w:p w14:paraId="52661C69">
            <w:pPr>
              <w:rPr>
                <w:rFonts w:ascii="宋体" w:hAnsi="宋体"/>
                <w:sz w:val="24"/>
              </w:rPr>
            </w:pPr>
            <w:r>
              <w:rPr>
                <w:rFonts w:hint="eastAsia" w:ascii="宋体" w:hAnsi="宋体"/>
                <w:sz w:val="24"/>
              </w:rPr>
              <w:t>管理员</w:t>
            </w:r>
          </w:p>
        </w:tc>
        <w:tc>
          <w:tcPr>
            <w:tcW w:w="2072" w:type="dxa"/>
          </w:tcPr>
          <w:p w14:paraId="325CD803">
            <w:pPr>
              <w:rPr>
                <w:rFonts w:ascii="宋体" w:hAnsi="宋体"/>
                <w:sz w:val="24"/>
              </w:rPr>
            </w:pPr>
            <w:r>
              <w:rPr>
                <w:rFonts w:hint="eastAsia" w:ascii="宋体" w:hAnsi="宋体"/>
                <w:sz w:val="24"/>
              </w:rPr>
              <w:t>次要操作者：</w:t>
            </w:r>
          </w:p>
        </w:tc>
        <w:tc>
          <w:tcPr>
            <w:tcW w:w="2092" w:type="dxa"/>
          </w:tcPr>
          <w:p w14:paraId="2ED7CC33">
            <w:pPr>
              <w:rPr>
                <w:rFonts w:ascii="宋体" w:hAnsi="宋体"/>
                <w:sz w:val="24"/>
              </w:rPr>
            </w:pPr>
            <w:r>
              <w:rPr>
                <w:rFonts w:hint="eastAsia" w:ascii="宋体" w:hAnsi="宋体"/>
                <w:sz w:val="24"/>
              </w:rPr>
              <w:t>无</w:t>
            </w:r>
          </w:p>
        </w:tc>
      </w:tr>
      <w:tr w14:paraId="166971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45E20123">
            <w:pPr>
              <w:rPr>
                <w:rFonts w:ascii="宋体" w:hAnsi="宋体"/>
                <w:sz w:val="24"/>
              </w:rPr>
            </w:pPr>
            <w:r>
              <w:rPr>
                <w:rFonts w:hint="eastAsia" w:ascii="宋体" w:hAnsi="宋体"/>
                <w:sz w:val="24"/>
              </w:rPr>
              <w:t>描述：</w:t>
            </w:r>
          </w:p>
        </w:tc>
        <w:tc>
          <w:tcPr>
            <w:tcW w:w="6225" w:type="dxa"/>
            <w:gridSpan w:val="3"/>
          </w:tcPr>
          <w:p w14:paraId="0A5267EC">
            <w:pPr>
              <w:rPr>
                <w:rFonts w:ascii="宋体" w:hAnsi="宋体"/>
                <w:sz w:val="24"/>
              </w:rPr>
            </w:pPr>
            <w:r>
              <w:rPr>
                <w:rFonts w:hint="eastAsia" w:ascii="宋体" w:hAnsi="宋体"/>
                <w:sz w:val="24"/>
              </w:rPr>
              <w:t>管理员点击</w:t>
            </w:r>
            <w:r>
              <w:rPr>
                <w:rFonts w:hint="eastAsia" w:ascii="宋体" w:hAnsi="宋体"/>
                <w:sz w:val="24"/>
                <w:lang w:val="en-US" w:eastAsia="zh-CN"/>
              </w:rPr>
              <w:t>审核类型</w:t>
            </w:r>
            <w:r>
              <w:rPr>
                <w:rFonts w:hint="eastAsia" w:ascii="宋体" w:hAnsi="宋体"/>
                <w:sz w:val="24"/>
              </w:rPr>
              <w:t>按钮</w:t>
            </w:r>
          </w:p>
        </w:tc>
      </w:tr>
      <w:tr w14:paraId="4D594C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63F6743">
            <w:pPr>
              <w:rPr>
                <w:rFonts w:ascii="宋体" w:hAnsi="宋体"/>
                <w:sz w:val="24"/>
              </w:rPr>
            </w:pPr>
            <w:r>
              <w:rPr>
                <w:rFonts w:hint="eastAsia" w:ascii="宋体" w:hAnsi="宋体"/>
                <w:sz w:val="24"/>
              </w:rPr>
              <w:t>触发器：</w:t>
            </w:r>
          </w:p>
        </w:tc>
        <w:tc>
          <w:tcPr>
            <w:tcW w:w="6225" w:type="dxa"/>
            <w:gridSpan w:val="3"/>
          </w:tcPr>
          <w:p w14:paraId="29697279">
            <w:pPr>
              <w:rPr>
                <w:rFonts w:ascii="宋体" w:hAnsi="宋体"/>
                <w:sz w:val="24"/>
              </w:rPr>
            </w:pPr>
            <w:r>
              <w:rPr>
                <w:rFonts w:hint="eastAsia" w:ascii="宋体" w:hAnsi="宋体"/>
                <w:sz w:val="24"/>
                <w:lang w:val="en-US" w:eastAsia="zh-CN"/>
              </w:rPr>
              <w:t>审核类型</w:t>
            </w:r>
            <w:r>
              <w:rPr>
                <w:rFonts w:hint="eastAsia" w:ascii="宋体" w:hAnsi="宋体"/>
                <w:sz w:val="24"/>
              </w:rPr>
              <w:t>按钮</w:t>
            </w:r>
          </w:p>
        </w:tc>
      </w:tr>
      <w:tr w14:paraId="4CD5B4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75D7807E">
            <w:pPr>
              <w:rPr>
                <w:rFonts w:ascii="宋体" w:hAnsi="宋体"/>
                <w:sz w:val="24"/>
              </w:rPr>
            </w:pPr>
            <w:r>
              <w:rPr>
                <w:rFonts w:hint="eastAsia" w:ascii="宋体" w:hAnsi="宋体"/>
                <w:sz w:val="24"/>
              </w:rPr>
              <w:t>前置条件：</w:t>
            </w:r>
          </w:p>
        </w:tc>
        <w:tc>
          <w:tcPr>
            <w:tcW w:w="6225" w:type="dxa"/>
            <w:gridSpan w:val="3"/>
          </w:tcPr>
          <w:p w14:paraId="67694700">
            <w:pPr>
              <w:rPr>
                <w:rFonts w:ascii="宋体" w:hAnsi="宋体"/>
                <w:sz w:val="24"/>
              </w:rPr>
            </w:pPr>
            <w:r>
              <w:rPr>
                <w:rFonts w:hint="eastAsia" w:ascii="宋体" w:hAnsi="宋体"/>
                <w:sz w:val="24"/>
              </w:rPr>
              <w:t>管理员打开</w:t>
            </w:r>
            <w:r>
              <w:rPr>
                <w:rFonts w:hint="eastAsia" w:ascii="宋体" w:hAnsi="宋体"/>
                <w:sz w:val="24"/>
                <w:lang w:val="en-US" w:eastAsia="zh-CN"/>
              </w:rPr>
              <w:t>帖子审核</w:t>
            </w:r>
            <w:r>
              <w:rPr>
                <w:rFonts w:hint="eastAsia" w:ascii="宋体" w:hAnsi="宋体"/>
                <w:sz w:val="24"/>
              </w:rPr>
              <w:t>面板</w:t>
            </w:r>
          </w:p>
        </w:tc>
      </w:tr>
      <w:tr w14:paraId="512655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D6C0365">
            <w:pPr>
              <w:rPr>
                <w:rFonts w:ascii="宋体" w:hAnsi="宋体"/>
                <w:sz w:val="24"/>
              </w:rPr>
            </w:pPr>
            <w:r>
              <w:rPr>
                <w:rFonts w:hint="eastAsia" w:ascii="宋体" w:hAnsi="宋体"/>
                <w:sz w:val="24"/>
              </w:rPr>
              <w:t>后置条件：</w:t>
            </w:r>
          </w:p>
        </w:tc>
        <w:tc>
          <w:tcPr>
            <w:tcW w:w="6225" w:type="dxa"/>
            <w:gridSpan w:val="3"/>
          </w:tcPr>
          <w:p w14:paraId="73CB1660">
            <w:pPr>
              <w:rPr>
                <w:rFonts w:hint="eastAsia" w:ascii="宋体" w:hAnsi="宋体" w:eastAsia="宋体"/>
                <w:sz w:val="24"/>
                <w:lang w:val="en-US" w:eastAsia="zh-CN"/>
              </w:rPr>
            </w:pPr>
            <w:r>
              <w:rPr>
                <w:rFonts w:hint="eastAsia" w:ascii="宋体" w:hAnsi="宋体"/>
                <w:sz w:val="24"/>
              </w:rPr>
              <w:t>对</w:t>
            </w:r>
            <w:r>
              <w:rPr>
                <w:rFonts w:hint="eastAsia" w:ascii="宋体" w:hAnsi="宋体"/>
                <w:sz w:val="24"/>
                <w:lang w:val="en-US" w:eastAsia="zh-CN"/>
              </w:rPr>
              <w:t>帖子</w:t>
            </w:r>
            <w:r>
              <w:rPr>
                <w:rFonts w:hint="eastAsia" w:ascii="宋体" w:hAnsi="宋体"/>
                <w:sz w:val="24"/>
              </w:rPr>
              <w:t>进行</w:t>
            </w:r>
            <w:r>
              <w:rPr>
                <w:rFonts w:hint="eastAsia" w:ascii="宋体" w:hAnsi="宋体"/>
                <w:sz w:val="24"/>
                <w:lang w:val="en-US" w:eastAsia="zh-CN"/>
              </w:rPr>
              <w:t>审核</w:t>
            </w:r>
          </w:p>
        </w:tc>
      </w:tr>
      <w:tr w14:paraId="4EDAF0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469E0280">
            <w:pPr>
              <w:rPr>
                <w:rFonts w:ascii="宋体" w:hAnsi="宋体"/>
                <w:sz w:val="24"/>
              </w:rPr>
            </w:pPr>
            <w:r>
              <w:rPr>
                <w:rFonts w:hint="eastAsia" w:ascii="宋体" w:hAnsi="宋体"/>
                <w:sz w:val="24"/>
              </w:rPr>
              <w:t>一般性流程：</w:t>
            </w:r>
          </w:p>
        </w:tc>
        <w:tc>
          <w:tcPr>
            <w:tcW w:w="6225" w:type="dxa"/>
            <w:gridSpan w:val="3"/>
          </w:tcPr>
          <w:p w14:paraId="36D2C4F6">
            <w:pPr>
              <w:pStyle w:val="17"/>
              <w:ind w:firstLine="0" w:firstLineChars="0"/>
              <w:rPr>
                <w:rFonts w:ascii="宋体" w:hAnsi="宋体"/>
                <w:sz w:val="24"/>
              </w:rPr>
            </w:pPr>
            <w:r>
              <w:rPr>
                <w:rFonts w:hint="eastAsia" w:ascii="宋体" w:hAnsi="宋体"/>
                <w:sz w:val="24"/>
              </w:rPr>
              <w:t>登录</w:t>
            </w:r>
          </w:p>
        </w:tc>
      </w:tr>
      <w:tr w14:paraId="34F36A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4052D85B">
            <w:pPr>
              <w:rPr>
                <w:rFonts w:ascii="宋体" w:hAnsi="宋体"/>
                <w:sz w:val="24"/>
              </w:rPr>
            </w:pPr>
            <w:r>
              <w:rPr>
                <w:rFonts w:hint="eastAsia" w:ascii="宋体" w:hAnsi="宋体"/>
                <w:sz w:val="24"/>
              </w:rPr>
              <w:t>选择性流程</w:t>
            </w:r>
          </w:p>
        </w:tc>
        <w:tc>
          <w:tcPr>
            <w:tcW w:w="6225" w:type="dxa"/>
            <w:gridSpan w:val="3"/>
          </w:tcPr>
          <w:p w14:paraId="4542F665">
            <w:pPr>
              <w:pStyle w:val="17"/>
              <w:ind w:firstLine="0" w:firstLineChars="0"/>
              <w:rPr>
                <w:rFonts w:ascii="宋体" w:hAnsi="宋体"/>
                <w:sz w:val="24"/>
              </w:rPr>
            </w:pPr>
            <w:r>
              <w:rPr>
                <w:rFonts w:hint="eastAsia" w:ascii="宋体" w:hAnsi="宋体"/>
                <w:sz w:val="24"/>
              </w:rPr>
              <w:t>无</w:t>
            </w:r>
          </w:p>
        </w:tc>
      </w:tr>
      <w:tr w14:paraId="40D79B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794EE945">
            <w:pPr>
              <w:rPr>
                <w:rFonts w:ascii="宋体" w:hAnsi="宋体"/>
                <w:sz w:val="24"/>
              </w:rPr>
            </w:pPr>
            <w:r>
              <w:rPr>
                <w:rFonts w:hint="eastAsia" w:ascii="宋体" w:hAnsi="宋体"/>
                <w:sz w:val="24"/>
              </w:rPr>
              <w:t>异常：</w:t>
            </w:r>
          </w:p>
        </w:tc>
        <w:tc>
          <w:tcPr>
            <w:tcW w:w="6225" w:type="dxa"/>
            <w:gridSpan w:val="3"/>
          </w:tcPr>
          <w:p w14:paraId="6357F825">
            <w:pPr>
              <w:pStyle w:val="17"/>
              <w:ind w:firstLine="0" w:firstLineChars="0"/>
              <w:rPr>
                <w:rFonts w:ascii="宋体" w:hAnsi="宋体"/>
                <w:sz w:val="24"/>
              </w:rPr>
            </w:pPr>
            <w:r>
              <w:rPr>
                <w:rFonts w:hint="eastAsia" w:ascii="宋体" w:hAnsi="宋体"/>
                <w:sz w:val="24"/>
              </w:rPr>
              <w:t>点击后无反应</w:t>
            </w:r>
          </w:p>
        </w:tc>
      </w:tr>
      <w:tr w14:paraId="583AC0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2A82D011">
            <w:pPr>
              <w:rPr>
                <w:rFonts w:ascii="宋体" w:hAnsi="宋体"/>
                <w:sz w:val="24"/>
              </w:rPr>
            </w:pPr>
            <w:r>
              <w:rPr>
                <w:rFonts w:hint="eastAsia" w:ascii="宋体" w:hAnsi="宋体"/>
                <w:sz w:val="24"/>
              </w:rPr>
              <w:t>优先级：</w:t>
            </w:r>
          </w:p>
        </w:tc>
        <w:tc>
          <w:tcPr>
            <w:tcW w:w="6225" w:type="dxa"/>
            <w:gridSpan w:val="3"/>
          </w:tcPr>
          <w:p w14:paraId="7774D5CB">
            <w:pPr>
              <w:rPr>
                <w:rFonts w:ascii="宋体" w:hAnsi="宋体"/>
                <w:sz w:val="24"/>
              </w:rPr>
            </w:pPr>
            <w:r>
              <w:rPr>
                <w:rFonts w:hint="eastAsia" w:ascii="宋体" w:hAnsi="宋体"/>
                <w:sz w:val="24"/>
              </w:rPr>
              <w:t>高</w:t>
            </w:r>
          </w:p>
        </w:tc>
      </w:tr>
      <w:tr w14:paraId="362303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071" w:type="dxa"/>
          </w:tcPr>
          <w:p w14:paraId="6100CD07">
            <w:pPr>
              <w:rPr>
                <w:rFonts w:ascii="宋体" w:hAnsi="宋体"/>
                <w:sz w:val="24"/>
              </w:rPr>
            </w:pPr>
            <w:r>
              <w:rPr>
                <w:rFonts w:hint="eastAsia" w:ascii="宋体" w:hAnsi="宋体"/>
                <w:sz w:val="24"/>
              </w:rPr>
              <w:t>使用频率：</w:t>
            </w:r>
          </w:p>
        </w:tc>
        <w:tc>
          <w:tcPr>
            <w:tcW w:w="6225" w:type="dxa"/>
            <w:gridSpan w:val="3"/>
          </w:tcPr>
          <w:p w14:paraId="76C6727C">
            <w:pPr>
              <w:rPr>
                <w:rFonts w:ascii="宋体" w:hAnsi="宋体"/>
                <w:sz w:val="24"/>
              </w:rPr>
            </w:pPr>
            <w:r>
              <w:rPr>
                <w:rFonts w:hint="eastAsia" w:ascii="宋体" w:hAnsi="宋体"/>
                <w:sz w:val="24"/>
              </w:rPr>
              <w:t>高</w:t>
            </w:r>
          </w:p>
        </w:tc>
      </w:tr>
      <w:tr w14:paraId="3E658C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78424503">
            <w:pPr>
              <w:rPr>
                <w:rFonts w:ascii="宋体" w:hAnsi="宋体"/>
                <w:sz w:val="24"/>
              </w:rPr>
            </w:pPr>
            <w:r>
              <w:rPr>
                <w:rFonts w:hint="eastAsia" w:ascii="宋体" w:hAnsi="宋体"/>
                <w:sz w:val="24"/>
              </w:rPr>
              <w:t>业务规则：</w:t>
            </w:r>
          </w:p>
        </w:tc>
        <w:tc>
          <w:tcPr>
            <w:tcW w:w="6225" w:type="dxa"/>
            <w:gridSpan w:val="3"/>
          </w:tcPr>
          <w:p w14:paraId="215E6C18">
            <w:pPr>
              <w:rPr>
                <w:rFonts w:ascii="宋体" w:hAnsi="宋体"/>
                <w:sz w:val="24"/>
              </w:rPr>
            </w:pPr>
            <w:r>
              <w:rPr>
                <w:rFonts w:hint="eastAsia" w:ascii="宋体" w:hAnsi="宋体"/>
                <w:sz w:val="24"/>
              </w:rPr>
              <w:t>无</w:t>
            </w:r>
          </w:p>
        </w:tc>
      </w:tr>
      <w:tr w14:paraId="3FA8C0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58D33013">
            <w:pPr>
              <w:rPr>
                <w:rFonts w:ascii="宋体" w:hAnsi="宋体"/>
                <w:sz w:val="24"/>
              </w:rPr>
            </w:pPr>
            <w:r>
              <w:rPr>
                <w:rFonts w:hint="eastAsia" w:ascii="宋体" w:hAnsi="宋体"/>
                <w:sz w:val="24"/>
              </w:rPr>
              <w:t>其他信息：</w:t>
            </w:r>
          </w:p>
        </w:tc>
        <w:tc>
          <w:tcPr>
            <w:tcW w:w="6225" w:type="dxa"/>
            <w:gridSpan w:val="3"/>
          </w:tcPr>
          <w:p w14:paraId="38E83792">
            <w:pPr>
              <w:rPr>
                <w:rFonts w:ascii="宋体" w:hAnsi="宋体"/>
                <w:sz w:val="24"/>
              </w:rPr>
            </w:pPr>
            <w:r>
              <w:rPr>
                <w:rFonts w:hint="eastAsia" w:ascii="宋体" w:hAnsi="宋体"/>
                <w:sz w:val="24"/>
              </w:rPr>
              <w:t>无</w:t>
            </w:r>
          </w:p>
        </w:tc>
      </w:tr>
      <w:tr w14:paraId="353CFE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47F717A8">
            <w:pPr>
              <w:rPr>
                <w:rFonts w:ascii="宋体" w:hAnsi="宋体"/>
                <w:sz w:val="24"/>
              </w:rPr>
            </w:pPr>
            <w:r>
              <w:rPr>
                <w:rFonts w:hint="eastAsia" w:ascii="宋体" w:hAnsi="宋体"/>
                <w:sz w:val="24"/>
              </w:rPr>
              <w:t>假设：</w:t>
            </w:r>
          </w:p>
        </w:tc>
        <w:tc>
          <w:tcPr>
            <w:tcW w:w="6225" w:type="dxa"/>
            <w:gridSpan w:val="3"/>
          </w:tcPr>
          <w:p w14:paraId="6D5371AD">
            <w:pPr>
              <w:rPr>
                <w:rFonts w:ascii="宋体" w:hAnsi="宋体"/>
                <w:sz w:val="24"/>
              </w:rPr>
            </w:pPr>
            <w:r>
              <w:rPr>
                <w:rFonts w:hint="eastAsia" w:ascii="宋体" w:hAnsi="宋体"/>
                <w:sz w:val="24"/>
              </w:rPr>
              <w:t>无</w:t>
            </w:r>
          </w:p>
        </w:tc>
      </w:tr>
    </w:tbl>
    <w:p w14:paraId="0B6B5040">
      <w:pPr>
        <w:spacing w:line="360" w:lineRule="auto"/>
        <w:rPr>
          <w:rFonts w:hint="eastAsia" w:ascii="楷体" w:hAnsi="楷体" w:eastAsia="楷体" w:cs="楷体"/>
          <w:sz w:val="24"/>
          <w:lang w:eastAsia="zh-Hans"/>
        </w:rPr>
      </w:pPr>
    </w:p>
    <w:p w14:paraId="021E836C">
      <w:pPr>
        <w:pStyle w:val="7"/>
        <w:spacing w:line="360" w:lineRule="auto"/>
        <w:rPr>
          <w:rFonts w:hint="default" w:ascii="楷体" w:hAnsi="楷体" w:eastAsia="楷体" w:cs="楷体"/>
          <w:sz w:val="21"/>
          <w:szCs w:val="21"/>
          <w:lang w:val="en-US" w:eastAsia="zh-CN"/>
        </w:rPr>
      </w:pPr>
      <w:r>
        <w:rPr>
          <w:rFonts w:hint="eastAsia" w:ascii="楷体" w:hAnsi="楷体" w:eastAsia="楷体" w:cs="楷体"/>
          <w:sz w:val="21"/>
          <w:szCs w:val="21"/>
        </w:rPr>
        <w:t>表4-</w:t>
      </w:r>
      <w:r>
        <w:rPr>
          <w:rFonts w:hint="eastAsia" w:ascii="楷体" w:hAnsi="楷体" w:eastAsia="楷体" w:cs="楷体"/>
          <w:sz w:val="21"/>
          <w:szCs w:val="21"/>
          <w:lang w:val="en-US" w:eastAsia="zh-CN"/>
        </w:rPr>
        <w:t>3</w:t>
      </w:r>
      <w:r>
        <w:rPr>
          <w:rFonts w:hint="eastAsia" w:ascii="楷体" w:hAnsi="楷体" w:eastAsia="楷体" w:cs="楷体"/>
          <w:sz w:val="21"/>
          <w:szCs w:val="21"/>
        </w:rPr>
        <w:t>-</w:t>
      </w:r>
      <w:r>
        <w:rPr>
          <w:rFonts w:hint="eastAsia" w:ascii="楷体" w:hAnsi="楷体" w:eastAsia="楷体" w:cs="楷体"/>
          <w:sz w:val="21"/>
          <w:szCs w:val="21"/>
          <w:lang w:val="en-US" w:eastAsia="zh-CN"/>
        </w:rPr>
        <w:t>13-2</w:t>
      </w:r>
      <w:r>
        <w:rPr>
          <w:rFonts w:hint="eastAsia" w:ascii="楷体" w:hAnsi="楷体" w:eastAsia="楷体" w:cs="楷体"/>
          <w:sz w:val="21"/>
          <w:szCs w:val="21"/>
          <w:lang w:eastAsia="zh-Hans"/>
        </w:rPr>
        <w:t xml:space="preserve">用例表 </w:t>
      </w:r>
      <w:r>
        <w:rPr>
          <w:rFonts w:hint="eastAsia" w:ascii="楷体" w:hAnsi="楷体" w:eastAsia="楷体" w:cs="楷体"/>
          <w:sz w:val="21"/>
          <w:szCs w:val="21"/>
          <w:lang w:val="en-US" w:eastAsia="zh-CN"/>
        </w:rPr>
        <w:t>查看帖子详情</w:t>
      </w:r>
    </w:p>
    <w:p w14:paraId="2435BB54">
      <w:pPr>
        <w:spacing w:line="360" w:lineRule="auto"/>
        <w:rPr>
          <w:rFonts w:hint="eastAsia" w:ascii="楷体" w:hAnsi="楷体" w:eastAsia="楷体" w:cs="楷体"/>
          <w:sz w:val="24"/>
          <w:lang w:eastAsia="zh-Hans"/>
        </w:rPr>
      </w:pPr>
      <w:r>
        <w:rPr>
          <w:rFonts w:hint="eastAsia" w:ascii="楷体" w:hAnsi="楷体" w:eastAsia="楷体" w:cs="楷体"/>
          <w:sz w:val="24"/>
          <w:lang w:eastAsia="zh-Hans"/>
        </w:rPr>
        <w:t>界面原型</w:t>
      </w:r>
    </w:p>
    <w:p w14:paraId="353F6AA5">
      <w:pPr>
        <w:spacing w:line="360" w:lineRule="auto"/>
        <w:rPr>
          <w:rFonts w:hint="eastAsia" w:ascii="楷体" w:hAnsi="楷体" w:eastAsia="楷体" w:cs="楷体"/>
          <w:sz w:val="24"/>
          <w:lang w:eastAsia="zh-Hans"/>
        </w:rPr>
      </w:pPr>
      <w:r>
        <w:drawing>
          <wp:inline distT="0" distB="0" distL="114300" distR="114300">
            <wp:extent cx="2586355" cy="4316095"/>
            <wp:effectExtent l="0" t="0" r="4445" b="8255"/>
            <wp:docPr id="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
                    <pic:cNvPicPr>
                      <a:picLocks noChangeAspect="1"/>
                    </pic:cNvPicPr>
                  </pic:nvPicPr>
                  <pic:blipFill>
                    <a:blip r:embed="rId61"/>
                    <a:stretch>
                      <a:fillRect/>
                    </a:stretch>
                  </pic:blipFill>
                  <pic:spPr>
                    <a:xfrm>
                      <a:off x="0" y="0"/>
                      <a:ext cx="2586355" cy="4316095"/>
                    </a:xfrm>
                    <a:prstGeom prst="rect">
                      <a:avLst/>
                    </a:prstGeom>
                    <a:noFill/>
                    <a:ln>
                      <a:noFill/>
                    </a:ln>
                  </pic:spPr>
                </pic:pic>
              </a:graphicData>
            </a:graphic>
          </wp:inline>
        </w:drawing>
      </w:r>
      <w:r>
        <w:drawing>
          <wp:inline distT="0" distB="0" distL="114300" distR="114300">
            <wp:extent cx="2404110" cy="4043680"/>
            <wp:effectExtent l="0" t="0" r="5715" b="4445"/>
            <wp:docPr id="1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3"/>
                    <pic:cNvPicPr>
                      <a:picLocks noChangeAspect="1"/>
                    </pic:cNvPicPr>
                  </pic:nvPicPr>
                  <pic:blipFill>
                    <a:blip r:embed="rId63"/>
                    <a:stretch>
                      <a:fillRect/>
                    </a:stretch>
                  </pic:blipFill>
                  <pic:spPr>
                    <a:xfrm>
                      <a:off x="0" y="0"/>
                      <a:ext cx="2404110" cy="4043680"/>
                    </a:xfrm>
                    <a:prstGeom prst="rect">
                      <a:avLst/>
                    </a:prstGeom>
                    <a:noFill/>
                    <a:ln>
                      <a:noFill/>
                    </a:ln>
                  </pic:spPr>
                </pic:pic>
              </a:graphicData>
            </a:graphic>
          </wp:inline>
        </w:drawing>
      </w:r>
    </w:p>
    <w:p w14:paraId="5CAEE2D0">
      <w:pPr>
        <w:pStyle w:val="7"/>
        <w:spacing w:line="360" w:lineRule="auto"/>
        <w:rPr>
          <w:rFonts w:hint="eastAsia" w:ascii="楷体" w:hAnsi="楷体" w:eastAsia="楷体" w:cs="楷体"/>
          <w:sz w:val="21"/>
          <w:szCs w:val="21"/>
          <w:lang w:val="en-US" w:eastAsia="zh-CN"/>
        </w:rPr>
      </w:pPr>
      <w:r>
        <w:rPr>
          <w:rFonts w:hint="eastAsia" w:ascii="楷体" w:hAnsi="楷体" w:eastAsia="楷体" w:cs="楷体"/>
          <w:sz w:val="21"/>
          <w:szCs w:val="21"/>
        </w:rPr>
        <w:t>4-</w:t>
      </w:r>
      <w:r>
        <w:rPr>
          <w:rFonts w:hint="eastAsia" w:ascii="楷体" w:hAnsi="楷体" w:eastAsia="楷体" w:cs="楷体"/>
          <w:sz w:val="21"/>
          <w:szCs w:val="21"/>
          <w:lang w:val="en-US" w:eastAsia="zh-CN"/>
        </w:rPr>
        <w:t>3</w:t>
      </w:r>
      <w:r>
        <w:rPr>
          <w:rFonts w:hint="eastAsia" w:ascii="楷体" w:hAnsi="楷体" w:eastAsia="楷体" w:cs="楷体"/>
          <w:sz w:val="21"/>
          <w:szCs w:val="21"/>
        </w:rPr>
        <w:t>-</w:t>
      </w:r>
      <w:r>
        <w:rPr>
          <w:rFonts w:hint="eastAsia" w:ascii="楷体" w:hAnsi="楷体" w:eastAsia="楷体" w:cs="楷体"/>
          <w:sz w:val="21"/>
          <w:szCs w:val="21"/>
          <w:lang w:val="en-US" w:eastAsia="zh-CN"/>
        </w:rPr>
        <w:t>13-2</w:t>
      </w:r>
      <w:r>
        <w:rPr>
          <w:rFonts w:hint="eastAsia" w:ascii="楷体" w:hAnsi="楷体" w:eastAsia="楷体" w:cs="楷体"/>
          <w:sz w:val="21"/>
          <w:szCs w:val="21"/>
        </w:rPr>
        <w:t xml:space="preserve"> </w:t>
      </w:r>
      <w:r>
        <w:rPr>
          <w:rFonts w:hint="eastAsia" w:ascii="楷体" w:hAnsi="楷体" w:eastAsia="楷体" w:cs="楷体"/>
          <w:sz w:val="21"/>
          <w:szCs w:val="21"/>
          <w:lang w:eastAsia="zh-Hans"/>
        </w:rPr>
        <w:t xml:space="preserve">原型界面 </w:t>
      </w:r>
      <w:r>
        <w:rPr>
          <w:rFonts w:hint="eastAsia" w:ascii="楷体" w:hAnsi="楷体" w:eastAsia="楷体" w:cs="楷体"/>
          <w:sz w:val="21"/>
          <w:szCs w:val="21"/>
          <w:lang w:val="en-US" w:eastAsia="zh-CN"/>
        </w:rPr>
        <w:t>查看帖子详情</w:t>
      </w:r>
    </w:p>
    <w:p w14:paraId="503D19B9">
      <w:pPr>
        <w:pStyle w:val="6"/>
        <w:rPr>
          <w:rFonts w:hint="eastAsia"/>
          <w:lang w:val="en-US" w:eastAsia="zh-CN"/>
        </w:rPr>
      </w:pPr>
      <w:r>
        <w:rPr>
          <w:rFonts w:hint="eastAsia"/>
          <w:lang w:val="en-US" w:eastAsia="zh-CN"/>
        </w:rPr>
        <w:t>4.3.13.3提交结果</w:t>
      </w:r>
    </w:p>
    <w:p w14:paraId="14BBB581">
      <w:pPr>
        <w:spacing w:line="360" w:lineRule="auto"/>
        <w:rPr>
          <w:rFonts w:hint="eastAsia" w:ascii="楷体" w:hAnsi="楷体" w:eastAsia="楷体" w:cs="楷体"/>
          <w:szCs w:val="21"/>
        </w:rPr>
      </w:pPr>
      <w:r>
        <w:rPr>
          <w:rFonts w:hint="eastAsia" w:ascii="楷体" w:hAnsi="楷体" w:eastAsia="楷体" w:cs="楷体"/>
          <w:sz w:val="24"/>
          <w:lang w:eastAsia="zh-Hans"/>
        </w:rPr>
        <w:t>用例图</w:t>
      </w:r>
    </w:p>
    <w:p w14:paraId="4E306384">
      <w:pPr>
        <w:numPr>
          <w:ilvl w:val="0"/>
          <w:numId w:val="0"/>
        </w:numPr>
      </w:pPr>
      <w:r>
        <w:drawing>
          <wp:inline distT="0" distB="0" distL="114300" distR="114300">
            <wp:extent cx="5266690" cy="1988185"/>
            <wp:effectExtent l="0" t="0" r="635" b="254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64"/>
                    <a:stretch>
                      <a:fillRect/>
                    </a:stretch>
                  </pic:blipFill>
                  <pic:spPr>
                    <a:xfrm>
                      <a:off x="0" y="0"/>
                      <a:ext cx="5266690" cy="1988185"/>
                    </a:xfrm>
                    <a:prstGeom prst="rect">
                      <a:avLst/>
                    </a:prstGeom>
                    <a:noFill/>
                    <a:ln>
                      <a:noFill/>
                    </a:ln>
                  </pic:spPr>
                </pic:pic>
              </a:graphicData>
            </a:graphic>
          </wp:inline>
        </w:drawing>
      </w:r>
    </w:p>
    <w:p w14:paraId="785E67C2">
      <w:pPr>
        <w:pStyle w:val="7"/>
        <w:spacing w:line="360" w:lineRule="auto"/>
        <w:rPr>
          <w:rFonts w:hint="eastAsia" w:ascii="楷体" w:hAnsi="楷体" w:eastAsia="楷体" w:cs="楷体"/>
          <w:sz w:val="21"/>
          <w:szCs w:val="21"/>
          <w:lang w:val="en-US" w:eastAsia="zh-CN"/>
        </w:rPr>
      </w:pPr>
      <w:r>
        <w:rPr>
          <w:rFonts w:hint="eastAsia" w:ascii="楷体" w:hAnsi="楷体" w:eastAsia="楷体" w:cs="楷体"/>
          <w:sz w:val="21"/>
          <w:szCs w:val="21"/>
        </w:rPr>
        <w:t>图4-</w:t>
      </w:r>
      <w:r>
        <w:rPr>
          <w:rFonts w:hint="eastAsia" w:ascii="楷体" w:hAnsi="楷体" w:eastAsia="楷体" w:cs="楷体"/>
          <w:sz w:val="21"/>
          <w:szCs w:val="21"/>
          <w:lang w:val="en-US" w:eastAsia="zh-CN"/>
        </w:rPr>
        <w:t>3</w:t>
      </w:r>
      <w:r>
        <w:rPr>
          <w:rFonts w:hint="eastAsia" w:ascii="楷体" w:hAnsi="楷体" w:eastAsia="楷体" w:cs="楷体"/>
          <w:sz w:val="21"/>
          <w:szCs w:val="21"/>
        </w:rPr>
        <w:t>-</w:t>
      </w:r>
      <w:r>
        <w:rPr>
          <w:rFonts w:hint="eastAsia" w:ascii="楷体" w:hAnsi="楷体" w:eastAsia="楷体" w:cs="楷体"/>
          <w:sz w:val="21"/>
          <w:szCs w:val="21"/>
          <w:lang w:val="en-US" w:eastAsia="zh-CN"/>
        </w:rPr>
        <w:t>13-3</w:t>
      </w:r>
      <w:r>
        <w:rPr>
          <w:rFonts w:hint="eastAsia" w:ascii="楷体" w:hAnsi="楷体" w:eastAsia="楷体" w:cs="楷体"/>
          <w:sz w:val="21"/>
          <w:szCs w:val="21"/>
          <w:lang w:eastAsia="zh-Hans"/>
        </w:rPr>
        <w:t xml:space="preserve">用例图 </w:t>
      </w:r>
      <w:r>
        <w:rPr>
          <w:rFonts w:hint="eastAsia" w:ascii="楷体" w:hAnsi="楷体" w:eastAsia="楷体" w:cs="楷体"/>
          <w:sz w:val="21"/>
          <w:szCs w:val="21"/>
          <w:lang w:val="en-US" w:eastAsia="zh-CN"/>
        </w:rPr>
        <w:t>提交结果</w:t>
      </w:r>
    </w:p>
    <w:p w14:paraId="043C9A7D">
      <w:pPr>
        <w:spacing w:line="360" w:lineRule="auto"/>
        <w:rPr>
          <w:rFonts w:hint="eastAsia" w:ascii="楷体" w:hAnsi="楷体" w:eastAsia="楷体" w:cs="楷体"/>
          <w:sz w:val="24"/>
          <w:lang w:eastAsia="zh-Hans"/>
        </w:rPr>
      </w:pPr>
      <w:r>
        <w:rPr>
          <w:rFonts w:hint="eastAsia" w:ascii="楷体" w:hAnsi="楷体" w:eastAsia="楷体" w:cs="楷体"/>
          <w:sz w:val="24"/>
          <w:lang w:eastAsia="zh-Hans"/>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1"/>
        <w:gridCol w:w="2061"/>
        <w:gridCol w:w="2072"/>
        <w:gridCol w:w="2092"/>
      </w:tblGrid>
      <w:tr w14:paraId="0DC34D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5E51C69D">
            <w:pPr>
              <w:rPr>
                <w:rFonts w:ascii="宋体" w:hAnsi="宋体"/>
                <w:sz w:val="24"/>
              </w:rPr>
            </w:pPr>
            <w:r>
              <w:rPr>
                <w:rFonts w:hint="eastAsia" w:ascii="宋体" w:hAnsi="宋体"/>
                <w:sz w:val="24"/>
              </w:rPr>
              <w:t>ID和名称</w:t>
            </w:r>
          </w:p>
        </w:tc>
        <w:tc>
          <w:tcPr>
            <w:tcW w:w="6225" w:type="dxa"/>
            <w:gridSpan w:val="3"/>
          </w:tcPr>
          <w:p w14:paraId="5F35D8D1">
            <w:pPr>
              <w:rPr>
                <w:rFonts w:ascii="宋体" w:hAnsi="宋体"/>
                <w:sz w:val="24"/>
              </w:rPr>
            </w:pPr>
            <w:r>
              <w:rPr>
                <w:rFonts w:hint="eastAsia" w:ascii="宋体" w:hAnsi="宋体"/>
                <w:sz w:val="24"/>
              </w:rPr>
              <w:t>AD</w:t>
            </w:r>
            <w:r>
              <w:rPr>
                <w:rFonts w:ascii="宋体" w:hAnsi="宋体"/>
                <w:sz w:val="24"/>
              </w:rPr>
              <w:t>-</w:t>
            </w:r>
            <w:r>
              <w:rPr>
                <w:rFonts w:hint="eastAsia" w:ascii="宋体" w:hAnsi="宋体"/>
                <w:sz w:val="24"/>
              </w:rPr>
              <w:t>7</w:t>
            </w:r>
          </w:p>
        </w:tc>
      </w:tr>
      <w:tr w14:paraId="6FD7D8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7093D87A">
            <w:pPr>
              <w:rPr>
                <w:rFonts w:ascii="宋体" w:hAnsi="宋体"/>
                <w:sz w:val="24"/>
              </w:rPr>
            </w:pPr>
            <w:r>
              <w:rPr>
                <w:rFonts w:hint="eastAsia" w:ascii="宋体" w:hAnsi="宋体"/>
                <w:sz w:val="24"/>
              </w:rPr>
              <w:t>创建人</w:t>
            </w:r>
          </w:p>
        </w:tc>
        <w:tc>
          <w:tcPr>
            <w:tcW w:w="2061" w:type="dxa"/>
          </w:tcPr>
          <w:p w14:paraId="4E3F3E42">
            <w:pPr>
              <w:rPr>
                <w:rFonts w:hint="default" w:ascii="宋体" w:hAnsi="宋体" w:eastAsia="宋体"/>
                <w:sz w:val="24"/>
                <w:lang w:val="en-US" w:eastAsia="zh-CN"/>
              </w:rPr>
            </w:pPr>
            <w:r>
              <w:rPr>
                <w:rFonts w:hint="eastAsia" w:ascii="宋体" w:hAnsi="宋体"/>
                <w:sz w:val="24"/>
                <w:lang w:val="en-US" w:eastAsia="zh-CN"/>
              </w:rPr>
              <w:t>赵益萍</w:t>
            </w:r>
          </w:p>
        </w:tc>
        <w:tc>
          <w:tcPr>
            <w:tcW w:w="2072" w:type="dxa"/>
          </w:tcPr>
          <w:p w14:paraId="62ADEAD0">
            <w:pPr>
              <w:rPr>
                <w:rFonts w:ascii="宋体" w:hAnsi="宋体"/>
                <w:sz w:val="24"/>
              </w:rPr>
            </w:pPr>
            <w:r>
              <w:rPr>
                <w:rFonts w:hint="eastAsia" w:ascii="宋体" w:hAnsi="宋体"/>
                <w:sz w:val="24"/>
              </w:rPr>
              <w:t>创建日期：</w:t>
            </w:r>
          </w:p>
        </w:tc>
        <w:tc>
          <w:tcPr>
            <w:tcW w:w="2092" w:type="dxa"/>
          </w:tcPr>
          <w:p w14:paraId="7ED4FC0D">
            <w:pPr>
              <w:rPr>
                <w:rFonts w:ascii="宋体" w:hAnsi="宋体"/>
                <w:sz w:val="24"/>
              </w:rPr>
            </w:pPr>
            <w:r>
              <w:rPr>
                <w:rFonts w:hint="eastAsia" w:ascii="宋体" w:hAnsi="宋体"/>
                <w:sz w:val="24"/>
              </w:rPr>
              <w:t>2</w:t>
            </w:r>
            <w:r>
              <w:rPr>
                <w:rFonts w:ascii="宋体" w:hAnsi="宋体"/>
                <w:sz w:val="24"/>
              </w:rPr>
              <w:t>02</w:t>
            </w:r>
            <w:r>
              <w:rPr>
                <w:rFonts w:hint="eastAsia" w:ascii="宋体" w:hAnsi="宋体"/>
                <w:sz w:val="24"/>
                <w:lang w:val="en-US" w:eastAsia="zh-CN"/>
              </w:rPr>
              <w:t>5</w:t>
            </w:r>
            <w:r>
              <w:rPr>
                <w:rFonts w:hint="eastAsia" w:ascii="宋体" w:hAnsi="宋体"/>
                <w:sz w:val="24"/>
              </w:rPr>
              <w:t>/</w:t>
            </w:r>
            <w:r>
              <w:rPr>
                <w:rFonts w:ascii="宋体" w:hAnsi="宋体"/>
                <w:sz w:val="24"/>
              </w:rPr>
              <w:t>5</w:t>
            </w:r>
            <w:r>
              <w:rPr>
                <w:rFonts w:hint="eastAsia" w:ascii="宋体" w:hAnsi="宋体"/>
                <w:sz w:val="24"/>
              </w:rPr>
              <w:t>/4</w:t>
            </w:r>
          </w:p>
        </w:tc>
      </w:tr>
      <w:tr w14:paraId="73E650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9E83998">
            <w:pPr>
              <w:rPr>
                <w:rFonts w:ascii="宋体" w:hAnsi="宋体"/>
                <w:sz w:val="24"/>
              </w:rPr>
            </w:pPr>
            <w:r>
              <w:rPr>
                <w:rFonts w:hint="eastAsia" w:ascii="宋体" w:hAnsi="宋体"/>
                <w:sz w:val="24"/>
              </w:rPr>
              <w:t>主要操作者</w:t>
            </w:r>
          </w:p>
        </w:tc>
        <w:tc>
          <w:tcPr>
            <w:tcW w:w="2061" w:type="dxa"/>
          </w:tcPr>
          <w:p w14:paraId="650BF176">
            <w:pPr>
              <w:rPr>
                <w:rFonts w:ascii="宋体" w:hAnsi="宋体"/>
                <w:sz w:val="24"/>
              </w:rPr>
            </w:pPr>
            <w:r>
              <w:rPr>
                <w:rFonts w:hint="eastAsia" w:ascii="宋体" w:hAnsi="宋体"/>
                <w:sz w:val="24"/>
              </w:rPr>
              <w:t>管理员</w:t>
            </w:r>
          </w:p>
        </w:tc>
        <w:tc>
          <w:tcPr>
            <w:tcW w:w="2072" w:type="dxa"/>
          </w:tcPr>
          <w:p w14:paraId="206CFAEE">
            <w:pPr>
              <w:rPr>
                <w:rFonts w:ascii="宋体" w:hAnsi="宋体"/>
                <w:sz w:val="24"/>
              </w:rPr>
            </w:pPr>
            <w:r>
              <w:rPr>
                <w:rFonts w:hint="eastAsia" w:ascii="宋体" w:hAnsi="宋体"/>
                <w:sz w:val="24"/>
              </w:rPr>
              <w:t>次要操作者：</w:t>
            </w:r>
          </w:p>
        </w:tc>
        <w:tc>
          <w:tcPr>
            <w:tcW w:w="2092" w:type="dxa"/>
          </w:tcPr>
          <w:p w14:paraId="341838D7">
            <w:pPr>
              <w:rPr>
                <w:rFonts w:ascii="宋体" w:hAnsi="宋体"/>
                <w:sz w:val="24"/>
              </w:rPr>
            </w:pPr>
            <w:r>
              <w:rPr>
                <w:rFonts w:hint="eastAsia" w:ascii="宋体" w:hAnsi="宋体"/>
                <w:sz w:val="24"/>
              </w:rPr>
              <w:t>无</w:t>
            </w:r>
          </w:p>
        </w:tc>
      </w:tr>
      <w:tr w14:paraId="5087C4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0653BDE4">
            <w:pPr>
              <w:rPr>
                <w:rFonts w:ascii="宋体" w:hAnsi="宋体"/>
                <w:sz w:val="24"/>
              </w:rPr>
            </w:pPr>
            <w:r>
              <w:rPr>
                <w:rFonts w:hint="eastAsia" w:ascii="宋体" w:hAnsi="宋体"/>
                <w:sz w:val="24"/>
              </w:rPr>
              <w:t>描述：</w:t>
            </w:r>
          </w:p>
        </w:tc>
        <w:tc>
          <w:tcPr>
            <w:tcW w:w="6225" w:type="dxa"/>
            <w:gridSpan w:val="3"/>
          </w:tcPr>
          <w:p w14:paraId="1036238E">
            <w:pPr>
              <w:rPr>
                <w:rFonts w:hint="default" w:ascii="宋体" w:hAnsi="宋体" w:eastAsia="宋体"/>
                <w:sz w:val="24"/>
                <w:lang w:val="en-US" w:eastAsia="zh-CN"/>
              </w:rPr>
            </w:pPr>
            <w:r>
              <w:rPr>
                <w:rFonts w:hint="eastAsia" w:ascii="宋体" w:hAnsi="宋体"/>
                <w:sz w:val="24"/>
              </w:rPr>
              <w:t>管理员</w:t>
            </w:r>
            <w:r>
              <w:rPr>
                <w:rFonts w:hint="eastAsia" w:ascii="宋体" w:hAnsi="宋体"/>
                <w:sz w:val="24"/>
                <w:lang w:val="en-US" w:eastAsia="zh-CN"/>
              </w:rPr>
              <w:t xml:space="preserve">选择审核类型 </w:t>
            </w:r>
          </w:p>
        </w:tc>
      </w:tr>
      <w:tr w14:paraId="229BA7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5DA3B24">
            <w:pPr>
              <w:rPr>
                <w:rFonts w:ascii="宋体" w:hAnsi="宋体"/>
                <w:sz w:val="24"/>
              </w:rPr>
            </w:pPr>
            <w:r>
              <w:rPr>
                <w:rFonts w:hint="eastAsia" w:ascii="宋体" w:hAnsi="宋体"/>
                <w:sz w:val="24"/>
              </w:rPr>
              <w:t>触发器：</w:t>
            </w:r>
          </w:p>
        </w:tc>
        <w:tc>
          <w:tcPr>
            <w:tcW w:w="6225" w:type="dxa"/>
            <w:gridSpan w:val="3"/>
          </w:tcPr>
          <w:p w14:paraId="41965D2E">
            <w:pPr>
              <w:rPr>
                <w:rFonts w:hint="default" w:ascii="宋体" w:hAnsi="宋体" w:eastAsia="宋体"/>
                <w:sz w:val="24"/>
                <w:lang w:val="en-US" w:eastAsia="zh-CN"/>
              </w:rPr>
            </w:pPr>
            <w:r>
              <w:rPr>
                <w:rFonts w:hint="eastAsia" w:ascii="宋体" w:hAnsi="宋体"/>
                <w:sz w:val="24"/>
                <w:lang w:val="en-US" w:eastAsia="zh-CN"/>
              </w:rPr>
              <w:t>上方，审核类型按钮</w:t>
            </w:r>
          </w:p>
        </w:tc>
      </w:tr>
      <w:tr w14:paraId="72E2F4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407D9E6B">
            <w:pPr>
              <w:rPr>
                <w:rFonts w:ascii="宋体" w:hAnsi="宋体"/>
                <w:sz w:val="24"/>
              </w:rPr>
            </w:pPr>
            <w:r>
              <w:rPr>
                <w:rFonts w:hint="eastAsia" w:ascii="宋体" w:hAnsi="宋体"/>
                <w:sz w:val="24"/>
              </w:rPr>
              <w:t>前置条件：</w:t>
            </w:r>
          </w:p>
        </w:tc>
        <w:tc>
          <w:tcPr>
            <w:tcW w:w="6225" w:type="dxa"/>
            <w:gridSpan w:val="3"/>
          </w:tcPr>
          <w:p w14:paraId="23FCD458">
            <w:pPr>
              <w:rPr>
                <w:rFonts w:ascii="宋体" w:hAnsi="宋体"/>
                <w:sz w:val="24"/>
              </w:rPr>
            </w:pPr>
            <w:r>
              <w:rPr>
                <w:rFonts w:hint="eastAsia" w:ascii="宋体" w:hAnsi="宋体"/>
                <w:sz w:val="24"/>
              </w:rPr>
              <w:t>管理员打开</w:t>
            </w:r>
            <w:r>
              <w:rPr>
                <w:rFonts w:hint="eastAsia" w:ascii="宋体" w:hAnsi="宋体"/>
                <w:sz w:val="24"/>
                <w:lang w:val="en-US" w:eastAsia="zh-CN"/>
              </w:rPr>
              <w:t>审核类型选择</w:t>
            </w:r>
            <w:r>
              <w:rPr>
                <w:rFonts w:hint="eastAsia" w:ascii="宋体" w:hAnsi="宋体"/>
                <w:sz w:val="24"/>
              </w:rPr>
              <w:t>面板</w:t>
            </w:r>
          </w:p>
        </w:tc>
      </w:tr>
      <w:tr w14:paraId="4CD575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23387D0C">
            <w:pPr>
              <w:rPr>
                <w:rFonts w:ascii="宋体" w:hAnsi="宋体"/>
                <w:sz w:val="24"/>
              </w:rPr>
            </w:pPr>
            <w:r>
              <w:rPr>
                <w:rFonts w:hint="eastAsia" w:ascii="宋体" w:hAnsi="宋体"/>
                <w:sz w:val="24"/>
              </w:rPr>
              <w:t>后置条件：</w:t>
            </w:r>
          </w:p>
        </w:tc>
        <w:tc>
          <w:tcPr>
            <w:tcW w:w="6225" w:type="dxa"/>
            <w:gridSpan w:val="3"/>
          </w:tcPr>
          <w:p w14:paraId="673EEF14">
            <w:pPr>
              <w:rPr>
                <w:rFonts w:hint="default" w:ascii="宋体" w:hAnsi="宋体" w:eastAsia="宋体"/>
                <w:sz w:val="24"/>
                <w:lang w:val="en-US" w:eastAsia="zh-CN"/>
              </w:rPr>
            </w:pPr>
            <w:r>
              <w:rPr>
                <w:rFonts w:hint="eastAsia" w:ascii="宋体" w:hAnsi="宋体"/>
                <w:sz w:val="24"/>
                <w:lang w:val="en-US" w:eastAsia="zh-CN"/>
              </w:rPr>
              <w:t>提交审核结果</w:t>
            </w:r>
          </w:p>
        </w:tc>
      </w:tr>
      <w:tr w14:paraId="6F00AE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274B03A8">
            <w:pPr>
              <w:rPr>
                <w:rFonts w:ascii="宋体" w:hAnsi="宋体"/>
                <w:sz w:val="24"/>
              </w:rPr>
            </w:pPr>
            <w:r>
              <w:rPr>
                <w:rFonts w:hint="eastAsia" w:ascii="宋体" w:hAnsi="宋体"/>
                <w:sz w:val="24"/>
              </w:rPr>
              <w:t>一般性流程：</w:t>
            </w:r>
          </w:p>
        </w:tc>
        <w:tc>
          <w:tcPr>
            <w:tcW w:w="6225" w:type="dxa"/>
            <w:gridSpan w:val="3"/>
          </w:tcPr>
          <w:p w14:paraId="5A5B6781">
            <w:pPr>
              <w:pStyle w:val="17"/>
              <w:ind w:firstLine="0" w:firstLineChars="0"/>
              <w:rPr>
                <w:rFonts w:ascii="宋体" w:hAnsi="宋体"/>
                <w:sz w:val="24"/>
              </w:rPr>
            </w:pPr>
            <w:r>
              <w:rPr>
                <w:rFonts w:hint="eastAsia" w:ascii="宋体" w:hAnsi="宋体"/>
                <w:sz w:val="24"/>
              </w:rPr>
              <w:t>登录</w:t>
            </w:r>
          </w:p>
        </w:tc>
      </w:tr>
      <w:tr w14:paraId="2F798F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589F3A70">
            <w:pPr>
              <w:rPr>
                <w:rFonts w:ascii="宋体" w:hAnsi="宋体"/>
                <w:sz w:val="24"/>
              </w:rPr>
            </w:pPr>
            <w:r>
              <w:rPr>
                <w:rFonts w:hint="eastAsia" w:ascii="宋体" w:hAnsi="宋体"/>
                <w:sz w:val="24"/>
              </w:rPr>
              <w:t>选择性流程</w:t>
            </w:r>
          </w:p>
        </w:tc>
        <w:tc>
          <w:tcPr>
            <w:tcW w:w="6225" w:type="dxa"/>
            <w:gridSpan w:val="3"/>
          </w:tcPr>
          <w:p w14:paraId="0A47549C">
            <w:pPr>
              <w:pStyle w:val="17"/>
              <w:ind w:firstLine="0" w:firstLineChars="0"/>
              <w:rPr>
                <w:rFonts w:ascii="宋体" w:hAnsi="宋体"/>
                <w:sz w:val="24"/>
              </w:rPr>
            </w:pPr>
            <w:r>
              <w:rPr>
                <w:rFonts w:hint="eastAsia" w:ascii="宋体" w:hAnsi="宋体"/>
                <w:sz w:val="24"/>
              </w:rPr>
              <w:t>无</w:t>
            </w:r>
          </w:p>
        </w:tc>
      </w:tr>
      <w:tr w14:paraId="2B7A8E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4EAD44C5">
            <w:pPr>
              <w:rPr>
                <w:rFonts w:ascii="宋体" w:hAnsi="宋体"/>
                <w:sz w:val="24"/>
              </w:rPr>
            </w:pPr>
            <w:r>
              <w:rPr>
                <w:rFonts w:hint="eastAsia" w:ascii="宋体" w:hAnsi="宋体"/>
                <w:sz w:val="24"/>
              </w:rPr>
              <w:t>异常：</w:t>
            </w:r>
          </w:p>
        </w:tc>
        <w:tc>
          <w:tcPr>
            <w:tcW w:w="6225" w:type="dxa"/>
            <w:gridSpan w:val="3"/>
          </w:tcPr>
          <w:p w14:paraId="7950E182">
            <w:pPr>
              <w:pStyle w:val="17"/>
              <w:ind w:firstLine="0" w:firstLineChars="0"/>
              <w:rPr>
                <w:rFonts w:ascii="宋体" w:hAnsi="宋体"/>
                <w:sz w:val="24"/>
              </w:rPr>
            </w:pPr>
            <w:r>
              <w:rPr>
                <w:rFonts w:hint="eastAsia" w:ascii="宋体" w:hAnsi="宋体"/>
                <w:sz w:val="24"/>
              </w:rPr>
              <w:t>点击后无反应</w:t>
            </w:r>
          </w:p>
        </w:tc>
      </w:tr>
      <w:tr w14:paraId="3121A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1E392B7F">
            <w:pPr>
              <w:rPr>
                <w:rFonts w:ascii="宋体" w:hAnsi="宋体"/>
                <w:sz w:val="24"/>
              </w:rPr>
            </w:pPr>
            <w:r>
              <w:rPr>
                <w:rFonts w:hint="eastAsia" w:ascii="宋体" w:hAnsi="宋体"/>
                <w:sz w:val="24"/>
              </w:rPr>
              <w:t>优先级：</w:t>
            </w:r>
          </w:p>
        </w:tc>
        <w:tc>
          <w:tcPr>
            <w:tcW w:w="6225" w:type="dxa"/>
            <w:gridSpan w:val="3"/>
          </w:tcPr>
          <w:p w14:paraId="0BC5756B">
            <w:pPr>
              <w:rPr>
                <w:rFonts w:ascii="宋体" w:hAnsi="宋体"/>
                <w:sz w:val="24"/>
              </w:rPr>
            </w:pPr>
            <w:r>
              <w:rPr>
                <w:rFonts w:hint="eastAsia" w:ascii="宋体" w:hAnsi="宋体"/>
                <w:sz w:val="24"/>
              </w:rPr>
              <w:t>中</w:t>
            </w:r>
          </w:p>
        </w:tc>
      </w:tr>
      <w:tr w14:paraId="751015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071" w:type="dxa"/>
          </w:tcPr>
          <w:p w14:paraId="348F6802">
            <w:pPr>
              <w:rPr>
                <w:rFonts w:ascii="宋体" w:hAnsi="宋体"/>
                <w:sz w:val="24"/>
              </w:rPr>
            </w:pPr>
            <w:r>
              <w:rPr>
                <w:rFonts w:hint="eastAsia" w:ascii="宋体" w:hAnsi="宋体"/>
                <w:sz w:val="24"/>
              </w:rPr>
              <w:t>使用频率：</w:t>
            </w:r>
          </w:p>
        </w:tc>
        <w:tc>
          <w:tcPr>
            <w:tcW w:w="6225" w:type="dxa"/>
            <w:gridSpan w:val="3"/>
          </w:tcPr>
          <w:p w14:paraId="1D0B68EC">
            <w:pPr>
              <w:rPr>
                <w:rFonts w:ascii="宋体" w:hAnsi="宋体"/>
                <w:sz w:val="24"/>
              </w:rPr>
            </w:pPr>
            <w:r>
              <w:rPr>
                <w:rFonts w:hint="eastAsia" w:ascii="宋体" w:hAnsi="宋体"/>
                <w:sz w:val="24"/>
              </w:rPr>
              <w:t>高</w:t>
            </w:r>
          </w:p>
        </w:tc>
      </w:tr>
      <w:tr w14:paraId="7CC3E4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734981FB">
            <w:pPr>
              <w:rPr>
                <w:rFonts w:ascii="宋体" w:hAnsi="宋体"/>
                <w:sz w:val="24"/>
              </w:rPr>
            </w:pPr>
            <w:r>
              <w:rPr>
                <w:rFonts w:hint="eastAsia" w:ascii="宋体" w:hAnsi="宋体"/>
                <w:sz w:val="24"/>
              </w:rPr>
              <w:t>业务规则：</w:t>
            </w:r>
          </w:p>
        </w:tc>
        <w:tc>
          <w:tcPr>
            <w:tcW w:w="6225" w:type="dxa"/>
            <w:gridSpan w:val="3"/>
          </w:tcPr>
          <w:p w14:paraId="4C6288DA">
            <w:pPr>
              <w:rPr>
                <w:rFonts w:ascii="宋体" w:hAnsi="宋体"/>
                <w:sz w:val="24"/>
              </w:rPr>
            </w:pPr>
            <w:r>
              <w:rPr>
                <w:rFonts w:hint="eastAsia" w:ascii="宋体" w:hAnsi="宋体"/>
                <w:sz w:val="24"/>
              </w:rPr>
              <w:t>无</w:t>
            </w:r>
          </w:p>
        </w:tc>
      </w:tr>
      <w:tr w14:paraId="02D660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2B158732">
            <w:pPr>
              <w:rPr>
                <w:rFonts w:ascii="宋体" w:hAnsi="宋体"/>
                <w:sz w:val="24"/>
              </w:rPr>
            </w:pPr>
            <w:r>
              <w:rPr>
                <w:rFonts w:hint="eastAsia" w:ascii="宋体" w:hAnsi="宋体"/>
                <w:sz w:val="24"/>
              </w:rPr>
              <w:t>其他信息：</w:t>
            </w:r>
          </w:p>
        </w:tc>
        <w:tc>
          <w:tcPr>
            <w:tcW w:w="6225" w:type="dxa"/>
            <w:gridSpan w:val="3"/>
          </w:tcPr>
          <w:p w14:paraId="21EE0B8C">
            <w:pPr>
              <w:rPr>
                <w:rFonts w:ascii="宋体" w:hAnsi="宋体"/>
                <w:sz w:val="24"/>
              </w:rPr>
            </w:pPr>
            <w:r>
              <w:rPr>
                <w:rFonts w:hint="eastAsia" w:ascii="宋体" w:hAnsi="宋体"/>
                <w:sz w:val="24"/>
              </w:rPr>
              <w:t>无</w:t>
            </w:r>
          </w:p>
        </w:tc>
      </w:tr>
      <w:tr w14:paraId="2C160C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D8FF7AE">
            <w:pPr>
              <w:rPr>
                <w:rFonts w:ascii="宋体" w:hAnsi="宋体"/>
                <w:sz w:val="24"/>
              </w:rPr>
            </w:pPr>
            <w:r>
              <w:rPr>
                <w:rFonts w:hint="eastAsia" w:ascii="宋体" w:hAnsi="宋体"/>
                <w:sz w:val="24"/>
              </w:rPr>
              <w:t>假设：</w:t>
            </w:r>
          </w:p>
        </w:tc>
        <w:tc>
          <w:tcPr>
            <w:tcW w:w="6225" w:type="dxa"/>
            <w:gridSpan w:val="3"/>
          </w:tcPr>
          <w:p w14:paraId="3607D2B3">
            <w:pPr>
              <w:rPr>
                <w:rFonts w:ascii="宋体" w:hAnsi="宋体"/>
                <w:sz w:val="24"/>
              </w:rPr>
            </w:pPr>
            <w:r>
              <w:rPr>
                <w:rFonts w:hint="eastAsia" w:ascii="宋体" w:hAnsi="宋体"/>
                <w:sz w:val="24"/>
              </w:rPr>
              <w:t>无</w:t>
            </w:r>
          </w:p>
        </w:tc>
      </w:tr>
    </w:tbl>
    <w:p w14:paraId="25E8CEEB">
      <w:pPr>
        <w:spacing w:line="360" w:lineRule="auto"/>
        <w:rPr>
          <w:rFonts w:hint="eastAsia" w:ascii="楷体" w:hAnsi="楷体" w:eastAsia="楷体" w:cs="楷体"/>
          <w:sz w:val="24"/>
          <w:lang w:eastAsia="zh-Hans"/>
        </w:rPr>
      </w:pPr>
    </w:p>
    <w:p w14:paraId="3AFF6CCD">
      <w:pPr>
        <w:pStyle w:val="7"/>
        <w:spacing w:line="360" w:lineRule="auto"/>
        <w:rPr>
          <w:rFonts w:hint="eastAsia" w:ascii="楷体" w:hAnsi="楷体" w:eastAsia="楷体" w:cs="楷体"/>
          <w:sz w:val="21"/>
          <w:szCs w:val="21"/>
          <w:lang w:val="en-US" w:eastAsia="zh-CN"/>
        </w:rPr>
      </w:pPr>
      <w:r>
        <w:rPr>
          <w:rFonts w:hint="eastAsia" w:ascii="楷体" w:hAnsi="楷体" w:eastAsia="楷体" w:cs="楷体"/>
          <w:sz w:val="21"/>
          <w:szCs w:val="21"/>
        </w:rPr>
        <w:t>表4-</w:t>
      </w:r>
      <w:r>
        <w:rPr>
          <w:rFonts w:hint="eastAsia" w:ascii="楷体" w:hAnsi="楷体" w:eastAsia="楷体" w:cs="楷体"/>
          <w:sz w:val="21"/>
          <w:szCs w:val="21"/>
          <w:lang w:val="en-US" w:eastAsia="zh-CN"/>
        </w:rPr>
        <w:t>3</w:t>
      </w:r>
      <w:r>
        <w:rPr>
          <w:rFonts w:hint="eastAsia" w:ascii="楷体" w:hAnsi="楷体" w:eastAsia="楷体" w:cs="楷体"/>
          <w:sz w:val="21"/>
          <w:szCs w:val="21"/>
        </w:rPr>
        <w:t>-</w:t>
      </w:r>
      <w:r>
        <w:rPr>
          <w:rFonts w:hint="eastAsia" w:ascii="楷体" w:hAnsi="楷体" w:eastAsia="楷体" w:cs="楷体"/>
          <w:sz w:val="21"/>
          <w:szCs w:val="21"/>
          <w:lang w:val="en-US" w:eastAsia="zh-CN"/>
        </w:rPr>
        <w:t>13-3</w:t>
      </w:r>
      <w:r>
        <w:rPr>
          <w:rFonts w:hint="eastAsia" w:ascii="楷体" w:hAnsi="楷体" w:eastAsia="楷体" w:cs="楷体"/>
          <w:sz w:val="21"/>
          <w:szCs w:val="21"/>
          <w:lang w:eastAsia="zh-Hans"/>
        </w:rPr>
        <w:t xml:space="preserve">用例表 </w:t>
      </w:r>
      <w:r>
        <w:rPr>
          <w:rFonts w:hint="eastAsia" w:ascii="楷体" w:hAnsi="楷体" w:eastAsia="楷体" w:cs="楷体"/>
          <w:sz w:val="21"/>
          <w:szCs w:val="21"/>
          <w:lang w:val="en-US" w:eastAsia="zh-CN"/>
        </w:rPr>
        <w:t>提交结果</w:t>
      </w:r>
    </w:p>
    <w:p w14:paraId="1CB78AA0">
      <w:pPr>
        <w:spacing w:line="360" w:lineRule="auto"/>
        <w:rPr>
          <w:rFonts w:hint="eastAsia" w:ascii="楷体" w:hAnsi="楷体" w:eastAsia="楷体" w:cs="楷体"/>
          <w:sz w:val="24"/>
          <w:lang w:eastAsia="zh-Hans"/>
        </w:rPr>
      </w:pPr>
      <w:r>
        <w:rPr>
          <w:rFonts w:hint="eastAsia" w:ascii="楷体" w:hAnsi="楷体" w:eastAsia="楷体" w:cs="楷体"/>
          <w:sz w:val="24"/>
          <w:lang w:eastAsia="zh-Hans"/>
        </w:rPr>
        <w:t>界面原型</w:t>
      </w:r>
    </w:p>
    <w:p w14:paraId="66E13AEC">
      <w:pPr>
        <w:spacing w:line="360" w:lineRule="auto"/>
        <w:rPr>
          <w:rFonts w:hint="eastAsia" w:ascii="楷体" w:hAnsi="楷体" w:eastAsia="楷体" w:cs="楷体"/>
          <w:sz w:val="24"/>
          <w:lang w:eastAsia="zh-Hans"/>
        </w:rPr>
      </w:pPr>
      <w:r>
        <w:drawing>
          <wp:inline distT="0" distB="0" distL="114300" distR="114300">
            <wp:extent cx="2404110" cy="4043680"/>
            <wp:effectExtent l="0" t="0" r="5715" b="4445"/>
            <wp:docPr id="1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
                    <pic:cNvPicPr>
                      <a:picLocks noChangeAspect="1"/>
                    </pic:cNvPicPr>
                  </pic:nvPicPr>
                  <pic:blipFill>
                    <a:blip r:embed="rId63"/>
                    <a:stretch>
                      <a:fillRect/>
                    </a:stretch>
                  </pic:blipFill>
                  <pic:spPr>
                    <a:xfrm>
                      <a:off x="0" y="0"/>
                      <a:ext cx="2404110" cy="4043680"/>
                    </a:xfrm>
                    <a:prstGeom prst="rect">
                      <a:avLst/>
                    </a:prstGeom>
                    <a:noFill/>
                    <a:ln>
                      <a:noFill/>
                    </a:ln>
                  </pic:spPr>
                </pic:pic>
              </a:graphicData>
            </a:graphic>
          </wp:inline>
        </w:drawing>
      </w:r>
      <w:r>
        <w:drawing>
          <wp:inline distT="0" distB="0" distL="114300" distR="114300">
            <wp:extent cx="2569210" cy="4230370"/>
            <wp:effectExtent l="0" t="0" r="2540" b="8255"/>
            <wp:docPr id="1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4"/>
                    <pic:cNvPicPr>
                      <a:picLocks noChangeAspect="1"/>
                    </pic:cNvPicPr>
                  </pic:nvPicPr>
                  <pic:blipFill>
                    <a:blip r:embed="rId65"/>
                    <a:stretch>
                      <a:fillRect/>
                    </a:stretch>
                  </pic:blipFill>
                  <pic:spPr>
                    <a:xfrm>
                      <a:off x="0" y="0"/>
                      <a:ext cx="2569210" cy="4230370"/>
                    </a:xfrm>
                    <a:prstGeom prst="rect">
                      <a:avLst/>
                    </a:prstGeom>
                    <a:noFill/>
                    <a:ln>
                      <a:noFill/>
                    </a:ln>
                  </pic:spPr>
                </pic:pic>
              </a:graphicData>
            </a:graphic>
          </wp:inline>
        </w:drawing>
      </w:r>
    </w:p>
    <w:p w14:paraId="5D829150">
      <w:pPr>
        <w:pStyle w:val="7"/>
        <w:spacing w:line="360" w:lineRule="auto"/>
        <w:rPr>
          <w:rFonts w:hint="default"/>
          <w:lang w:val="en-US" w:eastAsia="zh-CN"/>
        </w:rPr>
      </w:pPr>
      <w:r>
        <w:rPr>
          <w:rFonts w:hint="eastAsia" w:ascii="楷体" w:hAnsi="楷体" w:eastAsia="楷体" w:cs="楷体"/>
          <w:sz w:val="21"/>
          <w:szCs w:val="21"/>
        </w:rPr>
        <w:t>4-</w:t>
      </w:r>
      <w:r>
        <w:rPr>
          <w:rFonts w:hint="eastAsia" w:ascii="楷体" w:hAnsi="楷体" w:eastAsia="楷体" w:cs="楷体"/>
          <w:sz w:val="21"/>
          <w:szCs w:val="21"/>
          <w:lang w:val="en-US" w:eastAsia="zh-CN"/>
        </w:rPr>
        <w:t>3</w:t>
      </w:r>
      <w:r>
        <w:rPr>
          <w:rFonts w:hint="eastAsia" w:ascii="楷体" w:hAnsi="楷体" w:eastAsia="楷体" w:cs="楷体"/>
          <w:sz w:val="21"/>
          <w:szCs w:val="21"/>
        </w:rPr>
        <w:t>-</w:t>
      </w:r>
      <w:r>
        <w:rPr>
          <w:rFonts w:hint="eastAsia" w:ascii="楷体" w:hAnsi="楷体" w:eastAsia="楷体" w:cs="楷体"/>
          <w:sz w:val="21"/>
          <w:szCs w:val="21"/>
          <w:lang w:val="en-US" w:eastAsia="zh-CN"/>
        </w:rPr>
        <w:t>13-3</w:t>
      </w:r>
      <w:r>
        <w:rPr>
          <w:rFonts w:hint="eastAsia" w:ascii="楷体" w:hAnsi="楷体" w:eastAsia="楷体" w:cs="楷体"/>
          <w:sz w:val="21"/>
          <w:szCs w:val="21"/>
        </w:rPr>
        <w:t xml:space="preserve"> </w:t>
      </w:r>
      <w:r>
        <w:rPr>
          <w:rFonts w:hint="eastAsia" w:ascii="楷体" w:hAnsi="楷体" w:eastAsia="楷体" w:cs="楷体"/>
          <w:sz w:val="21"/>
          <w:szCs w:val="21"/>
          <w:lang w:eastAsia="zh-Hans"/>
        </w:rPr>
        <w:t xml:space="preserve">原型界面 </w:t>
      </w:r>
      <w:r>
        <w:rPr>
          <w:rFonts w:hint="eastAsia" w:ascii="楷体" w:hAnsi="楷体" w:eastAsia="楷体" w:cs="楷体"/>
          <w:sz w:val="21"/>
          <w:szCs w:val="21"/>
          <w:lang w:val="en-US" w:eastAsia="zh-CN"/>
        </w:rPr>
        <w:t>提交结果</w:t>
      </w:r>
    </w:p>
    <w:p w14:paraId="6A90F221">
      <w:pPr>
        <w:pStyle w:val="5"/>
        <w:numPr>
          <w:ilvl w:val="2"/>
          <w:numId w:val="0"/>
        </w:numPr>
        <w:rPr>
          <w:rFonts w:hint="default"/>
          <w:lang w:val="en-US" w:eastAsia="zh-CN"/>
        </w:rPr>
      </w:pPr>
      <w:r>
        <w:rPr>
          <w:rFonts w:hint="eastAsia" w:ascii="楷体" w:hAnsi="楷体" w:eastAsia="楷体" w:cs="楷体"/>
          <w:b/>
          <w:bCs/>
          <w:color w:val="auto"/>
          <w:kern w:val="2"/>
          <w:sz w:val="24"/>
          <w:szCs w:val="24"/>
          <w:lang w:val="en-US" w:eastAsia="zh-CN" w:bidi="ar-SA"/>
        </w:rPr>
        <w:t>4.3.14反馈审核</w:t>
      </w:r>
    </w:p>
    <w:p w14:paraId="5F038FE8">
      <w:pPr>
        <w:pStyle w:val="6"/>
        <w:rPr>
          <w:rFonts w:hint="eastAsia"/>
          <w:lang w:val="en-US" w:eastAsia="zh-CN"/>
        </w:rPr>
      </w:pPr>
      <w:r>
        <w:rPr>
          <w:rFonts w:hint="eastAsia"/>
          <w:lang w:val="en-US" w:eastAsia="zh-CN"/>
        </w:rPr>
        <w:t>4.3.14.1查看反馈列表</w:t>
      </w:r>
    </w:p>
    <w:p w14:paraId="7662DD4B">
      <w:pPr>
        <w:spacing w:line="360" w:lineRule="auto"/>
        <w:rPr>
          <w:rFonts w:hint="eastAsia" w:ascii="楷体" w:hAnsi="楷体" w:eastAsia="楷体" w:cs="楷体"/>
          <w:szCs w:val="21"/>
        </w:rPr>
      </w:pPr>
      <w:r>
        <w:rPr>
          <w:rFonts w:hint="eastAsia" w:ascii="楷体" w:hAnsi="楷体" w:eastAsia="楷体" w:cs="楷体"/>
          <w:sz w:val="24"/>
          <w:lang w:eastAsia="zh-Hans"/>
        </w:rPr>
        <w:t>用例图</w:t>
      </w:r>
    </w:p>
    <w:p w14:paraId="35B5B8B0">
      <w:pPr>
        <w:numPr>
          <w:ilvl w:val="0"/>
          <w:numId w:val="0"/>
        </w:numPr>
      </w:pPr>
      <w:r>
        <w:drawing>
          <wp:inline distT="0" distB="0" distL="114300" distR="114300">
            <wp:extent cx="3710940" cy="2497455"/>
            <wp:effectExtent l="0" t="0" r="3810" b="7620"/>
            <wp:docPr id="1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8"/>
                    <pic:cNvPicPr>
                      <a:picLocks noChangeAspect="1"/>
                    </pic:cNvPicPr>
                  </pic:nvPicPr>
                  <pic:blipFill>
                    <a:blip r:embed="rId66"/>
                    <a:stretch>
                      <a:fillRect/>
                    </a:stretch>
                  </pic:blipFill>
                  <pic:spPr>
                    <a:xfrm>
                      <a:off x="0" y="0"/>
                      <a:ext cx="3710940" cy="2497455"/>
                    </a:xfrm>
                    <a:prstGeom prst="rect">
                      <a:avLst/>
                    </a:prstGeom>
                    <a:noFill/>
                    <a:ln>
                      <a:noFill/>
                    </a:ln>
                  </pic:spPr>
                </pic:pic>
              </a:graphicData>
            </a:graphic>
          </wp:inline>
        </w:drawing>
      </w:r>
    </w:p>
    <w:p w14:paraId="1B151E89">
      <w:pPr>
        <w:pStyle w:val="7"/>
        <w:spacing w:line="360" w:lineRule="auto"/>
        <w:rPr>
          <w:rFonts w:hint="eastAsia" w:ascii="楷体" w:hAnsi="楷体" w:eastAsia="楷体" w:cs="楷体"/>
          <w:sz w:val="21"/>
          <w:szCs w:val="21"/>
          <w:lang w:val="en-US" w:eastAsia="zh-CN"/>
        </w:rPr>
      </w:pPr>
      <w:r>
        <w:rPr>
          <w:rFonts w:hint="eastAsia" w:ascii="楷体" w:hAnsi="楷体" w:eastAsia="楷体" w:cs="楷体"/>
          <w:sz w:val="21"/>
          <w:szCs w:val="21"/>
        </w:rPr>
        <w:t>图4-</w:t>
      </w:r>
      <w:r>
        <w:rPr>
          <w:rFonts w:hint="eastAsia" w:ascii="楷体" w:hAnsi="楷体" w:eastAsia="楷体" w:cs="楷体"/>
          <w:sz w:val="21"/>
          <w:szCs w:val="21"/>
          <w:lang w:val="en-US" w:eastAsia="zh-CN"/>
        </w:rPr>
        <w:t>3</w:t>
      </w:r>
      <w:r>
        <w:rPr>
          <w:rFonts w:hint="eastAsia" w:ascii="楷体" w:hAnsi="楷体" w:eastAsia="楷体" w:cs="楷体"/>
          <w:sz w:val="21"/>
          <w:szCs w:val="21"/>
        </w:rPr>
        <w:t>-</w:t>
      </w:r>
      <w:r>
        <w:rPr>
          <w:rFonts w:hint="eastAsia" w:ascii="楷体" w:hAnsi="楷体" w:eastAsia="楷体" w:cs="楷体"/>
          <w:sz w:val="21"/>
          <w:szCs w:val="21"/>
          <w:lang w:val="en-US" w:eastAsia="zh-CN"/>
        </w:rPr>
        <w:t>14-1</w:t>
      </w:r>
      <w:r>
        <w:rPr>
          <w:rFonts w:hint="eastAsia" w:ascii="楷体" w:hAnsi="楷体" w:eastAsia="楷体" w:cs="楷体"/>
          <w:sz w:val="21"/>
          <w:szCs w:val="21"/>
          <w:lang w:eastAsia="zh-Hans"/>
        </w:rPr>
        <w:t xml:space="preserve">用例图 </w:t>
      </w:r>
      <w:r>
        <w:rPr>
          <w:rFonts w:hint="eastAsia" w:ascii="楷体" w:hAnsi="楷体" w:eastAsia="楷体" w:cs="楷体"/>
          <w:sz w:val="21"/>
          <w:szCs w:val="21"/>
          <w:lang w:val="en-US" w:eastAsia="zh-CN"/>
        </w:rPr>
        <w:t>查看反馈列表</w:t>
      </w:r>
    </w:p>
    <w:p w14:paraId="0FC68DD4">
      <w:pPr>
        <w:spacing w:line="360" w:lineRule="auto"/>
        <w:rPr>
          <w:rFonts w:hint="eastAsia" w:ascii="楷体" w:hAnsi="楷体" w:eastAsia="楷体" w:cs="楷体"/>
          <w:sz w:val="24"/>
          <w:lang w:eastAsia="zh-Hans"/>
        </w:rPr>
      </w:pPr>
      <w:r>
        <w:rPr>
          <w:rFonts w:hint="eastAsia" w:ascii="楷体" w:hAnsi="楷体" w:eastAsia="楷体" w:cs="楷体"/>
          <w:sz w:val="24"/>
          <w:lang w:eastAsia="zh-Hans"/>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1"/>
        <w:gridCol w:w="2061"/>
        <w:gridCol w:w="2072"/>
        <w:gridCol w:w="2092"/>
      </w:tblGrid>
      <w:tr w14:paraId="2AF0E5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9F7AD4B">
            <w:pPr>
              <w:rPr>
                <w:rFonts w:ascii="宋体" w:hAnsi="宋体"/>
                <w:sz w:val="24"/>
              </w:rPr>
            </w:pPr>
            <w:r>
              <w:rPr>
                <w:rFonts w:hint="eastAsia" w:ascii="宋体" w:hAnsi="宋体"/>
                <w:sz w:val="24"/>
              </w:rPr>
              <w:t>ID和名称</w:t>
            </w:r>
          </w:p>
        </w:tc>
        <w:tc>
          <w:tcPr>
            <w:tcW w:w="6225" w:type="dxa"/>
            <w:gridSpan w:val="3"/>
          </w:tcPr>
          <w:p w14:paraId="5DC0079C">
            <w:pPr>
              <w:rPr>
                <w:rFonts w:ascii="宋体" w:hAnsi="宋体"/>
                <w:sz w:val="24"/>
              </w:rPr>
            </w:pPr>
            <w:r>
              <w:rPr>
                <w:rFonts w:hint="eastAsia" w:ascii="宋体" w:hAnsi="宋体"/>
                <w:sz w:val="24"/>
              </w:rPr>
              <w:t>AD</w:t>
            </w:r>
            <w:r>
              <w:rPr>
                <w:rFonts w:ascii="宋体" w:hAnsi="宋体"/>
                <w:sz w:val="24"/>
              </w:rPr>
              <w:t>-</w:t>
            </w:r>
            <w:r>
              <w:rPr>
                <w:rFonts w:hint="eastAsia" w:ascii="宋体" w:hAnsi="宋体"/>
                <w:sz w:val="24"/>
              </w:rPr>
              <w:t>10</w:t>
            </w:r>
          </w:p>
        </w:tc>
      </w:tr>
      <w:tr w14:paraId="5E11DE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76902DD0">
            <w:pPr>
              <w:rPr>
                <w:rFonts w:ascii="宋体" w:hAnsi="宋体"/>
                <w:sz w:val="24"/>
              </w:rPr>
            </w:pPr>
            <w:r>
              <w:rPr>
                <w:rFonts w:hint="eastAsia" w:ascii="宋体" w:hAnsi="宋体"/>
                <w:sz w:val="24"/>
              </w:rPr>
              <w:t>创建人</w:t>
            </w:r>
          </w:p>
        </w:tc>
        <w:tc>
          <w:tcPr>
            <w:tcW w:w="2061" w:type="dxa"/>
          </w:tcPr>
          <w:p w14:paraId="143A7BB4">
            <w:pPr>
              <w:rPr>
                <w:rFonts w:hint="default" w:ascii="宋体" w:hAnsi="宋体" w:eastAsia="宋体"/>
                <w:sz w:val="24"/>
                <w:lang w:val="en-US" w:eastAsia="zh-CN"/>
              </w:rPr>
            </w:pPr>
            <w:r>
              <w:rPr>
                <w:rFonts w:hint="eastAsia" w:ascii="宋体" w:hAnsi="宋体"/>
                <w:sz w:val="24"/>
                <w:lang w:val="en-US" w:eastAsia="zh-CN"/>
              </w:rPr>
              <w:t>赵益萍</w:t>
            </w:r>
          </w:p>
        </w:tc>
        <w:tc>
          <w:tcPr>
            <w:tcW w:w="2072" w:type="dxa"/>
          </w:tcPr>
          <w:p w14:paraId="22A854AD">
            <w:pPr>
              <w:rPr>
                <w:rFonts w:ascii="宋体" w:hAnsi="宋体"/>
                <w:sz w:val="24"/>
              </w:rPr>
            </w:pPr>
            <w:r>
              <w:rPr>
                <w:rFonts w:hint="eastAsia" w:ascii="宋体" w:hAnsi="宋体"/>
                <w:sz w:val="24"/>
              </w:rPr>
              <w:t>创建日期：</w:t>
            </w:r>
          </w:p>
        </w:tc>
        <w:tc>
          <w:tcPr>
            <w:tcW w:w="2092" w:type="dxa"/>
          </w:tcPr>
          <w:p w14:paraId="2EC531BD">
            <w:pPr>
              <w:rPr>
                <w:rFonts w:ascii="宋体" w:hAnsi="宋体"/>
                <w:sz w:val="24"/>
              </w:rPr>
            </w:pPr>
            <w:r>
              <w:rPr>
                <w:rFonts w:hint="eastAsia" w:ascii="宋体" w:hAnsi="宋体"/>
                <w:sz w:val="24"/>
              </w:rPr>
              <w:t>2</w:t>
            </w:r>
            <w:r>
              <w:rPr>
                <w:rFonts w:ascii="宋体" w:hAnsi="宋体"/>
                <w:sz w:val="24"/>
              </w:rPr>
              <w:t>02</w:t>
            </w:r>
            <w:r>
              <w:rPr>
                <w:rFonts w:hint="eastAsia" w:ascii="宋体" w:hAnsi="宋体"/>
                <w:sz w:val="24"/>
                <w:lang w:val="en-US" w:eastAsia="zh-CN"/>
              </w:rPr>
              <w:t>5</w:t>
            </w:r>
            <w:r>
              <w:rPr>
                <w:rFonts w:hint="eastAsia" w:ascii="宋体" w:hAnsi="宋体"/>
                <w:sz w:val="24"/>
              </w:rPr>
              <w:t>/</w:t>
            </w:r>
            <w:r>
              <w:rPr>
                <w:rFonts w:ascii="宋体" w:hAnsi="宋体"/>
                <w:sz w:val="24"/>
              </w:rPr>
              <w:t>5</w:t>
            </w:r>
            <w:r>
              <w:rPr>
                <w:rFonts w:hint="eastAsia" w:ascii="宋体" w:hAnsi="宋体"/>
                <w:sz w:val="24"/>
              </w:rPr>
              <w:t>/4</w:t>
            </w:r>
          </w:p>
        </w:tc>
      </w:tr>
      <w:tr w14:paraId="6B7EC9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E986378">
            <w:pPr>
              <w:rPr>
                <w:rFonts w:ascii="宋体" w:hAnsi="宋体"/>
                <w:sz w:val="24"/>
              </w:rPr>
            </w:pPr>
            <w:r>
              <w:rPr>
                <w:rFonts w:hint="eastAsia" w:ascii="宋体" w:hAnsi="宋体"/>
                <w:sz w:val="24"/>
              </w:rPr>
              <w:t>主要操作者</w:t>
            </w:r>
          </w:p>
        </w:tc>
        <w:tc>
          <w:tcPr>
            <w:tcW w:w="2061" w:type="dxa"/>
          </w:tcPr>
          <w:p w14:paraId="672CDD84">
            <w:pPr>
              <w:rPr>
                <w:rFonts w:ascii="宋体" w:hAnsi="宋体"/>
                <w:sz w:val="24"/>
              </w:rPr>
            </w:pPr>
            <w:r>
              <w:rPr>
                <w:rFonts w:hint="eastAsia" w:ascii="宋体" w:hAnsi="宋体"/>
                <w:sz w:val="24"/>
              </w:rPr>
              <w:t>管理员</w:t>
            </w:r>
          </w:p>
        </w:tc>
        <w:tc>
          <w:tcPr>
            <w:tcW w:w="2072" w:type="dxa"/>
          </w:tcPr>
          <w:p w14:paraId="3F3AF296">
            <w:pPr>
              <w:rPr>
                <w:rFonts w:ascii="宋体" w:hAnsi="宋体"/>
                <w:sz w:val="24"/>
              </w:rPr>
            </w:pPr>
            <w:r>
              <w:rPr>
                <w:rFonts w:hint="eastAsia" w:ascii="宋体" w:hAnsi="宋体"/>
                <w:sz w:val="24"/>
              </w:rPr>
              <w:t>次要操作者：</w:t>
            </w:r>
          </w:p>
        </w:tc>
        <w:tc>
          <w:tcPr>
            <w:tcW w:w="2092" w:type="dxa"/>
          </w:tcPr>
          <w:p w14:paraId="537931F8">
            <w:pPr>
              <w:rPr>
                <w:rFonts w:ascii="宋体" w:hAnsi="宋体"/>
                <w:sz w:val="24"/>
              </w:rPr>
            </w:pPr>
            <w:r>
              <w:rPr>
                <w:rFonts w:hint="eastAsia" w:ascii="宋体" w:hAnsi="宋体"/>
                <w:sz w:val="24"/>
              </w:rPr>
              <w:t>无</w:t>
            </w:r>
          </w:p>
        </w:tc>
      </w:tr>
      <w:tr w14:paraId="35D995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7A13FEA6">
            <w:pPr>
              <w:rPr>
                <w:rFonts w:ascii="宋体" w:hAnsi="宋体"/>
                <w:sz w:val="24"/>
              </w:rPr>
            </w:pPr>
            <w:r>
              <w:rPr>
                <w:rFonts w:hint="eastAsia" w:ascii="宋体" w:hAnsi="宋体"/>
                <w:sz w:val="24"/>
              </w:rPr>
              <w:t>描述：</w:t>
            </w:r>
          </w:p>
        </w:tc>
        <w:tc>
          <w:tcPr>
            <w:tcW w:w="6225" w:type="dxa"/>
            <w:gridSpan w:val="3"/>
          </w:tcPr>
          <w:p w14:paraId="6C1D29CD">
            <w:pPr>
              <w:rPr>
                <w:rFonts w:hint="eastAsia" w:ascii="宋体" w:hAnsi="宋体" w:eastAsia="宋体"/>
                <w:sz w:val="24"/>
                <w:lang w:val="en-US" w:eastAsia="zh-CN"/>
              </w:rPr>
            </w:pPr>
            <w:r>
              <w:rPr>
                <w:rFonts w:hint="eastAsia" w:ascii="宋体" w:hAnsi="宋体"/>
                <w:sz w:val="24"/>
              </w:rPr>
              <w:t>管理员点击</w:t>
            </w:r>
            <w:r>
              <w:rPr>
                <w:rFonts w:hint="eastAsia" w:ascii="宋体" w:hAnsi="宋体"/>
                <w:sz w:val="24"/>
                <w:lang w:val="en-US" w:eastAsia="zh-CN"/>
              </w:rPr>
              <w:t>反馈</w:t>
            </w:r>
            <w:r>
              <w:rPr>
                <w:rFonts w:hint="eastAsia" w:ascii="宋体" w:hAnsi="宋体"/>
                <w:sz w:val="24"/>
              </w:rPr>
              <w:t>管理</w:t>
            </w:r>
            <w:r>
              <w:rPr>
                <w:rFonts w:hint="eastAsia" w:ascii="宋体" w:hAnsi="宋体"/>
                <w:sz w:val="24"/>
                <w:lang w:val="en-US" w:eastAsia="zh-CN"/>
              </w:rPr>
              <w:t>按钮</w:t>
            </w:r>
          </w:p>
        </w:tc>
      </w:tr>
      <w:tr w14:paraId="7516CB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7740D613">
            <w:pPr>
              <w:rPr>
                <w:rFonts w:ascii="宋体" w:hAnsi="宋体"/>
                <w:sz w:val="24"/>
              </w:rPr>
            </w:pPr>
            <w:r>
              <w:rPr>
                <w:rFonts w:hint="eastAsia" w:ascii="宋体" w:hAnsi="宋体"/>
                <w:sz w:val="24"/>
              </w:rPr>
              <w:t>触发器：</w:t>
            </w:r>
          </w:p>
        </w:tc>
        <w:tc>
          <w:tcPr>
            <w:tcW w:w="6225" w:type="dxa"/>
            <w:gridSpan w:val="3"/>
          </w:tcPr>
          <w:p w14:paraId="0D619ED3">
            <w:pPr>
              <w:rPr>
                <w:rFonts w:hint="eastAsia" w:ascii="宋体" w:hAnsi="宋体" w:eastAsia="宋体"/>
                <w:sz w:val="24"/>
                <w:lang w:val="en-US" w:eastAsia="zh-CN"/>
              </w:rPr>
            </w:pPr>
            <w:r>
              <w:rPr>
                <w:rFonts w:hint="eastAsia" w:ascii="宋体" w:hAnsi="宋体"/>
                <w:sz w:val="24"/>
              </w:rPr>
              <w:t>左方，</w:t>
            </w:r>
            <w:r>
              <w:rPr>
                <w:rFonts w:hint="eastAsia" w:ascii="宋体" w:hAnsi="宋体"/>
                <w:sz w:val="24"/>
                <w:lang w:val="en-US" w:eastAsia="zh-CN"/>
              </w:rPr>
              <w:t>反馈</w:t>
            </w:r>
            <w:r>
              <w:rPr>
                <w:rFonts w:hint="eastAsia" w:ascii="宋体" w:hAnsi="宋体"/>
                <w:sz w:val="24"/>
              </w:rPr>
              <w:t>管理</w:t>
            </w:r>
            <w:r>
              <w:rPr>
                <w:rFonts w:hint="eastAsia" w:ascii="宋体" w:hAnsi="宋体"/>
                <w:sz w:val="24"/>
                <w:lang w:val="en-US" w:eastAsia="zh-CN"/>
              </w:rPr>
              <w:t>按钮</w:t>
            </w:r>
          </w:p>
        </w:tc>
      </w:tr>
      <w:tr w14:paraId="7B018F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06827A8E">
            <w:pPr>
              <w:rPr>
                <w:rFonts w:ascii="宋体" w:hAnsi="宋体"/>
                <w:sz w:val="24"/>
              </w:rPr>
            </w:pPr>
            <w:r>
              <w:rPr>
                <w:rFonts w:hint="eastAsia" w:ascii="宋体" w:hAnsi="宋体"/>
                <w:sz w:val="24"/>
              </w:rPr>
              <w:t>前置条件：</w:t>
            </w:r>
          </w:p>
        </w:tc>
        <w:tc>
          <w:tcPr>
            <w:tcW w:w="6225" w:type="dxa"/>
            <w:gridSpan w:val="3"/>
          </w:tcPr>
          <w:p w14:paraId="56A45FF1">
            <w:pPr>
              <w:rPr>
                <w:rFonts w:ascii="宋体" w:hAnsi="宋体"/>
                <w:sz w:val="24"/>
              </w:rPr>
            </w:pPr>
            <w:r>
              <w:rPr>
                <w:rFonts w:hint="eastAsia" w:ascii="宋体" w:hAnsi="宋体"/>
                <w:sz w:val="24"/>
              </w:rPr>
              <w:t>管理员进行了身份认证登录</w:t>
            </w:r>
          </w:p>
        </w:tc>
      </w:tr>
      <w:tr w14:paraId="27CF89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05FA1AE3">
            <w:pPr>
              <w:rPr>
                <w:rFonts w:ascii="宋体" w:hAnsi="宋体"/>
                <w:sz w:val="24"/>
              </w:rPr>
            </w:pPr>
            <w:r>
              <w:rPr>
                <w:rFonts w:hint="eastAsia" w:ascii="宋体" w:hAnsi="宋体"/>
                <w:sz w:val="24"/>
              </w:rPr>
              <w:t>后置条件：</w:t>
            </w:r>
          </w:p>
        </w:tc>
        <w:tc>
          <w:tcPr>
            <w:tcW w:w="6225" w:type="dxa"/>
            <w:gridSpan w:val="3"/>
          </w:tcPr>
          <w:p w14:paraId="66E63015">
            <w:pPr>
              <w:rPr>
                <w:rFonts w:ascii="宋体" w:hAnsi="宋体"/>
                <w:sz w:val="24"/>
              </w:rPr>
            </w:pPr>
            <w:r>
              <w:rPr>
                <w:rFonts w:hint="eastAsia" w:ascii="宋体" w:hAnsi="宋体"/>
                <w:sz w:val="24"/>
              </w:rPr>
              <w:t>对</w:t>
            </w:r>
            <w:r>
              <w:rPr>
                <w:rFonts w:hint="eastAsia" w:ascii="宋体" w:hAnsi="宋体"/>
                <w:sz w:val="24"/>
                <w:lang w:val="en-US" w:eastAsia="zh-CN"/>
              </w:rPr>
              <w:t>反馈内容</w:t>
            </w:r>
            <w:r>
              <w:rPr>
                <w:rFonts w:hint="eastAsia" w:ascii="宋体" w:hAnsi="宋体"/>
                <w:sz w:val="24"/>
              </w:rPr>
              <w:t>进行查看</w:t>
            </w:r>
          </w:p>
        </w:tc>
      </w:tr>
      <w:tr w14:paraId="2B417F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5FDF5321">
            <w:pPr>
              <w:rPr>
                <w:rFonts w:ascii="宋体" w:hAnsi="宋体"/>
                <w:sz w:val="24"/>
              </w:rPr>
            </w:pPr>
            <w:r>
              <w:rPr>
                <w:rFonts w:hint="eastAsia" w:ascii="宋体" w:hAnsi="宋体"/>
                <w:sz w:val="24"/>
              </w:rPr>
              <w:t>一般性流程：</w:t>
            </w:r>
          </w:p>
        </w:tc>
        <w:tc>
          <w:tcPr>
            <w:tcW w:w="6225" w:type="dxa"/>
            <w:gridSpan w:val="3"/>
          </w:tcPr>
          <w:p w14:paraId="158505F0">
            <w:pPr>
              <w:pStyle w:val="17"/>
              <w:ind w:firstLine="0" w:firstLineChars="0"/>
              <w:rPr>
                <w:rFonts w:ascii="宋体" w:hAnsi="宋体"/>
                <w:sz w:val="24"/>
              </w:rPr>
            </w:pPr>
            <w:r>
              <w:rPr>
                <w:rFonts w:hint="eastAsia" w:ascii="宋体" w:hAnsi="宋体"/>
                <w:sz w:val="24"/>
              </w:rPr>
              <w:t>登录</w:t>
            </w:r>
          </w:p>
        </w:tc>
      </w:tr>
      <w:tr w14:paraId="6E4860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0ACD3373">
            <w:pPr>
              <w:rPr>
                <w:rFonts w:ascii="宋体" w:hAnsi="宋体"/>
                <w:sz w:val="24"/>
              </w:rPr>
            </w:pPr>
            <w:r>
              <w:rPr>
                <w:rFonts w:hint="eastAsia" w:ascii="宋体" w:hAnsi="宋体"/>
                <w:sz w:val="24"/>
              </w:rPr>
              <w:t>选择性流程</w:t>
            </w:r>
          </w:p>
        </w:tc>
        <w:tc>
          <w:tcPr>
            <w:tcW w:w="6225" w:type="dxa"/>
            <w:gridSpan w:val="3"/>
          </w:tcPr>
          <w:p w14:paraId="7D3B7D71">
            <w:pPr>
              <w:pStyle w:val="17"/>
              <w:ind w:firstLine="0" w:firstLineChars="0"/>
              <w:rPr>
                <w:rFonts w:ascii="宋体" w:hAnsi="宋体"/>
                <w:sz w:val="24"/>
              </w:rPr>
            </w:pPr>
            <w:r>
              <w:rPr>
                <w:rFonts w:hint="eastAsia" w:ascii="宋体" w:hAnsi="宋体"/>
                <w:sz w:val="24"/>
              </w:rPr>
              <w:t>无</w:t>
            </w:r>
          </w:p>
        </w:tc>
      </w:tr>
      <w:tr w14:paraId="23F477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9B9188F">
            <w:pPr>
              <w:rPr>
                <w:rFonts w:ascii="宋体" w:hAnsi="宋体"/>
                <w:sz w:val="24"/>
              </w:rPr>
            </w:pPr>
            <w:r>
              <w:rPr>
                <w:rFonts w:hint="eastAsia" w:ascii="宋体" w:hAnsi="宋体"/>
                <w:sz w:val="24"/>
              </w:rPr>
              <w:t>异常：</w:t>
            </w:r>
          </w:p>
        </w:tc>
        <w:tc>
          <w:tcPr>
            <w:tcW w:w="6225" w:type="dxa"/>
            <w:gridSpan w:val="3"/>
          </w:tcPr>
          <w:p w14:paraId="7CF02626">
            <w:pPr>
              <w:pStyle w:val="17"/>
              <w:ind w:firstLine="0" w:firstLineChars="0"/>
              <w:rPr>
                <w:rFonts w:ascii="宋体" w:hAnsi="宋体"/>
                <w:sz w:val="24"/>
              </w:rPr>
            </w:pPr>
            <w:r>
              <w:rPr>
                <w:rFonts w:hint="eastAsia" w:ascii="宋体" w:hAnsi="宋体"/>
                <w:sz w:val="24"/>
              </w:rPr>
              <w:t>点击后无反应</w:t>
            </w:r>
          </w:p>
        </w:tc>
      </w:tr>
      <w:tr w14:paraId="1CA9F9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tcPr>
          <w:p w14:paraId="74A64CA4">
            <w:pPr>
              <w:rPr>
                <w:rFonts w:ascii="宋体" w:hAnsi="宋体"/>
                <w:sz w:val="24"/>
              </w:rPr>
            </w:pPr>
            <w:r>
              <w:rPr>
                <w:rFonts w:hint="eastAsia" w:ascii="宋体" w:hAnsi="宋体"/>
                <w:sz w:val="24"/>
              </w:rPr>
              <w:t>优先级：</w:t>
            </w:r>
          </w:p>
        </w:tc>
        <w:tc>
          <w:tcPr>
            <w:tcW w:w="6225" w:type="dxa"/>
            <w:gridSpan w:val="3"/>
          </w:tcPr>
          <w:p w14:paraId="2AD7321B">
            <w:pPr>
              <w:rPr>
                <w:rFonts w:ascii="宋体" w:hAnsi="宋体"/>
                <w:sz w:val="24"/>
              </w:rPr>
            </w:pPr>
            <w:r>
              <w:rPr>
                <w:rFonts w:hint="eastAsia" w:ascii="宋体" w:hAnsi="宋体"/>
                <w:sz w:val="24"/>
              </w:rPr>
              <w:t>高</w:t>
            </w:r>
          </w:p>
        </w:tc>
      </w:tr>
      <w:tr w14:paraId="1F4E7D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071" w:type="dxa"/>
          </w:tcPr>
          <w:p w14:paraId="3FD44B42">
            <w:pPr>
              <w:rPr>
                <w:rFonts w:ascii="宋体" w:hAnsi="宋体"/>
                <w:sz w:val="24"/>
              </w:rPr>
            </w:pPr>
            <w:r>
              <w:rPr>
                <w:rFonts w:hint="eastAsia" w:ascii="宋体" w:hAnsi="宋体"/>
                <w:sz w:val="24"/>
              </w:rPr>
              <w:t>使用频率：</w:t>
            </w:r>
          </w:p>
        </w:tc>
        <w:tc>
          <w:tcPr>
            <w:tcW w:w="6225" w:type="dxa"/>
            <w:gridSpan w:val="3"/>
          </w:tcPr>
          <w:p w14:paraId="4E57F493">
            <w:pPr>
              <w:rPr>
                <w:rFonts w:ascii="宋体" w:hAnsi="宋体"/>
                <w:sz w:val="24"/>
              </w:rPr>
            </w:pPr>
            <w:r>
              <w:rPr>
                <w:rFonts w:hint="eastAsia" w:ascii="宋体" w:hAnsi="宋体"/>
                <w:sz w:val="24"/>
              </w:rPr>
              <w:t>高</w:t>
            </w:r>
          </w:p>
        </w:tc>
      </w:tr>
      <w:tr w14:paraId="3E6541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213DDA00">
            <w:pPr>
              <w:rPr>
                <w:rFonts w:ascii="宋体" w:hAnsi="宋体"/>
                <w:sz w:val="24"/>
              </w:rPr>
            </w:pPr>
            <w:r>
              <w:rPr>
                <w:rFonts w:hint="eastAsia" w:ascii="宋体" w:hAnsi="宋体"/>
                <w:sz w:val="24"/>
              </w:rPr>
              <w:t>业务规则：</w:t>
            </w:r>
          </w:p>
        </w:tc>
        <w:tc>
          <w:tcPr>
            <w:tcW w:w="6225" w:type="dxa"/>
            <w:gridSpan w:val="3"/>
          </w:tcPr>
          <w:p w14:paraId="5CE0FD60">
            <w:pPr>
              <w:rPr>
                <w:rFonts w:ascii="宋体" w:hAnsi="宋体"/>
                <w:sz w:val="24"/>
              </w:rPr>
            </w:pPr>
            <w:r>
              <w:rPr>
                <w:rFonts w:hint="eastAsia" w:ascii="宋体" w:hAnsi="宋体"/>
                <w:sz w:val="24"/>
              </w:rPr>
              <w:t>无</w:t>
            </w:r>
          </w:p>
        </w:tc>
      </w:tr>
      <w:tr w14:paraId="0EF01C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4D97BEC9">
            <w:pPr>
              <w:rPr>
                <w:rFonts w:ascii="宋体" w:hAnsi="宋体"/>
                <w:sz w:val="24"/>
              </w:rPr>
            </w:pPr>
            <w:r>
              <w:rPr>
                <w:rFonts w:hint="eastAsia" w:ascii="宋体" w:hAnsi="宋体"/>
                <w:sz w:val="24"/>
              </w:rPr>
              <w:t>其他信息：</w:t>
            </w:r>
          </w:p>
        </w:tc>
        <w:tc>
          <w:tcPr>
            <w:tcW w:w="6225" w:type="dxa"/>
            <w:gridSpan w:val="3"/>
          </w:tcPr>
          <w:p w14:paraId="517EF7AA">
            <w:pPr>
              <w:rPr>
                <w:rFonts w:ascii="宋体" w:hAnsi="宋体"/>
                <w:sz w:val="24"/>
              </w:rPr>
            </w:pPr>
            <w:r>
              <w:rPr>
                <w:rFonts w:hint="eastAsia" w:ascii="宋体" w:hAnsi="宋体"/>
                <w:sz w:val="24"/>
              </w:rPr>
              <w:t>无</w:t>
            </w:r>
          </w:p>
        </w:tc>
      </w:tr>
      <w:tr w14:paraId="2EBC20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2C6F5E1B">
            <w:pPr>
              <w:rPr>
                <w:rFonts w:ascii="宋体" w:hAnsi="宋体"/>
                <w:sz w:val="24"/>
              </w:rPr>
            </w:pPr>
            <w:r>
              <w:rPr>
                <w:rFonts w:hint="eastAsia" w:ascii="宋体" w:hAnsi="宋体"/>
                <w:sz w:val="24"/>
              </w:rPr>
              <w:t>假设：</w:t>
            </w:r>
          </w:p>
        </w:tc>
        <w:tc>
          <w:tcPr>
            <w:tcW w:w="6225" w:type="dxa"/>
            <w:gridSpan w:val="3"/>
          </w:tcPr>
          <w:p w14:paraId="477A026E">
            <w:pPr>
              <w:rPr>
                <w:rFonts w:ascii="宋体" w:hAnsi="宋体"/>
                <w:sz w:val="24"/>
              </w:rPr>
            </w:pPr>
            <w:r>
              <w:rPr>
                <w:rFonts w:hint="eastAsia" w:ascii="宋体" w:hAnsi="宋体"/>
                <w:sz w:val="24"/>
              </w:rPr>
              <w:t>无</w:t>
            </w:r>
          </w:p>
        </w:tc>
      </w:tr>
    </w:tbl>
    <w:p w14:paraId="359AB32E">
      <w:pPr>
        <w:spacing w:line="360" w:lineRule="auto"/>
        <w:rPr>
          <w:rFonts w:hint="eastAsia" w:ascii="楷体" w:hAnsi="楷体" w:eastAsia="楷体" w:cs="楷体"/>
          <w:sz w:val="24"/>
          <w:lang w:eastAsia="zh-Hans"/>
        </w:rPr>
      </w:pPr>
    </w:p>
    <w:p w14:paraId="0AFD1D94">
      <w:pPr>
        <w:pStyle w:val="7"/>
        <w:spacing w:line="360" w:lineRule="auto"/>
        <w:rPr>
          <w:rFonts w:hint="eastAsia" w:ascii="楷体" w:hAnsi="楷体" w:eastAsia="楷体" w:cs="楷体"/>
          <w:sz w:val="21"/>
          <w:szCs w:val="21"/>
          <w:lang w:val="en-US" w:eastAsia="zh-CN"/>
        </w:rPr>
      </w:pPr>
      <w:r>
        <w:rPr>
          <w:rFonts w:hint="eastAsia" w:ascii="楷体" w:hAnsi="楷体" w:eastAsia="楷体" w:cs="楷体"/>
          <w:sz w:val="21"/>
          <w:szCs w:val="21"/>
        </w:rPr>
        <w:t>表4-</w:t>
      </w:r>
      <w:r>
        <w:rPr>
          <w:rFonts w:hint="eastAsia" w:ascii="楷体" w:hAnsi="楷体" w:eastAsia="楷体" w:cs="楷体"/>
          <w:sz w:val="21"/>
          <w:szCs w:val="21"/>
          <w:lang w:val="en-US" w:eastAsia="zh-CN"/>
        </w:rPr>
        <w:t>3</w:t>
      </w:r>
      <w:r>
        <w:rPr>
          <w:rFonts w:hint="eastAsia" w:ascii="楷体" w:hAnsi="楷体" w:eastAsia="楷体" w:cs="楷体"/>
          <w:sz w:val="21"/>
          <w:szCs w:val="21"/>
        </w:rPr>
        <w:t>-</w:t>
      </w:r>
      <w:r>
        <w:rPr>
          <w:rFonts w:hint="eastAsia" w:ascii="楷体" w:hAnsi="楷体" w:eastAsia="楷体" w:cs="楷体"/>
          <w:sz w:val="21"/>
          <w:szCs w:val="21"/>
          <w:lang w:val="en-US" w:eastAsia="zh-CN"/>
        </w:rPr>
        <w:t>14-1</w:t>
      </w:r>
      <w:r>
        <w:rPr>
          <w:rFonts w:hint="eastAsia" w:ascii="楷体" w:hAnsi="楷体" w:eastAsia="楷体" w:cs="楷体"/>
          <w:sz w:val="21"/>
          <w:szCs w:val="21"/>
          <w:lang w:eastAsia="zh-Hans"/>
        </w:rPr>
        <w:t xml:space="preserve">用例表 </w:t>
      </w:r>
      <w:r>
        <w:rPr>
          <w:rFonts w:hint="eastAsia" w:ascii="楷体" w:hAnsi="楷体" w:eastAsia="楷体" w:cs="楷体"/>
          <w:sz w:val="21"/>
          <w:szCs w:val="21"/>
          <w:lang w:val="en-US" w:eastAsia="zh-CN"/>
        </w:rPr>
        <w:t>查看反馈列表</w:t>
      </w:r>
    </w:p>
    <w:p w14:paraId="661F2865">
      <w:pPr>
        <w:spacing w:line="360" w:lineRule="auto"/>
        <w:rPr>
          <w:rFonts w:hint="eastAsia" w:ascii="楷体" w:hAnsi="楷体" w:eastAsia="楷体" w:cs="楷体"/>
          <w:sz w:val="24"/>
          <w:lang w:eastAsia="zh-Hans"/>
        </w:rPr>
      </w:pPr>
      <w:r>
        <w:rPr>
          <w:rFonts w:hint="eastAsia" w:ascii="楷体" w:hAnsi="楷体" w:eastAsia="楷体" w:cs="楷体"/>
          <w:sz w:val="24"/>
          <w:lang w:eastAsia="zh-Hans"/>
        </w:rPr>
        <w:t>界面原型</w:t>
      </w:r>
    </w:p>
    <w:p w14:paraId="540304CA">
      <w:pPr>
        <w:spacing w:line="360" w:lineRule="auto"/>
        <w:rPr>
          <w:rFonts w:hint="eastAsia" w:ascii="楷体" w:hAnsi="楷体" w:eastAsia="楷体" w:cs="楷体"/>
          <w:sz w:val="24"/>
          <w:lang w:eastAsia="zh-Hans"/>
        </w:rPr>
      </w:pPr>
      <w:r>
        <w:drawing>
          <wp:inline distT="0" distB="0" distL="114300" distR="114300">
            <wp:extent cx="2531745" cy="4343400"/>
            <wp:effectExtent l="0" t="0" r="1905" b="0"/>
            <wp:docPr id="1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
                    <pic:cNvPicPr>
                      <a:picLocks noChangeAspect="1"/>
                    </pic:cNvPicPr>
                  </pic:nvPicPr>
                  <pic:blipFill>
                    <a:blip r:embed="rId60"/>
                    <a:stretch>
                      <a:fillRect/>
                    </a:stretch>
                  </pic:blipFill>
                  <pic:spPr>
                    <a:xfrm>
                      <a:off x="0" y="0"/>
                      <a:ext cx="2531745" cy="4343400"/>
                    </a:xfrm>
                    <a:prstGeom prst="rect">
                      <a:avLst/>
                    </a:prstGeom>
                    <a:noFill/>
                    <a:ln>
                      <a:noFill/>
                    </a:ln>
                  </pic:spPr>
                </pic:pic>
              </a:graphicData>
            </a:graphic>
          </wp:inline>
        </w:drawing>
      </w:r>
      <w:r>
        <w:drawing>
          <wp:inline distT="0" distB="0" distL="114300" distR="114300">
            <wp:extent cx="2354580" cy="3843655"/>
            <wp:effectExtent l="0" t="0" r="7620" b="4445"/>
            <wp:docPr id="1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5"/>
                    <pic:cNvPicPr>
                      <a:picLocks noChangeAspect="1"/>
                    </pic:cNvPicPr>
                  </pic:nvPicPr>
                  <pic:blipFill>
                    <a:blip r:embed="rId67"/>
                    <a:stretch>
                      <a:fillRect/>
                    </a:stretch>
                  </pic:blipFill>
                  <pic:spPr>
                    <a:xfrm>
                      <a:off x="0" y="0"/>
                      <a:ext cx="2354580" cy="3843655"/>
                    </a:xfrm>
                    <a:prstGeom prst="rect">
                      <a:avLst/>
                    </a:prstGeom>
                    <a:noFill/>
                    <a:ln>
                      <a:noFill/>
                    </a:ln>
                  </pic:spPr>
                </pic:pic>
              </a:graphicData>
            </a:graphic>
          </wp:inline>
        </w:drawing>
      </w:r>
    </w:p>
    <w:p w14:paraId="2D8C0D17">
      <w:pPr>
        <w:pStyle w:val="7"/>
        <w:spacing w:line="360" w:lineRule="auto"/>
        <w:rPr>
          <w:rFonts w:hint="default"/>
          <w:lang w:val="en-US" w:eastAsia="zh-CN"/>
        </w:rPr>
      </w:pPr>
      <w:r>
        <w:rPr>
          <w:rFonts w:hint="eastAsia" w:ascii="楷体" w:hAnsi="楷体" w:eastAsia="楷体" w:cs="楷体"/>
          <w:sz w:val="21"/>
          <w:szCs w:val="21"/>
        </w:rPr>
        <w:t>4-</w:t>
      </w:r>
      <w:r>
        <w:rPr>
          <w:rFonts w:hint="eastAsia" w:ascii="楷体" w:hAnsi="楷体" w:eastAsia="楷体" w:cs="楷体"/>
          <w:sz w:val="21"/>
          <w:szCs w:val="21"/>
          <w:lang w:val="en-US" w:eastAsia="zh-CN"/>
        </w:rPr>
        <w:t>3</w:t>
      </w:r>
      <w:r>
        <w:rPr>
          <w:rFonts w:hint="eastAsia" w:ascii="楷体" w:hAnsi="楷体" w:eastAsia="楷体" w:cs="楷体"/>
          <w:sz w:val="21"/>
          <w:szCs w:val="21"/>
        </w:rPr>
        <w:t>-</w:t>
      </w:r>
      <w:r>
        <w:rPr>
          <w:rFonts w:hint="eastAsia" w:ascii="楷体" w:hAnsi="楷体" w:eastAsia="楷体" w:cs="楷体"/>
          <w:sz w:val="21"/>
          <w:szCs w:val="21"/>
          <w:lang w:val="en-US" w:eastAsia="zh-CN"/>
        </w:rPr>
        <w:t>14-1</w:t>
      </w:r>
      <w:r>
        <w:rPr>
          <w:rFonts w:hint="eastAsia" w:ascii="楷体" w:hAnsi="楷体" w:eastAsia="楷体" w:cs="楷体"/>
          <w:sz w:val="21"/>
          <w:szCs w:val="21"/>
        </w:rPr>
        <w:t xml:space="preserve"> </w:t>
      </w:r>
      <w:r>
        <w:rPr>
          <w:rFonts w:hint="eastAsia" w:ascii="楷体" w:hAnsi="楷体" w:eastAsia="楷体" w:cs="楷体"/>
          <w:sz w:val="21"/>
          <w:szCs w:val="21"/>
          <w:lang w:eastAsia="zh-Hans"/>
        </w:rPr>
        <w:t xml:space="preserve">原型界面 </w:t>
      </w:r>
      <w:r>
        <w:rPr>
          <w:rFonts w:hint="eastAsia" w:ascii="楷体" w:hAnsi="楷体" w:eastAsia="楷体" w:cs="楷体"/>
          <w:sz w:val="21"/>
          <w:szCs w:val="21"/>
          <w:lang w:val="en-US" w:eastAsia="zh-CN"/>
        </w:rPr>
        <w:t>查看反馈列表</w:t>
      </w:r>
    </w:p>
    <w:p w14:paraId="07BBCC1D">
      <w:pPr>
        <w:pStyle w:val="6"/>
        <w:rPr>
          <w:rFonts w:hint="eastAsia"/>
          <w:lang w:val="en-US" w:eastAsia="zh-CN"/>
        </w:rPr>
      </w:pPr>
      <w:r>
        <w:rPr>
          <w:rFonts w:hint="eastAsia"/>
          <w:lang w:val="en-US" w:eastAsia="zh-CN"/>
        </w:rPr>
        <w:t>4.3.14.2查看反馈详情</w:t>
      </w:r>
    </w:p>
    <w:p w14:paraId="172E83B1">
      <w:pPr>
        <w:spacing w:line="360" w:lineRule="auto"/>
        <w:rPr>
          <w:rFonts w:hint="eastAsia" w:ascii="楷体" w:hAnsi="楷体" w:eastAsia="楷体" w:cs="楷体"/>
          <w:szCs w:val="21"/>
        </w:rPr>
      </w:pPr>
      <w:r>
        <w:rPr>
          <w:rFonts w:hint="eastAsia" w:ascii="楷体" w:hAnsi="楷体" w:eastAsia="楷体" w:cs="楷体"/>
          <w:sz w:val="24"/>
          <w:lang w:eastAsia="zh-Hans"/>
        </w:rPr>
        <w:t>用例图</w:t>
      </w:r>
    </w:p>
    <w:p w14:paraId="0BA4F041">
      <w:pPr>
        <w:numPr>
          <w:ilvl w:val="0"/>
          <w:numId w:val="0"/>
        </w:numPr>
      </w:pPr>
      <w:r>
        <w:drawing>
          <wp:inline distT="0" distB="0" distL="114300" distR="114300">
            <wp:extent cx="5271770" cy="2550160"/>
            <wp:effectExtent l="0" t="0" r="5080" b="2540"/>
            <wp:docPr id="1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0"/>
                    <pic:cNvPicPr>
                      <a:picLocks noChangeAspect="1"/>
                    </pic:cNvPicPr>
                  </pic:nvPicPr>
                  <pic:blipFill>
                    <a:blip r:embed="rId68"/>
                    <a:stretch>
                      <a:fillRect/>
                    </a:stretch>
                  </pic:blipFill>
                  <pic:spPr>
                    <a:xfrm>
                      <a:off x="0" y="0"/>
                      <a:ext cx="5271770" cy="2550160"/>
                    </a:xfrm>
                    <a:prstGeom prst="rect">
                      <a:avLst/>
                    </a:prstGeom>
                    <a:noFill/>
                    <a:ln>
                      <a:noFill/>
                    </a:ln>
                  </pic:spPr>
                </pic:pic>
              </a:graphicData>
            </a:graphic>
          </wp:inline>
        </w:drawing>
      </w:r>
    </w:p>
    <w:p w14:paraId="68285B0C">
      <w:pPr>
        <w:pStyle w:val="7"/>
        <w:spacing w:line="360" w:lineRule="auto"/>
        <w:rPr>
          <w:rFonts w:hint="default" w:ascii="楷体" w:hAnsi="楷体" w:eastAsia="楷体" w:cs="楷体"/>
          <w:sz w:val="21"/>
          <w:szCs w:val="21"/>
          <w:lang w:val="en-US" w:eastAsia="zh-CN"/>
        </w:rPr>
      </w:pPr>
      <w:r>
        <w:rPr>
          <w:rFonts w:hint="eastAsia" w:ascii="楷体" w:hAnsi="楷体" w:eastAsia="楷体" w:cs="楷体"/>
          <w:sz w:val="21"/>
          <w:szCs w:val="21"/>
        </w:rPr>
        <w:t>图4-</w:t>
      </w:r>
      <w:r>
        <w:rPr>
          <w:rFonts w:hint="eastAsia" w:ascii="楷体" w:hAnsi="楷体" w:eastAsia="楷体" w:cs="楷体"/>
          <w:sz w:val="21"/>
          <w:szCs w:val="21"/>
          <w:lang w:val="en-US" w:eastAsia="zh-CN"/>
        </w:rPr>
        <w:t>3</w:t>
      </w:r>
      <w:r>
        <w:rPr>
          <w:rFonts w:hint="eastAsia" w:ascii="楷体" w:hAnsi="楷体" w:eastAsia="楷体" w:cs="楷体"/>
          <w:sz w:val="21"/>
          <w:szCs w:val="21"/>
        </w:rPr>
        <w:t>-</w:t>
      </w:r>
      <w:r>
        <w:rPr>
          <w:rFonts w:hint="eastAsia" w:ascii="楷体" w:hAnsi="楷体" w:eastAsia="楷体" w:cs="楷体"/>
          <w:sz w:val="21"/>
          <w:szCs w:val="21"/>
          <w:lang w:val="en-US" w:eastAsia="zh-CN"/>
        </w:rPr>
        <w:t>14-2</w:t>
      </w:r>
      <w:r>
        <w:rPr>
          <w:rFonts w:hint="eastAsia" w:ascii="楷体" w:hAnsi="楷体" w:eastAsia="楷体" w:cs="楷体"/>
          <w:sz w:val="21"/>
          <w:szCs w:val="21"/>
          <w:lang w:eastAsia="zh-Hans"/>
        </w:rPr>
        <w:t xml:space="preserve">用例图 </w:t>
      </w:r>
      <w:r>
        <w:rPr>
          <w:rFonts w:hint="eastAsia" w:ascii="楷体" w:hAnsi="楷体" w:eastAsia="楷体" w:cs="楷体"/>
          <w:sz w:val="21"/>
          <w:szCs w:val="21"/>
          <w:lang w:val="en-US" w:eastAsia="zh-CN"/>
        </w:rPr>
        <w:t>查看反馈详情</w:t>
      </w:r>
    </w:p>
    <w:p w14:paraId="7DD1559B">
      <w:pPr>
        <w:spacing w:line="360" w:lineRule="auto"/>
        <w:rPr>
          <w:rFonts w:hint="eastAsia" w:ascii="楷体" w:hAnsi="楷体" w:eastAsia="楷体" w:cs="楷体"/>
          <w:sz w:val="24"/>
          <w:lang w:eastAsia="zh-Hans"/>
        </w:rPr>
      </w:pPr>
      <w:r>
        <w:rPr>
          <w:rFonts w:hint="eastAsia" w:ascii="楷体" w:hAnsi="楷体" w:eastAsia="楷体" w:cs="楷体"/>
          <w:sz w:val="24"/>
          <w:lang w:eastAsia="zh-Hans"/>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1"/>
        <w:gridCol w:w="2061"/>
        <w:gridCol w:w="2072"/>
        <w:gridCol w:w="2092"/>
      </w:tblGrid>
      <w:tr w14:paraId="61E127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01BBE91C">
            <w:pPr>
              <w:rPr>
                <w:rFonts w:ascii="宋体" w:hAnsi="宋体"/>
                <w:sz w:val="24"/>
              </w:rPr>
            </w:pPr>
            <w:r>
              <w:rPr>
                <w:rFonts w:hint="eastAsia" w:ascii="宋体" w:hAnsi="宋体"/>
                <w:sz w:val="24"/>
              </w:rPr>
              <w:t>ID和名称</w:t>
            </w:r>
          </w:p>
        </w:tc>
        <w:tc>
          <w:tcPr>
            <w:tcW w:w="6225" w:type="dxa"/>
            <w:gridSpan w:val="3"/>
          </w:tcPr>
          <w:p w14:paraId="20EA919E">
            <w:pPr>
              <w:rPr>
                <w:rFonts w:ascii="宋体" w:hAnsi="宋体"/>
                <w:sz w:val="24"/>
              </w:rPr>
            </w:pPr>
            <w:r>
              <w:rPr>
                <w:rFonts w:hint="eastAsia" w:ascii="宋体" w:hAnsi="宋体"/>
                <w:sz w:val="24"/>
              </w:rPr>
              <w:t>AD</w:t>
            </w:r>
            <w:r>
              <w:rPr>
                <w:rFonts w:ascii="宋体" w:hAnsi="宋体"/>
                <w:sz w:val="24"/>
              </w:rPr>
              <w:t>-</w:t>
            </w:r>
            <w:r>
              <w:rPr>
                <w:rFonts w:hint="eastAsia" w:ascii="宋体" w:hAnsi="宋体"/>
                <w:sz w:val="24"/>
              </w:rPr>
              <w:t>11</w:t>
            </w:r>
          </w:p>
        </w:tc>
      </w:tr>
      <w:tr w14:paraId="6D0E66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15C6860C">
            <w:pPr>
              <w:rPr>
                <w:rFonts w:ascii="宋体" w:hAnsi="宋体"/>
                <w:sz w:val="24"/>
              </w:rPr>
            </w:pPr>
            <w:r>
              <w:rPr>
                <w:rFonts w:hint="eastAsia" w:ascii="宋体" w:hAnsi="宋体"/>
                <w:sz w:val="24"/>
              </w:rPr>
              <w:t>创建人</w:t>
            </w:r>
          </w:p>
        </w:tc>
        <w:tc>
          <w:tcPr>
            <w:tcW w:w="2061" w:type="dxa"/>
          </w:tcPr>
          <w:p w14:paraId="7C113BFE">
            <w:pPr>
              <w:rPr>
                <w:rFonts w:hint="default" w:ascii="宋体" w:hAnsi="宋体" w:eastAsia="宋体"/>
                <w:sz w:val="24"/>
                <w:lang w:val="en-US" w:eastAsia="zh-CN"/>
              </w:rPr>
            </w:pPr>
            <w:r>
              <w:rPr>
                <w:rFonts w:hint="eastAsia" w:ascii="宋体" w:hAnsi="宋体"/>
                <w:sz w:val="24"/>
                <w:lang w:val="en-US" w:eastAsia="zh-CN"/>
              </w:rPr>
              <w:t>赵益萍</w:t>
            </w:r>
          </w:p>
        </w:tc>
        <w:tc>
          <w:tcPr>
            <w:tcW w:w="2072" w:type="dxa"/>
          </w:tcPr>
          <w:p w14:paraId="3C3783F9">
            <w:pPr>
              <w:rPr>
                <w:rFonts w:ascii="宋体" w:hAnsi="宋体"/>
                <w:sz w:val="24"/>
              </w:rPr>
            </w:pPr>
            <w:r>
              <w:rPr>
                <w:rFonts w:hint="eastAsia" w:ascii="宋体" w:hAnsi="宋体"/>
                <w:sz w:val="24"/>
              </w:rPr>
              <w:t>创建日期：</w:t>
            </w:r>
          </w:p>
        </w:tc>
        <w:tc>
          <w:tcPr>
            <w:tcW w:w="2092" w:type="dxa"/>
          </w:tcPr>
          <w:p w14:paraId="38CEB54F">
            <w:pPr>
              <w:rPr>
                <w:rFonts w:ascii="宋体" w:hAnsi="宋体"/>
                <w:sz w:val="24"/>
              </w:rPr>
            </w:pPr>
            <w:r>
              <w:rPr>
                <w:rFonts w:hint="eastAsia" w:ascii="宋体" w:hAnsi="宋体"/>
                <w:sz w:val="24"/>
              </w:rPr>
              <w:t>2</w:t>
            </w:r>
            <w:r>
              <w:rPr>
                <w:rFonts w:ascii="宋体" w:hAnsi="宋体"/>
                <w:sz w:val="24"/>
              </w:rPr>
              <w:t>02</w:t>
            </w:r>
            <w:r>
              <w:rPr>
                <w:rFonts w:hint="eastAsia" w:ascii="宋体" w:hAnsi="宋体"/>
                <w:sz w:val="24"/>
                <w:lang w:val="en-US" w:eastAsia="zh-CN"/>
              </w:rPr>
              <w:t>5</w:t>
            </w:r>
            <w:r>
              <w:rPr>
                <w:rFonts w:hint="eastAsia" w:ascii="宋体" w:hAnsi="宋体"/>
                <w:sz w:val="24"/>
              </w:rPr>
              <w:t>/</w:t>
            </w:r>
            <w:r>
              <w:rPr>
                <w:rFonts w:ascii="宋体" w:hAnsi="宋体"/>
                <w:sz w:val="24"/>
              </w:rPr>
              <w:t>5</w:t>
            </w:r>
            <w:r>
              <w:rPr>
                <w:rFonts w:hint="eastAsia" w:ascii="宋体" w:hAnsi="宋体"/>
                <w:sz w:val="24"/>
              </w:rPr>
              <w:t>/4</w:t>
            </w:r>
          </w:p>
        </w:tc>
      </w:tr>
      <w:tr w14:paraId="47E1E0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5C913F0A">
            <w:pPr>
              <w:rPr>
                <w:rFonts w:ascii="宋体" w:hAnsi="宋体"/>
                <w:sz w:val="24"/>
              </w:rPr>
            </w:pPr>
            <w:r>
              <w:rPr>
                <w:rFonts w:hint="eastAsia" w:ascii="宋体" w:hAnsi="宋体"/>
                <w:sz w:val="24"/>
              </w:rPr>
              <w:t>主要操作者</w:t>
            </w:r>
          </w:p>
        </w:tc>
        <w:tc>
          <w:tcPr>
            <w:tcW w:w="2061" w:type="dxa"/>
          </w:tcPr>
          <w:p w14:paraId="4B2C41B7">
            <w:pPr>
              <w:rPr>
                <w:rFonts w:ascii="宋体" w:hAnsi="宋体"/>
                <w:sz w:val="24"/>
              </w:rPr>
            </w:pPr>
            <w:r>
              <w:rPr>
                <w:rFonts w:hint="eastAsia" w:ascii="宋体" w:hAnsi="宋体"/>
                <w:sz w:val="24"/>
              </w:rPr>
              <w:t>管理员</w:t>
            </w:r>
          </w:p>
        </w:tc>
        <w:tc>
          <w:tcPr>
            <w:tcW w:w="2072" w:type="dxa"/>
          </w:tcPr>
          <w:p w14:paraId="7BE1F693">
            <w:pPr>
              <w:rPr>
                <w:rFonts w:ascii="宋体" w:hAnsi="宋体"/>
                <w:sz w:val="24"/>
              </w:rPr>
            </w:pPr>
            <w:r>
              <w:rPr>
                <w:rFonts w:hint="eastAsia" w:ascii="宋体" w:hAnsi="宋体"/>
                <w:sz w:val="24"/>
              </w:rPr>
              <w:t>次要操作者：</w:t>
            </w:r>
          </w:p>
        </w:tc>
        <w:tc>
          <w:tcPr>
            <w:tcW w:w="2092" w:type="dxa"/>
          </w:tcPr>
          <w:p w14:paraId="26BD513A">
            <w:pPr>
              <w:rPr>
                <w:rFonts w:ascii="宋体" w:hAnsi="宋体"/>
                <w:sz w:val="24"/>
              </w:rPr>
            </w:pPr>
            <w:r>
              <w:rPr>
                <w:rFonts w:hint="eastAsia" w:ascii="宋体" w:hAnsi="宋体"/>
                <w:sz w:val="24"/>
              </w:rPr>
              <w:t>无</w:t>
            </w:r>
          </w:p>
        </w:tc>
      </w:tr>
      <w:tr w14:paraId="761D1B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3F64202F">
            <w:pPr>
              <w:rPr>
                <w:rFonts w:ascii="宋体" w:hAnsi="宋体"/>
                <w:sz w:val="24"/>
              </w:rPr>
            </w:pPr>
            <w:r>
              <w:rPr>
                <w:rFonts w:hint="eastAsia" w:ascii="宋体" w:hAnsi="宋体"/>
                <w:sz w:val="24"/>
              </w:rPr>
              <w:t>描述：</w:t>
            </w:r>
          </w:p>
        </w:tc>
        <w:tc>
          <w:tcPr>
            <w:tcW w:w="6225" w:type="dxa"/>
            <w:gridSpan w:val="3"/>
          </w:tcPr>
          <w:p w14:paraId="7F33825D">
            <w:pPr>
              <w:rPr>
                <w:rFonts w:ascii="宋体" w:hAnsi="宋体"/>
                <w:sz w:val="24"/>
              </w:rPr>
            </w:pPr>
            <w:r>
              <w:rPr>
                <w:rFonts w:hint="eastAsia" w:ascii="宋体" w:hAnsi="宋体"/>
                <w:sz w:val="24"/>
              </w:rPr>
              <w:t>管理员点击</w:t>
            </w:r>
            <w:r>
              <w:rPr>
                <w:rFonts w:hint="eastAsia" w:ascii="宋体" w:hAnsi="宋体"/>
                <w:sz w:val="24"/>
                <w:lang w:val="en-US" w:eastAsia="zh-CN"/>
              </w:rPr>
              <w:t>反馈类型</w:t>
            </w:r>
            <w:r>
              <w:rPr>
                <w:rFonts w:hint="eastAsia" w:ascii="宋体" w:hAnsi="宋体"/>
                <w:sz w:val="24"/>
              </w:rPr>
              <w:t>按钮</w:t>
            </w:r>
          </w:p>
        </w:tc>
      </w:tr>
      <w:tr w14:paraId="54C43D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55A49A51">
            <w:pPr>
              <w:rPr>
                <w:rFonts w:ascii="宋体" w:hAnsi="宋体"/>
                <w:sz w:val="24"/>
              </w:rPr>
            </w:pPr>
            <w:r>
              <w:rPr>
                <w:rFonts w:hint="eastAsia" w:ascii="宋体" w:hAnsi="宋体"/>
                <w:sz w:val="24"/>
              </w:rPr>
              <w:t>触发器：</w:t>
            </w:r>
          </w:p>
        </w:tc>
        <w:tc>
          <w:tcPr>
            <w:tcW w:w="6225" w:type="dxa"/>
            <w:gridSpan w:val="3"/>
          </w:tcPr>
          <w:p w14:paraId="26C0FD5A">
            <w:pPr>
              <w:rPr>
                <w:rFonts w:ascii="宋体" w:hAnsi="宋体"/>
                <w:sz w:val="24"/>
              </w:rPr>
            </w:pPr>
            <w:r>
              <w:rPr>
                <w:rFonts w:hint="eastAsia" w:ascii="宋体" w:hAnsi="宋体"/>
                <w:sz w:val="24"/>
                <w:lang w:val="en-US" w:eastAsia="zh-CN"/>
              </w:rPr>
              <w:t>上</w:t>
            </w:r>
            <w:r>
              <w:rPr>
                <w:rFonts w:hint="eastAsia" w:ascii="宋体" w:hAnsi="宋体"/>
                <w:sz w:val="24"/>
              </w:rPr>
              <w:t>方，</w:t>
            </w:r>
            <w:r>
              <w:rPr>
                <w:rFonts w:hint="eastAsia" w:ascii="宋体" w:hAnsi="宋体"/>
                <w:sz w:val="24"/>
                <w:lang w:val="en-US" w:eastAsia="zh-CN"/>
              </w:rPr>
              <w:t>反馈类型</w:t>
            </w:r>
            <w:r>
              <w:rPr>
                <w:rFonts w:hint="eastAsia" w:ascii="宋体" w:hAnsi="宋体"/>
                <w:sz w:val="24"/>
              </w:rPr>
              <w:t>按钮</w:t>
            </w:r>
          </w:p>
        </w:tc>
      </w:tr>
      <w:tr w14:paraId="2CBA2A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076760B7">
            <w:pPr>
              <w:rPr>
                <w:rFonts w:ascii="宋体" w:hAnsi="宋体"/>
                <w:sz w:val="24"/>
              </w:rPr>
            </w:pPr>
            <w:r>
              <w:rPr>
                <w:rFonts w:hint="eastAsia" w:ascii="宋体" w:hAnsi="宋体"/>
                <w:sz w:val="24"/>
              </w:rPr>
              <w:t>前置条件：</w:t>
            </w:r>
          </w:p>
        </w:tc>
        <w:tc>
          <w:tcPr>
            <w:tcW w:w="6225" w:type="dxa"/>
            <w:gridSpan w:val="3"/>
          </w:tcPr>
          <w:p w14:paraId="23F5EE0D">
            <w:pPr>
              <w:rPr>
                <w:rFonts w:ascii="宋体" w:hAnsi="宋体"/>
                <w:sz w:val="24"/>
              </w:rPr>
            </w:pPr>
            <w:r>
              <w:rPr>
                <w:rFonts w:hint="eastAsia" w:ascii="宋体" w:hAnsi="宋体"/>
                <w:sz w:val="24"/>
              </w:rPr>
              <w:t>打开</w:t>
            </w:r>
            <w:r>
              <w:rPr>
                <w:rFonts w:hint="eastAsia" w:ascii="宋体" w:hAnsi="宋体"/>
                <w:sz w:val="24"/>
                <w:lang w:val="en-US" w:eastAsia="zh-CN"/>
              </w:rPr>
              <w:t>反馈类型选择</w:t>
            </w:r>
            <w:r>
              <w:rPr>
                <w:rFonts w:hint="eastAsia" w:ascii="宋体" w:hAnsi="宋体"/>
                <w:sz w:val="24"/>
              </w:rPr>
              <w:t>页面</w:t>
            </w:r>
          </w:p>
        </w:tc>
      </w:tr>
      <w:tr w14:paraId="371CC7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7D00895D">
            <w:pPr>
              <w:rPr>
                <w:rFonts w:ascii="宋体" w:hAnsi="宋体"/>
                <w:sz w:val="24"/>
              </w:rPr>
            </w:pPr>
            <w:r>
              <w:rPr>
                <w:rFonts w:hint="eastAsia" w:ascii="宋体" w:hAnsi="宋体"/>
                <w:sz w:val="24"/>
              </w:rPr>
              <w:t>后置条件：</w:t>
            </w:r>
          </w:p>
        </w:tc>
        <w:tc>
          <w:tcPr>
            <w:tcW w:w="6225" w:type="dxa"/>
            <w:gridSpan w:val="3"/>
          </w:tcPr>
          <w:p w14:paraId="18A2C2ED">
            <w:pPr>
              <w:rPr>
                <w:rFonts w:hint="eastAsia" w:ascii="宋体" w:hAnsi="宋体" w:eastAsia="宋体"/>
                <w:sz w:val="24"/>
                <w:lang w:val="en-US" w:eastAsia="zh-CN"/>
              </w:rPr>
            </w:pPr>
            <w:r>
              <w:rPr>
                <w:rFonts w:hint="eastAsia" w:ascii="宋体" w:hAnsi="宋体"/>
                <w:sz w:val="24"/>
              </w:rPr>
              <w:t>对</w:t>
            </w:r>
            <w:r>
              <w:rPr>
                <w:rFonts w:hint="eastAsia" w:ascii="宋体" w:hAnsi="宋体"/>
                <w:sz w:val="24"/>
                <w:lang w:val="en-US" w:eastAsia="zh-CN"/>
              </w:rPr>
              <w:t>反馈</w:t>
            </w:r>
            <w:r>
              <w:rPr>
                <w:rFonts w:hint="eastAsia" w:ascii="宋体" w:hAnsi="宋体"/>
                <w:sz w:val="24"/>
              </w:rPr>
              <w:t>进行</w:t>
            </w:r>
            <w:r>
              <w:rPr>
                <w:rFonts w:hint="eastAsia" w:ascii="宋体" w:hAnsi="宋体"/>
                <w:sz w:val="24"/>
                <w:lang w:val="en-US" w:eastAsia="zh-CN"/>
              </w:rPr>
              <w:t>审核</w:t>
            </w:r>
          </w:p>
        </w:tc>
      </w:tr>
      <w:tr w14:paraId="5E44A7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622400D">
            <w:pPr>
              <w:rPr>
                <w:rFonts w:ascii="宋体" w:hAnsi="宋体"/>
                <w:sz w:val="24"/>
              </w:rPr>
            </w:pPr>
            <w:r>
              <w:rPr>
                <w:rFonts w:hint="eastAsia" w:ascii="宋体" w:hAnsi="宋体"/>
                <w:sz w:val="24"/>
              </w:rPr>
              <w:t>一般性流程：</w:t>
            </w:r>
          </w:p>
        </w:tc>
        <w:tc>
          <w:tcPr>
            <w:tcW w:w="6225" w:type="dxa"/>
            <w:gridSpan w:val="3"/>
          </w:tcPr>
          <w:p w14:paraId="4B001C25">
            <w:pPr>
              <w:pStyle w:val="17"/>
              <w:ind w:firstLine="0" w:firstLineChars="0"/>
              <w:rPr>
                <w:rFonts w:ascii="宋体" w:hAnsi="宋体"/>
                <w:sz w:val="24"/>
              </w:rPr>
            </w:pPr>
            <w:r>
              <w:rPr>
                <w:rFonts w:hint="eastAsia" w:ascii="宋体" w:hAnsi="宋体"/>
                <w:sz w:val="24"/>
              </w:rPr>
              <w:t>登录</w:t>
            </w:r>
          </w:p>
        </w:tc>
      </w:tr>
      <w:tr w14:paraId="1D1B7D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0ACAC333">
            <w:pPr>
              <w:rPr>
                <w:rFonts w:ascii="宋体" w:hAnsi="宋体"/>
                <w:sz w:val="24"/>
              </w:rPr>
            </w:pPr>
            <w:r>
              <w:rPr>
                <w:rFonts w:hint="eastAsia" w:ascii="宋体" w:hAnsi="宋体"/>
                <w:sz w:val="24"/>
              </w:rPr>
              <w:t>选择性流程</w:t>
            </w:r>
          </w:p>
        </w:tc>
        <w:tc>
          <w:tcPr>
            <w:tcW w:w="6225" w:type="dxa"/>
            <w:gridSpan w:val="3"/>
          </w:tcPr>
          <w:p w14:paraId="1FAF2497">
            <w:pPr>
              <w:pStyle w:val="17"/>
              <w:ind w:firstLine="0" w:firstLineChars="0"/>
              <w:rPr>
                <w:rFonts w:ascii="宋体" w:hAnsi="宋体"/>
                <w:sz w:val="24"/>
              </w:rPr>
            </w:pPr>
            <w:r>
              <w:rPr>
                <w:rFonts w:hint="eastAsia" w:ascii="宋体" w:hAnsi="宋体"/>
                <w:sz w:val="24"/>
              </w:rPr>
              <w:t>无</w:t>
            </w:r>
          </w:p>
        </w:tc>
      </w:tr>
      <w:tr w14:paraId="598E25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4297B2DB">
            <w:pPr>
              <w:rPr>
                <w:rFonts w:ascii="宋体" w:hAnsi="宋体"/>
                <w:sz w:val="24"/>
              </w:rPr>
            </w:pPr>
            <w:r>
              <w:rPr>
                <w:rFonts w:hint="eastAsia" w:ascii="宋体" w:hAnsi="宋体"/>
                <w:sz w:val="24"/>
              </w:rPr>
              <w:t>异常：</w:t>
            </w:r>
          </w:p>
        </w:tc>
        <w:tc>
          <w:tcPr>
            <w:tcW w:w="6225" w:type="dxa"/>
            <w:gridSpan w:val="3"/>
          </w:tcPr>
          <w:p w14:paraId="50B5626F">
            <w:pPr>
              <w:pStyle w:val="17"/>
              <w:ind w:firstLine="0" w:firstLineChars="0"/>
              <w:rPr>
                <w:rFonts w:ascii="宋体" w:hAnsi="宋体"/>
                <w:sz w:val="24"/>
              </w:rPr>
            </w:pPr>
            <w:r>
              <w:rPr>
                <w:rFonts w:hint="eastAsia" w:ascii="宋体" w:hAnsi="宋体"/>
                <w:sz w:val="24"/>
              </w:rPr>
              <w:t>点击后无反应</w:t>
            </w:r>
          </w:p>
        </w:tc>
      </w:tr>
      <w:tr w14:paraId="6ACD73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tcPr>
          <w:p w14:paraId="3D36E0F0">
            <w:pPr>
              <w:rPr>
                <w:rFonts w:ascii="宋体" w:hAnsi="宋体"/>
                <w:sz w:val="24"/>
              </w:rPr>
            </w:pPr>
            <w:r>
              <w:rPr>
                <w:rFonts w:hint="eastAsia" w:ascii="宋体" w:hAnsi="宋体"/>
                <w:sz w:val="24"/>
              </w:rPr>
              <w:t>优先级：</w:t>
            </w:r>
          </w:p>
        </w:tc>
        <w:tc>
          <w:tcPr>
            <w:tcW w:w="6225" w:type="dxa"/>
            <w:gridSpan w:val="3"/>
          </w:tcPr>
          <w:p w14:paraId="7D6019DF">
            <w:pPr>
              <w:rPr>
                <w:rFonts w:ascii="宋体" w:hAnsi="宋体"/>
                <w:sz w:val="24"/>
              </w:rPr>
            </w:pPr>
            <w:r>
              <w:rPr>
                <w:rFonts w:hint="eastAsia" w:ascii="宋体" w:hAnsi="宋体"/>
                <w:sz w:val="24"/>
              </w:rPr>
              <w:t>中</w:t>
            </w:r>
          </w:p>
        </w:tc>
      </w:tr>
      <w:tr w14:paraId="6A1B7B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071" w:type="dxa"/>
          </w:tcPr>
          <w:p w14:paraId="66C8663A">
            <w:pPr>
              <w:rPr>
                <w:rFonts w:ascii="宋体" w:hAnsi="宋体"/>
                <w:sz w:val="24"/>
              </w:rPr>
            </w:pPr>
            <w:r>
              <w:rPr>
                <w:rFonts w:hint="eastAsia" w:ascii="宋体" w:hAnsi="宋体"/>
                <w:sz w:val="24"/>
              </w:rPr>
              <w:t>使用频率：</w:t>
            </w:r>
          </w:p>
        </w:tc>
        <w:tc>
          <w:tcPr>
            <w:tcW w:w="6225" w:type="dxa"/>
            <w:gridSpan w:val="3"/>
          </w:tcPr>
          <w:p w14:paraId="3106BA07">
            <w:pPr>
              <w:rPr>
                <w:rFonts w:ascii="宋体" w:hAnsi="宋体"/>
                <w:sz w:val="24"/>
              </w:rPr>
            </w:pPr>
            <w:r>
              <w:rPr>
                <w:rFonts w:hint="eastAsia" w:ascii="宋体" w:hAnsi="宋体"/>
                <w:sz w:val="24"/>
              </w:rPr>
              <w:t>高</w:t>
            </w:r>
          </w:p>
        </w:tc>
      </w:tr>
      <w:tr w14:paraId="2990BD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B50747D">
            <w:pPr>
              <w:rPr>
                <w:rFonts w:ascii="宋体" w:hAnsi="宋体"/>
                <w:sz w:val="24"/>
              </w:rPr>
            </w:pPr>
            <w:r>
              <w:rPr>
                <w:rFonts w:hint="eastAsia" w:ascii="宋体" w:hAnsi="宋体"/>
                <w:sz w:val="24"/>
              </w:rPr>
              <w:t>业务规则：</w:t>
            </w:r>
          </w:p>
        </w:tc>
        <w:tc>
          <w:tcPr>
            <w:tcW w:w="6225" w:type="dxa"/>
            <w:gridSpan w:val="3"/>
          </w:tcPr>
          <w:p w14:paraId="1891B9C7">
            <w:pPr>
              <w:rPr>
                <w:rFonts w:ascii="宋体" w:hAnsi="宋体"/>
                <w:sz w:val="24"/>
              </w:rPr>
            </w:pPr>
            <w:r>
              <w:rPr>
                <w:rFonts w:hint="eastAsia" w:ascii="宋体" w:hAnsi="宋体"/>
                <w:sz w:val="24"/>
              </w:rPr>
              <w:t>无</w:t>
            </w:r>
          </w:p>
        </w:tc>
      </w:tr>
      <w:tr w14:paraId="473B2F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0B0255C">
            <w:pPr>
              <w:rPr>
                <w:rFonts w:ascii="宋体" w:hAnsi="宋体"/>
                <w:sz w:val="24"/>
              </w:rPr>
            </w:pPr>
            <w:r>
              <w:rPr>
                <w:rFonts w:hint="eastAsia" w:ascii="宋体" w:hAnsi="宋体"/>
                <w:sz w:val="24"/>
              </w:rPr>
              <w:t>其他信息：</w:t>
            </w:r>
          </w:p>
        </w:tc>
        <w:tc>
          <w:tcPr>
            <w:tcW w:w="6225" w:type="dxa"/>
            <w:gridSpan w:val="3"/>
          </w:tcPr>
          <w:p w14:paraId="70960B44">
            <w:pPr>
              <w:rPr>
                <w:rFonts w:ascii="宋体" w:hAnsi="宋体"/>
                <w:sz w:val="24"/>
              </w:rPr>
            </w:pPr>
            <w:r>
              <w:rPr>
                <w:rFonts w:hint="eastAsia" w:ascii="宋体" w:hAnsi="宋体"/>
                <w:sz w:val="24"/>
              </w:rPr>
              <w:t>无</w:t>
            </w:r>
          </w:p>
        </w:tc>
      </w:tr>
      <w:tr w14:paraId="2009AD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449B49C0">
            <w:pPr>
              <w:rPr>
                <w:rFonts w:ascii="宋体" w:hAnsi="宋体"/>
                <w:sz w:val="24"/>
              </w:rPr>
            </w:pPr>
            <w:r>
              <w:rPr>
                <w:rFonts w:hint="eastAsia" w:ascii="宋体" w:hAnsi="宋体"/>
                <w:sz w:val="24"/>
              </w:rPr>
              <w:t>假设：</w:t>
            </w:r>
          </w:p>
        </w:tc>
        <w:tc>
          <w:tcPr>
            <w:tcW w:w="6225" w:type="dxa"/>
            <w:gridSpan w:val="3"/>
          </w:tcPr>
          <w:p w14:paraId="14692052">
            <w:pPr>
              <w:rPr>
                <w:rFonts w:ascii="宋体" w:hAnsi="宋体"/>
                <w:sz w:val="24"/>
              </w:rPr>
            </w:pPr>
            <w:r>
              <w:rPr>
                <w:rFonts w:hint="eastAsia" w:ascii="宋体" w:hAnsi="宋体"/>
                <w:sz w:val="24"/>
              </w:rPr>
              <w:t>无</w:t>
            </w:r>
          </w:p>
        </w:tc>
      </w:tr>
    </w:tbl>
    <w:p w14:paraId="29D47B9B">
      <w:pPr>
        <w:spacing w:line="360" w:lineRule="auto"/>
        <w:rPr>
          <w:rFonts w:hint="eastAsia" w:ascii="楷体" w:hAnsi="楷体" w:eastAsia="楷体" w:cs="楷体"/>
          <w:sz w:val="24"/>
          <w:lang w:eastAsia="zh-Hans"/>
        </w:rPr>
      </w:pPr>
    </w:p>
    <w:p w14:paraId="5FBDF62B">
      <w:pPr>
        <w:pStyle w:val="7"/>
        <w:spacing w:line="360" w:lineRule="auto"/>
        <w:rPr>
          <w:rFonts w:hint="default" w:ascii="楷体" w:hAnsi="楷体" w:eastAsia="楷体" w:cs="楷体"/>
          <w:sz w:val="21"/>
          <w:szCs w:val="21"/>
          <w:lang w:val="en-US" w:eastAsia="zh-CN"/>
        </w:rPr>
      </w:pPr>
      <w:r>
        <w:rPr>
          <w:rFonts w:hint="eastAsia" w:ascii="楷体" w:hAnsi="楷体" w:eastAsia="楷体" w:cs="楷体"/>
          <w:sz w:val="21"/>
          <w:szCs w:val="21"/>
        </w:rPr>
        <w:t>表4-</w:t>
      </w:r>
      <w:r>
        <w:rPr>
          <w:rFonts w:hint="eastAsia" w:ascii="楷体" w:hAnsi="楷体" w:eastAsia="楷体" w:cs="楷体"/>
          <w:sz w:val="21"/>
          <w:szCs w:val="21"/>
          <w:lang w:val="en-US" w:eastAsia="zh-CN"/>
        </w:rPr>
        <w:t>3</w:t>
      </w:r>
      <w:r>
        <w:rPr>
          <w:rFonts w:hint="eastAsia" w:ascii="楷体" w:hAnsi="楷体" w:eastAsia="楷体" w:cs="楷体"/>
          <w:sz w:val="21"/>
          <w:szCs w:val="21"/>
        </w:rPr>
        <w:t>-</w:t>
      </w:r>
      <w:r>
        <w:rPr>
          <w:rFonts w:hint="eastAsia" w:ascii="楷体" w:hAnsi="楷体" w:eastAsia="楷体" w:cs="楷体"/>
          <w:sz w:val="21"/>
          <w:szCs w:val="21"/>
          <w:lang w:val="en-US" w:eastAsia="zh-CN"/>
        </w:rPr>
        <w:t>14-2</w:t>
      </w:r>
      <w:r>
        <w:rPr>
          <w:rFonts w:hint="eastAsia" w:ascii="楷体" w:hAnsi="楷体" w:eastAsia="楷体" w:cs="楷体"/>
          <w:sz w:val="21"/>
          <w:szCs w:val="21"/>
          <w:lang w:eastAsia="zh-Hans"/>
        </w:rPr>
        <w:t xml:space="preserve">用例表 </w:t>
      </w:r>
      <w:r>
        <w:rPr>
          <w:rFonts w:hint="eastAsia" w:ascii="楷体" w:hAnsi="楷体" w:eastAsia="楷体" w:cs="楷体"/>
          <w:sz w:val="21"/>
          <w:szCs w:val="21"/>
          <w:lang w:val="en-US" w:eastAsia="zh-CN"/>
        </w:rPr>
        <w:t>查看反馈详情</w:t>
      </w:r>
    </w:p>
    <w:p w14:paraId="3031AF73">
      <w:pPr>
        <w:spacing w:line="360" w:lineRule="auto"/>
        <w:rPr>
          <w:rFonts w:hint="eastAsia" w:ascii="楷体" w:hAnsi="楷体" w:eastAsia="楷体" w:cs="楷体"/>
          <w:sz w:val="24"/>
          <w:lang w:eastAsia="zh-Hans"/>
        </w:rPr>
      </w:pPr>
      <w:r>
        <w:rPr>
          <w:rFonts w:hint="eastAsia" w:ascii="楷体" w:hAnsi="楷体" w:eastAsia="楷体" w:cs="楷体"/>
          <w:sz w:val="24"/>
          <w:lang w:eastAsia="zh-Hans"/>
        </w:rPr>
        <w:t>界面原型</w:t>
      </w:r>
    </w:p>
    <w:p w14:paraId="26F72504">
      <w:pPr>
        <w:spacing w:line="360" w:lineRule="auto"/>
      </w:pPr>
      <w:r>
        <w:drawing>
          <wp:inline distT="0" distB="0" distL="114300" distR="114300">
            <wp:extent cx="2354580" cy="3843655"/>
            <wp:effectExtent l="0" t="0" r="7620" b="4445"/>
            <wp:docPr id="1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5"/>
                    <pic:cNvPicPr>
                      <a:picLocks noChangeAspect="1"/>
                    </pic:cNvPicPr>
                  </pic:nvPicPr>
                  <pic:blipFill>
                    <a:blip r:embed="rId67"/>
                    <a:stretch>
                      <a:fillRect/>
                    </a:stretch>
                  </pic:blipFill>
                  <pic:spPr>
                    <a:xfrm>
                      <a:off x="0" y="0"/>
                      <a:ext cx="2354580" cy="3843655"/>
                    </a:xfrm>
                    <a:prstGeom prst="rect">
                      <a:avLst/>
                    </a:prstGeom>
                    <a:noFill/>
                    <a:ln>
                      <a:noFill/>
                    </a:ln>
                  </pic:spPr>
                </pic:pic>
              </a:graphicData>
            </a:graphic>
          </wp:inline>
        </w:drawing>
      </w:r>
      <w:r>
        <w:drawing>
          <wp:inline distT="0" distB="0" distL="114300" distR="114300">
            <wp:extent cx="2615565" cy="4338320"/>
            <wp:effectExtent l="0" t="0" r="3810" b="5080"/>
            <wp:docPr id="1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6"/>
                    <pic:cNvPicPr>
                      <a:picLocks noChangeAspect="1"/>
                    </pic:cNvPicPr>
                  </pic:nvPicPr>
                  <pic:blipFill>
                    <a:blip r:embed="rId69"/>
                    <a:stretch>
                      <a:fillRect/>
                    </a:stretch>
                  </pic:blipFill>
                  <pic:spPr>
                    <a:xfrm>
                      <a:off x="0" y="0"/>
                      <a:ext cx="2615565" cy="4338320"/>
                    </a:xfrm>
                    <a:prstGeom prst="rect">
                      <a:avLst/>
                    </a:prstGeom>
                    <a:noFill/>
                    <a:ln>
                      <a:noFill/>
                    </a:ln>
                  </pic:spPr>
                </pic:pic>
              </a:graphicData>
            </a:graphic>
          </wp:inline>
        </w:drawing>
      </w:r>
    </w:p>
    <w:p w14:paraId="2076D35E">
      <w:pPr>
        <w:spacing w:line="360" w:lineRule="auto"/>
        <w:rPr>
          <w:rFonts w:hint="eastAsia"/>
          <w:lang w:eastAsia="zh-Hans"/>
        </w:rPr>
      </w:pPr>
      <w:r>
        <w:drawing>
          <wp:inline distT="0" distB="0" distL="114300" distR="114300">
            <wp:extent cx="2448560" cy="4125595"/>
            <wp:effectExtent l="0" t="0" r="8890" b="8255"/>
            <wp:docPr id="1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7"/>
                    <pic:cNvPicPr>
                      <a:picLocks noChangeAspect="1"/>
                    </pic:cNvPicPr>
                  </pic:nvPicPr>
                  <pic:blipFill>
                    <a:blip r:embed="rId70"/>
                    <a:stretch>
                      <a:fillRect/>
                    </a:stretch>
                  </pic:blipFill>
                  <pic:spPr>
                    <a:xfrm>
                      <a:off x="0" y="0"/>
                      <a:ext cx="2448560" cy="4125595"/>
                    </a:xfrm>
                    <a:prstGeom prst="rect">
                      <a:avLst/>
                    </a:prstGeom>
                    <a:noFill/>
                    <a:ln>
                      <a:noFill/>
                    </a:ln>
                  </pic:spPr>
                </pic:pic>
              </a:graphicData>
            </a:graphic>
          </wp:inline>
        </w:drawing>
      </w:r>
    </w:p>
    <w:p w14:paraId="76A358F6">
      <w:pPr>
        <w:pStyle w:val="7"/>
        <w:spacing w:line="360" w:lineRule="auto"/>
        <w:rPr>
          <w:rFonts w:hint="default"/>
          <w:lang w:val="en-US" w:eastAsia="zh-CN"/>
        </w:rPr>
      </w:pPr>
      <w:r>
        <w:rPr>
          <w:rFonts w:hint="eastAsia" w:ascii="楷体" w:hAnsi="楷体" w:eastAsia="楷体" w:cs="楷体"/>
          <w:sz w:val="21"/>
          <w:szCs w:val="21"/>
        </w:rPr>
        <w:t>4-</w:t>
      </w:r>
      <w:r>
        <w:rPr>
          <w:rFonts w:hint="eastAsia" w:ascii="楷体" w:hAnsi="楷体" w:eastAsia="楷体" w:cs="楷体"/>
          <w:sz w:val="21"/>
          <w:szCs w:val="21"/>
          <w:lang w:val="en-US" w:eastAsia="zh-CN"/>
        </w:rPr>
        <w:t>3</w:t>
      </w:r>
      <w:r>
        <w:rPr>
          <w:rFonts w:hint="eastAsia" w:ascii="楷体" w:hAnsi="楷体" w:eastAsia="楷体" w:cs="楷体"/>
          <w:sz w:val="21"/>
          <w:szCs w:val="21"/>
        </w:rPr>
        <w:t>-</w:t>
      </w:r>
      <w:r>
        <w:rPr>
          <w:rFonts w:hint="eastAsia" w:ascii="楷体" w:hAnsi="楷体" w:eastAsia="楷体" w:cs="楷体"/>
          <w:sz w:val="21"/>
          <w:szCs w:val="21"/>
          <w:lang w:val="en-US" w:eastAsia="zh-CN"/>
        </w:rPr>
        <w:t>14-2</w:t>
      </w:r>
      <w:r>
        <w:rPr>
          <w:rFonts w:hint="eastAsia" w:ascii="楷体" w:hAnsi="楷体" w:eastAsia="楷体" w:cs="楷体"/>
          <w:sz w:val="21"/>
          <w:szCs w:val="21"/>
        </w:rPr>
        <w:t xml:space="preserve"> </w:t>
      </w:r>
      <w:r>
        <w:rPr>
          <w:rFonts w:hint="eastAsia" w:ascii="楷体" w:hAnsi="楷体" w:eastAsia="楷体" w:cs="楷体"/>
          <w:sz w:val="21"/>
          <w:szCs w:val="21"/>
          <w:lang w:eastAsia="zh-Hans"/>
        </w:rPr>
        <w:t xml:space="preserve">原型界面 </w:t>
      </w:r>
      <w:r>
        <w:rPr>
          <w:rFonts w:hint="eastAsia" w:ascii="楷体" w:hAnsi="楷体" w:eastAsia="楷体" w:cs="楷体"/>
          <w:sz w:val="21"/>
          <w:szCs w:val="21"/>
          <w:lang w:val="en-US" w:eastAsia="zh-CN"/>
        </w:rPr>
        <w:t>查看反馈详情</w:t>
      </w:r>
    </w:p>
    <w:p w14:paraId="03ECE157">
      <w:pPr>
        <w:pStyle w:val="6"/>
        <w:rPr>
          <w:rFonts w:hint="eastAsia"/>
          <w:lang w:val="en-US" w:eastAsia="zh-CN"/>
        </w:rPr>
      </w:pPr>
      <w:r>
        <w:rPr>
          <w:rFonts w:hint="eastAsia"/>
          <w:lang w:val="en-US" w:eastAsia="zh-CN"/>
        </w:rPr>
        <w:t>4.3.14.3提交结果</w:t>
      </w:r>
    </w:p>
    <w:p w14:paraId="42CD9338">
      <w:pPr>
        <w:spacing w:line="360" w:lineRule="auto"/>
        <w:rPr>
          <w:rFonts w:hint="eastAsia" w:ascii="楷体" w:hAnsi="楷体" w:eastAsia="楷体" w:cs="楷体"/>
          <w:szCs w:val="21"/>
        </w:rPr>
      </w:pPr>
      <w:r>
        <w:rPr>
          <w:rFonts w:hint="eastAsia" w:ascii="楷体" w:hAnsi="楷体" w:eastAsia="楷体" w:cs="楷体"/>
          <w:sz w:val="24"/>
          <w:lang w:eastAsia="zh-Hans"/>
        </w:rPr>
        <w:t>用例图</w:t>
      </w:r>
    </w:p>
    <w:p w14:paraId="284354F1">
      <w:pPr>
        <w:numPr>
          <w:ilvl w:val="0"/>
          <w:numId w:val="0"/>
        </w:numPr>
      </w:pPr>
      <w:r>
        <w:drawing>
          <wp:inline distT="0" distB="0" distL="114300" distR="114300">
            <wp:extent cx="5261610" cy="1946910"/>
            <wp:effectExtent l="0" t="0" r="5715" b="5715"/>
            <wp:docPr id="1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2"/>
                    <pic:cNvPicPr>
                      <a:picLocks noChangeAspect="1"/>
                    </pic:cNvPicPr>
                  </pic:nvPicPr>
                  <pic:blipFill>
                    <a:blip r:embed="rId71"/>
                    <a:stretch>
                      <a:fillRect/>
                    </a:stretch>
                  </pic:blipFill>
                  <pic:spPr>
                    <a:xfrm>
                      <a:off x="0" y="0"/>
                      <a:ext cx="5261610" cy="1946910"/>
                    </a:xfrm>
                    <a:prstGeom prst="rect">
                      <a:avLst/>
                    </a:prstGeom>
                    <a:noFill/>
                    <a:ln>
                      <a:noFill/>
                    </a:ln>
                  </pic:spPr>
                </pic:pic>
              </a:graphicData>
            </a:graphic>
          </wp:inline>
        </w:drawing>
      </w:r>
    </w:p>
    <w:p w14:paraId="04FFEEFF">
      <w:pPr>
        <w:pStyle w:val="7"/>
        <w:spacing w:line="360" w:lineRule="auto"/>
        <w:rPr>
          <w:rFonts w:hint="default" w:ascii="楷体" w:hAnsi="楷体" w:eastAsia="楷体" w:cs="楷体"/>
          <w:sz w:val="21"/>
          <w:szCs w:val="21"/>
          <w:lang w:val="en-US" w:eastAsia="zh-CN"/>
        </w:rPr>
      </w:pPr>
      <w:r>
        <w:rPr>
          <w:rFonts w:hint="eastAsia" w:ascii="楷体" w:hAnsi="楷体" w:eastAsia="楷体" w:cs="楷体"/>
          <w:sz w:val="21"/>
          <w:szCs w:val="21"/>
        </w:rPr>
        <w:t>图4-</w:t>
      </w:r>
      <w:r>
        <w:rPr>
          <w:rFonts w:hint="eastAsia" w:ascii="楷体" w:hAnsi="楷体" w:eastAsia="楷体" w:cs="楷体"/>
          <w:sz w:val="21"/>
          <w:szCs w:val="21"/>
          <w:lang w:val="en-US" w:eastAsia="zh-CN"/>
        </w:rPr>
        <w:t>3</w:t>
      </w:r>
      <w:r>
        <w:rPr>
          <w:rFonts w:hint="eastAsia" w:ascii="楷体" w:hAnsi="楷体" w:eastAsia="楷体" w:cs="楷体"/>
          <w:sz w:val="21"/>
          <w:szCs w:val="21"/>
        </w:rPr>
        <w:t>-</w:t>
      </w:r>
      <w:r>
        <w:rPr>
          <w:rFonts w:hint="eastAsia" w:ascii="楷体" w:hAnsi="楷体" w:eastAsia="楷体" w:cs="楷体"/>
          <w:sz w:val="21"/>
          <w:szCs w:val="21"/>
          <w:lang w:val="en-US" w:eastAsia="zh-CN"/>
        </w:rPr>
        <w:t>14-3</w:t>
      </w:r>
      <w:r>
        <w:rPr>
          <w:rFonts w:hint="eastAsia" w:ascii="楷体" w:hAnsi="楷体" w:eastAsia="楷体" w:cs="楷体"/>
          <w:sz w:val="21"/>
          <w:szCs w:val="21"/>
          <w:lang w:eastAsia="zh-Hans"/>
        </w:rPr>
        <w:t xml:space="preserve">用例图 </w:t>
      </w:r>
      <w:r>
        <w:rPr>
          <w:rFonts w:hint="eastAsia" w:ascii="楷体" w:hAnsi="楷体" w:eastAsia="楷体" w:cs="楷体"/>
          <w:sz w:val="21"/>
          <w:szCs w:val="21"/>
          <w:lang w:val="en-US" w:eastAsia="zh-CN"/>
        </w:rPr>
        <w:t>提交结果</w:t>
      </w:r>
    </w:p>
    <w:p w14:paraId="3D66B038">
      <w:pPr>
        <w:spacing w:line="360" w:lineRule="auto"/>
        <w:rPr>
          <w:rFonts w:hint="eastAsia" w:ascii="楷体" w:hAnsi="楷体" w:eastAsia="楷体" w:cs="楷体"/>
          <w:sz w:val="24"/>
          <w:lang w:eastAsia="zh-Hans"/>
        </w:rPr>
      </w:pPr>
      <w:r>
        <w:rPr>
          <w:rFonts w:hint="eastAsia" w:ascii="楷体" w:hAnsi="楷体" w:eastAsia="楷体" w:cs="楷体"/>
          <w:sz w:val="24"/>
          <w:lang w:eastAsia="zh-Hans"/>
        </w:rPr>
        <w:t>用例描述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1"/>
        <w:gridCol w:w="2061"/>
        <w:gridCol w:w="2072"/>
        <w:gridCol w:w="2092"/>
      </w:tblGrid>
      <w:tr w14:paraId="3C975D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1BC38718">
            <w:pPr>
              <w:rPr>
                <w:rFonts w:ascii="宋体" w:hAnsi="宋体"/>
                <w:sz w:val="24"/>
              </w:rPr>
            </w:pPr>
            <w:r>
              <w:rPr>
                <w:rFonts w:hint="eastAsia" w:ascii="宋体" w:hAnsi="宋体"/>
                <w:sz w:val="24"/>
              </w:rPr>
              <w:t>ID和名称</w:t>
            </w:r>
          </w:p>
        </w:tc>
        <w:tc>
          <w:tcPr>
            <w:tcW w:w="6225" w:type="dxa"/>
            <w:gridSpan w:val="3"/>
          </w:tcPr>
          <w:p w14:paraId="37225EB0">
            <w:pPr>
              <w:rPr>
                <w:rFonts w:ascii="宋体" w:hAnsi="宋体"/>
                <w:sz w:val="24"/>
              </w:rPr>
            </w:pPr>
            <w:r>
              <w:rPr>
                <w:rFonts w:hint="eastAsia" w:ascii="宋体" w:hAnsi="宋体"/>
                <w:sz w:val="24"/>
              </w:rPr>
              <w:t>AD</w:t>
            </w:r>
            <w:r>
              <w:rPr>
                <w:rFonts w:ascii="宋体" w:hAnsi="宋体"/>
                <w:sz w:val="24"/>
              </w:rPr>
              <w:t>-</w:t>
            </w:r>
            <w:r>
              <w:rPr>
                <w:rFonts w:hint="eastAsia" w:ascii="宋体" w:hAnsi="宋体"/>
                <w:sz w:val="24"/>
              </w:rPr>
              <w:t>12</w:t>
            </w:r>
          </w:p>
        </w:tc>
      </w:tr>
      <w:tr w14:paraId="2E1B3B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15FA4A33">
            <w:pPr>
              <w:rPr>
                <w:rFonts w:ascii="宋体" w:hAnsi="宋体"/>
                <w:sz w:val="24"/>
              </w:rPr>
            </w:pPr>
            <w:r>
              <w:rPr>
                <w:rFonts w:hint="eastAsia" w:ascii="宋体" w:hAnsi="宋体"/>
                <w:sz w:val="24"/>
              </w:rPr>
              <w:t>创建人</w:t>
            </w:r>
          </w:p>
        </w:tc>
        <w:tc>
          <w:tcPr>
            <w:tcW w:w="2061" w:type="dxa"/>
          </w:tcPr>
          <w:p w14:paraId="3DFD53DB">
            <w:pPr>
              <w:rPr>
                <w:rFonts w:hint="default" w:ascii="宋体" w:hAnsi="宋体" w:eastAsia="宋体"/>
                <w:sz w:val="24"/>
                <w:lang w:val="en-US" w:eastAsia="zh-CN"/>
              </w:rPr>
            </w:pPr>
            <w:r>
              <w:rPr>
                <w:rFonts w:hint="eastAsia" w:ascii="宋体" w:hAnsi="宋体"/>
                <w:sz w:val="24"/>
                <w:lang w:val="en-US" w:eastAsia="zh-CN"/>
              </w:rPr>
              <w:t>赵益萍</w:t>
            </w:r>
          </w:p>
        </w:tc>
        <w:tc>
          <w:tcPr>
            <w:tcW w:w="2072" w:type="dxa"/>
          </w:tcPr>
          <w:p w14:paraId="3A86BD6B">
            <w:pPr>
              <w:rPr>
                <w:rFonts w:ascii="宋体" w:hAnsi="宋体"/>
                <w:sz w:val="24"/>
              </w:rPr>
            </w:pPr>
            <w:r>
              <w:rPr>
                <w:rFonts w:hint="eastAsia" w:ascii="宋体" w:hAnsi="宋体"/>
                <w:sz w:val="24"/>
              </w:rPr>
              <w:t>创建日期：</w:t>
            </w:r>
          </w:p>
        </w:tc>
        <w:tc>
          <w:tcPr>
            <w:tcW w:w="2092" w:type="dxa"/>
          </w:tcPr>
          <w:p w14:paraId="5E1D88F0">
            <w:pPr>
              <w:rPr>
                <w:rFonts w:ascii="宋体" w:hAnsi="宋体"/>
                <w:sz w:val="24"/>
              </w:rPr>
            </w:pPr>
            <w:r>
              <w:rPr>
                <w:rFonts w:hint="eastAsia" w:ascii="宋体" w:hAnsi="宋体"/>
                <w:sz w:val="24"/>
              </w:rPr>
              <w:t>2</w:t>
            </w:r>
            <w:r>
              <w:rPr>
                <w:rFonts w:ascii="宋体" w:hAnsi="宋体"/>
                <w:sz w:val="24"/>
              </w:rPr>
              <w:t>02</w:t>
            </w:r>
            <w:r>
              <w:rPr>
                <w:rFonts w:hint="eastAsia" w:ascii="宋体" w:hAnsi="宋体"/>
                <w:sz w:val="24"/>
                <w:lang w:val="en-US" w:eastAsia="zh-CN"/>
              </w:rPr>
              <w:t>5</w:t>
            </w:r>
            <w:r>
              <w:rPr>
                <w:rFonts w:hint="eastAsia" w:ascii="宋体" w:hAnsi="宋体"/>
                <w:sz w:val="24"/>
              </w:rPr>
              <w:t>/</w:t>
            </w:r>
            <w:r>
              <w:rPr>
                <w:rFonts w:ascii="宋体" w:hAnsi="宋体"/>
                <w:sz w:val="24"/>
              </w:rPr>
              <w:t>5</w:t>
            </w:r>
            <w:r>
              <w:rPr>
                <w:rFonts w:hint="eastAsia" w:ascii="宋体" w:hAnsi="宋体"/>
                <w:sz w:val="24"/>
              </w:rPr>
              <w:t>/4</w:t>
            </w:r>
          </w:p>
        </w:tc>
      </w:tr>
      <w:tr w14:paraId="31CD87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5C94ED1">
            <w:pPr>
              <w:rPr>
                <w:rFonts w:ascii="宋体" w:hAnsi="宋体"/>
                <w:sz w:val="24"/>
              </w:rPr>
            </w:pPr>
            <w:r>
              <w:rPr>
                <w:rFonts w:hint="eastAsia" w:ascii="宋体" w:hAnsi="宋体"/>
                <w:sz w:val="24"/>
              </w:rPr>
              <w:t>主要操作者</w:t>
            </w:r>
          </w:p>
        </w:tc>
        <w:tc>
          <w:tcPr>
            <w:tcW w:w="2061" w:type="dxa"/>
          </w:tcPr>
          <w:p w14:paraId="76E18EA6">
            <w:pPr>
              <w:rPr>
                <w:rFonts w:ascii="宋体" w:hAnsi="宋体"/>
                <w:sz w:val="24"/>
              </w:rPr>
            </w:pPr>
            <w:r>
              <w:rPr>
                <w:rFonts w:hint="eastAsia" w:ascii="宋体" w:hAnsi="宋体"/>
                <w:sz w:val="24"/>
              </w:rPr>
              <w:t>管理员</w:t>
            </w:r>
          </w:p>
        </w:tc>
        <w:tc>
          <w:tcPr>
            <w:tcW w:w="2072" w:type="dxa"/>
          </w:tcPr>
          <w:p w14:paraId="462A77A2">
            <w:pPr>
              <w:rPr>
                <w:rFonts w:ascii="宋体" w:hAnsi="宋体"/>
                <w:sz w:val="24"/>
              </w:rPr>
            </w:pPr>
            <w:r>
              <w:rPr>
                <w:rFonts w:hint="eastAsia" w:ascii="宋体" w:hAnsi="宋体"/>
                <w:sz w:val="24"/>
              </w:rPr>
              <w:t>次要操作者：</w:t>
            </w:r>
          </w:p>
        </w:tc>
        <w:tc>
          <w:tcPr>
            <w:tcW w:w="2092" w:type="dxa"/>
          </w:tcPr>
          <w:p w14:paraId="663C491B">
            <w:pPr>
              <w:rPr>
                <w:rFonts w:ascii="宋体" w:hAnsi="宋体"/>
                <w:sz w:val="24"/>
              </w:rPr>
            </w:pPr>
            <w:r>
              <w:rPr>
                <w:rFonts w:hint="eastAsia" w:ascii="宋体" w:hAnsi="宋体"/>
                <w:sz w:val="24"/>
              </w:rPr>
              <w:t>无</w:t>
            </w:r>
          </w:p>
        </w:tc>
      </w:tr>
      <w:tr w14:paraId="5B4EBD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34C2A2F7">
            <w:pPr>
              <w:rPr>
                <w:rFonts w:ascii="宋体" w:hAnsi="宋体"/>
                <w:sz w:val="24"/>
              </w:rPr>
            </w:pPr>
            <w:r>
              <w:rPr>
                <w:rFonts w:hint="eastAsia" w:ascii="宋体" w:hAnsi="宋体"/>
                <w:sz w:val="24"/>
              </w:rPr>
              <w:t>描述：</w:t>
            </w:r>
          </w:p>
        </w:tc>
        <w:tc>
          <w:tcPr>
            <w:tcW w:w="6225" w:type="dxa"/>
            <w:gridSpan w:val="3"/>
          </w:tcPr>
          <w:p w14:paraId="29F29BC6">
            <w:pPr>
              <w:rPr>
                <w:rFonts w:ascii="宋体" w:hAnsi="宋体"/>
                <w:sz w:val="24"/>
              </w:rPr>
            </w:pPr>
            <w:r>
              <w:rPr>
                <w:rFonts w:hint="eastAsia" w:ascii="宋体" w:hAnsi="宋体"/>
                <w:sz w:val="24"/>
              </w:rPr>
              <w:t>管理员点击</w:t>
            </w:r>
            <w:r>
              <w:rPr>
                <w:rFonts w:hint="eastAsia" w:ascii="宋体" w:hAnsi="宋体"/>
                <w:sz w:val="24"/>
                <w:lang w:val="en-US" w:eastAsia="zh-CN"/>
              </w:rPr>
              <w:t>反馈提交</w:t>
            </w:r>
            <w:r>
              <w:rPr>
                <w:rFonts w:hint="eastAsia" w:ascii="宋体" w:hAnsi="宋体"/>
                <w:sz w:val="24"/>
              </w:rPr>
              <w:t>按钮</w:t>
            </w:r>
          </w:p>
        </w:tc>
      </w:tr>
      <w:tr w14:paraId="577FCD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76D00311">
            <w:pPr>
              <w:rPr>
                <w:rFonts w:ascii="宋体" w:hAnsi="宋体"/>
                <w:sz w:val="24"/>
              </w:rPr>
            </w:pPr>
            <w:r>
              <w:rPr>
                <w:rFonts w:hint="eastAsia" w:ascii="宋体" w:hAnsi="宋体"/>
                <w:sz w:val="24"/>
              </w:rPr>
              <w:t>触发器：</w:t>
            </w:r>
          </w:p>
        </w:tc>
        <w:tc>
          <w:tcPr>
            <w:tcW w:w="6225" w:type="dxa"/>
            <w:gridSpan w:val="3"/>
          </w:tcPr>
          <w:p w14:paraId="2512A63A">
            <w:pPr>
              <w:rPr>
                <w:rFonts w:ascii="宋体" w:hAnsi="宋体"/>
                <w:sz w:val="24"/>
              </w:rPr>
            </w:pPr>
            <w:r>
              <w:rPr>
                <w:rFonts w:hint="eastAsia" w:ascii="宋体" w:hAnsi="宋体"/>
                <w:sz w:val="24"/>
                <w:lang w:val="en-US" w:eastAsia="zh-CN"/>
              </w:rPr>
              <w:t>下</w:t>
            </w:r>
            <w:r>
              <w:rPr>
                <w:rFonts w:hint="eastAsia" w:ascii="宋体" w:hAnsi="宋体"/>
                <w:sz w:val="24"/>
              </w:rPr>
              <w:t>方，</w:t>
            </w:r>
            <w:r>
              <w:rPr>
                <w:rFonts w:hint="eastAsia" w:ascii="宋体" w:hAnsi="宋体"/>
                <w:sz w:val="24"/>
                <w:lang w:val="en-US" w:eastAsia="zh-CN"/>
              </w:rPr>
              <w:t>提交</w:t>
            </w:r>
            <w:r>
              <w:rPr>
                <w:rFonts w:hint="eastAsia" w:ascii="宋体" w:hAnsi="宋体"/>
                <w:sz w:val="24"/>
              </w:rPr>
              <w:t>按钮</w:t>
            </w:r>
          </w:p>
        </w:tc>
      </w:tr>
      <w:tr w14:paraId="181400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2071" w:type="dxa"/>
          </w:tcPr>
          <w:p w14:paraId="5CEB08C0">
            <w:pPr>
              <w:rPr>
                <w:rFonts w:ascii="宋体" w:hAnsi="宋体"/>
                <w:sz w:val="24"/>
              </w:rPr>
            </w:pPr>
            <w:r>
              <w:rPr>
                <w:rFonts w:hint="eastAsia" w:ascii="宋体" w:hAnsi="宋体"/>
                <w:sz w:val="24"/>
              </w:rPr>
              <w:t>前置条件：</w:t>
            </w:r>
          </w:p>
        </w:tc>
        <w:tc>
          <w:tcPr>
            <w:tcW w:w="6225" w:type="dxa"/>
            <w:gridSpan w:val="3"/>
          </w:tcPr>
          <w:p w14:paraId="3FBB8617">
            <w:pPr>
              <w:rPr>
                <w:rFonts w:ascii="宋体" w:hAnsi="宋体"/>
                <w:sz w:val="24"/>
              </w:rPr>
            </w:pPr>
            <w:r>
              <w:rPr>
                <w:rFonts w:hint="eastAsia" w:ascii="宋体" w:hAnsi="宋体"/>
                <w:sz w:val="24"/>
              </w:rPr>
              <w:t>打开</w:t>
            </w:r>
            <w:r>
              <w:rPr>
                <w:rFonts w:hint="eastAsia" w:ascii="宋体" w:hAnsi="宋体"/>
                <w:sz w:val="24"/>
                <w:lang w:val="en-US" w:eastAsia="zh-CN"/>
              </w:rPr>
              <w:t>反馈详情</w:t>
            </w:r>
            <w:r>
              <w:rPr>
                <w:rFonts w:hint="eastAsia" w:ascii="宋体" w:hAnsi="宋体"/>
                <w:sz w:val="24"/>
              </w:rPr>
              <w:t>页面</w:t>
            </w:r>
          </w:p>
        </w:tc>
      </w:tr>
      <w:tr w14:paraId="7DCAEE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5255379E">
            <w:pPr>
              <w:rPr>
                <w:rFonts w:ascii="宋体" w:hAnsi="宋体"/>
                <w:sz w:val="24"/>
              </w:rPr>
            </w:pPr>
            <w:r>
              <w:rPr>
                <w:rFonts w:hint="eastAsia" w:ascii="宋体" w:hAnsi="宋体"/>
                <w:sz w:val="24"/>
              </w:rPr>
              <w:t>后置条件：</w:t>
            </w:r>
          </w:p>
        </w:tc>
        <w:tc>
          <w:tcPr>
            <w:tcW w:w="6225" w:type="dxa"/>
            <w:gridSpan w:val="3"/>
          </w:tcPr>
          <w:p w14:paraId="2A43957F">
            <w:pPr>
              <w:rPr>
                <w:rFonts w:hint="default" w:ascii="宋体" w:hAnsi="宋体" w:eastAsia="宋体"/>
                <w:sz w:val="24"/>
                <w:lang w:val="en-US" w:eastAsia="zh-CN"/>
              </w:rPr>
            </w:pPr>
            <w:r>
              <w:rPr>
                <w:rFonts w:hint="eastAsia" w:ascii="宋体" w:hAnsi="宋体"/>
                <w:sz w:val="24"/>
              </w:rPr>
              <w:t>对</w:t>
            </w:r>
            <w:r>
              <w:rPr>
                <w:rFonts w:hint="eastAsia" w:ascii="宋体" w:hAnsi="宋体"/>
                <w:sz w:val="24"/>
                <w:lang w:val="en-US" w:eastAsia="zh-CN"/>
              </w:rPr>
              <w:t>反馈内容进行审核</w:t>
            </w:r>
          </w:p>
        </w:tc>
      </w:tr>
      <w:tr w14:paraId="107623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6D3025AB">
            <w:pPr>
              <w:rPr>
                <w:rFonts w:ascii="宋体" w:hAnsi="宋体"/>
                <w:sz w:val="24"/>
              </w:rPr>
            </w:pPr>
            <w:r>
              <w:rPr>
                <w:rFonts w:hint="eastAsia" w:ascii="宋体" w:hAnsi="宋体"/>
                <w:sz w:val="24"/>
              </w:rPr>
              <w:t>一般性流程：</w:t>
            </w:r>
          </w:p>
        </w:tc>
        <w:tc>
          <w:tcPr>
            <w:tcW w:w="6225" w:type="dxa"/>
            <w:gridSpan w:val="3"/>
          </w:tcPr>
          <w:p w14:paraId="6B21F30D">
            <w:pPr>
              <w:pStyle w:val="17"/>
              <w:ind w:firstLine="0" w:firstLineChars="0"/>
              <w:rPr>
                <w:rFonts w:ascii="宋体" w:hAnsi="宋体"/>
                <w:sz w:val="24"/>
              </w:rPr>
            </w:pPr>
            <w:r>
              <w:rPr>
                <w:rFonts w:hint="eastAsia" w:ascii="宋体" w:hAnsi="宋体"/>
                <w:sz w:val="24"/>
              </w:rPr>
              <w:t>登录</w:t>
            </w:r>
          </w:p>
        </w:tc>
      </w:tr>
      <w:tr w14:paraId="63BBB1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1F2F3229">
            <w:pPr>
              <w:rPr>
                <w:rFonts w:ascii="宋体" w:hAnsi="宋体"/>
                <w:sz w:val="24"/>
              </w:rPr>
            </w:pPr>
            <w:r>
              <w:rPr>
                <w:rFonts w:hint="eastAsia" w:ascii="宋体" w:hAnsi="宋体"/>
                <w:sz w:val="24"/>
              </w:rPr>
              <w:t>选择性流程</w:t>
            </w:r>
          </w:p>
        </w:tc>
        <w:tc>
          <w:tcPr>
            <w:tcW w:w="6225" w:type="dxa"/>
            <w:gridSpan w:val="3"/>
          </w:tcPr>
          <w:p w14:paraId="70A42210">
            <w:pPr>
              <w:pStyle w:val="17"/>
              <w:ind w:firstLine="0" w:firstLineChars="0"/>
              <w:rPr>
                <w:rFonts w:ascii="宋体" w:hAnsi="宋体"/>
                <w:sz w:val="24"/>
              </w:rPr>
            </w:pPr>
            <w:r>
              <w:rPr>
                <w:rFonts w:hint="eastAsia" w:ascii="宋体" w:hAnsi="宋体"/>
                <w:sz w:val="24"/>
              </w:rPr>
              <w:t>无</w:t>
            </w:r>
          </w:p>
        </w:tc>
      </w:tr>
      <w:tr w14:paraId="5898BE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3294844A">
            <w:pPr>
              <w:rPr>
                <w:rFonts w:ascii="宋体" w:hAnsi="宋体"/>
                <w:sz w:val="24"/>
              </w:rPr>
            </w:pPr>
            <w:r>
              <w:rPr>
                <w:rFonts w:hint="eastAsia" w:ascii="宋体" w:hAnsi="宋体"/>
                <w:sz w:val="24"/>
              </w:rPr>
              <w:t>异常：</w:t>
            </w:r>
          </w:p>
        </w:tc>
        <w:tc>
          <w:tcPr>
            <w:tcW w:w="6225" w:type="dxa"/>
            <w:gridSpan w:val="3"/>
          </w:tcPr>
          <w:p w14:paraId="06A3E51A">
            <w:pPr>
              <w:pStyle w:val="17"/>
              <w:ind w:firstLine="0" w:firstLineChars="0"/>
              <w:rPr>
                <w:rFonts w:ascii="宋体" w:hAnsi="宋体"/>
                <w:sz w:val="24"/>
              </w:rPr>
            </w:pPr>
            <w:r>
              <w:rPr>
                <w:rFonts w:hint="eastAsia" w:ascii="宋体" w:hAnsi="宋体"/>
                <w:sz w:val="24"/>
              </w:rPr>
              <w:t>点击后无反应</w:t>
            </w:r>
          </w:p>
        </w:tc>
      </w:tr>
      <w:tr w14:paraId="69ECAD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2071" w:type="dxa"/>
          </w:tcPr>
          <w:p w14:paraId="76C6C894">
            <w:pPr>
              <w:rPr>
                <w:rFonts w:ascii="宋体" w:hAnsi="宋体"/>
                <w:sz w:val="24"/>
              </w:rPr>
            </w:pPr>
            <w:r>
              <w:rPr>
                <w:rFonts w:hint="eastAsia" w:ascii="宋体" w:hAnsi="宋体"/>
                <w:sz w:val="24"/>
              </w:rPr>
              <w:t>优先级：</w:t>
            </w:r>
          </w:p>
        </w:tc>
        <w:tc>
          <w:tcPr>
            <w:tcW w:w="6225" w:type="dxa"/>
            <w:gridSpan w:val="3"/>
          </w:tcPr>
          <w:p w14:paraId="4309CC3A">
            <w:pPr>
              <w:rPr>
                <w:rFonts w:ascii="宋体" w:hAnsi="宋体"/>
                <w:sz w:val="24"/>
              </w:rPr>
            </w:pPr>
            <w:r>
              <w:rPr>
                <w:rFonts w:hint="eastAsia" w:ascii="宋体" w:hAnsi="宋体"/>
                <w:sz w:val="24"/>
              </w:rPr>
              <w:t>中</w:t>
            </w:r>
          </w:p>
        </w:tc>
      </w:tr>
      <w:tr w14:paraId="7111B8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071" w:type="dxa"/>
          </w:tcPr>
          <w:p w14:paraId="37CEBEAE">
            <w:pPr>
              <w:rPr>
                <w:rFonts w:ascii="宋体" w:hAnsi="宋体"/>
                <w:sz w:val="24"/>
              </w:rPr>
            </w:pPr>
            <w:r>
              <w:rPr>
                <w:rFonts w:hint="eastAsia" w:ascii="宋体" w:hAnsi="宋体"/>
                <w:sz w:val="24"/>
              </w:rPr>
              <w:t>使用频率：</w:t>
            </w:r>
          </w:p>
        </w:tc>
        <w:tc>
          <w:tcPr>
            <w:tcW w:w="6225" w:type="dxa"/>
            <w:gridSpan w:val="3"/>
          </w:tcPr>
          <w:p w14:paraId="1175D8FA">
            <w:pPr>
              <w:rPr>
                <w:rFonts w:ascii="宋体" w:hAnsi="宋体"/>
                <w:sz w:val="24"/>
              </w:rPr>
            </w:pPr>
            <w:r>
              <w:rPr>
                <w:rFonts w:hint="eastAsia" w:ascii="宋体" w:hAnsi="宋体"/>
                <w:sz w:val="24"/>
              </w:rPr>
              <w:t>高</w:t>
            </w:r>
          </w:p>
        </w:tc>
      </w:tr>
      <w:tr w14:paraId="73E812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4FDC0921">
            <w:pPr>
              <w:rPr>
                <w:rFonts w:ascii="宋体" w:hAnsi="宋体"/>
                <w:sz w:val="24"/>
              </w:rPr>
            </w:pPr>
            <w:r>
              <w:rPr>
                <w:rFonts w:hint="eastAsia" w:ascii="宋体" w:hAnsi="宋体"/>
                <w:sz w:val="24"/>
              </w:rPr>
              <w:t>业务规则：</w:t>
            </w:r>
          </w:p>
        </w:tc>
        <w:tc>
          <w:tcPr>
            <w:tcW w:w="6225" w:type="dxa"/>
            <w:gridSpan w:val="3"/>
          </w:tcPr>
          <w:p w14:paraId="47571C5E">
            <w:pPr>
              <w:rPr>
                <w:rFonts w:ascii="宋体" w:hAnsi="宋体"/>
                <w:sz w:val="24"/>
              </w:rPr>
            </w:pPr>
            <w:r>
              <w:rPr>
                <w:rFonts w:hint="eastAsia" w:ascii="宋体" w:hAnsi="宋体"/>
                <w:sz w:val="24"/>
              </w:rPr>
              <w:t>无</w:t>
            </w:r>
          </w:p>
        </w:tc>
      </w:tr>
      <w:tr w14:paraId="4772C6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2924FA7E">
            <w:pPr>
              <w:rPr>
                <w:rFonts w:ascii="宋体" w:hAnsi="宋体"/>
                <w:sz w:val="24"/>
              </w:rPr>
            </w:pPr>
            <w:r>
              <w:rPr>
                <w:rFonts w:hint="eastAsia" w:ascii="宋体" w:hAnsi="宋体"/>
                <w:sz w:val="24"/>
              </w:rPr>
              <w:t>其他信息：</w:t>
            </w:r>
          </w:p>
        </w:tc>
        <w:tc>
          <w:tcPr>
            <w:tcW w:w="6225" w:type="dxa"/>
            <w:gridSpan w:val="3"/>
          </w:tcPr>
          <w:p w14:paraId="0AAA6F0C">
            <w:pPr>
              <w:rPr>
                <w:rFonts w:ascii="宋体" w:hAnsi="宋体"/>
                <w:sz w:val="24"/>
              </w:rPr>
            </w:pPr>
            <w:r>
              <w:rPr>
                <w:rFonts w:hint="eastAsia" w:ascii="宋体" w:hAnsi="宋体"/>
                <w:sz w:val="24"/>
              </w:rPr>
              <w:t>无</w:t>
            </w:r>
          </w:p>
        </w:tc>
      </w:tr>
      <w:tr w14:paraId="1E54D8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tcPr>
          <w:p w14:paraId="1934E2C1">
            <w:pPr>
              <w:rPr>
                <w:rFonts w:ascii="宋体" w:hAnsi="宋体"/>
                <w:sz w:val="24"/>
              </w:rPr>
            </w:pPr>
            <w:r>
              <w:rPr>
                <w:rFonts w:hint="eastAsia" w:ascii="宋体" w:hAnsi="宋体"/>
                <w:sz w:val="24"/>
              </w:rPr>
              <w:t>假设：</w:t>
            </w:r>
          </w:p>
        </w:tc>
        <w:tc>
          <w:tcPr>
            <w:tcW w:w="6225" w:type="dxa"/>
            <w:gridSpan w:val="3"/>
          </w:tcPr>
          <w:p w14:paraId="1CEBD4F1">
            <w:pPr>
              <w:rPr>
                <w:rFonts w:ascii="宋体" w:hAnsi="宋体"/>
                <w:sz w:val="24"/>
              </w:rPr>
            </w:pPr>
            <w:r>
              <w:rPr>
                <w:rFonts w:hint="eastAsia" w:ascii="宋体" w:hAnsi="宋体"/>
                <w:sz w:val="24"/>
              </w:rPr>
              <w:t>无</w:t>
            </w:r>
          </w:p>
        </w:tc>
      </w:tr>
    </w:tbl>
    <w:p w14:paraId="2CEF0FF7">
      <w:pPr>
        <w:spacing w:line="360" w:lineRule="auto"/>
        <w:rPr>
          <w:rFonts w:hint="eastAsia" w:ascii="楷体" w:hAnsi="楷体" w:eastAsia="楷体" w:cs="楷体"/>
          <w:sz w:val="24"/>
          <w:lang w:eastAsia="zh-Hans"/>
        </w:rPr>
      </w:pPr>
    </w:p>
    <w:p w14:paraId="223D17D7">
      <w:pPr>
        <w:pStyle w:val="7"/>
        <w:spacing w:line="360" w:lineRule="auto"/>
        <w:rPr>
          <w:rFonts w:hint="default" w:ascii="楷体" w:hAnsi="楷体" w:eastAsia="楷体" w:cs="楷体"/>
          <w:sz w:val="21"/>
          <w:szCs w:val="21"/>
          <w:lang w:val="en-US" w:eastAsia="zh-CN"/>
        </w:rPr>
      </w:pPr>
      <w:r>
        <w:rPr>
          <w:rFonts w:hint="eastAsia" w:ascii="楷体" w:hAnsi="楷体" w:eastAsia="楷体" w:cs="楷体"/>
          <w:sz w:val="21"/>
          <w:szCs w:val="21"/>
        </w:rPr>
        <w:t>表4-</w:t>
      </w:r>
      <w:r>
        <w:rPr>
          <w:rFonts w:hint="eastAsia" w:ascii="楷体" w:hAnsi="楷体" w:eastAsia="楷体" w:cs="楷体"/>
          <w:sz w:val="21"/>
          <w:szCs w:val="21"/>
          <w:lang w:val="en-US" w:eastAsia="zh-CN"/>
        </w:rPr>
        <w:t>3</w:t>
      </w:r>
      <w:r>
        <w:rPr>
          <w:rFonts w:hint="eastAsia" w:ascii="楷体" w:hAnsi="楷体" w:eastAsia="楷体" w:cs="楷体"/>
          <w:sz w:val="21"/>
          <w:szCs w:val="21"/>
        </w:rPr>
        <w:t>-</w:t>
      </w:r>
      <w:r>
        <w:rPr>
          <w:rFonts w:hint="eastAsia" w:ascii="楷体" w:hAnsi="楷体" w:eastAsia="楷体" w:cs="楷体"/>
          <w:sz w:val="21"/>
          <w:szCs w:val="21"/>
          <w:lang w:val="en-US" w:eastAsia="zh-CN"/>
        </w:rPr>
        <w:t>14-3</w:t>
      </w:r>
      <w:r>
        <w:rPr>
          <w:rFonts w:hint="eastAsia" w:ascii="楷体" w:hAnsi="楷体" w:eastAsia="楷体" w:cs="楷体"/>
          <w:sz w:val="21"/>
          <w:szCs w:val="21"/>
          <w:lang w:eastAsia="zh-Hans"/>
        </w:rPr>
        <w:t xml:space="preserve">用例表 </w:t>
      </w:r>
      <w:r>
        <w:rPr>
          <w:rFonts w:hint="eastAsia" w:ascii="楷体" w:hAnsi="楷体" w:eastAsia="楷体" w:cs="楷体"/>
          <w:sz w:val="21"/>
          <w:szCs w:val="21"/>
          <w:lang w:val="en-US" w:eastAsia="zh-CN"/>
        </w:rPr>
        <w:t>提交结果</w:t>
      </w:r>
    </w:p>
    <w:p w14:paraId="01F52EB4">
      <w:pPr>
        <w:spacing w:line="360" w:lineRule="auto"/>
        <w:rPr>
          <w:rFonts w:hint="eastAsia" w:ascii="楷体" w:hAnsi="楷体" w:eastAsia="楷体" w:cs="楷体"/>
          <w:sz w:val="24"/>
          <w:lang w:eastAsia="zh-Hans"/>
        </w:rPr>
      </w:pPr>
      <w:r>
        <w:rPr>
          <w:rFonts w:hint="eastAsia" w:ascii="楷体" w:hAnsi="楷体" w:eastAsia="楷体" w:cs="楷体"/>
          <w:sz w:val="24"/>
          <w:lang w:eastAsia="zh-Hans"/>
        </w:rPr>
        <w:t>界面原型</w:t>
      </w:r>
    </w:p>
    <w:p w14:paraId="21F876CA">
      <w:pPr>
        <w:spacing w:line="360" w:lineRule="auto"/>
        <w:jc w:val="center"/>
        <w:rPr>
          <w:rFonts w:hint="eastAsia" w:ascii="楷体" w:hAnsi="楷体" w:eastAsia="楷体" w:cs="楷体"/>
          <w:sz w:val="24"/>
          <w:lang w:eastAsia="zh-Hans"/>
        </w:rPr>
      </w:pPr>
      <w:r>
        <w:drawing>
          <wp:inline distT="0" distB="0" distL="114300" distR="114300">
            <wp:extent cx="2448560" cy="4125595"/>
            <wp:effectExtent l="0" t="0" r="8890" b="8255"/>
            <wp:docPr id="1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7"/>
                    <pic:cNvPicPr>
                      <a:picLocks noChangeAspect="1"/>
                    </pic:cNvPicPr>
                  </pic:nvPicPr>
                  <pic:blipFill>
                    <a:blip r:embed="rId70"/>
                    <a:stretch>
                      <a:fillRect/>
                    </a:stretch>
                  </pic:blipFill>
                  <pic:spPr>
                    <a:xfrm>
                      <a:off x="0" y="0"/>
                      <a:ext cx="2448560" cy="4125595"/>
                    </a:xfrm>
                    <a:prstGeom prst="rect">
                      <a:avLst/>
                    </a:prstGeom>
                    <a:noFill/>
                    <a:ln>
                      <a:noFill/>
                    </a:ln>
                  </pic:spPr>
                </pic:pic>
              </a:graphicData>
            </a:graphic>
          </wp:inline>
        </w:drawing>
      </w:r>
    </w:p>
    <w:p w14:paraId="6A417621">
      <w:pPr>
        <w:pStyle w:val="7"/>
        <w:spacing w:line="360" w:lineRule="auto"/>
        <w:rPr>
          <w:rFonts w:hint="default"/>
          <w:lang w:val="en-US" w:eastAsia="zh-CN"/>
        </w:rPr>
      </w:pPr>
      <w:r>
        <w:rPr>
          <w:rFonts w:hint="eastAsia" w:ascii="楷体" w:hAnsi="楷体" w:eastAsia="楷体" w:cs="楷体"/>
          <w:sz w:val="21"/>
          <w:szCs w:val="21"/>
        </w:rPr>
        <w:t>4-</w:t>
      </w:r>
      <w:r>
        <w:rPr>
          <w:rFonts w:hint="eastAsia" w:ascii="楷体" w:hAnsi="楷体" w:eastAsia="楷体" w:cs="楷体"/>
          <w:sz w:val="21"/>
          <w:szCs w:val="21"/>
          <w:lang w:val="en-US" w:eastAsia="zh-CN"/>
        </w:rPr>
        <w:t>3</w:t>
      </w:r>
      <w:r>
        <w:rPr>
          <w:rFonts w:hint="eastAsia" w:ascii="楷体" w:hAnsi="楷体" w:eastAsia="楷体" w:cs="楷体"/>
          <w:sz w:val="21"/>
          <w:szCs w:val="21"/>
        </w:rPr>
        <w:t>-</w:t>
      </w:r>
      <w:r>
        <w:rPr>
          <w:rFonts w:hint="eastAsia" w:ascii="楷体" w:hAnsi="楷体" w:eastAsia="楷体" w:cs="楷体"/>
          <w:sz w:val="21"/>
          <w:szCs w:val="21"/>
          <w:lang w:val="en-US" w:eastAsia="zh-CN"/>
        </w:rPr>
        <w:t>14-3</w:t>
      </w:r>
      <w:r>
        <w:rPr>
          <w:rFonts w:hint="eastAsia" w:ascii="楷体" w:hAnsi="楷体" w:eastAsia="楷体" w:cs="楷体"/>
          <w:sz w:val="21"/>
          <w:szCs w:val="21"/>
        </w:rPr>
        <w:t xml:space="preserve"> </w:t>
      </w:r>
      <w:r>
        <w:rPr>
          <w:rFonts w:hint="eastAsia" w:ascii="楷体" w:hAnsi="楷体" w:eastAsia="楷体" w:cs="楷体"/>
          <w:sz w:val="21"/>
          <w:szCs w:val="21"/>
          <w:lang w:eastAsia="zh-Hans"/>
        </w:rPr>
        <w:t xml:space="preserve">原型界面 </w:t>
      </w:r>
      <w:r>
        <w:rPr>
          <w:rFonts w:hint="eastAsia" w:ascii="楷体" w:hAnsi="楷体" w:eastAsia="楷体" w:cs="楷体"/>
          <w:sz w:val="21"/>
          <w:szCs w:val="21"/>
          <w:lang w:val="en-US" w:eastAsia="zh-CN"/>
        </w:rPr>
        <w:t>提交结果</w:t>
      </w:r>
    </w:p>
    <w:p w14:paraId="1C5013B2">
      <w:pPr>
        <w:pStyle w:val="3"/>
        <w:numPr>
          <w:ilvl w:val="1"/>
          <w:numId w:val="0"/>
        </w:numPr>
        <w:bidi w:val="0"/>
        <w:spacing w:line="360" w:lineRule="auto"/>
        <w:rPr>
          <w:rFonts w:hint="eastAsia" w:ascii="楷体" w:hAnsi="楷体" w:eastAsia="楷体" w:cs="楷体"/>
          <w:color w:val="000000" w:themeColor="text1"/>
          <w:sz w:val="32"/>
          <w:szCs w:val="32"/>
          <w:lang w:val="en-US" w:eastAsia="zh-Hans"/>
          <w14:textFill>
            <w14:solidFill>
              <w14:schemeClr w14:val="tx1"/>
            </w14:solidFill>
          </w14:textFill>
        </w:rPr>
      </w:pPr>
      <w:bookmarkStart w:id="95" w:name="_Toc18725"/>
      <w:r>
        <w:rPr>
          <w:rFonts w:hint="eastAsia" w:ascii="楷体" w:hAnsi="楷体" w:eastAsia="楷体" w:cs="楷体"/>
          <w:sz w:val="32"/>
          <w:szCs w:val="32"/>
          <w:lang w:val="en-US" w:eastAsia="zh-CN"/>
        </w:rPr>
        <w:t xml:space="preserve">4.5 </w:t>
      </w:r>
      <w:r>
        <w:rPr>
          <w:rFonts w:hint="eastAsia" w:ascii="楷体" w:hAnsi="楷体" w:eastAsia="楷体" w:cs="楷体"/>
          <w:color w:val="000000" w:themeColor="text1"/>
          <w:sz w:val="32"/>
          <w:szCs w:val="32"/>
          <w:lang w:val="en-US" w:eastAsia="zh-CN"/>
          <w14:textFill>
            <w14:solidFill>
              <w14:schemeClr w14:val="tx1"/>
            </w14:solidFill>
          </w14:textFill>
        </w:rPr>
        <w:t>需求</w:t>
      </w:r>
      <w:r>
        <w:rPr>
          <w:rFonts w:hint="eastAsia" w:ascii="楷体" w:hAnsi="楷体" w:eastAsia="楷体" w:cs="楷体"/>
          <w:color w:val="000000" w:themeColor="text1"/>
          <w:sz w:val="32"/>
          <w:szCs w:val="32"/>
          <w:lang w:val="en-US" w:eastAsia="zh-Hans"/>
          <w14:textFill>
            <w14:solidFill>
              <w14:schemeClr w14:val="tx1"/>
            </w14:solidFill>
          </w14:textFill>
        </w:rPr>
        <w:t>可行性分析</w:t>
      </w:r>
      <w:bookmarkEnd w:id="95"/>
    </w:p>
    <w:p w14:paraId="04EE2288">
      <w:pPr>
        <w:pStyle w:val="4"/>
        <w:numPr>
          <w:ilvl w:val="2"/>
          <w:numId w:val="0"/>
        </w:numPr>
        <w:bidi w:val="0"/>
        <w:spacing w:before="100" w:after="60" w:line="360" w:lineRule="auto"/>
        <w:ind w:left="0" w:leftChars="0" w:firstLine="0" w:firstLineChars="0"/>
        <w:rPr>
          <w:rFonts w:hint="eastAsia" w:eastAsia="宋体" w:cstheme="minorBidi"/>
          <w:b/>
          <w:color w:val="auto"/>
          <w:kern w:val="44"/>
          <w:sz w:val="28"/>
          <w:szCs w:val="24"/>
          <w:lang w:val="en-US" w:eastAsia="zh-Hans"/>
          <w14:ligatures w14:val="none"/>
        </w:rPr>
        <w:pPrChange w:id="441" w:author="柠栀" w:date="2025-05-07T11:27:55Z">
          <w:pPr>
            <w:pStyle w:val="4"/>
            <w:numPr>
              <w:ilvl w:val="2"/>
              <w:numId w:val="0"/>
            </w:numPr>
            <w:bidi w:val="0"/>
            <w:ind w:left="709" w:leftChars="0" w:hanging="709" w:firstLineChars="0"/>
          </w:pPr>
        </w:pPrChange>
      </w:pPr>
      <w:bookmarkStart w:id="96" w:name="_Toc32138"/>
      <w:bookmarkStart w:id="97" w:name="_Toc31818"/>
      <w:bookmarkStart w:id="98" w:name="_Toc10986"/>
      <w:bookmarkStart w:id="99" w:name="_4.5.1.学生用户追踪矩阵"/>
      <w:r>
        <w:rPr>
          <w:rFonts w:hint="eastAsia" w:eastAsia="宋体" w:cstheme="minorBidi"/>
          <w:b/>
          <w:color w:val="auto"/>
          <w:kern w:val="44"/>
          <w:sz w:val="28"/>
          <w:szCs w:val="24"/>
          <w:lang w:val="en-US" w:eastAsia="zh-CN"/>
          <w14:ligatures w14:val="none"/>
        </w:rPr>
        <w:t>4.5.1学生用户</w:t>
      </w:r>
      <w:r>
        <w:rPr>
          <w:rFonts w:hint="eastAsia" w:eastAsia="宋体" w:cstheme="minorBidi"/>
          <w:b/>
          <w:color w:val="auto"/>
          <w:kern w:val="44"/>
          <w:sz w:val="28"/>
          <w:szCs w:val="24"/>
          <w:lang w:val="en-US" w:eastAsia="zh-Hans"/>
          <w14:ligatures w14:val="none"/>
        </w:rPr>
        <w:t>可行性分析</w:t>
      </w:r>
      <w:bookmarkEnd w:id="96"/>
      <w:bookmarkEnd w:id="97"/>
      <w:bookmarkEnd w:id="98"/>
    </w:p>
    <w:p w14:paraId="3083126F">
      <w:pPr>
        <w:rPr>
          <w:rFonts w:hint="eastAsia"/>
          <w:lang w:val="en-US" w:eastAsia="zh-Hans"/>
        </w:rPr>
      </w:pPr>
      <w:r>
        <w:rPr>
          <w:rFonts w:hint="eastAsia"/>
          <w:lang w:val="en-US" w:eastAsia="zh-Hans"/>
        </w:rPr>
        <w:t>需求分析：</w:t>
      </w:r>
    </w:p>
    <w:p w14:paraId="4FF61B46">
      <w:pPr>
        <w:ind w:firstLine="420" w:firstLineChars="0"/>
        <w:rPr>
          <w:rFonts w:hint="eastAsia"/>
          <w:lang w:val="en-US" w:eastAsia="zh-Hans"/>
        </w:rPr>
      </w:pPr>
      <w:r>
        <w:rPr>
          <w:rFonts w:hint="eastAsia"/>
          <w:lang w:val="en-US" w:eastAsia="zh-Hans"/>
        </w:rPr>
        <w:t>学生用户需要通过AI问答机器人查询课表、成绩、考试信息、图书馆资源和四六级信息等。</w:t>
      </w:r>
    </w:p>
    <w:p w14:paraId="40CDF989">
      <w:pPr>
        <w:ind w:firstLine="420" w:firstLineChars="0"/>
        <w:rPr>
          <w:rFonts w:hint="eastAsia"/>
          <w:lang w:val="en-US" w:eastAsia="zh-Hans"/>
        </w:rPr>
      </w:pPr>
      <w:r>
        <w:rPr>
          <w:rFonts w:hint="eastAsia"/>
          <w:lang w:val="en-US" w:eastAsia="zh-Hans"/>
        </w:rPr>
        <w:t>学生用户需要注册和登录功能，以便个性化服务和数据保护。</w:t>
      </w:r>
    </w:p>
    <w:p w14:paraId="4C46AF81">
      <w:pPr>
        <w:rPr>
          <w:rFonts w:hint="eastAsia"/>
          <w:lang w:val="en-US" w:eastAsia="zh-Hans"/>
        </w:rPr>
      </w:pPr>
      <w:r>
        <w:rPr>
          <w:rFonts w:hint="eastAsia"/>
          <w:lang w:val="en-US" w:eastAsia="zh-Hans"/>
        </w:rPr>
        <w:t>操作流程：</w:t>
      </w:r>
    </w:p>
    <w:p w14:paraId="3F156246">
      <w:pPr>
        <w:ind w:firstLine="420" w:firstLineChars="0"/>
        <w:rPr>
          <w:rFonts w:hint="eastAsia"/>
          <w:lang w:val="en-US" w:eastAsia="zh-Hans"/>
        </w:rPr>
      </w:pPr>
      <w:r>
        <w:rPr>
          <w:rFonts w:hint="eastAsia"/>
          <w:lang w:val="en-US" w:eastAsia="zh-Hans"/>
        </w:rPr>
        <w:t>注册：学生通过手机号注册，接收验证码，设置密码。</w:t>
      </w:r>
    </w:p>
    <w:p w14:paraId="5C64950B">
      <w:pPr>
        <w:ind w:firstLine="420" w:firstLineChars="0"/>
        <w:rPr>
          <w:rFonts w:hint="eastAsia"/>
          <w:lang w:val="en-US" w:eastAsia="zh-Hans"/>
        </w:rPr>
      </w:pPr>
      <w:r>
        <w:rPr>
          <w:rFonts w:hint="eastAsia"/>
          <w:lang w:val="en-US" w:eastAsia="zh-Hans"/>
        </w:rPr>
        <w:t>登录：输入手机号和密码，进行身份验证。</w:t>
      </w:r>
    </w:p>
    <w:p w14:paraId="7E53111B">
      <w:pPr>
        <w:ind w:firstLine="420" w:firstLineChars="0"/>
        <w:rPr>
          <w:rFonts w:hint="eastAsia"/>
          <w:lang w:val="en-US" w:eastAsia="zh-Hans"/>
        </w:rPr>
      </w:pPr>
      <w:r>
        <w:rPr>
          <w:rFonts w:hint="eastAsia"/>
          <w:lang w:val="en-US" w:eastAsia="zh-Hans"/>
        </w:rPr>
        <w:t>查询：登录后，学生可以查询相关信息。</w:t>
      </w:r>
    </w:p>
    <w:p w14:paraId="25CA4B5F">
      <w:pPr>
        <w:rPr>
          <w:rFonts w:hint="eastAsia"/>
          <w:lang w:val="en-US" w:eastAsia="zh-Hans"/>
        </w:rPr>
      </w:pPr>
      <w:r>
        <w:rPr>
          <w:rFonts w:hint="eastAsia"/>
          <w:lang w:val="en-US" w:eastAsia="zh-Hans"/>
        </w:rPr>
        <w:t>潜在问题：</w:t>
      </w:r>
    </w:p>
    <w:p w14:paraId="43FF0A5B">
      <w:pPr>
        <w:ind w:firstLine="420" w:firstLineChars="0"/>
        <w:rPr>
          <w:rFonts w:hint="eastAsia"/>
          <w:lang w:val="en-US" w:eastAsia="zh-Hans"/>
        </w:rPr>
      </w:pPr>
      <w:r>
        <w:rPr>
          <w:rFonts w:hint="eastAsia"/>
          <w:lang w:val="en-US" w:eastAsia="zh-Hans"/>
        </w:rPr>
        <w:t>数据安全：需要确保学生信息和查询数据的安全。</w:t>
      </w:r>
    </w:p>
    <w:p w14:paraId="089EAF78">
      <w:pPr>
        <w:ind w:firstLine="420" w:firstLineChars="0"/>
        <w:rPr>
          <w:rFonts w:hint="eastAsia"/>
          <w:lang w:val="en-US" w:eastAsia="zh-Hans"/>
        </w:rPr>
      </w:pPr>
      <w:r>
        <w:rPr>
          <w:rFonts w:hint="eastAsia"/>
          <w:lang w:val="en-US" w:eastAsia="zh-Hans"/>
        </w:rPr>
        <w:t>系统响应：查询请求需要快速响应，以满足学生的需求。</w:t>
      </w:r>
    </w:p>
    <w:p w14:paraId="7BE60B55">
      <w:pPr>
        <w:rPr>
          <w:rFonts w:hint="eastAsia"/>
          <w:lang w:val="en-US" w:eastAsia="zh-Hans"/>
        </w:rPr>
      </w:pPr>
      <w:r>
        <w:rPr>
          <w:rFonts w:hint="eastAsia"/>
          <w:lang w:val="en-US" w:eastAsia="zh-Hans"/>
        </w:rPr>
        <w:t>解决方案：</w:t>
      </w:r>
    </w:p>
    <w:p w14:paraId="02F16F3E">
      <w:pPr>
        <w:ind w:firstLine="420" w:firstLineChars="0"/>
        <w:rPr>
          <w:rFonts w:hint="eastAsia"/>
          <w:lang w:val="en-US" w:eastAsia="zh-Hans"/>
        </w:rPr>
      </w:pPr>
      <w:r>
        <w:rPr>
          <w:rFonts w:hint="eastAsia"/>
          <w:lang w:val="en-US" w:eastAsia="zh-Hans"/>
        </w:rPr>
        <w:t>使用加密技术保护学生数据。</w:t>
      </w:r>
    </w:p>
    <w:p w14:paraId="6E112645">
      <w:pPr>
        <w:ind w:firstLine="420" w:firstLineChars="0"/>
        <w:rPr>
          <w:rFonts w:hint="eastAsia"/>
          <w:lang w:val="en-US" w:eastAsia="zh-Hans"/>
        </w:rPr>
      </w:pPr>
      <w:r>
        <w:rPr>
          <w:rFonts w:hint="eastAsia"/>
          <w:lang w:val="en-US" w:eastAsia="zh-Hans"/>
        </w:rPr>
        <w:t>优化数据库查询，确保系统响应速度。</w:t>
      </w:r>
    </w:p>
    <w:bookmarkEnd w:id="99"/>
    <w:p w14:paraId="041B33DA">
      <w:pPr>
        <w:pStyle w:val="4"/>
        <w:numPr>
          <w:ilvl w:val="2"/>
          <w:numId w:val="0"/>
        </w:numPr>
        <w:bidi w:val="0"/>
        <w:spacing w:before="100" w:after="60" w:line="360" w:lineRule="auto"/>
        <w:ind w:left="0" w:leftChars="0" w:firstLine="0" w:firstLineChars="0"/>
        <w:rPr>
          <w:rFonts w:hint="eastAsia" w:eastAsia="宋体" w:cstheme="minorBidi"/>
          <w:b/>
          <w:color w:val="auto"/>
          <w:kern w:val="44"/>
          <w:sz w:val="28"/>
          <w:szCs w:val="24"/>
          <w:lang w:val="en-US" w:eastAsia="zh-Hans"/>
          <w14:ligatures w14:val="none"/>
        </w:rPr>
        <w:pPrChange w:id="442" w:author="柠栀" w:date="2025-05-07T11:27:55Z">
          <w:pPr>
            <w:pStyle w:val="4"/>
            <w:numPr>
              <w:ilvl w:val="2"/>
              <w:numId w:val="0"/>
            </w:numPr>
            <w:bidi w:val="0"/>
            <w:ind w:left="709" w:leftChars="0" w:hanging="709" w:firstLineChars="0"/>
          </w:pPr>
        </w:pPrChange>
      </w:pPr>
      <w:bookmarkStart w:id="100" w:name="_Toc22453"/>
      <w:bookmarkStart w:id="101" w:name="_Toc19672"/>
      <w:bookmarkStart w:id="102" w:name="_Toc3967"/>
      <w:bookmarkStart w:id="103" w:name="_4.5.2.教师用户追踪矩阵"/>
      <w:r>
        <w:rPr>
          <w:rFonts w:hint="eastAsia" w:eastAsia="宋体" w:cstheme="minorBidi"/>
          <w:b/>
          <w:color w:val="auto"/>
          <w:kern w:val="44"/>
          <w:sz w:val="28"/>
          <w:szCs w:val="24"/>
          <w:lang w:val="en-US" w:eastAsia="zh-CN"/>
          <w14:ligatures w14:val="none"/>
        </w:rPr>
        <w:t>4.5.2教师</w:t>
      </w:r>
      <w:r>
        <w:rPr>
          <w:rFonts w:hint="eastAsia" w:eastAsia="宋体" w:cstheme="minorBidi"/>
          <w:b/>
          <w:color w:val="auto"/>
          <w:kern w:val="44"/>
          <w:sz w:val="28"/>
          <w:szCs w:val="24"/>
          <w:lang w:val="en-US" w:eastAsia="zh-Hans"/>
          <w14:ligatures w14:val="none"/>
        </w:rPr>
        <w:t>可行性分析</w:t>
      </w:r>
      <w:bookmarkEnd w:id="100"/>
      <w:bookmarkEnd w:id="101"/>
      <w:bookmarkEnd w:id="102"/>
    </w:p>
    <w:p w14:paraId="16A0DEB3">
      <w:pPr>
        <w:rPr>
          <w:rFonts w:hint="eastAsia"/>
          <w:lang w:val="en-US" w:eastAsia="zh-Hans"/>
        </w:rPr>
      </w:pPr>
      <w:r>
        <w:rPr>
          <w:rFonts w:hint="eastAsia"/>
          <w:lang w:val="en-US" w:eastAsia="zh-Hans"/>
        </w:rPr>
        <w:t>需求分析：</w:t>
      </w:r>
    </w:p>
    <w:p w14:paraId="6BB2015F">
      <w:pPr>
        <w:ind w:firstLine="420" w:firstLineChars="0"/>
        <w:rPr>
          <w:rFonts w:hint="eastAsia"/>
          <w:lang w:val="en-US" w:eastAsia="zh-Hans"/>
        </w:rPr>
      </w:pPr>
      <w:r>
        <w:rPr>
          <w:rFonts w:hint="eastAsia"/>
          <w:lang w:val="en-US" w:eastAsia="zh-Hans"/>
        </w:rPr>
        <w:t>教师可能需要通过AI问答机器人发布通知、查询学生成绩、管理课程信息等。</w:t>
      </w:r>
    </w:p>
    <w:p w14:paraId="6147E841">
      <w:pPr>
        <w:ind w:firstLine="420" w:firstLineChars="0"/>
        <w:rPr>
          <w:rFonts w:hint="eastAsia"/>
          <w:lang w:val="en-US" w:eastAsia="zh-Hans"/>
        </w:rPr>
      </w:pPr>
      <w:r>
        <w:rPr>
          <w:rFonts w:hint="eastAsia"/>
          <w:lang w:val="en-US" w:eastAsia="zh-Hans"/>
        </w:rPr>
        <w:t>教师需要登录功能，以便访问和管理相关数据。</w:t>
      </w:r>
    </w:p>
    <w:p w14:paraId="1F2688CE">
      <w:pPr>
        <w:rPr>
          <w:rFonts w:hint="eastAsia"/>
          <w:lang w:val="en-US" w:eastAsia="zh-Hans"/>
        </w:rPr>
      </w:pPr>
      <w:r>
        <w:rPr>
          <w:rFonts w:hint="eastAsia"/>
          <w:lang w:val="en-US" w:eastAsia="zh-Hans"/>
        </w:rPr>
        <w:t>操作流程：</w:t>
      </w:r>
    </w:p>
    <w:p w14:paraId="6D3ABCDA">
      <w:pPr>
        <w:ind w:firstLine="420" w:firstLineChars="0"/>
        <w:rPr>
          <w:rFonts w:hint="eastAsia"/>
          <w:lang w:val="en-US" w:eastAsia="zh-Hans"/>
        </w:rPr>
      </w:pPr>
      <w:r>
        <w:rPr>
          <w:rFonts w:hint="eastAsia"/>
          <w:lang w:val="en-US" w:eastAsia="zh-Hans"/>
        </w:rPr>
        <w:t>登录：输入账号和密码，进行身份验证。</w:t>
      </w:r>
    </w:p>
    <w:p w14:paraId="4302EC20">
      <w:pPr>
        <w:ind w:firstLine="420" w:firstLineChars="0"/>
        <w:rPr>
          <w:rFonts w:hint="eastAsia"/>
          <w:lang w:val="en-US" w:eastAsia="zh-Hans"/>
        </w:rPr>
      </w:pPr>
      <w:r>
        <w:rPr>
          <w:rFonts w:hint="eastAsia"/>
          <w:lang w:val="en-US" w:eastAsia="zh-Hans"/>
        </w:rPr>
        <w:t>管理：登录后，教师可以发布通知、管理课程信息等。</w:t>
      </w:r>
    </w:p>
    <w:p w14:paraId="79B27715">
      <w:pPr>
        <w:rPr>
          <w:rFonts w:hint="eastAsia"/>
          <w:lang w:val="en-US" w:eastAsia="zh-Hans"/>
        </w:rPr>
      </w:pPr>
      <w:r>
        <w:rPr>
          <w:rFonts w:hint="eastAsia"/>
          <w:lang w:val="en-US" w:eastAsia="zh-Hans"/>
        </w:rPr>
        <w:t>潜在问题：</w:t>
      </w:r>
    </w:p>
    <w:p w14:paraId="21C2FC2B">
      <w:pPr>
        <w:ind w:firstLine="420" w:firstLineChars="0"/>
        <w:rPr>
          <w:rFonts w:hint="eastAsia"/>
          <w:lang w:val="en-US" w:eastAsia="zh-Hans"/>
        </w:rPr>
      </w:pPr>
      <w:r>
        <w:rPr>
          <w:rFonts w:hint="eastAsia"/>
          <w:lang w:val="en-US" w:eastAsia="zh-Hans"/>
        </w:rPr>
        <w:t>权限管理：需要确保教师只能访问和修改其负责的课程和学生信息。</w:t>
      </w:r>
    </w:p>
    <w:p w14:paraId="08FE134D">
      <w:pPr>
        <w:ind w:firstLine="420" w:firstLineChars="0"/>
        <w:rPr>
          <w:rFonts w:hint="eastAsia"/>
          <w:lang w:val="en-US" w:eastAsia="zh-Hans"/>
        </w:rPr>
      </w:pPr>
      <w:r>
        <w:rPr>
          <w:rFonts w:hint="eastAsia"/>
          <w:lang w:val="en-US" w:eastAsia="zh-Hans"/>
        </w:rPr>
        <w:t>数据准确性：教师发布的信息需要准确无误。</w:t>
      </w:r>
    </w:p>
    <w:p w14:paraId="43CF5808">
      <w:pPr>
        <w:rPr>
          <w:rFonts w:hint="eastAsia"/>
          <w:lang w:val="en-US" w:eastAsia="zh-Hans"/>
        </w:rPr>
      </w:pPr>
      <w:r>
        <w:rPr>
          <w:rFonts w:hint="eastAsia"/>
          <w:lang w:val="en-US" w:eastAsia="zh-Hans"/>
        </w:rPr>
        <w:t>解决方案：</w:t>
      </w:r>
    </w:p>
    <w:p w14:paraId="4B7E2493">
      <w:pPr>
        <w:ind w:firstLine="420" w:firstLineChars="0"/>
        <w:rPr>
          <w:rFonts w:hint="eastAsia"/>
          <w:lang w:val="en-US" w:eastAsia="zh-Hans"/>
        </w:rPr>
      </w:pPr>
      <w:r>
        <w:rPr>
          <w:rFonts w:hint="eastAsia"/>
          <w:lang w:val="en-US" w:eastAsia="zh-Hans"/>
        </w:rPr>
        <w:t>实现基于角色的访问控制（RBAC）。</w:t>
      </w:r>
    </w:p>
    <w:p w14:paraId="4A881E03">
      <w:pPr>
        <w:ind w:firstLine="420" w:firstLineChars="0"/>
        <w:rPr>
          <w:rFonts w:hint="eastAsia"/>
          <w:lang w:val="en-US" w:eastAsia="zh-Hans"/>
        </w:rPr>
      </w:pPr>
      <w:r>
        <w:rPr>
          <w:rFonts w:hint="eastAsia"/>
          <w:lang w:val="en-US" w:eastAsia="zh-Hans"/>
        </w:rPr>
        <w:t>提供信息发布前的审核机制。</w:t>
      </w:r>
    </w:p>
    <w:bookmarkEnd w:id="103"/>
    <w:p w14:paraId="2552229F">
      <w:pPr>
        <w:pStyle w:val="4"/>
        <w:numPr>
          <w:ilvl w:val="2"/>
          <w:numId w:val="0"/>
        </w:numPr>
        <w:bidi w:val="0"/>
        <w:spacing w:before="100" w:after="60" w:line="360" w:lineRule="auto"/>
        <w:ind w:left="0" w:leftChars="0" w:firstLine="0" w:firstLineChars="0"/>
        <w:rPr>
          <w:rFonts w:hint="eastAsia" w:eastAsia="宋体" w:cstheme="minorBidi"/>
          <w:b/>
          <w:color w:val="auto"/>
          <w:kern w:val="44"/>
          <w:sz w:val="28"/>
          <w:szCs w:val="24"/>
          <w:lang w:val="en-US" w:eastAsia="zh-Hans"/>
          <w14:ligatures w14:val="none"/>
        </w:rPr>
        <w:pPrChange w:id="443" w:author="柠栀" w:date="2025-05-07T11:27:55Z">
          <w:pPr>
            <w:pStyle w:val="4"/>
            <w:numPr>
              <w:ilvl w:val="2"/>
              <w:numId w:val="0"/>
            </w:numPr>
            <w:bidi w:val="0"/>
            <w:ind w:left="709" w:leftChars="0" w:hanging="709" w:firstLineChars="0"/>
          </w:pPr>
        </w:pPrChange>
      </w:pPr>
      <w:bookmarkStart w:id="104" w:name="_Toc7491"/>
      <w:r>
        <w:rPr>
          <w:rFonts w:hint="eastAsia" w:eastAsia="宋体" w:cstheme="minorBidi"/>
          <w:b/>
          <w:color w:val="auto"/>
          <w:kern w:val="44"/>
          <w:sz w:val="28"/>
          <w:szCs w:val="24"/>
          <w:lang w:val="en-US" w:eastAsia="zh-CN"/>
          <w14:ligatures w14:val="none"/>
        </w:rPr>
        <w:t>4.5.3管理员用户</w:t>
      </w:r>
      <w:r>
        <w:rPr>
          <w:rFonts w:hint="eastAsia" w:eastAsia="宋体" w:cstheme="minorBidi"/>
          <w:b/>
          <w:color w:val="auto"/>
          <w:kern w:val="44"/>
          <w:sz w:val="28"/>
          <w:szCs w:val="24"/>
          <w:lang w:val="en-US" w:eastAsia="zh-Hans"/>
          <w14:ligatures w14:val="none"/>
        </w:rPr>
        <w:t>可行性分析</w:t>
      </w:r>
      <w:bookmarkEnd w:id="104"/>
    </w:p>
    <w:p w14:paraId="41A8145D">
      <w:pPr>
        <w:ind w:firstLine="420" w:firstLineChars="0"/>
        <w:rPr>
          <w:rFonts w:hint="eastAsia"/>
          <w:lang w:val="en-US" w:eastAsia="zh-Hans"/>
        </w:rPr>
      </w:pPr>
      <w:r>
        <w:rPr>
          <w:rFonts w:hint="eastAsia"/>
          <w:lang w:val="en-US" w:eastAsia="zh-Hans"/>
        </w:rPr>
        <w:t>需求分析：</w:t>
      </w:r>
    </w:p>
    <w:p w14:paraId="427D2A21">
      <w:pPr>
        <w:ind w:left="420" w:leftChars="0" w:firstLine="420" w:firstLineChars="0"/>
        <w:rPr>
          <w:rFonts w:hint="eastAsia"/>
          <w:lang w:val="en-US" w:eastAsia="zh-Hans"/>
        </w:rPr>
      </w:pPr>
      <w:r>
        <w:rPr>
          <w:rFonts w:hint="eastAsia"/>
          <w:lang w:val="en-US" w:eastAsia="zh-Hans"/>
        </w:rPr>
        <w:t>管理员需要管理审核内容、处理反馈等。</w:t>
      </w:r>
    </w:p>
    <w:p w14:paraId="5DEBAD22">
      <w:pPr>
        <w:ind w:left="420" w:leftChars="0" w:firstLine="420" w:firstLineChars="0"/>
        <w:rPr>
          <w:rFonts w:hint="eastAsia"/>
          <w:lang w:val="en-US" w:eastAsia="zh-Hans"/>
        </w:rPr>
      </w:pPr>
      <w:r>
        <w:rPr>
          <w:rFonts w:hint="eastAsia"/>
          <w:lang w:val="en-US" w:eastAsia="zh-Hans"/>
        </w:rPr>
        <w:t>管理员需要高级权限来维护系统的正常运行。</w:t>
      </w:r>
    </w:p>
    <w:p w14:paraId="1EA86E46">
      <w:pPr>
        <w:ind w:firstLine="420" w:firstLineChars="0"/>
        <w:rPr>
          <w:rFonts w:hint="eastAsia"/>
          <w:lang w:val="en-US" w:eastAsia="zh-Hans"/>
        </w:rPr>
      </w:pPr>
      <w:r>
        <w:rPr>
          <w:rFonts w:hint="eastAsia"/>
          <w:lang w:val="en-US" w:eastAsia="zh-Hans"/>
        </w:rPr>
        <w:t>操作流程：</w:t>
      </w:r>
    </w:p>
    <w:p w14:paraId="1809B41B">
      <w:pPr>
        <w:ind w:left="420" w:leftChars="0" w:firstLine="420" w:firstLineChars="0"/>
        <w:rPr>
          <w:rFonts w:hint="eastAsia"/>
          <w:lang w:val="en-US" w:eastAsia="zh-Hans"/>
        </w:rPr>
      </w:pPr>
      <w:r>
        <w:rPr>
          <w:rFonts w:hint="eastAsia"/>
          <w:lang w:val="en-US" w:eastAsia="zh-Hans"/>
        </w:rPr>
        <w:t>登录：输入管理员账号和密码，进行身份验证。</w:t>
      </w:r>
    </w:p>
    <w:p w14:paraId="09C518AA">
      <w:pPr>
        <w:ind w:left="420" w:leftChars="0" w:firstLine="420" w:firstLineChars="0"/>
        <w:rPr>
          <w:rFonts w:hint="eastAsia"/>
          <w:lang w:val="en-US" w:eastAsia="zh-Hans"/>
        </w:rPr>
      </w:pPr>
      <w:r>
        <w:rPr>
          <w:rFonts w:hint="eastAsia"/>
          <w:lang w:val="en-US" w:eastAsia="zh-Hans"/>
        </w:rPr>
        <w:t>管理：登录后，管理员可以审核内容、处理用户反馈、管理用户账户等。</w:t>
      </w:r>
    </w:p>
    <w:p w14:paraId="38223FA8">
      <w:pPr>
        <w:ind w:firstLine="420" w:firstLineChars="0"/>
        <w:rPr>
          <w:rFonts w:hint="eastAsia"/>
          <w:lang w:val="en-US" w:eastAsia="zh-Hans"/>
        </w:rPr>
      </w:pPr>
      <w:r>
        <w:rPr>
          <w:rFonts w:hint="eastAsia"/>
          <w:lang w:val="en-US" w:eastAsia="zh-Hans"/>
        </w:rPr>
        <w:t>潜在问题：</w:t>
      </w:r>
    </w:p>
    <w:p w14:paraId="5E4336CC">
      <w:pPr>
        <w:ind w:left="420" w:leftChars="0" w:firstLine="420" w:firstLineChars="0"/>
        <w:rPr>
          <w:rFonts w:hint="eastAsia"/>
          <w:lang w:val="en-US" w:eastAsia="zh-Hans"/>
        </w:rPr>
      </w:pPr>
      <w:r>
        <w:rPr>
          <w:rFonts w:hint="eastAsia"/>
          <w:lang w:val="en-US" w:eastAsia="zh-Hans"/>
        </w:rPr>
        <w:t>系统安全性：管理员账户需要高度安全，防止未授权访问。</w:t>
      </w:r>
    </w:p>
    <w:p w14:paraId="42D4C1B5">
      <w:pPr>
        <w:ind w:left="420" w:leftChars="0" w:firstLine="420" w:firstLineChars="0"/>
        <w:rPr>
          <w:rFonts w:hint="eastAsia"/>
          <w:lang w:val="en-US" w:eastAsia="zh-Hans"/>
        </w:rPr>
      </w:pPr>
      <w:r>
        <w:rPr>
          <w:rFonts w:hint="eastAsia"/>
          <w:lang w:val="en-US" w:eastAsia="zh-Hans"/>
        </w:rPr>
        <w:t>内容审核：需要有效机制来处理大量用户反馈和内容审核请求。</w:t>
      </w:r>
    </w:p>
    <w:p w14:paraId="4AB242BB">
      <w:pPr>
        <w:ind w:firstLine="420" w:firstLineChars="0"/>
        <w:rPr>
          <w:rFonts w:hint="eastAsia"/>
          <w:lang w:val="en-US" w:eastAsia="zh-Hans"/>
        </w:rPr>
      </w:pPr>
      <w:r>
        <w:rPr>
          <w:rFonts w:hint="eastAsia"/>
          <w:lang w:val="en-US" w:eastAsia="zh-Hans"/>
        </w:rPr>
        <w:t>解决方案：</w:t>
      </w:r>
    </w:p>
    <w:p w14:paraId="72D55CCB">
      <w:pPr>
        <w:ind w:left="420" w:leftChars="0" w:firstLine="420" w:firstLineChars="0"/>
        <w:rPr>
          <w:rFonts w:hint="eastAsia"/>
          <w:lang w:val="en-US" w:eastAsia="zh-Hans"/>
        </w:rPr>
      </w:pPr>
      <w:r>
        <w:rPr>
          <w:rFonts w:hint="eastAsia"/>
          <w:lang w:val="en-US" w:eastAsia="zh-Hans"/>
        </w:rPr>
        <w:t>实施强密码策略和多因素认证。</w:t>
      </w:r>
    </w:p>
    <w:p w14:paraId="446D52C0">
      <w:pPr>
        <w:ind w:left="420" w:leftChars="0" w:firstLine="420" w:firstLineChars="0"/>
        <w:rPr>
          <w:rFonts w:hint="eastAsia"/>
          <w:lang w:val="en-US" w:eastAsia="zh-Hans"/>
        </w:rPr>
      </w:pPr>
      <w:r>
        <w:rPr>
          <w:rFonts w:hint="eastAsia"/>
          <w:lang w:val="en-US" w:eastAsia="zh-Hans"/>
        </w:rPr>
        <w:t>开发自动化工具辅助内容审核。</w:t>
      </w:r>
    </w:p>
    <w:p w14:paraId="4198C35C">
      <w:pPr>
        <w:pStyle w:val="4"/>
        <w:numPr>
          <w:ilvl w:val="2"/>
          <w:numId w:val="0"/>
        </w:numPr>
        <w:spacing w:before="100" w:after="60" w:line="360" w:lineRule="auto"/>
        <w:ind w:leftChars="0"/>
        <w:jc w:val="both"/>
        <w:rPr>
          <w:rFonts w:hint="eastAsia" w:eastAsia="宋体" w:asciiTheme="minorHAnsi" w:hAnsiTheme="minorHAnsi" w:cstheme="minorBidi"/>
          <w:b/>
          <w:color w:val="auto"/>
          <w:kern w:val="44"/>
          <w:sz w:val="28"/>
          <w:szCs w:val="24"/>
          <w14:ligatures w14:val="none"/>
        </w:rPr>
      </w:pPr>
      <w:bookmarkStart w:id="105" w:name="_Toc197552331"/>
      <w:bookmarkStart w:id="106" w:name="_Toc197552203"/>
      <w:bookmarkStart w:id="107" w:name="_Toc30177"/>
      <w:r>
        <w:rPr>
          <w:rFonts w:hint="eastAsia" w:eastAsia="宋体" w:cstheme="minorBidi"/>
          <w:b/>
          <w:color w:val="auto"/>
          <w:kern w:val="44"/>
          <w:sz w:val="28"/>
          <w:szCs w:val="24"/>
          <w:lang w:val="en-US" w:eastAsia="zh-CN"/>
          <w14:ligatures w14:val="none"/>
        </w:rPr>
        <w:t>4.5.4</w:t>
      </w:r>
      <w:r>
        <w:rPr>
          <w:rFonts w:hint="eastAsia" w:eastAsia="宋体" w:asciiTheme="minorHAnsi" w:hAnsiTheme="minorHAnsi" w:cstheme="minorBidi"/>
          <w:b/>
          <w:color w:val="auto"/>
          <w:kern w:val="44"/>
          <w:sz w:val="28"/>
          <w:szCs w:val="24"/>
          <w14:ligatures w14:val="none"/>
        </w:rPr>
        <w:t>可选方案</w:t>
      </w:r>
      <w:bookmarkEnd w:id="105"/>
      <w:bookmarkEnd w:id="106"/>
      <w:bookmarkEnd w:id="107"/>
    </w:p>
    <w:p w14:paraId="5A789BD5">
      <w:pPr>
        <w:pStyle w:val="17"/>
        <w:numPr>
          <w:ilvl w:val="0"/>
          <w:numId w:val="0"/>
        </w:numPr>
        <w:spacing w:line="360" w:lineRule="auto"/>
        <w:ind w:leftChars="0"/>
        <w:jc w:val="left"/>
        <w:rPr>
          <w:rFonts w:hint="eastAsia" w:eastAsia="宋体"/>
          <w:b/>
          <w:bCs/>
          <w:sz w:val="24"/>
          <w:szCs w:val="24"/>
          <w14:ligatures w14:val="none"/>
        </w:rPr>
      </w:pPr>
      <w:r>
        <w:rPr>
          <w:rFonts w:hint="eastAsia" w:eastAsia="宋体"/>
          <w:b/>
          <w:bCs/>
          <w:sz w:val="24"/>
          <w:szCs w:val="24"/>
          <w:lang w:val="en-US" w:eastAsia="zh-CN"/>
          <w14:ligatures w14:val="none"/>
        </w:rPr>
        <w:t>4.5.4.1</w:t>
      </w:r>
      <w:r>
        <w:rPr>
          <w:rFonts w:hint="eastAsia" w:eastAsia="宋体"/>
          <w:b/>
          <w:bCs/>
          <w:sz w:val="24"/>
          <w:szCs w:val="24"/>
          <w14:ligatures w14:val="none"/>
        </w:rPr>
        <w:t>可选择方案：</w:t>
      </w:r>
    </w:p>
    <w:p w14:paraId="1315DEF8">
      <w:pPr>
        <w:pStyle w:val="17"/>
        <w:numPr>
          <w:ilvl w:val="0"/>
          <w:numId w:val="18"/>
        </w:numPr>
        <w:spacing w:line="360" w:lineRule="auto"/>
        <w:jc w:val="left"/>
        <w:rPr>
          <w:rFonts w:hint="eastAsia" w:eastAsia="宋体"/>
          <w:sz w:val="24"/>
          <w:szCs w:val="24"/>
          <w14:ligatures w14:val="none"/>
        </w:rPr>
      </w:pPr>
      <w:r>
        <w:rPr>
          <w:rFonts w:eastAsia="宋体"/>
          <w:sz w:val="24"/>
          <w:szCs w:val="24"/>
          <w14:ligatures w14:val="none"/>
        </w:rPr>
        <w:t>团队自行研发校务问答机器人</w:t>
      </w:r>
    </w:p>
    <w:p w14:paraId="410289F4">
      <w:pPr>
        <w:spacing w:line="360" w:lineRule="auto"/>
        <w:ind w:left="420"/>
        <w:jc w:val="left"/>
        <w:rPr>
          <w:rFonts w:hint="eastAsia" w:eastAsia="宋体"/>
          <w:sz w:val="24"/>
          <w:szCs w:val="24"/>
          <w14:ligatures w14:val="none"/>
        </w:rPr>
      </w:pPr>
      <w:r>
        <w:rPr>
          <w:rFonts w:hint="eastAsia" w:eastAsia="宋体"/>
          <w:sz w:val="24"/>
          <w:szCs w:val="24"/>
          <w14:ligatures w14:val="none"/>
        </w:rPr>
        <w:t>优点：</w:t>
      </w:r>
    </w:p>
    <w:p w14:paraId="19731BDA">
      <w:pPr>
        <w:spacing w:line="360" w:lineRule="auto"/>
        <w:ind w:left="420"/>
        <w:jc w:val="left"/>
        <w:rPr>
          <w:rFonts w:hint="eastAsia" w:eastAsia="宋体"/>
          <w:sz w:val="24"/>
          <w:szCs w:val="24"/>
          <w14:ligatures w14:val="none"/>
        </w:rPr>
      </w:pPr>
      <w:r>
        <w:rPr>
          <w:rFonts w:hint="eastAsia" w:eastAsia="宋体"/>
          <w:sz w:val="24"/>
          <w:szCs w:val="24"/>
          <w14:ligatures w14:val="none"/>
        </w:rPr>
        <w:t>高度定制化：功能完全贴合校园需求如对接教务系统、院系专属流程，支持深度个性化。</w:t>
      </w:r>
    </w:p>
    <w:p w14:paraId="7000353C">
      <w:pPr>
        <w:spacing w:line="360" w:lineRule="auto"/>
        <w:ind w:left="420"/>
        <w:jc w:val="left"/>
        <w:rPr>
          <w:rFonts w:hint="eastAsia" w:eastAsia="宋体"/>
          <w:sz w:val="24"/>
          <w:szCs w:val="24"/>
          <w14:ligatures w14:val="none"/>
        </w:rPr>
      </w:pPr>
      <w:r>
        <w:rPr>
          <w:rFonts w:hint="eastAsia" w:eastAsia="宋体"/>
          <w:sz w:val="24"/>
          <w:szCs w:val="24"/>
          <w14:ligatures w14:val="none"/>
        </w:rPr>
        <w:t>技术自主可控：核心算法、自主研发，数据安全与隐私保护更可控，避免第三方依赖风险。</w:t>
      </w:r>
    </w:p>
    <w:p w14:paraId="53074418">
      <w:pPr>
        <w:spacing w:line="360" w:lineRule="auto"/>
        <w:ind w:left="420"/>
        <w:jc w:val="left"/>
        <w:rPr>
          <w:rFonts w:hint="eastAsia" w:eastAsia="宋体"/>
          <w:sz w:val="24"/>
          <w:szCs w:val="24"/>
          <w14:ligatures w14:val="none"/>
        </w:rPr>
      </w:pPr>
      <w:r>
        <w:rPr>
          <w:rFonts w:hint="eastAsia" w:eastAsia="宋体"/>
          <w:sz w:val="24"/>
          <w:szCs w:val="24"/>
          <w14:ligatures w14:val="none"/>
        </w:rPr>
        <w:t>缺点：</w:t>
      </w:r>
    </w:p>
    <w:p w14:paraId="58CC2BF4">
      <w:pPr>
        <w:spacing w:line="360" w:lineRule="auto"/>
        <w:ind w:left="420"/>
        <w:jc w:val="left"/>
        <w:rPr>
          <w:rFonts w:hint="eastAsia" w:eastAsia="宋体"/>
          <w:sz w:val="24"/>
          <w:szCs w:val="24"/>
          <w14:ligatures w14:val="none"/>
        </w:rPr>
      </w:pPr>
      <w:r>
        <w:rPr>
          <w:rFonts w:hint="eastAsia" w:eastAsia="宋体"/>
          <w:sz w:val="24"/>
          <w:szCs w:val="24"/>
          <w14:ligatures w14:val="none"/>
        </w:rPr>
        <w:t>开发周期长：需从零构建 AI 问答引擎、知识库及校园系统对接模块，耗时 10-16 周，技术门槛高。</w:t>
      </w:r>
    </w:p>
    <w:p w14:paraId="64CD6C62">
      <w:pPr>
        <w:spacing w:line="360" w:lineRule="auto"/>
        <w:ind w:left="420"/>
        <w:jc w:val="left"/>
        <w:rPr>
          <w:rFonts w:hint="eastAsia" w:eastAsia="宋体"/>
          <w:sz w:val="24"/>
          <w:szCs w:val="24"/>
          <w14:ligatures w14:val="none"/>
        </w:rPr>
      </w:pPr>
      <w:r>
        <w:rPr>
          <w:rFonts w:hint="eastAsia" w:eastAsia="宋体"/>
          <w:sz w:val="24"/>
          <w:szCs w:val="24"/>
          <w14:ligatures w14:val="none"/>
        </w:rPr>
        <w:t>成本较高：需投入大量人力，6 人团队需分配 2-3 人专职开发，且后续维护知识库更新、算法优化需持续投入。</w:t>
      </w:r>
    </w:p>
    <w:p w14:paraId="60FD2A71">
      <w:pPr>
        <w:pStyle w:val="17"/>
        <w:numPr>
          <w:ilvl w:val="0"/>
          <w:numId w:val="18"/>
        </w:numPr>
        <w:spacing w:line="360" w:lineRule="auto"/>
        <w:jc w:val="left"/>
        <w:rPr>
          <w:rFonts w:hint="eastAsia" w:eastAsia="宋体"/>
          <w:sz w:val="24"/>
          <w:szCs w:val="24"/>
          <w14:ligatures w14:val="none"/>
        </w:rPr>
      </w:pPr>
      <w:r>
        <w:rPr>
          <w:rFonts w:hint="eastAsia" w:eastAsia="宋体"/>
          <w:sz w:val="24"/>
          <w:szCs w:val="24"/>
          <w14:ligatures w14:val="none"/>
        </w:rPr>
        <w:t>使用现有平台</w:t>
      </w:r>
    </w:p>
    <w:p w14:paraId="2B7D05A8">
      <w:pPr>
        <w:spacing w:line="360" w:lineRule="auto"/>
        <w:ind w:left="420"/>
        <w:jc w:val="left"/>
        <w:rPr>
          <w:rFonts w:hint="eastAsia" w:eastAsia="宋体"/>
          <w:sz w:val="24"/>
          <w:szCs w:val="24"/>
          <w14:ligatures w14:val="none"/>
        </w:rPr>
      </w:pPr>
      <w:r>
        <w:rPr>
          <w:rFonts w:hint="eastAsia" w:eastAsia="宋体"/>
          <w:sz w:val="24"/>
          <w:szCs w:val="24"/>
          <w14:ligatures w14:val="none"/>
        </w:rPr>
        <w:t>优点：</w:t>
      </w:r>
    </w:p>
    <w:p w14:paraId="764ED9BE">
      <w:pPr>
        <w:spacing w:line="360" w:lineRule="auto"/>
        <w:ind w:left="420"/>
        <w:jc w:val="left"/>
        <w:rPr>
          <w:rFonts w:hint="eastAsia" w:eastAsia="宋体"/>
          <w:sz w:val="24"/>
          <w:szCs w:val="24"/>
          <w14:ligatures w14:val="none"/>
        </w:rPr>
      </w:pPr>
      <w:r>
        <w:rPr>
          <w:rFonts w:hint="eastAsia" w:eastAsia="宋体"/>
          <w:sz w:val="24"/>
          <w:szCs w:val="24"/>
          <w14:ligatures w14:val="none"/>
        </w:rPr>
        <w:t>快速落地：直接复用平台已有功能（如考勤、通知、轻应用），2-4 周即可上线基础版。</w:t>
      </w:r>
    </w:p>
    <w:p w14:paraId="4A043473">
      <w:pPr>
        <w:spacing w:line="360" w:lineRule="auto"/>
        <w:ind w:left="420"/>
        <w:jc w:val="left"/>
        <w:rPr>
          <w:rFonts w:hint="eastAsia" w:eastAsia="宋体"/>
          <w:sz w:val="24"/>
          <w:szCs w:val="24"/>
          <w14:ligatures w14:val="none"/>
        </w:rPr>
      </w:pPr>
      <w:r>
        <w:rPr>
          <w:rFonts w:hint="eastAsia" w:eastAsia="宋体"/>
          <w:sz w:val="24"/>
          <w:szCs w:val="24"/>
          <w14:ligatures w14:val="none"/>
        </w:rPr>
        <w:t>成熟稳定：依托平台成熟技术架构高并发处理、多端适配，降低技术风险，且有官方技术支持。</w:t>
      </w:r>
    </w:p>
    <w:p w14:paraId="1E5D054F">
      <w:pPr>
        <w:spacing w:line="360" w:lineRule="auto"/>
        <w:ind w:left="420"/>
        <w:jc w:val="left"/>
        <w:rPr>
          <w:rFonts w:hint="eastAsia" w:eastAsia="宋体"/>
          <w:sz w:val="24"/>
          <w:szCs w:val="24"/>
          <w14:ligatures w14:val="none"/>
        </w:rPr>
      </w:pPr>
      <w:r>
        <w:rPr>
          <w:rFonts w:hint="eastAsia" w:eastAsia="宋体"/>
          <w:sz w:val="24"/>
          <w:szCs w:val="24"/>
          <w14:ligatures w14:val="none"/>
        </w:rPr>
        <w:t>缺点：</w:t>
      </w:r>
    </w:p>
    <w:p w14:paraId="71A15FE5">
      <w:pPr>
        <w:spacing w:line="360" w:lineRule="auto"/>
        <w:ind w:left="420"/>
        <w:jc w:val="left"/>
        <w:rPr>
          <w:rFonts w:hint="eastAsia" w:eastAsia="宋体"/>
          <w:sz w:val="24"/>
          <w:szCs w:val="24"/>
          <w14:ligatures w14:val="none"/>
        </w:rPr>
      </w:pPr>
      <w:r>
        <w:rPr>
          <w:rFonts w:hint="eastAsia" w:eastAsia="宋体"/>
          <w:sz w:val="24"/>
          <w:szCs w:val="24"/>
          <w14:ligatures w14:val="none"/>
        </w:rPr>
        <w:t>定制化受限：功能需适配平台框架，无法深度整合校园特色业务流程，可能存在广告植入、数据权限归属问题。</w:t>
      </w:r>
    </w:p>
    <w:p w14:paraId="57CF9B8F">
      <w:pPr>
        <w:spacing w:line="360" w:lineRule="auto"/>
        <w:ind w:left="420"/>
        <w:jc w:val="left"/>
        <w:rPr>
          <w:rFonts w:hint="eastAsia" w:eastAsia="宋体"/>
          <w:sz w:val="24"/>
          <w:szCs w:val="24"/>
          <w14:ligatures w14:val="none"/>
        </w:rPr>
      </w:pPr>
      <w:r>
        <w:rPr>
          <w:rFonts w:hint="eastAsia" w:eastAsia="宋体"/>
          <w:sz w:val="24"/>
          <w:szCs w:val="24"/>
          <w14:ligatures w14:val="none"/>
        </w:rPr>
        <w:t>依赖第三方：核心功能受限于平台更新节奏，长期使用可能产生授权费用如高级 API 调用收费。</w:t>
      </w:r>
    </w:p>
    <w:p w14:paraId="58421985">
      <w:pPr>
        <w:pStyle w:val="17"/>
        <w:numPr>
          <w:ilvl w:val="0"/>
          <w:numId w:val="18"/>
        </w:numPr>
        <w:spacing w:line="360" w:lineRule="auto"/>
        <w:jc w:val="left"/>
        <w:rPr>
          <w:rFonts w:hint="eastAsia" w:eastAsia="宋体"/>
          <w:sz w:val="24"/>
          <w:szCs w:val="24"/>
          <w14:ligatures w14:val="none"/>
        </w:rPr>
      </w:pPr>
      <w:r>
        <w:rPr>
          <w:rFonts w:hint="eastAsia" w:eastAsia="宋体"/>
          <w:sz w:val="24"/>
          <w:szCs w:val="24"/>
          <w14:ligatures w14:val="none"/>
        </w:rPr>
        <w:t>开源解决方案</w:t>
      </w:r>
    </w:p>
    <w:p w14:paraId="62E55025">
      <w:pPr>
        <w:spacing w:line="360" w:lineRule="auto"/>
        <w:ind w:left="420"/>
        <w:jc w:val="left"/>
        <w:rPr>
          <w:rFonts w:hint="eastAsia" w:eastAsia="宋体"/>
          <w:sz w:val="24"/>
          <w:szCs w:val="24"/>
          <w14:ligatures w14:val="none"/>
        </w:rPr>
      </w:pPr>
      <w:r>
        <w:rPr>
          <w:rFonts w:hint="eastAsia" w:eastAsia="宋体"/>
          <w:sz w:val="24"/>
          <w:szCs w:val="24"/>
          <w14:ligatures w14:val="none"/>
        </w:rPr>
        <w:t>优点：</w:t>
      </w:r>
    </w:p>
    <w:p w14:paraId="12409979">
      <w:pPr>
        <w:spacing w:line="360" w:lineRule="auto"/>
        <w:ind w:left="420"/>
        <w:jc w:val="left"/>
        <w:rPr>
          <w:rFonts w:hint="eastAsia" w:eastAsia="宋体"/>
          <w:sz w:val="24"/>
          <w:szCs w:val="24"/>
          <w14:ligatures w14:val="none"/>
        </w:rPr>
      </w:pPr>
      <w:r>
        <w:rPr>
          <w:rFonts w:hint="eastAsia" w:eastAsia="宋体"/>
          <w:sz w:val="24"/>
          <w:szCs w:val="24"/>
          <w14:ligatures w14:val="none"/>
        </w:rPr>
        <w:t>成本低、灵活性高：复用开源 NLP 框架及校园领域知识库模板，开发周期缩短至 6-8 周，初期投入成本仅为自行研发的30%。</w:t>
      </w:r>
    </w:p>
    <w:p w14:paraId="534C7E5D">
      <w:pPr>
        <w:spacing w:line="360" w:lineRule="auto"/>
        <w:ind w:left="420"/>
        <w:jc w:val="left"/>
        <w:rPr>
          <w:rFonts w:hint="eastAsia" w:eastAsia="宋体"/>
          <w:sz w:val="24"/>
          <w:szCs w:val="24"/>
          <w14:ligatures w14:val="none"/>
        </w:rPr>
      </w:pPr>
      <w:r>
        <w:rPr>
          <w:rFonts w:hint="eastAsia" w:eastAsia="宋体"/>
          <w:sz w:val="24"/>
          <w:szCs w:val="24"/>
          <w14:ligatures w14:val="none"/>
        </w:rPr>
        <w:t>社区支持：依托开源社区解决技术问题，适合技术储备有限的情况。</w:t>
      </w:r>
    </w:p>
    <w:p w14:paraId="38989399">
      <w:pPr>
        <w:spacing w:line="360" w:lineRule="auto"/>
        <w:ind w:left="420"/>
        <w:jc w:val="left"/>
        <w:rPr>
          <w:rFonts w:hint="eastAsia" w:eastAsia="宋体"/>
          <w:sz w:val="24"/>
          <w:szCs w:val="24"/>
          <w14:ligatures w14:val="none"/>
        </w:rPr>
      </w:pPr>
      <w:r>
        <w:rPr>
          <w:rFonts w:hint="eastAsia" w:eastAsia="宋体"/>
          <w:sz w:val="24"/>
          <w:szCs w:val="24"/>
          <w14:ligatures w14:val="none"/>
        </w:rPr>
        <w:t>缺点：</w:t>
      </w:r>
    </w:p>
    <w:p w14:paraId="506317F1">
      <w:pPr>
        <w:spacing w:line="360" w:lineRule="auto"/>
        <w:ind w:left="420"/>
        <w:jc w:val="left"/>
        <w:rPr>
          <w:rFonts w:hint="eastAsia" w:eastAsia="宋体"/>
          <w:sz w:val="24"/>
          <w:szCs w:val="24"/>
          <w14:ligatures w14:val="none"/>
        </w:rPr>
      </w:pPr>
      <w:r>
        <w:rPr>
          <w:rFonts w:hint="eastAsia" w:eastAsia="宋体"/>
          <w:sz w:val="24"/>
          <w:szCs w:val="24"/>
          <w14:ligatures w14:val="none"/>
        </w:rPr>
        <w:t>技术整合难度：需自行对接校园数据，开源组件可能存在兼容性问题。</w:t>
      </w:r>
    </w:p>
    <w:p w14:paraId="0DC320FD">
      <w:pPr>
        <w:spacing w:line="360" w:lineRule="auto"/>
        <w:ind w:left="420"/>
        <w:jc w:val="left"/>
        <w:rPr>
          <w:rFonts w:hint="eastAsia" w:eastAsia="宋体"/>
          <w:sz w:val="24"/>
          <w:szCs w:val="24"/>
          <w14:ligatures w14:val="none"/>
        </w:rPr>
      </w:pPr>
      <w:r>
        <w:rPr>
          <w:rFonts w:hint="eastAsia" w:eastAsia="宋体"/>
          <w:sz w:val="24"/>
          <w:szCs w:val="24"/>
          <w14:ligatures w14:val="none"/>
        </w:rPr>
        <w:t>维护依赖社区：若开源项目停止更新，可能导致后续功能迭代困难。</w:t>
      </w:r>
    </w:p>
    <w:p w14:paraId="22C39802">
      <w:pPr>
        <w:pStyle w:val="17"/>
        <w:numPr>
          <w:ilvl w:val="0"/>
          <w:numId w:val="0"/>
        </w:numPr>
        <w:spacing w:line="360" w:lineRule="auto"/>
        <w:ind w:leftChars="0"/>
        <w:jc w:val="left"/>
        <w:rPr>
          <w:rFonts w:hint="eastAsia" w:eastAsia="宋体"/>
          <w:b/>
          <w:bCs/>
          <w:sz w:val="24"/>
          <w:szCs w:val="24"/>
          <w14:ligatures w14:val="none"/>
        </w:rPr>
      </w:pPr>
      <w:r>
        <w:rPr>
          <w:rFonts w:hint="eastAsia" w:eastAsia="宋体"/>
          <w:b/>
          <w:bCs/>
          <w:sz w:val="24"/>
          <w:szCs w:val="24"/>
          <w:lang w:val="en-US" w:eastAsia="zh-CN"/>
          <w14:ligatures w14:val="none"/>
        </w:rPr>
        <w:t>4.5.4.2</w:t>
      </w:r>
      <w:r>
        <w:rPr>
          <w:rFonts w:hint="eastAsia" w:eastAsia="宋体"/>
          <w:b/>
          <w:bCs/>
          <w:sz w:val="24"/>
          <w:szCs w:val="24"/>
          <w14:ligatures w14:val="none"/>
        </w:rPr>
        <w:t>方案选择准则：</w:t>
      </w:r>
    </w:p>
    <w:p w14:paraId="4C6049D9">
      <w:pPr>
        <w:spacing w:line="360" w:lineRule="auto"/>
        <w:ind w:left="420"/>
        <w:jc w:val="left"/>
        <w:rPr>
          <w:rFonts w:hint="eastAsia" w:eastAsia="宋体"/>
          <w:sz w:val="24"/>
          <w:szCs w:val="24"/>
          <w14:ligatures w14:val="none"/>
        </w:rPr>
      </w:pPr>
      <w:r>
        <w:rPr>
          <w:rFonts w:hint="eastAsia" w:eastAsia="宋体"/>
          <w:sz w:val="24"/>
          <w:szCs w:val="24"/>
          <w14:ligatures w14:val="none"/>
        </w:rPr>
        <w:t>技术强、周期充裕：选方案1，打造校园专属核心竞争力。</w:t>
      </w:r>
    </w:p>
    <w:p w14:paraId="24FDE7CB">
      <w:pPr>
        <w:spacing w:line="360" w:lineRule="auto"/>
        <w:ind w:left="420"/>
        <w:jc w:val="left"/>
        <w:rPr>
          <w:rFonts w:hint="eastAsia" w:eastAsia="宋体"/>
          <w:sz w:val="24"/>
          <w:szCs w:val="24"/>
          <w14:ligatures w14:val="none"/>
        </w:rPr>
      </w:pPr>
      <w:r>
        <w:rPr>
          <w:rFonts w:hint="eastAsia" w:eastAsia="宋体"/>
          <w:sz w:val="24"/>
          <w:szCs w:val="24"/>
          <w14:ligatures w14:val="none"/>
        </w:rPr>
        <w:t>快速上线、轻量需求：选方案2，借现有平台降低门槛。</w:t>
      </w:r>
    </w:p>
    <w:p w14:paraId="29D1CA7B">
      <w:pPr>
        <w:spacing w:line="360" w:lineRule="auto"/>
        <w:ind w:left="420"/>
        <w:jc w:val="left"/>
        <w:rPr>
          <w:rFonts w:hint="eastAsia" w:eastAsia="宋体"/>
          <w:sz w:val="24"/>
          <w:szCs w:val="24"/>
          <w14:ligatures w14:val="none"/>
        </w:rPr>
      </w:pPr>
      <w:r>
        <w:rPr>
          <w:rFonts w:hint="eastAsia" w:eastAsia="宋体"/>
          <w:sz w:val="24"/>
          <w:szCs w:val="24"/>
          <w14:ligatures w14:val="none"/>
        </w:rPr>
        <w:t>平衡成本与灵活性：选方案3，通过开源组件快速验证可行性。</w:t>
      </w:r>
    </w:p>
    <w:p w14:paraId="32363D3C">
      <w:pPr>
        <w:widowControl/>
        <w:jc w:val="left"/>
        <w:rPr>
          <w:rFonts w:hint="eastAsia" w:eastAsia="宋体"/>
          <w:sz w:val="24"/>
          <w:szCs w:val="24"/>
          <w14:ligatures w14:val="none"/>
        </w:rPr>
      </w:pPr>
      <w:r>
        <w:rPr>
          <w:rFonts w:hint="eastAsia" w:eastAsia="宋体"/>
          <w:sz w:val="24"/>
          <w:szCs w:val="24"/>
          <w14:ligatures w14:val="none"/>
        </w:rPr>
        <w:br w:type="page"/>
      </w:r>
    </w:p>
    <w:p w14:paraId="08A70187">
      <w:pPr>
        <w:pStyle w:val="4"/>
        <w:numPr>
          <w:ilvl w:val="2"/>
          <w:numId w:val="0"/>
        </w:numPr>
        <w:spacing w:before="100" w:after="60" w:line="360" w:lineRule="auto"/>
        <w:ind w:leftChars="0"/>
        <w:jc w:val="both"/>
        <w:rPr>
          <w:rFonts w:hint="eastAsia" w:eastAsia="宋体" w:cstheme="minorBidi"/>
          <w:b/>
          <w:color w:val="auto"/>
          <w:kern w:val="44"/>
          <w:sz w:val="28"/>
          <w:szCs w:val="24"/>
          <w:lang w:val="en-US" w:eastAsia="zh-CN"/>
          <w14:ligatures w14:val="none"/>
        </w:rPr>
      </w:pPr>
      <w:bookmarkStart w:id="108" w:name="_Toc197552332"/>
      <w:bookmarkStart w:id="109" w:name="_Toc197552204"/>
      <w:bookmarkStart w:id="110" w:name="_Toc2300"/>
      <w:r>
        <w:rPr>
          <w:rFonts w:hint="eastAsia" w:eastAsia="宋体" w:cstheme="minorBidi"/>
          <w:b/>
          <w:color w:val="auto"/>
          <w:kern w:val="44"/>
          <w:sz w:val="28"/>
          <w:szCs w:val="24"/>
          <w:lang w:val="en-US" w:eastAsia="zh-CN"/>
          <w14:ligatures w14:val="none"/>
        </w:rPr>
        <w:t>4.5.5系统方案分析</w:t>
      </w:r>
      <w:bookmarkEnd w:id="108"/>
      <w:bookmarkEnd w:id="109"/>
      <w:bookmarkEnd w:id="110"/>
    </w:p>
    <w:p w14:paraId="7CDB000D">
      <w:pPr>
        <w:pStyle w:val="17"/>
        <w:numPr>
          <w:ilvl w:val="0"/>
          <w:numId w:val="0"/>
        </w:numPr>
        <w:spacing w:line="360" w:lineRule="auto"/>
        <w:ind w:leftChars="0"/>
        <w:jc w:val="left"/>
        <w:rPr>
          <w:rFonts w:hint="eastAsia" w:eastAsia="宋体"/>
          <w:b/>
          <w:bCs/>
          <w:sz w:val="24"/>
          <w:szCs w:val="24"/>
          <w14:ligatures w14:val="none"/>
        </w:rPr>
      </w:pPr>
      <w:r>
        <w:rPr>
          <w:rFonts w:hint="eastAsia" w:eastAsia="宋体"/>
          <w:b/>
          <w:bCs/>
          <w:sz w:val="24"/>
          <w:szCs w:val="24"/>
          <w:lang w:val="en-US" w:eastAsia="zh-CN"/>
          <w14:ligatures w14:val="none"/>
        </w:rPr>
        <w:t>4.5.5.1</w:t>
      </w:r>
      <w:r>
        <w:rPr>
          <w:rFonts w:hint="eastAsia" w:eastAsia="宋体"/>
          <w:b/>
          <w:bCs/>
          <w:sz w:val="24"/>
          <w:szCs w:val="24"/>
          <w14:ligatures w14:val="none"/>
        </w:rPr>
        <w:t>系统说明：</w:t>
      </w:r>
    </w:p>
    <w:p w14:paraId="61ED8265">
      <w:pPr>
        <w:keepNext/>
        <w:spacing w:line="360" w:lineRule="auto"/>
        <w:jc w:val="left"/>
        <w:rPr>
          <w:rFonts w:hint="eastAsia"/>
        </w:rPr>
      </w:pPr>
      <w:r>
        <w:rPr>
          <w:rFonts w:hint="eastAsia"/>
        </w:rPr>
        <w:drawing>
          <wp:inline distT="0" distB="0" distL="114300" distR="114300">
            <wp:extent cx="4884420" cy="2886710"/>
            <wp:effectExtent l="0" t="0" r="1905"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894939" cy="2893087"/>
                    </a:xfrm>
                    <a:prstGeom prst="rect">
                      <a:avLst/>
                    </a:prstGeom>
                  </pic:spPr>
                </pic:pic>
              </a:graphicData>
            </a:graphic>
          </wp:inline>
        </w:drawing>
      </w:r>
    </w:p>
    <w:p w14:paraId="65FCF032">
      <w:pPr>
        <w:pStyle w:val="7"/>
        <w:jc w:val="center"/>
        <w:rPr>
          <w:rFonts w:hint="eastAsia"/>
        </w:rPr>
      </w:pPr>
      <w:bookmarkStart w:id="111" w:name="_Toc197552701"/>
      <w:r>
        <w:rPr>
          <w:rFonts w:hint="eastAsia"/>
        </w:rPr>
        <w:t xml:space="preserve">图表 </w:t>
      </w:r>
      <w:r>
        <w:rPr>
          <w:rFonts w:hint="eastAsia"/>
        </w:rPr>
        <w:fldChar w:fldCharType="begin"/>
      </w:r>
      <w:r>
        <w:rPr>
          <w:rFonts w:hint="eastAsia"/>
        </w:rPr>
        <w:instrText xml:space="preserve"> SEQ 图表 \* ARABIC </w:instrText>
      </w:r>
      <w:r>
        <w:rPr>
          <w:rFonts w:hint="eastAsia"/>
        </w:rPr>
        <w:fldChar w:fldCharType="separate"/>
      </w:r>
      <w:r>
        <w:rPr>
          <w:rFonts w:hint="eastAsia"/>
        </w:rPr>
        <w:t>1</w:t>
      </w:r>
      <w:bookmarkEnd w:id="111"/>
      <w:r>
        <w:rPr>
          <w:rFonts w:hint="eastAsia"/>
        </w:rPr>
        <w:fldChar w:fldCharType="end"/>
      </w:r>
    </w:p>
    <w:p w14:paraId="637FEB8C">
      <w:pPr>
        <w:pStyle w:val="7"/>
        <w:jc w:val="left"/>
        <w:rPr>
          <w:rFonts w:hint="eastAsia" w:eastAsia="宋体" w:asciiTheme="minorHAnsi" w:hAnsiTheme="minorHAnsi" w:cstheme="minorBidi"/>
          <w:b/>
          <w:bCs/>
          <w:kern w:val="2"/>
          <w:sz w:val="24"/>
          <w:szCs w:val="24"/>
          <w:lang w:val="en-US" w:eastAsia="zh-CN" w:bidi="ar-SA"/>
          <w14:ligatures w14:val="none"/>
        </w:rPr>
      </w:pPr>
      <w:r>
        <w:rPr>
          <w:rFonts w:hint="eastAsia" w:eastAsia="宋体" w:asciiTheme="minorHAnsi" w:hAnsiTheme="minorHAnsi" w:cstheme="minorBidi"/>
          <w:b/>
          <w:bCs/>
          <w:kern w:val="2"/>
          <w:sz w:val="24"/>
          <w:szCs w:val="24"/>
          <w:lang w:val="en-US" w:eastAsia="zh-CN" w:bidi="ar-SA"/>
          <w14:ligatures w14:val="none"/>
        </w:rPr>
        <w:t>4.5.5.2数据流程和处理流程：</w:t>
      </w:r>
    </w:p>
    <w:p w14:paraId="2159C384">
      <w:pPr>
        <w:spacing w:line="360" w:lineRule="auto"/>
        <w:jc w:val="left"/>
        <w:rPr>
          <w:rFonts w:hint="eastAsia" w:eastAsia="宋体"/>
          <w:sz w:val="24"/>
          <w:szCs w:val="24"/>
          <w14:ligatures w14:val="none"/>
        </w:rPr>
      </w:pPr>
      <w:r>
        <w:rPr>
          <w:rFonts w:hint="eastAsia" w:eastAsia="宋体"/>
          <w:sz w:val="24"/>
          <w:szCs w:val="24"/>
          <w14:ligatures w14:val="none"/>
        </w:rPr>
        <w:t>用例图</w:t>
      </w:r>
    </w:p>
    <w:p w14:paraId="5017C501">
      <w:pPr>
        <w:keepNext/>
        <w:spacing w:line="360" w:lineRule="auto"/>
        <w:jc w:val="center"/>
        <w:rPr>
          <w:rFonts w:hint="eastAsia"/>
        </w:rPr>
      </w:pPr>
      <w:r>
        <w:rPr>
          <w:rFonts w:hint="eastAsia" w:eastAsia="宋体"/>
          <w:sz w:val="24"/>
          <w:szCs w:val="24"/>
          <w14:ligatures w14:val="none"/>
        </w:rPr>
        <w:drawing>
          <wp:inline distT="0" distB="0" distL="0" distR="0">
            <wp:extent cx="3999865" cy="4990465"/>
            <wp:effectExtent l="0" t="0" r="635" b="635"/>
            <wp:docPr id="1548331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31262" name="图片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3999865" cy="4990465"/>
                    </a:xfrm>
                    <a:prstGeom prst="rect">
                      <a:avLst/>
                    </a:prstGeom>
                    <a:noFill/>
                  </pic:spPr>
                </pic:pic>
              </a:graphicData>
            </a:graphic>
          </wp:inline>
        </w:drawing>
      </w:r>
    </w:p>
    <w:p w14:paraId="2F3BBE30">
      <w:pPr>
        <w:pStyle w:val="7"/>
        <w:jc w:val="center"/>
        <w:rPr>
          <w:rFonts w:hint="eastAsia" w:eastAsia="宋体"/>
          <w:sz w:val="24"/>
          <w:szCs w:val="24"/>
          <w14:ligatures w14:val="none"/>
        </w:rPr>
      </w:pPr>
      <w:bookmarkStart w:id="112" w:name="_Toc197552702"/>
      <w:r>
        <w:rPr>
          <w:rFonts w:hint="eastAsia"/>
        </w:rPr>
        <w:t xml:space="preserve">图表 </w:t>
      </w:r>
      <w:r>
        <w:rPr>
          <w:rFonts w:hint="eastAsia"/>
        </w:rPr>
        <w:fldChar w:fldCharType="begin"/>
      </w:r>
      <w:r>
        <w:rPr>
          <w:rFonts w:hint="eastAsia"/>
        </w:rPr>
        <w:instrText xml:space="preserve"> SEQ 图表 \* ARABIC </w:instrText>
      </w:r>
      <w:r>
        <w:rPr>
          <w:rFonts w:hint="eastAsia"/>
        </w:rPr>
        <w:fldChar w:fldCharType="separate"/>
      </w:r>
      <w:r>
        <w:rPr>
          <w:rFonts w:hint="eastAsia"/>
        </w:rPr>
        <w:t>2</w:t>
      </w:r>
      <w:bookmarkEnd w:id="112"/>
      <w:r>
        <w:rPr>
          <w:rFonts w:hint="eastAsia"/>
        </w:rPr>
        <w:fldChar w:fldCharType="end"/>
      </w:r>
    </w:p>
    <w:p w14:paraId="2F1E4D41">
      <w:pPr>
        <w:spacing w:line="360" w:lineRule="auto"/>
        <w:jc w:val="left"/>
        <w:rPr>
          <w:rFonts w:hint="eastAsia" w:eastAsia="宋体"/>
          <w:sz w:val="24"/>
          <w:szCs w:val="24"/>
          <w14:ligatures w14:val="none"/>
        </w:rPr>
      </w:pPr>
      <w:r>
        <w:rPr>
          <w:rFonts w:hint="eastAsia" w:eastAsia="宋体"/>
          <w:sz w:val="24"/>
          <w:szCs w:val="24"/>
          <w14:ligatures w14:val="none"/>
        </w:rPr>
        <w:t>流程图：</w:t>
      </w:r>
    </w:p>
    <w:p w14:paraId="2A9458D2">
      <w:pPr>
        <w:keepNext/>
        <w:spacing w:line="360" w:lineRule="auto"/>
        <w:jc w:val="center"/>
        <w:rPr>
          <w:rFonts w:hint="eastAsia"/>
        </w:rPr>
      </w:pPr>
      <w:r>
        <w:rPr>
          <w:rFonts w:hint="eastAsia"/>
        </w:rPr>
        <w:drawing>
          <wp:inline distT="0" distB="0" distL="114300" distR="114300">
            <wp:extent cx="4108450" cy="2052955"/>
            <wp:effectExtent l="0" t="0" r="6350" b="4445"/>
            <wp:docPr id="1421350857" name="图片 1421350857" descr="23f1a12c0c489d5e2c412f1d6cef1b49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50857" name="图片 1421350857" descr="23f1a12c0c489d5e2c412f1d6cef1b49_"/>
                    <pic:cNvPicPr>
                      <a:picLocks noChangeAspect="1"/>
                    </pic:cNvPicPr>
                  </pic:nvPicPr>
                  <pic:blipFill>
                    <a:blip r:embed="rId74"/>
                    <a:stretch>
                      <a:fillRect/>
                    </a:stretch>
                  </pic:blipFill>
                  <pic:spPr>
                    <a:xfrm>
                      <a:off x="0" y="0"/>
                      <a:ext cx="4112569" cy="2055045"/>
                    </a:xfrm>
                    <a:prstGeom prst="rect">
                      <a:avLst/>
                    </a:prstGeom>
                  </pic:spPr>
                </pic:pic>
              </a:graphicData>
            </a:graphic>
          </wp:inline>
        </w:drawing>
      </w:r>
    </w:p>
    <w:p w14:paraId="4B98AA07">
      <w:pPr>
        <w:pStyle w:val="7"/>
        <w:jc w:val="center"/>
        <w:rPr>
          <w:rFonts w:hint="eastAsia" w:eastAsia="宋体"/>
          <w:sz w:val="24"/>
          <w:szCs w:val="24"/>
          <w14:ligatures w14:val="none"/>
        </w:rPr>
      </w:pPr>
      <w:bookmarkStart w:id="113" w:name="_Toc197552703"/>
      <w:r>
        <w:rPr>
          <w:rFonts w:hint="eastAsia"/>
        </w:rPr>
        <w:t xml:space="preserve">图表 </w:t>
      </w:r>
      <w:r>
        <w:rPr>
          <w:rFonts w:hint="eastAsia"/>
        </w:rPr>
        <w:fldChar w:fldCharType="begin"/>
      </w:r>
      <w:r>
        <w:rPr>
          <w:rFonts w:hint="eastAsia"/>
        </w:rPr>
        <w:instrText xml:space="preserve"> SEQ 图表 \* ARABIC </w:instrText>
      </w:r>
      <w:r>
        <w:rPr>
          <w:rFonts w:hint="eastAsia"/>
        </w:rPr>
        <w:fldChar w:fldCharType="separate"/>
      </w:r>
      <w:r>
        <w:rPr>
          <w:rFonts w:hint="eastAsia"/>
        </w:rPr>
        <w:t>3</w:t>
      </w:r>
      <w:r>
        <w:rPr>
          <w:rFonts w:hint="eastAsia"/>
        </w:rPr>
        <w:fldChar w:fldCharType="end"/>
      </w:r>
      <w:r>
        <w:rPr>
          <w:rFonts w:hint="eastAsia"/>
        </w:rPr>
        <w:t xml:space="preserve"> </w:t>
      </w:r>
      <w:r>
        <w:t>这张状态图描述了校务问答机器人系统中用户的不同状态及其转换流程</w:t>
      </w:r>
      <w:bookmarkEnd w:id="113"/>
    </w:p>
    <w:p w14:paraId="02090D4F">
      <w:pPr>
        <w:keepNext/>
        <w:spacing w:line="360" w:lineRule="auto"/>
        <w:jc w:val="center"/>
        <w:rPr>
          <w:rFonts w:hint="eastAsia"/>
        </w:rPr>
      </w:pPr>
      <w:r>
        <w:rPr>
          <w:rFonts w:hint="eastAsia"/>
        </w:rPr>
        <w:drawing>
          <wp:inline distT="0" distB="0" distL="114300" distR="114300">
            <wp:extent cx="4791710" cy="2863215"/>
            <wp:effectExtent l="0" t="0" r="8890" b="3810"/>
            <wp:docPr id="5" name="图片 5" descr="5b4b3c47e75aa7054a788f29d439d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5b4b3c47e75aa7054a788f29d439dce"/>
                    <pic:cNvPicPr>
                      <a:picLocks noChangeAspect="1"/>
                    </pic:cNvPicPr>
                  </pic:nvPicPr>
                  <pic:blipFill>
                    <a:blip r:embed="rId75"/>
                    <a:stretch>
                      <a:fillRect/>
                    </a:stretch>
                  </pic:blipFill>
                  <pic:spPr>
                    <a:xfrm>
                      <a:off x="0" y="0"/>
                      <a:ext cx="4797145" cy="2866382"/>
                    </a:xfrm>
                    <a:prstGeom prst="rect">
                      <a:avLst/>
                    </a:prstGeom>
                  </pic:spPr>
                </pic:pic>
              </a:graphicData>
            </a:graphic>
          </wp:inline>
        </w:drawing>
      </w:r>
    </w:p>
    <w:p w14:paraId="0179521A">
      <w:pPr>
        <w:spacing w:line="360" w:lineRule="auto"/>
        <w:jc w:val="center"/>
        <w:rPr>
          <w:rFonts w:hint="eastAsia" w:eastAsia="宋体"/>
          <w:sz w:val="24"/>
          <w:szCs w:val="24"/>
          <w14:ligatures w14:val="none"/>
        </w:rPr>
      </w:pPr>
      <w:bookmarkStart w:id="114" w:name="_Toc197552704"/>
      <w:r>
        <w:rPr>
          <w:rFonts w:hint="eastAsia"/>
        </w:rPr>
        <w:t xml:space="preserve">图表 </w:t>
      </w:r>
      <w:r>
        <w:rPr>
          <w:rFonts w:hint="eastAsia"/>
        </w:rPr>
        <w:fldChar w:fldCharType="begin"/>
      </w:r>
      <w:r>
        <w:rPr>
          <w:rFonts w:hint="eastAsia"/>
        </w:rPr>
        <w:instrText xml:space="preserve"> SEQ 图表 \* ARABIC </w:instrText>
      </w:r>
      <w:r>
        <w:rPr>
          <w:rFonts w:hint="eastAsia"/>
        </w:rPr>
        <w:fldChar w:fldCharType="separate"/>
      </w:r>
      <w:r>
        <w:rPr>
          <w:rFonts w:hint="eastAsia"/>
        </w:rPr>
        <w:t>4</w:t>
      </w:r>
      <w:r>
        <w:rPr>
          <w:rFonts w:hint="eastAsia"/>
        </w:rPr>
        <w:fldChar w:fldCharType="end"/>
      </w:r>
      <w:r>
        <w:rPr>
          <w:rFonts w:hint="eastAsia"/>
        </w:rPr>
        <w:t xml:space="preserve"> 该图清晰展示了智能问答机器人系统的完整交互流程</w:t>
      </w:r>
      <w:bookmarkEnd w:id="114"/>
    </w:p>
    <w:p w14:paraId="50F35A1F">
      <w:pPr>
        <w:keepNext/>
        <w:spacing w:line="360" w:lineRule="auto"/>
        <w:jc w:val="center"/>
        <w:rPr>
          <w:rFonts w:hint="eastAsia"/>
        </w:rPr>
      </w:pPr>
      <w:r>
        <w:rPr>
          <w:rFonts w:hint="eastAsia"/>
        </w:rPr>
        <w:drawing>
          <wp:inline distT="0" distB="0" distL="114300" distR="114300">
            <wp:extent cx="4507865" cy="3102610"/>
            <wp:effectExtent l="0" t="0" r="6985" b="2540"/>
            <wp:docPr id="9" name="图片 9" descr="6dda5c48a204d035fc3bb5bc166c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6dda5c48a204d035fc3bb5bc166c193"/>
                    <pic:cNvPicPr>
                      <a:picLocks noChangeAspect="1"/>
                    </pic:cNvPicPr>
                  </pic:nvPicPr>
                  <pic:blipFill>
                    <a:blip r:embed="rId76"/>
                    <a:stretch>
                      <a:fillRect/>
                    </a:stretch>
                  </pic:blipFill>
                  <pic:spPr>
                    <a:xfrm>
                      <a:off x="0" y="0"/>
                      <a:ext cx="4511312" cy="3104717"/>
                    </a:xfrm>
                    <a:prstGeom prst="rect">
                      <a:avLst/>
                    </a:prstGeom>
                  </pic:spPr>
                </pic:pic>
              </a:graphicData>
            </a:graphic>
          </wp:inline>
        </w:drawing>
      </w:r>
    </w:p>
    <w:p w14:paraId="11B4DCCB">
      <w:pPr>
        <w:spacing w:line="360" w:lineRule="auto"/>
        <w:jc w:val="center"/>
        <w:rPr>
          <w:rFonts w:hint="eastAsia" w:eastAsia="宋体"/>
          <w:sz w:val="24"/>
          <w:szCs w:val="24"/>
          <w14:ligatures w14:val="none"/>
        </w:rPr>
      </w:pPr>
      <w:bookmarkStart w:id="115" w:name="_Toc197552705"/>
      <w:r>
        <w:rPr>
          <w:rFonts w:hint="eastAsia"/>
        </w:rPr>
        <w:t xml:space="preserve">图表 </w:t>
      </w:r>
      <w:r>
        <w:rPr>
          <w:rFonts w:hint="eastAsia"/>
        </w:rPr>
        <w:fldChar w:fldCharType="begin"/>
      </w:r>
      <w:r>
        <w:rPr>
          <w:rFonts w:hint="eastAsia"/>
        </w:rPr>
        <w:instrText xml:space="preserve"> SEQ 图表 \* ARABIC </w:instrText>
      </w:r>
      <w:r>
        <w:rPr>
          <w:rFonts w:hint="eastAsia"/>
        </w:rPr>
        <w:fldChar w:fldCharType="separate"/>
      </w:r>
      <w:r>
        <w:rPr>
          <w:rFonts w:hint="eastAsia"/>
        </w:rPr>
        <w:t>5</w:t>
      </w:r>
      <w:r>
        <w:rPr>
          <w:rFonts w:hint="eastAsia"/>
        </w:rPr>
        <w:fldChar w:fldCharType="end"/>
      </w:r>
      <w:r>
        <w:rPr>
          <w:rFonts w:hint="eastAsia"/>
        </w:rPr>
        <w:t xml:space="preserve"> 本图展示了智能问答机器人系统的完整闭环交互流程</w:t>
      </w:r>
      <w:bookmarkEnd w:id="115"/>
    </w:p>
    <w:p w14:paraId="674C8421">
      <w:pPr>
        <w:keepNext/>
        <w:spacing w:line="360" w:lineRule="auto"/>
        <w:jc w:val="center"/>
        <w:rPr>
          <w:rFonts w:hint="eastAsia"/>
        </w:rPr>
      </w:pPr>
      <w:r>
        <w:rPr>
          <w:rFonts w:hint="eastAsia"/>
        </w:rPr>
        <w:drawing>
          <wp:inline distT="0" distB="0" distL="114300" distR="114300">
            <wp:extent cx="4930775" cy="2703195"/>
            <wp:effectExtent l="0" t="0" r="3175" b="1905"/>
            <wp:docPr id="10" name="图片 10" descr="9faf1d065978545b0a9df27ab4854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9faf1d065978545b0a9df27ab4854db"/>
                    <pic:cNvPicPr>
                      <a:picLocks noChangeAspect="1"/>
                    </pic:cNvPicPr>
                  </pic:nvPicPr>
                  <pic:blipFill>
                    <a:blip r:embed="rId77"/>
                    <a:stretch>
                      <a:fillRect/>
                    </a:stretch>
                  </pic:blipFill>
                  <pic:spPr>
                    <a:xfrm>
                      <a:off x="0" y="0"/>
                      <a:ext cx="4934656" cy="2705469"/>
                    </a:xfrm>
                    <a:prstGeom prst="rect">
                      <a:avLst/>
                    </a:prstGeom>
                  </pic:spPr>
                </pic:pic>
              </a:graphicData>
            </a:graphic>
          </wp:inline>
        </w:drawing>
      </w:r>
    </w:p>
    <w:p w14:paraId="6D2E6716">
      <w:pPr>
        <w:spacing w:line="360" w:lineRule="auto"/>
        <w:jc w:val="center"/>
        <w:rPr>
          <w:rFonts w:hint="eastAsia" w:eastAsia="宋体"/>
          <w:sz w:val="24"/>
          <w:szCs w:val="24"/>
          <w14:ligatures w14:val="none"/>
        </w:rPr>
      </w:pPr>
      <w:bookmarkStart w:id="116" w:name="_Toc197552706"/>
      <w:r>
        <w:rPr>
          <w:rFonts w:hint="eastAsia"/>
        </w:rPr>
        <w:t xml:space="preserve">图表 </w:t>
      </w:r>
      <w:r>
        <w:rPr>
          <w:rFonts w:hint="eastAsia"/>
        </w:rPr>
        <w:fldChar w:fldCharType="begin"/>
      </w:r>
      <w:r>
        <w:rPr>
          <w:rFonts w:hint="eastAsia"/>
        </w:rPr>
        <w:instrText xml:space="preserve"> SEQ 图表 \* ARABIC </w:instrText>
      </w:r>
      <w:r>
        <w:rPr>
          <w:rFonts w:hint="eastAsia"/>
        </w:rPr>
        <w:fldChar w:fldCharType="separate"/>
      </w:r>
      <w:r>
        <w:rPr>
          <w:rFonts w:hint="eastAsia"/>
        </w:rPr>
        <w:t>6</w:t>
      </w:r>
      <w:r>
        <w:rPr>
          <w:rFonts w:hint="eastAsia"/>
        </w:rPr>
        <w:fldChar w:fldCharType="end"/>
      </w:r>
      <w:r>
        <w:rPr>
          <w:rFonts w:hint="eastAsia"/>
        </w:rPr>
        <w:t xml:space="preserve"> 本图详细描述了用户查询个人信息的完整系统交互过程，展示了从用户请求到数据返回的端到端处理流程</w:t>
      </w:r>
      <w:bookmarkEnd w:id="116"/>
    </w:p>
    <w:p w14:paraId="47D2C6E8">
      <w:pPr>
        <w:keepNext/>
        <w:spacing w:line="360" w:lineRule="auto"/>
        <w:jc w:val="center"/>
        <w:rPr>
          <w:rFonts w:hint="eastAsia"/>
        </w:rPr>
      </w:pPr>
      <w:r>
        <w:rPr>
          <w:rFonts w:hint="eastAsia"/>
        </w:rPr>
        <w:drawing>
          <wp:inline distT="0" distB="0" distL="114300" distR="114300">
            <wp:extent cx="4942205" cy="1808480"/>
            <wp:effectExtent l="0" t="0" r="1270" b="1270"/>
            <wp:docPr id="11" name="图片 11" descr="37300ffe50be8ff470a137095ee6f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37300ffe50be8ff470a137095ee6f01"/>
                    <pic:cNvPicPr>
                      <a:picLocks noChangeAspect="1"/>
                    </pic:cNvPicPr>
                  </pic:nvPicPr>
                  <pic:blipFill>
                    <a:blip r:embed="rId78"/>
                    <a:stretch>
                      <a:fillRect/>
                    </a:stretch>
                  </pic:blipFill>
                  <pic:spPr>
                    <a:xfrm>
                      <a:off x="0" y="0"/>
                      <a:ext cx="4949023" cy="1811521"/>
                    </a:xfrm>
                    <a:prstGeom prst="rect">
                      <a:avLst/>
                    </a:prstGeom>
                  </pic:spPr>
                </pic:pic>
              </a:graphicData>
            </a:graphic>
          </wp:inline>
        </w:drawing>
      </w:r>
    </w:p>
    <w:p w14:paraId="0A20B256">
      <w:pPr>
        <w:spacing w:line="360" w:lineRule="auto"/>
        <w:jc w:val="center"/>
        <w:rPr>
          <w:rFonts w:hint="eastAsia" w:eastAsia="宋体"/>
          <w:sz w:val="24"/>
          <w:szCs w:val="24"/>
          <w14:ligatures w14:val="none"/>
        </w:rPr>
      </w:pPr>
      <w:bookmarkStart w:id="117" w:name="_Toc197552707"/>
      <w:r>
        <w:rPr>
          <w:rFonts w:hint="eastAsia"/>
        </w:rPr>
        <w:t xml:space="preserve">图表 </w:t>
      </w:r>
      <w:r>
        <w:rPr>
          <w:rFonts w:hint="eastAsia"/>
        </w:rPr>
        <w:fldChar w:fldCharType="begin"/>
      </w:r>
      <w:r>
        <w:rPr>
          <w:rFonts w:hint="eastAsia"/>
        </w:rPr>
        <w:instrText xml:space="preserve"> SEQ 图表 \* ARABIC </w:instrText>
      </w:r>
      <w:r>
        <w:rPr>
          <w:rFonts w:hint="eastAsia"/>
        </w:rPr>
        <w:fldChar w:fldCharType="separate"/>
      </w:r>
      <w:r>
        <w:rPr>
          <w:rFonts w:hint="eastAsia"/>
        </w:rPr>
        <w:t>7</w:t>
      </w:r>
      <w:r>
        <w:rPr>
          <w:rFonts w:hint="eastAsia"/>
        </w:rPr>
        <w:fldChar w:fldCharType="end"/>
      </w:r>
      <w:r>
        <w:rPr>
          <w:rFonts w:hint="eastAsia"/>
        </w:rPr>
        <w:t xml:space="preserve"> 用户注册及登录验证系统流程图</w:t>
      </w:r>
      <w:bookmarkEnd w:id="117"/>
    </w:p>
    <w:p w14:paraId="636C2178">
      <w:pPr>
        <w:keepNext/>
        <w:spacing w:line="360" w:lineRule="auto"/>
        <w:jc w:val="center"/>
        <w:rPr>
          <w:rFonts w:hint="eastAsia"/>
        </w:rPr>
      </w:pPr>
      <w:r>
        <w:rPr>
          <w:rFonts w:hint="eastAsia"/>
        </w:rPr>
        <w:drawing>
          <wp:inline distT="0" distB="0" distL="114300" distR="114300">
            <wp:extent cx="4942205" cy="2925445"/>
            <wp:effectExtent l="0" t="0" r="1270" b="8255"/>
            <wp:docPr id="12" name="图片 12" descr="e1ea540cd9172f2a928309fdca66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e1ea540cd9172f2a928309fdca66771"/>
                    <pic:cNvPicPr>
                      <a:picLocks noChangeAspect="1"/>
                    </pic:cNvPicPr>
                  </pic:nvPicPr>
                  <pic:blipFill>
                    <a:blip r:embed="rId79"/>
                    <a:stretch>
                      <a:fillRect/>
                    </a:stretch>
                  </pic:blipFill>
                  <pic:spPr>
                    <a:xfrm>
                      <a:off x="0" y="0"/>
                      <a:ext cx="4946779" cy="2928622"/>
                    </a:xfrm>
                    <a:prstGeom prst="rect">
                      <a:avLst/>
                    </a:prstGeom>
                  </pic:spPr>
                </pic:pic>
              </a:graphicData>
            </a:graphic>
          </wp:inline>
        </w:drawing>
      </w:r>
    </w:p>
    <w:p w14:paraId="593C68AA">
      <w:pPr>
        <w:spacing w:line="360" w:lineRule="auto"/>
        <w:jc w:val="center"/>
        <w:rPr>
          <w:rFonts w:hint="eastAsia" w:eastAsia="宋体"/>
          <w:sz w:val="24"/>
          <w:szCs w:val="24"/>
          <w14:ligatures w14:val="none"/>
        </w:rPr>
      </w:pPr>
      <w:bookmarkStart w:id="118" w:name="_Toc197552708"/>
      <w:r>
        <w:rPr>
          <w:rFonts w:hint="eastAsia"/>
        </w:rPr>
        <w:t xml:space="preserve">图表 </w:t>
      </w:r>
      <w:r>
        <w:rPr>
          <w:rFonts w:hint="eastAsia"/>
        </w:rPr>
        <w:fldChar w:fldCharType="begin"/>
      </w:r>
      <w:r>
        <w:rPr>
          <w:rFonts w:hint="eastAsia"/>
        </w:rPr>
        <w:instrText xml:space="preserve"> SEQ 图表 \* ARABIC </w:instrText>
      </w:r>
      <w:r>
        <w:rPr>
          <w:rFonts w:hint="eastAsia"/>
        </w:rPr>
        <w:fldChar w:fldCharType="separate"/>
      </w:r>
      <w:r>
        <w:rPr>
          <w:rFonts w:hint="eastAsia"/>
        </w:rPr>
        <w:t>8</w:t>
      </w:r>
      <w:r>
        <w:rPr>
          <w:rFonts w:hint="eastAsia"/>
        </w:rPr>
        <w:fldChar w:fldCharType="end"/>
      </w:r>
      <w:r>
        <w:rPr>
          <w:rFonts w:hint="eastAsia"/>
        </w:rPr>
        <w:t xml:space="preserve"> 本图详细描述了应用中典型的用户登录验证流程，展示了从用户输入凭证到成功跳转首页的完整数据交互过程</w:t>
      </w:r>
      <w:bookmarkEnd w:id="118"/>
    </w:p>
    <w:p w14:paraId="0C7A545A">
      <w:pPr>
        <w:keepNext/>
        <w:spacing w:line="360" w:lineRule="auto"/>
        <w:jc w:val="center"/>
        <w:rPr>
          <w:rFonts w:hint="eastAsia"/>
        </w:rPr>
      </w:pPr>
      <w:r>
        <w:rPr>
          <w:rFonts w:hint="eastAsia"/>
        </w:rPr>
        <w:drawing>
          <wp:inline distT="0" distB="0" distL="114300" distR="114300">
            <wp:extent cx="5273040" cy="3521710"/>
            <wp:effectExtent l="0" t="0" r="3810" b="2540"/>
            <wp:docPr id="13" name="图片 13" descr="e45845421ee2738ffa46cb1071108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e45845421ee2738ffa46cb10711081c"/>
                    <pic:cNvPicPr>
                      <a:picLocks noChangeAspect="1"/>
                    </pic:cNvPicPr>
                  </pic:nvPicPr>
                  <pic:blipFill>
                    <a:blip r:embed="rId80"/>
                    <a:stretch>
                      <a:fillRect/>
                    </a:stretch>
                  </pic:blipFill>
                  <pic:spPr>
                    <a:xfrm>
                      <a:off x="0" y="0"/>
                      <a:ext cx="5273040" cy="3521710"/>
                    </a:xfrm>
                    <a:prstGeom prst="rect">
                      <a:avLst/>
                    </a:prstGeom>
                  </pic:spPr>
                </pic:pic>
              </a:graphicData>
            </a:graphic>
          </wp:inline>
        </w:drawing>
      </w:r>
    </w:p>
    <w:p w14:paraId="3DDE7F60">
      <w:pPr>
        <w:widowControl/>
        <w:jc w:val="center"/>
        <w:rPr>
          <w:rFonts w:hint="eastAsia" w:eastAsia="宋体"/>
          <w:sz w:val="24"/>
          <w:szCs w:val="24"/>
          <w14:ligatures w14:val="none"/>
        </w:rPr>
      </w:pPr>
      <w:bookmarkStart w:id="119" w:name="_Toc197552709"/>
      <w:r>
        <w:rPr>
          <w:rFonts w:hint="eastAsia"/>
        </w:rPr>
        <w:t xml:space="preserve">图表 </w:t>
      </w:r>
      <w:r>
        <w:rPr>
          <w:rFonts w:hint="eastAsia"/>
        </w:rPr>
        <w:fldChar w:fldCharType="begin"/>
      </w:r>
      <w:r>
        <w:rPr>
          <w:rFonts w:hint="eastAsia"/>
        </w:rPr>
        <w:instrText xml:space="preserve"> SEQ 图表 \* ARABIC </w:instrText>
      </w:r>
      <w:r>
        <w:rPr>
          <w:rFonts w:hint="eastAsia"/>
        </w:rPr>
        <w:fldChar w:fldCharType="separate"/>
      </w:r>
      <w:r>
        <w:rPr>
          <w:rFonts w:hint="eastAsia"/>
        </w:rPr>
        <w:t>9</w:t>
      </w:r>
      <w:r>
        <w:rPr>
          <w:rFonts w:hint="eastAsia"/>
        </w:rPr>
        <w:fldChar w:fldCharType="end"/>
      </w:r>
      <w:r>
        <w:rPr>
          <w:rFonts w:hint="eastAsia"/>
        </w:rPr>
        <w:t xml:space="preserve"> 本图清晰展示了用户的典型使用路径，从登录到内容互动的完整操作流程</w:t>
      </w:r>
      <w:bookmarkEnd w:id="119"/>
    </w:p>
    <w:p w14:paraId="37D78BF5">
      <w:pPr>
        <w:pStyle w:val="4"/>
        <w:numPr>
          <w:ilvl w:val="2"/>
          <w:numId w:val="0"/>
        </w:numPr>
        <w:spacing w:before="100" w:after="60" w:line="360" w:lineRule="auto"/>
        <w:ind w:leftChars="0"/>
        <w:jc w:val="both"/>
        <w:rPr>
          <w:rFonts w:hint="eastAsia" w:eastAsia="宋体" w:asciiTheme="minorHAnsi" w:hAnsiTheme="minorHAnsi" w:cstheme="minorBidi"/>
          <w:b/>
          <w:color w:val="auto"/>
          <w:kern w:val="44"/>
          <w:sz w:val="28"/>
          <w:szCs w:val="24"/>
          <w14:ligatures w14:val="none"/>
        </w:rPr>
      </w:pPr>
      <w:bookmarkStart w:id="120" w:name="_Toc197552205"/>
      <w:bookmarkStart w:id="121" w:name="_Toc197552333"/>
      <w:bookmarkStart w:id="122" w:name="_Toc20666"/>
      <w:r>
        <w:rPr>
          <w:rFonts w:hint="eastAsia" w:eastAsia="宋体" w:cstheme="minorBidi"/>
          <w:b/>
          <w:color w:val="auto"/>
          <w:kern w:val="44"/>
          <w:sz w:val="28"/>
          <w:szCs w:val="24"/>
          <w:lang w:val="en-US" w:eastAsia="zh-CN"/>
          <w14:ligatures w14:val="none"/>
        </w:rPr>
        <w:t>4.5.6</w:t>
      </w:r>
      <w:r>
        <w:rPr>
          <w:rFonts w:hint="eastAsia" w:eastAsia="宋体" w:asciiTheme="minorHAnsi" w:hAnsiTheme="minorHAnsi" w:cstheme="minorBidi"/>
          <w:b/>
          <w:color w:val="auto"/>
          <w:kern w:val="44"/>
          <w:sz w:val="28"/>
          <w:szCs w:val="24"/>
          <w14:ligatures w14:val="none"/>
        </w:rPr>
        <w:t>技术可行性分析</w:t>
      </w:r>
      <w:bookmarkEnd w:id="120"/>
      <w:bookmarkEnd w:id="121"/>
      <w:bookmarkEnd w:id="122"/>
    </w:p>
    <w:p w14:paraId="5FC6EAF2">
      <w:pPr>
        <w:pStyle w:val="17"/>
        <w:numPr>
          <w:ilvl w:val="0"/>
          <w:numId w:val="0"/>
        </w:numPr>
        <w:spacing w:line="360" w:lineRule="auto"/>
        <w:ind w:leftChars="0"/>
        <w:jc w:val="left"/>
        <w:rPr>
          <w:rFonts w:hint="eastAsia" w:eastAsia="宋体"/>
          <w:b/>
          <w:bCs/>
          <w:sz w:val="24"/>
          <w:szCs w:val="24"/>
          <w14:ligatures w14:val="none"/>
        </w:rPr>
      </w:pPr>
      <w:r>
        <w:rPr>
          <w:rFonts w:hint="eastAsia" w:eastAsia="宋体"/>
          <w:b/>
          <w:bCs/>
          <w:sz w:val="24"/>
          <w:szCs w:val="24"/>
          <w:lang w:val="en-US" w:eastAsia="zh-CN"/>
          <w14:ligatures w14:val="none"/>
        </w:rPr>
        <w:t>4.5.6.1</w:t>
      </w:r>
      <w:r>
        <w:rPr>
          <w:rFonts w:hint="eastAsia" w:eastAsia="宋体"/>
          <w:b/>
          <w:bCs/>
          <w:sz w:val="24"/>
          <w:szCs w:val="24"/>
          <w14:ligatures w14:val="none"/>
        </w:rPr>
        <w:t>技术需要：</w:t>
      </w:r>
    </w:p>
    <w:p w14:paraId="46EB11B0">
      <w:pPr>
        <w:spacing w:line="360" w:lineRule="auto"/>
        <w:ind w:left="420"/>
        <w:jc w:val="left"/>
        <w:rPr>
          <w:rFonts w:hint="eastAsia" w:eastAsia="宋体"/>
          <w:sz w:val="24"/>
          <w:szCs w:val="24"/>
          <w14:ligatures w14:val="none"/>
        </w:rPr>
      </w:pPr>
      <w:r>
        <w:rPr>
          <w:rFonts w:hint="eastAsia" w:eastAsia="宋体"/>
          <w:sz w:val="24"/>
          <w:szCs w:val="24"/>
          <w14:ligatures w14:val="none"/>
        </w:rPr>
        <w:t xml:space="preserve">操作系统：Windows10 </w:t>
      </w:r>
    </w:p>
    <w:p w14:paraId="4312692D">
      <w:pPr>
        <w:spacing w:line="360" w:lineRule="auto"/>
        <w:ind w:left="420"/>
        <w:jc w:val="left"/>
        <w:rPr>
          <w:rFonts w:hint="eastAsia" w:eastAsia="宋体"/>
          <w:sz w:val="24"/>
          <w:szCs w:val="24"/>
          <w14:ligatures w14:val="none"/>
        </w:rPr>
      </w:pPr>
      <w:r>
        <w:rPr>
          <w:rFonts w:hint="eastAsia" w:eastAsia="宋体"/>
          <w:sz w:val="24"/>
          <w:szCs w:val="24"/>
          <w14:ligatures w14:val="none"/>
        </w:rPr>
        <w:t>开发软件：Visual Studio Code</w:t>
      </w:r>
    </w:p>
    <w:p w14:paraId="3459ADD4">
      <w:pPr>
        <w:spacing w:line="360" w:lineRule="auto"/>
        <w:ind w:left="420"/>
        <w:jc w:val="left"/>
        <w:rPr>
          <w:rFonts w:hint="eastAsia" w:eastAsia="宋体"/>
          <w:sz w:val="24"/>
          <w:szCs w:val="24"/>
          <w14:ligatures w14:val="none"/>
        </w:rPr>
      </w:pPr>
      <w:r>
        <w:rPr>
          <w:rFonts w:hint="eastAsia" w:eastAsia="宋体"/>
          <w:sz w:val="24"/>
          <w:szCs w:val="24"/>
          <w14:ligatures w14:val="none"/>
        </w:rPr>
        <w:t>文档书写软件：Microsoft office系列</w:t>
      </w:r>
    </w:p>
    <w:p w14:paraId="6F6E669E">
      <w:pPr>
        <w:spacing w:line="360" w:lineRule="auto"/>
        <w:ind w:left="420"/>
        <w:jc w:val="left"/>
        <w:rPr>
          <w:rFonts w:hint="eastAsia" w:eastAsia="宋体"/>
          <w:sz w:val="24"/>
          <w:szCs w:val="24"/>
          <w14:ligatures w14:val="none"/>
        </w:rPr>
      </w:pPr>
      <w:r>
        <w:rPr>
          <w:rFonts w:hint="eastAsia" w:eastAsia="宋体"/>
          <w:sz w:val="24"/>
          <w:szCs w:val="24"/>
          <w14:ligatures w14:val="none"/>
        </w:rPr>
        <w:t>画图软件（工具）：Microsoft</w:t>
      </w:r>
      <w:r>
        <w:rPr>
          <w:rFonts w:eastAsia="宋体"/>
          <w:sz w:val="24"/>
          <w:szCs w:val="24"/>
          <w14:ligatures w14:val="none"/>
        </w:rPr>
        <w:t xml:space="preserve"> </w:t>
      </w:r>
      <w:r>
        <w:rPr>
          <w:rFonts w:hint="eastAsia" w:eastAsia="宋体"/>
          <w:sz w:val="24"/>
          <w:szCs w:val="24"/>
          <w14:ligatures w14:val="none"/>
        </w:rPr>
        <w:t>visio</w:t>
      </w:r>
    </w:p>
    <w:p w14:paraId="7963BBF9">
      <w:pPr>
        <w:spacing w:line="360" w:lineRule="auto"/>
        <w:ind w:left="420"/>
        <w:jc w:val="left"/>
        <w:rPr>
          <w:rFonts w:hint="eastAsia" w:eastAsia="宋体"/>
          <w:sz w:val="24"/>
          <w:szCs w:val="24"/>
          <w14:ligatures w14:val="none"/>
        </w:rPr>
      </w:pPr>
      <w:r>
        <w:rPr>
          <w:rFonts w:hint="eastAsia" w:eastAsia="宋体"/>
          <w:sz w:val="24"/>
          <w:szCs w:val="24"/>
          <w14:ligatures w14:val="none"/>
        </w:rPr>
        <w:t>项目进度掌控（甘特图）：project、Microsoft</w:t>
      </w:r>
      <w:r>
        <w:rPr>
          <w:rFonts w:eastAsia="宋体"/>
          <w:sz w:val="24"/>
          <w:szCs w:val="24"/>
          <w14:ligatures w14:val="none"/>
        </w:rPr>
        <w:t xml:space="preserve"> </w:t>
      </w:r>
      <w:r>
        <w:rPr>
          <w:rFonts w:hint="eastAsia" w:eastAsia="宋体"/>
          <w:sz w:val="24"/>
          <w:szCs w:val="24"/>
          <w14:ligatures w14:val="none"/>
        </w:rPr>
        <w:t>visio</w:t>
      </w:r>
    </w:p>
    <w:p w14:paraId="003951E4">
      <w:pPr>
        <w:pStyle w:val="17"/>
        <w:numPr>
          <w:ilvl w:val="0"/>
          <w:numId w:val="0"/>
        </w:numPr>
        <w:spacing w:line="360" w:lineRule="auto"/>
        <w:ind w:leftChars="0"/>
        <w:jc w:val="left"/>
        <w:rPr>
          <w:rFonts w:hint="eastAsia" w:eastAsia="宋体"/>
          <w:b/>
          <w:bCs/>
          <w:sz w:val="24"/>
          <w:szCs w:val="24"/>
          <w14:ligatures w14:val="none"/>
        </w:rPr>
      </w:pPr>
      <w:r>
        <w:rPr>
          <w:rFonts w:hint="eastAsia" w:eastAsia="宋体"/>
          <w:b/>
          <w:bCs/>
          <w:sz w:val="24"/>
          <w:szCs w:val="24"/>
          <w:lang w:val="en-US" w:eastAsia="zh-CN"/>
          <w14:ligatures w14:val="none"/>
        </w:rPr>
        <w:t>4.5.6.2</w:t>
      </w:r>
      <w:r>
        <w:rPr>
          <w:rFonts w:hint="eastAsia" w:eastAsia="宋体"/>
          <w:b/>
          <w:bCs/>
          <w:sz w:val="24"/>
          <w:szCs w:val="24"/>
          <w14:ligatures w14:val="none"/>
        </w:rPr>
        <w:t>技术风险：</w:t>
      </w:r>
    </w:p>
    <w:p w14:paraId="30CE8D6D">
      <w:pPr>
        <w:pStyle w:val="17"/>
        <w:numPr>
          <w:ilvl w:val="0"/>
          <w:numId w:val="19"/>
        </w:numPr>
        <w:spacing w:line="360" w:lineRule="auto"/>
        <w:jc w:val="left"/>
        <w:rPr>
          <w:rFonts w:hint="eastAsia" w:eastAsia="宋体"/>
          <w:sz w:val="24"/>
          <w:szCs w:val="24"/>
          <w14:ligatures w14:val="none"/>
        </w:rPr>
      </w:pPr>
      <w:r>
        <w:rPr>
          <w:rFonts w:hint="eastAsia" w:eastAsia="宋体"/>
          <w:sz w:val="24"/>
          <w:szCs w:val="24"/>
          <w14:ligatures w14:val="none"/>
        </w:rPr>
        <w:t>机器人可能答非所问，因为学校里的专有名词没训练好。</w:t>
      </w:r>
    </w:p>
    <w:p w14:paraId="0A6F04AF">
      <w:pPr>
        <w:pStyle w:val="17"/>
        <w:numPr>
          <w:ilvl w:val="0"/>
          <w:numId w:val="19"/>
        </w:numPr>
        <w:spacing w:line="360" w:lineRule="auto"/>
        <w:jc w:val="left"/>
        <w:rPr>
          <w:rFonts w:hint="eastAsia" w:eastAsia="宋体"/>
          <w:sz w:val="24"/>
          <w:szCs w:val="24"/>
          <w14:ligatures w14:val="none"/>
        </w:rPr>
      </w:pPr>
      <w:r>
        <w:rPr>
          <w:rFonts w:eastAsia="宋体"/>
          <w:sz w:val="24"/>
          <w:szCs w:val="24"/>
          <w14:ligatures w14:val="none"/>
        </w:rPr>
        <w:t>对接教务系统、图书馆数据时，可能因格式不统一或权限限制，导致查课表、成绩时出错。</w:t>
      </w:r>
    </w:p>
    <w:p w14:paraId="6B7568E5">
      <w:pPr>
        <w:pStyle w:val="17"/>
        <w:numPr>
          <w:ilvl w:val="0"/>
          <w:numId w:val="19"/>
        </w:numPr>
        <w:spacing w:line="360" w:lineRule="auto"/>
        <w:jc w:val="left"/>
        <w:rPr>
          <w:rFonts w:hint="eastAsia" w:eastAsia="宋体"/>
          <w:sz w:val="24"/>
          <w:szCs w:val="24"/>
          <w14:ligatures w14:val="none"/>
        </w:rPr>
      </w:pPr>
      <w:r>
        <w:rPr>
          <w:rFonts w:eastAsia="宋体"/>
          <w:sz w:val="24"/>
          <w:szCs w:val="24"/>
          <w14:ligatures w14:val="none"/>
        </w:rPr>
        <w:t>学校规则变了如选课流程调整，若没及时更新机器人知识库，会给出错误答案；人多的时候，服务器可能撑不住、卡机。</w:t>
      </w:r>
    </w:p>
    <w:p w14:paraId="1492DE9F">
      <w:pPr>
        <w:pStyle w:val="4"/>
        <w:numPr>
          <w:ilvl w:val="2"/>
          <w:numId w:val="0"/>
        </w:numPr>
        <w:spacing w:before="100" w:after="60" w:line="360" w:lineRule="auto"/>
        <w:ind w:leftChars="0"/>
        <w:jc w:val="both"/>
        <w:rPr>
          <w:rFonts w:hint="eastAsia" w:eastAsia="宋体" w:asciiTheme="minorHAnsi" w:hAnsiTheme="minorHAnsi" w:cstheme="minorBidi"/>
          <w:b/>
          <w:color w:val="auto"/>
          <w:kern w:val="44"/>
          <w:sz w:val="28"/>
          <w:szCs w:val="24"/>
          <w14:ligatures w14:val="none"/>
        </w:rPr>
      </w:pPr>
      <w:r>
        <w:rPr>
          <w:rFonts w:hint="eastAsia" w:eastAsia="宋体"/>
          <w:sz w:val="24"/>
          <w:szCs w:val="24"/>
          <w14:ligatures w14:val="none"/>
        </w:rPr>
        <w:br w:type="page"/>
      </w:r>
      <w:bookmarkStart w:id="123" w:name="_Toc197552206"/>
      <w:bookmarkStart w:id="124" w:name="_Toc197552334"/>
      <w:bookmarkStart w:id="125" w:name="_Toc11904"/>
      <w:r>
        <w:rPr>
          <w:rFonts w:hint="eastAsia" w:eastAsia="宋体"/>
          <w:sz w:val="24"/>
          <w:szCs w:val="24"/>
          <w:lang w:val="en-US" w:eastAsia="zh-CN"/>
          <w14:ligatures w14:val="none"/>
        </w:rPr>
        <w:t>4.5.7</w:t>
      </w:r>
      <w:r>
        <w:rPr>
          <w:rFonts w:hint="eastAsia" w:eastAsia="宋体" w:asciiTheme="minorHAnsi" w:hAnsiTheme="minorHAnsi" w:cstheme="minorBidi"/>
          <w:b/>
          <w:color w:val="auto"/>
          <w:kern w:val="44"/>
          <w:sz w:val="28"/>
          <w:szCs w:val="24"/>
          <w14:ligatures w14:val="none"/>
        </w:rPr>
        <w:t>成本分析</w:t>
      </w:r>
      <w:bookmarkEnd w:id="123"/>
      <w:bookmarkEnd w:id="124"/>
      <w:bookmarkEnd w:id="125"/>
    </w:p>
    <w:p w14:paraId="458A5112">
      <w:pPr>
        <w:pStyle w:val="17"/>
        <w:numPr>
          <w:ilvl w:val="0"/>
          <w:numId w:val="0"/>
        </w:numPr>
        <w:spacing w:line="360" w:lineRule="auto"/>
        <w:ind w:leftChars="0"/>
        <w:jc w:val="left"/>
        <w:rPr>
          <w:rFonts w:hint="eastAsia" w:eastAsia="宋体"/>
          <w:b/>
          <w:bCs/>
          <w:sz w:val="24"/>
          <w:szCs w:val="24"/>
          <w14:ligatures w14:val="none"/>
        </w:rPr>
      </w:pPr>
      <w:r>
        <w:rPr>
          <w:rFonts w:hint="eastAsia" w:eastAsia="宋体"/>
          <w:b/>
          <w:bCs/>
          <w:sz w:val="24"/>
          <w:szCs w:val="24"/>
          <w:lang w:val="en-US" w:eastAsia="zh-CN"/>
          <w14:ligatures w14:val="none"/>
        </w:rPr>
        <w:t>4.5.7.1</w:t>
      </w:r>
      <w:r>
        <w:rPr>
          <w:rFonts w:hint="eastAsia" w:eastAsia="宋体"/>
          <w:b/>
          <w:bCs/>
          <w:sz w:val="24"/>
          <w:szCs w:val="24"/>
          <w14:ligatures w14:val="none"/>
        </w:rPr>
        <w:t>成本分析：</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4"/>
        <w:gridCol w:w="2599"/>
        <w:gridCol w:w="3544"/>
      </w:tblGrid>
      <w:tr w14:paraId="4AB115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vAlign w:val="center"/>
          </w:tcPr>
          <w:p w14:paraId="386AE399">
            <w:pPr>
              <w:spacing w:line="360" w:lineRule="auto"/>
              <w:jc w:val="left"/>
              <w:rPr>
                <w:rFonts w:hint="eastAsia" w:eastAsia="宋体"/>
                <w:b/>
                <w:bCs/>
                <w:sz w:val="24"/>
                <w:szCs w:val="24"/>
                <w14:ligatures w14:val="none"/>
              </w:rPr>
            </w:pPr>
            <w:r>
              <w:rPr>
                <w:rStyle w:val="15"/>
                <w:rFonts w:ascii="Segoe UI" w:hAnsi="Segoe UI" w:cs="Segoe UI"/>
                <w:color w:val="000000"/>
              </w:rPr>
              <w:t>成本类型</w:t>
            </w:r>
          </w:p>
        </w:tc>
        <w:tc>
          <w:tcPr>
            <w:tcW w:w="2599" w:type="dxa"/>
            <w:vAlign w:val="center"/>
          </w:tcPr>
          <w:p w14:paraId="77AA3F04">
            <w:pPr>
              <w:spacing w:line="360" w:lineRule="auto"/>
              <w:jc w:val="left"/>
              <w:rPr>
                <w:rFonts w:hint="eastAsia" w:eastAsia="宋体"/>
                <w:b/>
                <w:bCs/>
                <w:sz w:val="24"/>
                <w:szCs w:val="24"/>
                <w14:ligatures w14:val="none"/>
              </w:rPr>
            </w:pPr>
            <w:r>
              <w:rPr>
                <w:rStyle w:val="15"/>
                <w:rFonts w:ascii="Segoe UI" w:hAnsi="Segoe UI" w:cs="Segoe UI"/>
                <w:color w:val="000000"/>
              </w:rPr>
              <w:t>主要花费项目</w:t>
            </w:r>
          </w:p>
        </w:tc>
        <w:tc>
          <w:tcPr>
            <w:tcW w:w="3544" w:type="dxa"/>
            <w:vAlign w:val="center"/>
          </w:tcPr>
          <w:p w14:paraId="594085DF">
            <w:pPr>
              <w:spacing w:line="360" w:lineRule="auto"/>
              <w:jc w:val="left"/>
              <w:rPr>
                <w:rFonts w:hint="eastAsia" w:eastAsia="宋体"/>
                <w:b/>
                <w:bCs/>
                <w:sz w:val="24"/>
                <w:szCs w:val="24"/>
                <w14:ligatures w14:val="none"/>
              </w:rPr>
            </w:pPr>
            <w:r>
              <w:rPr>
                <w:rStyle w:val="15"/>
                <w:rFonts w:ascii="Segoe UI" w:hAnsi="Segoe UI" w:cs="Segoe UI"/>
                <w:color w:val="000000"/>
              </w:rPr>
              <w:t>估算金额（人民币）</w:t>
            </w:r>
          </w:p>
        </w:tc>
      </w:tr>
      <w:tr w14:paraId="5563D5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vAlign w:val="center"/>
          </w:tcPr>
          <w:p w14:paraId="0682479B">
            <w:pPr>
              <w:spacing w:line="360" w:lineRule="auto"/>
              <w:jc w:val="left"/>
              <w:rPr>
                <w:rFonts w:hint="eastAsia" w:eastAsia="宋体"/>
                <w:b/>
                <w:bCs/>
                <w:sz w:val="24"/>
                <w:szCs w:val="24"/>
                <w14:ligatures w14:val="none"/>
              </w:rPr>
            </w:pPr>
            <w:r>
              <w:rPr>
                <w:rStyle w:val="15"/>
                <w:rFonts w:ascii="Segoe UI" w:hAnsi="Segoe UI" w:cs="Segoe UI"/>
                <w:color w:val="000000"/>
              </w:rPr>
              <w:t>开发成本</w:t>
            </w:r>
          </w:p>
        </w:tc>
        <w:tc>
          <w:tcPr>
            <w:tcW w:w="2599" w:type="dxa"/>
            <w:vAlign w:val="center"/>
          </w:tcPr>
          <w:p w14:paraId="4F01C6A5">
            <w:pPr>
              <w:spacing w:line="360" w:lineRule="auto"/>
              <w:jc w:val="left"/>
              <w:rPr>
                <w:rFonts w:hint="eastAsia" w:eastAsia="宋体"/>
                <w:b/>
                <w:bCs/>
                <w:sz w:val="24"/>
                <w:szCs w:val="24"/>
                <w14:ligatures w14:val="none"/>
              </w:rPr>
            </w:pPr>
            <w:r>
              <w:rPr>
                <w:rFonts w:ascii="Segoe UI" w:hAnsi="Segoe UI" w:cs="Segoe UI"/>
                <w:color w:val="000000"/>
              </w:rPr>
              <w:t>云服务器租赁、域名注册、开发工具（含 AI 框架）</w:t>
            </w:r>
          </w:p>
        </w:tc>
        <w:tc>
          <w:tcPr>
            <w:tcW w:w="3544" w:type="dxa"/>
            <w:vAlign w:val="center"/>
          </w:tcPr>
          <w:p w14:paraId="122E90C5">
            <w:pPr>
              <w:spacing w:line="360" w:lineRule="auto"/>
              <w:jc w:val="left"/>
              <w:rPr>
                <w:rFonts w:hint="eastAsia" w:eastAsia="宋体"/>
                <w:b/>
                <w:bCs/>
                <w:sz w:val="24"/>
                <w:szCs w:val="24"/>
                <w14:ligatures w14:val="none"/>
              </w:rPr>
            </w:pPr>
            <w:r>
              <w:rPr>
                <w:rFonts w:ascii="Segoe UI" w:hAnsi="Segoe UI" w:cs="Segoe UI"/>
                <w:color w:val="000000"/>
              </w:rPr>
              <w:t>2000-4000 元（6 个月）</w:t>
            </w:r>
          </w:p>
        </w:tc>
      </w:tr>
      <w:tr w14:paraId="30530D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vAlign w:val="center"/>
          </w:tcPr>
          <w:p w14:paraId="71F0AD0F">
            <w:pPr>
              <w:spacing w:line="360" w:lineRule="auto"/>
              <w:jc w:val="left"/>
              <w:rPr>
                <w:rFonts w:hint="eastAsia" w:eastAsia="宋体"/>
                <w:b/>
                <w:bCs/>
                <w:sz w:val="24"/>
                <w:szCs w:val="24"/>
                <w14:ligatures w14:val="none"/>
              </w:rPr>
            </w:pPr>
            <w:r>
              <w:rPr>
                <w:rStyle w:val="15"/>
                <w:rFonts w:ascii="Segoe UI" w:hAnsi="Segoe UI" w:cs="Segoe UI"/>
                <w:color w:val="000000"/>
              </w:rPr>
              <w:t>第三方服务</w:t>
            </w:r>
          </w:p>
        </w:tc>
        <w:tc>
          <w:tcPr>
            <w:tcW w:w="2599" w:type="dxa"/>
            <w:vAlign w:val="center"/>
          </w:tcPr>
          <w:p w14:paraId="392BFCC7">
            <w:pPr>
              <w:spacing w:line="360" w:lineRule="auto"/>
              <w:jc w:val="left"/>
              <w:rPr>
                <w:rFonts w:hint="eastAsia" w:eastAsia="宋体"/>
                <w:b/>
                <w:bCs/>
                <w:sz w:val="24"/>
                <w:szCs w:val="24"/>
                <w14:ligatures w14:val="none"/>
              </w:rPr>
            </w:pPr>
            <w:r>
              <w:rPr>
                <w:rFonts w:ascii="Segoe UI" w:hAnsi="Segoe UI" w:cs="Segoe UI"/>
                <w:color w:val="000000"/>
              </w:rPr>
              <w:t>AI 模型 API 调用、短信接口、云存储</w:t>
            </w:r>
          </w:p>
        </w:tc>
        <w:tc>
          <w:tcPr>
            <w:tcW w:w="3544" w:type="dxa"/>
            <w:vAlign w:val="center"/>
          </w:tcPr>
          <w:p w14:paraId="678D4086">
            <w:pPr>
              <w:spacing w:line="360" w:lineRule="auto"/>
              <w:jc w:val="left"/>
              <w:rPr>
                <w:rFonts w:hint="eastAsia" w:eastAsia="宋体"/>
                <w:b/>
                <w:bCs/>
                <w:sz w:val="24"/>
                <w:szCs w:val="24"/>
                <w14:ligatures w14:val="none"/>
              </w:rPr>
            </w:pPr>
            <w:r>
              <w:rPr>
                <w:rFonts w:ascii="Segoe UI" w:hAnsi="Segoe UI" w:cs="Segoe UI"/>
                <w:color w:val="000000"/>
              </w:rPr>
              <w:t>500-1500 元 / 年</w:t>
            </w:r>
          </w:p>
        </w:tc>
      </w:tr>
      <w:tr w14:paraId="34FA57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vAlign w:val="center"/>
          </w:tcPr>
          <w:p w14:paraId="7D32FAF8">
            <w:pPr>
              <w:spacing w:line="360" w:lineRule="auto"/>
              <w:jc w:val="left"/>
              <w:rPr>
                <w:rFonts w:hint="eastAsia" w:eastAsia="宋体"/>
                <w:b/>
                <w:bCs/>
                <w:sz w:val="24"/>
                <w:szCs w:val="24"/>
                <w14:ligatures w14:val="none"/>
              </w:rPr>
            </w:pPr>
            <w:r>
              <w:rPr>
                <w:rStyle w:val="15"/>
                <w:rFonts w:ascii="Segoe UI" w:hAnsi="Segoe UI" w:cs="Segoe UI"/>
                <w:color w:val="000000"/>
              </w:rPr>
              <w:t>运营与维护</w:t>
            </w:r>
          </w:p>
        </w:tc>
        <w:tc>
          <w:tcPr>
            <w:tcW w:w="2599" w:type="dxa"/>
            <w:vAlign w:val="center"/>
          </w:tcPr>
          <w:p w14:paraId="27D309C9">
            <w:pPr>
              <w:spacing w:line="360" w:lineRule="auto"/>
              <w:jc w:val="left"/>
              <w:rPr>
                <w:rFonts w:hint="eastAsia" w:eastAsia="宋体"/>
                <w:b/>
                <w:bCs/>
                <w:sz w:val="24"/>
                <w:szCs w:val="24"/>
                <w14:ligatures w14:val="none"/>
              </w:rPr>
            </w:pPr>
            <w:r>
              <w:rPr>
                <w:rFonts w:ascii="Segoe UI" w:hAnsi="Segoe UI" w:cs="Segoe UI"/>
                <w:color w:val="000000"/>
              </w:rPr>
              <w:t>服务器续费、带宽扩容、数据备份</w:t>
            </w:r>
          </w:p>
        </w:tc>
        <w:tc>
          <w:tcPr>
            <w:tcW w:w="3544" w:type="dxa"/>
            <w:vAlign w:val="center"/>
          </w:tcPr>
          <w:p w14:paraId="662B2A13">
            <w:pPr>
              <w:spacing w:line="360" w:lineRule="auto"/>
              <w:jc w:val="left"/>
              <w:rPr>
                <w:rFonts w:hint="eastAsia" w:eastAsia="宋体"/>
                <w:b/>
                <w:bCs/>
                <w:sz w:val="24"/>
                <w:szCs w:val="24"/>
                <w14:ligatures w14:val="none"/>
              </w:rPr>
            </w:pPr>
            <w:r>
              <w:rPr>
                <w:rFonts w:ascii="Segoe UI" w:hAnsi="Segoe UI" w:cs="Segoe UI"/>
                <w:color w:val="000000"/>
              </w:rPr>
              <w:t>1000-3000 元 / 年</w:t>
            </w:r>
          </w:p>
        </w:tc>
      </w:tr>
      <w:tr w14:paraId="58DB49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vAlign w:val="center"/>
          </w:tcPr>
          <w:p w14:paraId="02FA9B5F">
            <w:pPr>
              <w:spacing w:line="360" w:lineRule="auto"/>
              <w:jc w:val="left"/>
              <w:rPr>
                <w:rFonts w:hint="eastAsia" w:eastAsia="宋体"/>
                <w:b/>
                <w:bCs/>
                <w:sz w:val="24"/>
                <w:szCs w:val="24"/>
                <w14:ligatures w14:val="none"/>
              </w:rPr>
            </w:pPr>
            <w:r>
              <w:rPr>
                <w:rStyle w:val="15"/>
                <w:rFonts w:ascii="Segoe UI" w:hAnsi="Segoe UI" w:cs="Segoe UI"/>
                <w:color w:val="000000"/>
              </w:rPr>
              <w:t>人力与协作</w:t>
            </w:r>
          </w:p>
        </w:tc>
        <w:tc>
          <w:tcPr>
            <w:tcW w:w="2599" w:type="dxa"/>
            <w:vAlign w:val="center"/>
          </w:tcPr>
          <w:p w14:paraId="632739E4">
            <w:pPr>
              <w:spacing w:line="360" w:lineRule="auto"/>
              <w:jc w:val="left"/>
              <w:rPr>
                <w:rFonts w:hint="eastAsia" w:eastAsia="宋体"/>
                <w:b/>
                <w:bCs/>
                <w:sz w:val="24"/>
                <w:szCs w:val="24"/>
                <w14:ligatures w14:val="none"/>
              </w:rPr>
            </w:pPr>
            <w:r>
              <w:rPr>
                <w:rFonts w:ascii="Segoe UI" w:hAnsi="Segoe UI" w:cs="Segoe UI"/>
                <w:color w:val="000000"/>
              </w:rPr>
              <w:t>团队聚餐、技术培训、远程协作工具</w:t>
            </w:r>
          </w:p>
        </w:tc>
        <w:tc>
          <w:tcPr>
            <w:tcW w:w="3544" w:type="dxa"/>
            <w:vAlign w:val="center"/>
          </w:tcPr>
          <w:p w14:paraId="72E4CA60">
            <w:pPr>
              <w:spacing w:line="360" w:lineRule="auto"/>
              <w:jc w:val="left"/>
              <w:rPr>
                <w:rFonts w:hint="eastAsia" w:eastAsia="宋体"/>
                <w:b/>
                <w:bCs/>
                <w:sz w:val="24"/>
                <w:szCs w:val="24"/>
                <w14:ligatures w14:val="none"/>
              </w:rPr>
            </w:pPr>
            <w:r>
              <w:rPr>
                <w:rFonts w:ascii="Segoe UI" w:hAnsi="Segoe UI" w:cs="Segoe UI"/>
                <w:color w:val="000000"/>
              </w:rPr>
              <w:t>500-1000 元</w:t>
            </w:r>
          </w:p>
        </w:tc>
      </w:tr>
      <w:tr w14:paraId="7F4FA8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vAlign w:val="center"/>
          </w:tcPr>
          <w:p w14:paraId="6F8E4D97">
            <w:pPr>
              <w:spacing w:line="360" w:lineRule="auto"/>
              <w:jc w:val="left"/>
              <w:rPr>
                <w:rFonts w:hint="eastAsia" w:eastAsia="宋体"/>
                <w:b/>
                <w:bCs/>
                <w:sz w:val="24"/>
                <w:szCs w:val="24"/>
                <w14:ligatures w14:val="none"/>
              </w:rPr>
            </w:pPr>
            <w:r>
              <w:rPr>
                <w:rStyle w:val="15"/>
                <w:rFonts w:ascii="Segoe UI" w:hAnsi="Segoe UI" w:cs="Segoe UI"/>
                <w:color w:val="000000"/>
              </w:rPr>
              <w:t>其他杂项</w:t>
            </w:r>
          </w:p>
        </w:tc>
        <w:tc>
          <w:tcPr>
            <w:tcW w:w="2599" w:type="dxa"/>
            <w:vAlign w:val="center"/>
          </w:tcPr>
          <w:p w14:paraId="414379D7">
            <w:pPr>
              <w:spacing w:line="360" w:lineRule="auto"/>
              <w:jc w:val="left"/>
              <w:rPr>
                <w:rFonts w:hint="eastAsia" w:eastAsia="宋体"/>
                <w:b/>
                <w:bCs/>
                <w:sz w:val="24"/>
                <w:szCs w:val="24"/>
                <w14:ligatures w14:val="none"/>
              </w:rPr>
            </w:pPr>
            <w:r>
              <w:rPr>
                <w:rFonts w:ascii="Segoe UI" w:hAnsi="Segoe UI" w:cs="Segoe UI"/>
                <w:color w:val="000000"/>
              </w:rPr>
              <w:t>推广物料、合规审查（如需）</w:t>
            </w:r>
          </w:p>
        </w:tc>
        <w:tc>
          <w:tcPr>
            <w:tcW w:w="3544" w:type="dxa"/>
            <w:vAlign w:val="center"/>
          </w:tcPr>
          <w:p w14:paraId="54A5FACE">
            <w:pPr>
              <w:spacing w:line="360" w:lineRule="auto"/>
              <w:jc w:val="left"/>
              <w:rPr>
                <w:rFonts w:hint="eastAsia" w:eastAsia="宋体"/>
                <w:b/>
                <w:bCs/>
                <w:sz w:val="24"/>
                <w:szCs w:val="24"/>
                <w14:ligatures w14:val="none"/>
              </w:rPr>
            </w:pPr>
            <w:r>
              <w:rPr>
                <w:rFonts w:ascii="Segoe UI" w:hAnsi="Segoe UI" w:cs="Segoe UI"/>
                <w:color w:val="000000"/>
              </w:rPr>
              <w:t>300-1000 元</w:t>
            </w:r>
          </w:p>
        </w:tc>
      </w:tr>
      <w:tr w14:paraId="69F78B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vAlign w:val="center"/>
          </w:tcPr>
          <w:p w14:paraId="0BB87B79">
            <w:pPr>
              <w:spacing w:line="360" w:lineRule="auto"/>
              <w:jc w:val="left"/>
              <w:rPr>
                <w:rStyle w:val="15"/>
                <w:rFonts w:ascii="Segoe UI" w:hAnsi="Segoe UI" w:cs="Segoe UI"/>
                <w:color w:val="000000"/>
              </w:rPr>
            </w:pPr>
            <w:r>
              <w:rPr>
                <w:rStyle w:val="15"/>
                <w:rFonts w:hint="eastAsia" w:ascii="Segoe UI" w:hAnsi="Segoe UI" w:cs="Segoe UI"/>
                <w:color w:val="000000"/>
              </w:rPr>
              <w:t>合计</w:t>
            </w:r>
          </w:p>
        </w:tc>
        <w:tc>
          <w:tcPr>
            <w:tcW w:w="2599" w:type="dxa"/>
            <w:vAlign w:val="center"/>
          </w:tcPr>
          <w:p w14:paraId="3F65767F">
            <w:pPr>
              <w:spacing w:line="360" w:lineRule="auto"/>
              <w:jc w:val="left"/>
              <w:rPr>
                <w:rFonts w:ascii="Segoe UI" w:hAnsi="Segoe UI" w:cs="Segoe UI"/>
                <w:color w:val="000000"/>
              </w:rPr>
            </w:pPr>
            <w:r>
              <w:rPr>
                <w:rFonts w:hint="eastAsia" w:ascii="Segoe UI" w:hAnsi="Segoe UI" w:cs="Segoe UI"/>
                <w:color w:val="000000"/>
              </w:rPr>
              <w:t>/</w:t>
            </w:r>
          </w:p>
        </w:tc>
        <w:tc>
          <w:tcPr>
            <w:tcW w:w="3544" w:type="dxa"/>
            <w:vAlign w:val="center"/>
          </w:tcPr>
          <w:p w14:paraId="327FC00D">
            <w:pPr>
              <w:spacing w:line="360" w:lineRule="auto"/>
              <w:jc w:val="left"/>
              <w:rPr>
                <w:rFonts w:ascii="Segoe UI" w:hAnsi="Segoe UI" w:cs="Segoe UI"/>
                <w:color w:val="000000"/>
              </w:rPr>
            </w:pPr>
            <w:r>
              <w:rPr>
                <w:rFonts w:hint="eastAsia" w:ascii="Segoe UI" w:hAnsi="Segoe UI" w:cs="Segoe UI"/>
                <w:color w:val="000000"/>
              </w:rPr>
              <w:t>10000</w:t>
            </w:r>
            <w:r>
              <w:rPr>
                <w:rFonts w:ascii="Segoe UI" w:hAnsi="Segoe UI" w:cs="Segoe UI"/>
                <w:color w:val="000000"/>
              </w:rPr>
              <w:t>元</w:t>
            </w:r>
            <w:r>
              <w:rPr>
                <w:rFonts w:hint="eastAsia" w:ascii="Segoe UI" w:hAnsi="Segoe UI" w:cs="Segoe UI"/>
                <w:color w:val="000000"/>
              </w:rPr>
              <w:t>/</w:t>
            </w:r>
            <w:r>
              <w:rPr>
                <w:rFonts w:ascii="Segoe UI" w:hAnsi="Segoe UI" w:cs="Segoe UI"/>
                <w:color w:val="000000"/>
              </w:rPr>
              <w:t>初年</w:t>
            </w:r>
          </w:p>
        </w:tc>
      </w:tr>
    </w:tbl>
    <w:p w14:paraId="5B5AAB08">
      <w:pPr>
        <w:spacing w:line="360" w:lineRule="auto"/>
        <w:ind w:firstLine="420"/>
        <w:jc w:val="left"/>
        <w:rPr>
          <w:rFonts w:hint="eastAsia" w:eastAsia="宋体"/>
          <w:sz w:val="24"/>
          <w:szCs w:val="24"/>
          <w14:ligatures w14:val="none"/>
        </w:rPr>
      </w:pPr>
      <w:r>
        <w:rPr>
          <w:rFonts w:hint="eastAsia" w:eastAsia="宋体"/>
          <w:sz w:val="24"/>
          <w:szCs w:val="24"/>
          <w14:ligatures w14:val="none"/>
        </w:rPr>
        <w:t>项目预算支出以轻量化、低成本为原则，初期开发及首年运营总预算约 4000- 10000元，核心集中于技术支撑与基础协作，通过复用校园免费资源（如教育版软件、服务器配额）、优先采用开源框架（降低技术授权成本）及线上推广为主（减少物料印刷开支），最大限度控制成本；长期预留弹性空间应对用户增长带来的服务器扩容及合规审查（如需）等潜在支出，确保预算合理可控。</w:t>
      </w:r>
    </w:p>
    <w:p w14:paraId="3465D6D0">
      <w:pPr>
        <w:rPr>
          <w:rFonts w:hint="eastAsia"/>
          <w:lang w:val="en-US" w:eastAsia="zh-Hans"/>
        </w:rPr>
      </w:pPr>
    </w:p>
    <w:p w14:paraId="1BA1AD06">
      <w:pPr>
        <w:pStyle w:val="3"/>
        <w:numPr>
          <w:ilvl w:val="1"/>
          <w:numId w:val="0"/>
        </w:numPr>
        <w:bidi w:val="0"/>
        <w:spacing w:line="360" w:lineRule="auto"/>
        <w:ind w:left="567" w:leftChars="0" w:hanging="567" w:firstLineChars="0"/>
        <w:rPr>
          <w:ins w:id="444" w:author="柠栀" w:date="2025-05-07T11:26:01Z"/>
          <w:rFonts w:hint="eastAsia" w:ascii="楷体" w:hAnsi="楷体" w:eastAsia="楷体" w:cs="楷体"/>
          <w:sz w:val="32"/>
          <w:szCs w:val="32"/>
          <w:lang w:val="en-US" w:eastAsia="zh-CN"/>
        </w:rPr>
      </w:pPr>
      <w:bookmarkStart w:id="126" w:name="_Toc3488"/>
      <w:r>
        <w:rPr>
          <w:rFonts w:hint="eastAsia" w:ascii="楷体" w:hAnsi="楷体" w:eastAsia="楷体" w:cs="楷体"/>
          <w:b/>
          <w:bCs/>
          <w:kern w:val="2"/>
          <w:sz w:val="32"/>
          <w:szCs w:val="32"/>
          <w:lang w:val="en-US" w:eastAsia="zh-CN" w:bidi="ar-SA"/>
        </w:rPr>
        <w:t>4.6.</w:t>
      </w:r>
      <w:r>
        <w:rPr>
          <w:rFonts w:hint="eastAsia" w:ascii="楷体" w:hAnsi="楷体" w:eastAsia="楷体" w:cs="楷体"/>
          <w:sz w:val="32"/>
          <w:szCs w:val="32"/>
          <w:lang w:val="en-US" w:eastAsia="zh-CN"/>
        </w:rPr>
        <w:t>需求优先级评定</w:t>
      </w:r>
      <w:bookmarkEnd w:id="126"/>
    </w:p>
    <w:p w14:paraId="2E97B748">
      <w:pPr>
        <w:outlineLvl w:val="2"/>
        <w:rPr>
          <w:rFonts w:hint="default"/>
          <w:lang w:val="en-US" w:eastAsia="zh-CN"/>
        </w:rPr>
        <w:pPrChange w:id="445" w:author="柠栀" w:date="2025-05-07T11:27:55Z">
          <w:pPr/>
        </w:pPrChange>
      </w:pPr>
      <w:ins w:id="446" w:author="柠栀" w:date="2025-05-07T11:26:45Z">
        <w:bookmarkStart w:id="127" w:name="_Toc152"/>
        <w:r>
          <w:rPr>
            <w:rFonts w:hint="eastAsia" w:ascii="楷体" w:hAnsi="楷体" w:eastAsia="楷体" w:cs="楷体"/>
            <w:b/>
            <w:bCs/>
            <w:i w:val="0"/>
            <w:iCs w:val="0"/>
            <w:sz w:val="30"/>
            <w:szCs w:val="30"/>
            <w:lang w:val="en-US" w:eastAsia="zh-CN"/>
          </w:rPr>
          <w:t>4.</w:t>
        </w:r>
      </w:ins>
      <w:ins w:id="447" w:author="柠栀" w:date="2025-05-07T11:26:46Z">
        <w:r>
          <w:rPr>
            <w:rFonts w:hint="eastAsia" w:ascii="楷体" w:hAnsi="楷体" w:eastAsia="楷体" w:cs="楷体"/>
            <w:b/>
            <w:bCs/>
            <w:i w:val="0"/>
            <w:iCs w:val="0"/>
            <w:sz w:val="30"/>
            <w:szCs w:val="30"/>
            <w:lang w:val="en-US" w:eastAsia="zh-CN"/>
          </w:rPr>
          <w:t>6.</w:t>
        </w:r>
      </w:ins>
      <w:ins w:id="448" w:author="柠栀" w:date="2025-05-07T11:26:49Z">
        <w:r>
          <w:rPr>
            <w:rFonts w:hint="eastAsia" w:ascii="楷体" w:hAnsi="楷体" w:eastAsia="楷体" w:cs="楷体"/>
            <w:b/>
            <w:bCs/>
            <w:i w:val="0"/>
            <w:iCs w:val="0"/>
            <w:sz w:val="30"/>
            <w:szCs w:val="30"/>
            <w:lang w:val="en-US" w:eastAsia="zh-CN"/>
          </w:rPr>
          <w:t>1</w:t>
        </w:r>
      </w:ins>
      <w:ins w:id="449" w:author="柠栀" w:date="2025-05-07T11:26:18Z">
        <w:r>
          <w:rPr>
            <w:rFonts w:hint="eastAsia" w:ascii="楷体" w:hAnsi="楷体" w:eastAsia="楷体" w:cs="楷体"/>
            <w:b/>
            <w:bCs/>
            <w:i w:val="0"/>
            <w:iCs w:val="0"/>
            <w:sz w:val="30"/>
            <w:szCs w:val="30"/>
            <w:lang w:val="en-US" w:eastAsia="zh-CN"/>
          </w:rPr>
          <w:t>功能性</w:t>
        </w:r>
      </w:ins>
      <w:ins w:id="450" w:author="柠栀" w:date="2025-05-07T11:26:19Z">
        <w:r>
          <w:rPr>
            <w:rFonts w:hint="eastAsia" w:ascii="楷体" w:hAnsi="楷体" w:eastAsia="楷体" w:cs="楷体"/>
            <w:b/>
            <w:bCs/>
            <w:i w:val="0"/>
            <w:iCs w:val="0"/>
            <w:sz w:val="30"/>
            <w:szCs w:val="30"/>
            <w:lang w:val="en-US" w:eastAsia="zh-CN"/>
          </w:rPr>
          <w:t>需求</w:t>
        </w:r>
        <w:bookmarkEnd w:id="127"/>
      </w:ins>
    </w:p>
    <w:p w14:paraId="501BF219">
      <w:pPr>
        <w:pStyle w:val="4"/>
        <w:numPr>
          <w:ilvl w:val="2"/>
          <w:numId w:val="0"/>
        </w:numPr>
        <w:bidi w:val="0"/>
        <w:spacing w:line="360" w:lineRule="auto"/>
        <w:ind w:left="709" w:leftChars="0" w:hanging="709" w:firstLineChars="0"/>
        <w:outlineLvl w:val="9"/>
        <w:rPr>
          <w:del w:id="452" w:author="柠栀" w:date="2025-05-07T11:24:03Z"/>
          <w:rFonts w:hint="eastAsia" w:ascii="楷体" w:hAnsi="楷体" w:eastAsia="楷体" w:cs="楷体"/>
          <w:sz w:val="28"/>
          <w:szCs w:val="28"/>
          <w:lang w:val="en-US" w:eastAsia="zh-CN"/>
        </w:rPr>
        <w:pPrChange w:id="451" w:author="柠栀" w:date="2025-05-07T11:27:55Z">
          <w:pPr>
            <w:pStyle w:val="4"/>
            <w:numPr>
              <w:ilvl w:val="2"/>
              <w:numId w:val="0"/>
            </w:numPr>
            <w:bidi w:val="0"/>
            <w:spacing w:line="360" w:lineRule="auto"/>
            <w:ind w:left="709" w:leftChars="0" w:hanging="709" w:firstLineChars="0"/>
          </w:pPr>
        </w:pPrChange>
      </w:pPr>
      <w:del w:id="453" w:author="柠栀" w:date="2025-05-07T11:24:03Z">
        <w:bookmarkStart w:id="128" w:name="_Toc1525559777"/>
        <w:r>
          <w:rPr>
            <w:rFonts w:hint="eastAsia" w:ascii="楷体" w:hAnsi="楷体" w:eastAsia="楷体" w:cs="楷体"/>
            <w:b/>
            <w:bCs/>
            <w:kern w:val="2"/>
            <w:sz w:val="28"/>
            <w:szCs w:val="28"/>
            <w:lang w:val="en-US" w:eastAsia="zh-CN" w:bidi="ar-SA"/>
          </w:rPr>
          <w:delText>4.6.1.</w:delText>
        </w:r>
      </w:del>
      <w:del w:id="454" w:author="柠栀" w:date="2025-05-07T11:24:03Z">
        <w:r>
          <w:rPr>
            <w:rFonts w:hint="eastAsia" w:ascii="楷体" w:hAnsi="楷体" w:eastAsia="楷体" w:cs="楷体"/>
            <w:sz w:val="28"/>
            <w:szCs w:val="28"/>
            <w:lang w:val="en-US" w:eastAsia="zh-CN"/>
          </w:rPr>
          <w:delText>总需求优先级评定</w:delText>
        </w:r>
        <w:bookmarkEnd w:id="128"/>
      </w:del>
    </w:p>
    <w:p w14:paraId="12E37F63">
      <w:pPr>
        <w:keepNext w:val="0"/>
        <w:keepLines w:val="0"/>
        <w:widowControl w:val="0"/>
        <w:suppressLineNumbers w:val="0"/>
        <w:spacing w:before="0" w:beforeAutospacing="0" w:after="0" w:afterAutospacing="0"/>
        <w:ind w:left="0" w:right="0"/>
        <w:jc w:val="both"/>
        <w:rPr>
          <w:del w:id="455" w:author="柠栀" w:date="2025-05-07T11:24:03Z"/>
          <w:rFonts w:hint="eastAsia" w:ascii="楷体" w:hAnsi="楷体" w:eastAsia="楷体" w:cs="楷体"/>
          <w:kern w:val="2"/>
          <w:sz w:val="24"/>
          <w:szCs w:val="24"/>
        </w:rPr>
      </w:pPr>
      <w:del w:id="456" w:author="柠栀" w:date="2025-05-07T11:24:03Z">
        <w:r>
          <w:rPr>
            <w:rFonts w:hint="eastAsia" w:ascii="楷体" w:hAnsi="楷体" w:eastAsia="楷体" w:cs="楷体"/>
            <w:kern w:val="2"/>
            <w:sz w:val="24"/>
            <w:szCs w:val="24"/>
            <w:lang w:val="en-US" w:eastAsia="zh-CN" w:bidi="ar"/>
          </w:rPr>
          <w:delText>表中数据统一采用1-9的数字进行填写:</w:delText>
        </w:r>
      </w:del>
    </w:p>
    <w:p w14:paraId="623BAAFC">
      <w:pPr>
        <w:keepNext w:val="0"/>
        <w:keepLines w:val="0"/>
        <w:widowControl w:val="0"/>
        <w:suppressLineNumbers w:val="0"/>
        <w:spacing w:before="0" w:beforeAutospacing="0" w:after="0" w:afterAutospacing="0"/>
        <w:ind w:left="0" w:right="0"/>
        <w:jc w:val="both"/>
        <w:rPr>
          <w:del w:id="457" w:author="柠栀" w:date="2025-05-07T11:24:03Z"/>
          <w:rFonts w:hint="eastAsia" w:ascii="楷体" w:hAnsi="楷体" w:eastAsia="楷体" w:cs="楷体"/>
          <w:kern w:val="2"/>
          <w:sz w:val="24"/>
          <w:szCs w:val="24"/>
        </w:rPr>
      </w:pPr>
      <w:del w:id="458" w:author="柠栀" w:date="2025-05-07T11:24:03Z">
        <w:r>
          <w:rPr>
            <w:rFonts w:hint="eastAsia" w:ascii="楷体" w:hAnsi="楷体" w:eastAsia="楷体" w:cs="楷体"/>
            <w:kern w:val="2"/>
            <w:sz w:val="24"/>
            <w:szCs w:val="24"/>
            <w:lang w:val="en-US" w:eastAsia="zh-CN" w:bidi="ar"/>
          </w:rPr>
          <w:delText>相对收益：1代表收益最小，9代表收益最大</w:delText>
        </w:r>
      </w:del>
      <w:del w:id="459" w:author="柠栀" w:date="2025-05-07T11:24:03Z">
        <w:r>
          <w:rPr>
            <w:rFonts w:hint="eastAsia" w:ascii="楷体" w:hAnsi="楷体" w:eastAsia="楷体" w:cs="楷体"/>
            <w:kern w:val="2"/>
            <w:sz w:val="24"/>
            <w:szCs w:val="24"/>
            <w:lang w:val="en-US" w:eastAsia="zh-CN" w:bidi="ar"/>
          </w:rPr>
          <w:tab/>
        </w:r>
      </w:del>
      <w:del w:id="460" w:author="柠栀" w:date="2025-05-07T11:24:03Z">
        <w:r>
          <w:rPr>
            <w:rFonts w:hint="eastAsia" w:ascii="楷体" w:hAnsi="楷体" w:eastAsia="楷体" w:cs="楷体"/>
            <w:kern w:val="2"/>
            <w:sz w:val="24"/>
            <w:szCs w:val="24"/>
            <w:lang w:val="en-US" w:eastAsia="zh-CN" w:bidi="ar"/>
          </w:rPr>
          <w:tab/>
        </w:r>
      </w:del>
    </w:p>
    <w:p w14:paraId="7C58A3A5">
      <w:pPr>
        <w:keepNext w:val="0"/>
        <w:keepLines w:val="0"/>
        <w:widowControl w:val="0"/>
        <w:suppressLineNumbers w:val="0"/>
        <w:spacing w:before="0" w:beforeAutospacing="0" w:after="0" w:afterAutospacing="0"/>
        <w:ind w:left="0" w:right="0"/>
        <w:jc w:val="both"/>
        <w:rPr>
          <w:del w:id="461" w:author="柠栀" w:date="2025-05-07T11:24:03Z"/>
          <w:rFonts w:hint="eastAsia" w:ascii="楷体" w:hAnsi="楷体" w:eastAsia="楷体" w:cs="楷体"/>
          <w:kern w:val="2"/>
          <w:sz w:val="24"/>
          <w:szCs w:val="24"/>
        </w:rPr>
      </w:pPr>
      <w:del w:id="462" w:author="柠栀" w:date="2025-05-07T11:24:03Z">
        <w:r>
          <w:rPr>
            <w:rFonts w:hint="eastAsia" w:ascii="楷体" w:hAnsi="楷体" w:eastAsia="楷体" w:cs="楷体"/>
            <w:kern w:val="2"/>
            <w:sz w:val="24"/>
            <w:szCs w:val="24"/>
            <w:lang w:val="en-US" w:eastAsia="zh-CN" w:bidi="ar"/>
          </w:rPr>
          <w:delText>相对损失：1代表损失最小，9代表损失最大</w:delText>
        </w:r>
      </w:del>
      <w:del w:id="463" w:author="柠栀" w:date="2025-05-07T11:24:03Z">
        <w:r>
          <w:rPr>
            <w:rFonts w:hint="eastAsia" w:ascii="楷体" w:hAnsi="楷体" w:eastAsia="楷体" w:cs="楷体"/>
            <w:kern w:val="2"/>
            <w:sz w:val="24"/>
            <w:szCs w:val="24"/>
            <w:lang w:val="en-US" w:eastAsia="zh-CN" w:bidi="ar"/>
          </w:rPr>
          <w:tab/>
        </w:r>
      </w:del>
      <w:del w:id="464" w:author="柠栀" w:date="2025-05-07T11:24:03Z">
        <w:r>
          <w:rPr>
            <w:rFonts w:hint="eastAsia" w:ascii="楷体" w:hAnsi="楷体" w:eastAsia="楷体" w:cs="楷体"/>
            <w:kern w:val="2"/>
            <w:sz w:val="24"/>
            <w:szCs w:val="24"/>
            <w:lang w:val="en-US" w:eastAsia="zh-CN" w:bidi="ar"/>
          </w:rPr>
          <w:tab/>
        </w:r>
      </w:del>
    </w:p>
    <w:p w14:paraId="57D75632">
      <w:pPr>
        <w:keepNext w:val="0"/>
        <w:keepLines w:val="0"/>
        <w:widowControl w:val="0"/>
        <w:suppressLineNumbers w:val="0"/>
        <w:spacing w:before="0" w:beforeAutospacing="0" w:after="0" w:afterAutospacing="0"/>
        <w:ind w:left="0" w:right="0"/>
        <w:jc w:val="both"/>
        <w:rPr>
          <w:del w:id="465" w:author="柠栀" w:date="2025-05-07T11:24:03Z"/>
          <w:rFonts w:hint="eastAsia" w:ascii="楷体" w:hAnsi="楷体" w:eastAsia="楷体" w:cs="楷体"/>
          <w:kern w:val="2"/>
          <w:sz w:val="24"/>
          <w:szCs w:val="24"/>
        </w:rPr>
      </w:pPr>
      <w:del w:id="466" w:author="柠栀" w:date="2025-05-07T11:24:03Z">
        <w:r>
          <w:rPr>
            <w:rFonts w:hint="eastAsia" w:ascii="楷体" w:hAnsi="楷体" w:eastAsia="楷体" w:cs="楷体"/>
            <w:kern w:val="2"/>
            <w:sz w:val="24"/>
            <w:szCs w:val="24"/>
            <w:lang w:val="en-US" w:eastAsia="zh-CN" w:bidi="ar"/>
          </w:rPr>
          <w:delText xml:space="preserve">总价值：为相对收益+相对损失   </w:delText>
        </w:r>
      </w:del>
      <w:del w:id="467" w:author="柠栀" w:date="2025-05-07T11:24:03Z">
        <w:r>
          <w:rPr>
            <w:rFonts w:hint="eastAsia" w:ascii="楷体" w:hAnsi="楷体" w:eastAsia="楷体" w:cs="楷体"/>
            <w:kern w:val="2"/>
            <w:sz w:val="24"/>
            <w:szCs w:val="24"/>
            <w:lang w:val="en-US" w:eastAsia="zh-CN" w:bidi="ar"/>
          </w:rPr>
          <w:tab/>
        </w:r>
      </w:del>
      <w:del w:id="468" w:author="柠栀" w:date="2025-05-07T11:24:03Z">
        <w:r>
          <w:rPr>
            <w:rFonts w:hint="eastAsia" w:ascii="楷体" w:hAnsi="楷体" w:eastAsia="楷体" w:cs="楷体"/>
            <w:kern w:val="2"/>
            <w:sz w:val="24"/>
            <w:szCs w:val="24"/>
            <w:lang w:val="en-US" w:eastAsia="zh-CN" w:bidi="ar"/>
          </w:rPr>
          <w:tab/>
        </w:r>
      </w:del>
    </w:p>
    <w:p w14:paraId="0A2DAA2B">
      <w:pPr>
        <w:keepNext w:val="0"/>
        <w:keepLines w:val="0"/>
        <w:widowControl w:val="0"/>
        <w:suppressLineNumbers w:val="0"/>
        <w:spacing w:before="0" w:beforeAutospacing="0" w:after="0" w:afterAutospacing="0"/>
        <w:ind w:left="0" w:right="0"/>
        <w:jc w:val="both"/>
        <w:rPr>
          <w:del w:id="469" w:author="柠栀" w:date="2025-05-07T11:24:03Z"/>
          <w:rFonts w:hint="eastAsia" w:ascii="楷体" w:hAnsi="楷体" w:eastAsia="楷体" w:cs="楷体"/>
          <w:kern w:val="2"/>
          <w:sz w:val="24"/>
          <w:szCs w:val="24"/>
        </w:rPr>
      </w:pPr>
      <w:del w:id="470" w:author="柠栀" w:date="2025-05-07T11:24:03Z">
        <w:r>
          <w:rPr>
            <w:rFonts w:hint="eastAsia" w:ascii="楷体" w:hAnsi="楷体" w:eastAsia="楷体" w:cs="楷体"/>
            <w:kern w:val="2"/>
            <w:sz w:val="24"/>
            <w:szCs w:val="24"/>
            <w:lang w:val="en-US" w:eastAsia="zh-CN" w:bidi="ar"/>
          </w:rPr>
          <w:delText>价值%: =用例总价值  /  所有用例的总价值之和 * 100%</w:delText>
        </w:r>
      </w:del>
      <w:del w:id="471" w:author="柠栀" w:date="2025-05-07T11:24:03Z">
        <w:r>
          <w:rPr>
            <w:rFonts w:hint="eastAsia" w:ascii="楷体" w:hAnsi="楷体" w:eastAsia="楷体" w:cs="楷体"/>
            <w:kern w:val="2"/>
            <w:sz w:val="24"/>
            <w:szCs w:val="24"/>
            <w:lang w:val="en-US" w:eastAsia="zh-CN" w:bidi="ar"/>
          </w:rPr>
          <w:tab/>
        </w:r>
      </w:del>
      <w:del w:id="472" w:author="柠栀" w:date="2025-05-07T11:24:03Z">
        <w:r>
          <w:rPr>
            <w:rFonts w:hint="eastAsia" w:ascii="楷体" w:hAnsi="楷体" w:eastAsia="楷体" w:cs="楷体"/>
            <w:kern w:val="2"/>
            <w:sz w:val="24"/>
            <w:szCs w:val="24"/>
            <w:lang w:val="en-US" w:eastAsia="zh-CN" w:bidi="ar"/>
          </w:rPr>
          <w:tab/>
        </w:r>
      </w:del>
    </w:p>
    <w:p w14:paraId="5C2DD070">
      <w:pPr>
        <w:keepNext w:val="0"/>
        <w:keepLines w:val="0"/>
        <w:widowControl w:val="0"/>
        <w:suppressLineNumbers w:val="0"/>
        <w:spacing w:before="0" w:beforeAutospacing="0" w:after="0" w:afterAutospacing="0"/>
        <w:ind w:left="0" w:right="0"/>
        <w:jc w:val="both"/>
        <w:rPr>
          <w:del w:id="473" w:author="柠栀" w:date="2025-05-07T11:24:03Z"/>
          <w:rFonts w:hint="eastAsia" w:ascii="楷体" w:hAnsi="楷体" w:eastAsia="楷体" w:cs="楷体"/>
          <w:kern w:val="2"/>
          <w:sz w:val="24"/>
          <w:szCs w:val="24"/>
        </w:rPr>
      </w:pPr>
      <w:del w:id="474" w:author="柠栀" w:date="2025-05-07T11:24:03Z">
        <w:r>
          <w:rPr>
            <w:rFonts w:hint="eastAsia" w:ascii="楷体" w:hAnsi="楷体" w:eastAsia="楷体" w:cs="楷体"/>
            <w:kern w:val="2"/>
            <w:sz w:val="24"/>
            <w:szCs w:val="24"/>
            <w:lang w:val="en-US" w:eastAsia="zh-CN" w:bidi="ar"/>
          </w:rPr>
          <w:delText>相对成本：1代表省时省力，9代表费时费力</w:delText>
        </w:r>
      </w:del>
      <w:del w:id="475" w:author="柠栀" w:date="2025-05-07T11:24:03Z">
        <w:r>
          <w:rPr>
            <w:rFonts w:hint="eastAsia" w:ascii="楷体" w:hAnsi="楷体" w:eastAsia="楷体" w:cs="楷体"/>
            <w:kern w:val="2"/>
            <w:sz w:val="24"/>
            <w:szCs w:val="24"/>
            <w:lang w:val="en-US" w:eastAsia="zh-CN" w:bidi="ar"/>
          </w:rPr>
          <w:tab/>
        </w:r>
      </w:del>
      <w:del w:id="476" w:author="柠栀" w:date="2025-05-07T11:24:03Z">
        <w:r>
          <w:rPr>
            <w:rFonts w:hint="eastAsia" w:ascii="楷体" w:hAnsi="楷体" w:eastAsia="楷体" w:cs="楷体"/>
            <w:kern w:val="2"/>
            <w:sz w:val="24"/>
            <w:szCs w:val="24"/>
            <w:lang w:val="en-US" w:eastAsia="zh-CN" w:bidi="ar"/>
          </w:rPr>
          <w:tab/>
        </w:r>
      </w:del>
    </w:p>
    <w:p w14:paraId="7BA0EC99">
      <w:pPr>
        <w:keepNext w:val="0"/>
        <w:keepLines w:val="0"/>
        <w:widowControl w:val="0"/>
        <w:suppressLineNumbers w:val="0"/>
        <w:spacing w:before="0" w:beforeAutospacing="0" w:after="0" w:afterAutospacing="0"/>
        <w:ind w:left="0" w:right="0"/>
        <w:jc w:val="both"/>
        <w:rPr>
          <w:del w:id="477" w:author="柠栀" w:date="2025-05-07T11:24:03Z"/>
          <w:rFonts w:hint="eastAsia" w:ascii="楷体" w:hAnsi="楷体" w:eastAsia="楷体" w:cs="楷体"/>
          <w:kern w:val="2"/>
          <w:sz w:val="24"/>
          <w:szCs w:val="24"/>
        </w:rPr>
      </w:pPr>
      <w:del w:id="478" w:author="柠栀" w:date="2025-05-07T11:24:03Z">
        <w:r>
          <w:rPr>
            <w:rFonts w:hint="eastAsia" w:ascii="楷体" w:hAnsi="楷体" w:eastAsia="楷体" w:cs="楷体"/>
            <w:kern w:val="2"/>
            <w:sz w:val="24"/>
            <w:szCs w:val="24"/>
            <w:lang w:val="en-US" w:eastAsia="zh-CN" w:bidi="ar"/>
          </w:rPr>
          <w:delText>成本%: =用例相对成本   /   所有用例成本之和   *   100%</w:delText>
        </w:r>
      </w:del>
      <w:del w:id="479" w:author="柠栀" w:date="2025-05-07T11:24:03Z">
        <w:r>
          <w:rPr>
            <w:rFonts w:hint="eastAsia" w:ascii="楷体" w:hAnsi="楷体" w:eastAsia="楷体" w:cs="楷体"/>
            <w:kern w:val="2"/>
            <w:sz w:val="24"/>
            <w:szCs w:val="24"/>
            <w:lang w:val="en-US" w:eastAsia="zh-CN" w:bidi="ar"/>
          </w:rPr>
          <w:tab/>
        </w:r>
      </w:del>
      <w:del w:id="480" w:author="柠栀" w:date="2025-05-07T11:24:03Z">
        <w:r>
          <w:rPr>
            <w:rFonts w:hint="eastAsia" w:ascii="楷体" w:hAnsi="楷体" w:eastAsia="楷体" w:cs="楷体"/>
            <w:kern w:val="2"/>
            <w:sz w:val="24"/>
            <w:szCs w:val="24"/>
            <w:lang w:val="en-US" w:eastAsia="zh-CN" w:bidi="ar"/>
          </w:rPr>
          <w:tab/>
        </w:r>
      </w:del>
    </w:p>
    <w:p w14:paraId="11A69C43">
      <w:pPr>
        <w:keepNext w:val="0"/>
        <w:keepLines w:val="0"/>
        <w:widowControl w:val="0"/>
        <w:suppressLineNumbers w:val="0"/>
        <w:spacing w:before="0" w:beforeAutospacing="0" w:after="0" w:afterAutospacing="0"/>
        <w:ind w:left="0" w:right="0"/>
        <w:jc w:val="both"/>
        <w:rPr>
          <w:del w:id="481" w:author="柠栀" w:date="2025-05-07T11:24:03Z"/>
          <w:rFonts w:hint="eastAsia" w:ascii="楷体" w:hAnsi="楷体" w:eastAsia="楷体" w:cs="楷体"/>
          <w:kern w:val="2"/>
          <w:sz w:val="24"/>
          <w:szCs w:val="24"/>
        </w:rPr>
      </w:pPr>
      <w:del w:id="482" w:author="柠栀" w:date="2025-05-07T11:24:03Z">
        <w:r>
          <w:rPr>
            <w:rFonts w:hint="eastAsia" w:ascii="楷体" w:hAnsi="楷体" w:eastAsia="楷体" w:cs="楷体"/>
            <w:kern w:val="2"/>
            <w:sz w:val="24"/>
            <w:szCs w:val="24"/>
            <w:lang w:val="en-US" w:eastAsia="zh-CN" w:bidi="ar"/>
          </w:rPr>
          <w:delText>相对风险: 1代表风险最小，9代表风险最大</w:delText>
        </w:r>
      </w:del>
      <w:del w:id="483" w:author="柠栀" w:date="2025-05-07T11:24:03Z">
        <w:r>
          <w:rPr>
            <w:rFonts w:hint="eastAsia" w:ascii="楷体" w:hAnsi="楷体" w:eastAsia="楷体" w:cs="楷体"/>
            <w:kern w:val="2"/>
            <w:sz w:val="24"/>
            <w:szCs w:val="24"/>
            <w:lang w:val="en-US" w:eastAsia="zh-CN" w:bidi="ar"/>
          </w:rPr>
          <w:tab/>
        </w:r>
      </w:del>
      <w:del w:id="484" w:author="柠栀" w:date="2025-05-07T11:24:03Z">
        <w:r>
          <w:rPr>
            <w:rFonts w:hint="eastAsia" w:ascii="楷体" w:hAnsi="楷体" w:eastAsia="楷体" w:cs="楷体"/>
            <w:kern w:val="2"/>
            <w:sz w:val="24"/>
            <w:szCs w:val="24"/>
            <w:lang w:val="en-US" w:eastAsia="zh-CN" w:bidi="ar"/>
          </w:rPr>
          <w:tab/>
        </w:r>
      </w:del>
    </w:p>
    <w:p w14:paraId="449518D4">
      <w:pPr>
        <w:keepNext w:val="0"/>
        <w:keepLines w:val="0"/>
        <w:widowControl w:val="0"/>
        <w:suppressLineNumbers w:val="0"/>
        <w:spacing w:before="0" w:beforeAutospacing="0" w:after="0" w:afterAutospacing="0"/>
        <w:ind w:left="0" w:right="0"/>
        <w:jc w:val="both"/>
        <w:rPr>
          <w:del w:id="485" w:author="柠栀" w:date="2025-05-07T11:24:03Z"/>
          <w:rFonts w:hint="eastAsia" w:ascii="楷体" w:hAnsi="楷体" w:eastAsia="楷体" w:cs="楷体"/>
          <w:kern w:val="2"/>
          <w:sz w:val="24"/>
          <w:szCs w:val="24"/>
        </w:rPr>
      </w:pPr>
      <w:del w:id="486" w:author="柠栀" w:date="2025-05-07T11:24:03Z">
        <w:r>
          <w:rPr>
            <w:rFonts w:hint="eastAsia" w:ascii="楷体" w:hAnsi="楷体" w:eastAsia="楷体" w:cs="楷体"/>
            <w:kern w:val="2"/>
            <w:sz w:val="24"/>
            <w:szCs w:val="24"/>
            <w:lang w:val="en-US" w:eastAsia="zh-CN" w:bidi="ar"/>
          </w:rPr>
          <w:delText>风险%: =用例相对风险   /  所有用例的风险之和  * 100%</w:delText>
        </w:r>
      </w:del>
      <w:del w:id="487" w:author="柠栀" w:date="2025-05-07T11:24:03Z">
        <w:r>
          <w:rPr>
            <w:rFonts w:hint="eastAsia" w:ascii="楷体" w:hAnsi="楷体" w:eastAsia="楷体" w:cs="楷体"/>
            <w:kern w:val="2"/>
            <w:sz w:val="24"/>
            <w:szCs w:val="24"/>
            <w:lang w:val="en-US" w:eastAsia="zh-CN" w:bidi="ar"/>
          </w:rPr>
          <w:tab/>
        </w:r>
      </w:del>
      <w:del w:id="488" w:author="柠栀" w:date="2025-05-07T11:24:03Z">
        <w:r>
          <w:rPr>
            <w:rFonts w:hint="eastAsia" w:ascii="楷体" w:hAnsi="楷体" w:eastAsia="楷体" w:cs="楷体"/>
            <w:kern w:val="2"/>
            <w:sz w:val="24"/>
            <w:szCs w:val="24"/>
            <w:lang w:val="en-US" w:eastAsia="zh-CN" w:bidi="ar"/>
          </w:rPr>
          <w:tab/>
        </w:r>
      </w:del>
    </w:p>
    <w:p w14:paraId="46FB3555">
      <w:pPr>
        <w:keepNext w:val="0"/>
        <w:keepLines w:val="0"/>
        <w:widowControl w:val="0"/>
        <w:suppressLineNumbers w:val="0"/>
        <w:spacing w:before="0" w:beforeAutospacing="0" w:after="0" w:afterAutospacing="0"/>
        <w:ind w:left="0" w:right="0"/>
        <w:jc w:val="both"/>
        <w:rPr>
          <w:del w:id="489" w:author="柠栀" w:date="2025-05-07T11:24:03Z"/>
          <w:rFonts w:hint="eastAsia" w:ascii="楷体" w:hAnsi="楷体" w:eastAsia="楷体" w:cs="楷体"/>
          <w:kern w:val="2"/>
          <w:sz w:val="24"/>
          <w:szCs w:val="24"/>
        </w:rPr>
      </w:pPr>
      <w:del w:id="490" w:author="柠栀" w:date="2025-05-07T11:24:03Z">
        <w:r>
          <w:rPr>
            <w:rFonts w:hint="eastAsia" w:ascii="楷体" w:hAnsi="楷体" w:eastAsia="楷体" w:cs="楷体"/>
            <w:kern w:val="2"/>
            <w:sz w:val="24"/>
            <w:szCs w:val="24"/>
            <w:lang w:val="en-US" w:eastAsia="zh-CN" w:bidi="ar"/>
          </w:rPr>
          <w:delText>优先级:  = （价值%）/（成本%+风险%）*10*1.2</w:delText>
        </w:r>
      </w:del>
    </w:p>
    <w:p w14:paraId="4E2F9D20">
      <w:pPr>
        <w:keepNext w:val="0"/>
        <w:keepLines w:val="0"/>
        <w:widowControl w:val="0"/>
        <w:suppressLineNumbers w:val="0"/>
        <w:spacing w:before="0" w:beforeAutospacing="0" w:after="0" w:afterAutospacing="0"/>
        <w:ind w:left="0" w:right="0"/>
        <w:jc w:val="both"/>
        <w:rPr>
          <w:del w:id="491" w:author="柠栀" w:date="2025-05-07T11:24:03Z"/>
          <w:rFonts w:hint="eastAsia" w:ascii="楷体" w:hAnsi="楷体" w:eastAsia="楷体" w:cs="楷体"/>
          <w:kern w:val="2"/>
          <w:sz w:val="24"/>
          <w:szCs w:val="24"/>
        </w:rPr>
      </w:pPr>
      <w:del w:id="492" w:author="柠栀" w:date="2025-05-07T11:24:03Z">
        <w:r>
          <w:rPr>
            <w:rFonts w:hint="eastAsia" w:ascii="楷体" w:hAnsi="楷体" w:eastAsia="楷体" w:cs="楷体"/>
            <w:kern w:val="2"/>
            <w:sz w:val="24"/>
            <w:szCs w:val="24"/>
            <w:lang w:val="en-US" w:eastAsia="zh-CN" w:bidi="ar"/>
          </w:rPr>
          <w:delText xml:space="preserve"> </w:delText>
        </w:r>
      </w:del>
    </w:p>
    <w:p w14:paraId="4FAF1970">
      <w:pPr>
        <w:keepNext w:val="0"/>
        <w:keepLines w:val="0"/>
        <w:widowControl w:val="0"/>
        <w:suppressLineNumbers w:val="0"/>
        <w:spacing w:before="0" w:beforeAutospacing="0" w:after="0" w:afterAutospacing="0"/>
        <w:ind w:left="0" w:right="0"/>
        <w:jc w:val="both"/>
        <w:rPr>
          <w:del w:id="493" w:author="柠栀" w:date="2025-05-07T11:24:03Z"/>
          <w:rFonts w:hint="eastAsia" w:ascii="楷体" w:hAnsi="楷体" w:eastAsia="楷体" w:cs="楷体"/>
          <w:kern w:val="2"/>
          <w:sz w:val="24"/>
          <w:szCs w:val="24"/>
        </w:rPr>
      </w:pPr>
      <w:del w:id="494" w:author="柠栀" w:date="2025-05-07T11:24:03Z">
        <w:r>
          <w:rPr>
            <w:rFonts w:hint="eastAsia" w:ascii="楷体" w:hAnsi="楷体" w:eastAsia="楷体" w:cs="楷体"/>
            <w:kern w:val="2"/>
            <w:sz w:val="24"/>
            <w:szCs w:val="24"/>
            <w:lang w:val="en-US" w:eastAsia="zh-CN" w:bidi="ar"/>
          </w:rPr>
          <w:delText>优先级在15以上（含15）为 最高优先级，在 10-15（含0.2）为 高优先级，在 5-10之间的为普通优先级，在 5 以下的为最低优先级。</w:delText>
        </w:r>
      </w:del>
    </w:p>
    <w:p w14:paraId="44D9E2A6">
      <w:pPr>
        <w:spacing w:line="360" w:lineRule="auto"/>
        <w:rPr>
          <w:del w:id="495" w:author="柠栀" w:date="2025-05-07T11:24:03Z"/>
          <w:rFonts w:hint="eastAsia" w:ascii="楷体" w:hAnsi="楷体" w:eastAsia="楷体" w:cs="楷体"/>
          <w:sz w:val="24"/>
          <w:szCs w:val="24"/>
          <w:lang w:val="en-US" w:eastAsia="zh-CN"/>
        </w:rPr>
      </w:pPr>
      <w:del w:id="496" w:author="柠栀" w:date="2025-05-07T11:24:03Z">
        <w:r>
          <w:rPr/>
          <w:drawing>
            <wp:inline distT="0" distB="0" distL="114300" distR="114300">
              <wp:extent cx="5666740" cy="2518410"/>
              <wp:effectExtent l="0" t="0" r="635" b="762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81"/>
                      <a:stretch>
                        <a:fillRect/>
                      </a:stretch>
                    </pic:blipFill>
                    <pic:spPr>
                      <a:xfrm>
                        <a:off x="0" y="0"/>
                        <a:ext cx="5666740" cy="2518410"/>
                      </a:xfrm>
                      <a:prstGeom prst="rect">
                        <a:avLst/>
                      </a:prstGeom>
                      <a:noFill/>
                      <a:ln>
                        <a:noFill/>
                      </a:ln>
                    </pic:spPr>
                  </pic:pic>
                </a:graphicData>
              </a:graphic>
            </wp:inline>
          </w:drawing>
        </w:r>
      </w:del>
    </w:p>
    <w:p w14:paraId="6EB9A19F">
      <w:pPr>
        <w:rPr>
          <w:del w:id="498" w:author="柠栀" w:date="2025-05-07T11:24:03Z"/>
          <w:rFonts w:hint="default"/>
          <w:lang w:val="en-US" w:eastAsia="zh-CN"/>
        </w:rPr>
      </w:pPr>
    </w:p>
    <w:p w14:paraId="2C086BF9">
      <w:pPr>
        <w:pStyle w:val="4"/>
        <w:numPr>
          <w:ilvl w:val="2"/>
          <w:numId w:val="0"/>
        </w:numPr>
        <w:bidi w:val="0"/>
        <w:spacing w:line="360" w:lineRule="auto"/>
        <w:ind w:left="709" w:leftChars="0" w:hanging="709" w:firstLineChars="0"/>
        <w:outlineLvl w:val="9"/>
        <w:rPr>
          <w:del w:id="500" w:author="柠栀" w:date="2025-05-07T11:24:03Z"/>
          <w:rFonts w:hint="eastAsia" w:ascii="楷体" w:hAnsi="楷体" w:eastAsia="楷体" w:cs="楷体"/>
          <w:sz w:val="24"/>
          <w:szCs w:val="24"/>
          <w:lang w:val="en-US" w:eastAsia="zh-CN"/>
        </w:rPr>
        <w:pPrChange w:id="499" w:author="柠栀" w:date="2025-05-07T11:27:55Z">
          <w:pPr>
            <w:pStyle w:val="4"/>
            <w:numPr>
              <w:ilvl w:val="2"/>
              <w:numId w:val="0"/>
            </w:numPr>
            <w:bidi w:val="0"/>
            <w:spacing w:line="360" w:lineRule="auto"/>
            <w:ind w:left="709" w:leftChars="0" w:hanging="709" w:firstLineChars="0"/>
          </w:pPr>
        </w:pPrChange>
      </w:pPr>
      <w:del w:id="501" w:author="柠栀" w:date="2025-05-07T11:24:03Z">
        <w:bookmarkStart w:id="129" w:name="_Toc1275910506"/>
        <w:bookmarkStart w:id="130" w:name="_4.6.2.学生需求优先级评定"/>
        <w:r>
          <w:rPr>
            <w:rFonts w:hint="default" w:ascii="楷体" w:hAnsi="楷体" w:eastAsia="楷体" w:cs="楷体"/>
            <w:b/>
            <w:bCs/>
            <w:kern w:val="2"/>
            <w:sz w:val="24"/>
            <w:szCs w:val="24"/>
            <w:lang w:val="en-US" w:eastAsia="zh-CN" w:bidi="ar-SA"/>
          </w:rPr>
          <w:delText>4.6.2.</w:delText>
        </w:r>
      </w:del>
      <w:del w:id="502" w:author="柠栀" w:date="2025-05-07T11:24:03Z">
        <w:r>
          <w:rPr>
            <w:rFonts w:hint="eastAsia" w:ascii="楷体" w:hAnsi="楷体" w:eastAsia="楷体" w:cs="楷体"/>
            <w:sz w:val="24"/>
            <w:szCs w:val="24"/>
            <w:lang w:val="en-US" w:eastAsia="zh-CN"/>
          </w:rPr>
          <w:delText>学生需求优先级评定</w:delText>
        </w:r>
        <w:bookmarkEnd w:id="129"/>
      </w:del>
    </w:p>
    <w:p w14:paraId="18A89293">
      <w:pPr>
        <w:rPr>
          <w:del w:id="503" w:author="柠栀" w:date="2025-05-07T11:24:03Z"/>
          <w:rFonts w:hint="eastAsia"/>
          <w:lang w:val="en-US" w:eastAsia="zh-CN"/>
        </w:rPr>
      </w:pPr>
      <w:del w:id="504" w:author="柠栀" w:date="2025-05-07T11:24:03Z">
        <w:r>
          <w:rPr/>
          <w:drawing>
            <wp:inline distT="0" distB="0" distL="114300" distR="114300">
              <wp:extent cx="5272405" cy="1167130"/>
              <wp:effectExtent l="0" t="0" r="6350" b="952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82"/>
                      <a:stretch>
                        <a:fillRect/>
                      </a:stretch>
                    </pic:blipFill>
                    <pic:spPr>
                      <a:xfrm>
                        <a:off x="0" y="0"/>
                        <a:ext cx="5272405" cy="1167130"/>
                      </a:xfrm>
                      <a:prstGeom prst="rect">
                        <a:avLst/>
                      </a:prstGeom>
                      <a:noFill/>
                      <a:ln>
                        <a:noFill/>
                      </a:ln>
                    </pic:spPr>
                  </pic:pic>
                </a:graphicData>
              </a:graphic>
            </wp:inline>
          </w:drawing>
        </w:r>
      </w:del>
    </w:p>
    <w:bookmarkEnd w:id="130"/>
    <w:p w14:paraId="07BB19C0">
      <w:pPr>
        <w:pStyle w:val="4"/>
        <w:numPr>
          <w:ilvl w:val="2"/>
          <w:numId w:val="0"/>
        </w:numPr>
        <w:bidi w:val="0"/>
        <w:spacing w:line="360" w:lineRule="auto"/>
        <w:ind w:left="709" w:leftChars="0" w:hanging="709" w:firstLineChars="0"/>
        <w:outlineLvl w:val="9"/>
        <w:rPr>
          <w:del w:id="507" w:author="柠栀" w:date="2025-05-07T11:24:03Z"/>
          <w:rFonts w:hint="eastAsia" w:ascii="楷体" w:hAnsi="楷体" w:eastAsia="楷体" w:cs="楷体"/>
          <w:sz w:val="24"/>
          <w:szCs w:val="24"/>
          <w:lang w:val="en-US" w:eastAsia="zh-CN"/>
        </w:rPr>
        <w:pPrChange w:id="506" w:author="柠栀" w:date="2025-05-07T11:27:55Z">
          <w:pPr>
            <w:pStyle w:val="4"/>
            <w:numPr>
              <w:ilvl w:val="2"/>
              <w:numId w:val="0"/>
            </w:numPr>
            <w:bidi w:val="0"/>
            <w:spacing w:line="360" w:lineRule="auto"/>
            <w:ind w:left="709" w:leftChars="0" w:hanging="709" w:firstLineChars="0"/>
          </w:pPr>
        </w:pPrChange>
      </w:pPr>
      <w:del w:id="508" w:author="柠栀" w:date="2025-05-07T11:24:03Z">
        <w:bookmarkStart w:id="131" w:name="_Toc1603659047"/>
        <w:bookmarkStart w:id="132" w:name="_4.6.3.教师需求优先级评定"/>
        <w:r>
          <w:rPr>
            <w:rFonts w:hint="default" w:ascii="楷体" w:hAnsi="楷体" w:eastAsia="楷体" w:cs="楷体"/>
            <w:b/>
            <w:bCs/>
            <w:kern w:val="2"/>
            <w:sz w:val="24"/>
            <w:szCs w:val="24"/>
            <w:lang w:val="en-US" w:eastAsia="zh-CN" w:bidi="ar-SA"/>
          </w:rPr>
          <w:delText>4.6.3.</w:delText>
        </w:r>
      </w:del>
      <w:del w:id="509" w:author="柠栀" w:date="2025-05-07T11:24:03Z">
        <w:r>
          <w:rPr>
            <w:rFonts w:hint="eastAsia" w:ascii="楷体" w:hAnsi="楷体" w:eastAsia="楷体" w:cs="楷体"/>
            <w:sz w:val="24"/>
            <w:szCs w:val="24"/>
            <w:lang w:val="en-US" w:eastAsia="zh-CN"/>
          </w:rPr>
          <w:delText>教师需求优先级评定</w:delText>
        </w:r>
        <w:bookmarkEnd w:id="131"/>
      </w:del>
    </w:p>
    <w:p w14:paraId="07E8C5C4">
      <w:pPr>
        <w:rPr>
          <w:del w:id="510" w:author="柠栀" w:date="2025-05-07T11:24:03Z"/>
          <w:rFonts w:hint="eastAsia"/>
          <w:lang w:val="en-US" w:eastAsia="zh-CN"/>
        </w:rPr>
      </w:pPr>
      <w:del w:id="511" w:author="柠栀" w:date="2025-05-07T11:24:03Z">
        <w:r>
          <w:rPr/>
          <w:drawing>
            <wp:inline distT="0" distB="0" distL="114300" distR="114300">
              <wp:extent cx="5267960" cy="988060"/>
              <wp:effectExtent l="0" t="0" r="0" b="508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83"/>
                      <a:stretch>
                        <a:fillRect/>
                      </a:stretch>
                    </pic:blipFill>
                    <pic:spPr>
                      <a:xfrm>
                        <a:off x="0" y="0"/>
                        <a:ext cx="5267960" cy="988060"/>
                      </a:xfrm>
                      <a:prstGeom prst="rect">
                        <a:avLst/>
                      </a:prstGeom>
                      <a:noFill/>
                      <a:ln>
                        <a:noFill/>
                      </a:ln>
                    </pic:spPr>
                  </pic:pic>
                </a:graphicData>
              </a:graphic>
            </wp:inline>
          </w:drawing>
        </w:r>
      </w:del>
    </w:p>
    <w:bookmarkEnd w:id="132"/>
    <w:p w14:paraId="089A14BB">
      <w:pPr>
        <w:spacing w:line="360" w:lineRule="auto"/>
        <w:rPr>
          <w:del w:id="513" w:author="柠栀" w:date="2025-05-07T11:24:03Z"/>
          <w:rFonts w:hint="eastAsia" w:ascii="楷体" w:hAnsi="楷体" w:eastAsia="楷体" w:cs="楷体"/>
          <w:lang w:eastAsia="zh-Hans"/>
        </w:rPr>
      </w:pPr>
      <w:del w:id="514" w:author="柠栀" w:date="2025-05-07T11:24:03Z">
        <w:r>
          <w:rPr>
            <w:rFonts w:hint="default" w:ascii="楷体" w:hAnsi="楷体" w:eastAsia="楷体" w:cs="楷体"/>
            <w:b/>
            <w:bCs/>
            <w:kern w:val="2"/>
            <w:sz w:val="24"/>
            <w:szCs w:val="24"/>
            <w:lang w:val="en-US" w:eastAsia="zh-CN" w:bidi="ar-SA"/>
          </w:rPr>
          <w:delText>4.6.4.</w:delText>
        </w:r>
      </w:del>
      <w:del w:id="515" w:author="柠栀" w:date="2025-05-07T11:24:03Z">
        <w:r>
          <w:rPr>
            <w:rFonts w:hint="eastAsia" w:ascii="楷体" w:hAnsi="楷体" w:eastAsia="楷体" w:cs="楷体"/>
            <w:sz w:val="24"/>
            <w:szCs w:val="24"/>
            <w:lang w:val="en-US" w:eastAsia="zh-CN"/>
          </w:rPr>
          <w:delText>管理员需求优先级评定</w:delText>
        </w:r>
      </w:del>
    </w:p>
    <w:p w14:paraId="238074BC">
      <w:pPr>
        <w:spacing w:line="360" w:lineRule="auto"/>
        <w:rPr>
          <w:del w:id="516" w:author="柠栀" w:date="2025-05-07T11:24:03Z"/>
          <w:rFonts w:hint="eastAsia" w:ascii="楷体" w:hAnsi="楷体" w:eastAsia="楷体" w:cs="楷体"/>
          <w:lang w:eastAsia="zh-Hans"/>
        </w:rPr>
      </w:pPr>
      <w:del w:id="517" w:author="柠栀" w:date="2025-05-07T11:24:03Z">
        <w:r>
          <w:rPr/>
          <w:drawing>
            <wp:inline distT="0" distB="0" distL="114300" distR="114300">
              <wp:extent cx="5274310" cy="714375"/>
              <wp:effectExtent l="0" t="0" r="4445" b="889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84"/>
                      <a:stretch>
                        <a:fillRect/>
                      </a:stretch>
                    </pic:blipFill>
                    <pic:spPr>
                      <a:xfrm>
                        <a:off x="0" y="0"/>
                        <a:ext cx="5274310" cy="714375"/>
                      </a:xfrm>
                      <a:prstGeom prst="rect">
                        <a:avLst/>
                      </a:prstGeom>
                      <a:noFill/>
                      <a:ln>
                        <a:noFill/>
                      </a:ln>
                    </pic:spPr>
                  </pic:pic>
                </a:graphicData>
              </a:graphic>
            </wp:inline>
          </w:drawing>
        </w:r>
      </w:del>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669"/>
        <w:gridCol w:w="727"/>
        <w:gridCol w:w="1261"/>
        <w:gridCol w:w="1146"/>
        <w:gridCol w:w="1091"/>
        <w:gridCol w:w="532"/>
        <w:gridCol w:w="543"/>
        <w:gridCol w:w="1169"/>
        <w:gridCol w:w="775"/>
        <w:gridCol w:w="753"/>
      </w:tblGrid>
      <w:tr w14:paraId="7911E7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Header/>
          <w:ins w:id="519" w:author="柠栀" w:date="2025-05-07T11:25:40Z"/>
        </w:trPr>
        <w:tc>
          <w:tcPr>
            <w:tcW w:w="0" w:type="auto"/>
            <w:tcBorders>
              <w:top w:val="nil"/>
              <w:left w:val="nil"/>
              <w:bottom w:val="nil"/>
            </w:tcBorders>
            <w:shd w:val="clear" w:color="auto" w:fill="FFFFFF"/>
            <w:tcMar>
              <w:top w:w="120" w:type="dxa"/>
              <w:left w:w="180" w:type="dxa"/>
              <w:bottom w:w="120" w:type="dxa"/>
              <w:right w:w="180" w:type="dxa"/>
            </w:tcMar>
            <w:vAlign w:val="center"/>
          </w:tcPr>
          <w:p w14:paraId="39563B73">
            <w:pPr>
              <w:keepNext w:val="0"/>
              <w:keepLines w:val="0"/>
              <w:widowControl/>
              <w:suppressLineNumbers w:val="0"/>
              <w:jc w:val="center"/>
              <w:rPr>
                <w:ins w:id="520" w:author="柠栀" w:date="2025-05-07T11:25:40Z"/>
                <w:rFonts w:ascii="Segoe UI" w:hAnsi="Segoe UI" w:eastAsia="Segoe UI" w:cs="Segoe UI"/>
                <w:b/>
                <w:bCs/>
                <w:i w:val="0"/>
                <w:iCs w:val="0"/>
                <w:caps w:val="0"/>
                <w:color w:val="000000"/>
                <w:spacing w:val="0"/>
                <w:sz w:val="16"/>
                <w:szCs w:val="16"/>
              </w:rPr>
            </w:pPr>
            <w:ins w:id="521" w:author="柠栀" w:date="2025-05-07T11:25:40Z">
              <w:r>
                <w:rPr>
                  <w:rFonts w:hint="default" w:ascii="Segoe UI" w:hAnsi="Segoe UI" w:eastAsia="Segoe UI" w:cs="Segoe UI"/>
                  <w:b/>
                  <w:bCs/>
                  <w:i w:val="0"/>
                  <w:iCs w:val="0"/>
                  <w:caps w:val="0"/>
                  <w:color w:val="000000"/>
                  <w:spacing w:val="0"/>
                  <w:kern w:val="0"/>
                  <w:sz w:val="16"/>
                  <w:szCs w:val="16"/>
                  <w:lang w:val="en-US" w:eastAsia="zh-CN" w:bidi="ar"/>
                </w:rPr>
                <w:t>功能编号</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5F69B12A">
            <w:pPr>
              <w:keepNext w:val="0"/>
              <w:keepLines w:val="0"/>
              <w:widowControl/>
              <w:suppressLineNumbers w:val="0"/>
              <w:jc w:val="center"/>
              <w:rPr>
                <w:ins w:id="522" w:author="柠栀" w:date="2025-05-07T11:25:40Z"/>
                <w:rFonts w:hint="default" w:ascii="Segoe UI" w:hAnsi="Segoe UI" w:eastAsia="Segoe UI" w:cs="Segoe UI"/>
                <w:b/>
                <w:bCs/>
                <w:i w:val="0"/>
                <w:iCs w:val="0"/>
                <w:caps w:val="0"/>
                <w:color w:val="000000"/>
                <w:spacing w:val="0"/>
                <w:sz w:val="16"/>
                <w:szCs w:val="16"/>
              </w:rPr>
            </w:pPr>
            <w:ins w:id="523" w:author="柠栀" w:date="2025-05-07T11:25:40Z">
              <w:r>
                <w:rPr>
                  <w:rFonts w:hint="default" w:ascii="Segoe UI" w:hAnsi="Segoe UI" w:eastAsia="Segoe UI" w:cs="Segoe UI"/>
                  <w:b/>
                  <w:bCs/>
                  <w:i w:val="0"/>
                  <w:iCs w:val="0"/>
                  <w:caps w:val="0"/>
                  <w:color w:val="000000"/>
                  <w:spacing w:val="0"/>
                  <w:kern w:val="0"/>
                  <w:sz w:val="16"/>
                  <w:szCs w:val="16"/>
                  <w:lang w:val="en-US" w:eastAsia="zh-CN" w:bidi="ar"/>
                </w:rPr>
                <w:t>功能描述</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29612337">
            <w:pPr>
              <w:keepNext w:val="0"/>
              <w:keepLines w:val="0"/>
              <w:widowControl/>
              <w:suppressLineNumbers w:val="0"/>
              <w:jc w:val="center"/>
              <w:rPr>
                <w:ins w:id="524" w:author="柠栀" w:date="2025-05-07T11:25:40Z"/>
                <w:rFonts w:hint="default" w:ascii="Segoe UI" w:hAnsi="Segoe UI" w:eastAsia="Segoe UI" w:cs="Segoe UI"/>
                <w:b/>
                <w:bCs/>
                <w:i w:val="0"/>
                <w:iCs w:val="0"/>
                <w:caps w:val="0"/>
                <w:color w:val="000000"/>
                <w:spacing w:val="0"/>
                <w:sz w:val="16"/>
                <w:szCs w:val="16"/>
              </w:rPr>
            </w:pPr>
            <w:ins w:id="525" w:author="柠栀" w:date="2025-05-07T11:25:40Z">
              <w:r>
                <w:rPr>
                  <w:rFonts w:hint="default" w:ascii="Segoe UI" w:hAnsi="Segoe UI" w:eastAsia="Segoe UI" w:cs="Segoe UI"/>
                  <w:b/>
                  <w:bCs/>
                  <w:i w:val="0"/>
                  <w:iCs w:val="0"/>
                  <w:caps w:val="0"/>
                  <w:color w:val="000000"/>
                  <w:spacing w:val="0"/>
                  <w:kern w:val="0"/>
                  <w:sz w:val="16"/>
                  <w:szCs w:val="16"/>
                  <w:lang w:val="en-US" w:eastAsia="zh-CN" w:bidi="ar"/>
                </w:rPr>
                <w:t>输入量</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0472AB32">
            <w:pPr>
              <w:keepNext w:val="0"/>
              <w:keepLines w:val="0"/>
              <w:widowControl/>
              <w:suppressLineNumbers w:val="0"/>
              <w:jc w:val="center"/>
              <w:rPr>
                <w:ins w:id="526" w:author="柠栀" w:date="2025-05-07T11:25:40Z"/>
                <w:rFonts w:hint="default" w:ascii="Segoe UI" w:hAnsi="Segoe UI" w:eastAsia="Segoe UI" w:cs="Segoe UI"/>
                <w:b/>
                <w:bCs/>
                <w:i w:val="0"/>
                <w:iCs w:val="0"/>
                <w:caps w:val="0"/>
                <w:color w:val="000000"/>
                <w:spacing w:val="0"/>
                <w:sz w:val="16"/>
                <w:szCs w:val="16"/>
              </w:rPr>
            </w:pPr>
            <w:ins w:id="527" w:author="柠栀" w:date="2025-05-07T11:25:40Z">
              <w:r>
                <w:rPr>
                  <w:rFonts w:hint="default" w:ascii="Segoe UI" w:hAnsi="Segoe UI" w:eastAsia="Segoe UI" w:cs="Segoe UI"/>
                  <w:b/>
                  <w:bCs/>
                  <w:i w:val="0"/>
                  <w:iCs w:val="0"/>
                  <w:caps w:val="0"/>
                  <w:color w:val="000000"/>
                  <w:spacing w:val="0"/>
                  <w:kern w:val="0"/>
                  <w:sz w:val="16"/>
                  <w:szCs w:val="16"/>
                  <w:lang w:val="en-US" w:eastAsia="zh-CN" w:bidi="ar"/>
                </w:rPr>
                <w:t>处理过程</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225FA963">
            <w:pPr>
              <w:keepNext w:val="0"/>
              <w:keepLines w:val="0"/>
              <w:widowControl/>
              <w:suppressLineNumbers w:val="0"/>
              <w:jc w:val="center"/>
              <w:rPr>
                <w:ins w:id="528" w:author="柠栀" w:date="2025-05-07T11:25:40Z"/>
                <w:rFonts w:hint="default" w:ascii="Segoe UI" w:hAnsi="Segoe UI" w:eastAsia="Segoe UI" w:cs="Segoe UI"/>
                <w:b/>
                <w:bCs/>
                <w:i w:val="0"/>
                <w:iCs w:val="0"/>
                <w:caps w:val="0"/>
                <w:color w:val="000000"/>
                <w:spacing w:val="0"/>
                <w:sz w:val="16"/>
                <w:szCs w:val="16"/>
              </w:rPr>
            </w:pPr>
            <w:ins w:id="529" w:author="柠栀" w:date="2025-05-07T11:25:40Z">
              <w:r>
                <w:rPr>
                  <w:rFonts w:hint="default" w:ascii="Segoe UI" w:hAnsi="Segoe UI" w:eastAsia="Segoe UI" w:cs="Segoe UI"/>
                  <w:b/>
                  <w:bCs/>
                  <w:i w:val="0"/>
                  <w:iCs w:val="0"/>
                  <w:caps w:val="0"/>
                  <w:color w:val="000000"/>
                  <w:spacing w:val="0"/>
                  <w:kern w:val="0"/>
                  <w:sz w:val="16"/>
                  <w:szCs w:val="16"/>
                  <w:lang w:val="en-US" w:eastAsia="zh-CN" w:bidi="ar"/>
                </w:rPr>
                <w:t>输出量</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427A3F17">
            <w:pPr>
              <w:keepNext w:val="0"/>
              <w:keepLines w:val="0"/>
              <w:widowControl/>
              <w:suppressLineNumbers w:val="0"/>
              <w:jc w:val="center"/>
              <w:rPr>
                <w:ins w:id="530" w:author="柠栀" w:date="2025-05-07T11:25:40Z"/>
                <w:rFonts w:hint="default" w:ascii="Segoe UI" w:hAnsi="Segoe UI" w:eastAsia="Segoe UI" w:cs="Segoe UI"/>
                <w:b/>
                <w:bCs/>
                <w:i w:val="0"/>
                <w:iCs w:val="0"/>
                <w:caps w:val="0"/>
                <w:color w:val="000000"/>
                <w:spacing w:val="0"/>
                <w:sz w:val="16"/>
                <w:szCs w:val="16"/>
              </w:rPr>
            </w:pPr>
            <w:ins w:id="531" w:author="柠栀" w:date="2025-05-07T11:25:40Z">
              <w:r>
                <w:rPr>
                  <w:rFonts w:hint="default" w:ascii="Segoe UI" w:hAnsi="Segoe UI" w:eastAsia="Segoe UI" w:cs="Segoe UI"/>
                  <w:b/>
                  <w:bCs/>
                  <w:i w:val="0"/>
                  <w:iCs w:val="0"/>
                  <w:caps w:val="0"/>
                  <w:color w:val="000000"/>
                  <w:spacing w:val="0"/>
                  <w:kern w:val="0"/>
                  <w:sz w:val="16"/>
                  <w:szCs w:val="16"/>
                  <w:lang w:val="en-US" w:eastAsia="zh-CN" w:bidi="ar"/>
                </w:rPr>
                <w:t>优先级</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549C4412">
            <w:pPr>
              <w:keepNext w:val="0"/>
              <w:keepLines w:val="0"/>
              <w:widowControl/>
              <w:suppressLineNumbers w:val="0"/>
              <w:jc w:val="center"/>
              <w:rPr>
                <w:ins w:id="532" w:author="柠栀" w:date="2025-05-07T11:25:40Z"/>
                <w:rFonts w:hint="default" w:ascii="Segoe UI" w:hAnsi="Segoe UI" w:eastAsia="Segoe UI" w:cs="Segoe UI"/>
                <w:b/>
                <w:bCs/>
                <w:i w:val="0"/>
                <w:iCs w:val="0"/>
                <w:caps w:val="0"/>
                <w:color w:val="000000"/>
                <w:spacing w:val="0"/>
                <w:sz w:val="16"/>
                <w:szCs w:val="16"/>
              </w:rPr>
            </w:pPr>
            <w:ins w:id="533" w:author="柠栀" w:date="2025-05-07T11:25:40Z">
              <w:r>
                <w:rPr>
                  <w:rFonts w:hint="default" w:ascii="Segoe UI" w:hAnsi="Segoe UI" w:eastAsia="Segoe UI" w:cs="Segoe UI"/>
                  <w:b/>
                  <w:bCs/>
                  <w:i w:val="0"/>
                  <w:iCs w:val="0"/>
                  <w:caps w:val="0"/>
                  <w:color w:val="000000"/>
                  <w:spacing w:val="0"/>
                  <w:kern w:val="0"/>
                  <w:sz w:val="16"/>
                  <w:szCs w:val="16"/>
                  <w:lang w:val="en-US" w:eastAsia="zh-CN" w:bidi="ar"/>
                </w:rPr>
                <w:t>用户群分类</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6856FE1C">
            <w:pPr>
              <w:keepNext w:val="0"/>
              <w:keepLines w:val="0"/>
              <w:widowControl/>
              <w:suppressLineNumbers w:val="0"/>
              <w:jc w:val="center"/>
              <w:rPr>
                <w:ins w:id="534" w:author="柠栀" w:date="2025-05-07T11:25:40Z"/>
                <w:rFonts w:hint="default" w:ascii="Segoe UI" w:hAnsi="Segoe UI" w:eastAsia="Segoe UI" w:cs="Segoe UI"/>
                <w:b/>
                <w:bCs/>
                <w:i w:val="0"/>
                <w:iCs w:val="0"/>
                <w:caps w:val="0"/>
                <w:color w:val="000000"/>
                <w:spacing w:val="0"/>
                <w:sz w:val="16"/>
                <w:szCs w:val="16"/>
              </w:rPr>
            </w:pPr>
            <w:ins w:id="535" w:author="柠栀" w:date="2025-05-07T11:25:40Z">
              <w:r>
                <w:rPr>
                  <w:rFonts w:hint="default" w:ascii="Segoe UI" w:hAnsi="Segoe UI" w:eastAsia="Segoe UI" w:cs="Segoe UI"/>
                  <w:b/>
                  <w:bCs/>
                  <w:i w:val="0"/>
                  <w:iCs w:val="0"/>
                  <w:caps w:val="0"/>
                  <w:color w:val="000000"/>
                  <w:spacing w:val="0"/>
                  <w:kern w:val="0"/>
                  <w:sz w:val="16"/>
                  <w:szCs w:val="16"/>
                  <w:lang w:val="en-US" w:eastAsia="zh-CN" w:bidi="ar"/>
                </w:rPr>
                <w:t>需求来源</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220D099E">
            <w:pPr>
              <w:keepNext w:val="0"/>
              <w:keepLines w:val="0"/>
              <w:widowControl/>
              <w:suppressLineNumbers w:val="0"/>
              <w:jc w:val="center"/>
              <w:rPr>
                <w:ins w:id="536" w:author="柠栀" w:date="2025-05-07T11:25:40Z"/>
                <w:rFonts w:hint="default" w:ascii="Segoe UI" w:hAnsi="Segoe UI" w:eastAsia="Segoe UI" w:cs="Segoe UI"/>
                <w:b/>
                <w:bCs/>
                <w:i w:val="0"/>
                <w:iCs w:val="0"/>
                <w:caps w:val="0"/>
                <w:color w:val="000000"/>
                <w:spacing w:val="0"/>
                <w:sz w:val="16"/>
                <w:szCs w:val="16"/>
              </w:rPr>
            </w:pPr>
            <w:ins w:id="537" w:author="柠栀" w:date="2025-05-07T11:25:40Z">
              <w:r>
                <w:rPr>
                  <w:rFonts w:hint="default" w:ascii="Segoe UI" w:hAnsi="Segoe UI" w:eastAsia="Segoe UI" w:cs="Segoe UI"/>
                  <w:b/>
                  <w:bCs/>
                  <w:i w:val="0"/>
                  <w:iCs w:val="0"/>
                  <w:caps w:val="0"/>
                  <w:color w:val="000000"/>
                  <w:spacing w:val="0"/>
                  <w:kern w:val="0"/>
                  <w:sz w:val="16"/>
                  <w:szCs w:val="16"/>
                  <w:lang w:val="en-US" w:eastAsia="zh-CN" w:bidi="ar"/>
                </w:rPr>
                <w:t>前置条件</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2A286AA3">
            <w:pPr>
              <w:keepNext w:val="0"/>
              <w:keepLines w:val="0"/>
              <w:widowControl/>
              <w:suppressLineNumbers w:val="0"/>
              <w:jc w:val="center"/>
              <w:rPr>
                <w:ins w:id="538" w:author="柠栀" w:date="2025-05-07T11:25:40Z"/>
                <w:rFonts w:hint="default" w:ascii="Segoe UI" w:hAnsi="Segoe UI" w:eastAsia="Segoe UI" w:cs="Segoe UI"/>
                <w:b/>
                <w:bCs/>
                <w:i w:val="0"/>
                <w:iCs w:val="0"/>
                <w:caps w:val="0"/>
                <w:color w:val="000000"/>
                <w:spacing w:val="0"/>
                <w:sz w:val="16"/>
                <w:szCs w:val="16"/>
              </w:rPr>
            </w:pPr>
            <w:ins w:id="539" w:author="柠栀" w:date="2025-05-07T11:25:40Z">
              <w:r>
                <w:rPr>
                  <w:rFonts w:hint="default" w:ascii="Segoe UI" w:hAnsi="Segoe UI" w:eastAsia="Segoe UI" w:cs="Segoe UI"/>
                  <w:b/>
                  <w:bCs/>
                  <w:i w:val="0"/>
                  <w:iCs w:val="0"/>
                  <w:caps w:val="0"/>
                  <w:color w:val="000000"/>
                  <w:spacing w:val="0"/>
                  <w:kern w:val="0"/>
                  <w:sz w:val="16"/>
                  <w:szCs w:val="16"/>
                  <w:lang w:val="en-US" w:eastAsia="zh-CN" w:bidi="ar"/>
                </w:rPr>
                <w:t>后置条件</w:t>
              </w:r>
            </w:ins>
          </w:p>
        </w:tc>
      </w:tr>
      <w:tr w14:paraId="6DA18F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ins w:id="540" w:author="柠栀" w:date="2025-05-07T11:25:40Z"/>
        </w:trPr>
        <w:tc>
          <w:tcPr>
            <w:tcW w:w="0" w:type="auto"/>
            <w:tcBorders>
              <w:top w:val="nil"/>
              <w:left w:val="nil"/>
              <w:bottom w:val="nil"/>
            </w:tcBorders>
            <w:shd w:val="clear" w:color="auto" w:fill="FFFFFF"/>
            <w:tcMar>
              <w:top w:w="120" w:type="dxa"/>
              <w:left w:w="180" w:type="dxa"/>
              <w:bottom w:w="120" w:type="dxa"/>
              <w:right w:w="180" w:type="dxa"/>
            </w:tcMar>
            <w:vAlign w:val="center"/>
          </w:tcPr>
          <w:p w14:paraId="634E6B3C">
            <w:pPr>
              <w:keepNext w:val="0"/>
              <w:keepLines w:val="0"/>
              <w:widowControl/>
              <w:suppressLineNumbers w:val="0"/>
              <w:jc w:val="left"/>
              <w:rPr>
                <w:ins w:id="541" w:author="柠栀" w:date="2025-05-07T11:25:40Z"/>
                <w:rFonts w:hint="default" w:ascii="Segoe UI" w:hAnsi="Segoe UI" w:eastAsia="Segoe UI" w:cs="Segoe UI"/>
                <w:i w:val="0"/>
                <w:iCs w:val="0"/>
                <w:caps w:val="0"/>
                <w:color w:val="000000"/>
                <w:spacing w:val="0"/>
                <w:sz w:val="16"/>
                <w:szCs w:val="16"/>
                <w:lang w:val="en-US"/>
              </w:rPr>
            </w:pPr>
            <w:ins w:id="542" w:author="柠栀" w:date="2025-05-07T11:25:40Z">
              <w:r>
                <w:rPr>
                  <w:rFonts w:hint="default" w:ascii="Segoe UI" w:hAnsi="Segoe UI" w:eastAsia="Segoe UI" w:cs="Segoe UI"/>
                  <w:i w:val="0"/>
                  <w:iCs w:val="0"/>
                  <w:caps w:val="0"/>
                  <w:color w:val="000000"/>
                  <w:spacing w:val="0"/>
                  <w:kern w:val="0"/>
                  <w:sz w:val="16"/>
                  <w:szCs w:val="16"/>
                  <w:lang w:val="en-US" w:eastAsia="zh-CN" w:bidi="ar"/>
                </w:rPr>
                <w:t>FNC - 0</w:t>
              </w:r>
            </w:ins>
            <w:ins w:id="543" w:author="柠栀" w:date="2025-05-07T11:25:40Z">
              <w:r>
                <w:rPr>
                  <w:rFonts w:hint="eastAsia" w:ascii="Segoe UI" w:hAnsi="Segoe UI" w:eastAsia="Segoe UI" w:cs="Segoe UI"/>
                  <w:i w:val="0"/>
                  <w:iCs w:val="0"/>
                  <w:caps w:val="0"/>
                  <w:color w:val="000000"/>
                  <w:spacing w:val="0"/>
                  <w:kern w:val="0"/>
                  <w:sz w:val="16"/>
                  <w:szCs w:val="16"/>
                  <w:lang w:val="en-US" w:eastAsia="zh-CN" w:bidi="ar"/>
                </w:rPr>
                <w:t>1</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5BA7E48C">
            <w:pPr>
              <w:keepNext w:val="0"/>
              <w:keepLines w:val="0"/>
              <w:widowControl/>
              <w:suppressLineNumbers w:val="0"/>
              <w:jc w:val="left"/>
              <w:rPr>
                <w:ins w:id="544" w:author="柠栀" w:date="2025-05-07T11:25:40Z"/>
                <w:rFonts w:hint="default" w:ascii="Segoe UI" w:hAnsi="Segoe UI" w:eastAsia="Segoe UI" w:cs="Segoe UI"/>
                <w:i w:val="0"/>
                <w:iCs w:val="0"/>
                <w:caps w:val="0"/>
                <w:color w:val="000000"/>
                <w:spacing w:val="0"/>
                <w:sz w:val="16"/>
                <w:szCs w:val="16"/>
              </w:rPr>
            </w:pPr>
            <w:ins w:id="545" w:author="柠栀" w:date="2025-05-07T11:25:40Z">
              <w:r>
                <w:rPr>
                  <w:rFonts w:hint="default" w:ascii="Segoe UI" w:hAnsi="Segoe UI" w:eastAsia="Segoe UI" w:cs="Segoe UI"/>
                  <w:i w:val="0"/>
                  <w:iCs w:val="0"/>
                  <w:caps w:val="0"/>
                  <w:color w:val="000000"/>
                  <w:spacing w:val="0"/>
                  <w:kern w:val="0"/>
                  <w:sz w:val="16"/>
                  <w:szCs w:val="16"/>
                  <w:lang w:val="en-US" w:eastAsia="zh-CN" w:bidi="ar"/>
                </w:rPr>
                <w:t>AI 问答，聊天记录显示</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36D55CDF">
            <w:pPr>
              <w:keepNext w:val="0"/>
              <w:keepLines w:val="0"/>
              <w:widowControl/>
              <w:suppressLineNumbers w:val="0"/>
              <w:jc w:val="left"/>
              <w:rPr>
                <w:ins w:id="546" w:author="柠栀" w:date="2025-05-07T11:25:40Z"/>
                <w:rFonts w:hint="default" w:ascii="Segoe UI" w:hAnsi="Segoe UI" w:eastAsia="Segoe UI" w:cs="Segoe UI"/>
                <w:i w:val="0"/>
                <w:iCs w:val="0"/>
                <w:caps w:val="0"/>
                <w:color w:val="000000"/>
                <w:spacing w:val="0"/>
                <w:sz w:val="16"/>
                <w:szCs w:val="16"/>
              </w:rPr>
            </w:pPr>
            <w:ins w:id="547" w:author="柠栀" w:date="2025-05-07T11:25:40Z">
              <w:r>
                <w:rPr>
                  <w:rFonts w:hint="default" w:ascii="Segoe UI" w:hAnsi="Segoe UI" w:eastAsia="Segoe UI" w:cs="Segoe UI"/>
                  <w:i w:val="0"/>
                  <w:iCs w:val="0"/>
                  <w:caps w:val="0"/>
                  <w:color w:val="000000"/>
                  <w:spacing w:val="0"/>
                  <w:kern w:val="0"/>
                  <w:sz w:val="16"/>
                  <w:szCs w:val="16"/>
                  <w:lang w:val="en-US" w:eastAsia="zh-CN" w:bidi="ar"/>
                </w:rPr>
                <w:t>用户问题（以文字形式输入的文本内容，或通过语音输入的音频信息）、文档（系统内置的知识库文档、外部导入的政策文件、操作指南等相关资料）</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3E63018A">
            <w:pPr>
              <w:keepNext w:val="0"/>
              <w:keepLines w:val="0"/>
              <w:widowControl/>
              <w:suppressLineNumbers w:val="0"/>
              <w:jc w:val="left"/>
              <w:rPr>
                <w:ins w:id="548" w:author="柠栀" w:date="2025-05-07T11:25:40Z"/>
                <w:rFonts w:hint="default" w:ascii="Segoe UI" w:hAnsi="Segoe UI" w:eastAsia="Segoe UI" w:cs="Segoe UI"/>
                <w:i w:val="0"/>
                <w:iCs w:val="0"/>
                <w:caps w:val="0"/>
                <w:color w:val="000000"/>
                <w:spacing w:val="0"/>
                <w:sz w:val="16"/>
                <w:szCs w:val="16"/>
              </w:rPr>
            </w:pPr>
            <w:ins w:id="549" w:author="柠栀" w:date="2025-05-07T11:25:40Z">
              <w:r>
                <w:rPr>
                  <w:rFonts w:hint="default" w:ascii="Segoe UI" w:hAnsi="Segoe UI" w:eastAsia="Segoe UI" w:cs="Segoe UI"/>
                  <w:i w:val="0"/>
                  <w:iCs w:val="0"/>
                  <w:caps w:val="0"/>
                  <w:color w:val="000000"/>
                  <w:spacing w:val="0"/>
                  <w:kern w:val="0"/>
                  <w:sz w:val="16"/>
                  <w:szCs w:val="16"/>
                  <w:lang w:val="en-US" w:eastAsia="zh-CN" w:bidi="ar"/>
                </w:rPr>
                <w:t>对用户输入的问题进行语义分析、意图识别，调用知识库或外部服务获取答案，生成语音或文本形式的回答，并记录聊天记录</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2900567D">
            <w:pPr>
              <w:keepNext w:val="0"/>
              <w:keepLines w:val="0"/>
              <w:widowControl/>
              <w:suppressLineNumbers w:val="0"/>
              <w:jc w:val="left"/>
              <w:rPr>
                <w:ins w:id="550" w:author="柠栀" w:date="2025-05-07T11:25:40Z"/>
                <w:rFonts w:hint="default" w:ascii="Segoe UI" w:hAnsi="Segoe UI" w:eastAsia="Segoe UI" w:cs="Segoe UI"/>
                <w:i w:val="0"/>
                <w:iCs w:val="0"/>
                <w:caps w:val="0"/>
                <w:color w:val="000000"/>
                <w:spacing w:val="0"/>
                <w:sz w:val="16"/>
                <w:szCs w:val="16"/>
              </w:rPr>
            </w:pPr>
            <w:ins w:id="551" w:author="柠栀" w:date="2025-05-07T11:25:40Z">
              <w:r>
                <w:rPr>
                  <w:rFonts w:hint="default" w:ascii="Segoe UI" w:hAnsi="Segoe UI" w:eastAsia="Segoe UI" w:cs="Segoe UI"/>
                  <w:i w:val="0"/>
                  <w:iCs w:val="0"/>
                  <w:caps w:val="0"/>
                  <w:color w:val="000000"/>
                  <w:spacing w:val="0"/>
                  <w:kern w:val="0"/>
                  <w:sz w:val="16"/>
                  <w:szCs w:val="16"/>
                  <w:lang w:val="en-US" w:eastAsia="zh-CN" w:bidi="ar"/>
                </w:rPr>
                <w:t>问答结果（清晰准确的文本回答、生动的语音回答）、聊天记录列表（包含提问时间、问题内容、回答内容）</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0F875CDB">
            <w:pPr>
              <w:keepNext w:val="0"/>
              <w:keepLines w:val="0"/>
              <w:widowControl/>
              <w:suppressLineNumbers w:val="0"/>
              <w:jc w:val="left"/>
              <w:rPr>
                <w:ins w:id="552" w:author="柠栀" w:date="2025-05-07T11:25:40Z"/>
                <w:rFonts w:hint="default" w:ascii="Segoe UI" w:hAnsi="Segoe UI" w:eastAsia="Segoe UI" w:cs="Segoe UI"/>
                <w:i w:val="0"/>
                <w:iCs w:val="0"/>
                <w:caps w:val="0"/>
                <w:color w:val="000000"/>
                <w:spacing w:val="0"/>
                <w:sz w:val="16"/>
                <w:szCs w:val="16"/>
              </w:rPr>
            </w:pPr>
            <w:ins w:id="553" w:author="柠栀" w:date="2025-05-07T11:25:40Z">
              <w:r>
                <w:rPr>
                  <w:rFonts w:hint="default" w:ascii="Segoe UI" w:hAnsi="Segoe UI" w:eastAsia="Segoe UI" w:cs="Segoe UI"/>
                  <w:i w:val="0"/>
                  <w:iCs w:val="0"/>
                  <w:caps w:val="0"/>
                  <w:color w:val="000000"/>
                  <w:spacing w:val="0"/>
                  <w:kern w:val="0"/>
                  <w:sz w:val="16"/>
                  <w:szCs w:val="16"/>
                  <w:lang w:val="en-US" w:eastAsia="zh-CN" w:bidi="ar"/>
                </w:rPr>
                <w:t>高</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3EB66F40">
            <w:pPr>
              <w:keepNext w:val="0"/>
              <w:keepLines w:val="0"/>
              <w:widowControl/>
              <w:suppressLineNumbers w:val="0"/>
              <w:jc w:val="left"/>
              <w:rPr>
                <w:ins w:id="554" w:author="柠栀" w:date="2025-05-07T11:25:40Z"/>
                <w:rFonts w:hint="default" w:ascii="Segoe UI" w:hAnsi="Segoe UI" w:eastAsia="Segoe UI" w:cs="Segoe UI"/>
                <w:i w:val="0"/>
                <w:iCs w:val="0"/>
                <w:caps w:val="0"/>
                <w:color w:val="000000"/>
                <w:spacing w:val="0"/>
                <w:sz w:val="16"/>
                <w:szCs w:val="16"/>
              </w:rPr>
            </w:pPr>
            <w:ins w:id="555" w:author="柠栀" w:date="2025-05-07T11:25:40Z">
              <w:r>
                <w:rPr>
                  <w:rFonts w:hint="default" w:ascii="Segoe UI" w:hAnsi="Segoe UI" w:eastAsia="Segoe UI" w:cs="Segoe UI"/>
                  <w:i w:val="0"/>
                  <w:iCs w:val="0"/>
                  <w:caps w:val="0"/>
                  <w:color w:val="000000"/>
                  <w:spacing w:val="0"/>
                  <w:kern w:val="0"/>
                  <w:sz w:val="16"/>
                  <w:szCs w:val="16"/>
                  <w:lang w:val="en-US" w:eastAsia="zh-CN" w:bidi="ar"/>
                </w:rPr>
                <w:t>所有用户</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58B21C5C">
            <w:pPr>
              <w:keepNext w:val="0"/>
              <w:keepLines w:val="0"/>
              <w:widowControl/>
              <w:suppressLineNumbers w:val="0"/>
              <w:jc w:val="left"/>
              <w:rPr>
                <w:ins w:id="556" w:author="柠栀" w:date="2025-05-07T11:25:40Z"/>
                <w:rFonts w:hint="default" w:ascii="Segoe UI" w:hAnsi="Segoe UI" w:eastAsia="Segoe UI" w:cs="Segoe UI"/>
                <w:i w:val="0"/>
                <w:iCs w:val="0"/>
                <w:caps w:val="0"/>
                <w:color w:val="000000"/>
                <w:spacing w:val="0"/>
                <w:sz w:val="16"/>
                <w:szCs w:val="16"/>
              </w:rPr>
            </w:pPr>
            <w:ins w:id="557" w:author="柠栀" w:date="2025-05-07T11:25:40Z">
              <w:r>
                <w:rPr>
                  <w:rFonts w:hint="default" w:ascii="Segoe UI" w:hAnsi="Segoe UI" w:eastAsia="Segoe UI" w:cs="Segoe UI"/>
                  <w:i w:val="0"/>
                  <w:iCs w:val="0"/>
                  <w:caps w:val="0"/>
                  <w:color w:val="000000"/>
                  <w:spacing w:val="0"/>
                  <w:kern w:val="0"/>
                  <w:sz w:val="16"/>
                  <w:szCs w:val="16"/>
                  <w:lang w:val="en-US" w:eastAsia="zh-CN" w:bidi="ar"/>
                </w:rPr>
                <w:t>用户访谈（与学生、教师、行政人员等交流，了解他们对问答功能的期望）、问卷调查（收集大量用户对问答响应速度、回答准确性的需求）</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0375D26E">
            <w:pPr>
              <w:keepNext w:val="0"/>
              <w:keepLines w:val="0"/>
              <w:widowControl/>
              <w:suppressLineNumbers w:val="0"/>
              <w:jc w:val="left"/>
              <w:rPr>
                <w:ins w:id="558" w:author="柠栀" w:date="2025-05-07T11:25:40Z"/>
                <w:rFonts w:hint="default" w:ascii="Segoe UI" w:hAnsi="Segoe UI" w:eastAsia="Segoe UI" w:cs="Segoe UI"/>
                <w:i w:val="0"/>
                <w:iCs w:val="0"/>
                <w:caps w:val="0"/>
                <w:color w:val="000000"/>
                <w:spacing w:val="0"/>
                <w:sz w:val="16"/>
                <w:szCs w:val="16"/>
              </w:rPr>
            </w:pPr>
            <w:ins w:id="559" w:author="柠栀" w:date="2025-05-07T11:25:40Z">
              <w:r>
                <w:rPr>
                  <w:rFonts w:hint="default" w:ascii="Segoe UI" w:hAnsi="Segoe UI" w:eastAsia="Segoe UI" w:cs="Segoe UI"/>
                  <w:i w:val="0"/>
                  <w:iCs w:val="0"/>
                  <w:caps w:val="0"/>
                  <w:color w:val="000000"/>
                  <w:spacing w:val="0"/>
                  <w:kern w:val="0"/>
                  <w:sz w:val="16"/>
                  <w:szCs w:val="16"/>
                  <w:lang w:val="en-US" w:eastAsia="zh-CN" w:bidi="ar"/>
                </w:rPr>
                <w:t>用户已成功登录并进入问答页面</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4DC58D12">
            <w:pPr>
              <w:keepNext w:val="0"/>
              <w:keepLines w:val="0"/>
              <w:widowControl/>
              <w:suppressLineNumbers w:val="0"/>
              <w:jc w:val="left"/>
              <w:rPr>
                <w:ins w:id="560" w:author="柠栀" w:date="2025-05-07T11:25:40Z"/>
                <w:rFonts w:hint="default" w:ascii="Segoe UI" w:hAnsi="Segoe UI" w:eastAsia="Segoe UI" w:cs="Segoe UI"/>
                <w:i w:val="0"/>
                <w:iCs w:val="0"/>
                <w:caps w:val="0"/>
                <w:color w:val="000000"/>
                <w:spacing w:val="0"/>
                <w:sz w:val="16"/>
                <w:szCs w:val="16"/>
              </w:rPr>
            </w:pPr>
            <w:ins w:id="561" w:author="柠栀" w:date="2025-05-07T11:25:40Z">
              <w:r>
                <w:rPr>
                  <w:rFonts w:hint="default" w:ascii="Segoe UI" w:hAnsi="Segoe UI" w:eastAsia="Segoe UI" w:cs="Segoe UI"/>
                  <w:i w:val="0"/>
                  <w:iCs w:val="0"/>
                  <w:caps w:val="0"/>
                  <w:color w:val="000000"/>
                  <w:spacing w:val="0"/>
                  <w:kern w:val="0"/>
                  <w:sz w:val="16"/>
                  <w:szCs w:val="16"/>
                  <w:lang w:val="en-US" w:eastAsia="zh-CN" w:bidi="ar"/>
                </w:rPr>
                <w:t>成功：响应用户</w:t>
              </w:r>
            </w:ins>
            <w:ins w:id="562" w:author="柠栀" w:date="2025-05-07T11:25:40Z">
              <w:r>
                <w:rPr>
                  <w:rFonts w:hint="default" w:ascii="Segoe UI" w:hAnsi="Segoe UI" w:eastAsia="Segoe UI" w:cs="Segoe UI"/>
                  <w:i w:val="0"/>
                  <w:iCs w:val="0"/>
                  <w:caps w:val="0"/>
                  <w:color w:val="000000"/>
                  <w:spacing w:val="0"/>
                  <w:kern w:val="0"/>
                  <w:sz w:val="16"/>
                  <w:szCs w:val="16"/>
                  <w:lang w:val="en-US" w:eastAsia="zh-CN" w:bidi="ar"/>
                </w:rPr>
                <w:br w:type="textWrapping"/>
              </w:r>
            </w:ins>
            <w:ins w:id="563" w:author="柠栀" w:date="2025-05-07T11:25:40Z">
              <w:r>
                <w:rPr>
                  <w:rFonts w:hint="default" w:ascii="Segoe UI" w:hAnsi="Segoe UI" w:eastAsia="Segoe UI" w:cs="Segoe UI"/>
                  <w:i w:val="0"/>
                  <w:iCs w:val="0"/>
                  <w:caps w:val="0"/>
                  <w:color w:val="000000"/>
                  <w:spacing w:val="0"/>
                  <w:kern w:val="0"/>
                  <w:sz w:val="16"/>
                  <w:szCs w:val="16"/>
                  <w:lang w:val="en-US" w:eastAsia="zh-CN" w:bidi="ar"/>
                </w:rPr>
                <w:t>失败：返回并提示错误信息</w:t>
              </w:r>
            </w:ins>
          </w:p>
        </w:tc>
      </w:tr>
      <w:tr w14:paraId="0409D7D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ins w:id="564" w:author="柠栀" w:date="2025-05-07T11:25:40Z"/>
        </w:trPr>
        <w:tc>
          <w:tcPr>
            <w:tcW w:w="0" w:type="auto"/>
            <w:tcBorders>
              <w:top w:val="nil"/>
              <w:left w:val="nil"/>
              <w:bottom w:val="nil"/>
            </w:tcBorders>
            <w:shd w:val="clear" w:color="auto" w:fill="FFFFFF"/>
            <w:tcMar>
              <w:top w:w="120" w:type="dxa"/>
              <w:left w:w="180" w:type="dxa"/>
              <w:bottom w:w="120" w:type="dxa"/>
              <w:right w:w="180" w:type="dxa"/>
            </w:tcMar>
            <w:vAlign w:val="center"/>
          </w:tcPr>
          <w:p w14:paraId="32F6BF90">
            <w:pPr>
              <w:keepNext w:val="0"/>
              <w:keepLines w:val="0"/>
              <w:widowControl/>
              <w:suppressLineNumbers w:val="0"/>
              <w:jc w:val="left"/>
              <w:rPr>
                <w:ins w:id="565" w:author="柠栀" w:date="2025-05-07T11:25:40Z"/>
                <w:rFonts w:hint="default" w:ascii="Segoe UI" w:hAnsi="Segoe UI" w:eastAsia="Segoe UI" w:cs="Segoe UI"/>
                <w:i w:val="0"/>
                <w:iCs w:val="0"/>
                <w:caps w:val="0"/>
                <w:color w:val="000000"/>
                <w:spacing w:val="0"/>
                <w:sz w:val="16"/>
                <w:szCs w:val="16"/>
                <w:lang w:val="en-US"/>
              </w:rPr>
            </w:pPr>
            <w:ins w:id="566" w:author="柠栀" w:date="2025-05-07T11:25:40Z">
              <w:r>
                <w:rPr>
                  <w:rFonts w:hint="default" w:ascii="Segoe UI" w:hAnsi="Segoe UI" w:eastAsia="Segoe UI" w:cs="Segoe UI"/>
                  <w:i w:val="0"/>
                  <w:iCs w:val="0"/>
                  <w:caps w:val="0"/>
                  <w:color w:val="000000"/>
                  <w:spacing w:val="0"/>
                  <w:kern w:val="0"/>
                  <w:sz w:val="16"/>
                  <w:szCs w:val="16"/>
                  <w:lang w:val="en-US" w:eastAsia="zh-CN" w:bidi="ar"/>
                </w:rPr>
                <w:t>FNC - 0</w:t>
              </w:r>
            </w:ins>
            <w:ins w:id="567" w:author="柠栀" w:date="2025-05-07T11:25:40Z">
              <w:r>
                <w:rPr>
                  <w:rFonts w:hint="eastAsia" w:ascii="Segoe UI" w:hAnsi="Segoe UI" w:eastAsia="Segoe UI" w:cs="Segoe UI"/>
                  <w:i w:val="0"/>
                  <w:iCs w:val="0"/>
                  <w:caps w:val="0"/>
                  <w:color w:val="000000"/>
                  <w:spacing w:val="0"/>
                  <w:kern w:val="0"/>
                  <w:sz w:val="16"/>
                  <w:szCs w:val="16"/>
                  <w:lang w:val="en-US" w:eastAsia="zh-CN" w:bidi="ar"/>
                </w:rPr>
                <w:t>2</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4F821ADE">
            <w:pPr>
              <w:keepNext w:val="0"/>
              <w:keepLines w:val="0"/>
              <w:widowControl/>
              <w:suppressLineNumbers w:val="0"/>
              <w:jc w:val="left"/>
              <w:rPr>
                <w:ins w:id="568" w:author="柠栀" w:date="2025-05-07T11:25:40Z"/>
                <w:rFonts w:hint="default" w:ascii="Segoe UI" w:hAnsi="Segoe UI" w:eastAsia="Segoe UI" w:cs="Segoe UI"/>
                <w:i w:val="0"/>
                <w:iCs w:val="0"/>
                <w:caps w:val="0"/>
                <w:color w:val="000000"/>
                <w:spacing w:val="0"/>
                <w:sz w:val="16"/>
                <w:szCs w:val="16"/>
              </w:rPr>
            </w:pPr>
            <w:ins w:id="569" w:author="柠栀" w:date="2025-05-07T11:25:40Z">
              <w:r>
                <w:rPr>
                  <w:rFonts w:hint="default" w:ascii="Segoe UI" w:hAnsi="Segoe UI" w:eastAsia="Segoe UI" w:cs="Segoe UI"/>
                  <w:i w:val="0"/>
                  <w:iCs w:val="0"/>
                  <w:caps w:val="0"/>
                  <w:color w:val="000000"/>
                  <w:spacing w:val="0"/>
                  <w:kern w:val="0"/>
                  <w:sz w:val="16"/>
                  <w:szCs w:val="16"/>
                  <w:lang w:val="en-US" w:eastAsia="zh-CN" w:bidi="ar"/>
                </w:rPr>
                <w:t>热门板块显示，排序</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107AD53D">
            <w:pPr>
              <w:keepNext w:val="0"/>
              <w:keepLines w:val="0"/>
              <w:widowControl/>
              <w:suppressLineNumbers w:val="0"/>
              <w:jc w:val="left"/>
              <w:rPr>
                <w:ins w:id="570" w:author="柠栀" w:date="2025-05-07T11:25:40Z"/>
                <w:rFonts w:hint="default" w:ascii="Segoe UI" w:hAnsi="Segoe UI" w:eastAsia="Segoe UI" w:cs="Segoe UI"/>
                <w:i w:val="0"/>
                <w:iCs w:val="0"/>
                <w:caps w:val="0"/>
                <w:color w:val="000000"/>
                <w:spacing w:val="0"/>
                <w:sz w:val="16"/>
                <w:szCs w:val="16"/>
              </w:rPr>
            </w:pPr>
            <w:ins w:id="571" w:author="柠栀" w:date="2025-05-07T11:25:40Z">
              <w:r>
                <w:rPr>
                  <w:rFonts w:hint="default" w:ascii="Segoe UI" w:hAnsi="Segoe UI" w:eastAsia="Segoe UI" w:cs="Segoe UI"/>
                  <w:i w:val="0"/>
                  <w:iCs w:val="0"/>
                  <w:caps w:val="0"/>
                  <w:color w:val="000000"/>
                  <w:spacing w:val="0"/>
                  <w:kern w:val="0"/>
                  <w:sz w:val="16"/>
                  <w:szCs w:val="16"/>
                  <w:lang w:val="en-US" w:eastAsia="zh-CN" w:bidi="ar"/>
                </w:rPr>
                <w:t>板块 ID（用于唯一标识每个校园板块）、时间范围（如近一周、近一个月）、用户偏好（通过分析用户历史行为得出）、排序参数（包括热度权重、时间权重、用户偏好权重等）</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24D48232">
            <w:pPr>
              <w:keepNext w:val="0"/>
              <w:keepLines w:val="0"/>
              <w:widowControl/>
              <w:suppressLineNumbers w:val="0"/>
              <w:jc w:val="left"/>
              <w:rPr>
                <w:ins w:id="572" w:author="柠栀" w:date="2025-05-07T11:25:40Z"/>
                <w:rFonts w:hint="default" w:ascii="Segoe UI" w:hAnsi="Segoe UI" w:eastAsia="Segoe UI" w:cs="Segoe UI"/>
                <w:i w:val="0"/>
                <w:iCs w:val="0"/>
                <w:caps w:val="0"/>
                <w:color w:val="000000"/>
                <w:spacing w:val="0"/>
                <w:sz w:val="16"/>
                <w:szCs w:val="16"/>
              </w:rPr>
            </w:pPr>
            <w:ins w:id="573" w:author="柠栀" w:date="2025-05-07T11:25:40Z">
              <w:r>
                <w:rPr>
                  <w:rFonts w:hint="default" w:ascii="Segoe UI" w:hAnsi="Segoe UI" w:eastAsia="Segoe UI" w:cs="Segoe UI"/>
                  <w:i w:val="0"/>
                  <w:iCs w:val="0"/>
                  <w:caps w:val="0"/>
                  <w:color w:val="000000"/>
                  <w:spacing w:val="0"/>
                  <w:kern w:val="0"/>
                  <w:sz w:val="16"/>
                  <w:szCs w:val="16"/>
                  <w:lang w:val="en-US" w:eastAsia="zh-CN" w:bidi="ar"/>
                </w:rPr>
                <w:t>根据板块 ID 收集板块数据，按时间范围筛选，结合用户偏好加权处理，再根据排序参数进行综合排序</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231FA8D0">
            <w:pPr>
              <w:keepNext w:val="0"/>
              <w:keepLines w:val="0"/>
              <w:widowControl/>
              <w:suppressLineNumbers w:val="0"/>
              <w:jc w:val="left"/>
              <w:rPr>
                <w:ins w:id="574" w:author="柠栀" w:date="2025-05-07T11:25:40Z"/>
                <w:rFonts w:hint="default" w:ascii="Segoe UI" w:hAnsi="Segoe UI" w:eastAsia="Segoe UI" w:cs="Segoe UI"/>
                <w:i w:val="0"/>
                <w:iCs w:val="0"/>
                <w:caps w:val="0"/>
                <w:color w:val="000000"/>
                <w:spacing w:val="0"/>
                <w:sz w:val="16"/>
                <w:szCs w:val="16"/>
              </w:rPr>
            </w:pPr>
            <w:ins w:id="575" w:author="柠栀" w:date="2025-05-07T11:25:40Z">
              <w:r>
                <w:rPr>
                  <w:rFonts w:hint="default" w:ascii="Segoe UI" w:hAnsi="Segoe UI" w:eastAsia="Segoe UI" w:cs="Segoe UI"/>
                  <w:i w:val="0"/>
                  <w:iCs w:val="0"/>
                  <w:caps w:val="0"/>
                  <w:color w:val="000000"/>
                  <w:spacing w:val="0"/>
                  <w:kern w:val="0"/>
                  <w:sz w:val="16"/>
                  <w:szCs w:val="16"/>
                  <w:lang w:val="en-US" w:eastAsia="zh-CN" w:bidi="ar"/>
                </w:rPr>
                <w:t>热门板块列表（包含板块名称、热度值、最新动态）</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520FFCB3">
            <w:pPr>
              <w:keepNext w:val="0"/>
              <w:keepLines w:val="0"/>
              <w:widowControl/>
              <w:suppressLineNumbers w:val="0"/>
              <w:jc w:val="left"/>
              <w:rPr>
                <w:ins w:id="576" w:author="柠栀" w:date="2025-05-07T11:25:40Z"/>
                <w:rFonts w:hint="default" w:ascii="Segoe UI" w:hAnsi="Segoe UI" w:eastAsia="Segoe UI" w:cs="Segoe UI"/>
                <w:i w:val="0"/>
                <w:iCs w:val="0"/>
                <w:caps w:val="0"/>
                <w:color w:val="000000"/>
                <w:spacing w:val="0"/>
                <w:sz w:val="16"/>
                <w:szCs w:val="16"/>
              </w:rPr>
            </w:pPr>
            <w:ins w:id="577" w:author="柠栀" w:date="2025-05-07T11:25:40Z">
              <w:r>
                <w:rPr>
                  <w:rFonts w:hint="default" w:ascii="Segoe UI" w:hAnsi="Segoe UI" w:eastAsia="Segoe UI" w:cs="Segoe UI"/>
                  <w:i w:val="0"/>
                  <w:iCs w:val="0"/>
                  <w:caps w:val="0"/>
                  <w:color w:val="000000"/>
                  <w:spacing w:val="0"/>
                  <w:kern w:val="0"/>
                  <w:sz w:val="16"/>
                  <w:szCs w:val="16"/>
                  <w:lang w:val="en-US" w:eastAsia="zh-CN" w:bidi="ar"/>
                </w:rPr>
                <w:t>高</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208F2420">
            <w:pPr>
              <w:keepNext w:val="0"/>
              <w:keepLines w:val="0"/>
              <w:widowControl/>
              <w:suppressLineNumbers w:val="0"/>
              <w:jc w:val="left"/>
              <w:rPr>
                <w:ins w:id="578" w:author="柠栀" w:date="2025-05-07T11:25:40Z"/>
                <w:rFonts w:hint="default" w:ascii="Segoe UI" w:hAnsi="Segoe UI" w:eastAsia="Segoe UI" w:cs="Segoe UI"/>
                <w:i w:val="0"/>
                <w:iCs w:val="0"/>
                <w:caps w:val="0"/>
                <w:color w:val="000000"/>
                <w:spacing w:val="0"/>
                <w:sz w:val="16"/>
                <w:szCs w:val="16"/>
              </w:rPr>
            </w:pPr>
            <w:ins w:id="579" w:author="柠栀" w:date="2025-05-07T11:25:40Z">
              <w:r>
                <w:rPr>
                  <w:rFonts w:hint="default" w:ascii="Segoe UI" w:hAnsi="Segoe UI" w:eastAsia="Segoe UI" w:cs="Segoe UI"/>
                  <w:i w:val="0"/>
                  <w:iCs w:val="0"/>
                  <w:caps w:val="0"/>
                  <w:color w:val="000000"/>
                  <w:spacing w:val="0"/>
                  <w:kern w:val="0"/>
                  <w:sz w:val="16"/>
                  <w:szCs w:val="16"/>
                  <w:lang w:val="en-US" w:eastAsia="zh-CN" w:bidi="ar"/>
                </w:rPr>
                <w:t>所有用户</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115A7850">
            <w:pPr>
              <w:keepNext w:val="0"/>
              <w:keepLines w:val="0"/>
              <w:widowControl/>
              <w:suppressLineNumbers w:val="0"/>
              <w:jc w:val="left"/>
              <w:rPr>
                <w:ins w:id="580" w:author="柠栀" w:date="2025-05-07T11:25:40Z"/>
                <w:rFonts w:hint="default" w:ascii="Segoe UI" w:hAnsi="Segoe UI" w:eastAsia="Segoe UI" w:cs="Segoe UI"/>
                <w:i w:val="0"/>
                <w:iCs w:val="0"/>
                <w:caps w:val="0"/>
                <w:color w:val="000000"/>
                <w:spacing w:val="0"/>
                <w:sz w:val="16"/>
                <w:szCs w:val="16"/>
              </w:rPr>
            </w:pPr>
            <w:ins w:id="581" w:author="柠栀" w:date="2025-05-07T11:25:40Z">
              <w:r>
                <w:rPr>
                  <w:rFonts w:hint="default" w:ascii="Segoe UI" w:hAnsi="Segoe UI" w:eastAsia="Segoe UI" w:cs="Segoe UI"/>
                  <w:i w:val="0"/>
                  <w:iCs w:val="0"/>
                  <w:caps w:val="0"/>
                  <w:color w:val="000000"/>
                  <w:spacing w:val="0"/>
                  <w:kern w:val="0"/>
                  <w:sz w:val="16"/>
                  <w:szCs w:val="16"/>
                  <w:lang w:val="en-US" w:eastAsia="zh-CN" w:bidi="ar"/>
                </w:rPr>
                <w:t>用户访谈（了解用户希望快速找到热门校园资讯板块的需求）、问卷调查（收集用户对板块显示方式、排序依据的意见）</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438E138C">
            <w:pPr>
              <w:keepNext w:val="0"/>
              <w:keepLines w:val="0"/>
              <w:widowControl/>
              <w:suppressLineNumbers w:val="0"/>
              <w:jc w:val="left"/>
              <w:rPr>
                <w:ins w:id="582" w:author="柠栀" w:date="2025-05-07T11:25:40Z"/>
                <w:rFonts w:hint="default" w:ascii="Segoe UI" w:hAnsi="Segoe UI" w:eastAsia="Segoe UI" w:cs="Segoe UI"/>
                <w:i w:val="0"/>
                <w:iCs w:val="0"/>
                <w:caps w:val="0"/>
                <w:color w:val="000000"/>
                <w:spacing w:val="0"/>
                <w:sz w:val="16"/>
                <w:szCs w:val="16"/>
              </w:rPr>
            </w:pPr>
            <w:ins w:id="583" w:author="柠栀" w:date="2025-05-07T11:25:40Z">
              <w:r>
                <w:rPr>
                  <w:rFonts w:hint="default" w:ascii="Segoe UI" w:hAnsi="Segoe UI" w:eastAsia="Segoe UI" w:cs="Segoe UI"/>
                  <w:i w:val="0"/>
                  <w:iCs w:val="0"/>
                  <w:caps w:val="0"/>
                  <w:color w:val="000000"/>
                  <w:spacing w:val="0"/>
                  <w:kern w:val="0"/>
                  <w:sz w:val="16"/>
                  <w:szCs w:val="16"/>
                  <w:lang w:val="en-US" w:eastAsia="zh-CN" w:bidi="ar"/>
                </w:rPr>
                <w:t>用户已成功登录并进入首页</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4B19F510">
            <w:pPr>
              <w:keepNext w:val="0"/>
              <w:keepLines w:val="0"/>
              <w:widowControl/>
              <w:suppressLineNumbers w:val="0"/>
              <w:jc w:val="left"/>
              <w:rPr>
                <w:ins w:id="584" w:author="柠栀" w:date="2025-05-07T11:25:40Z"/>
                <w:rFonts w:hint="default" w:ascii="Segoe UI" w:hAnsi="Segoe UI" w:eastAsia="Segoe UI" w:cs="Segoe UI"/>
                <w:i w:val="0"/>
                <w:iCs w:val="0"/>
                <w:caps w:val="0"/>
                <w:color w:val="000000"/>
                <w:spacing w:val="0"/>
                <w:sz w:val="16"/>
                <w:szCs w:val="16"/>
              </w:rPr>
            </w:pPr>
            <w:ins w:id="585" w:author="柠栀" w:date="2025-05-07T11:25:40Z">
              <w:r>
                <w:rPr>
                  <w:rFonts w:hint="default" w:ascii="Segoe UI" w:hAnsi="Segoe UI" w:eastAsia="Segoe UI" w:cs="Segoe UI"/>
                  <w:i w:val="0"/>
                  <w:iCs w:val="0"/>
                  <w:caps w:val="0"/>
                  <w:color w:val="000000"/>
                  <w:spacing w:val="0"/>
                  <w:kern w:val="0"/>
                  <w:sz w:val="16"/>
                  <w:szCs w:val="16"/>
                  <w:lang w:val="en-US" w:eastAsia="zh-CN" w:bidi="ar"/>
                </w:rPr>
                <w:t>查看热门板块</w:t>
              </w:r>
            </w:ins>
          </w:p>
        </w:tc>
      </w:tr>
      <w:tr w14:paraId="13BFB78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ins w:id="586" w:author="柠栀" w:date="2025-05-07T11:25:40Z"/>
        </w:trPr>
        <w:tc>
          <w:tcPr>
            <w:tcW w:w="0" w:type="auto"/>
            <w:tcBorders>
              <w:top w:val="nil"/>
              <w:left w:val="nil"/>
              <w:bottom w:val="nil"/>
            </w:tcBorders>
            <w:shd w:val="clear" w:color="auto" w:fill="FFFFFF"/>
            <w:tcMar>
              <w:top w:w="120" w:type="dxa"/>
              <w:left w:w="180" w:type="dxa"/>
              <w:bottom w:w="120" w:type="dxa"/>
              <w:right w:w="180" w:type="dxa"/>
            </w:tcMar>
            <w:vAlign w:val="center"/>
          </w:tcPr>
          <w:p w14:paraId="33B0F9CE">
            <w:pPr>
              <w:keepNext w:val="0"/>
              <w:keepLines w:val="0"/>
              <w:widowControl/>
              <w:suppressLineNumbers w:val="0"/>
              <w:jc w:val="left"/>
              <w:rPr>
                <w:ins w:id="587" w:author="柠栀" w:date="2025-05-07T11:25:40Z"/>
                <w:rFonts w:hint="default" w:ascii="Segoe UI" w:hAnsi="Segoe UI" w:eastAsia="Segoe UI" w:cs="Segoe UI"/>
                <w:i w:val="0"/>
                <w:iCs w:val="0"/>
                <w:caps w:val="0"/>
                <w:color w:val="000000"/>
                <w:spacing w:val="0"/>
                <w:sz w:val="16"/>
                <w:szCs w:val="16"/>
                <w:lang w:val="en-US"/>
              </w:rPr>
            </w:pPr>
            <w:ins w:id="588" w:author="柠栀" w:date="2025-05-07T11:25:40Z">
              <w:r>
                <w:rPr>
                  <w:rFonts w:hint="default" w:ascii="Segoe UI" w:hAnsi="Segoe UI" w:eastAsia="Segoe UI" w:cs="Segoe UI"/>
                  <w:i w:val="0"/>
                  <w:iCs w:val="0"/>
                  <w:caps w:val="0"/>
                  <w:color w:val="000000"/>
                  <w:spacing w:val="0"/>
                  <w:kern w:val="0"/>
                  <w:sz w:val="16"/>
                  <w:szCs w:val="16"/>
                  <w:lang w:val="en-US" w:eastAsia="zh-CN" w:bidi="ar"/>
                </w:rPr>
                <w:t>FNC - 0</w:t>
              </w:r>
            </w:ins>
            <w:ins w:id="589" w:author="柠栀" w:date="2025-05-07T11:25:40Z">
              <w:r>
                <w:rPr>
                  <w:rFonts w:hint="eastAsia"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072EDD08">
            <w:pPr>
              <w:keepNext w:val="0"/>
              <w:keepLines w:val="0"/>
              <w:widowControl/>
              <w:suppressLineNumbers w:val="0"/>
              <w:jc w:val="left"/>
              <w:rPr>
                <w:ins w:id="590" w:author="柠栀" w:date="2025-05-07T11:25:40Z"/>
                <w:rFonts w:hint="default" w:ascii="Segoe UI" w:hAnsi="Segoe UI" w:eastAsia="Segoe UI" w:cs="Segoe UI"/>
                <w:i w:val="0"/>
                <w:iCs w:val="0"/>
                <w:caps w:val="0"/>
                <w:color w:val="000000"/>
                <w:spacing w:val="0"/>
                <w:sz w:val="16"/>
                <w:szCs w:val="16"/>
              </w:rPr>
            </w:pPr>
            <w:ins w:id="591" w:author="柠栀" w:date="2025-05-07T11:25:40Z">
              <w:r>
                <w:rPr>
                  <w:rFonts w:hint="default" w:ascii="Segoe UI" w:hAnsi="Segoe UI" w:eastAsia="Segoe UI" w:cs="Segoe UI"/>
                  <w:i w:val="0"/>
                  <w:iCs w:val="0"/>
                  <w:caps w:val="0"/>
                  <w:color w:val="000000"/>
                  <w:spacing w:val="0"/>
                  <w:kern w:val="0"/>
                  <w:sz w:val="16"/>
                  <w:szCs w:val="16"/>
                  <w:lang w:val="en-US" w:eastAsia="zh-CN" w:bidi="ar"/>
                </w:rPr>
                <w:t>搜索功能</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37B51712">
            <w:pPr>
              <w:keepNext w:val="0"/>
              <w:keepLines w:val="0"/>
              <w:widowControl/>
              <w:suppressLineNumbers w:val="0"/>
              <w:jc w:val="left"/>
              <w:rPr>
                <w:ins w:id="592" w:author="柠栀" w:date="2025-05-07T11:25:40Z"/>
                <w:rFonts w:hint="default" w:ascii="Segoe UI" w:hAnsi="Segoe UI" w:eastAsia="Segoe UI" w:cs="Segoe UI"/>
                <w:i w:val="0"/>
                <w:iCs w:val="0"/>
                <w:caps w:val="0"/>
                <w:color w:val="000000"/>
                <w:spacing w:val="0"/>
                <w:sz w:val="16"/>
                <w:szCs w:val="16"/>
              </w:rPr>
            </w:pPr>
            <w:ins w:id="593" w:author="柠栀" w:date="2025-05-07T11:25:40Z">
              <w:r>
                <w:rPr>
                  <w:rFonts w:hint="default" w:ascii="Segoe UI" w:hAnsi="Segoe UI" w:eastAsia="Segoe UI" w:cs="Segoe UI"/>
                  <w:i w:val="0"/>
                  <w:iCs w:val="0"/>
                  <w:caps w:val="0"/>
                  <w:color w:val="000000"/>
                  <w:spacing w:val="0"/>
                  <w:kern w:val="0"/>
                  <w:sz w:val="16"/>
                  <w:szCs w:val="16"/>
                  <w:lang w:val="en-US" w:eastAsia="zh-CN" w:bidi="ar"/>
                </w:rPr>
                <w:t>关键词（用户输入的核心搜索词）、搜索范围（明确在笔记、文档、帖子等范围内搜索）</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2583FD96">
            <w:pPr>
              <w:keepNext w:val="0"/>
              <w:keepLines w:val="0"/>
              <w:widowControl/>
              <w:suppressLineNumbers w:val="0"/>
              <w:jc w:val="left"/>
              <w:rPr>
                <w:ins w:id="594" w:author="柠栀" w:date="2025-05-07T11:25:40Z"/>
                <w:rFonts w:hint="default" w:ascii="Segoe UI" w:hAnsi="Segoe UI" w:eastAsia="Segoe UI" w:cs="Segoe UI"/>
                <w:i w:val="0"/>
                <w:iCs w:val="0"/>
                <w:caps w:val="0"/>
                <w:color w:val="000000"/>
                <w:spacing w:val="0"/>
                <w:sz w:val="16"/>
                <w:szCs w:val="16"/>
              </w:rPr>
            </w:pPr>
            <w:ins w:id="595" w:author="柠栀" w:date="2025-05-07T11:25:40Z">
              <w:r>
                <w:rPr>
                  <w:rFonts w:hint="default" w:ascii="Segoe UI" w:hAnsi="Segoe UI" w:eastAsia="Segoe UI" w:cs="Segoe UI"/>
                  <w:i w:val="0"/>
                  <w:iCs w:val="0"/>
                  <w:caps w:val="0"/>
                  <w:color w:val="000000"/>
                  <w:spacing w:val="0"/>
                  <w:kern w:val="0"/>
                  <w:sz w:val="16"/>
                  <w:szCs w:val="16"/>
                  <w:lang w:val="en-US" w:eastAsia="zh-CN" w:bidi="ar"/>
                </w:rPr>
                <w:t>根据搜索范围进行索引搜索，通过关键词匹配算法过滤结果，再按照相关性和时间等因素进行排序</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3648C43D">
            <w:pPr>
              <w:keepNext w:val="0"/>
              <w:keepLines w:val="0"/>
              <w:widowControl/>
              <w:suppressLineNumbers w:val="0"/>
              <w:jc w:val="left"/>
              <w:rPr>
                <w:ins w:id="596" w:author="柠栀" w:date="2025-05-07T11:25:40Z"/>
                <w:rFonts w:hint="default" w:ascii="Segoe UI" w:hAnsi="Segoe UI" w:eastAsia="Segoe UI" w:cs="Segoe UI"/>
                <w:i w:val="0"/>
                <w:iCs w:val="0"/>
                <w:caps w:val="0"/>
                <w:color w:val="000000"/>
                <w:spacing w:val="0"/>
                <w:sz w:val="16"/>
                <w:szCs w:val="16"/>
              </w:rPr>
            </w:pPr>
            <w:ins w:id="597" w:author="柠栀" w:date="2025-05-07T11:25:40Z">
              <w:r>
                <w:rPr>
                  <w:rFonts w:hint="default" w:ascii="Segoe UI" w:hAnsi="Segoe UI" w:eastAsia="Segoe UI" w:cs="Segoe UI"/>
                  <w:i w:val="0"/>
                  <w:iCs w:val="0"/>
                  <w:caps w:val="0"/>
                  <w:color w:val="000000"/>
                  <w:spacing w:val="0"/>
                  <w:kern w:val="0"/>
                  <w:sz w:val="16"/>
                  <w:szCs w:val="16"/>
                  <w:lang w:val="en-US" w:eastAsia="zh-CN" w:bidi="ar"/>
                </w:rPr>
                <w:t>搜索结果列表（包括标题、摘要、链接）</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615B8074">
            <w:pPr>
              <w:keepNext w:val="0"/>
              <w:keepLines w:val="0"/>
              <w:widowControl/>
              <w:suppressLineNumbers w:val="0"/>
              <w:jc w:val="left"/>
              <w:rPr>
                <w:ins w:id="598" w:author="柠栀" w:date="2025-05-07T11:25:40Z"/>
                <w:rFonts w:hint="default" w:ascii="Segoe UI" w:hAnsi="Segoe UI" w:eastAsia="Segoe UI" w:cs="Segoe UI"/>
                <w:i w:val="0"/>
                <w:iCs w:val="0"/>
                <w:caps w:val="0"/>
                <w:color w:val="000000"/>
                <w:spacing w:val="0"/>
                <w:sz w:val="16"/>
                <w:szCs w:val="16"/>
              </w:rPr>
            </w:pPr>
            <w:ins w:id="599" w:author="柠栀" w:date="2025-05-07T11:25:40Z">
              <w:r>
                <w:rPr>
                  <w:rFonts w:hint="default" w:ascii="Segoe UI" w:hAnsi="Segoe UI" w:eastAsia="Segoe UI" w:cs="Segoe UI"/>
                  <w:i w:val="0"/>
                  <w:iCs w:val="0"/>
                  <w:caps w:val="0"/>
                  <w:color w:val="000000"/>
                  <w:spacing w:val="0"/>
                  <w:kern w:val="0"/>
                  <w:sz w:val="16"/>
                  <w:szCs w:val="16"/>
                  <w:lang w:val="en-US" w:eastAsia="zh-CN" w:bidi="ar"/>
                </w:rPr>
                <w:t>高</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692D572">
            <w:pPr>
              <w:keepNext w:val="0"/>
              <w:keepLines w:val="0"/>
              <w:widowControl/>
              <w:suppressLineNumbers w:val="0"/>
              <w:jc w:val="left"/>
              <w:rPr>
                <w:ins w:id="600" w:author="柠栀" w:date="2025-05-07T11:25:40Z"/>
                <w:rFonts w:hint="default" w:ascii="Segoe UI" w:hAnsi="Segoe UI" w:eastAsia="Segoe UI" w:cs="Segoe UI"/>
                <w:i w:val="0"/>
                <w:iCs w:val="0"/>
                <w:caps w:val="0"/>
                <w:color w:val="000000"/>
                <w:spacing w:val="0"/>
                <w:sz w:val="16"/>
                <w:szCs w:val="16"/>
              </w:rPr>
            </w:pPr>
            <w:ins w:id="601" w:author="柠栀" w:date="2025-05-07T11:25:40Z">
              <w:r>
                <w:rPr>
                  <w:rFonts w:hint="default" w:ascii="Segoe UI" w:hAnsi="Segoe UI" w:eastAsia="Segoe UI" w:cs="Segoe UI"/>
                  <w:i w:val="0"/>
                  <w:iCs w:val="0"/>
                  <w:caps w:val="0"/>
                  <w:color w:val="000000"/>
                  <w:spacing w:val="0"/>
                  <w:kern w:val="0"/>
                  <w:sz w:val="16"/>
                  <w:szCs w:val="16"/>
                  <w:lang w:val="en-US" w:eastAsia="zh-CN" w:bidi="ar"/>
                </w:rPr>
                <w:t>所有用户</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08CE8644">
            <w:pPr>
              <w:keepNext w:val="0"/>
              <w:keepLines w:val="0"/>
              <w:widowControl/>
              <w:suppressLineNumbers w:val="0"/>
              <w:jc w:val="left"/>
              <w:rPr>
                <w:ins w:id="602" w:author="柠栀" w:date="2025-05-07T11:25:40Z"/>
                <w:rFonts w:hint="default" w:ascii="Segoe UI" w:hAnsi="Segoe UI" w:eastAsia="Segoe UI" w:cs="Segoe UI"/>
                <w:i w:val="0"/>
                <w:iCs w:val="0"/>
                <w:caps w:val="0"/>
                <w:color w:val="000000"/>
                <w:spacing w:val="0"/>
                <w:sz w:val="16"/>
                <w:szCs w:val="16"/>
              </w:rPr>
            </w:pPr>
            <w:ins w:id="603" w:author="柠栀" w:date="2025-05-07T11:25:40Z">
              <w:r>
                <w:rPr>
                  <w:rFonts w:hint="default" w:ascii="Segoe UI" w:hAnsi="Segoe UI" w:eastAsia="Segoe UI" w:cs="Segoe UI"/>
                  <w:i w:val="0"/>
                  <w:iCs w:val="0"/>
                  <w:caps w:val="0"/>
                  <w:color w:val="000000"/>
                  <w:spacing w:val="0"/>
                  <w:kern w:val="0"/>
                  <w:sz w:val="16"/>
                  <w:szCs w:val="16"/>
                  <w:lang w:val="en-US" w:eastAsia="zh-CN" w:bidi="ar"/>
                </w:rPr>
                <w:t>用户访谈（用户希望通过搜索快速找到所需校园信息）、问卷调查（了解用户对搜索准确性、速度的期望）</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5BD90154">
            <w:pPr>
              <w:keepNext w:val="0"/>
              <w:keepLines w:val="0"/>
              <w:widowControl/>
              <w:suppressLineNumbers w:val="0"/>
              <w:jc w:val="left"/>
              <w:rPr>
                <w:ins w:id="604" w:author="柠栀" w:date="2025-05-07T11:25:40Z"/>
                <w:rFonts w:hint="default" w:ascii="Segoe UI" w:hAnsi="Segoe UI" w:eastAsia="Segoe UI" w:cs="Segoe UI"/>
                <w:i w:val="0"/>
                <w:iCs w:val="0"/>
                <w:caps w:val="0"/>
                <w:color w:val="000000"/>
                <w:spacing w:val="0"/>
                <w:sz w:val="16"/>
                <w:szCs w:val="16"/>
              </w:rPr>
            </w:pPr>
            <w:ins w:id="605" w:author="柠栀" w:date="2025-05-07T11:25:40Z">
              <w:r>
                <w:rPr>
                  <w:rFonts w:hint="default" w:ascii="Segoe UI" w:hAnsi="Segoe UI" w:eastAsia="Segoe UI" w:cs="Segoe UI"/>
                  <w:i w:val="0"/>
                  <w:iCs w:val="0"/>
                  <w:caps w:val="0"/>
                  <w:color w:val="000000"/>
                  <w:spacing w:val="0"/>
                  <w:kern w:val="0"/>
                  <w:sz w:val="16"/>
                  <w:szCs w:val="16"/>
                  <w:lang w:val="en-US" w:eastAsia="zh-CN" w:bidi="ar"/>
                </w:rPr>
                <w:t>用户已成功登录并进入首页</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57AC2FC1">
            <w:pPr>
              <w:keepNext w:val="0"/>
              <w:keepLines w:val="0"/>
              <w:widowControl/>
              <w:suppressLineNumbers w:val="0"/>
              <w:jc w:val="left"/>
              <w:rPr>
                <w:ins w:id="606" w:author="柠栀" w:date="2025-05-07T11:25:40Z"/>
                <w:rFonts w:hint="default" w:ascii="Segoe UI" w:hAnsi="Segoe UI" w:eastAsia="Segoe UI" w:cs="Segoe UI"/>
                <w:i w:val="0"/>
                <w:iCs w:val="0"/>
                <w:caps w:val="0"/>
                <w:color w:val="000000"/>
                <w:spacing w:val="0"/>
                <w:sz w:val="16"/>
                <w:szCs w:val="16"/>
              </w:rPr>
            </w:pPr>
            <w:ins w:id="607" w:author="柠栀" w:date="2025-05-07T11:25:40Z">
              <w:r>
                <w:rPr>
                  <w:rFonts w:hint="default" w:ascii="Segoe UI" w:hAnsi="Segoe UI" w:eastAsia="Segoe UI" w:cs="Segoe UI"/>
                  <w:i w:val="0"/>
                  <w:iCs w:val="0"/>
                  <w:caps w:val="0"/>
                  <w:color w:val="000000"/>
                  <w:spacing w:val="0"/>
                  <w:kern w:val="0"/>
                  <w:sz w:val="16"/>
                  <w:szCs w:val="16"/>
                  <w:lang w:val="en-US" w:eastAsia="zh-CN" w:bidi="ar"/>
                </w:rPr>
                <w:t>根据用户搜索显示内容</w:t>
              </w:r>
            </w:ins>
          </w:p>
        </w:tc>
      </w:tr>
      <w:tr w14:paraId="0CBBD1A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ins w:id="608" w:author="柠栀" w:date="2025-05-07T11:25:40Z"/>
        </w:trPr>
        <w:tc>
          <w:tcPr>
            <w:tcW w:w="0" w:type="auto"/>
            <w:tcBorders>
              <w:top w:val="nil"/>
              <w:left w:val="nil"/>
              <w:bottom w:val="nil"/>
            </w:tcBorders>
            <w:shd w:val="clear" w:color="auto" w:fill="FFFFFF"/>
            <w:tcMar>
              <w:top w:w="120" w:type="dxa"/>
              <w:left w:w="180" w:type="dxa"/>
              <w:bottom w:w="120" w:type="dxa"/>
              <w:right w:w="180" w:type="dxa"/>
            </w:tcMar>
            <w:vAlign w:val="center"/>
          </w:tcPr>
          <w:p w14:paraId="2504F1BA">
            <w:pPr>
              <w:keepNext w:val="0"/>
              <w:keepLines w:val="0"/>
              <w:widowControl/>
              <w:suppressLineNumbers w:val="0"/>
              <w:jc w:val="left"/>
              <w:rPr>
                <w:ins w:id="609" w:author="柠栀" w:date="2025-05-07T11:25:40Z"/>
                <w:rFonts w:hint="default" w:ascii="Segoe UI" w:hAnsi="Segoe UI" w:eastAsia="Segoe UI" w:cs="Segoe UI"/>
                <w:i w:val="0"/>
                <w:iCs w:val="0"/>
                <w:caps w:val="0"/>
                <w:color w:val="000000"/>
                <w:spacing w:val="0"/>
                <w:sz w:val="16"/>
                <w:szCs w:val="16"/>
                <w:lang w:val="en-US"/>
              </w:rPr>
            </w:pPr>
            <w:ins w:id="610" w:author="柠栀" w:date="2025-05-07T11:25:40Z">
              <w:r>
                <w:rPr>
                  <w:rFonts w:hint="default" w:ascii="Segoe UI" w:hAnsi="Segoe UI" w:eastAsia="Segoe UI" w:cs="Segoe UI"/>
                  <w:i w:val="0"/>
                  <w:iCs w:val="0"/>
                  <w:caps w:val="0"/>
                  <w:color w:val="000000"/>
                  <w:spacing w:val="0"/>
                  <w:kern w:val="0"/>
                  <w:sz w:val="16"/>
                  <w:szCs w:val="16"/>
                  <w:lang w:val="en-US" w:eastAsia="zh-CN" w:bidi="ar"/>
                </w:rPr>
                <w:t>FNC - 0</w:t>
              </w:r>
            </w:ins>
            <w:ins w:id="611" w:author="柠栀" w:date="2025-05-07T11:25:40Z">
              <w:r>
                <w:rPr>
                  <w:rFonts w:hint="eastAsia" w:ascii="Segoe UI" w:hAnsi="Segoe UI" w:eastAsia="Segoe UI" w:cs="Segoe UI"/>
                  <w:i w:val="0"/>
                  <w:iCs w:val="0"/>
                  <w:caps w:val="0"/>
                  <w:color w:val="000000"/>
                  <w:spacing w:val="0"/>
                  <w:kern w:val="0"/>
                  <w:sz w:val="16"/>
                  <w:szCs w:val="16"/>
                  <w:lang w:val="en-US" w:eastAsia="zh-CN" w:bidi="ar"/>
                </w:rPr>
                <w:t>4</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64CC9B0D">
            <w:pPr>
              <w:keepNext w:val="0"/>
              <w:keepLines w:val="0"/>
              <w:widowControl/>
              <w:suppressLineNumbers w:val="0"/>
              <w:jc w:val="left"/>
              <w:rPr>
                <w:ins w:id="612" w:author="柠栀" w:date="2025-05-07T11:25:40Z"/>
                <w:rFonts w:hint="default" w:ascii="Segoe UI" w:hAnsi="Segoe UI" w:eastAsia="Segoe UI" w:cs="Segoe UI"/>
                <w:i w:val="0"/>
                <w:iCs w:val="0"/>
                <w:caps w:val="0"/>
                <w:color w:val="000000"/>
                <w:spacing w:val="0"/>
                <w:sz w:val="16"/>
                <w:szCs w:val="16"/>
              </w:rPr>
            </w:pPr>
            <w:ins w:id="613" w:author="柠栀" w:date="2025-05-07T11:25:40Z">
              <w:r>
                <w:rPr>
                  <w:rFonts w:hint="default" w:ascii="Segoe UI" w:hAnsi="Segoe UI" w:eastAsia="Segoe UI" w:cs="Segoe UI"/>
                  <w:i w:val="0"/>
                  <w:iCs w:val="0"/>
                  <w:caps w:val="0"/>
                  <w:color w:val="000000"/>
                  <w:spacing w:val="0"/>
                  <w:kern w:val="0"/>
                  <w:sz w:val="16"/>
                  <w:szCs w:val="16"/>
                  <w:lang w:val="en-US" w:eastAsia="zh-CN" w:bidi="ar"/>
                </w:rPr>
                <w:t>发帖</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254F2925">
            <w:pPr>
              <w:keepNext w:val="0"/>
              <w:keepLines w:val="0"/>
              <w:widowControl/>
              <w:suppressLineNumbers w:val="0"/>
              <w:jc w:val="left"/>
              <w:rPr>
                <w:ins w:id="614" w:author="柠栀" w:date="2025-05-07T11:25:40Z"/>
                <w:rFonts w:hint="default" w:ascii="Segoe UI" w:hAnsi="Segoe UI" w:eastAsia="Segoe UI" w:cs="Segoe UI"/>
                <w:i w:val="0"/>
                <w:iCs w:val="0"/>
                <w:caps w:val="0"/>
                <w:color w:val="000000"/>
                <w:spacing w:val="0"/>
                <w:sz w:val="16"/>
                <w:szCs w:val="16"/>
              </w:rPr>
            </w:pPr>
            <w:ins w:id="615" w:author="柠栀" w:date="2025-05-07T11:25:40Z">
              <w:r>
                <w:rPr>
                  <w:rFonts w:hint="default" w:ascii="Segoe UI" w:hAnsi="Segoe UI" w:eastAsia="Segoe UI" w:cs="Segoe UI"/>
                  <w:i w:val="0"/>
                  <w:iCs w:val="0"/>
                  <w:caps w:val="0"/>
                  <w:color w:val="000000"/>
                  <w:spacing w:val="0"/>
                  <w:kern w:val="0"/>
                  <w:sz w:val="16"/>
                  <w:szCs w:val="16"/>
                  <w:lang w:val="en-US" w:eastAsia="zh-CN" w:bidi="ar"/>
                </w:rPr>
                <w:t>笔记内容（文字描述、段落结构等）、所属话题（如 “校园生活”“学术交流” 等）、图片（格式合规的各类图片）</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14143961">
            <w:pPr>
              <w:keepNext w:val="0"/>
              <w:keepLines w:val="0"/>
              <w:widowControl/>
              <w:suppressLineNumbers w:val="0"/>
              <w:jc w:val="left"/>
              <w:rPr>
                <w:ins w:id="616" w:author="柠栀" w:date="2025-05-07T11:25:40Z"/>
                <w:rFonts w:hint="default" w:ascii="Segoe UI" w:hAnsi="Segoe UI" w:eastAsia="Segoe UI" w:cs="Segoe UI"/>
                <w:i w:val="0"/>
                <w:iCs w:val="0"/>
                <w:caps w:val="0"/>
                <w:color w:val="000000"/>
                <w:spacing w:val="0"/>
                <w:sz w:val="16"/>
                <w:szCs w:val="16"/>
              </w:rPr>
            </w:pPr>
            <w:ins w:id="617" w:author="柠栀" w:date="2025-05-07T11:25:40Z">
              <w:r>
                <w:rPr>
                  <w:rFonts w:hint="default" w:ascii="Segoe UI" w:hAnsi="Segoe UI" w:eastAsia="Segoe UI" w:cs="Segoe UI"/>
                  <w:i w:val="0"/>
                  <w:iCs w:val="0"/>
                  <w:caps w:val="0"/>
                  <w:color w:val="000000"/>
                  <w:spacing w:val="0"/>
                  <w:kern w:val="0"/>
                  <w:sz w:val="16"/>
                  <w:szCs w:val="16"/>
                  <w:lang w:val="en-US" w:eastAsia="zh-CN" w:bidi="ar"/>
                </w:rPr>
                <w:t>对输入内容进行内容审核，格式化文本，存储笔记数据，更新话题和用户动态</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0CB1B49D">
            <w:pPr>
              <w:keepNext w:val="0"/>
              <w:keepLines w:val="0"/>
              <w:widowControl/>
              <w:suppressLineNumbers w:val="0"/>
              <w:jc w:val="left"/>
              <w:rPr>
                <w:ins w:id="618" w:author="柠栀" w:date="2025-05-07T11:25:40Z"/>
                <w:rFonts w:hint="default" w:ascii="Segoe UI" w:hAnsi="Segoe UI" w:eastAsia="Segoe UI" w:cs="Segoe UI"/>
                <w:i w:val="0"/>
                <w:iCs w:val="0"/>
                <w:caps w:val="0"/>
                <w:color w:val="000000"/>
                <w:spacing w:val="0"/>
                <w:sz w:val="16"/>
                <w:szCs w:val="16"/>
              </w:rPr>
            </w:pPr>
            <w:ins w:id="619" w:author="柠栀" w:date="2025-05-07T11:25:40Z">
              <w:r>
                <w:rPr>
                  <w:rFonts w:hint="default" w:ascii="Segoe UI" w:hAnsi="Segoe UI" w:eastAsia="Segoe UI" w:cs="Segoe UI"/>
                  <w:i w:val="0"/>
                  <w:iCs w:val="0"/>
                  <w:caps w:val="0"/>
                  <w:color w:val="000000"/>
                  <w:spacing w:val="0"/>
                  <w:kern w:val="0"/>
                  <w:sz w:val="16"/>
                  <w:szCs w:val="16"/>
                  <w:lang w:val="en-US" w:eastAsia="zh-CN" w:bidi="ar"/>
                </w:rPr>
                <w:t>发布成功 / 失败的消息、笔记预览链接</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240ECA4F">
            <w:pPr>
              <w:keepNext w:val="0"/>
              <w:keepLines w:val="0"/>
              <w:widowControl/>
              <w:suppressLineNumbers w:val="0"/>
              <w:jc w:val="left"/>
              <w:rPr>
                <w:ins w:id="620" w:author="柠栀" w:date="2025-05-07T11:25:40Z"/>
                <w:rFonts w:hint="default" w:ascii="Segoe UI" w:hAnsi="Segoe UI" w:eastAsia="Segoe UI" w:cs="Segoe UI"/>
                <w:i w:val="0"/>
                <w:iCs w:val="0"/>
                <w:caps w:val="0"/>
                <w:color w:val="000000"/>
                <w:spacing w:val="0"/>
                <w:sz w:val="16"/>
                <w:szCs w:val="16"/>
              </w:rPr>
            </w:pPr>
            <w:ins w:id="621" w:author="柠栀" w:date="2025-05-07T11:25:40Z">
              <w:r>
                <w:rPr>
                  <w:rFonts w:hint="default" w:ascii="Segoe UI" w:hAnsi="Segoe UI" w:eastAsia="Segoe UI" w:cs="Segoe UI"/>
                  <w:i w:val="0"/>
                  <w:iCs w:val="0"/>
                  <w:caps w:val="0"/>
                  <w:color w:val="000000"/>
                  <w:spacing w:val="0"/>
                  <w:kern w:val="0"/>
                  <w:sz w:val="16"/>
                  <w:szCs w:val="16"/>
                  <w:lang w:val="en-US" w:eastAsia="zh-CN" w:bidi="ar"/>
                </w:rPr>
                <w:t>高</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43BC058A">
            <w:pPr>
              <w:keepNext w:val="0"/>
              <w:keepLines w:val="0"/>
              <w:widowControl/>
              <w:suppressLineNumbers w:val="0"/>
              <w:jc w:val="left"/>
              <w:rPr>
                <w:ins w:id="622" w:author="柠栀" w:date="2025-05-07T11:25:40Z"/>
                <w:rFonts w:hint="default" w:ascii="Segoe UI" w:hAnsi="Segoe UI" w:eastAsia="Segoe UI" w:cs="Segoe UI"/>
                <w:i w:val="0"/>
                <w:iCs w:val="0"/>
                <w:caps w:val="0"/>
                <w:color w:val="000000"/>
                <w:spacing w:val="0"/>
                <w:sz w:val="16"/>
                <w:szCs w:val="16"/>
              </w:rPr>
            </w:pPr>
            <w:ins w:id="623" w:author="柠栀" w:date="2025-05-07T11:25:40Z">
              <w:r>
                <w:rPr>
                  <w:rFonts w:hint="default" w:ascii="Segoe UI" w:hAnsi="Segoe UI" w:eastAsia="Segoe UI" w:cs="Segoe UI"/>
                  <w:i w:val="0"/>
                  <w:iCs w:val="0"/>
                  <w:caps w:val="0"/>
                  <w:color w:val="000000"/>
                  <w:spacing w:val="0"/>
                  <w:kern w:val="0"/>
                  <w:sz w:val="16"/>
                  <w:szCs w:val="16"/>
                  <w:lang w:val="en-US" w:eastAsia="zh-CN" w:bidi="ar"/>
                </w:rPr>
                <w:t>所有用户</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07037336">
            <w:pPr>
              <w:keepNext w:val="0"/>
              <w:keepLines w:val="0"/>
              <w:widowControl/>
              <w:suppressLineNumbers w:val="0"/>
              <w:jc w:val="left"/>
              <w:rPr>
                <w:ins w:id="624" w:author="柠栀" w:date="2025-05-07T11:25:40Z"/>
                <w:rFonts w:hint="default" w:ascii="Segoe UI" w:hAnsi="Segoe UI" w:eastAsia="Segoe UI" w:cs="Segoe UI"/>
                <w:i w:val="0"/>
                <w:iCs w:val="0"/>
                <w:caps w:val="0"/>
                <w:color w:val="000000"/>
                <w:spacing w:val="0"/>
                <w:sz w:val="16"/>
                <w:szCs w:val="16"/>
              </w:rPr>
            </w:pPr>
            <w:ins w:id="625" w:author="柠栀" w:date="2025-05-07T11:25:40Z">
              <w:r>
                <w:rPr>
                  <w:rFonts w:hint="default" w:ascii="Segoe UI" w:hAnsi="Segoe UI" w:eastAsia="Segoe UI" w:cs="Segoe UI"/>
                  <w:i w:val="0"/>
                  <w:iCs w:val="0"/>
                  <w:caps w:val="0"/>
                  <w:color w:val="000000"/>
                  <w:spacing w:val="0"/>
                  <w:kern w:val="0"/>
                  <w:sz w:val="16"/>
                  <w:szCs w:val="16"/>
                  <w:lang w:val="en-US" w:eastAsia="zh-CN" w:bidi="ar"/>
                </w:rPr>
                <w:t>用户访谈（了解用户希望分享校园生活、学习经验等需求）、问卷调查（收集用户对发帖便捷性、内容展示效果的期望）</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64A99E52">
            <w:pPr>
              <w:keepNext w:val="0"/>
              <w:keepLines w:val="0"/>
              <w:widowControl/>
              <w:suppressLineNumbers w:val="0"/>
              <w:jc w:val="left"/>
              <w:rPr>
                <w:ins w:id="626" w:author="柠栀" w:date="2025-05-07T11:25:40Z"/>
                <w:rFonts w:hint="default" w:ascii="Segoe UI" w:hAnsi="Segoe UI" w:eastAsia="Segoe UI" w:cs="Segoe UI"/>
                <w:i w:val="0"/>
                <w:iCs w:val="0"/>
                <w:caps w:val="0"/>
                <w:color w:val="000000"/>
                <w:spacing w:val="0"/>
                <w:sz w:val="16"/>
                <w:szCs w:val="16"/>
              </w:rPr>
            </w:pPr>
            <w:ins w:id="627" w:author="柠栀" w:date="2025-05-07T11:25:40Z">
              <w:r>
                <w:rPr>
                  <w:rFonts w:hint="default" w:ascii="Segoe UI" w:hAnsi="Segoe UI" w:eastAsia="Segoe UI" w:cs="Segoe UI"/>
                  <w:i w:val="0"/>
                  <w:iCs w:val="0"/>
                  <w:caps w:val="0"/>
                  <w:color w:val="000000"/>
                  <w:spacing w:val="0"/>
                  <w:kern w:val="0"/>
                  <w:sz w:val="16"/>
                  <w:szCs w:val="16"/>
                  <w:lang w:val="en-US" w:eastAsia="zh-CN" w:bidi="ar"/>
                </w:rPr>
                <w:t>用户已成功登录并进入发帖页面</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40DA92CB">
            <w:pPr>
              <w:keepNext w:val="0"/>
              <w:keepLines w:val="0"/>
              <w:widowControl/>
              <w:suppressLineNumbers w:val="0"/>
              <w:jc w:val="left"/>
              <w:rPr>
                <w:ins w:id="628" w:author="柠栀" w:date="2025-05-07T11:25:40Z"/>
                <w:rFonts w:hint="default" w:ascii="Segoe UI" w:hAnsi="Segoe UI" w:eastAsia="Segoe UI" w:cs="Segoe UI"/>
                <w:i w:val="0"/>
                <w:iCs w:val="0"/>
                <w:caps w:val="0"/>
                <w:color w:val="000000"/>
                <w:spacing w:val="0"/>
                <w:sz w:val="16"/>
                <w:szCs w:val="16"/>
              </w:rPr>
            </w:pPr>
            <w:ins w:id="629" w:author="柠栀" w:date="2025-05-07T11:25:40Z">
              <w:r>
                <w:rPr>
                  <w:rFonts w:hint="default" w:ascii="Segoe UI" w:hAnsi="Segoe UI" w:eastAsia="Segoe UI" w:cs="Segoe UI"/>
                  <w:i w:val="0"/>
                  <w:iCs w:val="0"/>
                  <w:caps w:val="0"/>
                  <w:color w:val="000000"/>
                  <w:spacing w:val="0"/>
                  <w:kern w:val="0"/>
                  <w:sz w:val="16"/>
                  <w:szCs w:val="16"/>
                  <w:lang w:val="en-US" w:eastAsia="zh-CN" w:bidi="ar"/>
                </w:rPr>
                <w:t>成功：提示发帖成功</w:t>
              </w:r>
            </w:ins>
            <w:ins w:id="630" w:author="柠栀" w:date="2025-05-07T11:25:40Z">
              <w:r>
                <w:rPr>
                  <w:rFonts w:hint="default" w:ascii="Segoe UI" w:hAnsi="Segoe UI" w:eastAsia="Segoe UI" w:cs="Segoe UI"/>
                  <w:i w:val="0"/>
                  <w:iCs w:val="0"/>
                  <w:caps w:val="0"/>
                  <w:color w:val="000000"/>
                  <w:spacing w:val="0"/>
                  <w:kern w:val="0"/>
                  <w:sz w:val="16"/>
                  <w:szCs w:val="16"/>
                  <w:lang w:val="en-US" w:eastAsia="zh-CN" w:bidi="ar"/>
                </w:rPr>
                <w:br w:type="textWrapping"/>
              </w:r>
            </w:ins>
            <w:ins w:id="631" w:author="柠栀" w:date="2025-05-07T11:25:40Z">
              <w:r>
                <w:rPr>
                  <w:rFonts w:hint="default" w:ascii="Segoe UI" w:hAnsi="Segoe UI" w:eastAsia="Segoe UI" w:cs="Segoe UI"/>
                  <w:i w:val="0"/>
                  <w:iCs w:val="0"/>
                  <w:caps w:val="0"/>
                  <w:color w:val="000000"/>
                  <w:spacing w:val="0"/>
                  <w:kern w:val="0"/>
                  <w:sz w:val="16"/>
                  <w:szCs w:val="16"/>
                  <w:lang w:val="en-US" w:eastAsia="zh-CN" w:bidi="ar"/>
                </w:rPr>
                <w:t>失败：返回并提示错误信息</w:t>
              </w:r>
            </w:ins>
          </w:p>
        </w:tc>
      </w:tr>
      <w:tr w14:paraId="7ABBE6C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ins w:id="632" w:author="柠栀" w:date="2025-05-07T11:25:40Z"/>
        </w:trPr>
        <w:tc>
          <w:tcPr>
            <w:tcW w:w="0" w:type="auto"/>
            <w:tcBorders>
              <w:top w:val="nil"/>
              <w:left w:val="nil"/>
              <w:bottom w:val="nil"/>
            </w:tcBorders>
            <w:shd w:val="clear" w:color="auto" w:fill="FFFFFF"/>
            <w:tcMar>
              <w:top w:w="120" w:type="dxa"/>
              <w:left w:w="180" w:type="dxa"/>
              <w:bottom w:w="120" w:type="dxa"/>
              <w:right w:w="180" w:type="dxa"/>
            </w:tcMar>
            <w:vAlign w:val="center"/>
          </w:tcPr>
          <w:p w14:paraId="0BC6F94C">
            <w:pPr>
              <w:keepNext w:val="0"/>
              <w:keepLines w:val="0"/>
              <w:widowControl/>
              <w:suppressLineNumbers w:val="0"/>
              <w:jc w:val="left"/>
              <w:rPr>
                <w:ins w:id="633" w:author="柠栀" w:date="2025-05-07T11:25:40Z"/>
                <w:rFonts w:hint="default" w:ascii="Segoe UI" w:hAnsi="Segoe UI" w:eastAsia="Segoe UI" w:cs="Segoe UI"/>
                <w:i w:val="0"/>
                <w:iCs w:val="0"/>
                <w:caps w:val="0"/>
                <w:color w:val="000000"/>
                <w:spacing w:val="0"/>
                <w:sz w:val="16"/>
                <w:szCs w:val="16"/>
                <w:lang w:val="en-US"/>
              </w:rPr>
            </w:pPr>
            <w:ins w:id="634" w:author="柠栀" w:date="2025-05-07T11:25:40Z">
              <w:r>
                <w:rPr>
                  <w:rFonts w:hint="default" w:ascii="Segoe UI" w:hAnsi="Segoe UI" w:eastAsia="Segoe UI" w:cs="Segoe UI"/>
                  <w:i w:val="0"/>
                  <w:iCs w:val="0"/>
                  <w:caps w:val="0"/>
                  <w:color w:val="000000"/>
                  <w:spacing w:val="0"/>
                  <w:kern w:val="0"/>
                  <w:sz w:val="16"/>
                  <w:szCs w:val="16"/>
                  <w:lang w:val="en-US" w:eastAsia="zh-CN" w:bidi="ar"/>
                </w:rPr>
                <w:t>FNC - 0</w:t>
              </w:r>
            </w:ins>
            <w:ins w:id="635" w:author="柠栀" w:date="2025-05-07T11:25:40Z">
              <w:r>
                <w:rPr>
                  <w:rFonts w:hint="eastAsia" w:ascii="Segoe UI" w:hAnsi="Segoe UI" w:eastAsia="Segoe UI" w:cs="Segoe UI"/>
                  <w:i w:val="0"/>
                  <w:iCs w:val="0"/>
                  <w:caps w:val="0"/>
                  <w:color w:val="000000"/>
                  <w:spacing w:val="0"/>
                  <w:kern w:val="0"/>
                  <w:sz w:val="16"/>
                  <w:szCs w:val="16"/>
                  <w:lang w:val="en-US" w:eastAsia="zh-CN" w:bidi="ar"/>
                </w:rPr>
                <w:t>5</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4796F016">
            <w:pPr>
              <w:keepNext w:val="0"/>
              <w:keepLines w:val="0"/>
              <w:widowControl/>
              <w:suppressLineNumbers w:val="0"/>
              <w:jc w:val="left"/>
              <w:rPr>
                <w:ins w:id="636" w:author="柠栀" w:date="2025-05-07T11:25:40Z"/>
                <w:rFonts w:hint="default" w:ascii="Segoe UI" w:hAnsi="Segoe UI" w:eastAsia="Segoe UI" w:cs="Segoe UI"/>
                <w:i w:val="0"/>
                <w:iCs w:val="0"/>
                <w:caps w:val="0"/>
                <w:color w:val="000000"/>
                <w:spacing w:val="0"/>
                <w:sz w:val="16"/>
                <w:szCs w:val="16"/>
              </w:rPr>
            </w:pPr>
            <w:ins w:id="637" w:author="柠栀" w:date="2025-05-07T11:25:40Z">
              <w:r>
                <w:rPr>
                  <w:rFonts w:hint="default" w:ascii="Segoe UI" w:hAnsi="Segoe UI" w:eastAsia="Segoe UI" w:cs="Segoe UI"/>
                  <w:i w:val="0"/>
                  <w:iCs w:val="0"/>
                  <w:caps w:val="0"/>
                  <w:color w:val="000000"/>
                  <w:spacing w:val="0"/>
                  <w:kern w:val="0"/>
                  <w:sz w:val="16"/>
                  <w:szCs w:val="16"/>
                  <w:lang w:val="en-US" w:eastAsia="zh-CN" w:bidi="ar"/>
                </w:rPr>
                <w:t>用户管理</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AB40238">
            <w:pPr>
              <w:keepNext w:val="0"/>
              <w:keepLines w:val="0"/>
              <w:widowControl/>
              <w:suppressLineNumbers w:val="0"/>
              <w:jc w:val="left"/>
              <w:rPr>
                <w:ins w:id="638" w:author="柠栀" w:date="2025-05-07T11:25:40Z"/>
                <w:rFonts w:hint="default" w:ascii="Segoe UI" w:hAnsi="Segoe UI" w:eastAsia="Segoe UI" w:cs="Segoe UI"/>
                <w:i w:val="0"/>
                <w:iCs w:val="0"/>
                <w:caps w:val="0"/>
                <w:color w:val="000000"/>
                <w:spacing w:val="0"/>
                <w:sz w:val="16"/>
                <w:szCs w:val="16"/>
              </w:rPr>
            </w:pPr>
            <w:ins w:id="639" w:author="柠栀" w:date="2025-05-07T11:25:40Z">
              <w:r>
                <w:rPr>
                  <w:rFonts w:hint="default" w:ascii="Segoe UI" w:hAnsi="Segoe UI" w:eastAsia="Segoe UI" w:cs="Segoe UI"/>
                  <w:i w:val="0"/>
                  <w:iCs w:val="0"/>
                  <w:caps w:val="0"/>
                  <w:color w:val="000000"/>
                  <w:spacing w:val="0"/>
                  <w:kern w:val="0"/>
                  <w:sz w:val="16"/>
                  <w:szCs w:val="16"/>
                  <w:lang w:val="en-US" w:eastAsia="zh-CN" w:bidi="ar"/>
                </w:rPr>
                <w:t>用户信息（包括用户名、密码、联系方式、身份信息等）、权限设置（不同角色对应的操作权限）</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57CFA035">
            <w:pPr>
              <w:keepNext w:val="0"/>
              <w:keepLines w:val="0"/>
              <w:widowControl/>
              <w:suppressLineNumbers w:val="0"/>
              <w:jc w:val="left"/>
              <w:rPr>
                <w:ins w:id="640" w:author="柠栀" w:date="2025-05-07T11:25:40Z"/>
                <w:rFonts w:hint="default" w:ascii="Segoe UI" w:hAnsi="Segoe UI" w:eastAsia="Segoe UI" w:cs="Segoe UI"/>
                <w:i w:val="0"/>
                <w:iCs w:val="0"/>
                <w:caps w:val="0"/>
                <w:color w:val="000000"/>
                <w:spacing w:val="0"/>
                <w:sz w:val="16"/>
                <w:szCs w:val="16"/>
              </w:rPr>
            </w:pPr>
            <w:ins w:id="641" w:author="柠栀" w:date="2025-05-07T11:25:40Z">
              <w:r>
                <w:rPr>
                  <w:rFonts w:hint="default" w:ascii="Segoe UI" w:hAnsi="Segoe UI" w:eastAsia="Segoe UI" w:cs="Segoe UI"/>
                  <w:i w:val="0"/>
                  <w:iCs w:val="0"/>
                  <w:caps w:val="0"/>
                  <w:color w:val="000000"/>
                  <w:spacing w:val="0"/>
                  <w:kern w:val="0"/>
                  <w:sz w:val="16"/>
                  <w:szCs w:val="16"/>
                  <w:lang w:val="en-US" w:eastAsia="zh-CN" w:bidi="ar"/>
                </w:rPr>
                <w:t>验证用户信息的完整性与准确性，与数据库比对后更新用户权限，并记录操作日志</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55CC9B24">
            <w:pPr>
              <w:keepNext w:val="0"/>
              <w:keepLines w:val="0"/>
              <w:widowControl/>
              <w:suppressLineNumbers w:val="0"/>
              <w:jc w:val="left"/>
              <w:rPr>
                <w:ins w:id="642" w:author="柠栀" w:date="2025-05-07T11:25:40Z"/>
                <w:rFonts w:hint="default" w:ascii="Segoe UI" w:hAnsi="Segoe UI" w:eastAsia="Segoe UI" w:cs="Segoe UI"/>
                <w:i w:val="0"/>
                <w:iCs w:val="0"/>
                <w:caps w:val="0"/>
                <w:color w:val="000000"/>
                <w:spacing w:val="0"/>
                <w:sz w:val="16"/>
                <w:szCs w:val="16"/>
              </w:rPr>
            </w:pPr>
            <w:ins w:id="643" w:author="柠栀" w:date="2025-05-07T11:25:40Z">
              <w:r>
                <w:rPr>
                  <w:rFonts w:hint="default" w:ascii="Segoe UI" w:hAnsi="Segoe UI" w:eastAsia="Segoe UI" w:cs="Segoe UI"/>
                  <w:i w:val="0"/>
                  <w:iCs w:val="0"/>
                  <w:caps w:val="0"/>
                  <w:color w:val="000000"/>
                  <w:spacing w:val="0"/>
                  <w:kern w:val="0"/>
                  <w:sz w:val="16"/>
                  <w:szCs w:val="16"/>
                  <w:lang w:val="en-US" w:eastAsia="zh-CN" w:bidi="ar"/>
                </w:rPr>
                <w:t>更新后的用户信息（如修改后的联系方式、身份状态）、权限（明确可访问功能模块和操作类型）</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52E29208">
            <w:pPr>
              <w:keepNext w:val="0"/>
              <w:keepLines w:val="0"/>
              <w:widowControl/>
              <w:suppressLineNumbers w:val="0"/>
              <w:jc w:val="left"/>
              <w:rPr>
                <w:ins w:id="644" w:author="柠栀" w:date="2025-05-07T11:25:40Z"/>
                <w:rFonts w:hint="default" w:ascii="Segoe UI" w:hAnsi="Segoe UI" w:eastAsia="Segoe UI" w:cs="Segoe UI"/>
                <w:i w:val="0"/>
                <w:iCs w:val="0"/>
                <w:caps w:val="0"/>
                <w:color w:val="000000"/>
                <w:spacing w:val="0"/>
                <w:sz w:val="16"/>
                <w:szCs w:val="16"/>
              </w:rPr>
            </w:pPr>
            <w:ins w:id="645" w:author="柠栀" w:date="2025-05-07T11:25:40Z">
              <w:r>
                <w:rPr>
                  <w:rFonts w:hint="default" w:ascii="Segoe UI" w:hAnsi="Segoe UI" w:eastAsia="Segoe UI" w:cs="Segoe UI"/>
                  <w:i w:val="0"/>
                  <w:iCs w:val="0"/>
                  <w:caps w:val="0"/>
                  <w:color w:val="000000"/>
                  <w:spacing w:val="0"/>
                  <w:kern w:val="0"/>
                  <w:sz w:val="16"/>
                  <w:szCs w:val="16"/>
                  <w:lang w:val="en-US" w:eastAsia="zh-CN" w:bidi="ar"/>
                </w:rPr>
                <w:t>高</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68DF10A5">
            <w:pPr>
              <w:keepNext w:val="0"/>
              <w:keepLines w:val="0"/>
              <w:widowControl/>
              <w:suppressLineNumbers w:val="0"/>
              <w:jc w:val="left"/>
              <w:rPr>
                <w:ins w:id="646" w:author="柠栀" w:date="2025-05-07T11:25:40Z"/>
                <w:rFonts w:hint="default" w:ascii="Segoe UI" w:hAnsi="Segoe UI" w:eastAsia="Segoe UI" w:cs="Segoe UI"/>
                <w:i w:val="0"/>
                <w:iCs w:val="0"/>
                <w:caps w:val="0"/>
                <w:color w:val="000000"/>
                <w:spacing w:val="0"/>
                <w:sz w:val="16"/>
                <w:szCs w:val="16"/>
              </w:rPr>
            </w:pPr>
            <w:ins w:id="647" w:author="柠栀" w:date="2025-05-07T11:25:40Z">
              <w:r>
                <w:rPr>
                  <w:rFonts w:hint="default" w:ascii="Segoe UI" w:hAnsi="Segoe UI" w:eastAsia="Segoe UI" w:cs="Segoe UI"/>
                  <w:i w:val="0"/>
                  <w:iCs w:val="0"/>
                  <w:caps w:val="0"/>
                  <w:color w:val="000000"/>
                  <w:spacing w:val="0"/>
                  <w:kern w:val="0"/>
                  <w:sz w:val="16"/>
                  <w:szCs w:val="16"/>
                  <w:lang w:val="en-US" w:eastAsia="zh-CN" w:bidi="ar"/>
                </w:rPr>
                <w:t>管理员</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4AB877E1">
            <w:pPr>
              <w:keepNext w:val="0"/>
              <w:keepLines w:val="0"/>
              <w:widowControl/>
              <w:suppressLineNumbers w:val="0"/>
              <w:jc w:val="left"/>
              <w:rPr>
                <w:ins w:id="648" w:author="柠栀" w:date="2025-05-07T11:25:40Z"/>
                <w:rFonts w:hint="default" w:ascii="Segoe UI" w:hAnsi="Segoe UI" w:eastAsia="Segoe UI" w:cs="Segoe UI"/>
                <w:i w:val="0"/>
                <w:iCs w:val="0"/>
                <w:caps w:val="0"/>
                <w:color w:val="000000"/>
                <w:spacing w:val="0"/>
                <w:sz w:val="16"/>
                <w:szCs w:val="16"/>
              </w:rPr>
            </w:pPr>
            <w:ins w:id="649" w:author="柠栀" w:date="2025-05-07T11:25:40Z">
              <w:r>
                <w:rPr>
                  <w:rFonts w:hint="default" w:ascii="Segoe UI" w:hAnsi="Segoe UI" w:eastAsia="Segoe UI" w:cs="Segoe UI"/>
                  <w:i w:val="0"/>
                  <w:iCs w:val="0"/>
                  <w:caps w:val="0"/>
                  <w:color w:val="000000"/>
                  <w:spacing w:val="0"/>
                  <w:kern w:val="0"/>
                  <w:sz w:val="16"/>
                  <w:szCs w:val="16"/>
                  <w:lang w:val="en-US" w:eastAsia="zh-CN" w:bidi="ar"/>
                </w:rPr>
                <w:t>系统设计（从整体架构角度规划用户管理模块的功能）、用户需求收集（不同岗位用户对权限管理的需求）</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318A5FF1">
            <w:pPr>
              <w:keepNext w:val="0"/>
              <w:keepLines w:val="0"/>
              <w:widowControl/>
              <w:suppressLineNumbers w:val="0"/>
              <w:jc w:val="left"/>
              <w:rPr>
                <w:ins w:id="650" w:author="柠栀" w:date="2025-05-07T11:25:40Z"/>
                <w:rFonts w:hint="default" w:ascii="Segoe UI" w:hAnsi="Segoe UI" w:eastAsia="Segoe UI" w:cs="Segoe UI"/>
                <w:i w:val="0"/>
                <w:iCs w:val="0"/>
                <w:caps w:val="0"/>
                <w:color w:val="000000"/>
                <w:spacing w:val="0"/>
                <w:sz w:val="16"/>
                <w:szCs w:val="16"/>
              </w:rPr>
            </w:pPr>
            <w:ins w:id="651" w:author="柠栀" w:date="2025-05-07T11:25:40Z">
              <w:r>
                <w:rPr>
                  <w:rFonts w:hint="default" w:ascii="Segoe UI" w:hAnsi="Segoe UI" w:eastAsia="Segoe UI" w:cs="Segoe UI"/>
                  <w:i w:val="0"/>
                  <w:iCs w:val="0"/>
                  <w:caps w:val="0"/>
                  <w:color w:val="000000"/>
                  <w:spacing w:val="0"/>
                  <w:kern w:val="0"/>
                  <w:sz w:val="16"/>
                  <w:szCs w:val="16"/>
                  <w:lang w:val="en-US" w:eastAsia="zh-CN" w:bidi="ar"/>
                </w:rPr>
                <w:t>用户已登录管理员账号，普通用户权限变更</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10AFE378">
            <w:pPr>
              <w:keepNext w:val="0"/>
              <w:keepLines w:val="0"/>
              <w:widowControl/>
              <w:suppressLineNumbers w:val="0"/>
              <w:jc w:val="left"/>
              <w:rPr>
                <w:ins w:id="652" w:author="柠栀" w:date="2025-05-07T11:25:40Z"/>
                <w:rFonts w:hint="default" w:ascii="Segoe UI" w:hAnsi="Segoe UI" w:eastAsia="Segoe UI" w:cs="Segoe UI"/>
                <w:i w:val="0"/>
                <w:iCs w:val="0"/>
                <w:caps w:val="0"/>
                <w:color w:val="000000"/>
                <w:spacing w:val="0"/>
                <w:sz w:val="16"/>
                <w:szCs w:val="16"/>
              </w:rPr>
            </w:pPr>
            <w:ins w:id="653" w:author="柠栀" w:date="2025-05-07T11:25:40Z">
              <w:r>
                <w:rPr>
                  <w:rFonts w:hint="default" w:ascii="Segoe UI" w:hAnsi="Segoe UI" w:eastAsia="Segoe UI" w:cs="Segoe UI"/>
                  <w:i w:val="0"/>
                  <w:iCs w:val="0"/>
                  <w:caps w:val="0"/>
                  <w:color w:val="000000"/>
                  <w:spacing w:val="0"/>
                  <w:kern w:val="0"/>
                  <w:sz w:val="16"/>
                  <w:szCs w:val="16"/>
                  <w:lang w:val="en-US" w:eastAsia="zh-CN" w:bidi="ar"/>
                </w:rPr>
                <w:t>-</w:t>
              </w:r>
            </w:ins>
          </w:p>
        </w:tc>
      </w:tr>
      <w:tr w14:paraId="6B5636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ins w:id="654" w:author="柠栀" w:date="2025-05-07T11:25:40Z"/>
        </w:trPr>
        <w:tc>
          <w:tcPr>
            <w:tcW w:w="0" w:type="auto"/>
            <w:tcBorders>
              <w:top w:val="nil"/>
              <w:left w:val="nil"/>
              <w:bottom w:val="nil"/>
            </w:tcBorders>
            <w:shd w:val="clear" w:color="auto" w:fill="FFFFFF"/>
            <w:tcMar>
              <w:top w:w="120" w:type="dxa"/>
              <w:left w:w="180" w:type="dxa"/>
              <w:bottom w:w="120" w:type="dxa"/>
              <w:right w:w="180" w:type="dxa"/>
            </w:tcMar>
            <w:vAlign w:val="center"/>
          </w:tcPr>
          <w:p w14:paraId="58521F81">
            <w:pPr>
              <w:keepNext w:val="0"/>
              <w:keepLines w:val="0"/>
              <w:widowControl/>
              <w:suppressLineNumbers w:val="0"/>
              <w:jc w:val="left"/>
              <w:rPr>
                <w:ins w:id="655" w:author="柠栀" w:date="2025-05-07T11:25:40Z"/>
                <w:rFonts w:hint="default" w:ascii="Segoe UI" w:hAnsi="Segoe UI" w:eastAsia="Segoe UI" w:cs="Segoe UI"/>
                <w:i w:val="0"/>
                <w:iCs w:val="0"/>
                <w:caps w:val="0"/>
                <w:color w:val="000000"/>
                <w:spacing w:val="0"/>
                <w:sz w:val="16"/>
                <w:szCs w:val="16"/>
                <w:lang w:val="en-US"/>
              </w:rPr>
            </w:pPr>
            <w:ins w:id="656" w:author="柠栀" w:date="2025-05-07T11:25:40Z">
              <w:r>
                <w:rPr>
                  <w:rFonts w:hint="default" w:ascii="Segoe UI" w:hAnsi="Segoe UI" w:eastAsia="Segoe UI" w:cs="Segoe UI"/>
                  <w:i w:val="0"/>
                  <w:iCs w:val="0"/>
                  <w:caps w:val="0"/>
                  <w:color w:val="000000"/>
                  <w:spacing w:val="0"/>
                  <w:kern w:val="0"/>
                  <w:sz w:val="16"/>
                  <w:szCs w:val="16"/>
                  <w:lang w:val="en-US" w:eastAsia="zh-CN" w:bidi="ar"/>
                </w:rPr>
                <w:t xml:space="preserve">FNC - </w:t>
              </w:r>
            </w:ins>
            <w:ins w:id="657" w:author="柠栀" w:date="2025-05-07T11:25:40Z">
              <w:r>
                <w:rPr>
                  <w:rFonts w:hint="eastAsia" w:ascii="Segoe UI" w:hAnsi="Segoe UI" w:eastAsia="Segoe UI" w:cs="Segoe UI"/>
                  <w:i w:val="0"/>
                  <w:iCs w:val="0"/>
                  <w:caps w:val="0"/>
                  <w:color w:val="000000"/>
                  <w:spacing w:val="0"/>
                  <w:kern w:val="0"/>
                  <w:sz w:val="16"/>
                  <w:szCs w:val="16"/>
                  <w:lang w:val="en-US" w:eastAsia="zh-CN" w:bidi="ar"/>
                </w:rPr>
                <w:t>06</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8DE43FF">
            <w:pPr>
              <w:keepNext w:val="0"/>
              <w:keepLines w:val="0"/>
              <w:widowControl/>
              <w:suppressLineNumbers w:val="0"/>
              <w:jc w:val="left"/>
              <w:rPr>
                <w:ins w:id="658" w:author="柠栀" w:date="2025-05-07T11:25:40Z"/>
                <w:rFonts w:hint="default" w:ascii="Segoe UI" w:hAnsi="Segoe UI" w:eastAsia="Segoe UI" w:cs="Segoe UI"/>
                <w:i w:val="0"/>
                <w:iCs w:val="0"/>
                <w:caps w:val="0"/>
                <w:color w:val="000000"/>
                <w:spacing w:val="0"/>
                <w:sz w:val="16"/>
                <w:szCs w:val="16"/>
              </w:rPr>
            </w:pPr>
            <w:ins w:id="659" w:author="柠栀" w:date="2025-05-07T11:25:40Z">
              <w:r>
                <w:rPr>
                  <w:rFonts w:hint="default" w:ascii="Segoe UI" w:hAnsi="Segoe UI" w:eastAsia="Segoe UI" w:cs="Segoe UI"/>
                  <w:i w:val="0"/>
                  <w:iCs w:val="0"/>
                  <w:caps w:val="0"/>
                  <w:color w:val="000000"/>
                  <w:spacing w:val="0"/>
                  <w:kern w:val="0"/>
                  <w:sz w:val="16"/>
                  <w:szCs w:val="16"/>
                  <w:lang w:val="en-US" w:eastAsia="zh-CN" w:bidi="ar"/>
                </w:rPr>
                <w:t>用户登录</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23430019">
            <w:pPr>
              <w:keepNext w:val="0"/>
              <w:keepLines w:val="0"/>
              <w:widowControl/>
              <w:suppressLineNumbers w:val="0"/>
              <w:jc w:val="left"/>
              <w:rPr>
                <w:ins w:id="660" w:author="柠栀" w:date="2025-05-07T11:25:40Z"/>
                <w:rFonts w:hint="default" w:ascii="Segoe UI" w:hAnsi="Segoe UI" w:eastAsia="Segoe UI" w:cs="Segoe UI"/>
                <w:i w:val="0"/>
                <w:iCs w:val="0"/>
                <w:caps w:val="0"/>
                <w:color w:val="000000"/>
                <w:spacing w:val="0"/>
                <w:sz w:val="16"/>
                <w:szCs w:val="16"/>
              </w:rPr>
            </w:pPr>
            <w:ins w:id="661" w:author="柠栀" w:date="2025-05-07T11:25:40Z">
              <w:r>
                <w:rPr>
                  <w:rFonts w:hint="default" w:ascii="Segoe UI" w:hAnsi="Segoe UI" w:eastAsia="Segoe UI" w:cs="Segoe UI"/>
                  <w:i w:val="0"/>
                  <w:iCs w:val="0"/>
                  <w:caps w:val="0"/>
                  <w:color w:val="000000"/>
                  <w:spacing w:val="0"/>
                  <w:kern w:val="0"/>
                  <w:sz w:val="16"/>
                  <w:szCs w:val="16"/>
                  <w:lang w:val="en-US" w:eastAsia="zh-CN" w:bidi="ar"/>
                </w:rPr>
                <w:t>手机号（用户注册的有效手机号码）、密码（用户设置的登录密码）</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D2F3700">
            <w:pPr>
              <w:keepNext w:val="0"/>
              <w:keepLines w:val="0"/>
              <w:widowControl/>
              <w:suppressLineNumbers w:val="0"/>
              <w:jc w:val="left"/>
              <w:rPr>
                <w:ins w:id="662" w:author="柠栀" w:date="2025-05-07T11:25:40Z"/>
                <w:rFonts w:hint="default" w:ascii="Segoe UI" w:hAnsi="Segoe UI" w:eastAsia="Segoe UI" w:cs="Segoe UI"/>
                <w:i w:val="0"/>
                <w:iCs w:val="0"/>
                <w:caps w:val="0"/>
                <w:color w:val="000000"/>
                <w:spacing w:val="0"/>
                <w:sz w:val="16"/>
                <w:szCs w:val="16"/>
              </w:rPr>
            </w:pPr>
            <w:ins w:id="663" w:author="柠栀" w:date="2025-05-07T11:25:40Z">
              <w:r>
                <w:rPr>
                  <w:rFonts w:hint="default" w:ascii="Segoe UI" w:hAnsi="Segoe UI" w:eastAsia="Segoe UI" w:cs="Segoe UI"/>
                  <w:i w:val="0"/>
                  <w:iCs w:val="0"/>
                  <w:caps w:val="0"/>
                  <w:color w:val="000000"/>
                  <w:spacing w:val="0"/>
                  <w:kern w:val="0"/>
                  <w:sz w:val="16"/>
                  <w:szCs w:val="16"/>
                  <w:lang w:val="en-US" w:eastAsia="zh-CN" w:bidi="ar"/>
                </w:rPr>
                <w:t>验证用户身份，将输入的手机号和密码与数据库中存储的加密密码进行比对，记录登录日志，生成用户会话信息</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165D2775">
            <w:pPr>
              <w:keepNext w:val="0"/>
              <w:keepLines w:val="0"/>
              <w:widowControl/>
              <w:suppressLineNumbers w:val="0"/>
              <w:jc w:val="left"/>
              <w:rPr>
                <w:ins w:id="664" w:author="柠栀" w:date="2025-05-07T11:25:40Z"/>
                <w:rFonts w:hint="default" w:ascii="Segoe UI" w:hAnsi="Segoe UI" w:eastAsia="Segoe UI" w:cs="Segoe UI"/>
                <w:i w:val="0"/>
                <w:iCs w:val="0"/>
                <w:caps w:val="0"/>
                <w:color w:val="000000"/>
                <w:spacing w:val="0"/>
                <w:sz w:val="16"/>
                <w:szCs w:val="16"/>
              </w:rPr>
            </w:pPr>
            <w:ins w:id="665" w:author="柠栀" w:date="2025-05-07T11:25:40Z">
              <w:r>
                <w:rPr>
                  <w:rFonts w:hint="default" w:ascii="Segoe UI" w:hAnsi="Segoe UI" w:eastAsia="Segoe UI" w:cs="Segoe UI"/>
                  <w:i w:val="0"/>
                  <w:iCs w:val="0"/>
                  <w:caps w:val="0"/>
                  <w:color w:val="000000"/>
                  <w:spacing w:val="0"/>
                  <w:kern w:val="0"/>
                  <w:sz w:val="16"/>
                  <w:szCs w:val="16"/>
                  <w:lang w:val="en-US" w:eastAsia="zh-CN" w:bidi="ar"/>
                </w:rPr>
                <w:t>登录成功 / 失败的消息、用户会话信息</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5EE4D9AC">
            <w:pPr>
              <w:keepNext w:val="0"/>
              <w:keepLines w:val="0"/>
              <w:widowControl/>
              <w:suppressLineNumbers w:val="0"/>
              <w:jc w:val="left"/>
              <w:rPr>
                <w:ins w:id="666" w:author="柠栀" w:date="2025-05-07T11:25:40Z"/>
                <w:rFonts w:hint="default" w:ascii="Segoe UI" w:hAnsi="Segoe UI" w:eastAsia="Segoe UI" w:cs="Segoe UI"/>
                <w:i w:val="0"/>
                <w:iCs w:val="0"/>
                <w:caps w:val="0"/>
                <w:color w:val="000000"/>
                <w:spacing w:val="0"/>
                <w:sz w:val="16"/>
                <w:szCs w:val="16"/>
              </w:rPr>
            </w:pPr>
            <w:ins w:id="667" w:author="柠栀" w:date="2025-05-07T11:25:40Z">
              <w:r>
                <w:rPr>
                  <w:rFonts w:hint="default" w:ascii="Segoe UI" w:hAnsi="Segoe UI" w:eastAsia="Segoe UI" w:cs="Segoe UI"/>
                  <w:i w:val="0"/>
                  <w:iCs w:val="0"/>
                  <w:caps w:val="0"/>
                  <w:color w:val="000000"/>
                  <w:spacing w:val="0"/>
                  <w:kern w:val="0"/>
                  <w:sz w:val="16"/>
                  <w:szCs w:val="16"/>
                  <w:lang w:val="en-US" w:eastAsia="zh-CN" w:bidi="ar"/>
                </w:rPr>
                <w:t>中</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FB0B54B">
            <w:pPr>
              <w:keepNext w:val="0"/>
              <w:keepLines w:val="0"/>
              <w:widowControl/>
              <w:suppressLineNumbers w:val="0"/>
              <w:jc w:val="left"/>
              <w:rPr>
                <w:ins w:id="668" w:author="柠栀" w:date="2025-05-07T11:25:40Z"/>
                <w:rFonts w:hint="default" w:ascii="Segoe UI" w:hAnsi="Segoe UI" w:eastAsia="Segoe UI" w:cs="Segoe UI"/>
                <w:i w:val="0"/>
                <w:iCs w:val="0"/>
                <w:caps w:val="0"/>
                <w:color w:val="000000"/>
                <w:spacing w:val="0"/>
                <w:sz w:val="16"/>
                <w:szCs w:val="16"/>
              </w:rPr>
            </w:pPr>
            <w:ins w:id="669" w:author="柠栀" w:date="2025-05-07T11:25:40Z">
              <w:r>
                <w:rPr>
                  <w:rFonts w:hint="default" w:ascii="Segoe UI" w:hAnsi="Segoe UI" w:eastAsia="Segoe UI" w:cs="Segoe UI"/>
                  <w:i w:val="0"/>
                  <w:iCs w:val="0"/>
                  <w:caps w:val="0"/>
                  <w:color w:val="000000"/>
                  <w:spacing w:val="0"/>
                  <w:kern w:val="0"/>
                  <w:sz w:val="16"/>
                  <w:szCs w:val="16"/>
                  <w:lang w:val="en-US" w:eastAsia="zh-CN" w:bidi="ar"/>
                </w:rPr>
                <w:t>所有用户</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17B88FD5">
            <w:pPr>
              <w:keepNext w:val="0"/>
              <w:keepLines w:val="0"/>
              <w:widowControl/>
              <w:suppressLineNumbers w:val="0"/>
              <w:jc w:val="left"/>
              <w:rPr>
                <w:ins w:id="670" w:author="柠栀" w:date="2025-05-07T11:25:40Z"/>
                <w:rFonts w:hint="default" w:ascii="Segoe UI" w:hAnsi="Segoe UI" w:eastAsia="Segoe UI" w:cs="Segoe UI"/>
                <w:i w:val="0"/>
                <w:iCs w:val="0"/>
                <w:caps w:val="0"/>
                <w:color w:val="000000"/>
                <w:spacing w:val="0"/>
                <w:sz w:val="16"/>
                <w:szCs w:val="16"/>
              </w:rPr>
            </w:pPr>
            <w:ins w:id="671" w:author="柠栀" w:date="2025-05-07T11:25:40Z">
              <w:r>
                <w:rPr>
                  <w:rFonts w:hint="default" w:ascii="Segoe UI" w:hAnsi="Segoe UI" w:eastAsia="Segoe UI" w:cs="Segoe UI"/>
                  <w:i w:val="0"/>
                  <w:iCs w:val="0"/>
                  <w:caps w:val="0"/>
                  <w:color w:val="000000"/>
                  <w:spacing w:val="0"/>
                  <w:kern w:val="0"/>
                  <w:sz w:val="16"/>
                  <w:szCs w:val="16"/>
                  <w:lang w:val="en-US" w:eastAsia="zh-CN" w:bidi="ar"/>
                </w:rPr>
                <w:t>用户访谈（用户希望快速安全地进入系统）、问卷调查（了解用户对登录便捷性和安全性的需求）</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3BAEBF1D">
            <w:pPr>
              <w:keepNext w:val="0"/>
              <w:keepLines w:val="0"/>
              <w:widowControl/>
              <w:suppressLineNumbers w:val="0"/>
              <w:jc w:val="left"/>
              <w:rPr>
                <w:ins w:id="672" w:author="柠栀" w:date="2025-05-07T11:25:40Z"/>
                <w:rFonts w:hint="default" w:ascii="Segoe UI" w:hAnsi="Segoe UI" w:eastAsia="Segoe UI" w:cs="Segoe UI"/>
                <w:i w:val="0"/>
                <w:iCs w:val="0"/>
                <w:caps w:val="0"/>
                <w:color w:val="000000"/>
                <w:spacing w:val="0"/>
                <w:sz w:val="16"/>
                <w:szCs w:val="16"/>
              </w:rPr>
            </w:pPr>
            <w:ins w:id="673" w:author="柠栀" w:date="2025-05-07T11:25:40Z">
              <w:r>
                <w:rPr>
                  <w:rFonts w:hint="default" w:ascii="Segoe UI" w:hAnsi="Segoe UI" w:eastAsia="Segoe UI" w:cs="Segoe UI"/>
                  <w:i w:val="0"/>
                  <w:iCs w:val="0"/>
                  <w:caps w:val="0"/>
                  <w:color w:val="000000"/>
                  <w:spacing w:val="0"/>
                  <w:kern w:val="0"/>
                  <w:sz w:val="16"/>
                  <w:szCs w:val="16"/>
                  <w:lang w:val="en-US" w:eastAsia="zh-CN" w:bidi="ar"/>
                </w:rPr>
                <w:t>1. 用户已注册账号</w:t>
              </w:r>
            </w:ins>
            <w:ins w:id="674" w:author="柠栀" w:date="2025-05-07T11:25:40Z">
              <w:r>
                <w:rPr>
                  <w:rFonts w:hint="default" w:ascii="Segoe UI" w:hAnsi="Segoe UI" w:eastAsia="Segoe UI" w:cs="Segoe UI"/>
                  <w:i w:val="0"/>
                  <w:iCs w:val="0"/>
                  <w:caps w:val="0"/>
                  <w:color w:val="000000"/>
                  <w:spacing w:val="0"/>
                  <w:kern w:val="0"/>
                  <w:sz w:val="16"/>
                  <w:szCs w:val="16"/>
                  <w:lang w:val="en-US" w:eastAsia="zh-CN" w:bidi="ar"/>
                </w:rPr>
                <w:br w:type="textWrapping"/>
              </w:r>
            </w:ins>
            <w:ins w:id="675" w:author="柠栀" w:date="2025-05-07T11:25:40Z">
              <w:r>
                <w:rPr>
                  <w:rFonts w:hint="default" w:ascii="Segoe UI" w:hAnsi="Segoe UI" w:eastAsia="Segoe UI" w:cs="Segoe UI"/>
                  <w:i w:val="0"/>
                  <w:iCs w:val="0"/>
                  <w:caps w:val="0"/>
                  <w:color w:val="000000"/>
                  <w:spacing w:val="0"/>
                  <w:kern w:val="0"/>
                  <w:sz w:val="16"/>
                  <w:szCs w:val="16"/>
                  <w:lang w:val="en-US" w:eastAsia="zh-CN" w:bidi="ar"/>
                </w:rPr>
                <w:t>2. 系统运行正常</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5E05AEEC">
            <w:pPr>
              <w:keepNext w:val="0"/>
              <w:keepLines w:val="0"/>
              <w:widowControl/>
              <w:suppressLineNumbers w:val="0"/>
              <w:jc w:val="left"/>
              <w:rPr>
                <w:ins w:id="676" w:author="柠栀" w:date="2025-05-07T11:25:40Z"/>
                <w:rFonts w:hint="default" w:ascii="Segoe UI" w:hAnsi="Segoe UI" w:eastAsia="Segoe UI" w:cs="Segoe UI"/>
                <w:i w:val="0"/>
                <w:iCs w:val="0"/>
                <w:caps w:val="0"/>
                <w:color w:val="000000"/>
                <w:spacing w:val="0"/>
                <w:sz w:val="16"/>
                <w:szCs w:val="16"/>
              </w:rPr>
            </w:pPr>
            <w:ins w:id="677" w:author="柠栀" w:date="2025-05-07T11:25:40Z">
              <w:r>
                <w:rPr>
                  <w:rFonts w:hint="default" w:ascii="Segoe UI" w:hAnsi="Segoe UI" w:eastAsia="Segoe UI" w:cs="Segoe UI"/>
                  <w:i w:val="0"/>
                  <w:iCs w:val="0"/>
                  <w:caps w:val="0"/>
                  <w:color w:val="000000"/>
                  <w:spacing w:val="0"/>
                  <w:kern w:val="0"/>
                  <w:sz w:val="16"/>
                  <w:szCs w:val="16"/>
                  <w:lang w:val="en-US" w:eastAsia="zh-CN" w:bidi="ar"/>
                </w:rPr>
                <w:t>成功：用户进入系统主页</w:t>
              </w:r>
            </w:ins>
            <w:ins w:id="678" w:author="柠栀" w:date="2025-05-07T11:25:40Z">
              <w:r>
                <w:rPr>
                  <w:rFonts w:hint="default" w:ascii="Segoe UI" w:hAnsi="Segoe UI" w:eastAsia="Segoe UI" w:cs="Segoe UI"/>
                  <w:i w:val="0"/>
                  <w:iCs w:val="0"/>
                  <w:caps w:val="0"/>
                  <w:color w:val="000000"/>
                  <w:spacing w:val="0"/>
                  <w:kern w:val="0"/>
                  <w:sz w:val="16"/>
                  <w:szCs w:val="16"/>
                  <w:lang w:val="en-US" w:eastAsia="zh-CN" w:bidi="ar"/>
                </w:rPr>
                <w:br w:type="textWrapping"/>
              </w:r>
            </w:ins>
            <w:ins w:id="679" w:author="柠栀" w:date="2025-05-07T11:25:40Z">
              <w:r>
                <w:rPr>
                  <w:rFonts w:hint="default" w:ascii="Segoe UI" w:hAnsi="Segoe UI" w:eastAsia="Segoe UI" w:cs="Segoe UI"/>
                  <w:i w:val="0"/>
                  <w:iCs w:val="0"/>
                  <w:caps w:val="0"/>
                  <w:color w:val="000000"/>
                  <w:spacing w:val="0"/>
                  <w:kern w:val="0"/>
                  <w:sz w:val="16"/>
                  <w:szCs w:val="16"/>
                  <w:lang w:val="en-US" w:eastAsia="zh-CN" w:bidi="ar"/>
                </w:rPr>
                <w:t>失败：返回登录页并显示错误信息</w:t>
              </w:r>
            </w:ins>
          </w:p>
        </w:tc>
      </w:tr>
      <w:tr w14:paraId="7CD7FE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ins w:id="680" w:author="柠栀" w:date="2025-05-07T11:25:40Z"/>
        </w:trPr>
        <w:tc>
          <w:tcPr>
            <w:tcW w:w="0" w:type="auto"/>
            <w:tcBorders>
              <w:top w:val="nil"/>
              <w:left w:val="nil"/>
              <w:bottom w:val="nil"/>
            </w:tcBorders>
            <w:shd w:val="clear" w:color="auto" w:fill="FFFFFF"/>
            <w:tcMar>
              <w:top w:w="120" w:type="dxa"/>
              <w:left w:w="180" w:type="dxa"/>
              <w:bottom w:w="120" w:type="dxa"/>
              <w:right w:w="180" w:type="dxa"/>
            </w:tcMar>
            <w:vAlign w:val="center"/>
          </w:tcPr>
          <w:p w14:paraId="3EF9B2D2">
            <w:pPr>
              <w:keepNext w:val="0"/>
              <w:keepLines w:val="0"/>
              <w:widowControl/>
              <w:suppressLineNumbers w:val="0"/>
              <w:jc w:val="left"/>
              <w:rPr>
                <w:ins w:id="681" w:author="柠栀" w:date="2025-05-07T11:25:40Z"/>
                <w:rFonts w:hint="default" w:ascii="Segoe UI" w:hAnsi="Segoe UI" w:eastAsia="Segoe UI" w:cs="Segoe UI"/>
                <w:i w:val="0"/>
                <w:iCs w:val="0"/>
                <w:caps w:val="0"/>
                <w:color w:val="000000"/>
                <w:spacing w:val="0"/>
                <w:sz w:val="16"/>
                <w:szCs w:val="16"/>
                <w:lang w:val="en-US"/>
              </w:rPr>
            </w:pPr>
            <w:ins w:id="682" w:author="柠栀" w:date="2025-05-07T11:25:40Z">
              <w:r>
                <w:rPr>
                  <w:rFonts w:hint="default" w:ascii="Segoe UI" w:hAnsi="Segoe UI" w:eastAsia="Segoe UI" w:cs="Segoe UI"/>
                  <w:i w:val="0"/>
                  <w:iCs w:val="0"/>
                  <w:caps w:val="0"/>
                  <w:color w:val="000000"/>
                  <w:spacing w:val="0"/>
                  <w:kern w:val="0"/>
                  <w:sz w:val="16"/>
                  <w:szCs w:val="16"/>
                  <w:lang w:val="en-US" w:eastAsia="zh-CN" w:bidi="ar"/>
                </w:rPr>
                <w:t xml:space="preserve">FNC - </w:t>
              </w:r>
            </w:ins>
            <w:ins w:id="683" w:author="柠栀" w:date="2025-05-07T11:25:40Z">
              <w:r>
                <w:rPr>
                  <w:rFonts w:hint="eastAsia" w:ascii="Segoe UI" w:hAnsi="Segoe UI" w:eastAsia="Segoe UI" w:cs="Segoe UI"/>
                  <w:i w:val="0"/>
                  <w:iCs w:val="0"/>
                  <w:caps w:val="0"/>
                  <w:color w:val="000000"/>
                  <w:spacing w:val="0"/>
                  <w:kern w:val="0"/>
                  <w:sz w:val="16"/>
                  <w:szCs w:val="16"/>
                  <w:lang w:val="en-US" w:eastAsia="zh-CN" w:bidi="ar"/>
                </w:rPr>
                <w:t>07</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4011C198">
            <w:pPr>
              <w:keepNext w:val="0"/>
              <w:keepLines w:val="0"/>
              <w:widowControl/>
              <w:suppressLineNumbers w:val="0"/>
              <w:jc w:val="left"/>
              <w:rPr>
                <w:ins w:id="684" w:author="柠栀" w:date="2025-05-07T11:25:40Z"/>
                <w:rFonts w:hint="default" w:ascii="Segoe UI" w:hAnsi="Segoe UI" w:eastAsia="Segoe UI" w:cs="Segoe UI"/>
                <w:i w:val="0"/>
                <w:iCs w:val="0"/>
                <w:caps w:val="0"/>
                <w:color w:val="000000"/>
                <w:spacing w:val="0"/>
                <w:sz w:val="16"/>
                <w:szCs w:val="16"/>
              </w:rPr>
            </w:pPr>
            <w:ins w:id="685" w:author="柠栀" w:date="2025-05-07T11:25:40Z">
              <w:r>
                <w:rPr>
                  <w:rFonts w:hint="default" w:ascii="Segoe UI" w:hAnsi="Segoe UI" w:eastAsia="Segoe UI" w:cs="Segoe UI"/>
                  <w:i w:val="0"/>
                  <w:iCs w:val="0"/>
                  <w:caps w:val="0"/>
                  <w:color w:val="000000"/>
                  <w:spacing w:val="0"/>
                  <w:kern w:val="0"/>
                  <w:sz w:val="16"/>
                  <w:szCs w:val="16"/>
                  <w:lang w:val="en-US" w:eastAsia="zh-CN" w:bidi="ar"/>
                </w:rPr>
                <w:t>注册</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17DC22A2">
            <w:pPr>
              <w:keepNext w:val="0"/>
              <w:keepLines w:val="0"/>
              <w:widowControl/>
              <w:suppressLineNumbers w:val="0"/>
              <w:jc w:val="left"/>
              <w:rPr>
                <w:ins w:id="686" w:author="柠栀" w:date="2025-05-07T11:25:40Z"/>
                <w:rFonts w:hint="default" w:ascii="Segoe UI" w:hAnsi="Segoe UI" w:eastAsia="Segoe UI" w:cs="Segoe UI"/>
                <w:i w:val="0"/>
                <w:iCs w:val="0"/>
                <w:caps w:val="0"/>
                <w:color w:val="000000"/>
                <w:spacing w:val="0"/>
                <w:sz w:val="16"/>
                <w:szCs w:val="16"/>
              </w:rPr>
            </w:pPr>
            <w:ins w:id="687" w:author="柠栀" w:date="2025-05-07T11:25:40Z">
              <w:r>
                <w:rPr>
                  <w:rFonts w:hint="default" w:ascii="Segoe UI" w:hAnsi="Segoe UI" w:eastAsia="Segoe UI" w:cs="Segoe UI"/>
                  <w:i w:val="0"/>
                  <w:iCs w:val="0"/>
                  <w:caps w:val="0"/>
                  <w:color w:val="000000"/>
                  <w:spacing w:val="0"/>
                  <w:kern w:val="0"/>
                  <w:sz w:val="16"/>
                  <w:szCs w:val="16"/>
                  <w:lang w:val="en-US" w:eastAsia="zh-CN" w:bidi="ar"/>
                </w:rPr>
                <w:t>手机号（未注册过的有效号码）、密码（符合强度要求的设置）、验证码（图片或短信形式的动态码）</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37551BA5">
            <w:pPr>
              <w:keepNext w:val="0"/>
              <w:keepLines w:val="0"/>
              <w:widowControl/>
              <w:suppressLineNumbers w:val="0"/>
              <w:jc w:val="left"/>
              <w:rPr>
                <w:ins w:id="688" w:author="柠栀" w:date="2025-05-07T11:25:40Z"/>
                <w:rFonts w:hint="default" w:ascii="Segoe UI" w:hAnsi="Segoe UI" w:eastAsia="Segoe UI" w:cs="Segoe UI"/>
                <w:i w:val="0"/>
                <w:iCs w:val="0"/>
                <w:caps w:val="0"/>
                <w:color w:val="000000"/>
                <w:spacing w:val="0"/>
                <w:sz w:val="16"/>
                <w:szCs w:val="16"/>
              </w:rPr>
            </w:pPr>
            <w:ins w:id="689" w:author="柠栀" w:date="2025-05-07T11:25:40Z">
              <w:r>
                <w:rPr>
                  <w:rFonts w:hint="default" w:ascii="Segoe UI" w:hAnsi="Segoe UI" w:eastAsia="Segoe UI" w:cs="Segoe UI"/>
                  <w:i w:val="0"/>
                  <w:iCs w:val="0"/>
                  <w:caps w:val="0"/>
                  <w:color w:val="000000"/>
                  <w:spacing w:val="0"/>
                  <w:kern w:val="0"/>
                  <w:sz w:val="16"/>
                  <w:szCs w:val="16"/>
                  <w:lang w:val="en-US" w:eastAsia="zh-CN" w:bidi="ar"/>
                </w:rPr>
                <w:t>验证输入信息有效性，加密密码，发送验证邮件或短信，存储用户信息</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124379B1">
            <w:pPr>
              <w:keepNext w:val="0"/>
              <w:keepLines w:val="0"/>
              <w:widowControl/>
              <w:suppressLineNumbers w:val="0"/>
              <w:jc w:val="left"/>
              <w:rPr>
                <w:ins w:id="690" w:author="柠栀" w:date="2025-05-07T11:25:40Z"/>
                <w:rFonts w:hint="default" w:ascii="Segoe UI" w:hAnsi="Segoe UI" w:eastAsia="Segoe UI" w:cs="Segoe UI"/>
                <w:i w:val="0"/>
                <w:iCs w:val="0"/>
                <w:caps w:val="0"/>
                <w:color w:val="000000"/>
                <w:spacing w:val="0"/>
                <w:sz w:val="16"/>
                <w:szCs w:val="16"/>
              </w:rPr>
            </w:pPr>
            <w:ins w:id="691" w:author="柠栀" w:date="2025-05-07T11:25:40Z">
              <w:r>
                <w:rPr>
                  <w:rFonts w:hint="default" w:ascii="Segoe UI" w:hAnsi="Segoe UI" w:eastAsia="Segoe UI" w:cs="Segoe UI"/>
                  <w:i w:val="0"/>
                  <w:iCs w:val="0"/>
                  <w:caps w:val="0"/>
                  <w:color w:val="000000"/>
                  <w:spacing w:val="0"/>
                  <w:kern w:val="0"/>
                  <w:sz w:val="16"/>
                  <w:szCs w:val="16"/>
                  <w:lang w:val="en-US" w:eastAsia="zh-CN" w:bidi="ar"/>
                </w:rPr>
                <w:t>注册成功 / 失败的消息、用户账户信息</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476BAECF">
            <w:pPr>
              <w:keepNext w:val="0"/>
              <w:keepLines w:val="0"/>
              <w:widowControl/>
              <w:suppressLineNumbers w:val="0"/>
              <w:jc w:val="left"/>
              <w:rPr>
                <w:ins w:id="692" w:author="柠栀" w:date="2025-05-07T11:25:40Z"/>
                <w:rFonts w:hint="default" w:ascii="Segoe UI" w:hAnsi="Segoe UI" w:eastAsia="Segoe UI" w:cs="Segoe UI"/>
                <w:i w:val="0"/>
                <w:iCs w:val="0"/>
                <w:caps w:val="0"/>
                <w:color w:val="000000"/>
                <w:spacing w:val="0"/>
                <w:sz w:val="16"/>
                <w:szCs w:val="16"/>
              </w:rPr>
            </w:pPr>
            <w:ins w:id="693" w:author="柠栀" w:date="2025-05-07T11:25:40Z">
              <w:r>
                <w:rPr>
                  <w:rFonts w:hint="default" w:ascii="Segoe UI" w:hAnsi="Segoe UI" w:eastAsia="Segoe UI" w:cs="Segoe UI"/>
                  <w:i w:val="0"/>
                  <w:iCs w:val="0"/>
                  <w:caps w:val="0"/>
                  <w:color w:val="000000"/>
                  <w:spacing w:val="0"/>
                  <w:kern w:val="0"/>
                  <w:sz w:val="16"/>
                  <w:szCs w:val="16"/>
                  <w:lang w:val="en-US" w:eastAsia="zh-CN" w:bidi="ar"/>
                </w:rPr>
                <w:t>中</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43F5DCBE">
            <w:pPr>
              <w:keepNext w:val="0"/>
              <w:keepLines w:val="0"/>
              <w:widowControl/>
              <w:suppressLineNumbers w:val="0"/>
              <w:jc w:val="left"/>
              <w:rPr>
                <w:ins w:id="694" w:author="柠栀" w:date="2025-05-07T11:25:40Z"/>
                <w:rFonts w:hint="default" w:ascii="Segoe UI" w:hAnsi="Segoe UI" w:eastAsia="Segoe UI" w:cs="Segoe UI"/>
                <w:i w:val="0"/>
                <w:iCs w:val="0"/>
                <w:caps w:val="0"/>
                <w:color w:val="000000"/>
                <w:spacing w:val="0"/>
                <w:sz w:val="16"/>
                <w:szCs w:val="16"/>
              </w:rPr>
            </w:pPr>
            <w:ins w:id="695" w:author="柠栀" w:date="2025-05-07T11:25:40Z">
              <w:r>
                <w:rPr>
                  <w:rFonts w:hint="default" w:ascii="Segoe UI" w:hAnsi="Segoe UI" w:eastAsia="Segoe UI" w:cs="Segoe UI"/>
                  <w:i w:val="0"/>
                  <w:iCs w:val="0"/>
                  <w:caps w:val="0"/>
                  <w:color w:val="000000"/>
                  <w:spacing w:val="0"/>
                  <w:kern w:val="0"/>
                  <w:sz w:val="16"/>
                  <w:szCs w:val="16"/>
                  <w:lang w:val="en-US" w:eastAsia="zh-CN" w:bidi="ar"/>
                </w:rPr>
                <w:t>所有用户</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3032459B">
            <w:pPr>
              <w:keepNext w:val="0"/>
              <w:keepLines w:val="0"/>
              <w:widowControl/>
              <w:suppressLineNumbers w:val="0"/>
              <w:jc w:val="left"/>
              <w:rPr>
                <w:ins w:id="696" w:author="柠栀" w:date="2025-05-07T11:25:40Z"/>
                <w:rFonts w:hint="default" w:ascii="Segoe UI" w:hAnsi="Segoe UI" w:eastAsia="Segoe UI" w:cs="Segoe UI"/>
                <w:i w:val="0"/>
                <w:iCs w:val="0"/>
                <w:caps w:val="0"/>
                <w:color w:val="000000"/>
                <w:spacing w:val="0"/>
                <w:sz w:val="16"/>
                <w:szCs w:val="16"/>
              </w:rPr>
            </w:pPr>
            <w:ins w:id="697" w:author="柠栀" w:date="2025-05-07T11:25:40Z">
              <w:r>
                <w:rPr>
                  <w:rFonts w:hint="default" w:ascii="Segoe UI" w:hAnsi="Segoe UI" w:eastAsia="Segoe UI" w:cs="Segoe UI"/>
                  <w:i w:val="0"/>
                  <w:iCs w:val="0"/>
                  <w:caps w:val="0"/>
                  <w:color w:val="000000"/>
                  <w:spacing w:val="0"/>
                  <w:kern w:val="0"/>
                  <w:sz w:val="16"/>
                  <w:szCs w:val="16"/>
                  <w:lang w:val="en-US" w:eastAsia="zh-CN" w:bidi="ar"/>
                </w:rPr>
                <w:t>用户访谈（新用户希望便捷注册进入系统）、问卷调查（收集用户对注册流程体验的需求）</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58EB7449">
            <w:pPr>
              <w:keepNext w:val="0"/>
              <w:keepLines w:val="0"/>
              <w:widowControl/>
              <w:suppressLineNumbers w:val="0"/>
              <w:jc w:val="left"/>
              <w:rPr>
                <w:ins w:id="698" w:author="柠栀" w:date="2025-05-07T11:25:40Z"/>
                <w:rFonts w:hint="default" w:ascii="Segoe UI" w:hAnsi="Segoe UI" w:eastAsia="Segoe UI" w:cs="Segoe UI"/>
                <w:i w:val="0"/>
                <w:iCs w:val="0"/>
                <w:caps w:val="0"/>
                <w:color w:val="000000"/>
                <w:spacing w:val="0"/>
                <w:sz w:val="16"/>
                <w:szCs w:val="16"/>
              </w:rPr>
            </w:pPr>
            <w:ins w:id="699" w:author="柠栀" w:date="2025-05-07T11:25:40Z">
              <w:r>
                <w:rPr>
                  <w:rFonts w:hint="default" w:ascii="Segoe UI" w:hAnsi="Segoe UI" w:eastAsia="Segoe UI" w:cs="Segoe UI"/>
                  <w:i w:val="0"/>
                  <w:iCs w:val="0"/>
                  <w:caps w:val="0"/>
                  <w:color w:val="000000"/>
                  <w:spacing w:val="0"/>
                  <w:kern w:val="0"/>
                  <w:sz w:val="16"/>
                  <w:szCs w:val="16"/>
                  <w:lang w:val="en-US" w:eastAsia="zh-CN" w:bidi="ar"/>
                </w:rPr>
                <w:t>用户未拥有可用账号</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11F8057F">
            <w:pPr>
              <w:keepNext w:val="0"/>
              <w:keepLines w:val="0"/>
              <w:widowControl/>
              <w:suppressLineNumbers w:val="0"/>
              <w:jc w:val="left"/>
              <w:rPr>
                <w:ins w:id="700" w:author="柠栀" w:date="2025-05-07T11:25:40Z"/>
                <w:rFonts w:hint="default" w:ascii="Segoe UI" w:hAnsi="Segoe UI" w:eastAsia="Segoe UI" w:cs="Segoe UI"/>
                <w:i w:val="0"/>
                <w:iCs w:val="0"/>
                <w:caps w:val="0"/>
                <w:color w:val="000000"/>
                <w:spacing w:val="0"/>
                <w:sz w:val="16"/>
                <w:szCs w:val="16"/>
              </w:rPr>
            </w:pPr>
            <w:ins w:id="701" w:author="柠栀" w:date="2025-05-07T11:25:40Z">
              <w:r>
                <w:rPr>
                  <w:rFonts w:hint="default" w:ascii="Segoe UI" w:hAnsi="Segoe UI" w:eastAsia="Segoe UI" w:cs="Segoe UI"/>
                  <w:i w:val="0"/>
                  <w:iCs w:val="0"/>
                  <w:caps w:val="0"/>
                  <w:color w:val="000000"/>
                  <w:spacing w:val="0"/>
                  <w:kern w:val="0"/>
                  <w:sz w:val="16"/>
                  <w:szCs w:val="16"/>
                  <w:lang w:val="en-US" w:eastAsia="zh-CN" w:bidi="ar"/>
                </w:rPr>
                <w:t>成功：提示并跳转登录页面</w:t>
              </w:r>
            </w:ins>
            <w:ins w:id="702" w:author="柠栀" w:date="2025-05-07T11:25:40Z">
              <w:r>
                <w:rPr>
                  <w:rFonts w:hint="default" w:ascii="Segoe UI" w:hAnsi="Segoe UI" w:eastAsia="Segoe UI" w:cs="Segoe UI"/>
                  <w:i w:val="0"/>
                  <w:iCs w:val="0"/>
                  <w:caps w:val="0"/>
                  <w:color w:val="000000"/>
                  <w:spacing w:val="0"/>
                  <w:kern w:val="0"/>
                  <w:sz w:val="16"/>
                  <w:szCs w:val="16"/>
                  <w:lang w:val="en-US" w:eastAsia="zh-CN" w:bidi="ar"/>
                </w:rPr>
                <w:br w:type="textWrapping"/>
              </w:r>
            </w:ins>
            <w:ins w:id="703" w:author="柠栀" w:date="2025-05-07T11:25:40Z">
              <w:r>
                <w:rPr>
                  <w:rFonts w:hint="default" w:ascii="Segoe UI" w:hAnsi="Segoe UI" w:eastAsia="Segoe UI" w:cs="Segoe UI"/>
                  <w:i w:val="0"/>
                  <w:iCs w:val="0"/>
                  <w:caps w:val="0"/>
                  <w:color w:val="000000"/>
                  <w:spacing w:val="0"/>
                  <w:kern w:val="0"/>
                  <w:sz w:val="16"/>
                  <w:szCs w:val="16"/>
                  <w:lang w:val="en-US" w:eastAsia="zh-CN" w:bidi="ar"/>
                </w:rPr>
                <w:t>失败：返回并显示错误信息</w:t>
              </w:r>
            </w:ins>
          </w:p>
        </w:tc>
      </w:tr>
      <w:tr w14:paraId="683150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ins w:id="704" w:author="柠栀" w:date="2025-05-07T11:25:40Z"/>
        </w:trPr>
        <w:tc>
          <w:tcPr>
            <w:tcW w:w="0" w:type="auto"/>
            <w:tcBorders>
              <w:top w:val="nil"/>
              <w:left w:val="nil"/>
              <w:bottom w:val="nil"/>
            </w:tcBorders>
            <w:shd w:val="clear" w:color="auto" w:fill="FFFFFF"/>
            <w:tcMar>
              <w:top w:w="120" w:type="dxa"/>
              <w:left w:w="180" w:type="dxa"/>
              <w:bottom w:w="120" w:type="dxa"/>
              <w:right w:w="180" w:type="dxa"/>
            </w:tcMar>
            <w:vAlign w:val="center"/>
          </w:tcPr>
          <w:p w14:paraId="74E9D992">
            <w:pPr>
              <w:keepNext w:val="0"/>
              <w:keepLines w:val="0"/>
              <w:widowControl/>
              <w:suppressLineNumbers w:val="0"/>
              <w:jc w:val="left"/>
              <w:rPr>
                <w:ins w:id="705" w:author="柠栀" w:date="2025-05-07T11:25:40Z"/>
                <w:rFonts w:hint="default" w:ascii="Segoe UI" w:hAnsi="Segoe UI" w:eastAsia="Segoe UI" w:cs="Segoe UI"/>
                <w:i w:val="0"/>
                <w:iCs w:val="0"/>
                <w:caps w:val="0"/>
                <w:color w:val="000000"/>
                <w:spacing w:val="0"/>
                <w:sz w:val="16"/>
                <w:szCs w:val="16"/>
                <w:lang w:val="en-US"/>
              </w:rPr>
            </w:pPr>
            <w:ins w:id="706" w:author="柠栀" w:date="2025-05-07T11:25:40Z">
              <w:r>
                <w:rPr>
                  <w:rFonts w:hint="default" w:ascii="Segoe UI" w:hAnsi="Segoe UI" w:eastAsia="Segoe UI" w:cs="Segoe UI"/>
                  <w:i w:val="0"/>
                  <w:iCs w:val="0"/>
                  <w:caps w:val="0"/>
                  <w:color w:val="000000"/>
                  <w:spacing w:val="0"/>
                  <w:kern w:val="0"/>
                  <w:sz w:val="16"/>
                  <w:szCs w:val="16"/>
                  <w:lang w:val="en-US" w:eastAsia="zh-CN" w:bidi="ar"/>
                </w:rPr>
                <w:t xml:space="preserve">FNC - </w:t>
              </w:r>
            </w:ins>
            <w:ins w:id="707" w:author="柠栀" w:date="2025-05-07T11:25:40Z">
              <w:r>
                <w:rPr>
                  <w:rFonts w:hint="eastAsia" w:ascii="Segoe UI" w:hAnsi="Segoe UI" w:eastAsia="Segoe UI" w:cs="Segoe UI"/>
                  <w:i w:val="0"/>
                  <w:iCs w:val="0"/>
                  <w:caps w:val="0"/>
                  <w:color w:val="000000"/>
                  <w:spacing w:val="0"/>
                  <w:kern w:val="0"/>
                  <w:sz w:val="16"/>
                  <w:szCs w:val="16"/>
                  <w:lang w:val="en-US" w:eastAsia="zh-CN" w:bidi="ar"/>
                </w:rPr>
                <w:t>08</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023F922D">
            <w:pPr>
              <w:keepNext w:val="0"/>
              <w:keepLines w:val="0"/>
              <w:widowControl/>
              <w:suppressLineNumbers w:val="0"/>
              <w:jc w:val="left"/>
              <w:rPr>
                <w:ins w:id="708" w:author="柠栀" w:date="2025-05-07T11:25:40Z"/>
                <w:rFonts w:hint="default" w:ascii="Segoe UI" w:hAnsi="Segoe UI" w:eastAsia="Segoe UI" w:cs="Segoe UI"/>
                <w:i w:val="0"/>
                <w:iCs w:val="0"/>
                <w:caps w:val="0"/>
                <w:color w:val="000000"/>
                <w:spacing w:val="0"/>
                <w:sz w:val="16"/>
                <w:szCs w:val="16"/>
              </w:rPr>
            </w:pPr>
            <w:ins w:id="709" w:author="柠栀" w:date="2025-05-07T11:25:40Z">
              <w:r>
                <w:rPr>
                  <w:rFonts w:hint="default" w:ascii="Segoe UI" w:hAnsi="Segoe UI" w:eastAsia="Segoe UI" w:cs="Segoe UI"/>
                  <w:i w:val="0"/>
                  <w:iCs w:val="0"/>
                  <w:caps w:val="0"/>
                  <w:color w:val="000000"/>
                  <w:spacing w:val="0"/>
                  <w:kern w:val="0"/>
                  <w:sz w:val="16"/>
                  <w:szCs w:val="16"/>
                  <w:lang w:val="en-US" w:eastAsia="zh-CN" w:bidi="ar"/>
                </w:rPr>
                <w:t>忘记密码</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15CB7AFE">
            <w:pPr>
              <w:keepNext w:val="0"/>
              <w:keepLines w:val="0"/>
              <w:widowControl/>
              <w:suppressLineNumbers w:val="0"/>
              <w:jc w:val="left"/>
              <w:rPr>
                <w:ins w:id="710" w:author="柠栀" w:date="2025-05-07T11:25:40Z"/>
                <w:rFonts w:hint="default" w:ascii="Segoe UI" w:hAnsi="Segoe UI" w:eastAsia="Segoe UI" w:cs="Segoe UI"/>
                <w:i w:val="0"/>
                <w:iCs w:val="0"/>
                <w:caps w:val="0"/>
                <w:color w:val="000000"/>
                <w:spacing w:val="0"/>
                <w:sz w:val="16"/>
                <w:szCs w:val="16"/>
              </w:rPr>
            </w:pPr>
            <w:ins w:id="711" w:author="柠栀" w:date="2025-05-07T11:25:40Z">
              <w:r>
                <w:rPr>
                  <w:rFonts w:hint="default" w:ascii="Segoe UI" w:hAnsi="Segoe UI" w:eastAsia="Segoe UI" w:cs="Segoe UI"/>
                  <w:i w:val="0"/>
                  <w:iCs w:val="0"/>
                  <w:caps w:val="0"/>
                  <w:color w:val="000000"/>
                  <w:spacing w:val="0"/>
                  <w:kern w:val="0"/>
                  <w:sz w:val="16"/>
                  <w:szCs w:val="16"/>
                  <w:lang w:val="en-US" w:eastAsia="zh-CN" w:bidi="ar"/>
                </w:rPr>
                <w:t>手机号、密码、验证码</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2FB19FA3">
            <w:pPr>
              <w:keepNext w:val="0"/>
              <w:keepLines w:val="0"/>
              <w:widowControl/>
              <w:suppressLineNumbers w:val="0"/>
              <w:jc w:val="left"/>
              <w:rPr>
                <w:ins w:id="712" w:author="柠栀" w:date="2025-05-07T11:25:40Z"/>
                <w:rFonts w:hint="default" w:ascii="Segoe UI" w:hAnsi="Segoe UI" w:eastAsia="Segoe UI" w:cs="Segoe UI"/>
                <w:i w:val="0"/>
                <w:iCs w:val="0"/>
                <w:caps w:val="0"/>
                <w:color w:val="000000"/>
                <w:spacing w:val="0"/>
                <w:sz w:val="16"/>
                <w:szCs w:val="16"/>
              </w:rPr>
            </w:pPr>
            <w:ins w:id="713" w:author="柠栀" w:date="2025-05-07T11:25:40Z">
              <w:r>
                <w:rPr>
                  <w:rFonts w:hint="default" w:ascii="Segoe UI" w:hAnsi="Segoe UI" w:eastAsia="Segoe UI" w:cs="Segoe UI"/>
                  <w:i w:val="0"/>
                  <w:iCs w:val="0"/>
                  <w:caps w:val="0"/>
                  <w:color w:val="000000"/>
                  <w:spacing w:val="0"/>
                  <w:kern w:val="0"/>
                  <w:sz w:val="16"/>
                  <w:szCs w:val="16"/>
                  <w:lang w:val="en-US" w:eastAsia="zh-CN" w:bidi="ar"/>
                </w:rPr>
                <w:t>验证用户身份，生成具有时效性且加密的重置密码链接，通过邮件或短信发送给用户，并附带操作指引</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3223C28A">
            <w:pPr>
              <w:keepNext w:val="0"/>
              <w:keepLines w:val="0"/>
              <w:widowControl/>
              <w:suppressLineNumbers w:val="0"/>
              <w:jc w:val="left"/>
              <w:rPr>
                <w:ins w:id="714" w:author="柠栀" w:date="2025-05-07T11:25:40Z"/>
                <w:rFonts w:hint="default" w:ascii="Segoe UI" w:hAnsi="Segoe UI" w:eastAsia="Segoe UI" w:cs="Segoe UI"/>
                <w:i w:val="0"/>
                <w:iCs w:val="0"/>
                <w:caps w:val="0"/>
                <w:color w:val="000000"/>
                <w:spacing w:val="0"/>
                <w:sz w:val="16"/>
                <w:szCs w:val="16"/>
              </w:rPr>
            </w:pPr>
            <w:ins w:id="715" w:author="柠栀" w:date="2025-05-07T11:25:40Z">
              <w:r>
                <w:rPr>
                  <w:rFonts w:hint="default" w:ascii="Segoe UI" w:hAnsi="Segoe UI" w:eastAsia="Segoe UI" w:cs="Segoe UI"/>
                  <w:i w:val="0"/>
                  <w:iCs w:val="0"/>
                  <w:caps w:val="0"/>
                  <w:color w:val="000000"/>
                  <w:spacing w:val="0"/>
                  <w:kern w:val="0"/>
                  <w:sz w:val="16"/>
                  <w:szCs w:val="16"/>
                  <w:lang w:val="en-US" w:eastAsia="zh-CN" w:bidi="ar"/>
                </w:rPr>
                <w:t>重置密码链接、操作指引</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0BBD99C8">
            <w:pPr>
              <w:keepNext w:val="0"/>
              <w:keepLines w:val="0"/>
              <w:widowControl/>
              <w:suppressLineNumbers w:val="0"/>
              <w:jc w:val="left"/>
              <w:rPr>
                <w:ins w:id="716" w:author="柠栀" w:date="2025-05-07T11:25:40Z"/>
                <w:rFonts w:hint="default" w:ascii="Segoe UI" w:hAnsi="Segoe UI" w:eastAsia="Segoe UI" w:cs="Segoe UI"/>
                <w:i w:val="0"/>
                <w:iCs w:val="0"/>
                <w:caps w:val="0"/>
                <w:color w:val="000000"/>
                <w:spacing w:val="0"/>
                <w:sz w:val="16"/>
                <w:szCs w:val="16"/>
              </w:rPr>
            </w:pPr>
            <w:ins w:id="717" w:author="柠栀" w:date="2025-05-07T11:25:40Z">
              <w:r>
                <w:rPr>
                  <w:rFonts w:hint="default" w:ascii="Segoe UI" w:hAnsi="Segoe UI" w:eastAsia="Segoe UI" w:cs="Segoe UI"/>
                  <w:i w:val="0"/>
                  <w:iCs w:val="0"/>
                  <w:caps w:val="0"/>
                  <w:color w:val="000000"/>
                  <w:spacing w:val="0"/>
                  <w:kern w:val="0"/>
                  <w:sz w:val="16"/>
                  <w:szCs w:val="16"/>
                  <w:lang w:val="en-US" w:eastAsia="zh-CN" w:bidi="ar"/>
                </w:rPr>
                <w:t>中</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4CB4327E">
            <w:pPr>
              <w:keepNext w:val="0"/>
              <w:keepLines w:val="0"/>
              <w:widowControl/>
              <w:suppressLineNumbers w:val="0"/>
              <w:jc w:val="left"/>
              <w:rPr>
                <w:ins w:id="718" w:author="柠栀" w:date="2025-05-07T11:25:40Z"/>
                <w:rFonts w:hint="default" w:ascii="Segoe UI" w:hAnsi="Segoe UI" w:eastAsia="Segoe UI" w:cs="Segoe UI"/>
                <w:i w:val="0"/>
                <w:iCs w:val="0"/>
                <w:caps w:val="0"/>
                <w:color w:val="000000"/>
                <w:spacing w:val="0"/>
                <w:sz w:val="16"/>
                <w:szCs w:val="16"/>
              </w:rPr>
            </w:pPr>
            <w:ins w:id="719" w:author="柠栀" w:date="2025-05-07T11:25:40Z">
              <w:r>
                <w:rPr>
                  <w:rFonts w:hint="default" w:ascii="Segoe UI" w:hAnsi="Segoe UI" w:eastAsia="Segoe UI" w:cs="Segoe UI"/>
                  <w:i w:val="0"/>
                  <w:iCs w:val="0"/>
                  <w:caps w:val="0"/>
                  <w:color w:val="000000"/>
                  <w:spacing w:val="0"/>
                  <w:kern w:val="0"/>
                  <w:sz w:val="16"/>
                  <w:szCs w:val="16"/>
                  <w:lang w:val="en-US" w:eastAsia="zh-CN" w:bidi="ar"/>
                </w:rPr>
                <w:t>所有用户</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1D6A536C">
            <w:pPr>
              <w:keepNext w:val="0"/>
              <w:keepLines w:val="0"/>
              <w:widowControl/>
              <w:suppressLineNumbers w:val="0"/>
              <w:jc w:val="left"/>
              <w:rPr>
                <w:ins w:id="720" w:author="柠栀" w:date="2025-05-07T11:25:40Z"/>
                <w:rFonts w:hint="default" w:ascii="Segoe UI" w:hAnsi="Segoe UI" w:eastAsia="Segoe UI" w:cs="Segoe UI"/>
                <w:i w:val="0"/>
                <w:iCs w:val="0"/>
                <w:caps w:val="0"/>
                <w:color w:val="000000"/>
                <w:spacing w:val="0"/>
                <w:sz w:val="16"/>
                <w:szCs w:val="16"/>
              </w:rPr>
            </w:pPr>
            <w:ins w:id="721" w:author="柠栀" w:date="2025-05-07T11:25:40Z">
              <w:r>
                <w:rPr>
                  <w:rFonts w:hint="default" w:ascii="Segoe UI" w:hAnsi="Segoe UI" w:eastAsia="Segoe UI" w:cs="Segoe UI"/>
                  <w:i w:val="0"/>
                  <w:iCs w:val="0"/>
                  <w:caps w:val="0"/>
                  <w:color w:val="000000"/>
                  <w:spacing w:val="0"/>
                  <w:kern w:val="0"/>
                  <w:sz w:val="16"/>
                  <w:szCs w:val="16"/>
                  <w:lang w:val="en-US" w:eastAsia="zh-CN" w:bidi="ar"/>
                </w:rPr>
                <w:t>用户访谈（用户反馈忘记密码时希望便捷找回）、问卷调查（收集用户对密码找回流程的期望）</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30E94516">
            <w:pPr>
              <w:keepNext w:val="0"/>
              <w:keepLines w:val="0"/>
              <w:widowControl/>
              <w:suppressLineNumbers w:val="0"/>
              <w:jc w:val="left"/>
              <w:rPr>
                <w:ins w:id="722" w:author="柠栀" w:date="2025-05-07T11:25:40Z"/>
                <w:rFonts w:hint="default" w:ascii="Segoe UI" w:hAnsi="Segoe UI" w:eastAsia="Segoe UI" w:cs="Segoe UI"/>
                <w:i w:val="0"/>
                <w:iCs w:val="0"/>
                <w:caps w:val="0"/>
                <w:color w:val="000000"/>
                <w:spacing w:val="0"/>
                <w:sz w:val="16"/>
                <w:szCs w:val="16"/>
              </w:rPr>
            </w:pPr>
            <w:ins w:id="723" w:author="柠栀" w:date="2025-05-07T11:25:40Z">
              <w:r>
                <w:rPr>
                  <w:rFonts w:hint="default" w:ascii="Segoe UI" w:hAnsi="Segoe UI" w:eastAsia="Segoe UI" w:cs="Segoe UI"/>
                  <w:i w:val="0"/>
                  <w:iCs w:val="0"/>
                  <w:caps w:val="0"/>
                  <w:color w:val="000000"/>
                  <w:spacing w:val="0"/>
                  <w:kern w:val="0"/>
                  <w:sz w:val="16"/>
                  <w:szCs w:val="16"/>
                  <w:lang w:val="en-US" w:eastAsia="zh-CN" w:bidi="ar"/>
                </w:rPr>
                <w:t>用户已输入可用账户名</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148D6290">
            <w:pPr>
              <w:keepNext w:val="0"/>
              <w:keepLines w:val="0"/>
              <w:widowControl/>
              <w:suppressLineNumbers w:val="0"/>
              <w:jc w:val="left"/>
              <w:rPr>
                <w:ins w:id="724" w:author="柠栀" w:date="2025-05-07T11:25:40Z"/>
                <w:rFonts w:hint="default" w:ascii="Segoe UI" w:hAnsi="Segoe UI" w:eastAsia="Segoe UI" w:cs="Segoe UI"/>
                <w:i w:val="0"/>
                <w:iCs w:val="0"/>
                <w:caps w:val="0"/>
                <w:color w:val="000000"/>
                <w:spacing w:val="0"/>
                <w:sz w:val="16"/>
                <w:szCs w:val="16"/>
              </w:rPr>
            </w:pPr>
            <w:ins w:id="725" w:author="柠栀" w:date="2025-05-07T11:25:40Z">
              <w:r>
                <w:rPr>
                  <w:rFonts w:hint="default" w:ascii="Segoe UI" w:hAnsi="Segoe UI" w:eastAsia="Segoe UI" w:cs="Segoe UI"/>
                  <w:i w:val="0"/>
                  <w:iCs w:val="0"/>
                  <w:caps w:val="0"/>
                  <w:color w:val="000000"/>
                  <w:spacing w:val="0"/>
                  <w:kern w:val="0"/>
                  <w:sz w:val="16"/>
                  <w:szCs w:val="16"/>
                  <w:lang w:val="en-US" w:eastAsia="zh-CN" w:bidi="ar"/>
                </w:rPr>
                <w:t>修改密码</w:t>
              </w:r>
            </w:ins>
          </w:p>
        </w:tc>
      </w:tr>
      <w:tr w14:paraId="690890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ins w:id="726" w:author="柠栀" w:date="2025-05-07T11:25:40Z"/>
        </w:trPr>
        <w:tc>
          <w:tcPr>
            <w:tcW w:w="0" w:type="auto"/>
            <w:tcBorders>
              <w:top w:val="nil"/>
              <w:left w:val="nil"/>
              <w:bottom w:val="nil"/>
            </w:tcBorders>
            <w:shd w:val="clear" w:color="auto" w:fill="FFFFFF"/>
            <w:tcMar>
              <w:top w:w="120" w:type="dxa"/>
              <w:left w:w="180" w:type="dxa"/>
              <w:bottom w:w="120" w:type="dxa"/>
              <w:right w:w="180" w:type="dxa"/>
            </w:tcMar>
            <w:vAlign w:val="center"/>
          </w:tcPr>
          <w:p w14:paraId="6624EB11">
            <w:pPr>
              <w:keepNext w:val="0"/>
              <w:keepLines w:val="0"/>
              <w:widowControl/>
              <w:suppressLineNumbers w:val="0"/>
              <w:jc w:val="left"/>
              <w:rPr>
                <w:ins w:id="727" w:author="柠栀" w:date="2025-05-07T11:25:40Z"/>
                <w:rFonts w:hint="default" w:ascii="Segoe UI" w:hAnsi="Segoe UI" w:eastAsia="Segoe UI" w:cs="Segoe UI"/>
                <w:i w:val="0"/>
                <w:iCs w:val="0"/>
                <w:caps w:val="0"/>
                <w:color w:val="000000"/>
                <w:spacing w:val="0"/>
                <w:sz w:val="16"/>
                <w:szCs w:val="16"/>
                <w:lang w:val="en-US"/>
              </w:rPr>
            </w:pPr>
            <w:ins w:id="728" w:author="柠栀" w:date="2025-05-07T11:25:40Z">
              <w:r>
                <w:rPr>
                  <w:rFonts w:hint="default" w:ascii="Segoe UI" w:hAnsi="Segoe UI" w:eastAsia="Segoe UI" w:cs="Segoe UI"/>
                  <w:i w:val="0"/>
                  <w:iCs w:val="0"/>
                  <w:caps w:val="0"/>
                  <w:color w:val="000000"/>
                  <w:spacing w:val="0"/>
                  <w:kern w:val="0"/>
                  <w:sz w:val="16"/>
                  <w:szCs w:val="16"/>
                  <w:lang w:val="en-US" w:eastAsia="zh-CN" w:bidi="ar"/>
                </w:rPr>
                <w:t xml:space="preserve">FNC - </w:t>
              </w:r>
            </w:ins>
            <w:ins w:id="729" w:author="柠栀" w:date="2025-05-07T11:25:40Z">
              <w:r>
                <w:rPr>
                  <w:rFonts w:hint="eastAsia" w:ascii="Segoe UI" w:hAnsi="Segoe UI" w:eastAsia="Segoe UI" w:cs="Segoe UI"/>
                  <w:i w:val="0"/>
                  <w:iCs w:val="0"/>
                  <w:caps w:val="0"/>
                  <w:color w:val="000000"/>
                  <w:spacing w:val="0"/>
                  <w:kern w:val="0"/>
                  <w:sz w:val="16"/>
                  <w:szCs w:val="16"/>
                  <w:lang w:val="en-US" w:eastAsia="zh-CN" w:bidi="ar"/>
                </w:rPr>
                <w:t>09</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26A76CC4">
            <w:pPr>
              <w:keepNext w:val="0"/>
              <w:keepLines w:val="0"/>
              <w:widowControl/>
              <w:suppressLineNumbers w:val="0"/>
              <w:jc w:val="left"/>
              <w:rPr>
                <w:ins w:id="730" w:author="柠栀" w:date="2025-05-07T11:25:40Z"/>
                <w:rFonts w:hint="default" w:ascii="Segoe UI" w:hAnsi="Segoe UI" w:eastAsia="Segoe UI" w:cs="Segoe UI"/>
                <w:i w:val="0"/>
                <w:iCs w:val="0"/>
                <w:caps w:val="0"/>
                <w:color w:val="000000"/>
                <w:spacing w:val="0"/>
                <w:sz w:val="16"/>
                <w:szCs w:val="16"/>
              </w:rPr>
            </w:pPr>
            <w:ins w:id="731" w:author="柠栀" w:date="2025-05-07T11:25:40Z">
              <w:r>
                <w:rPr>
                  <w:rFonts w:hint="default" w:ascii="Segoe UI" w:hAnsi="Segoe UI" w:eastAsia="Segoe UI" w:cs="Segoe UI"/>
                  <w:i w:val="0"/>
                  <w:iCs w:val="0"/>
                  <w:caps w:val="0"/>
                  <w:color w:val="000000"/>
                  <w:spacing w:val="0"/>
                  <w:kern w:val="0"/>
                  <w:sz w:val="16"/>
                  <w:szCs w:val="16"/>
                  <w:lang w:val="en-US" w:eastAsia="zh-CN" w:bidi="ar"/>
                </w:rPr>
                <w:t>个人中心</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6B33B7CB">
            <w:pPr>
              <w:keepNext w:val="0"/>
              <w:keepLines w:val="0"/>
              <w:widowControl/>
              <w:suppressLineNumbers w:val="0"/>
              <w:jc w:val="left"/>
              <w:rPr>
                <w:ins w:id="732" w:author="柠栀" w:date="2025-05-07T11:25:40Z"/>
                <w:rFonts w:hint="default" w:ascii="Segoe UI" w:hAnsi="Segoe UI" w:eastAsia="Segoe UI" w:cs="Segoe UI"/>
                <w:i w:val="0"/>
                <w:iCs w:val="0"/>
                <w:caps w:val="0"/>
                <w:color w:val="000000"/>
                <w:spacing w:val="0"/>
                <w:sz w:val="16"/>
                <w:szCs w:val="16"/>
              </w:rPr>
            </w:pPr>
            <w:ins w:id="733" w:author="柠栀" w:date="2025-05-07T11:25:40Z">
              <w:r>
                <w:rPr>
                  <w:rFonts w:hint="default" w:ascii="Segoe UI" w:hAnsi="Segoe UI" w:eastAsia="Segoe UI" w:cs="Segoe UI"/>
                  <w:i w:val="0"/>
                  <w:iCs w:val="0"/>
                  <w:caps w:val="0"/>
                  <w:color w:val="000000"/>
                  <w:spacing w:val="0"/>
                  <w:kern w:val="0"/>
                  <w:sz w:val="16"/>
                  <w:szCs w:val="16"/>
                  <w:lang w:val="en-US" w:eastAsia="zh-CN" w:bidi="ar"/>
                </w:rPr>
                <w:t>用户 ID、请求的操作（查看个人信息、修改设置等）</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35D3A0CC">
            <w:pPr>
              <w:keepNext w:val="0"/>
              <w:keepLines w:val="0"/>
              <w:widowControl/>
              <w:suppressLineNumbers w:val="0"/>
              <w:jc w:val="left"/>
              <w:rPr>
                <w:ins w:id="734" w:author="柠栀" w:date="2025-05-07T11:25:40Z"/>
                <w:rFonts w:hint="default" w:ascii="Segoe UI" w:hAnsi="Segoe UI" w:eastAsia="Segoe UI" w:cs="Segoe UI"/>
                <w:i w:val="0"/>
                <w:iCs w:val="0"/>
                <w:caps w:val="0"/>
                <w:color w:val="000000"/>
                <w:spacing w:val="0"/>
                <w:sz w:val="16"/>
                <w:szCs w:val="16"/>
              </w:rPr>
            </w:pPr>
            <w:ins w:id="735" w:author="柠栀" w:date="2025-05-07T11:25:40Z">
              <w:r>
                <w:rPr>
                  <w:rFonts w:hint="default" w:ascii="Segoe UI" w:hAnsi="Segoe UI" w:eastAsia="Segoe UI" w:cs="Segoe UI"/>
                  <w:i w:val="0"/>
                  <w:iCs w:val="0"/>
                  <w:caps w:val="0"/>
                  <w:color w:val="000000"/>
                  <w:spacing w:val="0"/>
                  <w:kern w:val="0"/>
                  <w:sz w:val="16"/>
                  <w:szCs w:val="16"/>
                  <w:lang w:val="en-US" w:eastAsia="zh-CN" w:bidi="ar"/>
                </w:rPr>
                <w:t>根据用户 ID 加载用户数据，提供编辑界面（修改设置时），处理修改请求并验证数据</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2AF2A2A5">
            <w:pPr>
              <w:keepNext w:val="0"/>
              <w:keepLines w:val="0"/>
              <w:widowControl/>
              <w:suppressLineNumbers w:val="0"/>
              <w:jc w:val="left"/>
              <w:rPr>
                <w:ins w:id="736" w:author="柠栀" w:date="2025-05-07T11:25:40Z"/>
                <w:rFonts w:hint="default" w:ascii="Segoe UI" w:hAnsi="Segoe UI" w:eastAsia="Segoe UI" w:cs="Segoe UI"/>
                <w:i w:val="0"/>
                <w:iCs w:val="0"/>
                <w:caps w:val="0"/>
                <w:color w:val="000000"/>
                <w:spacing w:val="0"/>
                <w:sz w:val="16"/>
                <w:szCs w:val="16"/>
              </w:rPr>
            </w:pPr>
            <w:ins w:id="737" w:author="柠栀" w:date="2025-05-07T11:25:40Z">
              <w:r>
                <w:rPr>
                  <w:rFonts w:hint="default" w:ascii="Segoe UI" w:hAnsi="Segoe UI" w:eastAsia="Segoe UI" w:cs="Segoe UI"/>
                  <w:i w:val="0"/>
                  <w:iCs w:val="0"/>
                  <w:caps w:val="0"/>
                  <w:color w:val="000000"/>
                  <w:spacing w:val="0"/>
                  <w:kern w:val="0"/>
                  <w:sz w:val="16"/>
                  <w:szCs w:val="16"/>
                  <w:lang w:val="en-US" w:eastAsia="zh-CN" w:bidi="ar"/>
                </w:rPr>
                <w:t>操作结果（更新后的个人信息、修改后的设置）</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32DA906D">
            <w:pPr>
              <w:keepNext w:val="0"/>
              <w:keepLines w:val="0"/>
              <w:widowControl/>
              <w:suppressLineNumbers w:val="0"/>
              <w:jc w:val="left"/>
              <w:rPr>
                <w:ins w:id="738" w:author="柠栀" w:date="2025-05-07T11:25:40Z"/>
                <w:rFonts w:hint="default" w:ascii="Segoe UI" w:hAnsi="Segoe UI" w:eastAsia="Segoe UI" w:cs="Segoe UI"/>
                <w:i w:val="0"/>
                <w:iCs w:val="0"/>
                <w:caps w:val="0"/>
                <w:color w:val="000000"/>
                <w:spacing w:val="0"/>
                <w:sz w:val="16"/>
                <w:szCs w:val="16"/>
              </w:rPr>
            </w:pPr>
            <w:ins w:id="739" w:author="柠栀" w:date="2025-05-07T11:25:40Z">
              <w:r>
                <w:rPr>
                  <w:rFonts w:hint="default" w:ascii="Segoe UI" w:hAnsi="Segoe UI" w:eastAsia="Segoe UI" w:cs="Segoe UI"/>
                  <w:i w:val="0"/>
                  <w:iCs w:val="0"/>
                  <w:caps w:val="0"/>
                  <w:color w:val="000000"/>
                  <w:spacing w:val="0"/>
                  <w:kern w:val="0"/>
                  <w:sz w:val="16"/>
                  <w:szCs w:val="16"/>
                  <w:lang w:val="en-US" w:eastAsia="zh-CN" w:bidi="ar"/>
                </w:rPr>
                <w:t>中</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74AF4F7">
            <w:pPr>
              <w:keepNext w:val="0"/>
              <w:keepLines w:val="0"/>
              <w:widowControl/>
              <w:suppressLineNumbers w:val="0"/>
              <w:jc w:val="left"/>
              <w:rPr>
                <w:ins w:id="740" w:author="柠栀" w:date="2025-05-07T11:25:40Z"/>
                <w:rFonts w:hint="default" w:ascii="Segoe UI" w:hAnsi="Segoe UI" w:eastAsia="Segoe UI" w:cs="Segoe UI"/>
                <w:i w:val="0"/>
                <w:iCs w:val="0"/>
                <w:caps w:val="0"/>
                <w:color w:val="000000"/>
                <w:spacing w:val="0"/>
                <w:sz w:val="16"/>
                <w:szCs w:val="16"/>
              </w:rPr>
            </w:pPr>
            <w:ins w:id="741" w:author="柠栀" w:date="2025-05-07T11:25:40Z">
              <w:r>
                <w:rPr>
                  <w:rFonts w:hint="default" w:ascii="Segoe UI" w:hAnsi="Segoe UI" w:eastAsia="Segoe UI" w:cs="Segoe UI"/>
                  <w:i w:val="0"/>
                  <w:iCs w:val="0"/>
                  <w:caps w:val="0"/>
                  <w:color w:val="000000"/>
                  <w:spacing w:val="0"/>
                  <w:kern w:val="0"/>
                  <w:sz w:val="16"/>
                  <w:szCs w:val="16"/>
                  <w:lang w:val="en-US" w:eastAsia="zh-CN" w:bidi="ar"/>
                </w:rPr>
                <w:t>所有用户</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45487BB9">
            <w:pPr>
              <w:keepNext w:val="0"/>
              <w:keepLines w:val="0"/>
              <w:widowControl/>
              <w:suppressLineNumbers w:val="0"/>
              <w:jc w:val="left"/>
              <w:rPr>
                <w:ins w:id="742" w:author="柠栀" w:date="2025-05-07T11:25:40Z"/>
                <w:rFonts w:hint="default" w:ascii="Segoe UI" w:hAnsi="Segoe UI" w:eastAsia="Segoe UI" w:cs="Segoe UI"/>
                <w:i w:val="0"/>
                <w:iCs w:val="0"/>
                <w:caps w:val="0"/>
                <w:color w:val="000000"/>
                <w:spacing w:val="0"/>
                <w:sz w:val="16"/>
                <w:szCs w:val="16"/>
              </w:rPr>
            </w:pPr>
            <w:ins w:id="743" w:author="柠栀" w:date="2025-05-07T11:25:40Z">
              <w:r>
                <w:rPr>
                  <w:rFonts w:hint="default" w:ascii="Segoe UI" w:hAnsi="Segoe UI" w:eastAsia="Segoe UI" w:cs="Segoe UI"/>
                  <w:i w:val="0"/>
                  <w:iCs w:val="0"/>
                  <w:caps w:val="0"/>
                  <w:color w:val="000000"/>
                  <w:spacing w:val="0"/>
                  <w:kern w:val="0"/>
                  <w:sz w:val="16"/>
                  <w:szCs w:val="16"/>
                  <w:lang w:val="en-US" w:eastAsia="zh-CN" w:bidi="ar"/>
                </w:rPr>
                <w:t>用户访谈（用户希望集中管理个人信息与设置）、问卷调查（了解用户对个人中心功能便捷性的需求）</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4EBC1B6">
            <w:pPr>
              <w:keepNext w:val="0"/>
              <w:keepLines w:val="0"/>
              <w:widowControl/>
              <w:suppressLineNumbers w:val="0"/>
              <w:jc w:val="left"/>
              <w:rPr>
                <w:ins w:id="744" w:author="柠栀" w:date="2025-05-07T11:25:40Z"/>
                <w:rFonts w:hint="default" w:ascii="Segoe UI" w:hAnsi="Segoe UI" w:eastAsia="Segoe UI" w:cs="Segoe UI"/>
                <w:i w:val="0"/>
                <w:iCs w:val="0"/>
                <w:caps w:val="0"/>
                <w:color w:val="000000"/>
                <w:spacing w:val="0"/>
                <w:sz w:val="16"/>
                <w:szCs w:val="16"/>
              </w:rPr>
            </w:pPr>
            <w:ins w:id="745" w:author="柠栀" w:date="2025-05-07T11:25:40Z">
              <w:r>
                <w:rPr>
                  <w:rFonts w:hint="default" w:ascii="Segoe UI" w:hAnsi="Segoe UI" w:eastAsia="Segoe UI" w:cs="Segoe UI"/>
                  <w:i w:val="0"/>
                  <w:iCs w:val="0"/>
                  <w:caps w:val="0"/>
                  <w:color w:val="000000"/>
                  <w:spacing w:val="0"/>
                  <w:kern w:val="0"/>
                  <w:sz w:val="16"/>
                  <w:szCs w:val="16"/>
                  <w:lang w:val="en-US" w:eastAsia="zh-CN" w:bidi="ar"/>
                </w:rPr>
                <w:t>用户已登录系统</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66BB543F">
            <w:pPr>
              <w:keepNext w:val="0"/>
              <w:keepLines w:val="0"/>
              <w:widowControl/>
              <w:suppressLineNumbers w:val="0"/>
              <w:jc w:val="left"/>
              <w:rPr>
                <w:ins w:id="746" w:author="柠栀" w:date="2025-05-07T11:25:40Z"/>
                <w:rFonts w:hint="default" w:ascii="Segoe UI" w:hAnsi="Segoe UI" w:eastAsia="Segoe UI" w:cs="Segoe UI"/>
                <w:i w:val="0"/>
                <w:iCs w:val="0"/>
                <w:caps w:val="0"/>
                <w:color w:val="000000"/>
                <w:spacing w:val="0"/>
                <w:sz w:val="16"/>
                <w:szCs w:val="16"/>
              </w:rPr>
            </w:pPr>
            <w:ins w:id="747" w:author="柠栀" w:date="2025-05-07T11:25:40Z">
              <w:r>
                <w:rPr>
                  <w:rFonts w:hint="default" w:ascii="Segoe UI" w:hAnsi="Segoe UI" w:eastAsia="Segoe UI" w:cs="Segoe UI"/>
                  <w:i w:val="0"/>
                  <w:iCs w:val="0"/>
                  <w:caps w:val="0"/>
                  <w:color w:val="000000"/>
                  <w:spacing w:val="0"/>
                  <w:kern w:val="0"/>
                  <w:sz w:val="16"/>
                  <w:szCs w:val="16"/>
                  <w:lang w:val="en-US" w:eastAsia="zh-CN" w:bidi="ar"/>
                </w:rPr>
                <w:t>个人信息更新和显示</w:t>
              </w:r>
            </w:ins>
          </w:p>
        </w:tc>
      </w:tr>
      <w:tr w14:paraId="28C92BE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ins w:id="748" w:author="柠栀" w:date="2025-05-07T11:25:40Z"/>
        </w:trPr>
        <w:tc>
          <w:tcPr>
            <w:tcW w:w="0" w:type="auto"/>
            <w:tcBorders>
              <w:top w:val="nil"/>
              <w:left w:val="nil"/>
              <w:bottom w:val="nil"/>
            </w:tcBorders>
            <w:shd w:val="clear" w:color="auto" w:fill="FFFFFF"/>
            <w:tcMar>
              <w:top w:w="120" w:type="dxa"/>
              <w:left w:w="180" w:type="dxa"/>
              <w:bottom w:w="120" w:type="dxa"/>
              <w:right w:w="180" w:type="dxa"/>
            </w:tcMar>
            <w:vAlign w:val="center"/>
          </w:tcPr>
          <w:p w14:paraId="3AE9F7CA">
            <w:pPr>
              <w:keepNext w:val="0"/>
              <w:keepLines w:val="0"/>
              <w:widowControl/>
              <w:suppressLineNumbers w:val="0"/>
              <w:jc w:val="left"/>
              <w:rPr>
                <w:ins w:id="749" w:author="柠栀" w:date="2025-05-07T11:25:40Z"/>
                <w:rFonts w:hint="default" w:ascii="Segoe UI" w:hAnsi="Segoe UI" w:eastAsia="Segoe UI" w:cs="Segoe UI"/>
                <w:i w:val="0"/>
                <w:iCs w:val="0"/>
                <w:caps w:val="0"/>
                <w:color w:val="000000"/>
                <w:spacing w:val="0"/>
                <w:sz w:val="16"/>
                <w:szCs w:val="16"/>
                <w:lang w:val="en-US"/>
              </w:rPr>
            </w:pPr>
            <w:ins w:id="750" w:author="柠栀" w:date="2025-05-07T11:25:40Z">
              <w:r>
                <w:rPr>
                  <w:rFonts w:hint="default" w:ascii="Segoe UI" w:hAnsi="Segoe UI" w:eastAsia="Segoe UI" w:cs="Segoe UI"/>
                  <w:i w:val="0"/>
                  <w:iCs w:val="0"/>
                  <w:caps w:val="0"/>
                  <w:color w:val="000000"/>
                  <w:spacing w:val="0"/>
                  <w:kern w:val="0"/>
                  <w:sz w:val="16"/>
                  <w:szCs w:val="16"/>
                  <w:lang w:val="en-US" w:eastAsia="zh-CN" w:bidi="ar"/>
                </w:rPr>
                <w:t xml:space="preserve">FNC - </w:t>
              </w:r>
            </w:ins>
            <w:ins w:id="751" w:author="柠栀" w:date="2025-05-07T11:25:40Z">
              <w:r>
                <w:rPr>
                  <w:rFonts w:hint="eastAsia" w:ascii="Segoe UI" w:hAnsi="Segoe UI" w:eastAsia="Segoe UI" w:cs="Segoe UI"/>
                  <w:i w:val="0"/>
                  <w:iCs w:val="0"/>
                  <w:caps w:val="0"/>
                  <w:color w:val="000000"/>
                  <w:spacing w:val="0"/>
                  <w:kern w:val="0"/>
                  <w:sz w:val="16"/>
                  <w:szCs w:val="16"/>
                  <w:lang w:val="en-US" w:eastAsia="zh-CN" w:bidi="ar"/>
                </w:rPr>
                <w:t>10</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2F18DB3D">
            <w:pPr>
              <w:keepNext w:val="0"/>
              <w:keepLines w:val="0"/>
              <w:widowControl/>
              <w:suppressLineNumbers w:val="0"/>
              <w:jc w:val="left"/>
              <w:rPr>
                <w:ins w:id="752" w:author="柠栀" w:date="2025-05-07T11:25:40Z"/>
                <w:rFonts w:hint="default" w:ascii="Segoe UI" w:hAnsi="Segoe UI" w:eastAsia="Segoe UI" w:cs="Segoe UI"/>
                <w:i w:val="0"/>
                <w:iCs w:val="0"/>
                <w:caps w:val="0"/>
                <w:color w:val="000000"/>
                <w:spacing w:val="0"/>
                <w:sz w:val="16"/>
                <w:szCs w:val="16"/>
              </w:rPr>
            </w:pPr>
            <w:ins w:id="753" w:author="柠栀" w:date="2025-05-07T11:25:40Z">
              <w:r>
                <w:rPr>
                  <w:rFonts w:hint="default" w:ascii="Segoe UI" w:hAnsi="Segoe UI" w:eastAsia="Segoe UI" w:cs="Segoe UI"/>
                  <w:i w:val="0"/>
                  <w:iCs w:val="0"/>
                  <w:caps w:val="0"/>
                  <w:color w:val="000000"/>
                  <w:spacing w:val="0"/>
                  <w:kern w:val="0"/>
                  <w:sz w:val="16"/>
                  <w:szCs w:val="16"/>
                  <w:lang w:val="en-US" w:eastAsia="zh-CN" w:bidi="ar"/>
                </w:rPr>
                <w:t>内容审核</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0D06A270">
            <w:pPr>
              <w:keepNext w:val="0"/>
              <w:keepLines w:val="0"/>
              <w:widowControl/>
              <w:suppressLineNumbers w:val="0"/>
              <w:jc w:val="left"/>
              <w:rPr>
                <w:ins w:id="754" w:author="柠栀" w:date="2025-05-07T11:25:40Z"/>
                <w:rFonts w:hint="default" w:ascii="Segoe UI" w:hAnsi="Segoe UI" w:eastAsia="Segoe UI" w:cs="Segoe UI"/>
                <w:i w:val="0"/>
                <w:iCs w:val="0"/>
                <w:caps w:val="0"/>
                <w:color w:val="000000"/>
                <w:spacing w:val="0"/>
                <w:sz w:val="16"/>
                <w:szCs w:val="16"/>
              </w:rPr>
            </w:pPr>
            <w:ins w:id="755" w:author="柠栀" w:date="2025-05-07T11:25:40Z">
              <w:r>
                <w:rPr>
                  <w:rFonts w:hint="default" w:ascii="Segoe UI" w:hAnsi="Segoe UI" w:eastAsia="Segoe UI" w:cs="Segoe UI"/>
                  <w:i w:val="0"/>
                  <w:iCs w:val="0"/>
                  <w:caps w:val="0"/>
                  <w:color w:val="000000"/>
                  <w:spacing w:val="0"/>
                  <w:kern w:val="0"/>
                  <w:sz w:val="16"/>
                  <w:szCs w:val="16"/>
                  <w:lang w:val="en-US" w:eastAsia="zh-CN" w:bidi="ar"/>
                </w:rPr>
                <w:t>帖子内容审核（包含文字、图片、链接等所有用户提交的元素）</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490B043A">
            <w:pPr>
              <w:keepNext w:val="0"/>
              <w:keepLines w:val="0"/>
              <w:widowControl/>
              <w:suppressLineNumbers w:val="0"/>
              <w:jc w:val="left"/>
              <w:rPr>
                <w:ins w:id="756" w:author="柠栀" w:date="2025-05-07T11:25:40Z"/>
                <w:rFonts w:hint="default" w:ascii="Segoe UI" w:hAnsi="Segoe UI" w:eastAsia="Segoe UI" w:cs="Segoe UI"/>
                <w:i w:val="0"/>
                <w:iCs w:val="0"/>
                <w:caps w:val="0"/>
                <w:color w:val="000000"/>
                <w:spacing w:val="0"/>
                <w:sz w:val="16"/>
                <w:szCs w:val="16"/>
              </w:rPr>
            </w:pPr>
            <w:ins w:id="757" w:author="柠栀" w:date="2025-05-07T11:25:40Z">
              <w:r>
                <w:rPr>
                  <w:rFonts w:hint="default" w:ascii="Segoe UI" w:hAnsi="Segoe UI" w:eastAsia="Segoe UI" w:cs="Segoe UI"/>
                  <w:i w:val="0"/>
                  <w:iCs w:val="0"/>
                  <w:caps w:val="0"/>
                  <w:color w:val="000000"/>
                  <w:spacing w:val="0"/>
                  <w:kern w:val="0"/>
                  <w:sz w:val="16"/>
                  <w:szCs w:val="16"/>
                  <w:lang w:val="en-US" w:eastAsia="zh-CN" w:bidi="ar"/>
                </w:rPr>
                <w:t>管理员依据预设的审核规则对用户提交的内容进行全面审核，判断内容是否合规，拒绝违规内容</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2F3FF34F">
            <w:pPr>
              <w:keepNext w:val="0"/>
              <w:keepLines w:val="0"/>
              <w:widowControl/>
              <w:suppressLineNumbers w:val="0"/>
              <w:jc w:val="left"/>
              <w:rPr>
                <w:ins w:id="758" w:author="柠栀" w:date="2025-05-07T11:25:40Z"/>
                <w:rFonts w:hint="default" w:ascii="Segoe UI" w:hAnsi="Segoe UI" w:eastAsia="Segoe UI" w:cs="Segoe UI"/>
                <w:i w:val="0"/>
                <w:iCs w:val="0"/>
                <w:caps w:val="0"/>
                <w:color w:val="000000"/>
                <w:spacing w:val="0"/>
                <w:sz w:val="16"/>
                <w:szCs w:val="16"/>
              </w:rPr>
            </w:pPr>
            <w:ins w:id="759" w:author="柠栀" w:date="2025-05-07T11:25:40Z">
              <w:r>
                <w:rPr>
                  <w:rFonts w:hint="default" w:ascii="Segoe UI" w:hAnsi="Segoe UI" w:eastAsia="Segoe UI" w:cs="Segoe UI"/>
                  <w:i w:val="0"/>
                  <w:iCs w:val="0"/>
                  <w:caps w:val="0"/>
                  <w:color w:val="000000"/>
                  <w:spacing w:val="0"/>
                  <w:kern w:val="0"/>
                  <w:sz w:val="16"/>
                  <w:szCs w:val="16"/>
                  <w:lang w:val="en-US" w:eastAsia="zh-CN" w:bidi="ar"/>
                </w:rPr>
                <w:t>明确的审核结果（合规或不合规及原因）</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374FED7C">
            <w:pPr>
              <w:keepNext w:val="0"/>
              <w:keepLines w:val="0"/>
              <w:widowControl/>
              <w:suppressLineNumbers w:val="0"/>
              <w:jc w:val="left"/>
              <w:rPr>
                <w:ins w:id="760" w:author="柠栀" w:date="2025-05-07T11:25:40Z"/>
                <w:rFonts w:hint="default" w:ascii="Segoe UI" w:hAnsi="Segoe UI" w:eastAsia="Segoe UI" w:cs="Segoe UI"/>
                <w:i w:val="0"/>
                <w:iCs w:val="0"/>
                <w:caps w:val="0"/>
                <w:color w:val="000000"/>
                <w:spacing w:val="0"/>
                <w:sz w:val="16"/>
                <w:szCs w:val="16"/>
              </w:rPr>
            </w:pPr>
            <w:ins w:id="761" w:author="柠栀" w:date="2025-05-07T11:25:40Z">
              <w:r>
                <w:rPr>
                  <w:rFonts w:hint="default" w:ascii="Segoe UI" w:hAnsi="Segoe UI" w:eastAsia="Segoe UI" w:cs="Segoe UI"/>
                  <w:i w:val="0"/>
                  <w:iCs w:val="0"/>
                  <w:caps w:val="0"/>
                  <w:color w:val="000000"/>
                  <w:spacing w:val="0"/>
                  <w:kern w:val="0"/>
                  <w:sz w:val="16"/>
                  <w:szCs w:val="16"/>
                  <w:lang w:val="en-US" w:eastAsia="zh-CN" w:bidi="ar"/>
                </w:rPr>
                <w:t>高</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DDEE792">
            <w:pPr>
              <w:keepNext w:val="0"/>
              <w:keepLines w:val="0"/>
              <w:widowControl/>
              <w:suppressLineNumbers w:val="0"/>
              <w:jc w:val="left"/>
              <w:rPr>
                <w:ins w:id="762" w:author="柠栀" w:date="2025-05-07T11:25:40Z"/>
                <w:rFonts w:hint="default" w:ascii="Segoe UI" w:hAnsi="Segoe UI" w:eastAsia="Segoe UI" w:cs="Segoe UI"/>
                <w:i w:val="0"/>
                <w:iCs w:val="0"/>
                <w:caps w:val="0"/>
                <w:color w:val="000000"/>
                <w:spacing w:val="0"/>
                <w:sz w:val="16"/>
                <w:szCs w:val="16"/>
              </w:rPr>
            </w:pPr>
            <w:ins w:id="763" w:author="柠栀" w:date="2025-05-07T11:25:40Z">
              <w:r>
                <w:rPr>
                  <w:rFonts w:hint="default" w:ascii="Segoe UI" w:hAnsi="Segoe UI" w:eastAsia="Segoe UI" w:cs="Segoe UI"/>
                  <w:i w:val="0"/>
                  <w:iCs w:val="0"/>
                  <w:caps w:val="0"/>
                  <w:color w:val="000000"/>
                  <w:spacing w:val="0"/>
                  <w:kern w:val="0"/>
                  <w:sz w:val="16"/>
                  <w:szCs w:val="16"/>
                  <w:lang w:val="en-US" w:eastAsia="zh-CN" w:bidi="ar"/>
                </w:rPr>
                <w:t>管理员</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232D4607">
            <w:pPr>
              <w:keepNext w:val="0"/>
              <w:keepLines w:val="0"/>
              <w:widowControl/>
              <w:suppressLineNumbers w:val="0"/>
              <w:jc w:val="left"/>
              <w:rPr>
                <w:ins w:id="764" w:author="柠栀" w:date="2025-05-07T11:25:40Z"/>
                <w:rFonts w:hint="default" w:ascii="Segoe UI" w:hAnsi="Segoe UI" w:eastAsia="Segoe UI" w:cs="Segoe UI"/>
                <w:i w:val="0"/>
                <w:iCs w:val="0"/>
                <w:caps w:val="0"/>
                <w:color w:val="000000"/>
                <w:spacing w:val="0"/>
                <w:sz w:val="16"/>
                <w:szCs w:val="16"/>
              </w:rPr>
            </w:pPr>
            <w:ins w:id="765" w:author="柠栀" w:date="2025-05-07T11:25:40Z">
              <w:r>
                <w:rPr>
                  <w:rFonts w:hint="default" w:ascii="Segoe UI" w:hAnsi="Segoe UI" w:eastAsia="Segoe UI" w:cs="Segoe UI"/>
                  <w:i w:val="0"/>
                  <w:iCs w:val="0"/>
                  <w:caps w:val="0"/>
                  <w:color w:val="000000"/>
                  <w:spacing w:val="0"/>
                  <w:kern w:val="0"/>
                  <w:sz w:val="16"/>
                  <w:szCs w:val="16"/>
                  <w:lang w:val="en-US" w:eastAsia="zh-CN" w:bidi="ar"/>
                </w:rPr>
                <w:t>系统设计（从后台管理角度规划审核功能）、用户访谈（收集用户对健康社区环境的期望，希望严格审核违规内容）</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1CC5694B">
            <w:pPr>
              <w:keepNext w:val="0"/>
              <w:keepLines w:val="0"/>
              <w:widowControl/>
              <w:suppressLineNumbers w:val="0"/>
              <w:jc w:val="left"/>
              <w:rPr>
                <w:ins w:id="766" w:author="柠栀" w:date="2025-05-07T11:25:40Z"/>
                <w:rFonts w:hint="default" w:ascii="Segoe UI" w:hAnsi="Segoe UI" w:eastAsia="Segoe UI" w:cs="Segoe UI"/>
                <w:i w:val="0"/>
                <w:iCs w:val="0"/>
                <w:caps w:val="0"/>
                <w:color w:val="000000"/>
                <w:spacing w:val="0"/>
                <w:sz w:val="16"/>
                <w:szCs w:val="16"/>
              </w:rPr>
            </w:pPr>
            <w:ins w:id="767" w:author="柠栀" w:date="2025-05-07T11:25:40Z">
              <w:r>
                <w:rPr>
                  <w:rFonts w:hint="default" w:ascii="Segoe UI" w:hAnsi="Segoe UI" w:eastAsia="Segoe UI" w:cs="Segoe UI"/>
                  <w:i w:val="0"/>
                  <w:iCs w:val="0"/>
                  <w:caps w:val="0"/>
                  <w:color w:val="000000"/>
                  <w:spacing w:val="0"/>
                  <w:kern w:val="0"/>
                  <w:sz w:val="16"/>
                  <w:szCs w:val="16"/>
                  <w:lang w:val="en-US" w:eastAsia="zh-CN" w:bidi="ar"/>
                </w:rPr>
                <w:t>用户已登录管理员账号</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04FB1516">
            <w:pPr>
              <w:keepNext w:val="0"/>
              <w:keepLines w:val="0"/>
              <w:widowControl/>
              <w:suppressLineNumbers w:val="0"/>
              <w:jc w:val="left"/>
              <w:rPr>
                <w:ins w:id="768" w:author="柠栀" w:date="2025-05-07T11:25:40Z"/>
                <w:rFonts w:hint="default" w:ascii="Segoe UI" w:hAnsi="Segoe UI" w:eastAsia="Segoe UI" w:cs="Segoe UI"/>
                <w:i w:val="0"/>
                <w:iCs w:val="0"/>
                <w:caps w:val="0"/>
                <w:color w:val="000000"/>
                <w:spacing w:val="0"/>
                <w:sz w:val="16"/>
                <w:szCs w:val="16"/>
              </w:rPr>
            </w:pPr>
            <w:ins w:id="769" w:author="柠栀" w:date="2025-05-07T11:25:40Z">
              <w:r>
                <w:rPr>
                  <w:rFonts w:hint="default" w:ascii="Segoe UI" w:hAnsi="Segoe UI" w:eastAsia="Segoe UI" w:cs="Segoe UI"/>
                  <w:i w:val="0"/>
                  <w:iCs w:val="0"/>
                  <w:caps w:val="0"/>
                  <w:color w:val="000000"/>
                  <w:spacing w:val="0"/>
                  <w:kern w:val="0"/>
                  <w:sz w:val="16"/>
                  <w:szCs w:val="16"/>
                  <w:lang w:val="en-US" w:eastAsia="zh-CN" w:bidi="ar"/>
                </w:rPr>
                <w:t>通过：帖子正常发布</w:t>
              </w:r>
            </w:ins>
            <w:ins w:id="770" w:author="柠栀" w:date="2025-05-07T11:25:40Z">
              <w:r>
                <w:rPr>
                  <w:rFonts w:hint="default" w:ascii="Segoe UI" w:hAnsi="Segoe UI" w:eastAsia="Segoe UI" w:cs="Segoe UI"/>
                  <w:i w:val="0"/>
                  <w:iCs w:val="0"/>
                  <w:caps w:val="0"/>
                  <w:color w:val="000000"/>
                  <w:spacing w:val="0"/>
                  <w:kern w:val="0"/>
                  <w:sz w:val="16"/>
                  <w:szCs w:val="16"/>
                  <w:lang w:val="en-US" w:eastAsia="zh-CN" w:bidi="ar"/>
                </w:rPr>
                <w:br w:type="textWrapping"/>
              </w:r>
            </w:ins>
            <w:ins w:id="771" w:author="柠栀" w:date="2025-05-07T11:25:40Z">
              <w:r>
                <w:rPr>
                  <w:rFonts w:hint="default" w:ascii="Segoe UI" w:hAnsi="Segoe UI" w:eastAsia="Segoe UI" w:cs="Segoe UI"/>
                  <w:i w:val="0"/>
                  <w:iCs w:val="0"/>
                  <w:caps w:val="0"/>
                  <w:color w:val="000000"/>
                  <w:spacing w:val="0"/>
                  <w:kern w:val="0"/>
                  <w:sz w:val="16"/>
                  <w:szCs w:val="16"/>
                  <w:lang w:val="en-US" w:eastAsia="zh-CN" w:bidi="ar"/>
                </w:rPr>
                <w:t>失败：删除帖子并提示发布者</w:t>
              </w:r>
            </w:ins>
          </w:p>
        </w:tc>
      </w:tr>
      <w:tr w14:paraId="436A4EF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ins w:id="772" w:author="柠栀" w:date="2025-05-07T11:25:40Z"/>
        </w:trPr>
        <w:tc>
          <w:tcPr>
            <w:tcW w:w="0" w:type="auto"/>
            <w:tcBorders>
              <w:top w:val="nil"/>
              <w:left w:val="nil"/>
              <w:bottom w:val="nil"/>
            </w:tcBorders>
            <w:shd w:val="clear" w:color="auto" w:fill="FFFFFF"/>
            <w:tcMar>
              <w:top w:w="120" w:type="dxa"/>
              <w:left w:w="180" w:type="dxa"/>
              <w:bottom w:w="120" w:type="dxa"/>
              <w:right w:w="180" w:type="dxa"/>
            </w:tcMar>
            <w:vAlign w:val="center"/>
          </w:tcPr>
          <w:p w14:paraId="1D85909C">
            <w:pPr>
              <w:keepNext w:val="0"/>
              <w:keepLines w:val="0"/>
              <w:widowControl/>
              <w:suppressLineNumbers w:val="0"/>
              <w:jc w:val="left"/>
              <w:rPr>
                <w:ins w:id="773" w:author="柠栀" w:date="2025-05-07T11:25:40Z"/>
                <w:rFonts w:hint="default" w:ascii="Segoe UI" w:hAnsi="Segoe UI" w:eastAsia="Segoe UI" w:cs="Segoe UI"/>
                <w:i w:val="0"/>
                <w:iCs w:val="0"/>
                <w:caps w:val="0"/>
                <w:color w:val="000000"/>
                <w:spacing w:val="0"/>
                <w:sz w:val="16"/>
                <w:szCs w:val="16"/>
                <w:lang w:val="en-US"/>
              </w:rPr>
            </w:pPr>
            <w:ins w:id="774" w:author="柠栀" w:date="2025-05-07T11:25:40Z">
              <w:r>
                <w:rPr>
                  <w:rFonts w:hint="default" w:ascii="Segoe UI" w:hAnsi="Segoe UI" w:eastAsia="Segoe UI" w:cs="Segoe UI"/>
                  <w:i w:val="0"/>
                  <w:iCs w:val="0"/>
                  <w:caps w:val="0"/>
                  <w:color w:val="000000"/>
                  <w:spacing w:val="0"/>
                  <w:kern w:val="0"/>
                  <w:sz w:val="16"/>
                  <w:szCs w:val="16"/>
                  <w:lang w:val="en-US" w:eastAsia="zh-CN" w:bidi="ar"/>
                </w:rPr>
                <w:t xml:space="preserve">FNC - </w:t>
              </w:r>
            </w:ins>
            <w:ins w:id="775" w:author="柠栀" w:date="2025-05-07T11:25:40Z">
              <w:r>
                <w:rPr>
                  <w:rFonts w:hint="eastAsia" w:ascii="Segoe UI" w:hAnsi="Segoe UI" w:eastAsia="Segoe UI" w:cs="Segoe UI"/>
                  <w:i w:val="0"/>
                  <w:iCs w:val="0"/>
                  <w:caps w:val="0"/>
                  <w:color w:val="000000"/>
                  <w:spacing w:val="0"/>
                  <w:kern w:val="0"/>
                  <w:sz w:val="16"/>
                  <w:szCs w:val="16"/>
                  <w:lang w:val="en-US" w:eastAsia="zh-CN" w:bidi="ar"/>
                </w:rPr>
                <w:t>11</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3849511C">
            <w:pPr>
              <w:keepNext w:val="0"/>
              <w:keepLines w:val="0"/>
              <w:widowControl/>
              <w:suppressLineNumbers w:val="0"/>
              <w:jc w:val="left"/>
              <w:rPr>
                <w:ins w:id="776" w:author="柠栀" w:date="2025-05-07T11:25:40Z"/>
                <w:rFonts w:hint="default" w:ascii="Segoe UI" w:hAnsi="Segoe UI" w:eastAsia="Segoe UI" w:cs="Segoe UI"/>
                <w:i w:val="0"/>
                <w:iCs w:val="0"/>
                <w:caps w:val="0"/>
                <w:color w:val="000000"/>
                <w:spacing w:val="0"/>
                <w:sz w:val="16"/>
                <w:szCs w:val="16"/>
              </w:rPr>
            </w:pPr>
            <w:ins w:id="777" w:author="柠栀" w:date="2025-05-07T11:25:40Z">
              <w:r>
                <w:rPr>
                  <w:rFonts w:hint="default" w:ascii="Segoe UI" w:hAnsi="Segoe UI" w:eastAsia="Segoe UI" w:cs="Segoe UI"/>
                  <w:i w:val="0"/>
                  <w:iCs w:val="0"/>
                  <w:caps w:val="0"/>
                  <w:color w:val="000000"/>
                  <w:spacing w:val="0"/>
                  <w:kern w:val="0"/>
                  <w:sz w:val="16"/>
                  <w:szCs w:val="16"/>
                  <w:lang w:val="en-US" w:eastAsia="zh-CN" w:bidi="ar"/>
                </w:rPr>
                <w:t>反馈处理</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3C200FF0">
            <w:pPr>
              <w:keepNext w:val="0"/>
              <w:keepLines w:val="0"/>
              <w:widowControl/>
              <w:suppressLineNumbers w:val="0"/>
              <w:jc w:val="left"/>
              <w:rPr>
                <w:ins w:id="778" w:author="柠栀" w:date="2025-05-07T11:25:40Z"/>
                <w:rFonts w:hint="default" w:ascii="Segoe UI" w:hAnsi="Segoe UI" w:eastAsia="Segoe UI" w:cs="Segoe UI"/>
                <w:i w:val="0"/>
                <w:iCs w:val="0"/>
                <w:caps w:val="0"/>
                <w:color w:val="000000"/>
                <w:spacing w:val="0"/>
                <w:sz w:val="16"/>
                <w:szCs w:val="16"/>
              </w:rPr>
            </w:pPr>
            <w:ins w:id="779" w:author="柠栀" w:date="2025-05-07T11:25:40Z">
              <w:r>
                <w:rPr>
                  <w:rFonts w:hint="default" w:ascii="Segoe UI" w:hAnsi="Segoe UI" w:eastAsia="Segoe UI" w:cs="Segoe UI"/>
                  <w:i w:val="0"/>
                  <w:iCs w:val="0"/>
                  <w:caps w:val="0"/>
                  <w:color w:val="000000"/>
                  <w:spacing w:val="0"/>
                  <w:kern w:val="0"/>
                  <w:sz w:val="16"/>
                  <w:szCs w:val="16"/>
                  <w:lang w:val="en-US" w:eastAsia="zh-CN" w:bidi="ar"/>
                </w:rPr>
                <w:t>用户反馈的内容（文字描述问题、建议，可能附带的截图等）</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74A7A26">
            <w:pPr>
              <w:keepNext w:val="0"/>
              <w:keepLines w:val="0"/>
              <w:widowControl/>
              <w:suppressLineNumbers w:val="0"/>
              <w:jc w:val="left"/>
              <w:rPr>
                <w:ins w:id="780" w:author="柠栀" w:date="2025-05-07T11:25:40Z"/>
                <w:rFonts w:hint="default" w:ascii="Segoe UI" w:hAnsi="Segoe UI" w:eastAsia="Segoe UI" w:cs="Segoe UI"/>
                <w:i w:val="0"/>
                <w:iCs w:val="0"/>
                <w:caps w:val="0"/>
                <w:color w:val="000000"/>
                <w:spacing w:val="0"/>
                <w:sz w:val="16"/>
                <w:szCs w:val="16"/>
              </w:rPr>
            </w:pPr>
            <w:ins w:id="781" w:author="柠栀" w:date="2025-05-07T11:25:40Z">
              <w:r>
                <w:rPr>
                  <w:rFonts w:hint="default" w:ascii="Segoe UI" w:hAnsi="Segoe UI" w:eastAsia="Segoe UI" w:cs="Segoe UI"/>
                  <w:i w:val="0"/>
                  <w:iCs w:val="0"/>
                  <w:caps w:val="0"/>
                  <w:color w:val="000000"/>
                  <w:spacing w:val="0"/>
                  <w:kern w:val="0"/>
                  <w:sz w:val="16"/>
                  <w:szCs w:val="16"/>
                  <w:lang w:val="en-US" w:eastAsia="zh-CN" w:bidi="ar"/>
                </w:rPr>
                <w:t>管理员审核用户反馈内容的真实性和合理性，针对反馈内容进行处理，将更新内容应用到小程序端</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304C4ED6">
            <w:pPr>
              <w:keepNext w:val="0"/>
              <w:keepLines w:val="0"/>
              <w:widowControl/>
              <w:suppressLineNumbers w:val="0"/>
              <w:jc w:val="left"/>
              <w:rPr>
                <w:ins w:id="782" w:author="柠栀" w:date="2025-05-07T11:25:40Z"/>
                <w:rFonts w:hint="default" w:ascii="Segoe UI" w:hAnsi="Segoe UI" w:eastAsia="Segoe UI" w:cs="Segoe UI"/>
                <w:i w:val="0"/>
                <w:iCs w:val="0"/>
                <w:caps w:val="0"/>
                <w:color w:val="000000"/>
                <w:spacing w:val="0"/>
                <w:sz w:val="16"/>
                <w:szCs w:val="16"/>
              </w:rPr>
            </w:pPr>
            <w:ins w:id="783" w:author="柠栀" w:date="2025-05-07T11:25:40Z">
              <w:r>
                <w:rPr>
                  <w:rFonts w:hint="default" w:ascii="Segoe UI" w:hAnsi="Segoe UI" w:eastAsia="Segoe UI" w:cs="Segoe UI"/>
                  <w:i w:val="0"/>
                  <w:iCs w:val="0"/>
                  <w:caps w:val="0"/>
                  <w:color w:val="000000"/>
                  <w:spacing w:val="0"/>
                  <w:kern w:val="0"/>
                  <w:sz w:val="16"/>
                  <w:szCs w:val="16"/>
                  <w:lang w:val="en-US" w:eastAsia="zh-CN" w:bidi="ar"/>
                </w:rPr>
                <w:t>更新后的小程序</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4B2FB0FA">
            <w:pPr>
              <w:keepNext w:val="0"/>
              <w:keepLines w:val="0"/>
              <w:widowControl/>
              <w:suppressLineNumbers w:val="0"/>
              <w:jc w:val="left"/>
              <w:rPr>
                <w:ins w:id="784" w:author="柠栀" w:date="2025-05-07T11:25:40Z"/>
                <w:rFonts w:hint="default" w:ascii="Segoe UI" w:hAnsi="Segoe UI" w:eastAsia="Segoe UI" w:cs="Segoe UI"/>
                <w:i w:val="0"/>
                <w:iCs w:val="0"/>
                <w:caps w:val="0"/>
                <w:color w:val="000000"/>
                <w:spacing w:val="0"/>
                <w:sz w:val="16"/>
                <w:szCs w:val="16"/>
              </w:rPr>
            </w:pPr>
            <w:ins w:id="785" w:author="柠栀" w:date="2025-05-07T11:25:40Z">
              <w:r>
                <w:rPr>
                  <w:rFonts w:hint="default" w:ascii="Segoe UI" w:hAnsi="Segoe UI" w:eastAsia="Segoe UI" w:cs="Segoe UI"/>
                  <w:i w:val="0"/>
                  <w:iCs w:val="0"/>
                  <w:caps w:val="0"/>
                  <w:color w:val="000000"/>
                  <w:spacing w:val="0"/>
                  <w:kern w:val="0"/>
                  <w:sz w:val="16"/>
                  <w:szCs w:val="16"/>
                  <w:lang w:val="en-US" w:eastAsia="zh-CN" w:bidi="ar"/>
                </w:rPr>
                <w:t>高</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58617F3F">
            <w:pPr>
              <w:keepNext w:val="0"/>
              <w:keepLines w:val="0"/>
              <w:widowControl/>
              <w:suppressLineNumbers w:val="0"/>
              <w:jc w:val="left"/>
              <w:rPr>
                <w:ins w:id="786" w:author="柠栀" w:date="2025-05-07T11:25:40Z"/>
                <w:rFonts w:hint="default" w:ascii="Segoe UI" w:hAnsi="Segoe UI" w:eastAsia="Segoe UI" w:cs="Segoe UI"/>
                <w:i w:val="0"/>
                <w:iCs w:val="0"/>
                <w:caps w:val="0"/>
                <w:color w:val="000000"/>
                <w:spacing w:val="0"/>
                <w:sz w:val="16"/>
                <w:szCs w:val="16"/>
              </w:rPr>
            </w:pPr>
            <w:ins w:id="787" w:author="柠栀" w:date="2025-05-07T11:25:40Z">
              <w:r>
                <w:rPr>
                  <w:rFonts w:hint="default" w:ascii="Segoe UI" w:hAnsi="Segoe UI" w:eastAsia="Segoe UI" w:cs="Segoe UI"/>
                  <w:i w:val="0"/>
                  <w:iCs w:val="0"/>
                  <w:caps w:val="0"/>
                  <w:color w:val="000000"/>
                  <w:spacing w:val="0"/>
                  <w:kern w:val="0"/>
                  <w:sz w:val="16"/>
                  <w:szCs w:val="16"/>
                  <w:lang w:val="en-US" w:eastAsia="zh-CN" w:bidi="ar"/>
                </w:rPr>
                <w:t>管理员</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308A420">
            <w:pPr>
              <w:keepNext w:val="0"/>
              <w:keepLines w:val="0"/>
              <w:widowControl/>
              <w:suppressLineNumbers w:val="0"/>
              <w:jc w:val="left"/>
              <w:rPr>
                <w:ins w:id="788" w:author="柠栀" w:date="2025-05-07T11:25:40Z"/>
                <w:rFonts w:hint="default" w:ascii="Segoe UI" w:hAnsi="Segoe UI" w:eastAsia="Segoe UI" w:cs="Segoe UI"/>
                <w:i w:val="0"/>
                <w:iCs w:val="0"/>
                <w:caps w:val="0"/>
                <w:color w:val="000000"/>
                <w:spacing w:val="0"/>
                <w:sz w:val="16"/>
                <w:szCs w:val="16"/>
              </w:rPr>
            </w:pPr>
            <w:ins w:id="789" w:author="柠栀" w:date="2025-05-07T11:25:40Z">
              <w:r>
                <w:rPr>
                  <w:rFonts w:hint="default" w:ascii="Segoe UI" w:hAnsi="Segoe UI" w:eastAsia="Segoe UI" w:cs="Segoe UI"/>
                  <w:i w:val="0"/>
                  <w:iCs w:val="0"/>
                  <w:caps w:val="0"/>
                  <w:color w:val="000000"/>
                  <w:spacing w:val="0"/>
                  <w:kern w:val="0"/>
                  <w:sz w:val="16"/>
                  <w:szCs w:val="16"/>
                  <w:lang w:val="en-US" w:eastAsia="zh-CN" w:bidi="ar"/>
                </w:rPr>
                <w:t>系统设计（考虑系统持续优化的需求）、用户访谈（了解用户希望反馈问题得到及时处理的诉求）</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668686F6">
            <w:pPr>
              <w:keepNext w:val="0"/>
              <w:keepLines w:val="0"/>
              <w:widowControl/>
              <w:suppressLineNumbers w:val="0"/>
              <w:jc w:val="left"/>
              <w:rPr>
                <w:ins w:id="790" w:author="柠栀" w:date="2025-05-07T11:25:40Z"/>
                <w:rFonts w:hint="default" w:ascii="Segoe UI" w:hAnsi="Segoe UI" w:eastAsia="Segoe UI" w:cs="Segoe UI"/>
                <w:i w:val="0"/>
                <w:iCs w:val="0"/>
                <w:caps w:val="0"/>
                <w:color w:val="000000"/>
                <w:spacing w:val="0"/>
                <w:sz w:val="16"/>
                <w:szCs w:val="16"/>
              </w:rPr>
            </w:pPr>
            <w:ins w:id="791" w:author="柠栀" w:date="2025-05-07T11:25:40Z">
              <w:r>
                <w:rPr>
                  <w:rFonts w:hint="default" w:ascii="Segoe UI" w:hAnsi="Segoe UI" w:eastAsia="Segoe UI" w:cs="Segoe UI"/>
                  <w:i w:val="0"/>
                  <w:iCs w:val="0"/>
                  <w:caps w:val="0"/>
                  <w:color w:val="000000"/>
                  <w:spacing w:val="0"/>
                  <w:kern w:val="0"/>
                  <w:sz w:val="16"/>
                  <w:szCs w:val="16"/>
                  <w:lang w:val="en-US" w:eastAsia="zh-CN" w:bidi="ar"/>
                </w:rPr>
                <w:t>用户已登录管理员账号</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1D64FA8E">
            <w:pPr>
              <w:keepNext w:val="0"/>
              <w:keepLines w:val="0"/>
              <w:widowControl/>
              <w:suppressLineNumbers w:val="0"/>
              <w:jc w:val="left"/>
              <w:rPr>
                <w:ins w:id="792" w:author="柠栀" w:date="2025-05-07T11:25:40Z"/>
                <w:rFonts w:hint="default" w:ascii="Segoe UI" w:hAnsi="Segoe UI" w:eastAsia="Segoe UI" w:cs="Segoe UI"/>
                <w:i w:val="0"/>
                <w:iCs w:val="0"/>
                <w:caps w:val="0"/>
                <w:color w:val="000000"/>
                <w:spacing w:val="0"/>
                <w:sz w:val="16"/>
                <w:szCs w:val="16"/>
              </w:rPr>
            </w:pPr>
            <w:ins w:id="793" w:author="柠栀" w:date="2025-05-07T11:25:40Z">
              <w:r>
                <w:rPr>
                  <w:rFonts w:hint="default" w:ascii="Segoe UI" w:hAnsi="Segoe UI" w:eastAsia="Segoe UI" w:cs="Segoe UI"/>
                  <w:i w:val="0"/>
                  <w:iCs w:val="0"/>
                  <w:caps w:val="0"/>
                  <w:color w:val="000000"/>
                  <w:spacing w:val="0"/>
                  <w:kern w:val="0"/>
                  <w:sz w:val="16"/>
                  <w:szCs w:val="16"/>
                  <w:lang w:val="en-US" w:eastAsia="zh-CN" w:bidi="ar"/>
                </w:rPr>
                <w:t>向用户返回处理结果</w:t>
              </w:r>
            </w:ins>
          </w:p>
        </w:tc>
      </w:tr>
      <w:tr w14:paraId="519CF05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ins w:id="794" w:author="柠栀" w:date="2025-05-07T11:25:40Z"/>
        </w:trPr>
        <w:tc>
          <w:tcPr>
            <w:tcW w:w="0" w:type="auto"/>
            <w:tcBorders>
              <w:top w:val="nil"/>
              <w:left w:val="nil"/>
              <w:bottom w:val="nil"/>
            </w:tcBorders>
            <w:shd w:val="clear" w:color="auto" w:fill="FFFFFF"/>
            <w:tcMar>
              <w:top w:w="120" w:type="dxa"/>
              <w:left w:w="180" w:type="dxa"/>
              <w:bottom w:w="120" w:type="dxa"/>
              <w:right w:w="180" w:type="dxa"/>
            </w:tcMar>
            <w:vAlign w:val="center"/>
          </w:tcPr>
          <w:p w14:paraId="5322FE69">
            <w:pPr>
              <w:keepNext w:val="0"/>
              <w:keepLines w:val="0"/>
              <w:widowControl/>
              <w:suppressLineNumbers w:val="0"/>
              <w:jc w:val="left"/>
              <w:rPr>
                <w:ins w:id="795" w:author="柠栀" w:date="2025-05-07T11:25:40Z"/>
                <w:rFonts w:hint="default" w:ascii="Segoe UI" w:hAnsi="Segoe UI" w:eastAsia="Segoe UI" w:cs="Segoe UI"/>
                <w:i w:val="0"/>
                <w:iCs w:val="0"/>
                <w:caps w:val="0"/>
                <w:color w:val="000000"/>
                <w:spacing w:val="0"/>
                <w:sz w:val="16"/>
                <w:szCs w:val="16"/>
                <w:lang w:val="en-US"/>
              </w:rPr>
            </w:pPr>
            <w:ins w:id="796" w:author="柠栀" w:date="2025-05-07T11:25:40Z">
              <w:r>
                <w:rPr>
                  <w:rFonts w:hint="default" w:ascii="Segoe UI" w:hAnsi="Segoe UI" w:eastAsia="Segoe UI" w:cs="Segoe UI"/>
                  <w:i w:val="0"/>
                  <w:iCs w:val="0"/>
                  <w:caps w:val="0"/>
                  <w:color w:val="000000"/>
                  <w:spacing w:val="0"/>
                  <w:kern w:val="0"/>
                  <w:sz w:val="16"/>
                  <w:szCs w:val="16"/>
                  <w:lang w:val="en-US" w:eastAsia="zh-CN" w:bidi="ar"/>
                </w:rPr>
                <w:t xml:space="preserve">FNC - </w:t>
              </w:r>
            </w:ins>
            <w:ins w:id="797" w:author="柠栀" w:date="2025-05-07T11:25:40Z">
              <w:r>
                <w:rPr>
                  <w:rFonts w:hint="eastAsia" w:ascii="Segoe UI" w:hAnsi="Segoe UI" w:eastAsia="Segoe UI" w:cs="Segoe UI"/>
                  <w:i w:val="0"/>
                  <w:iCs w:val="0"/>
                  <w:caps w:val="0"/>
                  <w:color w:val="000000"/>
                  <w:spacing w:val="0"/>
                  <w:kern w:val="0"/>
                  <w:sz w:val="16"/>
                  <w:szCs w:val="16"/>
                  <w:lang w:val="en-US" w:eastAsia="zh-CN" w:bidi="ar"/>
                </w:rPr>
                <w:t>12</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07F44234">
            <w:pPr>
              <w:keepNext w:val="0"/>
              <w:keepLines w:val="0"/>
              <w:widowControl/>
              <w:suppressLineNumbers w:val="0"/>
              <w:jc w:val="left"/>
              <w:rPr>
                <w:ins w:id="798" w:author="柠栀" w:date="2025-05-07T11:25:40Z"/>
                <w:rFonts w:hint="default" w:ascii="Segoe UI" w:hAnsi="Segoe UI" w:eastAsia="Segoe UI" w:cs="Segoe UI"/>
                <w:i w:val="0"/>
                <w:iCs w:val="0"/>
                <w:caps w:val="0"/>
                <w:color w:val="000000"/>
                <w:spacing w:val="0"/>
                <w:sz w:val="16"/>
                <w:szCs w:val="16"/>
              </w:rPr>
            </w:pPr>
            <w:ins w:id="799" w:author="柠栀" w:date="2025-05-07T11:25:40Z">
              <w:r>
                <w:rPr>
                  <w:rFonts w:hint="default" w:ascii="Segoe UI" w:hAnsi="Segoe UI" w:eastAsia="Segoe UI" w:cs="Segoe UI"/>
                  <w:i w:val="0"/>
                  <w:iCs w:val="0"/>
                  <w:caps w:val="0"/>
                  <w:color w:val="000000"/>
                  <w:spacing w:val="0"/>
                  <w:kern w:val="0"/>
                  <w:sz w:val="16"/>
                  <w:szCs w:val="16"/>
                  <w:lang w:val="en-US" w:eastAsia="zh-CN" w:bidi="ar"/>
                </w:rPr>
                <w:t>点赞</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0D28466B">
            <w:pPr>
              <w:keepNext w:val="0"/>
              <w:keepLines w:val="0"/>
              <w:widowControl/>
              <w:suppressLineNumbers w:val="0"/>
              <w:jc w:val="left"/>
              <w:rPr>
                <w:ins w:id="800" w:author="柠栀" w:date="2025-05-07T11:25:40Z"/>
                <w:rFonts w:hint="default" w:ascii="Segoe UI" w:hAnsi="Segoe UI" w:eastAsia="Segoe UI" w:cs="Segoe UI"/>
                <w:i w:val="0"/>
                <w:iCs w:val="0"/>
                <w:caps w:val="0"/>
                <w:color w:val="000000"/>
                <w:spacing w:val="0"/>
                <w:sz w:val="16"/>
                <w:szCs w:val="16"/>
              </w:rPr>
            </w:pPr>
            <w:ins w:id="801" w:author="柠栀" w:date="2025-05-07T11:25:40Z">
              <w:r>
                <w:rPr>
                  <w:rFonts w:hint="default" w:ascii="Segoe UI" w:hAnsi="Segoe UI" w:eastAsia="Segoe UI" w:cs="Segoe UI"/>
                  <w:i w:val="0"/>
                  <w:iCs w:val="0"/>
                  <w:caps w:val="0"/>
                  <w:color w:val="000000"/>
                  <w:spacing w:val="0"/>
                  <w:kern w:val="0"/>
                  <w:sz w:val="16"/>
                  <w:szCs w:val="16"/>
                  <w:lang w:val="en-US" w:eastAsia="zh-CN" w:bidi="ar"/>
                </w:rPr>
                <w:t>帖子 ID（唯一标识特定帖子的编号）、用户 ID（用户的唯一身份标识）</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2A0D6E69">
            <w:pPr>
              <w:keepNext w:val="0"/>
              <w:keepLines w:val="0"/>
              <w:widowControl/>
              <w:suppressLineNumbers w:val="0"/>
              <w:jc w:val="left"/>
              <w:rPr>
                <w:ins w:id="802" w:author="柠栀" w:date="2025-05-07T11:25:40Z"/>
                <w:rFonts w:hint="default" w:ascii="Segoe UI" w:hAnsi="Segoe UI" w:eastAsia="Segoe UI" w:cs="Segoe UI"/>
                <w:i w:val="0"/>
                <w:iCs w:val="0"/>
                <w:caps w:val="0"/>
                <w:color w:val="000000"/>
                <w:spacing w:val="0"/>
                <w:sz w:val="16"/>
                <w:szCs w:val="16"/>
              </w:rPr>
            </w:pPr>
            <w:ins w:id="803" w:author="柠栀" w:date="2025-05-07T11:25:40Z">
              <w:r>
                <w:rPr>
                  <w:rFonts w:hint="default" w:ascii="Segoe UI" w:hAnsi="Segoe UI" w:eastAsia="Segoe UI" w:cs="Segoe UI"/>
                  <w:i w:val="0"/>
                  <w:iCs w:val="0"/>
                  <w:caps w:val="0"/>
                  <w:color w:val="000000"/>
                  <w:spacing w:val="0"/>
                  <w:kern w:val="0"/>
                  <w:sz w:val="16"/>
                  <w:szCs w:val="16"/>
                  <w:lang w:val="en-US" w:eastAsia="zh-CN" w:bidi="ar"/>
                </w:rPr>
                <w:t>根据输入的帖子 ID 和用户 ID，更新对应帖子的点赞数，记录用户点赞行为</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4AFC653E">
            <w:pPr>
              <w:keepNext w:val="0"/>
              <w:keepLines w:val="0"/>
              <w:widowControl/>
              <w:suppressLineNumbers w:val="0"/>
              <w:jc w:val="left"/>
              <w:rPr>
                <w:ins w:id="804" w:author="柠栀" w:date="2025-05-07T11:25:40Z"/>
                <w:rFonts w:hint="default" w:ascii="Segoe UI" w:hAnsi="Segoe UI" w:eastAsia="Segoe UI" w:cs="Segoe UI"/>
                <w:i w:val="0"/>
                <w:iCs w:val="0"/>
                <w:caps w:val="0"/>
                <w:color w:val="000000"/>
                <w:spacing w:val="0"/>
                <w:sz w:val="16"/>
                <w:szCs w:val="16"/>
              </w:rPr>
            </w:pPr>
            <w:ins w:id="805" w:author="柠栀" w:date="2025-05-07T11:25:40Z">
              <w:r>
                <w:rPr>
                  <w:rFonts w:hint="default" w:ascii="Segoe UI" w:hAnsi="Segoe UI" w:eastAsia="Segoe UI" w:cs="Segoe UI"/>
                  <w:i w:val="0"/>
                  <w:iCs w:val="0"/>
                  <w:caps w:val="0"/>
                  <w:color w:val="000000"/>
                  <w:spacing w:val="0"/>
                  <w:kern w:val="0"/>
                  <w:sz w:val="16"/>
                  <w:szCs w:val="16"/>
                  <w:lang w:val="en-US" w:eastAsia="zh-CN" w:bidi="ar"/>
                </w:rPr>
                <w:t>点赞成功 / 失败的消息、更新后的点赞数</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3EC7A592">
            <w:pPr>
              <w:keepNext w:val="0"/>
              <w:keepLines w:val="0"/>
              <w:widowControl/>
              <w:suppressLineNumbers w:val="0"/>
              <w:jc w:val="left"/>
              <w:rPr>
                <w:ins w:id="806" w:author="柠栀" w:date="2025-05-07T11:25:40Z"/>
                <w:rFonts w:hint="default" w:ascii="Segoe UI" w:hAnsi="Segoe UI" w:eastAsia="Segoe UI" w:cs="Segoe UI"/>
                <w:i w:val="0"/>
                <w:iCs w:val="0"/>
                <w:caps w:val="0"/>
                <w:color w:val="000000"/>
                <w:spacing w:val="0"/>
                <w:sz w:val="16"/>
                <w:szCs w:val="16"/>
              </w:rPr>
            </w:pPr>
            <w:ins w:id="807" w:author="柠栀" w:date="2025-05-07T11:25:40Z">
              <w:r>
                <w:rPr>
                  <w:rFonts w:hint="default" w:ascii="Segoe UI" w:hAnsi="Segoe UI" w:eastAsia="Segoe UI" w:cs="Segoe UI"/>
                  <w:i w:val="0"/>
                  <w:iCs w:val="0"/>
                  <w:caps w:val="0"/>
                  <w:color w:val="000000"/>
                  <w:spacing w:val="0"/>
                  <w:kern w:val="0"/>
                  <w:sz w:val="16"/>
                  <w:szCs w:val="16"/>
                  <w:lang w:val="en-US" w:eastAsia="zh-CN" w:bidi="ar"/>
                </w:rPr>
                <w:t>中</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29BF656E">
            <w:pPr>
              <w:keepNext w:val="0"/>
              <w:keepLines w:val="0"/>
              <w:widowControl/>
              <w:suppressLineNumbers w:val="0"/>
              <w:jc w:val="left"/>
              <w:rPr>
                <w:ins w:id="808" w:author="柠栀" w:date="2025-05-07T11:25:40Z"/>
                <w:rFonts w:hint="default" w:ascii="Segoe UI" w:hAnsi="Segoe UI" w:eastAsia="Segoe UI" w:cs="Segoe UI"/>
                <w:i w:val="0"/>
                <w:iCs w:val="0"/>
                <w:caps w:val="0"/>
                <w:color w:val="000000"/>
                <w:spacing w:val="0"/>
                <w:sz w:val="16"/>
                <w:szCs w:val="16"/>
              </w:rPr>
            </w:pPr>
            <w:ins w:id="809" w:author="柠栀" w:date="2025-05-07T11:25:40Z">
              <w:r>
                <w:rPr>
                  <w:rFonts w:hint="default" w:ascii="Segoe UI" w:hAnsi="Segoe UI" w:eastAsia="Segoe UI" w:cs="Segoe UI"/>
                  <w:i w:val="0"/>
                  <w:iCs w:val="0"/>
                  <w:caps w:val="0"/>
                  <w:color w:val="000000"/>
                  <w:spacing w:val="0"/>
                  <w:kern w:val="0"/>
                  <w:sz w:val="16"/>
                  <w:szCs w:val="16"/>
                  <w:lang w:val="en-US" w:eastAsia="zh-CN" w:bidi="ar"/>
                </w:rPr>
                <w:t>所有用户</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F03BB13">
            <w:pPr>
              <w:keepNext w:val="0"/>
              <w:keepLines w:val="0"/>
              <w:widowControl/>
              <w:suppressLineNumbers w:val="0"/>
              <w:jc w:val="left"/>
              <w:rPr>
                <w:ins w:id="810" w:author="柠栀" w:date="2025-05-07T11:25:40Z"/>
                <w:rFonts w:hint="default" w:ascii="Segoe UI" w:hAnsi="Segoe UI" w:eastAsia="Segoe UI" w:cs="Segoe UI"/>
                <w:i w:val="0"/>
                <w:iCs w:val="0"/>
                <w:caps w:val="0"/>
                <w:color w:val="000000"/>
                <w:spacing w:val="0"/>
                <w:sz w:val="16"/>
                <w:szCs w:val="16"/>
              </w:rPr>
            </w:pPr>
            <w:ins w:id="811" w:author="柠栀" w:date="2025-05-07T11:25:40Z">
              <w:r>
                <w:rPr>
                  <w:rFonts w:hint="default" w:ascii="Segoe UI" w:hAnsi="Segoe UI" w:eastAsia="Segoe UI" w:cs="Segoe UI"/>
                  <w:i w:val="0"/>
                  <w:iCs w:val="0"/>
                  <w:caps w:val="0"/>
                  <w:color w:val="000000"/>
                  <w:spacing w:val="0"/>
                  <w:kern w:val="0"/>
                  <w:sz w:val="16"/>
                  <w:szCs w:val="16"/>
                  <w:lang w:val="en-US" w:eastAsia="zh-CN" w:bidi="ar"/>
                </w:rPr>
                <w:t>用户访谈（用户希望对喜欢的内容表达认可）、问卷调查（收集用户对互动功能的需求）</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51724573">
            <w:pPr>
              <w:keepNext w:val="0"/>
              <w:keepLines w:val="0"/>
              <w:widowControl/>
              <w:suppressLineNumbers w:val="0"/>
              <w:jc w:val="left"/>
              <w:rPr>
                <w:ins w:id="812" w:author="柠栀" w:date="2025-05-07T11:25:40Z"/>
                <w:rFonts w:hint="default" w:ascii="Segoe UI" w:hAnsi="Segoe UI" w:eastAsia="Segoe UI" w:cs="Segoe UI"/>
                <w:i w:val="0"/>
                <w:iCs w:val="0"/>
                <w:caps w:val="0"/>
                <w:color w:val="000000"/>
                <w:spacing w:val="0"/>
                <w:sz w:val="16"/>
                <w:szCs w:val="16"/>
              </w:rPr>
            </w:pPr>
            <w:ins w:id="813" w:author="柠栀" w:date="2025-05-07T11:25:40Z">
              <w:r>
                <w:rPr>
                  <w:rFonts w:hint="default" w:ascii="Segoe UI" w:hAnsi="Segoe UI" w:eastAsia="Segoe UI" w:cs="Segoe UI"/>
                  <w:i w:val="0"/>
                  <w:iCs w:val="0"/>
                  <w:caps w:val="0"/>
                  <w:color w:val="000000"/>
                  <w:spacing w:val="0"/>
                  <w:kern w:val="0"/>
                  <w:sz w:val="16"/>
                  <w:szCs w:val="16"/>
                  <w:lang w:val="en-US" w:eastAsia="zh-CN" w:bidi="ar"/>
                </w:rPr>
                <w:t>用户已正常登录</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4B7D2BB1">
            <w:pPr>
              <w:keepNext w:val="0"/>
              <w:keepLines w:val="0"/>
              <w:widowControl/>
              <w:suppressLineNumbers w:val="0"/>
              <w:jc w:val="left"/>
              <w:rPr>
                <w:ins w:id="814" w:author="柠栀" w:date="2025-05-07T11:25:40Z"/>
                <w:rFonts w:hint="default" w:ascii="Segoe UI" w:hAnsi="Segoe UI" w:eastAsia="Segoe UI" w:cs="Segoe UI"/>
                <w:i w:val="0"/>
                <w:iCs w:val="0"/>
                <w:caps w:val="0"/>
                <w:color w:val="000000"/>
                <w:spacing w:val="0"/>
                <w:sz w:val="16"/>
                <w:szCs w:val="16"/>
              </w:rPr>
            </w:pPr>
            <w:ins w:id="815" w:author="柠栀" w:date="2025-05-07T11:25:40Z">
              <w:r>
                <w:rPr>
                  <w:rFonts w:hint="default" w:ascii="Segoe UI" w:hAnsi="Segoe UI" w:eastAsia="Segoe UI" w:cs="Segoe UI"/>
                  <w:i w:val="0"/>
                  <w:iCs w:val="0"/>
                  <w:caps w:val="0"/>
                  <w:color w:val="000000"/>
                  <w:spacing w:val="0"/>
                  <w:kern w:val="0"/>
                  <w:sz w:val="16"/>
                  <w:szCs w:val="16"/>
                  <w:lang w:val="en-US" w:eastAsia="zh-CN" w:bidi="ar"/>
                </w:rPr>
                <w:t>提示用户操作结果</w:t>
              </w:r>
            </w:ins>
          </w:p>
        </w:tc>
      </w:tr>
      <w:tr w14:paraId="0CD2387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ins w:id="816" w:author="柠栀" w:date="2025-05-07T11:25:40Z"/>
        </w:trPr>
        <w:tc>
          <w:tcPr>
            <w:tcW w:w="0" w:type="auto"/>
            <w:tcBorders>
              <w:top w:val="nil"/>
              <w:left w:val="nil"/>
              <w:bottom w:val="nil"/>
            </w:tcBorders>
            <w:shd w:val="clear" w:color="auto" w:fill="FFFFFF"/>
            <w:tcMar>
              <w:top w:w="120" w:type="dxa"/>
              <w:left w:w="180" w:type="dxa"/>
              <w:bottom w:w="120" w:type="dxa"/>
              <w:right w:w="180" w:type="dxa"/>
            </w:tcMar>
            <w:vAlign w:val="center"/>
          </w:tcPr>
          <w:p w14:paraId="500A9206">
            <w:pPr>
              <w:keepNext w:val="0"/>
              <w:keepLines w:val="0"/>
              <w:widowControl/>
              <w:suppressLineNumbers w:val="0"/>
              <w:jc w:val="left"/>
              <w:rPr>
                <w:ins w:id="817" w:author="柠栀" w:date="2025-05-07T11:25:40Z"/>
                <w:rFonts w:hint="default" w:ascii="Segoe UI" w:hAnsi="Segoe UI" w:eastAsia="Segoe UI" w:cs="Segoe UI"/>
                <w:i w:val="0"/>
                <w:iCs w:val="0"/>
                <w:caps w:val="0"/>
                <w:color w:val="000000"/>
                <w:spacing w:val="0"/>
                <w:sz w:val="16"/>
                <w:szCs w:val="16"/>
                <w:lang w:val="en-US"/>
              </w:rPr>
            </w:pPr>
            <w:ins w:id="818" w:author="柠栀" w:date="2025-05-07T11:25:40Z">
              <w:r>
                <w:rPr>
                  <w:rFonts w:hint="default" w:ascii="Segoe UI" w:hAnsi="Segoe UI" w:eastAsia="Segoe UI" w:cs="Segoe UI"/>
                  <w:i w:val="0"/>
                  <w:iCs w:val="0"/>
                  <w:caps w:val="0"/>
                  <w:color w:val="000000"/>
                  <w:spacing w:val="0"/>
                  <w:kern w:val="0"/>
                  <w:sz w:val="16"/>
                  <w:szCs w:val="16"/>
                  <w:lang w:val="en-US" w:eastAsia="zh-CN" w:bidi="ar"/>
                </w:rPr>
                <w:t xml:space="preserve">FNC - </w:t>
              </w:r>
            </w:ins>
            <w:ins w:id="819" w:author="柠栀" w:date="2025-05-07T11:25:40Z">
              <w:r>
                <w:rPr>
                  <w:rFonts w:hint="eastAsia" w:ascii="Segoe UI" w:hAnsi="Segoe UI" w:eastAsia="Segoe UI" w:cs="Segoe UI"/>
                  <w:i w:val="0"/>
                  <w:iCs w:val="0"/>
                  <w:caps w:val="0"/>
                  <w:color w:val="000000"/>
                  <w:spacing w:val="0"/>
                  <w:kern w:val="0"/>
                  <w:sz w:val="16"/>
                  <w:szCs w:val="16"/>
                  <w:lang w:val="en-US" w:eastAsia="zh-CN" w:bidi="ar"/>
                </w:rPr>
                <w:t>13</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715078D">
            <w:pPr>
              <w:keepNext w:val="0"/>
              <w:keepLines w:val="0"/>
              <w:widowControl/>
              <w:suppressLineNumbers w:val="0"/>
              <w:jc w:val="left"/>
              <w:rPr>
                <w:ins w:id="820" w:author="柠栀" w:date="2025-05-07T11:25:40Z"/>
                <w:rFonts w:hint="default" w:ascii="Segoe UI" w:hAnsi="Segoe UI" w:eastAsia="Segoe UI" w:cs="Segoe UI"/>
                <w:i w:val="0"/>
                <w:iCs w:val="0"/>
                <w:caps w:val="0"/>
                <w:color w:val="000000"/>
                <w:spacing w:val="0"/>
                <w:sz w:val="16"/>
                <w:szCs w:val="16"/>
              </w:rPr>
            </w:pPr>
            <w:ins w:id="821" w:author="柠栀" w:date="2025-05-07T11:25:40Z">
              <w:r>
                <w:rPr>
                  <w:rFonts w:hint="default" w:ascii="Segoe UI" w:hAnsi="Segoe UI" w:eastAsia="Segoe UI" w:cs="Segoe UI"/>
                  <w:i w:val="0"/>
                  <w:iCs w:val="0"/>
                  <w:caps w:val="0"/>
                  <w:color w:val="000000"/>
                  <w:spacing w:val="0"/>
                  <w:kern w:val="0"/>
                  <w:sz w:val="16"/>
                  <w:szCs w:val="16"/>
                  <w:lang w:val="en-US" w:eastAsia="zh-CN" w:bidi="ar"/>
                </w:rPr>
                <w:t>收藏</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63F5B522">
            <w:pPr>
              <w:keepNext w:val="0"/>
              <w:keepLines w:val="0"/>
              <w:widowControl/>
              <w:suppressLineNumbers w:val="0"/>
              <w:jc w:val="left"/>
              <w:rPr>
                <w:ins w:id="822" w:author="柠栀" w:date="2025-05-07T11:25:40Z"/>
                <w:rFonts w:hint="default" w:ascii="Segoe UI" w:hAnsi="Segoe UI" w:eastAsia="Segoe UI" w:cs="Segoe UI"/>
                <w:i w:val="0"/>
                <w:iCs w:val="0"/>
                <w:caps w:val="0"/>
                <w:color w:val="000000"/>
                <w:spacing w:val="0"/>
                <w:sz w:val="16"/>
                <w:szCs w:val="16"/>
              </w:rPr>
            </w:pPr>
            <w:ins w:id="823" w:author="柠栀" w:date="2025-05-07T11:25:40Z">
              <w:r>
                <w:rPr>
                  <w:rFonts w:hint="default" w:ascii="Segoe UI" w:hAnsi="Segoe UI" w:eastAsia="Segoe UI" w:cs="Segoe UI"/>
                  <w:i w:val="0"/>
                  <w:iCs w:val="0"/>
                  <w:caps w:val="0"/>
                  <w:color w:val="000000"/>
                  <w:spacing w:val="0"/>
                  <w:kern w:val="0"/>
                  <w:sz w:val="16"/>
                  <w:szCs w:val="16"/>
                  <w:lang w:val="en-US" w:eastAsia="zh-CN" w:bidi="ar"/>
                </w:rPr>
                <w:t>帖子 ID（用于定位特定帖子）、用户 ID（标识收藏操作的用户）</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64D76656">
            <w:pPr>
              <w:keepNext w:val="0"/>
              <w:keepLines w:val="0"/>
              <w:widowControl/>
              <w:suppressLineNumbers w:val="0"/>
              <w:jc w:val="left"/>
              <w:rPr>
                <w:ins w:id="824" w:author="柠栀" w:date="2025-05-07T11:25:40Z"/>
                <w:rFonts w:hint="default" w:ascii="Segoe UI" w:hAnsi="Segoe UI" w:eastAsia="Segoe UI" w:cs="Segoe UI"/>
                <w:i w:val="0"/>
                <w:iCs w:val="0"/>
                <w:caps w:val="0"/>
                <w:color w:val="000000"/>
                <w:spacing w:val="0"/>
                <w:sz w:val="16"/>
                <w:szCs w:val="16"/>
              </w:rPr>
            </w:pPr>
            <w:ins w:id="825" w:author="柠栀" w:date="2025-05-07T11:25:40Z">
              <w:r>
                <w:rPr>
                  <w:rFonts w:hint="default" w:ascii="Segoe UI" w:hAnsi="Segoe UI" w:eastAsia="Segoe UI" w:cs="Segoe UI"/>
                  <w:i w:val="0"/>
                  <w:iCs w:val="0"/>
                  <w:caps w:val="0"/>
                  <w:color w:val="000000"/>
                  <w:spacing w:val="0"/>
                  <w:kern w:val="0"/>
                  <w:sz w:val="16"/>
                  <w:szCs w:val="16"/>
                  <w:lang w:val="en-US" w:eastAsia="zh-CN" w:bidi="ar"/>
                </w:rPr>
                <w:t>依据输入的帖子 ID 和用户 ID，更新帖子的收藏状态，记录用户收藏行为</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D810A42">
            <w:pPr>
              <w:keepNext w:val="0"/>
              <w:keepLines w:val="0"/>
              <w:widowControl/>
              <w:suppressLineNumbers w:val="0"/>
              <w:jc w:val="left"/>
              <w:rPr>
                <w:ins w:id="826" w:author="柠栀" w:date="2025-05-07T11:25:40Z"/>
                <w:rFonts w:hint="default" w:ascii="Segoe UI" w:hAnsi="Segoe UI" w:eastAsia="Segoe UI" w:cs="Segoe UI"/>
                <w:i w:val="0"/>
                <w:iCs w:val="0"/>
                <w:caps w:val="0"/>
                <w:color w:val="000000"/>
                <w:spacing w:val="0"/>
                <w:sz w:val="16"/>
                <w:szCs w:val="16"/>
              </w:rPr>
            </w:pPr>
            <w:ins w:id="827" w:author="柠栀" w:date="2025-05-07T11:25:40Z">
              <w:r>
                <w:rPr>
                  <w:rFonts w:hint="default" w:ascii="Segoe UI" w:hAnsi="Segoe UI" w:eastAsia="Segoe UI" w:cs="Segoe UI"/>
                  <w:i w:val="0"/>
                  <w:iCs w:val="0"/>
                  <w:caps w:val="0"/>
                  <w:color w:val="000000"/>
                  <w:spacing w:val="0"/>
                  <w:kern w:val="0"/>
                  <w:sz w:val="16"/>
                  <w:szCs w:val="16"/>
                  <w:lang w:val="en-US" w:eastAsia="zh-CN" w:bidi="ar"/>
                </w:rPr>
                <w:t>收藏成功 / 失败的消息、更新后的收藏状态</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68B51E31">
            <w:pPr>
              <w:keepNext w:val="0"/>
              <w:keepLines w:val="0"/>
              <w:widowControl/>
              <w:suppressLineNumbers w:val="0"/>
              <w:jc w:val="left"/>
              <w:rPr>
                <w:ins w:id="828" w:author="柠栀" w:date="2025-05-07T11:25:40Z"/>
                <w:rFonts w:hint="default" w:ascii="Segoe UI" w:hAnsi="Segoe UI" w:eastAsia="Segoe UI" w:cs="Segoe UI"/>
                <w:i w:val="0"/>
                <w:iCs w:val="0"/>
                <w:caps w:val="0"/>
                <w:color w:val="000000"/>
                <w:spacing w:val="0"/>
                <w:sz w:val="16"/>
                <w:szCs w:val="16"/>
              </w:rPr>
            </w:pPr>
            <w:ins w:id="829" w:author="柠栀" w:date="2025-05-07T11:25:40Z">
              <w:r>
                <w:rPr>
                  <w:rFonts w:hint="default" w:ascii="Segoe UI" w:hAnsi="Segoe UI" w:eastAsia="Segoe UI" w:cs="Segoe UI"/>
                  <w:i w:val="0"/>
                  <w:iCs w:val="0"/>
                  <w:caps w:val="0"/>
                  <w:color w:val="000000"/>
                  <w:spacing w:val="0"/>
                  <w:kern w:val="0"/>
                  <w:sz w:val="16"/>
                  <w:szCs w:val="16"/>
                  <w:lang w:val="en-US" w:eastAsia="zh-CN" w:bidi="ar"/>
                </w:rPr>
                <w:t>中</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06FD1879">
            <w:pPr>
              <w:keepNext w:val="0"/>
              <w:keepLines w:val="0"/>
              <w:widowControl/>
              <w:suppressLineNumbers w:val="0"/>
              <w:jc w:val="left"/>
              <w:rPr>
                <w:ins w:id="830" w:author="柠栀" w:date="2025-05-07T11:25:40Z"/>
                <w:rFonts w:hint="default" w:ascii="Segoe UI" w:hAnsi="Segoe UI" w:eastAsia="Segoe UI" w:cs="Segoe UI"/>
                <w:i w:val="0"/>
                <w:iCs w:val="0"/>
                <w:caps w:val="0"/>
                <w:color w:val="000000"/>
                <w:spacing w:val="0"/>
                <w:sz w:val="16"/>
                <w:szCs w:val="16"/>
              </w:rPr>
            </w:pPr>
            <w:ins w:id="831" w:author="柠栀" w:date="2025-05-07T11:25:40Z">
              <w:r>
                <w:rPr>
                  <w:rFonts w:hint="default" w:ascii="Segoe UI" w:hAnsi="Segoe UI" w:eastAsia="Segoe UI" w:cs="Segoe UI"/>
                  <w:i w:val="0"/>
                  <w:iCs w:val="0"/>
                  <w:caps w:val="0"/>
                  <w:color w:val="000000"/>
                  <w:spacing w:val="0"/>
                  <w:kern w:val="0"/>
                  <w:sz w:val="16"/>
                  <w:szCs w:val="16"/>
                  <w:lang w:val="en-US" w:eastAsia="zh-CN" w:bidi="ar"/>
                </w:rPr>
                <w:t>所有用户</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438E181C">
            <w:pPr>
              <w:keepNext w:val="0"/>
              <w:keepLines w:val="0"/>
              <w:widowControl/>
              <w:suppressLineNumbers w:val="0"/>
              <w:jc w:val="left"/>
              <w:rPr>
                <w:ins w:id="832" w:author="柠栀" w:date="2025-05-07T11:25:40Z"/>
                <w:rFonts w:hint="default" w:ascii="Segoe UI" w:hAnsi="Segoe UI" w:eastAsia="Segoe UI" w:cs="Segoe UI"/>
                <w:i w:val="0"/>
                <w:iCs w:val="0"/>
                <w:caps w:val="0"/>
                <w:color w:val="000000"/>
                <w:spacing w:val="0"/>
                <w:sz w:val="16"/>
                <w:szCs w:val="16"/>
              </w:rPr>
            </w:pPr>
            <w:ins w:id="833" w:author="柠栀" w:date="2025-05-07T11:25:40Z">
              <w:r>
                <w:rPr>
                  <w:rFonts w:hint="default" w:ascii="Segoe UI" w:hAnsi="Segoe UI" w:eastAsia="Segoe UI" w:cs="Segoe UI"/>
                  <w:i w:val="0"/>
                  <w:iCs w:val="0"/>
                  <w:caps w:val="0"/>
                  <w:color w:val="000000"/>
                  <w:spacing w:val="0"/>
                  <w:kern w:val="0"/>
                  <w:sz w:val="16"/>
                  <w:szCs w:val="16"/>
                  <w:lang w:val="en-US" w:eastAsia="zh-CN" w:bidi="ar"/>
                </w:rPr>
                <w:t>用户访谈（用户希望保存感兴趣的内容以便后续查看）、问卷调查（了解用户对收藏功能便捷性的需求）</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489CC0A8">
            <w:pPr>
              <w:keepNext w:val="0"/>
              <w:keepLines w:val="0"/>
              <w:widowControl/>
              <w:suppressLineNumbers w:val="0"/>
              <w:jc w:val="left"/>
              <w:rPr>
                <w:ins w:id="834" w:author="柠栀" w:date="2025-05-07T11:25:40Z"/>
                <w:rFonts w:hint="default" w:ascii="Segoe UI" w:hAnsi="Segoe UI" w:eastAsia="Segoe UI" w:cs="Segoe UI"/>
                <w:i w:val="0"/>
                <w:iCs w:val="0"/>
                <w:caps w:val="0"/>
                <w:color w:val="000000"/>
                <w:spacing w:val="0"/>
                <w:sz w:val="16"/>
                <w:szCs w:val="16"/>
              </w:rPr>
            </w:pPr>
            <w:ins w:id="835" w:author="柠栀" w:date="2025-05-07T11:25:40Z">
              <w:r>
                <w:rPr>
                  <w:rFonts w:hint="default" w:ascii="Segoe UI" w:hAnsi="Segoe UI" w:eastAsia="Segoe UI" w:cs="Segoe UI"/>
                  <w:i w:val="0"/>
                  <w:iCs w:val="0"/>
                  <w:caps w:val="0"/>
                  <w:color w:val="000000"/>
                  <w:spacing w:val="0"/>
                  <w:kern w:val="0"/>
                  <w:sz w:val="16"/>
                  <w:szCs w:val="16"/>
                  <w:lang w:val="en-US" w:eastAsia="zh-CN" w:bidi="ar"/>
                </w:rPr>
                <w:t>用户已正常登录</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1EC6DB5E">
            <w:pPr>
              <w:keepNext w:val="0"/>
              <w:keepLines w:val="0"/>
              <w:widowControl/>
              <w:suppressLineNumbers w:val="0"/>
              <w:jc w:val="left"/>
              <w:rPr>
                <w:ins w:id="836" w:author="柠栀" w:date="2025-05-07T11:25:40Z"/>
                <w:rFonts w:hint="default" w:ascii="Segoe UI" w:hAnsi="Segoe UI" w:eastAsia="Segoe UI" w:cs="Segoe UI"/>
                <w:i w:val="0"/>
                <w:iCs w:val="0"/>
                <w:caps w:val="0"/>
                <w:color w:val="000000"/>
                <w:spacing w:val="0"/>
                <w:sz w:val="16"/>
                <w:szCs w:val="16"/>
              </w:rPr>
            </w:pPr>
            <w:ins w:id="837" w:author="柠栀" w:date="2025-05-07T11:25:40Z">
              <w:r>
                <w:rPr>
                  <w:rFonts w:hint="default" w:ascii="Segoe UI" w:hAnsi="Segoe UI" w:eastAsia="Segoe UI" w:cs="Segoe UI"/>
                  <w:i w:val="0"/>
                  <w:iCs w:val="0"/>
                  <w:caps w:val="0"/>
                  <w:color w:val="000000"/>
                  <w:spacing w:val="0"/>
                  <w:kern w:val="0"/>
                  <w:sz w:val="16"/>
                  <w:szCs w:val="16"/>
                  <w:lang w:val="en-US" w:eastAsia="zh-CN" w:bidi="ar"/>
                </w:rPr>
                <w:t>提示用户操作结果</w:t>
              </w:r>
            </w:ins>
          </w:p>
        </w:tc>
      </w:tr>
      <w:tr w14:paraId="5955B6B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ins w:id="838" w:author="柠栀" w:date="2025-05-07T11:25:40Z"/>
        </w:trPr>
        <w:tc>
          <w:tcPr>
            <w:tcW w:w="0" w:type="auto"/>
            <w:tcBorders>
              <w:top w:val="nil"/>
              <w:left w:val="nil"/>
              <w:bottom w:val="nil"/>
            </w:tcBorders>
            <w:shd w:val="clear" w:color="auto" w:fill="FFFFFF"/>
            <w:tcMar>
              <w:top w:w="120" w:type="dxa"/>
              <w:left w:w="180" w:type="dxa"/>
              <w:bottom w:w="120" w:type="dxa"/>
              <w:right w:w="180" w:type="dxa"/>
            </w:tcMar>
            <w:vAlign w:val="center"/>
          </w:tcPr>
          <w:p w14:paraId="24B1FCF8">
            <w:pPr>
              <w:keepNext w:val="0"/>
              <w:keepLines w:val="0"/>
              <w:widowControl/>
              <w:suppressLineNumbers w:val="0"/>
              <w:jc w:val="left"/>
              <w:rPr>
                <w:ins w:id="839" w:author="柠栀" w:date="2025-05-07T11:25:40Z"/>
                <w:rFonts w:hint="default" w:ascii="Segoe UI" w:hAnsi="Segoe UI" w:eastAsia="Segoe UI" w:cs="Segoe UI"/>
                <w:i w:val="0"/>
                <w:iCs w:val="0"/>
                <w:caps w:val="0"/>
                <w:color w:val="000000"/>
                <w:spacing w:val="0"/>
                <w:sz w:val="16"/>
                <w:szCs w:val="16"/>
                <w:lang w:val="en-US"/>
              </w:rPr>
            </w:pPr>
            <w:ins w:id="840" w:author="柠栀" w:date="2025-05-07T11:25:40Z">
              <w:r>
                <w:rPr>
                  <w:rFonts w:hint="default" w:ascii="Segoe UI" w:hAnsi="Segoe UI" w:eastAsia="Segoe UI" w:cs="Segoe UI"/>
                  <w:i w:val="0"/>
                  <w:iCs w:val="0"/>
                  <w:caps w:val="0"/>
                  <w:color w:val="000000"/>
                  <w:spacing w:val="0"/>
                  <w:kern w:val="0"/>
                  <w:sz w:val="16"/>
                  <w:szCs w:val="16"/>
                  <w:lang w:val="en-US" w:eastAsia="zh-CN" w:bidi="ar"/>
                </w:rPr>
                <w:t xml:space="preserve">FNC - </w:t>
              </w:r>
            </w:ins>
            <w:ins w:id="841" w:author="柠栀" w:date="2025-05-07T11:25:40Z">
              <w:r>
                <w:rPr>
                  <w:rFonts w:hint="eastAsia" w:ascii="Segoe UI" w:hAnsi="Segoe UI" w:eastAsia="Segoe UI" w:cs="Segoe UI"/>
                  <w:i w:val="0"/>
                  <w:iCs w:val="0"/>
                  <w:caps w:val="0"/>
                  <w:color w:val="000000"/>
                  <w:spacing w:val="0"/>
                  <w:kern w:val="0"/>
                  <w:sz w:val="16"/>
                  <w:szCs w:val="16"/>
                  <w:lang w:val="en-US" w:eastAsia="zh-CN" w:bidi="ar"/>
                </w:rPr>
                <w:t>14</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4DFC5C5B">
            <w:pPr>
              <w:keepNext w:val="0"/>
              <w:keepLines w:val="0"/>
              <w:widowControl/>
              <w:suppressLineNumbers w:val="0"/>
              <w:jc w:val="left"/>
              <w:rPr>
                <w:ins w:id="842" w:author="柠栀" w:date="2025-05-07T11:25:40Z"/>
                <w:rFonts w:hint="default" w:ascii="Segoe UI" w:hAnsi="Segoe UI" w:eastAsia="Segoe UI" w:cs="Segoe UI"/>
                <w:i w:val="0"/>
                <w:iCs w:val="0"/>
                <w:caps w:val="0"/>
                <w:color w:val="000000"/>
                <w:spacing w:val="0"/>
                <w:sz w:val="16"/>
                <w:szCs w:val="16"/>
              </w:rPr>
            </w:pPr>
            <w:ins w:id="843" w:author="柠栀" w:date="2025-05-07T11:25:40Z">
              <w:r>
                <w:rPr>
                  <w:rFonts w:hint="default" w:ascii="Segoe UI" w:hAnsi="Segoe UI" w:eastAsia="Segoe UI" w:cs="Segoe UI"/>
                  <w:i w:val="0"/>
                  <w:iCs w:val="0"/>
                  <w:caps w:val="0"/>
                  <w:color w:val="000000"/>
                  <w:spacing w:val="0"/>
                  <w:kern w:val="0"/>
                  <w:sz w:val="16"/>
                  <w:szCs w:val="16"/>
                  <w:lang w:val="en-US" w:eastAsia="zh-CN" w:bidi="ar"/>
                </w:rPr>
                <w:t>评论帖子</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33B2E7BB">
            <w:pPr>
              <w:keepNext w:val="0"/>
              <w:keepLines w:val="0"/>
              <w:widowControl/>
              <w:suppressLineNumbers w:val="0"/>
              <w:jc w:val="left"/>
              <w:rPr>
                <w:ins w:id="844" w:author="柠栀" w:date="2025-05-07T11:25:40Z"/>
                <w:rFonts w:hint="default" w:ascii="Segoe UI" w:hAnsi="Segoe UI" w:eastAsia="Segoe UI" w:cs="Segoe UI"/>
                <w:i w:val="0"/>
                <w:iCs w:val="0"/>
                <w:caps w:val="0"/>
                <w:color w:val="000000"/>
                <w:spacing w:val="0"/>
                <w:sz w:val="16"/>
                <w:szCs w:val="16"/>
              </w:rPr>
            </w:pPr>
            <w:ins w:id="845" w:author="柠栀" w:date="2025-05-07T11:25:40Z">
              <w:r>
                <w:rPr>
                  <w:rFonts w:hint="default" w:ascii="Segoe UI" w:hAnsi="Segoe UI" w:eastAsia="Segoe UI" w:cs="Segoe UI"/>
                  <w:i w:val="0"/>
                  <w:iCs w:val="0"/>
                  <w:caps w:val="0"/>
                  <w:color w:val="000000"/>
                  <w:spacing w:val="0"/>
                  <w:kern w:val="0"/>
                  <w:sz w:val="16"/>
                  <w:szCs w:val="16"/>
                  <w:lang w:val="en-US" w:eastAsia="zh-CN" w:bidi="ar"/>
                </w:rPr>
                <w:t>帖子 ID（指定评论的目标帖子）、用户 ID（评论者身份标识）、评论内容（文字描述，可包含表情、符号等）</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308D6F20">
            <w:pPr>
              <w:keepNext w:val="0"/>
              <w:keepLines w:val="0"/>
              <w:widowControl/>
              <w:suppressLineNumbers w:val="0"/>
              <w:jc w:val="left"/>
              <w:rPr>
                <w:ins w:id="846" w:author="柠栀" w:date="2025-05-07T11:25:40Z"/>
                <w:rFonts w:hint="default" w:ascii="Segoe UI" w:hAnsi="Segoe UI" w:eastAsia="Segoe UI" w:cs="Segoe UI"/>
                <w:i w:val="0"/>
                <w:iCs w:val="0"/>
                <w:caps w:val="0"/>
                <w:color w:val="000000"/>
                <w:spacing w:val="0"/>
                <w:sz w:val="16"/>
                <w:szCs w:val="16"/>
              </w:rPr>
            </w:pPr>
            <w:ins w:id="847" w:author="柠栀" w:date="2025-05-07T11:25:40Z">
              <w:r>
                <w:rPr>
                  <w:rFonts w:hint="default" w:ascii="Segoe UI" w:hAnsi="Segoe UI" w:eastAsia="Segoe UI" w:cs="Segoe UI"/>
                  <w:i w:val="0"/>
                  <w:iCs w:val="0"/>
                  <w:caps w:val="0"/>
                  <w:color w:val="000000"/>
                  <w:spacing w:val="0"/>
                  <w:kern w:val="0"/>
                  <w:sz w:val="16"/>
                  <w:szCs w:val="16"/>
                  <w:lang w:val="en-US" w:eastAsia="zh-CN" w:bidi="ar"/>
                </w:rPr>
                <w:t>对评论内容进行内容审核，存储评论数据，更新帖子评论数</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06EB4CC9">
            <w:pPr>
              <w:keepNext w:val="0"/>
              <w:keepLines w:val="0"/>
              <w:widowControl/>
              <w:suppressLineNumbers w:val="0"/>
              <w:jc w:val="left"/>
              <w:rPr>
                <w:ins w:id="848" w:author="柠栀" w:date="2025-05-07T11:25:40Z"/>
                <w:rFonts w:hint="default" w:ascii="Segoe UI" w:hAnsi="Segoe UI" w:eastAsia="Segoe UI" w:cs="Segoe UI"/>
                <w:i w:val="0"/>
                <w:iCs w:val="0"/>
                <w:caps w:val="0"/>
                <w:color w:val="000000"/>
                <w:spacing w:val="0"/>
                <w:sz w:val="16"/>
                <w:szCs w:val="16"/>
              </w:rPr>
            </w:pPr>
            <w:ins w:id="849" w:author="柠栀" w:date="2025-05-07T11:25:40Z">
              <w:r>
                <w:rPr>
                  <w:rFonts w:hint="default" w:ascii="Segoe UI" w:hAnsi="Segoe UI" w:eastAsia="Segoe UI" w:cs="Segoe UI"/>
                  <w:i w:val="0"/>
                  <w:iCs w:val="0"/>
                  <w:caps w:val="0"/>
                  <w:color w:val="000000"/>
                  <w:spacing w:val="0"/>
                  <w:kern w:val="0"/>
                  <w:sz w:val="16"/>
                  <w:szCs w:val="16"/>
                  <w:lang w:val="en-US" w:eastAsia="zh-CN" w:bidi="ar"/>
                </w:rPr>
                <w:t>评论成功 / 失败的消息、评论预览链接</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6DAB6A6">
            <w:pPr>
              <w:keepNext w:val="0"/>
              <w:keepLines w:val="0"/>
              <w:widowControl/>
              <w:suppressLineNumbers w:val="0"/>
              <w:jc w:val="left"/>
              <w:rPr>
                <w:ins w:id="850" w:author="柠栀" w:date="2025-05-07T11:25:40Z"/>
                <w:rFonts w:hint="default" w:ascii="Segoe UI" w:hAnsi="Segoe UI" w:eastAsia="Segoe UI" w:cs="Segoe UI"/>
                <w:i w:val="0"/>
                <w:iCs w:val="0"/>
                <w:caps w:val="0"/>
                <w:color w:val="000000"/>
                <w:spacing w:val="0"/>
                <w:sz w:val="16"/>
                <w:szCs w:val="16"/>
              </w:rPr>
            </w:pPr>
            <w:ins w:id="851" w:author="柠栀" w:date="2025-05-07T11:25:40Z">
              <w:r>
                <w:rPr>
                  <w:rFonts w:hint="default" w:ascii="Segoe UI" w:hAnsi="Segoe UI" w:eastAsia="Segoe UI" w:cs="Segoe UI"/>
                  <w:i w:val="0"/>
                  <w:iCs w:val="0"/>
                  <w:caps w:val="0"/>
                  <w:color w:val="000000"/>
                  <w:spacing w:val="0"/>
                  <w:kern w:val="0"/>
                  <w:sz w:val="16"/>
                  <w:szCs w:val="16"/>
                  <w:lang w:val="en-US" w:eastAsia="zh-CN" w:bidi="ar"/>
                </w:rPr>
                <w:t>中</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4DC41FE4">
            <w:pPr>
              <w:keepNext w:val="0"/>
              <w:keepLines w:val="0"/>
              <w:widowControl/>
              <w:suppressLineNumbers w:val="0"/>
              <w:jc w:val="left"/>
              <w:rPr>
                <w:ins w:id="852" w:author="柠栀" w:date="2025-05-07T11:25:40Z"/>
                <w:rFonts w:hint="default" w:ascii="Segoe UI" w:hAnsi="Segoe UI" w:eastAsia="Segoe UI" w:cs="Segoe UI"/>
                <w:i w:val="0"/>
                <w:iCs w:val="0"/>
                <w:caps w:val="0"/>
                <w:color w:val="000000"/>
                <w:spacing w:val="0"/>
                <w:sz w:val="16"/>
                <w:szCs w:val="16"/>
              </w:rPr>
            </w:pPr>
            <w:ins w:id="853" w:author="柠栀" w:date="2025-05-07T11:25:40Z">
              <w:r>
                <w:rPr>
                  <w:rFonts w:hint="default" w:ascii="Segoe UI" w:hAnsi="Segoe UI" w:eastAsia="Segoe UI" w:cs="Segoe UI"/>
                  <w:i w:val="0"/>
                  <w:iCs w:val="0"/>
                  <w:caps w:val="0"/>
                  <w:color w:val="000000"/>
                  <w:spacing w:val="0"/>
                  <w:kern w:val="0"/>
                  <w:sz w:val="16"/>
                  <w:szCs w:val="16"/>
                  <w:lang w:val="en-US" w:eastAsia="zh-CN" w:bidi="ar"/>
                </w:rPr>
                <w:t>所有用户</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14CE17F1">
            <w:pPr>
              <w:keepNext w:val="0"/>
              <w:keepLines w:val="0"/>
              <w:widowControl/>
              <w:suppressLineNumbers w:val="0"/>
              <w:jc w:val="left"/>
              <w:rPr>
                <w:ins w:id="854" w:author="柠栀" w:date="2025-05-07T11:25:40Z"/>
                <w:rFonts w:hint="default" w:ascii="Segoe UI" w:hAnsi="Segoe UI" w:eastAsia="Segoe UI" w:cs="Segoe UI"/>
                <w:i w:val="0"/>
                <w:iCs w:val="0"/>
                <w:caps w:val="0"/>
                <w:color w:val="000000"/>
                <w:spacing w:val="0"/>
                <w:sz w:val="16"/>
                <w:szCs w:val="16"/>
              </w:rPr>
            </w:pPr>
            <w:ins w:id="855" w:author="柠栀" w:date="2025-05-07T11:25:40Z">
              <w:r>
                <w:rPr>
                  <w:rFonts w:hint="default" w:ascii="Segoe UI" w:hAnsi="Segoe UI" w:eastAsia="Segoe UI" w:cs="Segoe UI"/>
                  <w:i w:val="0"/>
                  <w:iCs w:val="0"/>
                  <w:caps w:val="0"/>
                  <w:color w:val="000000"/>
                  <w:spacing w:val="0"/>
                  <w:kern w:val="0"/>
                  <w:sz w:val="16"/>
                  <w:szCs w:val="16"/>
                  <w:lang w:val="en-US" w:eastAsia="zh-CN" w:bidi="ar"/>
                </w:rPr>
                <w:t>用户访谈（用户希望对帖子内容进行交流讨论）、问卷调查（收集用户对评论功能体验的需求）</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4B08751E">
            <w:pPr>
              <w:keepNext w:val="0"/>
              <w:keepLines w:val="0"/>
              <w:widowControl/>
              <w:suppressLineNumbers w:val="0"/>
              <w:jc w:val="left"/>
              <w:rPr>
                <w:ins w:id="856" w:author="柠栀" w:date="2025-05-07T11:25:40Z"/>
                <w:rFonts w:hint="default" w:ascii="Segoe UI" w:hAnsi="Segoe UI" w:eastAsia="Segoe UI" w:cs="Segoe UI"/>
                <w:i w:val="0"/>
                <w:iCs w:val="0"/>
                <w:caps w:val="0"/>
                <w:color w:val="000000"/>
                <w:spacing w:val="0"/>
                <w:sz w:val="16"/>
                <w:szCs w:val="16"/>
              </w:rPr>
            </w:pPr>
            <w:ins w:id="857" w:author="柠栀" w:date="2025-05-07T11:25:40Z">
              <w:r>
                <w:rPr>
                  <w:rFonts w:hint="default" w:ascii="Segoe UI" w:hAnsi="Segoe UI" w:eastAsia="Segoe UI" w:cs="Segoe UI"/>
                  <w:i w:val="0"/>
                  <w:iCs w:val="0"/>
                  <w:caps w:val="0"/>
                  <w:color w:val="000000"/>
                  <w:spacing w:val="0"/>
                  <w:kern w:val="0"/>
                  <w:sz w:val="16"/>
                  <w:szCs w:val="16"/>
                  <w:lang w:val="en-US" w:eastAsia="zh-CN" w:bidi="ar"/>
                </w:rPr>
                <w:t>用户已正常登录</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59C5FF19">
            <w:pPr>
              <w:keepNext w:val="0"/>
              <w:keepLines w:val="0"/>
              <w:widowControl/>
              <w:suppressLineNumbers w:val="0"/>
              <w:jc w:val="left"/>
              <w:rPr>
                <w:ins w:id="858" w:author="柠栀" w:date="2025-05-07T11:25:40Z"/>
                <w:rFonts w:hint="default" w:ascii="Segoe UI" w:hAnsi="Segoe UI" w:eastAsia="Segoe UI" w:cs="Segoe UI"/>
                <w:i w:val="0"/>
                <w:iCs w:val="0"/>
                <w:caps w:val="0"/>
                <w:color w:val="000000"/>
                <w:spacing w:val="0"/>
                <w:sz w:val="16"/>
                <w:szCs w:val="16"/>
              </w:rPr>
            </w:pPr>
            <w:ins w:id="859" w:author="柠栀" w:date="2025-05-07T11:25:40Z">
              <w:r>
                <w:rPr>
                  <w:rFonts w:hint="default" w:ascii="Segoe UI" w:hAnsi="Segoe UI" w:eastAsia="Segoe UI" w:cs="Segoe UI"/>
                  <w:i w:val="0"/>
                  <w:iCs w:val="0"/>
                  <w:caps w:val="0"/>
                  <w:color w:val="000000"/>
                  <w:spacing w:val="0"/>
                  <w:kern w:val="0"/>
                  <w:sz w:val="16"/>
                  <w:szCs w:val="16"/>
                  <w:lang w:val="en-US" w:eastAsia="zh-CN" w:bidi="ar"/>
                </w:rPr>
                <w:t>提示用户操作结果</w:t>
              </w:r>
            </w:ins>
          </w:p>
        </w:tc>
      </w:tr>
      <w:tr w14:paraId="46F5BCA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ins w:id="860" w:author="柠栀" w:date="2025-05-07T11:25:40Z"/>
        </w:trPr>
        <w:tc>
          <w:tcPr>
            <w:tcW w:w="0" w:type="auto"/>
            <w:tcBorders>
              <w:top w:val="nil"/>
              <w:left w:val="nil"/>
              <w:bottom w:val="nil"/>
            </w:tcBorders>
            <w:shd w:val="clear" w:color="auto" w:fill="FFFFFF"/>
            <w:tcMar>
              <w:top w:w="120" w:type="dxa"/>
              <w:left w:w="180" w:type="dxa"/>
              <w:bottom w:w="120" w:type="dxa"/>
              <w:right w:w="180" w:type="dxa"/>
            </w:tcMar>
            <w:vAlign w:val="center"/>
          </w:tcPr>
          <w:p w14:paraId="332AEE43">
            <w:pPr>
              <w:keepNext w:val="0"/>
              <w:keepLines w:val="0"/>
              <w:widowControl/>
              <w:suppressLineNumbers w:val="0"/>
              <w:jc w:val="left"/>
              <w:rPr>
                <w:ins w:id="861" w:author="柠栀" w:date="2025-05-07T11:25:40Z"/>
                <w:rFonts w:hint="default" w:ascii="Segoe UI" w:hAnsi="Segoe UI" w:eastAsia="Segoe UI" w:cs="Segoe UI"/>
                <w:i w:val="0"/>
                <w:iCs w:val="0"/>
                <w:caps w:val="0"/>
                <w:color w:val="000000"/>
                <w:spacing w:val="0"/>
                <w:sz w:val="16"/>
                <w:szCs w:val="16"/>
              </w:rPr>
            </w:pPr>
            <w:ins w:id="862" w:author="柠栀" w:date="2025-05-07T11:25:40Z">
              <w:r>
                <w:rPr>
                  <w:rFonts w:hint="default" w:ascii="Segoe UI" w:hAnsi="Segoe UI" w:eastAsia="Segoe UI" w:cs="Segoe UI"/>
                  <w:i w:val="0"/>
                  <w:iCs w:val="0"/>
                  <w:caps w:val="0"/>
                  <w:color w:val="000000"/>
                  <w:spacing w:val="0"/>
                  <w:kern w:val="0"/>
                  <w:sz w:val="16"/>
                  <w:szCs w:val="16"/>
                  <w:lang w:val="en-US" w:eastAsia="zh-CN" w:bidi="ar"/>
                </w:rPr>
                <w:t>FNC - 15</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3C5EF1B1">
            <w:pPr>
              <w:keepNext w:val="0"/>
              <w:keepLines w:val="0"/>
              <w:widowControl/>
              <w:suppressLineNumbers w:val="0"/>
              <w:jc w:val="left"/>
              <w:rPr>
                <w:ins w:id="863" w:author="柠栀" w:date="2025-05-07T11:25:40Z"/>
                <w:rFonts w:hint="default" w:ascii="Segoe UI" w:hAnsi="Segoe UI" w:eastAsia="Segoe UI" w:cs="Segoe UI"/>
                <w:i w:val="0"/>
                <w:iCs w:val="0"/>
                <w:caps w:val="0"/>
                <w:color w:val="000000"/>
                <w:spacing w:val="0"/>
                <w:sz w:val="16"/>
                <w:szCs w:val="16"/>
              </w:rPr>
            </w:pPr>
            <w:ins w:id="864" w:author="柠栀" w:date="2025-05-07T11:25:40Z">
              <w:r>
                <w:rPr>
                  <w:rFonts w:hint="default" w:ascii="Segoe UI" w:hAnsi="Segoe UI" w:eastAsia="Segoe UI" w:cs="Segoe UI"/>
                  <w:i w:val="0"/>
                  <w:iCs w:val="0"/>
                  <w:caps w:val="0"/>
                  <w:color w:val="000000"/>
                  <w:spacing w:val="0"/>
                  <w:kern w:val="0"/>
                  <w:sz w:val="16"/>
                  <w:szCs w:val="16"/>
                  <w:lang w:val="en-US" w:eastAsia="zh-CN" w:bidi="ar"/>
                </w:rPr>
                <w:t>我的反馈</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5185FF2F">
            <w:pPr>
              <w:keepNext w:val="0"/>
              <w:keepLines w:val="0"/>
              <w:widowControl/>
              <w:suppressLineNumbers w:val="0"/>
              <w:jc w:val="left"/>
              <w:rPr>
                <w:ins w:id="865" w:author="柠栀" w:date="2025-05-07T11:25:40Z"/>
                <w:rFonts w:hint="default" w:ascii="Segoe UI" w:hAnsi="Segoe UI" w:eastAsia="Segoe UI" w:cs="Segoe UI"/>
                <w:i w:val="0"/>
                <w:iCs w:val="0"/>
                <w:caps w:val="0"/>
                <w:color w:val="000000"/>
                <w:spacing w:val="0"/>
                <w:sz w:val="16"/>
                <w:szCs w:val="16"/>
              </w:rPr>
            </w:pPr>
            <w:ins w:id="866" w:author="柠栀" w:date="2025-05-07T11:25:40Z">
              <w:r>
                <w:rPr>
                  <w:rFonts w:hint="default" w:ascii="Segoe UI" w:hAnsi="Segoe UI" w:eastAsia="Segoe UI" w:cs="Segoe UI"/>
                  <w:i w:val="0"/>
                  <w:iCs w:val="0"/>
                  <w:caps w:val="0"/>
                  <w:color w:val="000000"/>
                  <w:spacing w:val="0"/>
                  <w:kern w:val="0"/>
                  <w:sz w:val="16"/>
                  <w:szCs w:val="16"/>
                  <w:lang w:val="en-US" w:eastAsia="zh-CN" w:bidi="ar"/>
                </w:rPr>
                <w:t>用户 ID、反馈内容（文字描述、问题细节等）、联系方式（可选，如邮箱、电话）</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20FFB50C">
            <w:pPr>
              <w:keepNext w:val="0"/>
              <w:keepLines w:val="0"/>
              <w:widowControl/>
              <w:suppressLineNumbers w:val="0"/>
              <w:jc w:val="left"/>
              <w:rPr>
                <w:ins w:id="867" w:author="柠栀" w:date="2025-05-07T11:25:40Z"/>
                <w:rFonts w:hint="default" w:ascii="Segoe UI" w:hAnsi="Segoe UI" w:eastAsia="Segoe UI" w:cs="Segoe UI"/>
                <w:i w:val="0"/>
                <w:iCs w:val="0"/>
                <w:caps w:val="0"/>
                <w:color w:val="000000"/>
                <w:spacing w:val="0"/>
                <w:sz w:val="16"/>
                <w:szCs w:val="16"/>
              </w:rPr>
            </w:pPr>
            <w:ins w:id="868" w:author="柠栀" w:date="2025-05-07T11:25:40Z">
              <w:r>
                <w:rPr>
                  <w:rFonts w:hint="default" w:ascii="Segoe UI" w:hAnsi="Segoe UI" w:eastAsia="Segoe UI" w:cs="Segoe UI"/>
                  <w:i w:val="0"/>
                  <w:iCs w:val="0"/>
                  <w:caps w:val="0"/>
                  <w:color w:val="000000"/>
                  <w:spacing w:val="0"/>
                  <w:kern w:val="0"/>
                  <w:sz w:val="16"/>
                  <w:szCs w:val="16"/>
                  <w:lang w:val="en-US" w:eastAsia="zh-CN" w:bidi="ar"/>
                </w:rPr>
                <w:t>对输入的反馈内容进行格式化处理，存储反馈记录，发送确认邮件或短信给用户（若提供联系方式）</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95C0246">
            <w:pPr>
              <w:keepNext w:val="0"/>
              <w:keepLines w:val="0"/>
              <w:widowControl/>
              <w:suppressLineNumbers w:val="0"/>
              <w:jc w:val="left"/>
              <w:rPr>
                <w:ins w:id="869" w:author="柠栀" w:date="2025-05-07T11:25:40Z"/>
                <w:rFonts w:hint="default" w:ascii="Segoe UI" w:hAnsi="Segoe UI" w:eastAsia="Segoe UI" w:cs="Segoe UI"/>
                <w:i w:val="0"/>
                <w:iCs w:val="0"/>
                <w:caps w:val="0"/>
                <w:color w:val="000000"/>
                <w:spacing w:val="0"/>
                <w:sz w:val="16"/>
                <w:szCs w:val="16"/>
              </w:rPr>
            </w:pPr>
            <w:ins w:id="870" w:author="柠栀" w:date="2025-05-07T11:25:40Z">
              <w:r>
                <w:rPr>
                  <w:rFonts w:hint="default" w:ascii="Segoe UI" w:hAnsi="Segoe UI" w:eastAsia="Segoe UI" w:cs="Segoe UI"/>
                  <w:i w:val="0"/>
                  <w:iCs w:val="0"/>
                  <w:caps w:val="0"/>
                  <w:color w:val="000000"/>
                  <w:spacing w:val="0"/>
                  <w:kern w:val="0"/>
                  <w:sz w:val="16"/>
                  <w:szCs w:val="16"/>
                  <w:lang w:val="en-US" w:eastAsia="zh-CN" w:bidi="ar"/>
                </w:rPr>
                <w:t>反馈提交成功的消息、可能的后续联系方式</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5FCA11ED">
            <w:pPr>
              <w:keepNext w:val="0"/>
              <w:keepLines w:val="0"/>
              <w:widowControl/>
              <w:suppressLineNumbers w:val="0"/>
              <w:jc w:val="left"/>
              <w:rPr>
                <w:ins w:id="871" w:author="柠栀" w:date="2025-05-07T11:25:40Z"/>
                <w:rFonts w:hint="default" w:ascii="Segoe UI" w:hAnsi="Segoe UI" w:eastAsia="Segoe UI" w:cs="Segoe UI"/>
                <w:i w:val="0"/>
                <w:iCs w:val="0"/>
                <w:caps w:val="0"/>
                <w:color w:val="000000"/>
                <w:spacing w:val="0"/>
                <w:sz w:val="16"/>
                <w:szCs w:val="16"/>
              </w:rPr>
            </w:pPr>
            <w:ins w:id="872" w:author="柠栀" w:date="2025-05-07T11:25:40Z">
              <w:r>
                <w:rPr>
                  <w:rFonts w:hint="default" w:ascii="Segoe UI" w:hAnsi="Segoe UI" w:eastAsia="Segoe UI" w:cs="Segoe UI"/>
                  <w:i w:val="0"/>
                  <w:iCs w:val="0"/>
                  <w:caps w:val="0"/>
                  <w:color w:val="000000"/>
                  <w:spacing w:val="0"/>
                  <w:kern w:val="0"/>
                  <w:sz w:val="16"/>
                  <w:szCs w:val="16"/>
                  <w:lang w:val="en-US" w:eastAsia="zh-CN" w:bidi="ar"/>
                </w:rPr>
                <w:t>中</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080F734F">
            <w:pPr>
              <w:keepNext w:val="0"/>
              <w:keepLines w:val="0"/>
              <w:widowControl/>
              <w:suppressLineNumbers w:val="0"/>
              <w:jc w:val="left"/>
              <w:rPr>
                <w:ins w:id="873" w:author="柠栀" w:date="2025-05-07T11:25:40Z"/>
                <w:rFonts w:hint="default" w:ascii="Segoe UI" w:hAnsi="Segoe UI" w:eastAsia="Segoe UI" w:cs="Segoe UI"/>
                <w:i w:val="0"/>
                <w:iCs w:val="0"/>
                <w:caps w:val="0"/>
                <w:color w:val="000000"/>
                <w:spacing w:val="0"/>
                <w:sz w:val="16"/>
                <w:szCs w:val="16"/>
              </w:rPr>
            </w:pPr>
            <w:ins w:id="874" w:author="柠栀" w:date="2025-05-07T11:25:40Z">
              <w:r>
                <w:rPr>
                  <w:rFonts w:hint="default" w:ascii="Segoe UI" w:hAnsi="Segoe UI" w:eastAsia="Segoe UI" w:cs="Segoe UI"/>
                  <w:i w:val="0"/>
                  <w:iCs w:val="0"/>
                  <w:caps w:val="0"/>
                  <w:color w:val="000000"/>
                  <w:spacing w:val="0"/>
                  <w:kern w:val="0"/>
                  <w:sz w:val="16"/>
                  <w:szCs w:val="16"/>
                  <w:lang w:val="en-US" w:eastAsia="zh-CN" w:bidi="ar"/>
                </w:rPr>
                <w:t>所有用户</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4D2708C">
            <w:pPr>
              <w:keepNext w:val="0"/>
              <w:keepLines w:val="0"/>
              <w:widowControl/>
              <w:suppressLineNumbers w:val="0"/>
              <w:jc w:val="left"/>
              <w:rPr>
                <w:ins w:id="875" w:author="柠栀" w:date="2025-05-07T11:25:40Z"/>
                <w:rFonts w:hint="default" w:ascii="Segoe UI" w:hAnsi="Segoe UI" w:eastAsia="Segoe UI" w:cs="Segoe UI"/>
                <w:i w:val="0"/>
                <w:iCs w:val="0"/>
                <w:caps w:val="0"/>
                <w:color w:val="000000"/>
                <w:spacing w:val="0"/>
                <w:sz w:val="16"/>
                <w:szCs w:val="16"/>
              </w:rPr>
            </w:pPr>
            <w:ins w:id="876" w:author="柠栀" w:date="2025-05-07T11:25:40Z">
              <w:r>
                <w:rPr>
                  <w:rFonts w:hint="default" w:ascii="Segoe UI" w:hAnsi="Segoe UI" w:eastAsia="Segoe UI" w:cs="Segoe UI"/>
                  <w:i w:val="0"/>
                  <w:iCs w:val="0"/>
                  <w:caps w:val="0"/>
                  <w:color w:val="000000"/>
                  <w:spacing w:val="0"/>
                  <w:kern w:val="0"/>
                  <w:sz w:val="16"/>
                  <w:szCs w:val="16"/>
                  <w:lang w:val="en-US" w:eastAsia="zh-CN" w:bidi="ar"/>
                </w:rPr>
                <w:t>用户访谈（用户希望跟踪反馈处理进度）、问卷调查（收集用户对反馈功能易用性的需求）</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551B7B63">
            <w:pPr>
              <w:keepNext w:val="0"/>
              <w:keepLines w:val="0"/>
              <w:widowControl/>
              <w:suppressLineNumbers w:val="0"/>
              <w:jc w:val="left"/>
              <w:rPr>
                <w:ins w:id="877" w:author="柠栀" w:date="2025-05-07T11:25:40Z"/>
                <w:rFonts w:hint="default" w:ascii="Segoe UI" w:hAnsi="Segoe UI" w:eastAsia="Segoe UI" w:cs="Segoe UI"/>
                <w:i w:val="0"/>
                <w:iCs w:val="0"/>
                <w:caps w:val="0"/>
                <w:color w:val="000000"/>
                <w:spacing w:val="0"/>
                <w:sz w:val="16"/>
                <w:szCs w:val="16"/>
              </w:rPr>
            </w:pPr>
            <w:ins w:id="878" w:author="柠栀" w:date="2025-05-07T11:25:40Z">
              <w:r>
                <w:rPr>
                  <w:rFonts w:hint="default" w:ascii="Segoe UI" w:hAnsi="Segoe UI" w:eastAsia="Segoe UI" w:cs="Segoe UI"/>
                  <w:i w:val="0"/>
                  <w:iCs w:val="0"/>
                  <w:caps w:val="0"/>
                  <w:color w:val="000000"/>
                  <w:spacing w:val="0"/>
                  <w:kern w:val="0"/>
                  <w:sz w:val="16"/>
                  <w:szCs w:val="16"/>
                  <w:lang w:val="en-US" w:eastAsia="zh-CN" w:bidi="ar"/>
                </w:rPr>
                <w:t>用户已登录系统</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23870F0D">
            <w:pPr>
              <w:keepNext w:val="0"/>
              <w:keepLines w:val="0"/>
              <w:widowControl/>
              <w:suppressLineNumbers w:val="0"/>
              <w:jc w:val="left"/>
              <w:rPr>
                <w:ins w:id="879" w:author="柠栀" w:date="2025-05-07T11:25:40Z"/>
                <w:rFonts w:hint="default" w:ascii="Segoe UI" w:hAnsi="Segoe UI" w:eastAsia="Segoe UI" w:cs="Segoe UI"/>
                <w:i w:val="0"/>
                <w:iCs w:val="0"/>
                <w:caps w:val="0"/>
                <w:color w:val="000000"/>
                <w:spacing w:val="0"/>
                <w:sz w:val="16"/>
                <w:szCs w:val="16"/>
              </w:rPr>
            </w:pPr>
            <w:ins w:id="880" w:author="柠栀" w:date="2025-05-07T11:25:40Z">
              <w:r>
                <w:rPr>
                  <w:rFonts w:hint="default" w:ascii="Segoe UI" w:hAnsi="Segoe UI" w:eastAsia="Segoe UI" w:cs="Segoe UI"/>
                  <w:i w:val="0"/>
                  <w:iCs w:val="0"/>
                  <w:caps w:val="0"/>
                  <w:color w:val="000000"/>
                  <w:spacing w:val="0"/>
                  <w:kern w:val="0"/>
                  <w:sz w:val="16"/>
                  <w:szCs w:val="16"/>
                  <w:lang w:val="en-US" w:eastAsia="zh-CN" w:bidi="ar"/>
                </w:rPr>
                <w:t>显示所有反馈记录</w:t>
              </w:r>
            </w:ins>
          </w:p>
        </w:tc>
      </w:tr>
      <w:tr w14:paraId="34099A8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ins w:id="881" w:author="柠栀" w:date="2025-05-07T11:25:40Z"/>
        </w:trPr>
        <w:tc>
          <w:tcPr>
            <w:tcW w:w="0" w:type="auto"/>
            <w:tcBorders>
              <w:top w:val="nil"/>
              <w:left w:val="nil"/>
              <w:bottom w:val="nil"/>
            </w:tcBorders>
            <w:shd w:val="clear" w:color="auto" w:fill="FFFFFF"/>
            <w:tcMar>
              <w:top w:w="120" w:type="dxa"/>
              <w:left w:w="180" w:type="dxa"/>
              <w:bottom w:w="120" w:type="dxa"/>
              <w:right w:w="180" w:type="dxa"/>
            </w:tcMar>
            <w:vAlign w:val="center"/>
          </w:tcPr>
          <w:p w14:paraId="00E057FD">
            <w:pPr>
              <w:keepNext w:val="0"/>
              <w:keepLines w:val="0"/>
              <w:widowControl/>
              <w:suppressLineNumbers w:val="0"/>
              <w:jc w:val="left"/>
              <w:rPr>
                <w:ins w:id="882" w:author="柠栀" w:date="2025-05-07T11:25:40Z"/>
                <w:rFonts w:hint="default" w:ascii="Segoe UI" w:hAnsi="Segoe UI" w:eastAsia="Segoe UI" w:cs="Segoe UI"/>
                <w:i w:val="0"/>
                <w:iCs w:val="0"/>
                <w:caps w:val="0"/>
                <w:color w:val="000000"/>
                <w:spacing w:val="0"/>
                <w:sz w:val="16"/>
                <w:szCs w:val="16"/>
              </w:rPr>
            </w:pPr>
            <w:ins w:id="883" w:author="柠栀" w:date="2025-05-07T11:25:40Z">
              <w:r>
                <w:rPr>
                  <w:rFonts w:hint="default" w:ascii="Segoe UI" w:hAnsi="Segoe UI" w:eastAsia="Segoe UI" w:cs="Segoe UI"/>
                  <w:i w:val="0"/>
                  <w:iCs w:val="0"/>
                  <w:caps w:val="0"/>
                  <w:color w:val="000000"/>
                  <w:spacing w:val="0"/>
                  <w:kern w:val="0"/>
                  <w:sz w:val="16"/>
                  <w:szCs w:val="16"/>
                  <w:lang w:val="en-US" w:eastAsia="zh-CN" w:bidi="ar"/>
                </w:rPr>
                <w:t>FNC - 16</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487F640D">
            <w:pPr>
              <w:keepNext w:val="0"/>
              <w:keepLines w:val="0"/>
              <w:widowControl/>
              <w:suppressLineNumbers w:val="0"/>
              <w:jc w:val="left"/>
              <w:rPr>
                <w:ins w:id="884" w:author="柠栀" w:date="2025-05-07T11:25:40Z"/>
                <w:rFonts w:hint="default" w:ascii="Segoe UI" w:hAnsi="Segoe UI" w:eastAsia="Segoe UI" w:cs="Segoe UI"/>
                <w:i w:val="0"/>
                <w:iCs w:val="0"/>
                <w:caps w:val="0"/>
                <w:color w:val="000000"/>
                <w:spacing w:val="0"/>
                <w:sz w:val="16"/>
                <w:szCs w:val="16"/>
              </w:rPr>
            </w:pPr>
            <w:ins w:id="885" w:author="柠栀" w:date="2025-05-07T11:25:40Z">
              <w:r>
                <w:rPr>
                  <w:rFonts w:hint="default" w:ascii="Segoe UI" w:hAnsi="Segoe UI" w:eastAsia="Segoe UI" w:cs="Segoe UI"/>
                  <w:i w:val="0"/>
                  <w:iCs w:val="0"/>
                  <w:caps w:val="0"/>
                  <w:color w:val="000000"/>
                  <w:spacing w:val="0"/>
                  <w:kern w:val="0"/>
                  <w:sz w:val="16"/>
                  <w:szCs w:val="16"/>
                  <w:lang w:val="en-US" w:eastAsia="zh-CN" w:bidi="ar"/>
                </w:rPr>
                <w:t>新手帮助</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2FB476D1">
            <w:pPr>
              <w:keepNext w:val="0"/>
              <w:keepLines w:val="0"/>
              <w:widowControl/>
              <w:suppressLineNumbers w:val="0"/>
              <w:jc w:val="left"/>
              <w:rPr>
                <w:ins w:id="886" w:author="柠栀" w:date="2025-05-07T11:25:40Z"/>
                <w:rFonts w:hint="default" w:ascii="Segoe UI" w:hAnsi="Segoe UI" w:eastAsia="Segoe UI" w:cs="Segoe UI"/>
                <w:i w:val="0"/>
                <w:iCs w:val="0"/>
                <w:caps w:val="0"/>
                <w:color w:val="000000"/>
                <w:spacing w:val="0"/>
                <w:sz w:val="16"/>
                <w:szCs w:val="16"/>
              </w:rPr>
            </w:pPr>
            <w:ins w:id="887" w:author="柠栀" w:date="2025-05-07T11:25:40Z">
              <w:r>
                <w:rPr>
                  <w:rFonts w:hint="default" w:ascii="Segoe UI" w:hAnsi="Segoe UI" w:eastAsia="Segoe UI" w:cs="Segoe UI"/>
                  <w:i w:val="0"/>
                  <w:iCs w:val="0"/>
                  <w:caps w:val="0"/>
                  <w:color w:val="000000"/>
                  <w:spacing w:val="0"/>
                  <w:kern w:val="0"/>
                  <w:sz w:val="16"/>
                  <w:szCs w:val="16"/>
                  <w:lang w:val="en-US" w:eastAsia="zh-CN" w:bidi="ar"/>
                </w:rPr>
                <w:t>用户 ID、帮助主题（如 “如何发帖”“怎样搜索内容”）</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0442602D">
            <w:pPr>
              <w:keepNext w:val="0"/>
              <w:keepLines w:val="0"/>
              <w:widowControl/>
              <w:suppressLineNumbers w:val="0"/>
              <w:jc w:val="left"/>
              <w:rPr>
                <w:ins w:id="888" w:author="柠栀" w:date="2025-05-07T11:25:40Z"/>
                <w:rFonts w:hint="default" w:ascii="Segoe UI" w:hAnsi="Segoe UI" w:eastAsia="Segoe UI" w:cs="Segoe UI"/>
                <w:i w:val="0"/>
                <w:iCs w:val="0"/>
                <w:caps w:val="0"/>
                <w:color w:val="000000"/>
                <w:spacing w:val="0"/>
                <w:sz w:val="16"/>
                <w:szCs w:val="16"/>
              </w:rPr>
            </w:pPr>
            <w:ins w:id="889" w:author="柠栀" w:date="2025-05-07T11:25:40Z">
              <w:r>
                <w:rPr>
                  <w:rFonts w:hint="default" w:ascii="Segoe UI" w:hAnsi="Segoe UI" w:eastAsia="Segoe UI" w:cs="Segoe UI"/>
                  <w:i w:val="0"/>
                  <w:iCs w:val="0"/>
                  <w:caps w:val="0"/>
                  <w:color w:val="000000"/>
                  <w:spacing w:val="0"/>
                  <w:kern w:val="0"/>
                  <w:sz w:val="16"/>
                  <w:szCs w:val="16"/>
                  <w:lang w:val="en-US" w:eastAsia="zh-CN" w:bidi="ar"/>
                </w:rPr>
                <w:t>根据用户 ID 和选择的帮助主题，从知识库加载对应的帮助文档或指南，优化排版（图文指南）或提供播放界面与操作指导（视频）</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1E207292">
            <w:pPr>
              <w:keepNext w:val="0"/>
              <w:keepLines w:val="0"/>
              <w:widowControl/>
              <w:suppressLineNumbers w:val="0"/>
              <w:jc w:val="left"/>
              <w:rPr>
                <w:ins w:id="890" w:author="柠栀" w:date="2025-05-07T11:25:40Z"/>
                <w:rFonts w:hint="default" w:ascii="Segoe UI" w:hAnsi="Segoe UI" w:eastAsia="Segoe UI" w:cs="Segoe UI"/>
                <w:i w:val="0"/>
                <w:iCs w:val="0"/>
                <w:caps w:val="0"/>
                <w:color w:val="000000"/>
                <w:spacing w:val="0"/>
                <w:sz w:val="16"/>
                <w:szCs w:val="16"/>
              </w:rPr>
            </w:pPr>
            <w:ins w:id="891" w:author="柠栀" w:date="2025-05-07T11:25:40Z">
              <w:r>
                <w:rPr>
                  <w:rFonts w:hint="default" w:ascii="Segoe UI" w:hAnsi="Segoe UI" w:eastAsia="Segoe UI" w:cs="Segoe UI"/>
                  <w:i w:val="0"/>
                  <w:iCs w:val="0"/>
                  <w:caps w:val="0"/>
                  <w:color w:val="000000"/>
                  <w:spacing w:val="0"/>
                  <w:kern w:val="0"/>
                  <w:sz w:val="16"/>
                  <w:szCs w:val="16"/>
                  <w:lang w:val="en-US" w:eastAsia="zh-CN" w:bidi="ar"/>
                </w:rPr>
                <w:t>丰富的帮助内容（包括步骤清晰的视频、图文教程）</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04DEE86F">
            <w:pPr>
              <w:keepNext w:val="0"/>
              <w:keepLines w:val="0"/>
              <w:widowControl/>
              <w:suppressLineNumbers w:val="0"/>
              <w:jc w:val="left"/>
              <w:rPr>
                <w:ins w:id="892" w:author="柠栀" w:date="2025-05-07T11:25:40Z"/>
                <w:rFonts w:hint="default" w:ascii="Segoe UI" w:hAnsi="Segoe UI" w:eastAsia="Segoe UI" w:cs="Segoe UI"/>
                <w:i w:val="0"/>
                <w:iCs w:val="0"/>
                <w:caps w:val="0"/>
                <w:color w:val="000000"/>
                <w:spacing w:val="0"/>
                <w:sz w:val="16"/>
                <w:szCs w:val="16"/>
              </w:rPr>
            </w:pPr>
            <w:ins w:id="893" w:author="柠栀" w:date="2025-05-07T11:25:40Z">
              <w:r>
                <w:rPr>
                  <w:rFonts w:hint="default" w:ascii="Segoe UI" w:hAnsi="Segoe UI" w:eastAsia="Segoe UI" w:cs="Segoe UI"/>
                  <w:i w:val="0"/>
                  <w:iCs w:val="0"/>
                  <w:caps w:val="0"/>
                  <w:color w:val="000000"/>
                  <w:spacing w:val="0"/>
                  <w:kern w:val="0"/>
                  <w:sz w:val="16"/>
                  <w:szCs w:val="16"/>
                  <w:lang w:val="en-US" w:eastAsia="zh-CN" w:bidi="ar"/>
                </w:rPr>
                <w:t>低</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1104B4E7">
            <w:pPr>
              <w:keepNext w:val="0"/>
              <w:keepLines w:val="0"/>
              <w:widowControl/>
              <w:suppressLineNumbers w:val="0"/>
              <w:jc w:val="left"/>
              <w:rPr>
                <w:ins w:id="894" w:author="柠栀" w:date="2025-05-07T11:25:40Z"/>
                <w:rFonts w:hint="default" w:ascii="Segoe UI" w:hAnsi="Segoe UI" w:eastAsia="Segoe UI" w:cs="Segoe UI"/>
                <w:i w:val="0"/>
                <w:iCs w:val="0"/>
                <w:caps w:val="0"/>
                <w:color w:val="000000"/>
                <w:spacing w:val="0"/>
                <w:sz w:val="16"/>
                <w:szCs w:val="16"/>
              </w:rPr>
            </w:pPr>
            <w:ins w:id="895" w:author="柠栀" w:date="2025-05-07T11:25:40Z">
              <w:r>
                <w:rPr>
                  <w:rFonts w:hint="default" w:ascii="Segoe UI" w:hAnsi="Segoe UI" w:eastAsia="Segoe UI" w:cs="Segoe UI"/>
                  <w:i w:val="0"/>
                  <w:iCs w:val="0"/>
                  <w:caps w:val="0"/>
                  <w:color w:val="000000"/>
                  <w:spacing w:val="0"/>
                  <w:kern w:val="0"/>
                  <w:sz w:val="16"/>
                  <w:szCs w:val="16"/>
                  <w:lang w:val="en-US" w:eastAsia="zh-CN" w:bidi="ar"/>
                </w:rPr>
                <w:t>所有用户</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16EBF204">
            <w:pPr>
              <w:keepNext w:val="0"/>
              <w:keepLines w:val="0"/>
              <w:widowControl/>
              <w:suppressLineNumbers w:val="0"/>
              <w:jc w:val="left"/>
              <w:rPr>
                <w:ins w:id="896" w:author="柠栀" w:date="2025-05-07T11:25:40Z"/>
                <w:rFonts w:hint="default" w:ascii="Segoe UI" w:hAnsi="Segoe UI" w:eastAsia="Segoe UI" w:cs="Segoe UI"/>
                <w:i w:val="0"/>
                <w:iCs w:val="0"/>
                <w:caps w:val="0"/>
                <w:color w:val="000000"/>
                <w:spacing w:val="0"/>
                <w:sz w:val="16"/>
                <w:szCs w:val="16"/>
              </w:rPr>
            </w:pPr>
            <w:ins w:id="897" w:author="柠栀" w:date="2025-05-07T11:25:40Z">
              <w:r>
                <w:rPr>
                  <w:rFonts w:hint="default" w:ascii="Segoe UI" w:hAnsi="Segoe UI" w:eastAsia="Segoe UI" w:cs="Segoe UI"/>
                  <w:i w:val="0"/>
                  <w:iCs w:val="0"/>
                  <w:caps w:val="0"/>
                  <w:color w:val="000000"/>
                  <w:spacing w:val="0"/>
                  <w:kern w:val="0"/>
                  <w:sz w:val="16"/>
                  <w:szCs w:val="16"/>
                  <w:lang w:val="en-US" w:eastAsia="zh-CN" w:bidi="ar"/>
                </w:rPr>
                <w:t>用户访谈（新用户希望快速熟悉系统操作）</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3223A2E2">
            <w:pPr>
              <w:keepNext w:val="0"/>
              <w:keepLines w:val="0"/>
              <w:widowControl/>
              <w:suppressLineNumbers w:val="0"/>
              <w:jc w:val="left"/>
              <w:rPr>
                <w:ins w:id="898" w:author="柠栀" w:date="2025-05-07T11:25:40Z"/>
                <w:rFonts w:hint="default" w:ascii="Segoe UI" w:hAnsi="Segoe UI" w:eastAsia="Segoe UI" w:cs="Segoe UI"/>
                <w:i w:val="0"/>
                <w:iCs w:val="0"/>
                <w:caps w:val="0"/>
                <w:color w:val="000000"/>
                <w:spacing w:val="0"/>
                <w:sz w:val="16"/>
                <w:szCs w:val="16"/>
              </w:rPr>
            </w:pPr>
            <w:ins w:id="899" w:author="柠栀" w:date="2025-05-07T11:25:40Z">
              <w:r>
                <w:rPr>
                  <w:rFonts w:hint="default" w:ascii="Segoe UI" w:hAnsi="Segoe UI" w:eastAsia="Segoe UI" w:cs="Segoe UI"/>
                  <w:i w:val="0"/>
                  <w:iCs w:val="0"/>
                  <w:caps w:val="0"/>
                  <w:color w:val="000000"/>
                  <w:spacing w:val="0"/>
                  <w:kern w:val="0"/>
                  <w:sz w:val="16"/>
                  <w:szCs w:val="16"/>
                  <w:lang w:val="en-US" w:eastAsia="zh-CN" w:bidi="ar"/>
                </w:rPr>
                <w:t>用户已成功登录系统</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43980B96">
            <w:pPr>
              <w:keepNext w:val="0"/>
              <w:keepLines w:val="0"/>
              <w:widowControl/>
              <w:suppressLineNumbers w:val="0"/>
              <w:jc w:val="left"/>
              <w:rPr>
                <w:ins w:id="900" w:author="柠栀" w:date="2025-05-07T11:25:40Z"/>
                <w:rFonts w:hint="default" w:ascii="Segoe UI" w:hAnsi="Segoe UI" w:eastAsia="Segoe UI" w:cs="Segoe UI"/>
                <w:i w:val="0"/>
                <w:iCs w:val="0"/>
                <w:caps w:val="0"/>
                <w:color w:val="000000"/>
                <w:spacing w:val="0"/>
                <w:sz w:val="16"/>
                <w:szCs w:val="16"/>
              </w:rPr>
            </w:pPr>
            <w:ins w:id="901" w:author="柠栀" w:date="2025-05-07T11:25:40Z">
              <w:r>
                <w:rPr>
                  <w:rFonts w:hint="default" w:ascii="Segoe UI" w:hAnsi="Segoe UI" w:eastAsia="Segoe UI" w:cs="Segoe UI"/>
                  <w:i w:val="0"/>
                  <w:iCs w:val="0"/>
                  <w:caps w:val="0"/>
                  <w:color w:val="000000"/>
                  <w:spacing w:val="0"/>
                  <w:kern w:val="0"/>
                  <w:sz w:val="16"/>
                  <w:szCs w:val="16"/>
                  <w:lang w:val="en-US" w:eastAsia="zh-CN" w:bidi="ar"/>
                </w:rPr>
                <w:t>可查看所有帮助内容</w:t>
              </w:r>
            </w:ins>
          </w:p>
        </w:tc>
      </w:tr>
    </w:tbl>
    <w:p w14:paraId="1B504F7D">
      <w:pPr>
        <w:jc w:val="both"/>
        <w:rPr>
          <w:ins w:id="902" w:author="柠栀" w:date="2025-05-07T11:25:24Z"/>
          <w:rFonts w:hint="eastAsia" w:ascii="楷体" w:hAnsi="楷体" w:eastAsia="楷体" w:cs="楷体"/>
          <w:b/>
          <w:bCs/>
          <w:i w:val="0"/>
          <w:iCs w:val="0"/>
          <w:sz w:val="30"/>
          <w:szCs w:val="30"/>
          <w:lang w:val="en-US" w:eastAsia="zh-CN"/>
        </w:rPr>
      </w:pPr>
    </w:p>
    <w:p w14:paraId="2ACA6623">
      <w:pPr>
        <w:jc w:val="both"/>
        <w:rPr>
          <w:ins w:id="903" w:author="柠栀" w:date="2025-05-07T11:24:38Z"/>
          <w:rFonts w:hint="default"/>
          <w:b/>
          <w:bCs/>
          <w:i w:val="0"/>
          <w:iCs w:val="0"/>
          <w:sz w:val="52"/>
          <w:szCs w:val="52"/>
          <w:lang w:val="en-US" w:eastAsia="zh-CN"/>
        </w:rPr>
      </w:pPr>
      <w:ins w:id="904" w:author="柠栀" w:date="2025-05-07T11:24:38Z">
        <w:r>
          <w:rPr>
            <w:rFonts w:hint="eastAsia" w:ascii="楷体" w:hAnsi="楷体" w:eastAsia="楷体" w:cs="楷体"/>
            <w:b/>
            <w:bCs/>
            <w:i w:val="0"/>
            <w:iCs w:val="0"/>
            <w:sz w:val="30"/>
            <w:szCs w:val="30"/>
            <w:lang w:val="en-US" w:eastAsia="zh-CN"/>
            <w:rPrChange w:id="905" w:author="柠栀" w:date="2025-05-07T11:24:48Z">
              <w:rPr>
                <w:rFonts w:hint="eastAsia"/>
                <w:b/>
                <w:bCs/>
                <w:i w:val="0"/>
                <w:iCs w:val="0"/>
                <w:sz w:val="52"/>
                <w:szCs w:val="52"/>
                <w:lang w:val="en-US" w:eastAsia="zh-CN"/>
              </w:rPr>
            </w:rPrChange>
          </w:rPr>
          <w:t>KLD评分：</w:t>
        </w:r>
      </w:ins>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875"/>
        <w:gridCol w:w="1529"/>
        <w:gridCol w:w="926"/>
        <w:gridCol w:w="926"/>
        <w:gridCol w:w="825"/>
        <w:gridCol w:w="2957"/>
        <w:gridCol w:w="628"/>
      </w:tblGrid>
      <w:tr w14:paraId="7349663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Header/>
          <w:ins w:id="906" w:author="柠栀" w:date="2025-05-07T11:24:38Z"/>
        </w:trPr>
        <w:tc>
          <w:tcPr>
            <w:tcW w:w="0" w:type="auto"/>
            <w:tcBorders>
              <w:top w:val="nil"/>
              <w:left w:val="nil"/>
              <w:bottom w:val="nil"/>
            </w:tcBorders>
            <w:shd w:val="clear" w:color="auto" w:fill="FFFFFF"/>
            <w:tcMar>
              <w:top w:w="120" w:type="dxa"/>
              <w:left w:w="180" w:type="dxa"/>
              <w:bottom w:w="120" w:type="dxa"/>
              <w:right w:w="180" w:type="dxa"/>
            </w:tcMar>
            <w:vAlign w:val="center"/>
          </w:tcPr>
          <w:p w14:paraId="3750757B">
            <w:pPr>
              <w:keepNext w:val="0"/>
              <w:keepLines w:val="0"/>
              <w:widowControl/>
              <w:suppressLineNumbers w:val="0"/>
              <w:jc w:val="center"/>
              <w:rPr>
                <w:ins w:id="907" w:author="柠栀" w:date="2025-05-07T11:24:38Z"/>
                <w:rFonts w:ascii="Segoe UI" w:hAnsi="Segoe UI" w:eastAsia="Segoe UI" w:cs="Segoe UI"/>
                <w:b/>
                <w:bCs/>
                <w:i w:val="0"/>
                <w:iCs w:val="0"/>
                <w:caps w:val="0"/>
                <w:color w:val="000000"/>
                <w:spacing w:val="0"/>
                <w:sz w:val="16"/>
                <w:szCs w:val="16"/>
              </w:rPr>
            </w:pPr>
            <w:ins w:id="908" w:author="柠栀" w:date="2025-05-07T11:24:38Z">
              <w:r>
                <w:rPr>
                  <w:rFonts w:hint="default" w:ascii="Segoe UI" w:hAnsi="Segoe UI" w:eastAsia="Segoe UI" w:cs="Segoe UI"/>
                  <w:b/>
                  <w:bCs/>
                  <w:i w:val="0"/>
                  <w:iCs w:val="0"/>
                  <w:caps w:val="0"/>
                  <w:color w:val="000000"/>
                  <w:spacing w:val="0"/>
                  <w:kern w:val="0"/>
                  <w:sz w:val="16"/>
                  <w:szCs w:val="16"/>
                  <w:lang w:val="en-US" w:eastAsia="zh-CN" w:bidi="ar"/>
                </w:rPr>
                <w:t>功能编号</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4266EB27">
            <w:pPr>
              <w:keepNext w:val="0"/>
              <w:keepLines w:val="0"/>
              <w:widowControl/>
              <w:suppressLineNumbers w:val="0"/>
              <w:jc w:val="center"/>
              <w:rPr>
                <w:ins w:id="909" w:author="柠栀" w:date="2025-05-07T11:24:38Z"/>
                <w:rFonts w:hint="default" w:ascii="Segoe UI" w:hAnsi="Segoe UI" w:eastAsia="Segoe UI" w:cs="Segoe UI"/>
                <w:b/>
                <w:bCs/>
                <w:i w:val="0"/>
                <w:iCs w:val="0"/>
                <w:caps w:val="0"/>
                <w:color w:val="000000"/>
                <w:spacing w:val="0"/>
                <w:sz w:val="16"/>
                <w:szCs w:val="16"/>
              </w:rPr>
            </w:pPr>
            <w:ins w:id="910" w:author="柠栀" w:date="2025-05-07T11:24:38Z">
              <w:r>
                <w:rPr>
                  <w:rFonts w:hint="default" w:ascii="Segoe UI" w:hAnsi="Segoe UI" w:eastAsia="Segoe UI" w:cs="Segoe UI"/>
                  <w:b/>
                  <w:bCs/>
                  <w:i w:val="0"/>
                  <w:iCs w:val="0"/>
                  <w:caps w:val="0"/>
                  <w:color w:val="000000"/>
                  <w:spacing w:val="0"/>
                  <w:kern w:val="0"/>
                  <w:sz w:val="16"/>
                  <w:szCs w:val="16"/>
                  <w:lang w:val="en-US" w:eastAsia="zh-CN" w:bidi="ar"/>
                </w:rPr>
                <w:t>功能描述</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54016589">
            <w:pPr>
              <w:keepNext w:val="0"/>
              <w:keepLines w:val="0"/>
              <w:widowControl/>
              <w:suppressLineNumbers w:val="0"/>
              <w:jc w:val="center"/>
              <w:rPr>
                <w:ins w:id="911" w:author="柠栀" w:date="2025-05-07T11:24:38Z"/>
                <w:rFonts w:hint="default" w:ascii="Segoe UI" w:hAnsi="Segoe UI" w:eastAsia="Segoe UI" w:cs="Segoe UI"/>
                <w:b/>
                <w:bCs/>
                <w:i w:val="0"/>
                <w:iCs w:val="0"/>
                <w:caps w:val="0"/>
                <w:color w:val="000000"/>
                <w:spacing w:val="0"/>
                <w:sz w:val="16"/>
                <w:szCs w:val="16"/>
              </w:rPr>
            </w:pPr>
            <w:ins w:id="912" w:author="柠栀" w:date="2025-05-07T11:24:38Z">
              <w:r>
                <w:rPr>
                  <w:rFonts w:hint="default" w:ascii="Segoe UI" w:hAnsi="Segoe UI" w:eastAsia="Segoe UI" w:cs="Segoe UI"/>
                  <w:b/>
                  <w:bCs/>
                  <w:i w:val="0"/>
                  <w:iCs w:val="0"/>
                  <w:caps w:val="0"/>
                  <w:color w:val="000000"/>
                  <w:spacing w:val="0"/>
                  <w:kern w:val="0"/>
                  <w:sz w:val="16"/>
                  <w:szCs w:val="16"/>
                  <w:lang w:val="en-US" w:eastAsia="zh-CN" w:bidi="ar"/>
                </w:rPr>
                <w:t>安全性评分</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639C187C">
            <w:pPr>
              <w:keepNext w:val="0"/>
              <w:keepLines w:val="0"/>
              <w:widowControl/>
              <w:suppressLineNumbers w:val="0"/>
              <w:jc w:val="center"/>
              <w:rPr>
                <w:ins w:id="913" w:author="柠栀" w:date="2025-05-07T11:24:38Z"/>
                <w:rFonts w:hint="default" w:ascii="Segoe UI" w:hAnsi="Segoe UI" w:eastAsia="Segoe UI" w:cs="Segoe UI"/>
                <w:b/>
                <w:bCs/>
                <w:i w:val="0"/>
                <w:iCs w:val="0"/>
                <w:caps w:val="0"/>
                <w:color w:val="000000"/>
                <w:spacing w:val="0"/>
                <w:sz w:val="16"/>
                <w:szCs w:val="16"/>
              </w:rPr>
            </w:pPr>
            <w:ins w:id="914" w:author="柠栀" w:date="2025-05-07T11:24:38Z">
              <w:r>
                <w:rPr>
                  <w:rFonts w:hint="default" w:ascii="Segoe UI" w:hAnsi="Segoe UI" w:eastAsia="Segoe UI" w:cs="Segoe UI"/>
                  <w:b/>
                  <w:bCs/>
                  <w:i w:val="0"/>
                  <w:iCs w:val="0"/>
                  <w:caps w:val="0"/>
                  <w:color w:val="000000"/>
                  <w:spacing w:val="0"/>
                  <w:kern w:val="0"/>
                  <w:sz w:val="16"/>
                  <w:szCs w:val="16"/>
                  <w:lang w:val="en-US" w:eastAsia="zh-CN" w:bidi="ar"/>
                </w:rPr>
                <w:t>可用性评分</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0B210B70">
            <w:pPr>
              <w:keepNext w:val="0"/>
              <w:keepLines w:val="0"/>
              <w:widowControl/>
              <w:suppressLineNumbers w:val="0"/>
              <w:jc w:val="center"/>
              <w:rPr>
                <w:ins w:id="915" w:author="柠栀" w:date="2025-05-07T11:24:38Z"/>
                <w:rFonts w:hint="default" w:ascii="Segoe UI" w:hAnsi="Segoe UI" w:eastAsia="Segoe UI" w:cs="Segoe UI"/>
                <w:b/>
                <w:bCs/>
                <w:i w:val="0"/>
                <w:iCs w:val="0"/>
                <w:caps w:val="0"/>
                <w:color w:val="000000"/>
                <w:spacing w:val="0"/>
                <w:sz w:val="16"/>
                <w:szCs w:val="16"/>
              </w:rPr>
            </w:pPr>
            <w:ins w:id="916" w:author="柠栀" w:date="2025-05-07T11:24:38Z">
              <w:r>
                <w:rPr>
                  <w:rFonts w:hint="default" w:ascii="Segoe UI" w:hAnsi="Segoe UI" w:eastAsia="Segoe UI" w:cs="Segoe UI"/>
                  <w:b/>
                  <w:bCs/>
                  <w:i w:val="0"/>
                  <w:iCs w:val="0"/>
                  <w:caps w:val="0"/>
                  <w:color w:val="000000"/>
                  <w:spacing w:val="0"/>
                  <w:kern w:val="0"/>
                  <w:sz w:val="16"/>
                  <w:szCs w:val="16"/>
                  <w:lang w:val="en-US" w:eastAsia="zh-CN" w:bidi="ar"/>
                </w:rPr>
                <w:t>性能评分</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1D506F94">
            <w:pPr>
              <w:keepNext w:val="0"/>
              <w:keepLines w:val="0"/>
              <w:widowControl/>
              <w:suppressLineNumbers w:val="0"/>
              <w:jc w:val="center"/>
              <w:rPr>
                <w:ins w:id="917" w:author="柠栀" w:date="2025-05-07T11:24:38Z"/>
                <w:rFonts w:hint="default" w:ascii="Segoe UI" w:hAnsi="Segoe UI" w:eastAsia="Segoe UI" w:cs="Segoe UI"/>
                <w:b/>
                <w:bCs/>
                <w:i w:val="0"/>
                <w:iCs w:val="0"/>
                <w:caps w:val="0"/>
                <w:color w:val="000000"/>
                <w:spacing w:val="0"/>
                <w:sz w:val="16"/>
                <w:szCs w:val="16"/>
              </w:rPr>
            </w:pPr>
            <w:ins w:id="918" w:author="柠栀" w:date="2025-05-07T11:24:38Z">
              <w:r>
                <w:rPr>
                  <w:rFonts w:hint="default" w:ascii="Segoe UI" w:hAnsi="Segoe UI" w:eastAsia="Segoe UI" w:cs="Segoe UI"/>
                  <w:b/>
                  <w:bCs/>
                  <w:i w:val="0"/>
                  <w:iCs w:val="0"/>
                  <w:caps w:val="0"/>
                  <w:color w:val="000000"/>
                  <w:spacing w:val="0"/>
                  <w:kern w:val="0"/>
                  <w:sz w:val="16"/>
                  <w:szCs w:val="16"/>
                  <w:lang w:val="en-US" w:eastAsia="zh-CN" w:bidi="ar"/>
                </w:rPr>
                <w:t>总得分（安全性 ×0.4 + 可用性 ×0.3 + 性能 ×0.3）</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17905E88">
            <w:pPr>
              <w:keepNext w:val="0"/>
              <w:keepLines w:val="0"/>
              <w:widowControl/>
              <w:suppressLineNumbers w:val="0"/>
              <w:jc w:val="center"/>
              <w:rPr>
                <w:ins w:id="919" w:author="柠栀" w:date="2025-05-07T11:24:38Z"/>
                <w:rFonts w:hint="default" w:ascii="Segoe UI" w:hAnsi="Segoe UI" w:eastAsia="Segoe UI" w:cs="Segoe UI"/>
                <w:b/>
                <w:bCs/>
                <w:i w:val="0"/>
                <w:iCs w:val="0"/>
                <w:caps w:val="0"/>
                <w:color w:val="000000"/>
                <w:spacing w:val="0"/>
                <w:sz w:val="16"/>
                <w:szCs w:val="16"/>
              </w:rPr>
            </w:pPr>
            <w:ins w:id="920" w:author="柠栀" w:date="2025-05-07T11:24:38Z">
              <w:r>
                <w:rPr>
                  <w:rFonts w:hint="default" w:ascii="Segoe UI" w:hAnsi="Segoe UI" w:eastAsia="Segoe UI" w:cs="Segoe UI"/>
                  <w:b/>
                  <w:bCs/>
                  <w:i w:val="0"/>
                  <w:iCs w:val="0"/>
                  <w:caps w:val="0"/>
                  <w:color w:val="000000"/>
                  <w:spacing w:val="0"/>
                  <w:kern w:val="0"/>
                  <w:sz w:val="16"/>
                  <w:szCs w:val="16"/>
                  <w:lang w:val="en-US" w:eastAsia="zh-CN" w:bidi="ar"/>
                </w:rPr>
                <w:t>排序</w:t>
              </w:r>
            </w:ins>
          </w:p>
        </w:tc>
      </w:tr>
      <w:tr w14:paraId="2B77C41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ins w:id="921" w:author="柠栀" w:date="2025-05-07T11:24:38Z"/>
        </w:trPr>
        <w:tc>
          <w:tcPr>
            <w:tcW w:w="0" w:type="auto"/>
            <w:tcBorders>
              <w:top w:val="nil"/>
              <w:left w:val="nil"/>
              <w:bottom w:val="nil"/>
            </w:tcBorders>
            <w:shd w:val="clear" w:color="auto" w:fill="FFFFFF"/>
            <w:tcMar>
              <w:top w:w="120" w:type="dxa"/>
              <w:left w:w="180" w:type="dxa"/>
              <w:bottom w:w="120" w:type="dxa"/>
              <w:right w:w="180" w:type="dxa"/>
            </w:tcMar>
            <w:vAlign w:val="center"/>
          </w:tcPr>
          <w:p w14:paraId="42F4EF3D">
            <w:pPr>
              <w:keepNext w:val="0"/>
              <w:keepLines w:val="0"/>
              <w:widowControl/>
              <w:suppressLineNumbers w:val="0"/>
              <w:jc w:val="left"/>
              <w:rPr>
                <w:ins w:id="922" w:author="柠栀" w:date="2025-05-07T11:24:38Z"/>
                <w:rFonts w:hint="default" w:ascii="Segoe UI" w:hAnsi="Segoe UI" w:eastAsia="Segoe UI" w:cs="Segoe UI"/>
                <w:i w:val="0"/>
                <w:iCs w:val="0"/>
                <w:caps w:val="0"/>
                <w:color w:val="000000"/>
                <w:spacing w:val="0"/>
                <w:sz w:val="16"/>
                <w:szCs w:val="16"/>
                <w:lang w:val="en-US"/>
              </w:rPr>
            </w:pPr>
            <w:ins w:id="923" w:author="柠栀" w:date="2025-05-07T11:24:38Z">
              <w:r>
                <w:rPr>
                  <w:rFonts w:hint="default" w:ascii="Segoe UI" w:hAnsi="Segoe UI" w:eastAsia="Segoe UI" w:cs="Segoe UI"/>
                  <w:i w:val="0"/>
                  <w:iCs w:val="0"/>
                  <w:caps w:val="0"/>
                  <w:color w:val="000000"/>
                  <w:spacing w:val="0"/>
                  <w:kern w:val="0"/>
                  <w:sz w:val="16"/>
                  <w:szCs w:val="16"/>
                  <w:lang w:val="en-US" w:eastAsia="zh-CN" w:bidi="ar"/>
                </w:rPr>
                <w:t>FNC - 0</w:t>
              </w:r>
            </w:ins>
            <w:ins w:id="924" w:author="柠栀" w:date="2025-05-07T11:24:38Z">
              <w:r>
                <w:rPr>
                  <w:rFonts w:hint="eastAsia" w:ascii="Segoe UI" w:hAnsi="Segoe UI" w:eastAsia="Segoe UI" w:cs="Segoe UI"/>
                  <w:i w:val="0"/>
                  <w:iCs w:val="0"/>
                  <w:caps w:val="0"/>
                  <w:color w:val="000000"/>
                  <w:spacing w:val="0"/>
                  <w:kern w:val="0"/>
                  <w:sz w:val="16"/>
                  <w:szCs w:val="16"/>
                  <w:lang w:val="en-US" w:eastAsia="zh-CN" w:bidi="ar"/>
                </w:rPr>
                <w:t>1</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5818B007">
            <w:pPr>
              <w:keepNext w:val="0"/>
              <w:keepLines w:val="0"/>
              <w:widowControl/>
              <w:suppressLineNumbers w:val="0"/>
              <w:jc w:val="left"/>
              <w:rPr>
                <w:ins w:id="925" w:author="柠栀" w:date="2025-05-07T11:24:38Z"/>
                <w:rFonts w:hint="default" w:ascii="Segoe UI" w:hAnsi="Segoe UI" w:eastAsia="Segoe UI" w:cs="Segoe UI"/>
                <w:i w:val="0"/>
                <w:iCs w:val="0"/>
                <w:caps w:val="0"/>
                <w:color w:val="000000"/>
                <w:spacing w:val="0"/>
                <w:sz w:val="16"/>
                <w:szCs w:val="16"/>
              </w:rPr>
            </w:pPr>
            <w:ins w:id="926" w:author="柠栀" w:date="2025-05-07T11:24:38Z">
              <w:r>
                <w:rPr>
                  <w:rFonts w:hint="default" w:ascii="Segoe UI" w:hAnsi="Segoe UI" w:eastAsia="Segoe UI" w:cs="Segoe UI"/>
                  <w:i w:val="0"/>
                  <w:iCs w:val="0"/>
                  <w:caps w:val="0"/>
                  <w:color w:val="000000"/>
                  <w:spacing w:val="0"/>
                  <w:kern w:val="0"/>
                  <w:sz w:val="16"/>
                  <w:szCs w:val="16"/>
                  <w:lang w:val="en-US" w:eastAsia="zh-CN" w:bidi="ar"/>
                </w:rPr>
                <w:t>AI 问答，聊天记录显示</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6AB4905E">
            <w:pPr>
              <w:keepNext w:val="0"/>
              <w:keepLines w:val="0"/>
              <w:widowControl/>
              <w:suppressLineNumbers w:val="0"/>
              <w:jc w:val="left"/>
              <w:rPr>
                <w:ins w:id="927" w:author="柠栀" w:date="2025-05-07T11:24:38Z"/>
                <w:rFonts w:hint="default" w:ascii="Segoe UI" w:hAnsi="Segoe UI" w:eastAsia="Segoe UI" w:cs="Segoe UI"/>
                <w:i w:val="0"/>
                <w:iCs w:val="0"/>
                <w:caps w:val="0"/>
                <w:color w:val="000000"/>
                <w:spacing w:val="0"/>
                <w:sz w:val="16"/>
                <w:szCs w:val="16"/>
              </w:rPr>
            </w:pPr>
            <w:ins w:id="928" w:author="柠栀" w:date="2025-05-07T11:24:38Z">
              <w:r>
                <w:rPr>
                  <w:rFonts w:hint="default" w:ascii="Segoe UI" w:hAnsi="Segoe UI" w:eastAsia="Segoe UI" w:cs="Segoe UI"/>
                  <w:i w:val="0"/>
                  <w:iCs w:val="0"/>
                  <w:caps w:val="0"/>
                  <w:color w:val="000000"/>
                  <w:spacing w:val="0"/>
                  <w:kern w:val="0"/>
                  <w:sz w:val="16"/>
                  <w:szCs w:val="16"/>
                  <w:lang w:val="en-US" w:eastAsia="zh-CN" w:bidi="ar"/>
                </w:rPr>
                <w:t>4</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5B5D3C60">
            <w:pPr>
              <w:keepNext w:val="0"/>
              <w:keepLines w:val="0"/>
              <w:widowControl/>
              <w:suppressLineNumbers w:val="0"/>
              <w:jc w:val="left"/>
              <w:rPr>
                <w:ins w:id="929" w:author="柠栀" w:date="2025-05-07T11:24:38Z"/>
                <w:rFonts w:hint="default" w:ascii="Segoe UI" w:hAnsi="Segoe UI" w:eastAsia="Segoe UI" w:cs="Segoe UI"/>
                <w:i w:val="0"/>
                <w:iCs w:val="0"/>
                <w:caps w:val="0"/>
                <w:color w:val="000000"/>
                <w:spacing w:val="0"/>
                <w:sz w:val="16"/>
                <w:szCs w:val="16"/>
              </w:rPr>
            </w:pPr>
            <w:ins w:id="930" w:author="柠栀" w:date="2025-05-07T11:24:38Z">
              <w:r>
                <w:rPr>
                  <w:rFonts w:hint="default" w:ascii="Segoe UI" w:hAnsi="Segoe UI" w:eastAsia="Segoe UI" w:cs="Segoe UI"/>
                  <w:i w:val="0"/>
                  <w:iCs w:val="0"/>
                  <w:caps w:val="0"/>
                  <w:color w:val="000000"/>
                  <w:spacing w:val="0"/>
                  <w:kern w:val="0"/>
                  <w:sz w:val="16"/>
                  <w:szCs w:val="16"/>
                  <w:lang w:val="en-US" w:eastAsia="zh-CN" w:bidi="ar"/>
                </w:rPr>
                <w:t>4</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451F7B79">
            <w:pPr>
              <w:keepNext w:val="0"/>
              <w:keepLines w:val="0"/>
              <w:widowControl/>
              <w:suppressLineNumbers w:val="0"/>
              <w:jc w:val="left"/>
              <w:rPr>
                <w:ins w:id="931" w:author="柠栀" w:date="2025-05-07T11:24:38Z"/>
                <w:rFonts w:hint="default" w:ascii="Segoe UI" w:hAnsi="Segoe UI" w:eastAsia="Segoe UI" w:cs="Segoe UI"/>
                <w:i w:val="0"/>
                <w:iCs w:val="0"/>
                <w:caps w:val="0"/>
                <w:color w:val="000000"/>
                <w:spacing w:val="0"/>
                <w:sz w:val="16"/>
                <w:szCs w:val="16"/>
              </w:rPr>
            </w:pPr>
            <w:ins w:id="932" w:author="柠栀" w:date="2025-05-07T11:24:38Z">
              <w:r>
                <w:rPr>
                  <w:rFonts w:hint="default" w:ascii="Segoe UI" w:hAnsi="Segoe UI" w:eastAsia="Segoe UI" w:cs="Segoe UI"/>
                  <w:i w:val="0"/>
                  <w:iCs w:val="0"/>
                  <w:caps w:val="0"/>
                  <w:color w:val="000000"/>
                  <w:spacing w:val="0"/>
                  <w:kern w:val="0"/>
                  <w:sz w:val="16"/>
                  <w:szCs w:val="16"/>
                  <w:lang w:val="en-US" w:eastAsia="zh-CN" w:bidi="ar"/>
                </w:rPr>
                <w:t>4</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2CA65832">
            <w:pPr>
              <w:keepNext w:val="0"/>
              <w:keepLines w:val="0"/>
              <w:widowControl/>
              <w:suppressLineNumbers w:val="0"/>
              <w:jc w:val="left"/>
              <w:rPr>
                <w:ins w:id="933" w:author="柠栀" w:date="2025-05-07T11:24:38Z"/>
                <w:rFonts w:hint="default" w:ascii="Segoe UI" w:hAnsi="Segoe UI" w:eastAsia="Segoe UI" w:cs="Segoe UI"/>
                <w:i w:val="0"/>
                <w:iCs w:val="0"/>
                <w:caps w:val="0"/>
                <w:color w:val="000000"/>
                <w:spacing w:val="0"/>
                <w:sz w:val="16"/>
                <w:szCs w:val="16"/>
              </w:rPr>
            </w:pPr>
            <w:ins w:id="934" w:author="柠栀" w:date="2025-05-07T11:24:38Z">
              <w:r>
                <w:rPr>
                  <w:rFonts w:hint="default" w:ascii="Segoe UI" w:hAnsi="Segoe UI" w:eastAsia="Segoe UI" w:cs="Segoe UI"/>
                  <w:i w:val="0"/>
                  <w:iCs w:val="0"/>
                  <w:caps w:val="0"/>
                  <w:color w:val="000000"/>
                  <w:spacing w:val="0"/>
                  <w:kern w:val="0"/>
                  <w:sz w:val="16"/>
                  <w:szCs w:val="16"/>
                  <w:lang w:val="en-US" w:eastAsia="zh-CN" w:bidi="ar"/>
                </w:rPr>
                <w:t>4×0.4 + 4×0.3 + 4×0.3 = 4.0</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617DDB62">
            <w:pPr>
              <w:keepNext w:val="0"/>
              <w:keepLines w:val="0"/>
              <w:widowControl/>
              <w:suppressLineNumbers w:val="0"/>
              <w:jc w:val="left"/>
              <w:rPr>
                <w:ins w:id="935" w:author="柠栀" w:date="2025-05-07T11:24:38Z"/>
                <w:rFonts w:hint="default" w:ascii="Segoe UI" w:hAnsi="Segoe UI" w:eastAsia="Segoe UI" w:cs="Segoe UI"/>
                <w:i w:val="0"/>
                <w:iCs w:val="0"/>
                <w:caps w:val="0"/>
                <w:color w:val="000000"/>
                <w:spacing w:val="0"/>
                <w:sz w:val="16"/>
                <w:szCs w:val="16"/>
              </w:rPr>
            </w:pPr>
            <w:ins w:id="936" w:author="柠栀" w:date="2025-05-07T11:24:38Z">
              <w:r>
                <w:rPr>
                  <w:rFonts w:hint="default" w:ascii="Segoe UI" w:hAnsi="Segoe UI" w:eastAsia="Segoe UI" w:cs="Segoe UI"/>
                  <w:i w:val="0"/>
                  <w:iCs w:val="0"/>
                  <w:caps w:val="0"/>
                  <w:color w:val="000000"/>
                  <w:spacing w:val="0"/>
                  <w:kern w:val="0"/>
                  <w:sz w:val="16"/>
                  <w:szCs w:val="16"/>
                  <w:lang w:val="en-US" w:eastAsia="zh-CN" w:bidi="ar"/>
                </w:rPr>
                <w:t>1</w:t>
              </w:r>
            </w:ins>
          </w:p>
        </w:tc>
      </w:tr>
      <w:tr w14:paraId="76A222B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ins w:id="937" w:author="柠栀" w:date="2025-05-07T11:24:38Z"/>
        </w:trPr>
        <w:tc>
          <w:tcPr>
            <w:tcW w:w="0" w:type="auto"/>
            <w:tcBorders>
              <w:top w:val="nil"/>
              <w:left w:val="nil"/>
              <w:bottom w:val="nil"/>
            </w:tcBorders>
            <w:shd w:val="clear" w:color="auto" w:fill="FFFFFF"/>
            <w:tcMar>
              <w:top w:w="120" w:type="dxa"/>
              <w:left w:w="180" w:type="dxa"/>
              <w:bottom w:w="120" w:type="dxa"/>
              <w:right w:w="180" w:type="dxa"/>
            </w:tcMar>
            <w:vAlign w:val="center"/>
          </w:tcPr>
          <w:p w14:paraId="14075900">
            <w:pPr>
              <w:keepNext w:val="0"/>
              <w:keepLines w:val="0"/>
              <w:widowControl/>
              <w:suppressLineNumbers w:val="0"/>
              <w:jc w:val="left"/>
              <w:rPr>
                <w:ins w:id="938" w:author="柠栀" w:date="2025-05-07T11:24:38Z"/>
                <w:rFonts w:hint="default" w:ascii="Segoe UI" w:hAnsi="Segoe UI" w:eastAsia="Segoe UI" w:cs="Segoe UI"/>
                <w:i w:val="0"/>
                <w:iCs w:val="0"/>
                <w:caps w:val="0"/>
                <w:color w:val="000000"/>
                <w:spacing w:val="0"/>
                <w:sz w:val="16"/>
                <w:szCs w:val="16"/>
                <w:lang w:val="en-US"/>
              </w:rPr>
            </w:pPr>
            <w:ins w:id="939" w:author="柠栀" w:date="2025-05-07T11:24:38Z">
              <w:r>
                <w:rPr>
                  <w:rFonts w:hint="default" w:ascii="Segoe UI" w:hAnsi="Segoe UI" w:eastAsia="Segoe UI" w:cs="Segoe UI"/>
                  <w:i w:val="0"/>
                  <w:iCs w:val="0"/>
                  <w:caps w:val="0"/>
                  <w:color w:val="000000"/>
                  <w:spacing w:val="0"/>
                  <w:kern w:val="0"/>
                  <w:sz w:val="16"/>
                  <w:szCs w:val="16"/>
                  <w:lang w:val="en-US" w:eastAsia="zh-CN" w:bidi="ar"/>
                </w:rPr>
                <w:t xml:space="preserve">FNC - </w:t>
              </w:r>
            </w:ins>
            <w:ins w:id="940" w:author="柠栀" w:date="2025-05-07T11:24:38Z">
              <w:r>
                <w:rPr>
                  <w:rFonts w:hint="eastAsia" w:ascii="Segoe UI" w:hAnsi="Segoe UI" w:eastAsia="Segoe UI" w:cs="Segoe UI"/>
                  <w:i w:val="0"/>
                  <w:iCs w:val="0"/>
                  <w:caps w:val="0"/>
                  <w:color w:val="000000"/>
                  <w:spacing w:val="0"/>
                  <w:kern w:val="0"/>
                  <w:sz w:val="16"/>
                  <w:szCs w:val="16"/>
                  <w:lang w:val="en-US" w:eastAsia="zh-CN" w:bidi="ar"/>
                </w:rPr>
                <w:t>02</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2D9FDBAD">
            <w:pPr>
              <w:keepNext w:val="0"/>
              <w:keepLines w:val="0"/>
              <w:widowControl/>
              <w:suppressLineNumbers w:val="0"/>
              <w:jc w:val="left"/>
              <w:rPr>
                <w:ins w:id="941" w:author="柠栀" w:date="2025-05-07T11:24:38Z"/>
                <w:rFonts w:hint="default" w:ascii="Segoe UI" w:hAnsi="Segoe UI" w:eastAsia="Segoe UI" w:cs="Segoe UI"/>
                <w:i w:val="0"/>
                <w:iCs w:val="0"/>
                <w:caps w:val="0"/>
                <w:color w:val="000000"/>
                <w:spacing w:val="0"/>
                <w:sz w:val="16"/>
                <w:szCs w:val="16"/>
              </w:rPr>
            </w:pPr>
            <w:ins w:id="942" w:author="柠栀" w:date="2025-05-07T11:24:38Z">
              <w:r>
                <w:rPr>
                  <w:rFonts w:hint="default" w:ascii="Segoe UI" w:hAnsi="Segoe UI" w:eastAsia="Segoe UI" w:cs="Segoe UI"/>
                  <w:i w:val="0"/>
                  <w:iCs w:val="0"/>
                  <w:caps w:val="0"/>
                  <w:color w:val="000000"/>
                  <w:spacing w:val="0"/>
                  <w:kern w:val="0"/>
                  <w:sz w:val="16"/>
                  <w:szCs w:val="16"/>
                  <w:lang w:val="en-US" w:eastAsia="zh-CN" w:bidi="ar"/>
                </w:rPr>
                <w:t>热门板块显示，排序</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06C1F966">
            <w:pPr>
              <w:keepNext w:val="0"/>
              <w:keepLines w:val="0"/>
              <w:widowControl/>
              <w:suppressLineNumbers w:val="0"/>
              <w:jc w:val="left"/>
              <w:rPr>
                <w:ins w:id="943" w:author="柠栀" w:date="2025-05-07T11:24:38Z"/>
                <w:rFonts w:hint="default" w:ascii="Segoe UI" w:hAnsi="Segoe UI" w:eastAsia="Segoe UI" w:cs="Segoe UI"/>
                <w:i w:val="0"/>
                <w:iCs w:val="0"/>
                <w:caps w:val="0"/>
                <w:color w:val="000000"/>
                <w:spacing w:val="0"/>
                <w:sz w:val="16"/>
                <w:szCs w:val="16"/>
              </w:rPr>
            </w:pPr>
            <w:ins w:id="944" w:author="柠栀" w:date="2025-05-07T11:24:38Z">
              <w:r>
                <w:rPr>
                  <w:rFonts w:hint="default"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803EF71">
            <w:pPr>
              <w:keepNext w:val="0"/>
              <w:keepLines w:val="0"/>
              <w:widowControl/>
              <w:suppressLineNumbers w:val="0"/>
              <w:jc w:val="left"/>
              <w:rPr>
                <w:ins w:id="945" w:author="柠栀" w:date="2025-05-07T11:24:38Z"/>
                <w:rFonts w:hint="default" w:ascii="Segoe UI" w:hAnsi="Segoe UI" w:eastAsia="Segoe UI" w:cs="Segoe UI"/>
                <w:i w:val="0"/>
                <w:iCs w:val="0"/>
                <w:caps w:val="0"/>
                <w:color w:val="000000"/>
                <w:spacing w:val="0"/>
                <w:sz w:val="16"/>
                <w:szCs w:val="16"/>
              </w:rPr>
            </w:pPr>
            <w:ins w:id="946" w:author="柠栀" w:date="2025-05-07T11:24:38Z">
              <w:r>
                <w:rPr>
                  <w:rFonts w:hint="default" w:ascii="Segoe UI" w:hAnsi="Segoe UI" w:eastAsia="Segoe UI" w:cs="Segoe UI"/>
                  <w:i w:val="0"/>
                  <w:iCs w:val="0"/>
                  <w:caps w:val="0"/>
                  <w:color w:val="000000"/>
                  <w:spacing w:val="0"/>
                  <w:kern w:val="0"/>
                  <w:sz w:val="16"/>
                  <w:szCs w:val="16"/>
                  <w:lang w:val="en-US" w:eastAsia="zh-CN" w:bidi="ar"/>
                </w:rPr>
                <w:t>4</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589FFF95">
            <w:pPr>
              <w:keepNext w:val="0"/>
              <w:keepLines w:val="0"/>
              <w:widowControl/>
              <w:suppressLineNumbers w:val="0"/>
              <w:jc w:val="left"/>
              <w:rPr>
                <w:ins w:id="947" w:author="柠栀" w:date="2025-05-07T11:24:38Z"/>
                <w:rFonts w:hint="default" w:ascii="Segoe UI" w:hAnsi="Segoe UI" w:eastAsia="Segoe UI" w:cs="Segoe UI"/>
                <w:i w:val="0"/>
                <w:iCs w:val="0"/>
                <w:caps w:val="0"/>
                <w:color w:val="000000"/>
                <w:spacing w:val="0"/>
                <w:sz w:val="16"/>
                <w:szCs w:val="16"/>
              </w:rPr>
            </w:pPr>
            <w:ins w:id="948" w:author="柠栀" w:date="2025-05-07T11:24:38Z">
              <w:r>
                <w:rPr>
                  <w:rFonts w:hint="default" w:ascii="Segoe UI" w:hAnsi="Segoe UI" w:eastAsia="Segoe UI" w:cs="Segoe UI"/>
                  <w:i w:val="0"/>
                  <w:iCs w:val="0"/>
                  <w:caps w:val="0"/>
                  <w:color w:val="000000"/>
                  <w:spacing w:val="0"/>
                  <w:kern w:val="0"/>
                  <w:sz w:val="16"/>
                  <w:szCs w:val="16"/>
                  <w:lang w:val="en-US" w:eastAsia="zh-CN" w:bidi="ar"/>
                </w:rPr>
                <w:t>4</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79612AA">
            <w:pPr>
              <w:keepNext w:val="0"/>
              <w:keepLines w:val="0"/>
              <w:widowControl/>
              <w:suppressLineNumbers w:val="0"/>
              <w:jc w:val="left"/>
              <w:rPr>
                <w:ins w:id="949" w:author="柠栀" w:date="2025-05-07T11:24:38Z"/>
                <w:rFonts w:hint="default" w:ascii="Segoe UI" w:hAnsi="Segoe UI" w:eastAsia="Segoe UI" w:cs="Segoe UI"/>
                <w:i w:val="0"/>
                <w:iCs w:val="0"/>
                <w:caps w:val="0"/>
                <w:color w:val="000000"/>
                <w:spacing w:val="0"/>
                <w:sz w:val="16"/>
                <w:szCs w:val="16"/>
              </w:rPr>
            </w:pPr>
            <w:ins w:id="950" w:author="柠栀" w:date="2025-05-07T11:24:38Z">
              <w:r>
                <w:rPr>
                  <w:rFonts w:hint="default" w:ascii="Segoe UI" w:hAnsi="Segoe UI" w:eastAsia="Segoe UI" w:cs="Segoe UI"/>
                  <w:i w:val="0"/>
                  <w:iCs w:val="0"/>
                  <w:caps w:val="0"/>
                  <w:color w:val="000000"/>
                  <w:spacing w:val="0"/>
                  <w:kern w:val="0"/>
                  <w:sz w:val="16"/>
                  <w:szCs w:val="16"/>
                  <w:lang w:val="en-US" w:eastAsia="zh-CN" w:bidi="ar"/>
                </w:rPr>
                <w:t>3×0.4 + 4×0.3 + 4×0.3 = 3.6</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6A77F4B1">
            <w:pPr>
              <w:keepNext w:val="0"/>
              <w:keepLines w:val="0"/>
              <w:widowControl/>
              <w:suppressLineNumbers w:val="0"/>
              <w:jc w:val="left"/>
              <w:rPr>
                <w:ins w:id="951" w:author="柠栀" w:date="2025-05-07T11:24:38Z"/>
                <w:rFonts w:hint="default" w:ascii="Segoe UI" w:hAnsi="Segoe UI" w:eastAsia="Segoe UI" w:cs="Segoe UI"/>
                <w:i w:val="0"/>
                <w:iCs w:val="0"/>
                <w:caps w:val="0"/>
                <w:color w:val="000000"/>
                <w:spacing w:val="0"/>
                <w:sz w:val="16"/>
                <w:szCs w:val="16"/>
              </w:rPr>
            </w:pPr>
            <w:ins w:id="952" w:author="柠栀" w:date="2025-05-07T11:24:38Z">
              <w:r>
                <w:rPr>
                  <w:rFonts w:hint="default" w:ascii="Segoe UI" w:hAnsi="Segoe UI" w:eastAsia="Segoe UI" w:cs="Segoe UI"/>
                  <w:i w:val="0"/>
                  <w:iCs w:val="0"/>
                  <w:caps w:val="0"/>
                  <w:color w:val="000000"/>
                  <w:spacing w:val="0"/>
                  <w:kern w:val="0"/>
                  <w:sz w:val="16"/>
                  <w:szCs w:val="16"/>
                  <w:lang w:val="en-US" w:eastAsia="zh-CN" w:bidi="ar"/>
                </w:rPr>
                <w:t>2</w:t>
              </w:r>
            </w:ins>
          </w:p>
        </w:tc>
      </w:tr>
      <w:tr w14:paraId="1B69F8A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ins w:id="953" w:author="柠栀" w:date="2025-05-07T11:24:38Z"/>
        </w:trPr>
        <w:tc>
          <w:tcPr>
            <w:tcW w:w="0" w:type="auto"/>
            <w:tcBorders>
              <w:top w:val="nil"/>
              <w:left w:val="nil"/>
              <w:bottom w:val="nil"/>
            </w:tcBorders>
            <w:shd w:val="clear" w:color="auto" w:fill="FFFFFF"/>
            <w:tcMar>
              <w:top w:w="120" w:type="dxa"/>
              <w:left w:w="180" w:type="dxa"/>
              <w:bottom w:w="120" w:type="dxa"/>
              <w:right w:w="180" w:type="dxa"/>
            </w:tcMar>
            <w:vAlign w:val="center"/>
          </w:tcPr>
          <w:p w14:paraId="4774BCE6">
            <w:pPr>
              <w:keepNext w:val="0"/>
              <w:keepLines w:val="0"/>
              <w:widowControl/>
              <w:suppressLineNumbers w:val="0"/>
              <w:jc w:val="left"/>
              <w:rPr>
                <w:ins w:id="954" w:author="柠栀" w:date="2025-05-07T11:24:38Z"/>
                <w:rFonts w:hint="default" w:ascii="Segoe UI" w:hAnsi="Segoe UI" w:eastAsia="Segoe UI" w:cs="Segoe UI"/>
                <w:i w:val="0"/>
                <w:iCs w:val="0"/>
                <w:caps w:val="0"/>
                <w:color w:val="000000"/>
                <w:spacing w:val="0"/>
                <w:sz w:val="16"/>
                <w:szCs w:val="16"/>
                <w:lang w:val="en-US"/>
              </w:rPr>
            </w:pPr>
            <w:ins w:id="955" w:author="柠栀" w:date="2025-05-07T11:24:38Z">
              <w:r>
                <w:rPr>
                  <w:rFonts w:hint="default" w:ascii="Segoe UI" w:hAnsi="Segoe UI" w:eastAsia="Segoe UI" w:cs="Segoe UI"/>
                  <w:i w:val="0"/>
                  <w:iCs w:val="0"/>
                  <w:caps w:val="0"/>
                  <w:color w:val="000000"/>
                  <w:spacing w:val="0"/>
                  <w:kern w:val="0"/>
                  <w:sz w:val="16"/>
                  <w:szCs w:val="16"/>
                  <w:lang w:val="en-US" w:eastAsia="zh-CN" w:bidi="ar"/>
                </w:rPr>
                <w:t>FNC - 0</w:t>
              </w:r>
            </w:ins>
            <w:ins w:id="956" w:author="柠栀" w:date="2025-05-07T11:24:38Z">
              <w:r>
                <w:rPr>
                  <w:rFonts w:hint="eastAsia"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1EDA3765">
            <w:pPr>
              <w:keepNext w:val="0"/>
              <w:keepLines w:val="0"/>
              <w:widowControl/>
              <w:suppressLineNumbers w:val="0"/>
              <w:jc w:val="left"/>
              <w:rPr>
                <w:ins w:id="957" w:author="柠栀" w:date="2025-05-07T11:24:38Z"/>
                <w:rFonts w:hint="default" w:ascii="Segoe UI" w:hAnsi="Segoe UI" w:eastAsia="Segoe UI" w:cs="Segoe UI"/>
                <w:i w:val="0"/>
                <w:iCs w:val="0"/>
                <w:caps w:val="0"/>
                <w:color w:val="000000"/>
                <w:spacing w:val="0"/>
                <w:sz w:val="16"/>
                <w:szCs w:val="16"/>
              </w:rPr>
            </w:pPr>
            <w:ins w:id="958" w:author="柠栀" w:date="2025-05-07T11:24:38Z">
              <w:r>
                <w:rPr>
                  <w:rFonts w:hint="default" w:ascii="Segoe UI" w:hAnsi="Segoe UI" w:eastAsia="Segoe UI" w:cs="Segoe UI"/>
                  <w:i w:val="0"/>
                  <w:iCs w:val="0"/>
                  <w:caps w:val="0"/>
                  <w:color w:val="000000"/>
                  <w:spacing w:val="0"/>
                  <w:kern w:val="0"/>
                  <w:sz w:val="16"/>
                  <w:szCs w:val="16"/>
                  <w:lang w:val="en-US" w:eastAsia="zh-CN" w:bidi="ar"/>
                </w:rPr>
                <w:t>搜索功能</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66804CEC">
            <w:pPr>
              <w:keepNext w:val="0"/>
              <w:keepLines w:val="0"/>
              <w:widowControl/>
              <w:suppressLineNumbers w:val="0"/>
              <w:jc w:val="left"/>
              <w:rPr>
                <w:ins w:id="959" w:author="柠栀" w:date="2025-05-07T11:24:38Z"/>
                <w:rFonts w:hint="default" w:ascii="Segoe UI" w:hAnsi="Segoe UI" w:eastAsia="Segoe UI" w:cs="Segoe UI"/>
                <w:i w:val="0"/>
                <w:iCs w:val="0"/>
                <w:caps w:val="0"/>
                <w:color w:val="000000"/>
                <w:spacing w:val="0"/>
                <w:sz w:val="16"/>
                <w:szCs w:val="16"/>
              </w:rPr>
            </w:pPr>
            <w:ins w:id="960" w:author="柠栀" w:date="2025-05-07T11:24:38Z">
              <w:r>
                <w:rPr>
                  <w:rFonts w:hint="default"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CD03854">
            <w:pPr>
              <w:keepNext w:val="0"/>
              <w:keepLines w:val="0"/>
              <w:widowControl/>
              <w:suppressLineNumbers w:val="0"/>
              <w:jc w:val="left"/>
              <w:rPr>
                <w:ins w:id="961" w:author="柠栀" w:date="2025-05-07T11:24:38Z"/>
                <w:rFonts w:hint="default" w:ascii="Segoe UI" w:hAnsi="Segoe UI" w:eastAsia="Segoe UI" w:cs="Segoe UI"/>
                <w:i w:val="0"/>
                <w:iCs w:val="0"/>
                <w:caps w:val="0"/>
                <w:color w:val="000000"/>
                <w:spacing w:val="0"/>
                <w:sz w:val="16"/>
                <w:szCs w:val="16"/>
              </w:rPr>
            </w:pPr>
            <w:ins w:id="962" w:author="柠栀" w:date="2025-05-07T11:24:38Z">
              <w:r>
                <w:rPr>
                  <w:rFonts w:hint="default" w:ascii="Segoe UI" w:hAnsi="Segoe UI" w:eastAsia="Segoe UI" w:cs="Segoe UI"/>
                  <w:i w:val="0"/>
                  <w:iCs w:val="0"/>
                  <w:caps w:val="0"/>
                  <w:color w:val="000000"/>
                  <w:spacing w:val="0"/>
                  <w:kern w:val="0"/>
                  <w:sz w:val="16"/>
                  <w:szCs w:val="16"/>
                  <w:lang w:val="en-US" w:eastAsia="zh-CN" w:bidi="ar"/>
                </w:rPr>
                <w:t>4</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499310ED">
            <w:pPr>
              <w:keepNext w:val="0"/>
              <w:keepLines w:val="0"/>
              <w:widowControl/>
              <w:suppressLineNumbers w:val="0"/>
              <w:jc w:val="left"/>
              <w:rPr>
                <w:ins w:id="963" w:author="柠栀" w:date="2025-05-07T11:24:38Z"/>
                <w:rFonts w:hint="default" w:ascii="Segoe UI" w:hAnsi="Segoe UI" w:eastAsia="Segoe UI" w:cs="Segoe UI"/>
                <w:i w:val="0"/>
                <w:iCs w:val="0"/>
                <w:caps w:val="0"/>
                <w:color w:val="000000"/>
                <w:spacing w:val="0"/>
                <w:sz w:val="16"/>
                <w:szCs w:val="16"/>
              </w:rPr>
            </w:pPr>
            <w:ins w:id="964" w:author="柠栀" w:date="2025-05-07T11:24:38Z">
              <w:r>
                <w:rPr>
                  <w:rFonts w:hint="default" w:ascii="Segoe UI" w:hAnsi="Segoe UI" w:eastAsia="Segoe UI" w:cs="Segoe UI"/>
                  <w:i w:val="0"/>
                  <w:iCs w:val="0"/>
                  <w:caps w:val="0"/>
                  <w:color w:val="000000"/>
                  <w:spacing w:val="0"/>
                  <w:kern w:val="0"/>
                  <w:sz w:val="16"/>
                  <w:szCs w:val="16"/>
                  <w:lang w:val="en-US" w:eastAsia="zh-CN" w:bidi="ar"/>
                </w:rPr>
                <w:t>4</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0C64CA60">
            <w:pPr>
              <w:keepNext w:val="0"/>
              <w:keepLines w:val="0"/>
              <w:widowControl/>
              <w:suppressLineNumbers w:val="0"/>
              <w:jc w:val="left"/>
              <w:rPr>
                <w:ins w:id="965" w:author="柠栀" w:date="2025-05-07T11:24:38Z"/>
                <w:rFonts w:hint="default" w:ascii="Segoe UI" w:hAnsi="Segoe UI" w:eastAsia="Segoe UI" w:cs="Segoe UI"/>
                <w:i w:val="0"/>
                <w:iCs w:val="0"/>
                <w:caps w:val="0"/>
                <w:color w:val="000000"/>
                <w:spacing w:val="0"/>
                <w:sz w:val="16"/>
                <w:szCs w:val="16"/>
              </w:rPr>
            </w:pPr>
            <w:ins w:id="966" w:author="柠栀" w:date="2025-05-07T11:24:38Z">
              <w:r>
                <w:rPr>
                  <w:rFonts w:hint="default" w:ascii="Segoe UI" w:hAnsi="Segoe UI" w:eastAsia="Segoe UI" w:cs="Segoe UI"/>
                  <w:i w:val="0"/>
                  <w:iCs w:val="0"/>
                  <w:caps w:val="0"/>
                  <w:color w:val="000000"/>
                  <w:spacing w:val="0"/>
                  <w:kern w:val="0"/>
                  <w:sz w:val="16"/>
                  <w:szCs w:val="16"/>
                  <w:lang w:val="en-US" w:eastAsia="zh-CN" w:bidi="ar"/>
                </w:rPr>
                <w:t>3×0.4 + 4×0.3 + 4×0.3 = 3.6</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090FB171">
            <w:pPr>
              <w:keepNext w:val="0"/>
              <w:keepLines w:val="0"/>
              <w:widowControl/>
              <w:suppressLineNumbers w:val="0"/>
              <w:jc w:val="left"/>
              <w:rPr>
                <w:ins w:id="967" w:author="柠栀" w:date="2025-05-07T11:24:38Z"/>
                <w:rFonts w:hint="default" w:ascii="Segoe UI" w:hAnsi="Segoe UI" w:eastAsia="Segoe UI" w:cs="Segoe UI"/>
                <w:i w:val="0"/>
                <w:iCs w:val="0"/>
                <w:caps w:val="0"/>
                <w:color w:val="000000"/>
                <w:spacing w:val="0"/>
                <w:sz w:val="16"/>
                <w:szCs w:val="16"/>
              </w:rPr>
            </w:pPr>
            <w:ins w:id="968" w:author="柠栀" w:date="2025-05-07T11:24:38Z">
              <w:r>
                <w:rPr>
                  <w:rFonts w:hint="default" w:ascii="Segoe UI" w:hAnsi="Segoe UI" w:eastAsia="Segoe UI" w:cs="Segoe UI"/>
                  <w:i w:val="0"/>
                  <w:iCs w:val="0"/>
                  <w:caps w:val="0"/>
                  <w:color w:val="000000"/>
                  <w:spacing w:val="0"/>
                  <w:kern w:val="0"/>
                  <w:sz w:val="16"/>
                  <w:szCs w:val="16"/>
                  <w:lang w:val="en-US" w:eastAsia="zh-CN" w:bidi="ar"/>
                </w:rPr>
                <w:t>2</w:t>
              </w:r>
            </w:ins>
          </w:p>
        </w:tc>
      </w:tr>
      <w:tr w14:paraId="2104BBC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ins w:id="969" w:author="柠栀" w:date="2025-05-07T11:24:38Z"/>
        </w:trPr>
        <w:tc>
          <w:tcPr>
            <w:tcW w:w="0" w:type="auto"/>
            <w:tcBorders>
              <w:top w:val="nil"/>
              <w:left w:val="nil"/>
              <w:bottom w:val="nil"/>
            </w:tcBorders>
            <w:shd w:val="clear" w:color="auto" w:fill="FFFFFF"/>
            <w:tcMar>
              <w:top w:w="120" w:type="dxa"/>
              <w:left w:w="180" w:type="dxa"/>
              <w:bottom w:w="120" w:type="dxa"/>
              <w:right w:w="180" w:type="dxa"/>
            </w:tcMar>
            <w:vAlign w:val="center"/>
          </w:tcPr>
          <w:p w14:paraId="1B8A0084">
            <w:pPr>
              <w:keepNext w:val="0"/>
              <w:keepLines w:val="0"/>
              <w:widowControl/>
              <w:suppressLineNumbers w:val="0"/>
              <w:jc w:val="left"/>
              <w:rPr>
                <w:ins w:id="970" w:author="柠栀" w:date="2025-05-07T11:24:38Z"/>
                <w:rFonts w:hint="default" w:ascii="Segoe UI" w:hAnsi="Segoe UI" w:eastAsia="Segoe UI" w:cs="Segoe UI"/>
                <w:i w:val="0"/>
                <w:iCs w:val="0"/>
                <w:caps w:val="0"/>
                <w:color w:val="000000"/>
                <w:spacing w:val="0"/>
                <w:sz w:val="16"/>
                <w:szCs w:val="16"/>
                <w:lang w:val="en-US"/>
              </w:rPr>
            </w:pPr>
            <w:ins w:id="971" w:author="柠栀" w:date="2025-05-07T11:24:38Z">
              <w:r>
                <w:rPr>
                  <w:rFonts w:hint="default" w:ascii="Segoe UI" w:hAnsi="Segoe UI" w:eastAsia="Segoe UI" w:cs="Segoe UI"/>
                  <w:i w:val="0"/>
                  <w:iCs w:val="0"/>
                  <w:caps w:val="0"/>
                  <w:color w:val="000000"/>
                  <w:spacing w:val="0"/>
                  <w:kern w:val="0"/>
                  <w:sz w:val="16"/>
                  <w:szCs w:val="16"/>
                  <w:lang w:val="en-US" w:eastAsia="zh-CN" w:bidi="ar"/>
                </w:rPr>
                <w:t>FNC - 0</w:t>
              </w:r>
            </w:ins>
            <w:ins w:id="972" w:author="柠栀" w:date="2025-05-07T11:24:38Z">
              <w:r>
                <w:rPr>
                  <w:rFonts w:hint="eastAsia" w:ascii="Segoe UI" w:hAnsi="Segoe UI" w:eastAsia="Segoe UI" w:cs="Segoe UI"/>
                  <w:i w:val="0"/>
                  <w:iCs w:val="0"/>
                  <w:caps w:val="0"/>
                  <w:color w:val="000000"/>
                  <w:spacing w:val="0"/>
                  <w:kern w:val="0"/>
                  <w:sz w:val="16"/>
                  <w:szCs w:val="16"/>
                  <w:lang w:val="en-US" w:eastAsia="zh-CN" w:bidi="ar"/>
                </w:rPr>
                <w:t>4</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5E407A46">
            <w:pPr>
              <w:keepNext w:val="0"/>
              <w:keepLines w:val="0"/>
              <w:widowControl/>
              <w:suppressLineNumbers w:val="0"/>
              <w:jc w:val="left"/>
              <w:rPr>
                <w:ins w:id="973" w:author="柠栀" w:date="2025-05-07T11:24:38Z"/>
                <w:rFonts w:hint="default" w:ascii="Segoe UI" w:hAnsi="Segoe UI" w:eastAsia="Segoe UI" w:cs="Segoe UI"/>
                <w:i w:val="0"/>
                <w:iCs w:val="0"/>
                <w:caps w:val="0"/>
                <w:color w:val="000000"/>
                <w:spacing w:val="0"/>
                <w:sz w:val="16"/>
                <w:szCs w:val="16"/>
              </w:rPr>
            </w:pPr>
            <w:ins w:id="974" w:author="柠栀" w:date="2025-05-07T11:24:38Z">
              <w:r>
                <w:rPr>
                  <w:rFonts w:hint="default" w:ascii="Segoe UI" w:hAnsi="Segoe UI" w:eastAsia="Segoe UI" w:cs="Segoe UI"/>
                  <w:i w:val="0"/>
                  <w:iCs w:val="0"/>
                  <w:caps w:val="0"/>
                  <w:color w:val="000000"/>
                  <w:spacing w:val="0"/>
                  <w:kern w:val="0"/>
                  <w:sz w:val="16"/>
                  <w:szCs w:val="16"/>
                  <w:lang w:val="en-US" w:eastAsia="zh-CN" w:bidi="ar"/>
                </w:rPr>
                <w:t>发帖</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65DEC8C6">
            <w:pPr>
              <w:keepNext w:val="0"/>
              <w:keepLines w:val="0"/>
              <w:widowControl/>
              <w:suppressLineNumbers w:val="0"/>
              <w:jc w:val="left"/>
              <w:rPr>
                <w:ins w:id="975" w:author="柠栀" w:date="2025-05-07T11:24:38Z"/>
                <w:rFonts w:hint="default" w:ascii="Segoe UI" w:hAnsi="Segoe UI" w:eastAsia="Segoe UI" w:cs="Segoe UI"/>
                <w:i w:val="0"/>
                <w:iCs w:val="0"/>
                <w:caps w:val="0"/>
                <w:color w:val="000000"/>
                <w:spacing w:val="0"/>
                <w:sz w:val="16"/>
                <w:szCs w:val="16"/>
              </w:rPr>
            </w:pPr>
            <w:ins w:id="976" w:author="柠栀" w:date="2025-05-07T11:24:38Z">
              <w:r>
                <w:rPr>
                  <w:rFonts w:hint="default"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50AD964">
            <w:pPr>
              <w:keepNext w:val="0"/>
              <w:keepLines w:val="0"/>
              <w:widowControl/>
              <w:suppressLineNumbers w:val="0"/>
              <w:jc w:val="left"/>
              <w:rPr>
                <w:ins w:id="977" w:author="柠栀" w:date="2025-05-07T11:24:38Z"/>
                <w:rFonts w:hint="default" w:ascii="Segoe UI" w:hAnsi="Segoe UI" w:eastAsia="Segoe UI" w:cs="Segoe UI"/>
                <w:i w:val="0"/>
                <w:iCs w:val="0"/>
                <w:caps w:val="0"/>
                <w:color w:val="000000"/>
                <w:spacing w:val="0"/>
                <w:sz w:val="16"/>
                <w:szCs w:val="16"/>
              </w:rPr>
            </w:pPr>
            <w:ins w:id="978" w:author="柠栀" w:date="2025-05-07T11:24:38Z">
              <w:r>
                <w:rPr>
                  <w:rFonts w:hint="default" w:ascii="Segoe UI" w:hAnsi="Segoe UI" w:eastAsia="Segoe UI" w:cs="Segoe UI"/>
                  <w:i w:val="0"/>
                  <w:iCs w:val="0"/>
                  <w:caps w:val="0"/>
                  <w:color w:val="000000"/>
                  <w:spacing w:val="0"/>
                  <w:kern w:val="0"/>
                  <w:sz w:val="16"/>
                  <w:szCs w:val="16"/>
                  <w:lang w:val="en-US" w:eastAsia="zh-CN" w:bidi="ar"/>
                </w:rPr>
                <w:t>4</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1D2F7DC2">
            <w:pPr>
              <w:keepNext w:val="0"/>
              <w:keepLines w:val="0"/>
              <w:widowControl/>
              <w:suppressLineNumbers w:val="0"/>
              <w:jc w:val="left"/>
              <w:rPr>
                <w:ins w:id="979" w:author="柠栀" w:date="2025-05-07T11:24:38Z"/>
                <w:rFonts w:hint="default" w:ascii="Segoe UI" w:hAnsi="Segoe UI" w:eastAsia="Segoe UI" w:cs="Segoe UI"/>
                <w:i w:val="0"/>
                <w:iCs w:val="0"/>
                <w:caps w:val="0"/>
                <w:color w:val="000000"/>
                <w:spacing w:val="0"/>
                <w:sz w:val="16"/>
                <w:szCs w:val="16"/>
              </w:rPr>
            </w:pPr>
            <w:ins w:id="980" w:author="柠栀" w:date="2025-05-07T11:24:38Z">
              <w:r>
                <w:rPr>
                  <w:rFonts w:hint="default" w:ascii="Segoe UI" w:hAnsi="Segoe UI" w:eastAsia="Segoe UI" w:cs="Segoe UI"/>
                  <w:i w:val="0"/>
                  <w:iCs w:val="0"/>
                  <w:caps w:val="0"/>
                  <w:color w:val="000000"/>
                  <w:spacing w:val="0"/>
                  <w:kern w:val="0"/>
                  <w:sz w:val="16"/>
                  <w:szCs w:val="16"/>
                  <w:lang w:val="en-US" w:eastAsia="zh-CN" w:bidi="ar"/>
                </w:rPr>
                <w:t>4</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01C1618D">
            <w:pPr>
              <w:keepNext w:val="0"/>
              <w:keepLines w:val="0"/>
              <w:widowControl/>
              <w:suppressLineNumbers w:val="0"/>
              <w:jc w:val="left"/>
              <w:rPr>
                <w:ins w:id="981" w:author="柠栀" w:date="2025-05-07T11:24:38Z"/>
                <w:rFonts w:hint="default" w:ascii="Segoe UI" w:hAnsi="Segoe UI" w:eastAsia="Segoe UI" w:cs="Segoe UI"/>
                <w:i w:val="0"/>
                <w:iCs w:val="0"/>
                <w:caps w:val="0"/>
                <w:color w:val="000000"/>
                <w:spacing w:val="0"/>
                <w:sz w:val="16"/>
                <w:szCs w:val="16"/>
              </w:rPr>
            </w:pPr>
            <w:ins w:id="982" w:author="柠栀" w:date="2025-05-07T11:24:38Z">
              <w:r>
                <w:rPr>
                  <w:rFonts w:hint="default" w:ascii="Segoe UI" w:hAnsi="Segoe UI" w:eastAsia="Segoe UI" w:cs="Segoe UI"/>
                  <w:i w:val="0"/>
                  <w:iCs w:val="0"/>
                  <w:caps w:val="0"/>
                  <w:color w:val="000000"/>
                  <w:spacing w:val="0"/>
                  <w:kern w:val="0"/>
                  <w:sz w:val="16"/>
                  <w:szCs w:val="16"/>
                  <w:lang w:val="en-US" w:eastAsia="zh-CN" w:bidi="ar"/>
                </w:rPr>
                <w:t>3×0.4 + 4×0.3 + 4×0.3 = 3.6</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552D052D">
            <w:pPr>
              <w:keepNext w:val="0"/>
              <w:keepLines w:val="0"/>
              <w:widowControl/>
              <w:suppressLineNumbers w:val="0"/>
              <w:jc w:val="left"/>
              <w:rPr>
                <w:ins w:id="983" w:author="柠栀" w:date="2025-05-07T11:24:38Z"/>
                <w:rFonts w:hint="default" w:ascii="Segoe UI" w:hAnsi="Segoe UI" w:eastAsia="Segoe UI" w:cs="Segoe UI"/>
                <w:i w:val="0"/>
                <w:iCs w:val="0"/>
                <w:caps w:val="0"/>
                <w:color w:val="000000"/>
                <w:spacing w:val="0"/>
                <w:sz w:val="16"/>
                <w:szCs w:val="16"/>
              </w:rPr>
            </w:pPr>
            <w:ins w:id="984" w:author="柠栀" w:date="2025-05-07T11:24:38Z">
              <w:r>
                <w:rPr>
                  <w:rFonts w:hint="default" w:ascii="Segoe UI" w:hAnsi="Segoe UI" w:eastAsia="Segoe UI" w:cs="Segoe UI"/>
                  <w:i w:val="0"/>
                  <w:iCs w:val="0"/>
                  <w:caps w:val="0"/>
                  <w:color w:val="000000"/>
                  <w:spacing w:val="0"/>
                  <w:kern w:val="0"/>
                  <w:sz w:val="16"/>
                  <w:szCs w:val="16"/>
                  <w:lang w:val="en-US" w:eastAsia="zh-CN" w:bidi="ar"/>
                </w:rPr>
                <w:t>2</w:t>
              </w:r>
            </w:ins>
          </w:p>
        </w:tc>
      </w:tr>
      <w:tr w14:paraId="4EC91D9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ins w:id="985" w:author="柠栀" w:date="2025-05-07T11:24:38Z"/>
        </w:trPr>
        <w:tc>
          <w:tcPr>
            <w:tcW w:w="0" w:type="auto"/>
            <w:tcBorders>
              <w:top w:val="nil"/>
              <w:left w:val="nil"/>
              <w:bottom w:val="nil"/>
            </w:tcBorders>
            <w:shd w:val="clear" w:color="auto" w:fill="FFFFFF"/>
            <w:tcMar>
              <w:top w:w="120" w:type="dxa"/>
              <w:left w:w="180" w:type="dxa"/>
              <w:bottom w:w="120" w:type="dxa"/>
              <w:right w:w="180" w:type="dxa"/>
            </w:tcMar>
            <w:vAlign w:val="center"/>
          </w:tcPr>
          <w:p w14:paraId="0BC232FD">
            <w:pPr>
              <w:keepNext w:val="0"/>
              <w:keepLines w:val="0"/>
              <w:widowControl/>
              <w:suppressLineNumbers w:val="0"/>
              <w:jc w:val="left"/>
              <w:rPr>
                <w:ins w:id="986" w:author="柠栀" w:date="2025-05-07T11:24:38Z"/>
                <w:rFonts w:hint="default" w:ascii="Segoe UI" w:hAnsi="Segoe UI" w:eastAsia="Segoe UI" w:cs="Segoe UI"/>
                <w:i w:val="0"/>
                <w:iCs w:val="0"/>
                <w:caps w:val="0"/>
                <w:color w:val="000000"/>
                <w:spacing w:val="0"/>
                <w:sz w:val="16"/>
                <w:szCs w:val="16"/>
                <w:lang w:val="en-US"/>
              </w:rPr>
            </w:pPr>
            <w:ins w:id="987" w:author="柠栀" w:date="2025-05-07T11:24:38Z">
              <w:r>
                <w:rPr>
                  <w:rFonts w:hint="default" w:ascii="Segoe UI" w:hAnsi="Segoe UI" w:eastAsia="Segoe UI" w:cs="Segoe UI"/>
                  <w:i w:val="0"/>
                  <w:iCs w:val="0"/>
                  <w:caps w:val="0"/>
                  <w:color w:val="000000"/>
                  <w:spacing w:val="0"/>
                  <w:kern w:val="0"/>
                  <w:sz w:val="16"/>
                  <w:szCs w:val="16"/>
                  <w:lang w:val="en-US" w:eastAsia="zh-CN" w:bidi="ar"/>
                </w:rPr>
                <w:t>FNC - 0</w:t>
              </w:r>
            </w:ins>
            <w:ins w:id="988" w:author="柠栀" w:date="2025-05-07T11:24:38Z">
              <w:r>
                <w:rPr>
                  <w:rFonts w:hint="eastAsia" w:ascii="Segoe UI" w:hAnsi="Segoe UI" w:eastAsia="Segoe UI" w:cs="Segoe UI"/>
                  <w:i w:val="0"/>
                  <w:iCs w:val="0"/>
                  <w:caps w:val="0"/>
                  <w:color w:val="000000"/>
                  <w:spacing w:val="0"/>
                  <w:kern w:val="0"/>
                  <w:sz w:val="16"/>
                  <w:szCs w:val="16"/>
                  <w:lang w:val="en-US" w:eastAsia="zh-CN" w:bidi="ar"/>
                </w:rPr>
                <w:t>5</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63478519">
            <w:pPr>
              <w:keepNext w:val="0"/>
              <w:keepLines w:val="0"/>
              <w:widowControl/>
              <w:suppressLineNumbers w:val="0"/>
              <w:jc w:val="left"/>
              <w:rPr>
                <w:ins w:id="989" w:author="柠栀" w:date="2025-05-07T11:24:38Z"/>
                <w:rFonts w:hint="default" w:ascii="Segoe UI" w:hAnsi="Segoe UI" w:eastAsia="Segoe UI" w:cs="Segoe UI"/>
                <w:i w:val="0"/>
                <w:iCs w:val="0"/>
                <w:caps w:val="0"/>
                <w:color w:val="000000"/>
                <w:spacing w:val="0"/>
                <w:sz w:val="16"/>
                <w:szCs w:val="16"/>
              </w:rPr>
            </w:pPr>
            <w:ins w:id="990" w:author="柠栀" w:date="2025-05-07T11:24:38Z">
              <w:r>
                <w:rPr>
                  <w:rFonts w:hint="default" w:ascii="Segoe UI" w:hAnsi="Segoe UI" w:eastAsia="Segoe UI" w:cs="Segoe UI"/>
                  <w:i w:val="0"/>
                  <w:iCs w:val="0"/>
                  <w:caps w:val="0"/>
                  <w:color w:val="000000"/>
                  <w:spacing w:val="0"/>
                  <w:kern w:val="0"/>
                  <w:sz w:val="16"/>
                  <w:szCs w:val="16"/>
                  <w:lang w:val="en-US" w:eastAsia="zh-CN" w:bidi="ar"/>
                </w:rPr>
                <w:t>用户管理</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A082AEA">
            <w:pPr>
              <w:keepNext w:val="0"/>
              <w:keepLines w:val="0"/>
              <w:widowControl/>
              <w:suppressLineNumbers w:val="0"/>
              <w:jc w:val="left"/>
              <w:rPr>
                <w:ins w:id="991" w:author="柠栀" w:date="2025-05-07T11:24:38Z"/>
                <w:rFonts w:hint="default" w:ascii="Segoe UI" w:hAnsi="Segoe UI" w:eastAsia="Segoe UI" w:cs="Segoe UI"/>
                <w:i w:val="0"/>
                <w:iCs w:val="0"/>
                <w:caps w:val="0"/>
                <w:color w:val="000000"/>
                <w:spacing w:val="0"/>
                <w:sz w:val="16"/>
                <w:szCs w:val="16"/>
              </w:rPr>
            </w:pPr>
            <w:ins w:id="992" w:author="柠栀" w:date="2025-05-07T11:24:38Z">
              <w:r>
                <w:rPr>
                  <w:rFonts w:hint="default" w:ascii="Segoe UI" w:hAnsi="Segoe UI" w:eastAsia="Segoe UI" w:cs="Segoe UI"/>
                  <w:i w:val="0"/>
                  <w:iCs w:val="0"/>
                  <w:caps w:val="0"/>
                  <w:color w:val="000000"/>
                  <w:spacing w:val="0"/>
                  <w:kern w:val="0"/>
                  <w:sz w:val="16"/>
                  <w:szCs w:val="16"/>
                  <w:lang w:val="en-US" w:eastAsia="zh-CN" w:bidi="ar"/>
                </w:rPr>
                <w:t>4</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06739EAB">
            <w:pPr>
              <w:keepNext w:val="0"/>
              <w:keepLines w:val="0"/>
              <w:widowControl/>
              <w:suppressLineNumbers w:val="0"/>
              <w:jc w:val="left"/>
              <w:rPr>
                <w:ins w:id="993" w:author="柠栀" w:date="2025-05-07T11:24:38Z"/>
                <w:rFonts w:hint="default" w:ascii="Segoe UI" w:hAnsi="Segoe UI" w:eastAsia="Segoe UI" w:cs="Segoe UI"/>
                <w:i w:val="0"/>
                <w:iCs w:val="0"/>
                <w:caps w:val="0"/>
                <w:color w:val="000000"/>
                <w:spacing w:val="0"/>
                <w:sz w:val="16"/>
                <w:szCs w:val="16"/>
              </w:rPr>
            </w:pPr>
            <w:ins w:id="994" w:author="柠栀" w:date="2025-05-07T11:24:38Z">
              <w:r>
                <w:rPr>
                  <w:rFonts w:hint="default"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36DDBFE8">
            <w:pPr>
              <w:keepNext w:val="0"/>
              <w:keepLines w:val="0"/>
              <w:widowControl/>
              <w:suppressLineNumbers w:val="0"/>
              <w:jc w:val="left"/>
              <w:rPr>
                <w:ins w:id="995" w:author="柠栀" w:date="2025-05-07T11:24:38Z"/>
                <w:rFonts w:hint="default" w:ascii="Segoe UI" w:hAnsi="Segoe UI" w:eastAsia="Segoe UI" w:cs="Segoe UI"/>
                <w:i w:val="0"/>
                <w:iCs w:val="0"/>
                <w:caps w:val="0"/>
                <w:color w:val="000000"/>
                <w:spacing w:val="0"/>
                <w:sz w:val="16"/>
                <w:szCs w:val="16"/>
              </w:rPr>
            </w:pPr>
            <w:ins w:id="996" w:author="柠栀" w:date="2025-05-07T11:24:38Z">
              <w:r>
                <w:rPr>
                  <w:rFonts w:hint="default"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46093BC9">
            <w:pPr>
              <w:keepNext w:val="0"/>
              <w:keepLines w:val="0"/>
              <w:widowControl/>
              <w:suppressLineNumbers w:val="0"/>
              <w:jc w:val="left"/>
              <w:rPr>
                <w:ins w:id="997" w:author="柠栀" w:date="2025-05-07T11:24:38Z"/>
                <w:rFonts w:hint="default" w:ascii="Segoe UI" w:hAnsi="Segoe UI" w:eastAsia="Segoe UI" w:cs="Segoe UI"/>
                <w:i w:val="0"/>
                <w:iCs w:val="0"/>
                <w:caps w:val="0"/>
                <w:color w:val="000000"/>
                <w:spacing w:val="0"/>
                <w:sz w:val="16"/>
                <w:szCs w:val="16"/>
              </w:rPr>
            </w:pPr>
            <w:ins w:id="998" w:author="柠栀" w:date="2025-05-07T11:24:38Z">
              <w:r>
                <w:rPr>
                  <w:rFonts w:hint="default" w:ascii="Segoe UI" w:hAnsi="Segoe UI" w:eastAsia="Segoe UI" w:cs="Segoe UI"/>
                  <w:i w:val="0"/>
                  <w:iCs w:val="0"/>
                  <w:caps w:val="0"/>
                  <w:color w:val="000000"/>
                  <w:spacing w:val="0"/>
                  <w:kern w:val="0"/>
                  <w:sz w:val="16"/>
                  <w:szCs w:val="16"/>
                  <w:lang w:val="en-US" w:eastAsia="zh-CN" w:bidi="ar"/>
                </w:rPr>
                <w:t>4×0.4 + 3×0.3 + 3×0.3 = 3.4</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3440B7EE">
            <w:pPr>
              <w:keepNext w:val="0"/>
              <w:keepLines w:val="0"/>
              <w:widowControl/>
              <w:suppressLineNumbers w:val="0"/>
              <w:jc w:val="left"/>
              <w:rPr>
                <w:ins w:id="999" w:author="柠栀" w:date="2025-05-07T11:24:38Z"/>
                <w:rFonts w:hint="default" w:ascii="Segoe UI" w:hAnsi="Segoe UI" w:eastAsia="Segoe UI" w:cs="Segoe UI"/>
                <w:i w:val="0"/>
                <w:iCs w:val="0"/>
                <w:caps w:val="0"/>
                <w:color w:val="000000"/>
                <w:spacing w:val="0"/>
                <w:sz w:val="16"/>
                <w:szCs w:val="16"/>
              </w:rPr>
            </w:pPr>
            <w:ins w:id="1000" w:author="柠栀" w:date="2025-05-07T11:24:38Z">
              <w:r>
                <w:rPr>
                  <w:rFonts w:hint="default" w:ascii="Segoe UI" w:hAnsi="Segoe UI" w:eastAsia="Segoe UI" w:cs="Segoe UI"/>
                  <w:i w:val="0"/>
                  <w:iCs w:val="0"/>
                  <w:caps w:val="0"/>
                  <w:color w:val="000000"/>
                  <w:spacing w:val="0"/>
                  <w:kern w:val="0"/>
                  <w:sz w:val="16"/>
                  <w:szCs w:val="16"/>
                  <w:lang w:val="en-US" w:eastAsia="zh-CN" w:bidi="ar"/>
                </w:rPr>
                <w:t>5</w:t>
              </w:r>
            </w:ins>
          </w:p>
        </w:tc>
      </w:tr>
      <w:tr w14:paraId="14118E8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ins w:id="1001" w:author="柠栀" w:date="2025-05-07T11:24:38Z"/>
        </w:trPr>
        <w:tc>
          <w:tcPr>
            <w:tcW w:w="0" w:type="auto"/>
            <w:tcBorders>
              <w:top w:val="nil"/>
              <w:left w:val="nil"/>
              <w:bottom w:val="nil"/>
            </w:tcBorders>
            <w:shd w:val="clear" w:color="auto" w:fill="FFFFFF"/>
            <w:tcMar>
              <w:top w:w="120" w:type="dxa"/>
              <w:left w:w="180" w:type="dxa"/>
              <w:bottom w:w="120" w:type="dxa"/>
              <w:right w:w="180" w:type="dxa"/>
            </w:tcMar>
            <w:vAlign w:val="center"/>
          </w:tcPr>
          <w:p w14:paraId="23983D41">
            <w:pPr>
              <w:keepNext w:val="0"/>
              <w:keepLines w:val="0"/>
              <w:widowControl/>
              <w:suppressLineNumbers w:val="0"/>
              <w:jc w:val="left"/>
              <w:rPr>
                <w:ins w:id="1002" w:author="柠栀" w:date="2025-05-07T11:24:38Z"/>
                <w:rFonts w:hint="default" w:ascii="Segoe UI" w:hAnsi="Segoe UI" w:eastAsia="Segoe UI" w:cs="Segoe UI"/>
                <w:i w:val="0"/>
                <w:iCs w:val="0"/>
                <w:caps w:val="0"/>
                <w:color w:val="000000"/>
                <w:spacing w:val="0"/>
                <w:sz w:val="16"/>
                <w:szCs w:val="16"/>
                <w:lang w:val="en-US"/>
              </w:rPr>
            </w:pPr>
            <w:ins w:id="1003" w:author="柠栀" w:date="2025-05-07T11:24:38Z">
              <w:r>
                <w:rPr>
                  <w:rFonts w:hint="default" w:ascii="Segoe UI" w:hAnsi="Segoe UI" w:eastAsia="Segoe UI" w:cs="Segoe UI"/>
                  <w:i w:val="0"/>
                  <w:iCs w:val="0"/>
                  <w:caps w:val="0"/>
                  <w:color w:val="000000"/>
                  <w:spacing w:val="0"/>
                  <w:kern w:val="0"/>
                  <w:sz w:val="16"/>
                  <w:szCs w:val="16"/>
                  <w:lang w:val="en-US" w:eastAsia="zh-CN" w:bidi="ar"/>
                </w:rPr>
                <w:t xml:space="preserve">FNC - </w:t>
              </w:r>
            </w:ins>
            <w:ins w:id="1004" w:author="柠栀" w:date="2025-05-07T11:24:38Z">
              <w:r>
                <w:rPr>
                  <w:rFonts w:hint="eastAsia" w:ascii="Segoe UI" w:hAnsi="Segoe UI" w:eastAsia="Segoe UI" w:cs="Segoe UI"/>
                  <w:i w:val="0"/>
                  <w:iCs w:val="0"/>
                  <w:caps w:val="0"/>
                  <w:color w:val="000000"/>
                  <w:spacing w:val="0"/>
                  <w:kern w:val="0"/>
                  <w:sz w:val="16"/>
                  <w:szCs w:val="16"/>
                  <w:lang w:val="en-US" w:eastAsia="zh-CN" w:bidi="ar"/>
                </w:rPr>
                <w:t>06</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3FC5E086">
            <w:pPr>
              <w:keepNext w:val="0"/>
              <w:keepLines w:val="0"/>
              <w:widowControl/>
              <w:suppressLineNumbers w:val="0"/>
              <w:jc w:val="left"/>
              <w:rPr>
                <w:ins w:id="1005" w:author="柠栀" w:date="2025-05-07T11:24:38Z"/>
                <w:rFonts w:hint="default" w:ascii="Segoe UI" w:hAnsi="Segoe UI" w:eastAsia="Segoe UI" w:cs="Segoe UI"/>
                <w:i w:val="0"/>
                <w:iCs w:val="0"/>
                <w:caps w:val="0"/>
                <w:color w:val="000000"/>
                <w:spacing w:val="0"/>
                <w:sz w:val="16"/>
                <w:szCs w:val="16"/>
              </w:rPr>
            </w:pPr>
            <w:ins w:id="1006" w:author="柠栀" w:date="2025-05-07T11:24:38Z">
              <w:r>
                <w:rPr>
                  <w:rFonts w:hint="default" w:ascii="Segoe UI" w:hAnsi="Segoe UI" w:eastAsia="Segoe UI" w:cs="Segoe UI"/>
                  <w:i w:val="0"/>
                  <w:iCs w:val="0"/>
                  <w:caps w:val="0"/>
                  <w:color w:val="000000"/>
                  <w:spacing w:val="0"/>
                  <w:kern w:val="0"/>
                  <w:sz w:val="16"/>
                  <w:szCs w:val="16"/>
                  <w:lang w:val="en-US" w:eastAsia="zh-CN" w:bidi="ar"/>
                </w:rPr>
                <w:t>用户登录</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3262E7F3">
            <w:pPr>
              <w:keepNext w:val="0"/>
              <w:keepLines w:val="0"/>
              <w:widowControl/>
              <w:suppressLineNumbers w:val="0"/>
              <w:jc w:val="left"/>
              <w:rPr>
                <w:ins w:id="1007" w:author="柠栀" w:date="2025-05-07T11:24:38Z"/>
                <w:rFonts w:hint="default" w:ascii="Segoe UI" w:hAnsi="Segoe UI" w:eastAsia="Segoe UI" w:cs="Segoe UI"/>
                <w:i w:val="0"/>
                <w:iCs w:val="0"/>
                <w:caps w:val="0"/>
                <w:color w:val="000000"/>
                <w:spacing w:val="0"/>
                <w:sz w:val="16"/>
                <w:szCs w:val="16"/>
              </w:rPr>
            </w:pPr>
            <w:ins w:id="1008" w:author="柠栀" w:date="2025-05-07T11:24:38Z">
              <w:r>
                <w:rPr>
                  <w:rFonts w:hint="default" w:ascii="Segoe UI" w:hAnsi="Segoe UI" w:eastAsia="Segoe UI" w:cs="Segoe UI"/>
                  <w:i w:val="0"/>
                  <w:iCs w:val="0"/>
                  <w:caps w:val="0"/>
                  <w:color w:val="000000"/>
                  <w:spacing w:val="0"/>
                  <w:kern w:val="0"/>
                  <w:sz w:val="16"/>
                  <w:szCs w:val="16"/>
                  <w:lang w:val="en-US" w:eastAsia="zh-CN" w:bidi="ar"/>
                </w:rPr>
                <w:t>4</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355F02B1">
            <w:pPr>
              <w:keepNext w:val="0"/>
              <w:keepLines w:val="0"/>
              <w:widowControl/>
              <w:suppressLineNumbers w:val="0"/>
              <w:jc w:val="left"/>
              <w:rPr>
                <w:ins w:id="1009" w:author="柠栀" w:date="2025-05-07T11:24:38Z"/>
                <w:rFonts w:hint="default" w:ascii="Segoe UI" w:hAnsi="Segoe UI" w:eastAsia="Segoe UI" w:cs="Segoe UI"/>
                <w:i w:val="0"/>
                <w:iCs w:val="0"/>
                <w:caps w:val="0"/>
                <w:color w:val="000000"/>
                <w:spacing w:val="0"/>
                <w:sz w:val="16"/>
                <w:szCs w:val="16"/>
              </w:rPr>
            </w:pPr>
            <w:ins w:id="1010" w:author="柠栀" w:date="2025-05-07T11:24:38Z">
              <w:r>
                <w:rPr>
                  <w:rFonts w:hint="default"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44D41810">
            <w:pPr>
              <w:keepNext w:val="0"/>
              <w:keepLines w:val="0"/>
              <w:widowControl/>
              <w:suppressLineNumbers w:val="0"/>
              <w:jc w:val="left"/>
              <w:rPr>
                <w:ins w:id="1011" w:author="柠栀" w:date="2025-05-07T11:24:38Z"/>
                <w:rFonts w:hint="default" w:ascii="Segoe UI" w:hAnsi="Segoe UI" w:eastAsia="Segoe UI" w:cs="Segoe UI"/>
                <w:i w:val="0"/>
                <w:iCs w:val="0"/>
                <w:caps w:val="0"/>
                <w:color w:val="000000"/>
                <w:spacing w:val="0"/>
                <w:sz w:val="16"/>
                <w:szCs w:val="16"/>
              </w:rPr>
            </w:pPr>
            <w:ins w:id="1012" w:author="柠栀" w:date="2025-05-07T11:24:38Z">
              <w:r>
                <w:rPr>
                  <w:rFonts w:hint="default"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3DF6A307">
            <w:pPr>
              <w:keepNext w:val="0"/>
              <w:keepLines w:val="0"/>
              <w:widowControl/>
              <w:suppressLineNumbers w:val="0"/>
              <w:jc w:val="left"/>
              <w:rPr>
                <w:ins w:id="1013" w:author="柠栀" w:date="2025-05-07T11:24:38Z"/>
                <w:rFonts w:hint="default" w:ascii="Segoe UI" w:hAnsi="Segoe UI" w:eastAsia="Segoe UI" w:cs="Segoe UI"/>
                <w:i w:val="0"/>
                <w:iCs w:val="0"/>
                <w:caps w:val="0"/>
                <w:color w:val="000000"/>
                <w:spacing w:val="0"/>
                <w:sz w:val="16"/>
                <w:szCs w:val="16"/>
              </w:rPr>
            </w:pPr>
            <w:ins w:id="1014" w:author="柠栀" w:date="2025-05-07T11:24:38Z">
              <w:r>
                <w:rPr>
                  <w:rFonts w:hint="default" w:ascii="Segoe UI" w:hAnsi="Segoe UI" w:eastAsia="Segoe UI" w:cs="Segoe UI"/>
                  <w:i w:val="0"/>
                  <w:iCs w:val="0"/>
                  <w:caps w:val="0"/>
                  <w:color w:val="000000"/>
                  <w:spacing w:val="0"/>
                  <w:kern w:val="0"/>
                  <w:sz w:val="16"/>
                  <w:szCs w:val="16"/>
                  <w:lang w:val="en-US" w:eastAsia="zh-CN" w:bidi="ar"/>
                </w:rPr>
                <w:t>4×0.4 + 3×0.3 + 3×0.3 = 3.4</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35759D11">
            <w:pPr>
              <w:keepNext w:val="0"/>
              <w:keepLines w:val="0"/>
              <w:widowControl/>
              <w:suppressLineNumbers w:val="0"/>
              <w:jc w:val="left"/>
              <w:rPr>
                <w:ins w:id="1015" w:author="柠栀" w:date="2025-05-07T11:24:38Z"/>
                <w:rFonts w:hint="default" w:ascii="Segoe UI" w:hAnsi="Segoe UI" w:eastAsia="Segoe UI" w:cs="Segoe UI"/>
                <w:i w:val="0"/>
                <w:iCs w:val="0"/>
                <w:caps w:val="0"/>
                <w:color w:val="000000"/>
                <w:spacing w:val="0"/>
                <w:sz w:val="16"/>
                <w:szCs w:val="16"/>
              </w:rPr>
            </w:pPr>
            <w:ins w:id="1016" w:author="柠栀" w:date="2025-05-07T11:24:38Z">
              <w:r>
                <w:rPr>
                  <w:rFonts w:hint="default" w:ascii="Segoe UI" w:hAnsi="Segoe UI" w:eastAsia="Segoe UI" w:cs="Segoe UI"/>
                  <w:i w:val="0"/>
                  <w:iCs w:val="0"/>
                  <w:caps w:val="0"/>
                  <w:color w:val="000000"/>
                  <w:spacing w:val="0"/>
                  <w:kern w:val="0"/>
                  <w:sz w:val="16"/>
                  <w:szCs w:val="16"/>
                  <w:lang w:val="en-US" w:eastAsia="zh-CN" w:bidi="ar"/>
                </w:rPr>
                <w:t>5</w:t>
              </w:r>
            </w:ins>
          </w:p>
        </w:tc>
      </w:tr>
      <w:tr w14:paraId="6C228D1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ins w:id="1017" w:author="柠栀" w:date="2025-05-07T11:24:38Z"/>
        </w:trPr>
        <w:tc>
          <w:tcPr>
            <w:tcW w:w="0" w:type="auto"/>
            <w:tcBorders>
              <w:top w:val="nil"/>
              <w:left w:val="nil"/>
              <w:bottom w:val="nil"/>
            </w:tcBorders>
            <w:shd w:val="clear" w:color="auto" w:fill="FFFFFF"/>
            <w:tcMar>
              <w:top w:w="120" w:type="dxa"/>
              <w:left w:w="180" w:type="dxa"/>
              <w:bottom w:w="120" w:type="dxa"/>
              <w:right w:w="180" w:type="dxa"/>
            </w:tcMar>
            <w:vAlign w:val="center"/>
          </w:tcPr>
          <w:p w14:paraId="29AE0D65">
            <w:pPr>
              <w:keepNext w:val="0"/>
              <w:keepLines w:val="0"/>
              <w:widowControl/>
              <w:suppressLineNumbers w:val="0"/>
              <w:jc w:val="left"/>
              <w:rPr>
                <w:ins w:id="1018" w:author="柠栀" w:date="2025-05-07T11:24:38Z"/>
                <w:rFonts w:hint="default" w:ascii="Segoe UI" w:hAnsi="Segoe UI" w:eastAsia="Segoe UI" w:cs="Segoe UI"/>
                <w:i w:val="0"/>
                <w:iCs w:val="0"/>
                <w:caps w:val="0"/>
                <w:color w:val="000000"/>
                <w:spacing w:val="0"/>
                <w:sz w:val="16"/>
                <w:szCs w:val="16"/>
                <w:lang w:val="en-US"/>
              </w:rPr>
            </w:pPr>
            <w:ins w:id="1019" w:author="柠栀" w:date="2025-05-07T11:24:38Z">
              <w:r>
                <w:rPr>
                  <w:rFonts w:hint="default" w:ascii="Segoe UI" w:hAnsi="Segoe UI" w:eastAsia="Segoe UI" w:cs="Segoe UI"/>
                  <w:i w:val="0"/>
                  <w:iCs w:val="0"/>
                  <w:caps w:val="0"/>
                  <w:color w:val="000000"/>
                  <w:spacing w:val="0"/>
                  <w:kern w:val="0"/>
                  <w:sz w:val="16"/>
                  <w:szCs w:val="16"/>
                  <w:lang w:val="en-US" w:eastAsia="zh-CN" w:bidi="ar"/>
                </w:rPr>
                <w:t xml:space="preserve">FNC - </w:t>
              </w:r>
            </w:ins>
            <w:ins w:id="1020" w:author="柠栀" w:date="2025-05-07T11:24:38Z">
              <w:r>
                <w:rPr>
                  <w:rFonts w:hint="eastAsia" w:ascii="Segoe UI" w:hAnsi="Segoe UI" w:eastAsia="Segoe UI" w:cs="Segoe UI"/>
                  <w:i w:val="0"/>
                  <w:iCs w:val="0"/>
                  <w:caps w:val="0"/>
                  <w:color w:val="000000"/>
                  <w:spacing w:val="0"/>
                  <w:kern w:val="0"/>
                  <w:sz w:val="16"/>
                  <w:szCs w:val="16"/>
                  <w:lang w:val="en-US" w:eastAsia="zh-CN" w:bidi="ar"/>
                </w:rPr>
                <w:t>07</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3803094C">
            <w:pPr>
              <w:keepNext w:val="0"/>
              <w:keepLines w:val="0"/>
              <w:widowControl/>
              <w:suppressLineNumbers w:val="0"/>
              <w:jc w:val="left"/>
              <w:rPr>
                <w:ins w:id="1021" w:author="柠栀" w:date="2025-05-07T11:24:38Z"/>
                <w:rFonts w:hint="default" w:ascii="Segoe UI" w:hAnsi="Segoe UI" w:eastAsia="Segoe UI" w:cs="Segoe UI"/>
                <w:i w:val="0"/>
                <w:iCs w:val="0"/>
                <w:caps w:val="0"/>
                <w:color w:val="000000"/>
                <w:spacing w:val="0"/>
                <w:sz w:val="16"/>
                <w:szCs w:val="16"/>
              </w:rPr>
            </w:pPr>
            <w:ins w:id="1022" w:author="柠栀" w:date="2025-05-07T11:24:38Z">
              <w:r>
                <w:rPr>
                  <w:rFonts w:hint="default" w:ascii="Segoe UI" w:hAnsi="Segoe UI" w:eastAsia="Segoe UI" w:cs="Segoe UI"/>
                  <w:i w:val="0"/>
                  <w:iCs w:val="0"/>
                  <w:caps w:val="0"/>
                  <w:color w:val="000000"/>
                  <w:spacing w:val="0"/>
                  <w:kern w:val="0"/>
                  <w:sz w:val="16"/>
                  <w:szCs w:val="16"/>
                  <w:lang w:val="en-US" w:eastAsia="zh-CN" w:bidi="ar"/>
                </w:rPr>
                <w:t>注册</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50BD1D51">
            <w:pPr>
              <w:keepNext w:val="0"/>
              <w:keepLines w:val="0"/>
              <w:widowControl/>
              <w:suppressLineNumbers w:val="0"/>
              <w:jc w:val="left"/>
              <w:rPr>
                <w:ins w:id="1023" w:author="柠栀" w:date="2025-05-07T11:24:38Z"/>
                <w:rFonts w:hint="default" w:ascii="Segoe UI" w:hAnsi="Segoe UI" w:eastAsia="Segoe UI" w:cs="Segoe UI"/>
                <w:i w:val="0"/>
                <w:iCs w:val="0"/>
                <w:caps w:val="0"/>
                <w:color w:val="000000"/>
                <w:spacing w:val="0"/>
                <w:sz w:val="16"/>
                <w:szCs w:val="16"/>
              </w:rPr>
            </w:pPr>
            <w:ins w:id="1024" w:author="柠栀" w:date="2025-05-07T11:24:38Z">
              <w:r>
                <w:rPr>
                  <w:rFonts w:hint="default" w:ascii="Segoe UI" w:hAnsi="Segoe UI" w:eastAsia="Segoe UI" w:cs="Segoe UI"/>
                  <w:i w:val="0"/>
                  <w:iCs w:val="0"/>
                  <w:caps w:val="0"/>
                  <w:color w:val="000000"/>
                  <w:spacing w:val="0"/>
                  <w:kern w:val="0"/>
                  <w:sz w:val="16"/>
                  <w:szCs w:val="16"/>
                  <w:lang w:val="en-US" w:eastAsia="zh-CN" w:bidi="ar"/>
                </w:rPr>
                <w:t>4</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6B17DE52">
            <w:pPr>
              <w:keepNext w:val="0"/>
              <w:keepLines w:val="0"/>
              <w:widowControl/>
              <w:suppressLineNumbers w:val="0"/>
              <w:jc w:val="left"/>
              <w:rPr>
                <w:ins w:id="1025" w:author="柠栀" w:date="2025-05-07T11:24:38Z"/>
                <w:rFonts w:hint="default" w:ascii="Segoe UI" w:hAnsi="Segoe UI" w:eastAsia="Segoe UI" w:cs="Segoe UI"/>
                <w:i w:val="0"/>
                <w:iCs w:val="0"/>
                <w:caps w:val="0"/>
                <w:color w:val="000000"/>
                <w:spacing w:val="0"/>
                <w:sz w:val="16"/>
                <w:szCs w:val="16"/>
              </w:rPr>
            </w:pPr>
            <w:ins w:id="1026" w:author="柠栀" w:date="2025-05-07T11:24:38Z">
              <w:r>
                <w:rPr>
                  <w:rFonts w:hint="default"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5A8B51F5">
            <w:pPr>
              <w:keepNext w:val="0"/>
              <w:keepLines w:val="0"/>
              <w:widowControl/>
              <w:suppressLineNumbers w:val="0"/>
              <w:jc w:val="left"/>
              <w:rPr>
                <w:ins w:id="1027" w:author="柠栀" w:date="2025-05-07T11:24:38Z"/>
                <w:rFonts w:hint="default" w:ascii="Segoe UI" w:hAnsi="Segoe UI" w:eastAsia="Segoe UI" w:cs="Segoe UI"/>
                <w:i w:val="0"/>
                <w:iCs w:val="0"/>
                <w:caps w:val="0"/>
                <w:color w:val="000000"/>
                <w:spacing w:val="0"/>
                <w:sz w:val="16"/>
                <w:szCs w:val="16"/>
              </w:rPr>
            </w:pPr>
            <w:ins w:id="1028" w:author="柠栀" w:date="2025-05-07T11:24:38Z">
              <w:r>
                <w:rPr>
                  <w:rFonts w:hint="default"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59821856">
            <w:pPr>
              <w:keepNext w:val="0"/>
              <w:keepLines w:val="0"/>
              <w:widowControl/>
              <w:suppressLineNumbers w:val="0"/>
              <w:jc w:val="left"/>
              <w:rPr>
                <w:ins w:id="1029" w:author="柠栀" w:date="2025-05-07T11:24:38Z"/>
                <w:rFonts w:hint="default" w:ascii="Segoe UI" w:hAnsi="Segoe UI" w:eastAsia="Segoe UI" w:cs="Segoe UI"/>
                <w:i w:val="0"/>
                <w:iCs w:val="0"/>
                <w:caps w:val="0"/>
                <w:color w:val="000000"/>
                <w:spacing w:val="0"/>
                <w:sz w:val="16"/>
                <w:szCs w:val="16"/>
              </w:rPr>
            </w:pPr>
            <w:ins w:id="1030" w:author="柠栀" w:date="2025-05-07T11:24:38Z">
              <w:r>
                <w:rPr>
                  <w:rFonts w:hint="default" w:ascii="Segoe UI" w:hAnsi="Segoe UI" w:eastAsia="Segoe UI" w:cs="Segoe UI"/>
                  <w:i w:val="0"/>
                  <w:iCs w:val="0"/>
                  <w:caps w:val="0"/>
                  <w:color w:val="000000"/>
                  <w:spacing w:val="0"/>
                  <w:kern w:val="0"/>
                  <w:sz w:val="16"/>
                  <w:szCs w:val="16"/>
                  <w:lang w:val="en-US" w:eastAsia="zh-CN" w:bidi="ar"/>
                </w:rPr>
                <w:t>4×0.4 + 3×0.3 + 3×0.3 = 3.4</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7EC517C3">
            <w:pPr>
              <w:keepNext w:val="0"/>
              <w:keepLines w:val="0"/>
              <w:widowControl/>
              <w:suppressLineNumbers w:val="0"/>
              <w:jc w:val="left"/>
              <w:rPr>
                <w:ins w:id="1031" w:author="柠栀" w:date="2025-05-07T11:24:38Z"/>
                <w:rFonts w:hint="default" w:ascii="Segoe UI" w:hAnsi="Segoe UI" w:eastAsia="Segoe UI" w:cs="Segoe UI"/>
                <w:i w:val="0"/>
                <w:iCs w:val="0"/>
                <w:caps w:val="0"/>
                <w:color w:val="000000"/>
                <w:spacing w:val="0"/>
                <w:sz w:val="16"/>
                <w:szCs w:val="16"/>
              </w:rPr>
            </w:pPr>
            <w:ins w:id="1032" w:author="柠栀" w:date="2025-05-07T11:24:38Z">
              <w:r>
                <w:rPr>
                  <w:rFonts w:hint="default" w:ascii="Segoe UI" w:hAnsi="Segoe UI" w:eastAsia="Segoe UI" w:cs="Segoe UI"/>
                  <w:i w:val="0"/>
                  <w:iCs w:val="0"/>
                  <w:caps w:val="0"/>
                  <w:color w:val="000000"/>
                  <w:spacing w:val="0"/>
                  <w:kern w:val="0"/>
                  <w:sz w:val="16"/>
                  <w:szCs w:val="16"/>
                  <w:lang w:val="en-US" w:eastAsia="zh-CN" w:bidi="ar"/>
                </w:rPr>
                <w:t>5</w:t>
              </w:r>
            </w:ins>
          </w:p>
        </w:tc>
      </w:tr>
      <w:tr w14:paraId="7BF201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ins w:id="1033" w:author="柠栀" w:date="2025-05-07T11:24:38Z"/>
        </w:trPr>
        <w:tc>
          <w:tcPr>
            <w:tcW w:w="0" w:type="auto"/>
            <w:tcBorders>
              <w:top w:val="nil"/>
              <w:left w:val="nil"/>
              <w:bottom w:val="nil"/>
            </w:tcBorders>
            <w:shd w:val="clear" w:color="auto" w:fill="FFFFFF"/>
            <w:tcMar>
              <w:top w:w="120" w:type="dxa"/>
              <w:left w:w="180" w:type="dxa"/>
              <w:bottom w:w="120" w:type="dxa"/>
              <w:right w:w="180" w:type="dxa"/>
            </w:tcMar>
            <w:vAlign w:val="center"/>
          </w:tcPr>
          <w:p w14:paraId="519CC423">
            <w:pPr>
              <w:keepNext w:val="0"/>
              <w:keepLines w:val="0"/>
              <w:widowControl/>
              <w:suppressLineNumbers w:val="0"/>
              <w:jc w:val="left"/>
              <w:rPr>
                <w:ins w:id="1034" w:author="柠栀" w:date="2025-05-07T11:24:38Z"/>
                <w:rFonts w:hint="default" w:ascii="Segoe UI" w:hAnsi="Segoe UI" w:eastAsia="Segoe UI" w:cs="Segoe UI"/>
                <w:i w:val="0"/>
                <w:iCs w:val="0"/>
                <w:caps w:val="0"/>
                <w:color w:val="000000"/>
                <w:spacing w:val="0"/>
                <w:sz w:val="16"/>
                <w:szCs w:val="16"/>
                <w:lang w:val="en-US"/>
              </w:rPr>
            </w:pPr>
            <w:ins w:id="1035" w:author="柠栀" w:date="2025-05-07T11:24:38Z">
              <w:r>
                <w:rPr>
                  <w:rFonts w:hint="default" w:ascii="Segoe UI" w:hAnsi="Segoe UI" w:eastAsia="Segoe UI" w:cs="Segoe UI"/>
                  <w:i w:val="0"/>
                  <w:iCs w:val="0"/>
                  <w:caps w:val="0"/>
                  <w:color w:val="000000"/>
                  <w:spacing w:val="0"/>
                  <w:kern w:val="0"/>
                  <w:sz w:val="16"/>
                  <w:szCs w:val="16"/>
                  <w:lang w:val="en-US" w:eastAsia="zh-CN" w:bidi="ar"/>
                </w:rPr>
                <w:t xml:space="preserve">FNC - </w:t>
              </w:r>
            </w:ins>
            <w:ins w:id="1036" w:author="柠栀" w:date="2025-05-07T11:24:38Z">
              <w:r>
                <w:rPr>
                  <w:rFonts w:hint="eastAsia" w:ascii="Segoe UI" w:hAnsi="Segoe UI" w:eastAsia="Segoe UI" w:cs="Segoe UI"/>
                  <w:i w:val="0"/>
                  <w:iCs w:val="0"/>
                  <w:caps w:val="0"/>
                  <w:color w:val="000000"/>
                  <w:spacing w:val="0"/>
                  <w:kern w:val="0"/>
                  <w:sz w:val="16"/>
                  <w:szCs w:val="16"/>
                  <w:lang w:val="en-US" w:eastAsia="zh-CN" w:bidi="ar"/>
                </w:rPr>
                <w:t>08</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754CB88">
            <w:pPr>
              <w:keepNext w:val="0"/>
              <w:keepLines w:val="0"/>
              <w:widowControl/>
              <w:suppressLineNumbers w:val="0"/>
              <w:jc w:val="left"/>
              <w:rPr>
                <w:ins w:id="1037" w:author="柠栀" w:date="2025-05-07T11:24:38Z"/>
                <w:rFonts w:hint="default" w:ascii="Segoe UI" w:hAnsi="Segoe UI" w:eastAsia="Segoe UI" w:cs="Segoe UI"/>
                <w:i w:val="0"/>
                <w:iCs w:val="0"/>
                <w:caps w:val="0"/>
                <w:color w:val="000000"/>
                <w:spacing w:val="0"/>
                <w:sz w:val="16"/>
                <w:szCs w:val="16"/>
              </w:rPr>
            </w:pPr>
            <w:ins w:id="1038" w:author="柠栀" w:date="2025-05-07T11:24:38Z">
              <w:r>
                <w:rPr>
                  <w:rFonts w:hint="default" w:ascii="Segoe UI" w:hAnsi="Segoe UI" w:eastAsia="Segoe UI" w:cs="Segoe UI"/>
                  <w:i w:val="0"/>
                  <w:iCs w:val="0"/>
                  <w:caps w:val="0"/>
                  <w:color w:val="000000"/>
                  <w:spacing w:val="0"/>
                  <w:kern w:val="0"/>
                  <w:sz w:val="16"/>
                  <w:szCs w:val="16"/>
                  <w:lang w:val="en-US" w:eastAsia="zh-CN" w:bidi="ar"/>
                </w:rPr>
                <w:t>忘记密码</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1902959D">
            <w:pPr>
              <w:keepNext w:val="0"/>
              <w:keepLines w:val="0"/>
              <w:widowControl/>
              <w:suppressLineNumbers w:val="0"/>
              <w:jc w:val="left"/>
              <w:rPr>
                <w:ins w:id="1039" w:author="柠栀" w:date="2025-05-07T11:24:38Z"/>
                <w:rFonts w:hint="default" w:ascii="Segoe UI" w:hAnsi="Segoe UI" w:eastAsia="Segoe UI" w:cs="Segoe UI"/>
                <w:i w:val="0"/>
                <w:iCs w:val="0"/>
                <w:caps w:val="0"/>
                <w:color w:val="000000"/>
                <w:spacing w:val="0"/>
                <w:sz w:val="16"/>
                <w:szCs w:val="16"/>
              </w:rPr>
            </w:pPr>
            <w:ins w:id="1040" w:author="柠栀" w:date="2025-05-07T11:24:38Z">
              <w:r>
                <w:rPr>
                  <w:rFonts w:hint="default" w:ascii="Segoe UI" w:hAnsi="Segoe UI" w:eastAsia="Segoe UI" w:cs="Segoe UI"/>
                  <w:i w:val="0"/>
                  <w:iCs w:val="0"/>
                  <w:caps w:val="0"/>
                  <w:color w:val="000000"/>
                  <w:spacing w:val="0"/>
                  <w:kern w:val="0"/>
                  <w:sz w:val="16"/>
                  <w:szCs w:val="16"/>
                  <w:lang w:val="en-US" w:eastAsia="zh-CN" w:bidi="ar"/>
                </w:rPr>
                <w:t>4</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33FDDB76">
            <w:pPr>
              <w:keepNext w:val="0"/>
              <w:keepLines w:val="0"/>
              <w:widowControl/>
              <w:suppressLineNumbers w:val="0"/>
              <w:jc w:val="left"/>
              <w:rPr>
                <w:ins w:id="1041" w:author="柠栀" w:date="2025-05-07T11:24:38Z"/>
                <w:rFonts w:hint="default" w:ascii="Segoe UI" w:hAnsi="Segoe UI" w:eastAsia="Segoe UI" w:cs="Segoe UI"/>
                <w:i w:val="0"/>
                <w:iCs w:val="0"/>
                <w:caps w:val="0"/>
                <w:color w:val="000000"/>
                <w:spacing w:val="0"/>
                <w:sz w:val="16"/>
                <w:szCs w:val="16"/>
              </w:rPr>
            </w:pPr>
            <w:ins w:id="1042" w:author="柠栀" w:date="2025-05-07T11:24:38Z">
              <w:r>
                <w:rPr>
                  <w:rFonts w:hint="default"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4F686D8B">
            <w:pPr>
              <w:keepNext w:val="0"/>
              <w:keepLines w:val="0"/>
              <w:widowControl/>
              <w:suppressLineNumbers w:val="0"/>
              <w:jc w:val="left"/>
              <w:rPr>
                <w:ins w:id="1043" w:author="柠栀" w:date="2025-05-07T11:24:38Z"/>
                <w:rFonts w:hint="default" w:ascii="Segoe UI" w:hAnsi="Segoe UI" w:eastAsia="Segoe UI" w:cs="Segoe UI"/>
                <w:i w:val="0"/>
                <w:iCs w:val="0"/>
                <w:caps w:val="0"/>
                <w:color w:val="000000"/>
                <w:spacing w:val="0"/>
                <w:sz w:val="16"/>
                <w:szCs w:val="16"/>
              </w:rPr>
            </w:pPr>
            <w:ins w:id="1044" w:author="柠栀" w:date="2025-05-07T11:24:38Z">
              <w:r>
                <w:rPr>
                  <w:rFonts w:hint="default"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00AECFEA">
            <w:pPr>
              <w:keepNext w:val="0"/>
              <w:keepLines w:val="0"/>
              <w:widowControl/>
              <w:suppressLineNumbers w:val="0"/>
              <w:jc w:val="left"/>
              <w:rPr>
                <w:ins w:id="1045" w:author="柠栀" w:date="2025-05-07T11:24:38Z"/>
                <w:rFonts w:hint="default" w:ascii="Segoe UI" w:hAnsi="Segoe UI" w:eastAsia="Segoe UI" w:cs="Segoe UI"/>
                <w:i w:val="0"/>
                <w:iCs w:val="0"/>
                <w:caps w:val="0"/>
                <w:color w:val="000000"/>
                <w:spacing w:val="0"/>
                <w:sz w:val="16"/>
                <w:szCs w:val="16"/>
              </w:rPr>
            </w:pPr>
            <w:ins w:id="1046" w:author="柠栀" w:date="2025-05-07T11:24:38Z">
              <w:r>
                <w:rPr>
                  <w:rFonts w:hint="default" w:ascii="Segoe UI" w:hAnsi="Segoe UI" w:eastAsia="Segoe UI" w:cs="Segoe UI"/>
                  <w:i w:val="0"/>
                  <w:iCs w:val="0"/>
                  <w:caps w:val="0"/>
                  <w:color w:val="000000"/>
                  <w:spacing w:val="0"/>
                  <w:kern w:val="0"/>
                  <w:sz w:val="16"/>
                  <w:szCs w:val="16"/>
                  <w:lang w:val="en-US" w:eastAsia="zh-CN" w:bidi="ar"/>
                </w:rPr>
                <w:t>4×0.4 + 3×0.3 + 3×0.3 = 3.4</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0F413BFD">
            <w:pPr>
              <w:keepNext w:val="0"/>
              <w:keepLines w:val="0"/>
              <w:widowControl/>
              <w:suppressLineNumbers w:val="0"/>
              <w:jc w:val="left"/>
              <w:rPr>
                <w:ins w:id="1047" w:author="柠栀" w:date="2025-05-07T11:24:38Z"/>
                <w:rFonts w:hint="default" w:ascii="Segoe UI" w:hAnsi="Segoe UI" w:eastAsia="Segoe UI" w:cs="Segoe UI"/>
                <w:i w:val="0"/>
                <w:iCs w:val="0"/>
                <w:caps w:val="0"/>
                <w:color w:val="000000"/>
                <w:spacing w:val="0"/>
                <w:sz w:val="16"/>
                <w:szCs w:val="16"/>
              </w:rPr>
            </w:pPr>
            <w:ins w:id="1048" w:author="柠栀" w:date="2025-05-07T11:24:38Z">
              <w:r>
                <w:rPr>
                  <w:rFonts w:hint="default" w:ascii="Segoe UI" w:hAnsi="Segoe UI" w:eastAsia="Segoe UI" w:cs="Segoe UI"/>
                  <w:i w:val="0"/>
                  <w:iCs w:val="0"/>
                  <w:caps w:val="0"/>
                  <w:color w:val="000000"/>
                  <w:spacing w:val="0"/>
                  <w:kern w:val="0"/>
                  <w:sz w:val="16"/>
                  <w:szCs w:val="16"/>
                  <w:lang w:val="en-US" w:eastAsia="zh-CN" w:bidi="ar"/>
                </w:rPr>
                <w:t>5</w:t>
              </w:r>
            </w:ins>
          </w:p>
        </w:tc>
      </w:tr>
      <w:tr w14:paraId="46E40F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ins w:id="1049" w:author="柠栀" w:date="2025-05-07T11:24:38Z"/>
        </w:trPr>
        <w:tc>
          <w:tcPr>
            <w:tcW w:w="0" w:type="auto"/>
            <w:tcBorders>
              <w:top w:val="nil"/>
              <w:left w:val="nil"/>
              <w:bottom w:val="nil"/>
            </w:tcBorders>
            <w:shd w:val="clear" w:color="auto" w:fill="FFFFFF"/>
            <w:tcMar>
              <w:top w:w="120" w:type="dxa"/>
              <w:left w:w="180" w:type="dxa"/>
              <w:bottom w:w="120" w:type="dxa"/>
              <w:right w:w="180" w:type="dxa"/>
            </w:tcMar>
            <w:vAlign w:val="center"/>
          </w:tcPr>
          <w:p w14:paraId="70E2AB77">
            <w:pPr>
              <w:keepNext w:val="0"/>
              <w:keepLines w:val="0"/>
              <w:widowControl/>
              <w:suppressLineNumbers w:val="0"/>
              <w:jc w:val="left"/>
              <w:rPr>
                <w:ins w:id="1050" w:author="柠栀" w:date="2025-05-07T11:24:38Z"/>
                <w:rFonts w:hint="default" w:ascii="Segoe UI" w:hAnsi="Segoe UI" w:eastAsia="Segoe UI" w:cs="Segoe UI"/>
                <w:i w:val="0"/>
                <w:iCs w:val="0"/>
                <w:caps w:val="0"/>
                <w:color w:val="000000"/>
                <w:spacing w:val="0"/>
                <w:sz w:val="16"/>
                <w:szCs w:val="16"/>
                <w:lang w:val="en-US"/>
              </w:rPr>
            </w:pPr>
            <w:ins w:id="1051" w:author="柠栀" w:date="2025-05-07T11:24:38Z">
              <w:r>
                <w:rPr>
                  <w:rFonts w:hint="default" w:ascii="Segoe UI" w:hAnsi="Segoe UI" w:eastAsia="Segoe UI" w:cs="Segoe UI"/>
                  <w:i w:val="0"/>
                  <w:iCs w:val="0"/>
                  <w:caps w:val="0"/>
                  <w:color w:val="000000"/>
                  <w:spacing w:val="0"/>
                  <w:kern w:val="0"/>
                  <w:sz w:val="16"/>
                  <w:szCs w:val="16"/>
                  <w:lang w:val="en-US" w:eastAsia="zh-CN" w:bidi="ar"/>
                </w:rPr>
                <w:t xml:space="preserve">FNC - </w:t>
              </w:r>
            </w:ins>
            <w:ins w:id="1052" w:author="柠栀" w:date="2025-05-07T11:24:38Z">
              <w:r>
                <w:rPr>
                  <w:rFonts w:hint="eastAsia" w:ascii="Segoe UI" w:hAnsi="Segoe UI" w:eastAsia="Segoe UI" w:cs="Segoe UI"/>
                  <w:i w:val="0"/>
                  <w:iCs w:val="0"/>
                  <w:caps w:val="0"/>
                  <w:color w:val="000000"/>
                  <w:spacing w:val="0"/>
                  <w:kern w:val="0"/>
                  <w:sz w:val="16"/>
                  <w:szCs w:val="16"/>
                  <w:lang w:val="en-US" w:eastAsia="zh-CN" w:bidi="ar"/>
                </w:rPr>
                <w:t>09</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333F7744">
            <w:pPr>
              <w:keepNext w:val="0"/>
              <w:keepLines w:val="0"/>
              <w:widowControl/>
              <w:suppressLineNumbers w:val="0"/>
              <w:jc w:val="left"/>
              <w:rPr>
                <w:ins w:id="1053" w:author="柠栀" w:date="2025-05-07T11:24:38Z"/>
                <w:rFonts w:hint="default" w:ascii="Segoe UI" w:hAnsi="Segoe UI" w:eastAsia="Segoe UI" w:cs="Segoe UI"/>
                <w:i w:val="0"/>
                <w:iCs w:val="0"/>
                <w:caps w:val="0"/>
                <w:color w:val="000000"/>
                <w:spacing w:val="0"/>
                <w:sz w:val="16"/>
                <w:szCs w:val="16"/>
              </w:rPr>
            </w:pPr>
            <w:ins w:id="1054" w:author="柠栀" w:date="2025-05-07T11:24:38Z">
              <w:r>
                <w:rPr>
                  <w:rFonts w:hint="default" w:ascii="Segoe UI" w:hAnsi="Segoe UI" w:eastAsia="Segoe UI" w:cs="Segoe UI"/>
                  <w:i w:val="0"/>
                  <w:iCs w:val="0"/>
                  <w:caps w:val="0"/>
                  <w:color w:val="000000"/>
                  <w:spacing w:val="0"/>
                  <w:kern w:val="0"/>
                  <w:sz w:val="16"/>
                  <w:szCs w:val="16"/>
                  <w:lang w:val="en-US" w:eastAsia="zh-CN" w:bidi="ar"/>
                </w:rPr>
                <w:t>个人中心</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06CAE56D">
            <w:pPr>
              <w:keepNext w:val="0"/>
              <w:keepLines w:val="0"/>
              <w:widowControl/>
              <w:suppressLineNumbers w:val="0"/>
              <w:jc w:val="left"/>
              <w:rPr>
                <w:ins w:id="1055" w:author="柠栀" w:date="2025-05-07T11:24:38Z"/>
                <w:rFonts w:hint="default" w:ascii="Segoe UI" w:hAnsi="Segoe UI" w:eastAsia="Segoe UI" w:cs="Segoe UI"/>
                <w:i w:val="0"/>
                <w:iCs w:val="0"/>
                <w:caps w:val="0"/>
                <w:color w:val="000000"/>
                <w:spacing w:val="0"/>
                <w:sz w:val="16"/>
                <w:szCs w:val="16"/>
              </w:rPr>
            </w:pPr>
            <w:ins w:id="1056" w:author="柠栀" w:date="2025-05-07T11:24:38Z">
              <w:r>
                <w:rPr>
                  <w:rFonts w:hint="default" w:ascii="Segoe UI" w:hAnsi="Segoe UI" w:eastAsia="Segoe UI" w:cs="Segoe UI"/>
                  <w:i w:val="0"/>
                  <w:iCs w:val="0"/>
                  <w:caps w:val="0"/>
                  <w:color w:val="000000"/>
                  <w:spacing w:val="0"/>
                  <w:kern w:val="0"/>
                  <w:sz w:val="16"/>
                  <w:szCs w:val="16"/>
                  <w:lang w:val="en-US" w:eastAsia="zh-CN" w:bidi="ar"/>
                </w:rPr>
                <w:t>4</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59402FAE">
            <w:pPr>
              <w:keepNext w:val="0"/>
              <w:keepLines w:val="0"/>
              <w:widowControl/>
              <w:suppressLineNumbers w:val="0"/>
              <w:jc w:val="left"/>
              <w:rPr>
                <w:ins w:id="1057" w:author="柠栀" w:date="2025-05-07T11:24:38Z"/>
                <w:rFonts w:hint="default" w:ascii="Segoe UI" w:hAnsi="Segoe UI" w:eastAsia="Segoe UI" w:cs="Segoe UI"/>
                <w:i w:val="0"/>
                <w:iCs w:val="0"/>
                <w:caps w:val="0"/>
                <w:color w:val="000000"/>
                <w:spacing w:val="0"/>
                <w:sz w:val="16"/>
                <w:szCs w:val="16"/>
              </w:rPr>
            </w:pPr>
            <w:ins w:id="1058" w:author="柠栀" w:date="2025-05-07T11:24:38Z">
              <w:r>
                <w:rPr>
                  <w:rFonts w:hint="default"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894B547">
            <w:pPr>
              <w:keepNext w:val="0"/>
              <w:keepLines w:val="0"/>
              <w:widowControl/>
              <w:suppressLineNumbers w:val="0"/>
              <w:jc w:val="left"/>
              <w:rPr>
                <w:ins w:id="1059" w:author="柠栀" w:date="2025-05-07T11:24:38Z"/>
                <w:rFonts w:hint="default" w:ascii="Segoe UI" w:hAnsi="Segoe UI" w:eastAsia="Segoe UI" w:cs="Segoe UI"/>
                <w:i w:val="0"/>
                <w:iCs w:val="0"/>
                <w:caps w:val="0"/>
                <w:color w:val="000000"/>
                <w:spacing w:val="0"/>
                <w:sz w:val="16"/>
                <w:szCs w:val="16"/>
              </w:rPr>
            </w:pPr>
            <w:ins w:id="1060" w:author="柠栀" w:date="2025-05-07T11:24:38Z">
              <w:r>
                <w:rPr>
                  <w:rFonts w:hint="default"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07E17D6C">
            <w:pPr>
              <w:keepNext w:val="0"/>
              <w:keepLines w:val="0"/>
              <w:widowControl/>
              <w:suppressLineNumbers w:val="0"/>
              <w:jc w:val="left"/>
              <w:rPr>
                <w:ins w:id="1061" w:author="柠栀" w:date="2025-05-07T11:24:38Z"/>
                <w:rFonts w:hint="default" w:ascii="Segoe UI" w:hAnsi="Segoe UI" w:eastAsia="Segoe UI" w:cs="Segoe UI"/>
                <w:i w:val="0"/>
                <w:iCs w:val="0"/>
                <w:caps w:val="0"/>
                <w:color w:val="000000"/>
                <w:spacing w:val="0"/>
                <w:sz w:val="16"/>
                <w:szCs w:val="16"/>
              </w:rPr>
            </w:pPr>
            <w:ins w:id="1062" w:author="柠栀" w:date="2025-05-07T11:24:38Z">
              <w:r>
                <w:rPr>
                  <w:rFonts w:hint="default" w:ascii="Segoe UI" w:hAnsi="Segoe UI" w:eastAsia="Segoe UI" w:cs="Segoe UI"/>
                  <w:i w:val="0"/>
                  <w:iCs w:val="0"/>
                  <w:caps w:val="0"/>
                  <w:color w:val="000000"/>
                  <w:spacing w:val="0"/>
                  <w:kern w:val="0"/>
                  <w:sz w:val="16"/>
                  <w:szCs w:val="16"/>
                  <w:lang w:val="en-US" w:eastAsia="zh-CN" w:bidi="ar"/>
                </w:rPr>
                <w:t>4×0.4 + 3×0.3 + 3×0.3 = 3.4</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1DD6E48B">
            <w:pPr>
              <w:keepNext w:val="0"/>
              <w:keepLines w:val="0"/>
              <w:widowControl/>
              <w:suppressLineNumbers w:val="0"/>
              <w:jc w:val="left"/>
              <w:rPr>
                <w:ins w:id="1063" w:author="柠栀" w:date="2025-05-07T11:24:38Z"/>
                <w:rFonts w:hint="default" w:ascii="Segoe UI" w:hAnsi="Segoe UI" w:eastAsia="Segoe UI" w:cs="Segoe UI"/>
                <w:i w:val="0"/>
                <w:iCs w:val="0"/>
                <w:caps w:val="0"/>
                <w:color w:val="000000"/>
                <w:spacing w:val="0"/>
                <w:sz w:val="16"/>
                <w:szCs w:val="16"/>
              </w:rPr>
            </w:pPr>
            <w:ins w:id="1064" w:author="柠栀" w:date="2025-05-07T11:24:38Z">
              <w:r>
                <w:rPr>
                  <w:rFonts w:hint="default" w:ascii="Segoe UI" w:hAnsi="Segoe UI" w:eastAsia="Segoe UI" w:cs="Segoe UI"/>
                  <w:i w:val="0"/>
                  <w:iCs w:val="0"/>
                  <w:caps w:val="0"/>
                  <w:color w:val="000000"/>
                  <w:spacing w:val="0"/>
                  <w:kern w:val="0"/>
                  <w:sz w:val="16"/>
                  <w:szCs w:val="16"/>
                  <w:lang w:val="en-US" w:eastAsia="zh-CN" w:bidi="ar"/>
                </w:rPr>
                <w:t>5</w:t>
              </w:r>
            </w:ins>
          </w:p>
        </w:tc>
      </w:tr>
      <w:tr w14:paraId="0916DC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ins w:id="1065" w:author="柠栀" w:date="2025-05-07T11:24:38Z"/>
        </w:trPr>
        <w:tc>
          <w:tcPr>
            <w:tcW w:w="0" w:type="auto"/>
            <w:tcBorders>
              <w:top w:val="nil"/>
              <w:left w:val="nil"/>
              <w:bottom w:val="nil"/>
            </w:tcBorders>
            <w:shd w:val="clear" w:color="auto" w:fill="FFFFFF"/>
            <w:tcMar>
              <w:top w:w="120" w:type="dxa"/>
              <w:left w:w="180" w:type="dxa"/>
              <w:bottom w:w="120" w:type="dxa"/>
              <w:right w:w="180" w:type="dxa"/>
            </w:tcMar>
            <w:vAlign w:val="center"/>
          </w:tcPr>
          <w:p w14:paraId="1A2D3540">
            <w:pPr>
              <w:keepNext w:val="0"/>
              <w:keepLines w:val="0"/>
              <w:widowControl/>
              <w:suppressLineNumbers w:val="0"/>
              <w:jc w:val="left"/>
              <w:rPr>
                <w:ins w:id="1066" w:author="柠栀" w:date="2025-05-07T11:24:38Z"/>
                <w:rFonts w:hint="default" w:ascii="Segoe UI" w:hAnsi="Segoe UI" w:eastAsia="Segoe UI" w:cs="Segoe UI"/>
                <w:i w:val="0"/>
                <w:iCs w:val="0"/>
                <w:caps w:val="0"/>
                <w:color w:val="000000"/>
                <w:spacing w:val="0"/>
                <w:sz w:val="16"/>
                <w:szCs w:val="16"/>
                <w:lang w:val="en-US"/>
              </w:rPr>
            </w:pPr>
            <w:ins w:id="1067" w:author="柠栀" w:date="2025-05-07T11:24:38Z">
              <w:r>
                <w:rPr>
                  <w:rFonts w:hint="default" w:ascii="Segoe UI" w:hAnsi="Segoe UI" w:eastAsia="Segoe UI" w:cs="Segoe UI"/>
                  <w:i w:val="0"/>
                  <w:iCs w:val="0"/>
                  <w:caps w:val="0"/>
                  <w:color w:val="000000"/>
                  <w:spacing w:val="0"/>
                  <w:kern w:val="0"/>
                  <w:sz w:val="16"/>
                  <w:szCs w:val="16"/>
                  <w:lang w:val="en-US" w:eastAsia="zh-CN" w:bidi="ar"/>
                </w:rPr>
                <w:t xml:space="preserve">FNC - </w:t>
              </w:r>
            </w:ins>
            <w:ins w:id="1068" w:author="柠栀" w:date="2025-05-07T11:24:38Z">
              <w:r>
                <w:rPr>
                  <w:rFonts w:hint="eastAsia" w:ascii="Segoe UI" w:hAnsi="Segoe UI" w:eastAsia="Segoe UI" w:cs="Segoe UI"/>
                  <w:i w:val="0"/>
                  <w:iCs w:val="0"/>
                  <w:caps w:val="0"/>
                  <w:color w:val="000000"/>
                  <w:spacing w:val="0"/>
                  <w:kern w:val="0"/>
                  <w:sz w:val="16"/>
                  <w:szCs w:val="16"/>
                  <w:lang w:val="en-US" w:eastAsia="zh-CN" w:bidi="ar"/>
                </w:rPr>
                <w:t>10</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3D98456B">
            <w:pPr>
              <w:keepNext w:val="0"/>
              <w:keepLines w:val="0"/>
              <w:widowControl/>
              <w:suppressLineNumbers w:val="0"/>
              <w:jc w:val="left"/>
              <w:rPr>
                <w:ins w:id="1069" w:author="柠栀" w:date="2025-05-07T11:24:38Z"/>
                <w:rFonts w:hint="default" w:ascii="Segoe UI" w:hAnsi="Segoe UI" w:eastAsia="Segoe UI" w:cs="Segoe UI"/>
                <w:i w:val="0"/>
                <w:iCs w:val="0"/>
                <w:caps w:val="0"/>
                <w:color w:val="000000"/>
                <w:spacing w:val="0"/>
                <w:sz w:val="16"/>
                <w:szCs w:val="16"/>
              </w:rPr>
            </w:pPr>
            <w:ins w:id="1070" w:author="柠栀" w:date="2025-05-07T11:24:38Z">
              <w:r>
                <w:rPr>
                  <w:rFonts w:hint="default" w:ascii="Segoe UI" w:hAnsi="Segoe UI" w:eastAsia="Segoe UI" w:cs="Segoe UI"/>
                  <w:i w:val="0"/>
                  <w:iCs w:val="0"/>
                  <w:caps w:val="0"/>
                  <w:color w:val="000000"/>
                  <w:spacing w:val="0"/>
                  <w:kern w:val="0"/>
                  <w:sz w:val="16"/>
                  <w:szCs w:val="16"/>
                  <w:lang w:val="en-US" w:eastAsia="zh-CN" w:bidi="ar"/>
                </w:rPr>
                <w:t>内容审核</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3CEEFEA7">
            <w:pPr>
              <w:keepNext w:val="0"/>
              <w:keepLines w:val="0"/>
              <w:widowControl/>
              <w:suppressLineNumbers w:val="0"/>
              <w:jc w:val="left"/>
              <w:rPr>
                <w:ins w:id="1071" w:author="柠栀" w:date="2025-05-07T11:24:38Z"/>
                <w:rFonts w:hint="default" w:ascii="Segoe UI" w:hAnsi="Segoe UI" w:eastAsia="Segoe UI" w:cs="Segoe UI"/>
                <w:i w:val="0"/>
                <w:iCs w:val="0"/>
                <w:caps w:val="0"/>
                <w:color w:val="000000"/>
                <w:spacing w:val="0"/>
                <w:sz w:val="16"/>
                <w:szCs w:val="16"/>
              </w:rPr>
            </w:pPr>
            <w:ins w:id="1072" w:author="柠栀" w:date="2025-05-07T11:24:38Z">
              <w:r>
                <w:rPr>
                  <w:rFonts w:hint="default"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37AB03C3">
            <w:pPr>
              <w:keepNext w:val="0"/>
              <w:keepLines w:val="0"/>
              <w:widowControl/>
              <w:suppressLineNumbers w:val="0"/>
              <w:jc w:val="left"/>
              <w:rPr>
                <w:ins w:id="1073" w:author="柠栀" w:date="2025-05-07T11:24:38Z"/>
                <w:rFonts w:hint="default" w:ascii="Segoe UI" w:hAnsi="Segoe UI" w:eastAsia="Segoe UI" w:cs="Segoe UI"/>
                <w:i w:val="0"/>
                <w:iCs w:val="0"/>
                <w:caps w:val="0"/>
                <w:color w:val="000000"/>
                <w:spacing w:val="0"/>
                <w:sz w:val="16"/>
                <w:szCs w:val="16"/>
              </w:rPr>
            </w:pPr>
            <w:ins w:id="1074" w:author="柠栀" w:date="2025-05-07T11:24:38Z">
              <w:r>
                <w:rPr>
                  <w:rFonts w:hint="default" w:ascii="Segoe UI" w:hAnsi="Segoe UI" w:eastAsia="Segoe UI" w:cs="Segoe UI"/>
                  <w:i w:val="0"/>
                  <w:iCs w:val="0"/>
                  <w:caps w:val="0"/>
                  <w:color w:val="000000"/>
                  <w:spacing w:val="0"/>
                  <w:kern w:val="0"/>
                  <w:sz w:val="16"/>
                  <w:szCs w:val="16"/>
                  <w:lang w:val="en-US" w:eastAsia="zh-CN" w:bidi="ar"/>
                </w:rPr>
                <w:t>4</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04C14385">
            <w:pPr>
              <w:keepNext w:val="0"/>
              <w:keepLines w:val="0"/>
              <w:widowControl/>
              <w:suppressLineNumbers w:val="0"/>
              <w:jc w:val="left"/>
              <w:rPr>
                <w:ins w:id="1075" w:author="柠栀" w:date="2025-05-07T11:24:38Z"/>
                <w:rFonts w:hint="default" w:ascii="Segoe UI" w:hAnsi="Segoe UI" w:eastAsia="Segoe UI" w:cs="Segoe UI"/>
                <w:i w:val="0"/>
                <w:iCs w:val="0"/>
                <w:caps w:val="0"/>
                <w:color w:val="000000"/>
                <w:spacing w:val="0"/>
                <w:sz w:val="16"/>
                <w:szCs w:val="16"/>
              </w:rPr>
            </w:pPr>
            <w:ins w:id="1076" w:author="柠栀" w:date="2025-05-07T11:24:38Z">
              <w:r>
                <w:rPr>
                  <w:rFonts w:hint="default"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04ECAA1A">
            <w:pPr>
              <w:keepNext w:val="0"/>
              <w:keepLines w:val="0"/>
              <w:widowControl/>
              <w:suppressLineNumbers w:val="0"/>
              <w:jc w:val="left"/>
              <w:rPr>
                <w:ins w:id="1077" w:author="柠栀" w:date="2025-05-07T11:24:38Z"/>
                <w:rFonts w:hint="default" w:ascii="Segoe UI" w:hAnsi="Segoe UI" w:eastAsia="Segoe UI" w:cs="Segoe UI"/>
                <w:i w:val="0"/>
                <w:iCs w:val="0"/>
                <w:caps w:val="0"/>
                <w:color w:val="000000"/>
                <w:spacing w:val="0"/>
                <w:sz w:val="16"/>
                <w:szCs w:val="16"/>
              </w:rPr>
            </w:pPr>
            <w:ins w:id="1078" w:author="柠栀" w:date="2025-05-07T11:24:38Z">
              <w:r>
                <w:rPr>
                  <w:rFonts w:hint="default" w:ascii="Segoe UI" w:hAnsi="Segoe UI" w:eastAsia="Segoe UI" w:cs="Segoe UI"/>
                  <w:i w:val="0"/>
                  <w:iCs w:val="0"/>
                  <w:caps w:val="0"/>
                  <w:color w:val="000000"/>
                  <w:spacing w:val="0"/>
                  <w:kern w:val="0"/>
                  <w:sz w:val="16"/>
                  <w:szCs w:val="16"/>
                  <w:lang w:val="en-US" w:eastAsia="zh-CN" w:bidi="ar"/>
                </w:rPr>
                <w:t>3×0.4 + 4×0.3 + 3×0.3 = 3.3</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1E763D04">
            <w:pPr>
              <w:keepNext w:val="0"/>
              <w:keepLines w:val="0"/>
              <w:widowControl/>
              <w:suppressLineNumbers w:val="0"/>
              <w:jc w:val="left"/>
              <w:rPr>
                <w:ins w:id="1079" w:author="柠栀" w:date="2025-05-07T11:24:38Z"/>
                <w:rFonts w:hint="default" w:ascii="Segoe UI" w:hAnsi="Segoe UI" w:eastAsia="Segoe UI" w:cs="Segoe UI"/>
                <w:i w:val="0"/>
                <w:iCs w:val="0"/>
                <w:caps w:val="0"/>
                <w:color w:val="000000"/>
                <w:spacing w:val="0"/>
                <w:sz w:val="16"/>
                <w:szCs w:val="16"/>
              </w:rPr>
            </w:pPr>
            <w:ins w:id="1080" w:author="柠栀" w:date="2025-05-07T11:24:38Z">
              <w:r>
                <w:rPr>
                  <w:rFonts w:hint="default" w:ascii="Segoe UI" w:hAnsi="Segoe UI" w:eastAsia="Segoe UI" w:cs="Segoe UI"/>
                  <w:i w:val="0"/>
                  <w:iCs w:val="0"/>
                  <w:caps w:val="0"/>
                  <w:color w:val="000000"/>
                  <w:spacing w:val="0"/>
                  <w:kern w:val="0"/>
                  <w:sz w:val="16"/>
                  <w:szCs w:val="16"/>
                  <w:lang w:val="en-US" w:eastAsia="zh-CN" w:bidi="ar"/>
                </w:rPr>
                <w:t>10</w:t>
              </w:r>
            </w:ins>
          </w:p>
        </w:tc>
      </w:tr>
      <w:tr w14:paraId="2B431C5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ins w:id="1081" w:author="柠栀" w:date="2025-05-07T11:24:38Z"/>
        </w:trPr>
        <w:tc>
          <w:tcPr>
            <w:tcW w:w="0" w:type="auto"/>
            <w:tcBorders>
              <w:top w:val="nil"/>
              <w:left w:val="nil"/>
              <w:bottom w:val="nil"/>
            </w:tcBorders>
            <w:shd w:val="clear" w:color="auto" w:fill="FFFFFF"/>
            <w:tcMar>
              <w:top w:w="120" w:type="dxa"/>
              <w:left w:w="180" w:type="dxa"/>
              <w:bottom w:w="120" w:type="dxa"/>
              <w:right w:w="180" w:type="dxa"/>
            </w:tcMar>
            <w:vAlign w:val="center"/>
          </w:tcPr>
          <w:p w14:paraId="5A5C20DF">
            <w:pPr>
              <w:keepNext w:val="0"/>
              <w:keepLines w:val="0"/>
              <w:widowControl/>
              <w:suppressLineNumbers w:val="0"/>
              <w:jc w:val="left"/>
              <w:rPr>
                <w:ins w:id="1082" w:author="柠栀" w:date="2025-05-07T11:24:38Z"/>
                <w:rFonts w:hint="default" w:ascii="Segoe UI" w:hAnsi="Segoe UI" w:eastAsia="Segoe UI" w:cs="Segoe UI"/>
                <w:i w:val="0"/>
                <w:iCs w:val="0"/>
                <w:caps w:val="0"/>
                <w:color w:val="000000"/>
                <w:spacing w:val="0"/>
                <w:sz w:val="16"/>
                <w:szCs w:val="16"/>
                <w:lang w:val="en-US"/>
              </w:rPr>
            </w:pPr>
            <w:ins w:id="1083" w:author="柠栀" w:date="2025-05-07T11:24:38Z">
              <w:r>
                <w:rPr>
                  <w:rFonts w:hint="default" w:ascii="Segoe UI" w:hAnsi="Segoe UI" w:eastAsia="Segoe UI" w:cs="Segoe UI"/>
                  <w:i w:val="0"/>
                  <w:iCs w:val="0"/>
                  <w:caps w:val="0"/>
                  <w:color w:val="000000"/>
                  <w:spacing w:val="0"/>
                  <w:kern w:val="0"/>
                  <w:sz w:val="16"/>
                  <w:szCs w:val="16"/>
                  <w:lang w:val="en-US" w:eastAsia="zh-CN" w:bidi="ar"/>
                </w:rPr>
                <w:t xml:space="preserve">FNC - </w:t>
              </w:r>
            </w:ins>
            <w:ins w:id="1084" w:author="柠栀" w:date="2025-05-07T11:24:38Z">
              <w:r>
                <w:rPr>
                  <w:rFonts w:hint="eastAsia" w:ascii="Segoe UI" w:hAnsi="Segoe UI" w:eastAsia="Segoe UI" w:cs="Segoe UI"/>
                  <w:i w:val="0"/>
                  <w:iCs w:val="0"/>
                  <w:caps w:val="0"/>
                  <w:color w:val="000000"/>
                  <w:spacing w:val="0"/>
                  <w:kern w:val="0"/>
                  <w:sz w:val="16"/>
                  <w:szCs w:val="16"/>
                  <w:lang w:val="en-US" w:eastAsia="zh-CN" w:bidi="ar"/>
                </w:rPr>
                <w:t>11</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D86D1BA">
            <w:pPr>
              <w:keepNext w:val="0"/>
              <w:keepLines w:val="0"/>
              <w:widowControl/>
              <w:suppressLineNumbers w:val="0"/>
              <w:jc w:val="left"/>
              <w:rPr>
                <w:ins w:id="1085" w:author="柠栀" w:date="2025-05-07T11:24:38Z"/>
                <w:rFonts w:hint="default" w:ascii="Segoe UI" w:hAnsi="Segoe UI" w:eastAsia="Segoe UI" w:cs="Segoe UI"/>
                <w:i w:val="0"/>
                <w:iCs w:val="0"/>
                <w:caps w:val="0"/>
                <w:color w:val="000000"/>
                <w:spacing w:val="0"/>
                <w:sz w:val="16"/>
                <w:szCs w:val="16"/>
              </w:rPr>
            </w:pPr>
            <w:ins w:id="1086" w:author="柠栀" w:date="2025-05-07T11:24:38Z">
              <w:r>
                <w:rPr>
                  <w:rFonts w:hint="default" w:ascii="Segoe UI" w:hAnsi="Segoe UI" w:eastAsia="Segoe UI" w:cs="Segoe UI"/>
                  <w:i w:val="0"/>
                  <w:iCs w:val="0"/>
                  <w:caps w:val="0"/>
                  <w:color w:val="000000"/>
                  <w:spacing w:val="0"/>
                  <w:kern w:val="0"/>
                  <w:sz w:val="16"/>
                  <w:szCs w:val="16"/>
                  <w:lang w:val="en-US" w:eastAsia="zh-CN" w:bidi="ar"/>
                </w:rPr>
                <w:t>反馈处理</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5B85EA3C">
            <w:pPr>
              <w:keepNext w:val="0"/>
              <w:keepLines w:val="0"/>
              <w:widowControl/>
              <w:suppressLineNumbers w:val="0"/>
              <w:jc w:val="left"/>
              <w:rPr>
                <w:ins w:id="1087" w:author="柠栀" w:date="2025-05-07T11:24:38Z"/>
                <w:rFonts w:hint="default" w:ascii="Segoe UI" w:hAnsi="Segoe UI" w:eastAsia="Segoe UI" w:cs="Segoe UI"/>
                <w:i w:val="0"/>
                <w:iCs w:val="0"/>
                <w:caps w:val="0"/>
                <w:color w:val="000000"/>
                <w:spacing w:val="0"/>
                <w:sz w:val="16"/>
                <w:szCs w:val="16"/>
              </w:rPr>
            </w:pPr>
            <w:ins w:id="1088" w:author="柠栀" w:date="2025-05-07T11:24:38Z">
              <w:r>
                <w:rPr>
                  <w:rFonts w:hint="default"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2FB25354">
            <w:pPr>
              <w:keepNext w:val="0"/>
              <w:keepLines w:val="0"/>
              <w:widowControl/>
              <w:suppressLineNumbers w:val="0"/>
              <w:jc w:val="left"/>
              <w:rPr>
                <w:ins w:id="1089" w:author="柠栀" w:date="2025-05-07T11:24:38Z"/>
                <w:rFonts w:hint="default" w:ascii="Segoe UI" w:hAnsi="Segoe UI" w:eastAsia="Segoe UI" w:cs="Segoe UI"/>
                <w:i w:val="0"/>
                <w:iCs w:val="0"/>
                <w:caps w:val="0"/>
                <w:color w:val="000000"/>
                <w:spacing w:val="0"/>
                <w:sz w:val="16"/>
                <w:szCs w:val="16"/>
              </w:rPr>
            </w:pPr>
            <w:ins w:id="1090" w:author="柠栀" w:date="2025-05-07T11:24:38Z">
              <w:r>
                <w:rPr>
                  <w:rFonts w:hint="default" w:ascii="Segoe UI" w:hAnsi="Segoe UI" w:eastAsia="Segoe UI" w:cs="Segoe UI"/>
                  <w:i w:val="0"/>
                  <w:iCs w:val="0"/>
                  <w:caps w:val="0"/>
                  <w:color w:val="000000"/>
                  <w:spacing w:val="0"/>
                  <w:kern w:val="0"/>
                  <w:sz w:val="16"/>
                  <w:szCs w:val="16"/>
                  <w:lang w:val="en-US" w:eastAsia="zh-CN" w:bidi="ar"/>
                </w:rPr>
                <w:t>4</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65F8C3A6">
            <w:pPr>
              <w:keepNext w:val="0"/>
              <w:keepLines w:val="0"/>
              <w:widowControl/>
              <w:suppressLineNumbers w:val="0"/>
              <w:jc w:val="left"/>
              <w:rPr>
                <w:ins w:id="1091" w:author="柠栀" w:date="2025-05-07T11:24:38Z"/>
                <w:rFonts w:hint="default" w:ascii="Segoe UI" w:hAnsi="Segoe UI" w:eastAsia="Segoe UI" w:cs="Segoe UI"/>
                <w:i w:val="0"/>
                <w:iCs w:val="0"/>
                <w:caps w:val="0"/>
                <w:color w:val="000000"/>
                <w:spacing w:val="0"/>
                <w:sz w:val="16"/>
                <w:szCs w:val="16"/>
              </w:rPr>
            </w:pPr>
            <w:ins w:id="1092" w:author="柠栀" w:date="2025-05-07T11:24:38Z">
              <w:r>
                <w:rPr>
                  <w:rFonts w:hint="default"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49C434CA">
            <w:pPr>
              <w:keepNext w:val="0"/>
              <w:keepLines w:val="0"/>
              <w:widowControl/>
              <w:suppressLineNumbers w:val="0"/>
              <w:jc w:val="left"/>
              <w:rPr>
                <w:ins w:id="1093" w:author="柠栀" w:date="2025-05-07T11:24:38Z"/>
                <w:rFonts w:hint="default" w:ascii="Segoe UI" w:hAnsi="Segoe UI" w:eastAsia="Segoe UI" w:cs="Segoe UI"/>
                <w:i w:val="0"/>
                <w:iCs w:val="0"/>
                <w:caps w:val="0"/>
                <w:color w:val="000000"/>
                <w:spacing w:val="0"/>
                <w:sz w:val="16"/>
                <w:szCs w:val="16"/>
              </w:rPr>
            </w:pPr>
            <w:ins w:id="1094" w:author="柠栀" w:date="2025-05-07T11:24:38Z">
              <w:r>
                <w:rPr>
                  <w:rFonts w:hint="default" w:ascii="Segoe UI" w:hAnsi="Segoe UI" w:eastAsia="Segoe UI" w:cs="Segoe UI"/>
                  <w:i w:val="0"/>
                  <w:iCs w:val="0"/>
                  <w:caps w:val="0"/>
                  <w:color w:val="000000"/>
                  <w:spacing w:val="0"/>
                  <w:kern w:val="0"/>
                  <w:sz w:val="16"/>
                  <w:szCs w:val="16"/>
                  <w:lang w:val="en-US" w:eastAsia="zh-CN" w:bidi="ar"/>
                </w:rPr>
                <w:t>3×0.4 + 4×0.3 + 3×0.3 = 3.3</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40C0D49C">
            <w:pPr>
              <w:keepNext w:val="0"/>
              <w:keepLines w:val="0"/>
              <w:widowControl/>
              <w:suppressLineNumbers w:val="0"/>
              <w:jc w:val="left"/>
              <w:rPr>
                <w:ins w:id="1095" w:author="柠栀" w:date="2025-05-07T11:24:38Z"/>
                <w:rFonts w:hint="default" w:ascii="Segoe UI" w:hAnsi="Segoe UI" w:eastAsia="Segoe UI" w:cs="Segoe UI"/>
                <w:i w:val="0"/>
                <w:iCs w:val="0"/>
                <w:caps w:val="0"/>
                <w:color w:val="000000"/>
                <w:spacing w:val="0"/>
                <w:sz w:val="16"/>
                <w:szCs w:val="16"/>
              </w:rPr>
            </w:pPr>
            <w:ins w:id="1096" w:author="柠栀" w:date="2025-05-07T11:24:38Z">
              <w:r>
                <w:rPr>
                  <w:rFonts w:hint="default" w:ascii="Segoe UI" w:hAnsi="Segoe UI" w:eastAsia="Segoe UI" w:cs="Segoe UI"/>
                  <w:i w:val="0"/>
                  <w:iCs w:val="0"/>
                  <w:caps w:val="0"/>
                  <w:color w:val="000000"/>
                  <w:spacing w:val="0"/>
                  <w:kern w:val="0"/>
                  <w:sz w:val="16"/>
                  <w:szCs w:val="16"/>
                  <w:lang w:val="en-US" w:eastAsia="zh-CN" w:bidi="ar"/>
                </w:rPr>
                <w:t>10</w:t>
              </w:r>
            </w:ins>
          </w:p>
        </w:tc>
      </w:tr>
      <w:tr w14:paraId="02C9619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ins w:id="1097" w:author="柠栀" w:date="2025-05-07T11:24:38Z"/>
        </w:trPr>
        <w:tc>
          <w:tcPr>
            <w:tcW w:w="0" w:type="auto"/>
            <w:tcBorders>
              <w:top w:val="nil"/>
              <w:left w:val="nil"/>
              <w:bottom w:val="nil"/>
            </w:tcBorders>
            <w:shd w:val="clear" w:color="auto" w:fill="FFFFFF"/>
            <w:tcMar>
              <w:top w:w="120" w:type="dxa"/>
              <w:left w:w="180" w:type="dxa"/>
              <w:bottom w:w="120" w:type="dxa"/>
              <w:right w:w="180" w:type="dxa"/>
            </w:tcMar>
            <w:vAlign w:val="center"/>
          </w:tcPr>
          <w:p w14:paraId="2DC1482A">
            <w:pPr>
              <w:keepNext w:val="0"/>
              <w:keepLines w:val="0"/>
              <w:widowControl/>
              <w:suppressLineNumbers w:val="0"/>
              <w:jc w:val="left"/>
              <w:rPr>
                <w:ins w:id="1098" w:author="柠栀" w:date="2025-05-07T11:24:38Z"/>
                <w:rFonts w:hint="default" w:ascii="Segoe UI" w:hAnsi="Segoe UI" w:eastAsia="Segoe UI" w:cs="Segoe UI"/>
                <w:i w:val="0"/>
                <w:iCs w:val="0"/>
                <w:caps w:val="0"/>
                <w:color w:val="000000"/>
                <w:spacing w:val="0"/>
                <w:sz w:val="16"/>
                <w:szCs w:val="16"/>
                <w:lang w:val="en-US"/>
              </w:rPr>
            </w:pPr>
            <w:ins w:id="1099" w:author="柠栀" w:date="2025-05-07T11:24:38Z">
              <w:r>
                <w:rPr>
                  <w:rFonts w:hint="default" w:ascii="Segoe UI" w:hAnsi="Segoe UI" w:eastAsia="Segoe UI" w:cs="Segoe UI"/>
                  <w:i w:val="0"/>
                  <w:iCs w:val="0"/>
                  <w:caps w:val="0"/>
                  <w:color w:val="000000"/>
                  <w:spacing w:val="0"/>
                  <w:kern w:val="0"/>
                  <w:sz w:val="16"/>
                  <w:szCs w:val="16"/>
                  <w:lang w:val="en-US" w:eastAsia="zh-CN" w:bidi="ar"/>
                </w:rPr>
                <w:t xml:space="preserve">FNC - </w:t>
              </w:r>
            </w:ins>
            <w:ins w:id="1100" w:author="柠栀" w:date="2025-05-07T11:24:38Z">
              <w:r>
                <w:rPr>
                  <w:rFonts w:hint="eastAsia" w:ascii="Segoe UI" w:hAnsi="Segoe UI" w:eastAsia="Segoe UI" w:cs="Segoe UI"/>
                  <w:i w:val="0"/>
                  <w:iCs w:val="0"/>
                  <w:caps w:val="0"/>
                  <w:color w:val="000000"/>
                  <w:spacing w:val="0"/>
                  <w:kern w:val="0"/>
                  <w:sz w:val="16"/>
                  <w:szCs w:val="16"/>
                  <w:lang w:val="en-US" w:eastAsia="zh-CN" w:bidi="ar"/>
                </w:rPr>
                <w:t>12</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32ABBEE6">
            <w:pPr>
              <w:keepNext w:val="0"/>
              <w:keepLines w:val="0"/>
              <w:widowControl/>
              <w:suppressLineNumbers w:val="0"/>
              <w:jc w:val="left"/>
              <w:rPr>
                <w:ins w:id="1101" w:author="柠栀" w:date="2025-05-07T11:24:38Z"/>
                <w:rFonts w:hint="default" w:ascii="Segoe UI" w:hAnsi="Segoe UI" w:eastAsia="Segoe UI" w:cs="Segoe UI"/>
                <w:i w:val="0"/>
                <w:iCs w:val="0"/>
                <w:caps w:val="0"/>
                <w:color w:val="000000"/>
                <w:spacing w:val="0"/>
                <w:sz w:val="16"/>
                <w:szCs w:val="16"/>
              </w:rPr>
            </w:pPr>
            <w:ins w:id="1102" w:author="柠栀" w:date="2025-05-07T11:24:38Z">
              <w:r>
                <w:rPr>
                  <w:rFonts w:hint="default" w:ascii="Segoe UI" w:hAnsi="Segoe UI" w:eastAsia="Segoe UI" w:cs="Segoe UI"/>
                  <w:i w:val="0"/>
                  <w:iCs w:val="0"/>
                  <w:caps w:val="0"/>
                  <w:color w:val="000000"/>
                  <w:spacing w:val="0"/>
                  <w:kern w:val="0"/>
                  <w:sz w:val="16"/>
                  <w:szCs w:val="16"/>
                  <w:lang w:val="en-US" w:eastAsia="zh-CN" w:bidi="ar"/>
                </w:rPr>
                <w:t>点赞</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0D73EB20">
            <w:pPr>
              <w:keepNext w:val="0"/>
              <w:keepLines w:val="0"/>
              <w:widowControl/>
              <w:suppressLineNumbers w:val="0"/>
              <w:jc w:val="left"/>
              <w:rPr>
                <w:ins w:id="1103" w:author="柠栀" w:date="2025-05-07T11:24:38Z"/>
                <w:rFonts w:hint="default" w:ascii="Segoe UI" w:hAnsi="Segoe UI" w:eastAsia="Segoe UI" w:cs="Segoe UI"/>
                <w:i w:val="0"/>
                <w:iCs w:val="0"/>
                <w:caps w:val="0"/>
                <w:color w:val="000000"/>
                <w:spacing w:val="0"/>
                <w:sz w:val="16"/>
                <w:szCs w:val="16"/>
              </w:rPr>
            </w:pPr>
            <w:ins w:id="1104" w:author="柠栀" w:date="2025-05-07T11:24:38Z">
              <w:r>
                <w:rPr>
                  <w:rFonts w:hint="default"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0CB02E05">
            <w:pPr>
              <w:keepNext w:val="0"/>
              <w:keepLines w:val="0"/>
              <w:widowControl/>
              <w:suppressLineNumbers w:val="0"/>
              <w:jc w:val="left"/>
              <w:rPr>
                <w:ins w:id="1105" w:author="柠栀" w:date="2025-05-07T11:24:38Z"/>
                <w:rFonts w:hint="default" w:ascii="Segoe UI" w:hAnsi="Segoe UI" w:eastAsia="Segoe UI" w:cs="Segoe UI"/>
                <w:i w:val="0"/>
                <w:iCs w:val="0"/>
                <w:caps w:val="0"/>
                <w:color w:val="000000"/>
                <w:spacing w:val="0"/>
                <w:sz w:val="16"/>
                <w:szCs w:val="16"/>
              </w:rPr>
            </w:pPr>
            <w:ins w:id="1106" w:author="柠栀" w:date="2025-05-07T11:24:38Z">
              <w:r>
                <w:rPr>
                  <w:rFonts w:hint="default"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11807A76">
            <w:pPr>
              <w:keepNext w:val="0"/>
              <w:keepLines w:val="0"/>
              <w:widowControl/>
              <w:suppressLineNumbers w:val="0"/>
              <w:jc w:val="left"/>
              <w:rPr>
                <w:ins w:id="1107" w:author="柠栀" w:date="2025-05-07T11:24:38Z"/>
                <w:rFonts w:hint="default" w:ascii="Segoe UI" w:hAnsi="Segoe UI" w:eastAsia="Segoe UI" w:cs="Segoe UI"/>
                <w:i w:val="0"/>
                <w:iCs w:val="0"/>
                <w:caps w:val="0"/>
                <w:color w:val="000000"/>
                <w:spacing w:val="0"/>
                <w:sz w:val="16"/>
                <w:szCs w:val="16"/>
              </w:rPr>
            </w:pPr>
            <w:ins w:id="1108" w:author="柠栀" w:date="2025-05-07T11:24:38Z">
              <w:r>
                <w:rPr>
                  <w:rFonts w:hint="default"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2A7D9A2">
            <w:pPr>
              <w:keepNext w:val="0"/>
              <w:keepLines w:val="0"/>
              <w:widowControl/>
              <w:suppressLineNumbers w:val="0"/>
              <w:jc w:val="left"/>
              <w:rPr>
                <w:ins w:id="1109" w:author="柠栀" w:date="2025-05-07T11:24:38Z"/>
                <w:rFonts w:hint="default" w:ascii="Segoe UI" w:hAnsi="Segoe UI" w:eastAsia="Segoe UI" w:cs="Segoe UI"/>
                <w:i w:val="0"/>
                <w:iCs w:val="0"/>
                <w:caps w:val="0"/>
                <w:color w:val="000000"/>
                <w:spacing w:val="0"/>
                <w:sz w:val="16"/>
                <w:szCs w:val="16"/>
              </w:rPr>
            </w:pPr>
            <w:ins w:id="1110" w:author="柠栀" w:date="2025-05-07T11:24:38Z">
              <w:r>
                <w:rPr>
                  <w:rFonts w:hint="default" w:ascii="Segoe UI" w:hAnsi="Segoe UI" w:eastAsia="Segoe UI" w:cs="Segoe UI"/>
                  <w:i w:val="0"/>
                  <w:iCs w:val="0"/>
                  <w:caps w:val="0"/>
                  <w:color w:val="000000"/>
                  <w:spacing w:val="0"/>
                  <w:kern w:val="0"/>
                  <w:sz w:val="16"/>
                  <w:szCs w:val="16"/>
                  <w:lang w:val="en-US" w:eastAsia="zh-CN" w:bidi="ar"/>
                </w:rPr>
                <w:t>3×0.4 + 3×0.3 + 3×0.3 = 3.0</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5FCC018A">
            <w:pPr>
              <w:keepNext w:val="0"/>
              <w:keepLines w:val="0"/>
              <w:widowControl/>
              <w:suppressLineNumbers w:val="0"/>
              <w:jc w:val="left"/>
              <w:rPr>
                <w:ins w:id="1111" w:author="柠栀" w:date="2025-05-07T11:24:38Z"/>
                <w:rFonts w:hint="default" w:ascii="Segoe UI" w:hAnsi="Segoe UI" w:eastAsia="Segoe UI" w:cs="Segoe UI"/>
                <w:i w:val="0"/>
                <w:iCs w:val="0"/>
                <w:caps w:val="0"/>
                <w:color w:val="000000"/>
                <w:spacing w:val="0"/>
                <w:sz w:val="16"/>
                <w:szCs w:val="16"/>
              </w:rPr>
            </w:pPr>
            <w:ins w:id="1112" w:author="柠栀" w:date="2025-05-07T11:24:38Z">
              <w:r>
                <w:rPr>
                  <w:rFonts w:hint="default" w:ascii="Segoe UI" w:hAnsi="Segoe UI" w:eastAsia="Segoe UI" w:cs="Segoe UI"/>
                  <w:i w:val="0"/>
                  <w:iCs w:val="0"/>
                  <w:caps w:val="0"/>
                  <w:color w:val="000000"/>
                  <w:spacing w:val="0"/>
                  <w:kern w:val="0"/>
                  <w:sz w:val="16"/>
                  <w:szCs w:val="16"/>
                  <w:lang w:val="en-US" w:eastAsia="zh-CN" w:bidi="ar"/>
                </w:rPr>
                <w:t>12</w:t>
              </w:r>
            </w:ins>
          </w:p>
        </w:tc>
      </w:tr>
      <w:tr w14:paraId="535971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ins w:id="1113" w:author="柠栀" w:date="2025-05-07T11:24:38Z"/>
        </w:trPr>
        <w:tc>
          <w:tcPr>
            <w:tcW w:w="0" w:type="auto"/>
            <w:tcBorders>
              <w:top w:val="nil"/>
              <w:left w:val="nil"/>
              <w:bottom w:val="nil"/>
            </w:tcBorders>
            <w:shd w:val="clear" w:color="auto" w:fill="FFFFFF"/>
            <w:tcMar>
              <w:top w:w="120" w:type="dxa"/>
              <w:left w:w="180" w:type="dxa"/>
              <w:bottom w:w="120" w:type="dxa"/>
              <w:right w:w="180" w:type="dxa"/>
            </w:tcMar>
            <w:vAlign w:val="center"/>
          </w:tcPr>
          <w:p w14:paraId="04D52580">
            <w:pPr>
              <w:keepNext w:val="0"/>
              <w:keepLines w:val="0"/>
              <w:widowControl/>
              <w:suppressLineNumbers w:val="0"/>
              <w:jc w:val="left"/>
              <w:rPr>
                <w:ins w:id="1114" w:author="柠栀" w:date="2025-05-07T11:24:38Z"/>
                <w:rFonts w:hint="default" w:ascii="Segoe UI" w:hAnsi="Segoe UI" w:eastAsia="Segoe UI" w:cs="Segoe UI"/>
                <w:i w:val="0"/>
                <w:iCs w:val="0"/>
                <w:caps w:val="0"/>
                <w:color w:val="000000"/>
                <w:spacing w:val="0"/>
                <w:sz w:val="16"/>
                <w:szCs w:val="16"/>
                <w:lang w:val="en-US"/>
              </w:rPr>
            </w:pPr>
            <w:ins w:id="1115" w:author="柠栀" w:date="2025-05-07T11:24:38Z">
              <w:r>
                <w:rPr>
                  <w:rFonts w:hint="default" w:ascii="Segoe UI" w:hAnsi="Segoe UI" w:eastAsia="Segoe UI" w:cs="Segoe UI"/>
                  <w:i w:val="0"/>
                  <w:iCs w:val="0"/>
                  <w:caps w:val="0"/>
                  <w:color w:val="000000"/>
                  <w:spacing w:val="0"/>
                  <w:kern w:val="0"/>
                  <w:sz w:val="16"/>
                  <w:szCs w:val="16"/>
                  <w:lang w:val="en-US" w:eastAsia="zh-CN" w:bidi="ar"/>
                </w:rPr>
                <w:t xml:space="preserve">FNC - </w:t>
              </w:r>
            </w:ins>
            <w:ins w:id="1116" w:author="柠栀" w:date="2025-05-07T11:24:38Z">
              <w:r>
                <w:rPr>
                  <w:rFonts w:hint="eastAsia" w:ascii="Segoe UI" w:hAnsi="Segoe UI" w:eastAsia="Segoe UI" w:cs="Segoe UI"/>
                  <w:i w:val="0"/>
                  <w:iCs w:val="0"/>
                  <w:caps w:val="0"/>
                  <w:color w:val="000000"/>
                  <w:spacing w:val="0"/>
                  <w:kern w:val="0"/>
                  <w:sz w:val="16"/>
                  <w:szCs w:val="16"/>
                  <w:lang w:val="en-US" w:eastAsia="zh-CN" w:bidi="ar"/>
                </w:rPr>
                <w:t>13</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698C8BEA">
            <w:pPr>
              <w:keepNext w:val="0"/>
              <w:keepLines w:val="0"/>
              <w:widowControl/>
              <w:suppressLineNumbers w:val="0"/>
              <w:jc w:val="left"/>
              <w:rPr>
                <w:ins w:id="1117" w:author="柠栀" w:date="2025-05-07T11:24:38Z"/>
                <w:rFonts w:hint="default" w:ascii="Segoe UI" w:hAnsi="Segoe UI" w:eastAsia="Segoe UI" w:cs="Segoe UI"/>
                <w:i w:val="0"/>
                <w:iCs w:val="0"/>
                <w:caps w:val="0"/>
                <w:color w:val="000000"/>
                <w:spacing w:val="0"/>
                <w:sz w:val="16"/>
                <w:szCs w:val="16"/>
              </w:rPr>
            </w:pPr>
            <w:ins w:id="1118" w:author="柠栀" w:date="2025-05-07T11:24:38Z">
              <w:r>
                <w:rPr>
                  <w:rFonts w:hint="default" w:ascii="Segoe UI" w:hAnsi="Segoe UI" w:eastAsia="Segoe UI" w:cs="Segoe UI"/>
                  <w:i w:val="0"/>
                  <w:iCs w:val="0"/>
                  <w:caps w:val="0"/>
                  <w:color w:val="000000"/>
                  <w:spacing w:val="0"/>
                  <w:kern w:val="0"/>
                  <w:sz w:val="16"/>
                  <w:szCs w:val="16"/>
                  <w:lang w:val="en-US" w:eastAsia="zh-CN" w:bidi="ar"/>
                </w:rPr>
                <w:t>收藏</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03641BFE">
            <w:pPr>
              <w:keepNext w:val="0"/>
              <w:keepLines w:val="0"/>
              <w:widowControl/>
              <w:suppressLineNumbers w:val="0"/>
              <w:jc w:val="left"/>
              <w:rPr>
                <w:ins w:id="1119" w:author="柠栀" w:date="2025-05-07T11:24:38Z"/>
                <w:rFonts w:hint="default" w:ascii="Segoe UI" w:hAnsi="Segoe UI" w:eastAsia="Segoe UI" w:cs="Segoe UI"/>
                <w:i w:val="0"/>
                <w:iCs w:val="0"/>
                <w:caps w:val="0"/>
                <w:color w:val="000000"/>
                <w:spacing w:val="0"/>
                <w:sz w:val="16"/>
                <w:szCs w:val="16"/>
              </w:rPr>
            </w:pPr>
            <w:ins w:id="1120" w:author="柠栀" w:date="2025-05-07T11:24:38Z">
              <w:r>
                <w:rPr>
                  <w:rFonts w:hint="default"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3437BDB1">
            <w:pPr>
              <w:keepNext w:val="0"/>
              <w:keepLines w:val="0"/>
              <w:widowControl/>
              <w:suppressLineNumbers w:val="0"/>
              <w:jc w:val="left"/>
              <w:rPr>
                <w:ins w:id="1121" w:author="柠栀" w:date="2025-05-07T11:24:38Z"/>
                <w:rFonts w:hint="default" w:ascii="Segoe UI" w:hAnsi="Segoe UI" w:eastAsia="Segoe UI" w:cs="Segoe UI"/>
                <w:i w:val="0"/>
                <w:iCs w:val="0"/>
                <w:caps w:val="0"/>
                <w:color w:val="000000"/>
                <w:spacing w:val="0"/>
                <w:sz w:val="16"/>
                <w:szCs w:val="16"/>
              </w:rPr>
            </w:pPr>
            <w:ins w:id="1122" w:author="柠栀" w:date="2025-05-07T11:24:38Z">
              <w:r>
                <w:rPr>
                  <w:rFonts w:hint="default"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48377337">
            <w:pPr>
              <w:keepNext w:val="0"/>
              <w:keepLines w:val="0"/>
              <w:widowControl/>
              <w:suppressLineNumbers w:val="0"/>
              <w:jc w:val="left"/>
              <w:rPr>
                <w:ins w:id="1123" w:author="柠栀" w:date="2025-05-07T11:24:38Z"/>
                <w:rFonts w:hint="default" w:ascii="Segoe UI" w:hAnsi="Segoe UI" w:eastAsia="Segoe UI" w:cs="Segoe UI"/>
                <w:i w:val="0"/>
                <w:iCs w:val="0"/>
                <w:caps w:val="0"/>
                <w:color w:val="000000"/>
                <w:spacing w:val="0"/>
                <w:sz w:val="16"/>
                <w:szCs w:val="16"/>
              </w:rPr>
            </w:pPr>
            <w:ins w:id="1124" w:author="柠栀" w:date="2025-05-07T11:24:38Z">
              <w:r>
                <w:rPr>
                  <w:rFonts w:hint="default"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ADC5A5B">
            <w:pPr>
              <w:keepNext w:val="0"/>
              <w:keepLines w:val="0"/>
              <w:widowControl/>
              <w:suppressLineNumbers w:val="0"/>
              <w:jc w:val="left"/>
              <w:rPr>
                <w:ins w:id="1125" w:author="柠栀" w:date="2025-05-07T11:24:38Z"/>
                <w:rFonts w:hint="default" w:ascii="Segoe UI" w:hAnsi="Segoe UI" w:eastAsia="Segoe UI" w:cs="Segoe UI"/>
                <w:i w:val="0"/>
                <w:iCs w:val="0"/>
                <w:caps w:val="0"/>
                <w:color w:val="000000"/>
                <w:spacing w:val="0"/>
                <w:sz w:val="16"/>
                <w:szCs w:val="16"/>
              </w:rPr>
            </w:pPr>
            <w:ins w:id="1126" w:author="柠栀" w:date="2025-05-07T11:24:38Z">
              <w:r>
                <w:rPr>
                  <w:rFonts w:hint="default" w:ascii="Segoe UI" w:hAnsi="Segoe UI" w:eastAsia="Segoe UI" w:cs="Segoe UI"/>
                  <w:i w:val="0"/>
                  <w:iCs w:val="0"/>
                  <w:caps w:val="0"/>
                  <w:color w:val="000000"/>
                  <w:spacing w:val="0"/>
                  <w:kern w:val="0"/>
                  <w:sz w:val="16"/>
                  <w:szCs w:val="16"/>
                  <w:lang w:val="en-US" w:eastAsia="zh-CN" w:bidi="ar"/>
                </w:rPr>
                <w:t>3×0.4 + 3×0.3 + 3×0.3 = 3.0</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09E9B4FB">
            <w:pPr>
              <w:keepNext w:val="0"/>
              <w:keepLines w:val="0"/>
              <w:widowControl/>
              <w:suppressLineNumbers w:val="0"/>
              <w:jc w:val="left"/>
              <w:rPr>
                <w:ins w:id="1127" w:author="柠栀" w:date="2025-05-07T11:24:38Z"/>
                <w:rFonts w:hint="default" w:ascii="Segoe UI" w:hAnsi="Segoe UI" w:eastAsia="Segoe UI" w:cs="Segoe UI"/>
                <w:i w:val="0"/>
                <w:iCs w:val="0"/>
                <w:caps w:val="0"/>
                <w:color w:val="000000"/>
                <w:spacing w:val="0"/>
                <w:sz w:val="16"/>
                <w:szCs w:val="16"/>
              </w:rPr>
            </w:pPr>
            <w:ins w:id="1128" w:author="柠栀" w:date="2025-05-07T11:24:38Z">
              <w:r>
                <w:rPr>
                  <w:rFonts w:hint="default" w:ascii="Segoe UI" w:hAnsi="Segoe UI" w:eastAsia="Segoe UI" w:cs="Segoe UI"/>
                  <w:i w:val="0"/>
                  <w:iCs w:val="0"/>
                  <w:caps w:val="0"/>
                  <w:color w:val="000000"/>
                  <w:spacing w:val="0"/>
                  <w:kern w:val="0"/>
                  <w:sz w:val="16"/>
                  <w:szCs w:val="16"/>
                  <w:lang w:val="en-US" w:eastAsia="zh-CN" w:bidi="ar"/>
                </w:rPr>
                <w:t>12</w:t>
              </w:r>
            </w:ins>
          </w:p>
        </w:tc>
      </w:tr>
      <w:tr w14:paraId="26BACCF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ins w:id="1129" w:author="柠栀" w:date="2025-05-07T11:24:38Z"/>
        </w:trPr>
        <w:tc>
          <w:tcPr>
            <w:tcW w:w="0" w:type="auto"/>
            <w:tcBorders>
              <w:top w:val="nil"/>
              <w:left w:val="nil"/>
              <w:bottom w:val="nil"/>
            </w:tcBorders>
            <w:shd w:val="clear" w:color="auto" w:fill="FFFFFF"/>
            <w:tcMar>
              <w:top w:w="120" w:type="dxa"/>
              <w:left w:w="180" w:type="dxa"/>
              <w:bottom w:w="120" w:type="dxa"/>
              <w:right w:w="180" w:type="dxa"/>
            </w:tcMar>
            <w:vAlign w:val="center"/>
          </w:tcPr>
          <w:p w14:paraId="2B38FB44">
            <w:pPr>
              <w:keepNext w:val="0"/>
              <w:keepLines w:val="0"/>
              <w:widowControl/>
              <w:suppressLineNumbers w:val="0"/>
              <w:jc w:val="left"/>
              <w:rPr>
                <w:ins w:id="1130" w:author="柠栀" w:date="2025-05-07T11:24:38Z"/>
                <w:rFonts w:hint="default" w:ascii="Segoe UI" w:hAnsi="Segoe UI" w:eastAsia="Segoe UI" w:cs="Segoe UI"/>
                <w:i w:val="0"/>
                <w:iCs w:val="0"/>
                <w:caps w:val="0"/>
                <w:color w:val="000000"/>
                <w:spacing w:val="0"/>
                <w:sz w:val="16"/>
                <w:szCs w:val="16"/>
                <w:lang w:val="en-US"/>
              </w:rPr>
            </w:pPr>
            <w:ins w:id="1131" w:author="柠栀" w:date="2025-05-07T11:24:38Z">
              <w:r>
                <w:rPr>
                  <w:rFonts w:hint="default" w:ascii="Segoe UI" w:hAnsi="Segoe UI" w:eastAsia="Segoe UI" w:cs="Segoe UI"/>
                  <w:i w:val="0"/>
                  <w:iCs w:val="0"/>
                  <w:caps w:val="0"/>
                  <w:color w:val="000000"/>
                  <w:spacing w:val="0"/>
                  <w:kern w:val="0"/>
                  <w:sz w:val="16"/>
                  <w:szCs w:val="16"/>
                  <w:lang w:val="en-US" w:eastAsia="zh-CN" w:bidi="ar"/>
                </w:rPr>
                <w:t xml:space="preserve">FNC - </w:t>
              </w:r>
            </w:ins>
            <w:ins w:id="1132" w:author="柠栀" w:date="2025-05-07T11:24:38Z">
              <w:r>
                <w:rPr>
                  <w:rFonts w:hint="eastAsia" w:ascii="Segoe UI" w:hAnsi="Segoe UI" w:eastAsia="Segoe UI" w:cs="Segoe UI"/>
                  <w:i w:val="0"/>
                  <w:iCs w:val="0"/>
                  <w:caps w:val="0"/>
                  <w:color w:val="000000"/>
                  <w:spacing w:val="0"/>
                  <w:kern w:val="0"/>
                  <w:sz w:val="16"/>
                  <w:szCs w:val="16"/>
                  <w:lang w:val="en-US" w:eastAsia="zh-CN" w:bidi="ar"/>
                </w:rPr>
                <w:t>14</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23A51EE4">
            <w:pPr>
              <w:keepNext w:val="0"/>
              <w:keepLines w:val="0"/>
              <w:widowControl/>
              <w:suppressLineNumbers w:val="0"/>
              <w:jc w:val="left"/>
              <w:rPr>
                <w:ins w:id="1133" w:author="柠栀" w:date="2025-05-07T11:24:38Z"/>
                <w:rFonts w:hint="default" w:ascii="Segoe UI" w:hAnsi="Segoe UI" w:eastAsia="Segoe UI" w:cs="Segoe UI"/>
                <w:i w:val="0"/>
                <w:iCs w:val="0"/>
                <w:caps w:val="0"/>
                <w:color w:val="000000"/>
                <w:spacing w:val="0"/>
                <w:sz w:val="16"/>
                <w:szCs w:val="16"/>
              </w:rPr>
            </w:pPr>
            <w:ins w:id="1134" w:author="柠栀" w:date="2025-05-07T11:24:38Z">
              <w:r>
                <w:rPr>
                  <w:rFonts w:hint="default" w:ascii="Segoe UI" w:hAnsi="Segoe UI" w:eastAsia="Segoe UI" w:cs="Segoe UI"/>
                  <w:i w:val="0"/>
                  <w:iCs w:val="0"/>
                  <w:caps w:val="0"/>
                  <w:color w:val="000000"/>
                  <w:spacing w:val="0"/>
                  <w:kern w:val="0"/>
                  <w:sz w:val="16"/>
                  <w:szCs w:val="16"/>
                  <w:lang w:val="en-US" w:eastAsia="zh-CN" w:bidi="ar"/>
                </w:rPr>
                <w:t>评论帖子</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B944D33">
            <w:pPr>
              <w:keepNext w:val="0"/>
              <w:keepLines w:val="0"/>
              <w:widowControl/>
              <w:suppressLineNumbers w:val="0"/>
              <w:jc w:val="left"/>
              <w:rPr>
                <w:ins w:id="1135" w:author="柠栀" w:date="2025-05-07T11:24:38Z"/>
                <w:rFonts w:hint="default" w:ascii="Segoe UI" w:hAnsi="Segoe UI" w:eastAsia="Segoe UI" w:cs="Segoe UI"/>
                <w:i w:val="0"/>
                <w:iCs w:val="0"/>
                <w:caps w:val="0"/>
                <w:color w:val="000000"/>
                <w:spacing w:val="0"/>
                <w:sz w:val="16"/>
                <w:szCs w:val="16"/>
              </w:rPr>
            </w:pPr>
            <w:ins w:id="1136" w:author="柠栀" w:date="2025-05-07T11:24:38Z">
              <w:r>
                <w:rPr>
                  <w:rFonts w:hint="default"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1555F4AA">
            <w:pPr>
              <w:keepNext w:val="0"/>
              <w:keepLines w:val="0"/>
              <w:widowControl/>
              <w:suppressLineNumbers w:val="0"/>
              <w:jc w:val="left"/>
              <w:rPr>
                <w:ins w:id="1137" w:author="柠栀" w:date="2025-05-07T11:24:38Z"/>
                <w:rFonts w:hint="default" w:ascii="Segoe UI" w:hAnsi="Segoe UI" w:eastAsia="Segoe UI" w:cs="Segoe UI"/>
                <w:i w:val="0"/>
                <w:iCs w:val="0"/>
                <w:caps w:val="0"/>
                <w:color w:val="000000"/>
                <w:spacing w:val="0"/>
                <w:sz w:val="16"/>
                <w:szCs w:val="16"/>
              </w:rPr>
            </w:pPr>
            <w:ins w:id="1138" w:author="柠栀" w:date="2025-05-07T11:24:38Z">
              <w:r>
                <w:rPr>
                  <w:rFonts w:hint="default"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0766B0FD">
            <w:pPr>
              <w:keepNext w:val="0"/>
              <w:keepLines w:val="0"/>
              <w:widowControl/>
              <w:suppressLineNumbers w:val="0"/>
              <w:jc w:val="left"/>
              <w:rPr>
                <w:ins w:id="1139" w:author="柠栀" w:date="2025-05-07T11:24:38Z"/>
                <w:rFonts w:hint="default" w:ascii="Segoe UI" w:hAnsi="Segoe UI" w:eastAsia="Segoe UI" w:cs="Segoe UI"/>
                <w:i w:val="0"/>
                <w:iCs w:val="0"/>
                <w:caps w:val="0"/>
                <w:color w:val="000000"/>
                <w:spacing w:val="0"/>
                <w:sz w:val="16"/>
                <w:szCs w:val="16"/>
              </w:rPr>
            </w:pPr>
            <w:ins w:id="1140" w:author="柠栀" w:date="2025-05-07T11:24:38Z">
              <w:r>
                <w:rPr>
                  <w:rFonts w:hint="default"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3E0B56E8">
            <w:pPr>
              <w:keepNext w:val="0"/>
              <w:keepLines w:val="0"/>
              <w:widowControl/>
              <w:suppressLineNumbers w:val="0"/>
              <w:jc w:val="left"/>
              <w:rPr>
                <w:ins w:id="1141" w:author="柠栀" w:date="2025-05-07T11:24:38Z"/>
                <w:rFonts w:hint="default" w:ascii="Segoe UI" w:hAnsi="Segoe UI" w:eastAsia="Segoe UI" w:cs="Segoe UI"/>
                <w:i w:val="0"/>
                <w:iCs w:val="0"/>
                <w:caps w:val="0"/>
                <w:color w:val="000000"/>
                <w:spacing w:val="0"/>
                <w:sz w:val="16"/>
                <w:szCs w:val="16"/>
              </w:rPr>
            </w:pPr>
            <w:ins w:id="1142" w:author="柠栀" w:date="2025-05-07T11:24:38Z">
              <w:r>
                <w:rPr>
                  <w:rFonts w:hint="default" w:ascii="Segoe UI" w:hAnsi="Segoe UI" w:eastAsia="Segoe UI" w:cs="Segoe UI"/>
                  <w:i w:val="0"/>
                  <w:iCs w:val="0"/>
                  <w:caps w:val="0"/>
                  <w:color w:val="000000"/>
                  <w:spacing w:val="0"/>
                  <w:kern w:val="0"/>
                  <w:sz w:val="16"/>
                  <w:szCs w:val="16"/>
                  <w:lang w:val="en-US" w:eastAsia="zh-CN" w:bidi="ar"/>
                </w:rPr>
                <w:t>3×0.4 + 3×0.3 + 3×0.3 = 3.0</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3A7E5DE5">
            <w:pPr>
              <w:keepNext w:val="0"/>
              <w:keepLines w:val="0"/>
              <w:widowControl/>
              <w:suppressLineNumbers w:val="0"/>
              <w:jc w:val="left"/>
              <w:rPr>
                <w:ins w:id="1143" w:author="柠栀" w:date="2025-05-07T11:24:38Z"/>
                <w:rFonts w:hint="default" w:ascii="Segoe UI" w:hAnsi="Segoe UI" w:eastAsia="Segoe UI" w:cs="Segoe UI"/>
                <w:i w:val="0"/>
                <w:iCs w:val="0"/>
                <w:caps w:val="0"/>
                <w:color w:val="000000"/>
                <w:spacing w:val="0"/>
                <w:sz w:val="16"/>
                <w:szCs w:val="16"/>
              </w:rPr>
            </w:pPr>
            <w:ins w:id="1144" w:author="柠栀" w:date="2025-05-07T11:24:38Z">
              <w:r>
                <w:rPr>
                  <w:rFonts w:hint="default" w:ascii="Segoe UI" w:hAnsi="Segoe UI" w:eastAsia="Segoe UI" w:cs="Segoe UI"/>
                  <w:i w:val="0"/>
                  <w:iCs w:val="0"/>
                  <w:caps w:val="0"/>
                  <w:color w:val="000000"/>
                  <w:spacing w:val="0"/>
                  <w:kern w:val="0"/>
                  <w:sz w:val="16"/>
                  <w:szCs w:val="16"/>
                  <w:lang w:val="en-US" w:eastAsia="zh-CN" w:bidi="ar"/>
                </w:rPr>
                <w:t>12</w:t>
              </w:r>
            </w:ins>
          </w:p>
        </w:tc>
      </w:tr>
      <w:tr w14:paraId="068513B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ins w:id="1145" w:author="柠栀" w:date="2025-05-07T11:24:38Z"/>
        </w:trPr>
        <w:tc>
          <w:tcPr>
            <w:tcW w:w="0" w:type="auto"/>
            <w:tcBorders>
              <w:top w:val="nil"/>
              <w:left w:val="nil"/>
              <w:bottom w:val="nil"/>
            </w:tcBorders>
            <w:shd w:val="clear" w:color="auto" w:fill="FFFFFF"/>
            <w:tcMar>
              <w:top w:w="120" w:type="dxa"/>
              <w:left w:w="180" w:type="dxa"/>
              <w:bottom w:w="120" w:type="dxa"/>
              <w:right w:w="180" w:type="dxa"/>
            </w:tcMar>
            <w:vAlign w:val="center"/>
          </w:tcPr>
          <w:p w14:paraId="0D5F2618">
            <w:pPr>
              <w:keepNext w:val="0"/>
              <w:keepLines w:val="0"/>
              <w:widowControl/>
              <w:suppressLineNumbers w:val="0"/>
              <w:jc w:val="left"/>
              <w:rPr>
                <w:ins w:id="1146" w:author="柠栀" w:date="2025-05-07T11:24:38Z"/>
                <w:rFonts w:hint="default" w:ascii="Segoe UI" w:hAnsi="Segoe UI" w:eastAsia="Segoe UI" w:cs="Segoe UI"/>
                <w:i w:val="0"/>
                <w:iCs w:val="0"/>
                <w:caps w:val="0"/>
                <w:color w:val="000000"/>
                <w:spacing w:val="0"/>
                <w:sz w:val="16"/>
                <w:szCs w:val="16"/>
              </w:rPr>
            </w:pPr>
            <w:ins w:id="1147" w:author="柠栀" w:date="2025-05-07T11:24:38Z">
              <w:r>
                <w:rPr>
                  <w:rFonts w:hint="default" w:ascii="Segoe UI" w:hAnsi="Segoe UI" w:eastAsia="Segoe UI" w:cs="Segoe UI"/>
                  <w:i w:val="0"/>
                  <w:iCs w:val="0"/>
                  <w:caps w:val="0"/>
                  <w:color w:val="000000"/>
                  <w:spacing w:val="0"/>
                  <w:kern w:val="0"/>
                  <w:sz w:val="16"/>
                  <w:szCs w:val="16"/>
                  <w:lang w:val="en-US" w:eastAsia="zh-CN" w:bidi="ar"/>
                </w:rPr>
                <w:t>FNC - 15</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4BB09A08">
            <w:pPr>
              <w:keepNext w:val="0"/>
              <w:keepLines w:val="0"/>
              <w:widowControl/>
              <w:suppressLineNumbers w:val="0"/>
              <w:jc w:val="left"/>
              <w:rPr>
                <w:ins w:id="1148" w:author="柠栀" w:date="2025-05-07T11:24:38Z"/>
                <w:rFonts w:hint="default" w:ascii="Segoe UI" w:hAnsi="Segoe UI" w:eastAsia="Segoe UI" w:cs="Segoe UI"/>
                <w:i w:val="0"/>
                <w:iCs w:val="0"/>
                <w:caps w:val="0"/>
                <w:color w:val="000000"/>
                <w:spacing w:val="0"/>
                <w:sz w:val="16"/>
                <w:szCs w:val="16"/>
              </w:rPr>
            </w:pPr>
            <w:ins w:id="1149" w:author="柠栀" w:date="2025-05-07T11:24:38Z">
              <w:r>
                <w:rPr>
                  <w:rFonts w:hint="default" w:ascii="Segoe UI" w:hAnsi="Segoe UI" w:eastAsia="Segoe UI" w:cs="Segoe UI"/>
                  <w:i w:val="0"/>
                  <w:iCs w:val="0"/>
                  <w:caps w:val="0"/>
                  <w:color w:val="000000"/>
                  <w:spacing w:val="0"/>
                  <w:kern w:val="0"/>
                  <w:sz w:val="16"/>
                  <w:szCs w:val="16"/>
                  <w:lang w:val="en-US" w:eastAsia="zh-CN" w:bidi="ar"/>
                </w:rPr>
                <w:t>我的反馈</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1F6D006F">
            <w:pPr>
              <w:keepNext w:val="0"/>
              <w:keepLines w:val="0"/>
              <w:widowControl/>
              <w:suppressLineNumbers w:val="0"/>
              <w:jc w:val="left"/>
              <w:rPr>
                <w:ins w:id="1150" w:author="柠栀" w:date="2025-05-07T11:24:38Z"/>
                <w:rFonts w:hint="default" w:ascii="Segoe UI" w:hAnsi="Segoe UI" w:eastAsia="Segoe UI" w:cs="Segoe UI"/>
                <w:i w:val="0"/>
                <w:iCs w:val="0"/>
                <w:caps w:val="0"/>
                <w:color w:val="000000"/>
                <w:spacing w:val="0"/>
                <w:sz w:val="16"/>
                <w:szCs w:val="16"/>
              </w:rPr>
            </w:pPr>
            <w:ins w:id="1151" w:author="柠栀" w:date="2025-05-07T11:24:38Z">
              <w:r>
                <w:rPr>
                  <w:rFonts w:hint="default"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44BF250C">
            <w:pPr>
              <w:keepNext w:val="0"/>
              <w:keepLines w:val="0"/>
              <w:widowControl/>
              <w:suppressLineNumbers w:val="0"/>
              <w:jc w:val="left"/>
              <w:rPr>
                <w:ins w:id="1152" w:author="柠栀" w:date="2025-05-07T11:24:38Z"/>
                <w:rFonts w:hint="default" w:ascii="Segoe UI" w:hAnsi="Segoe UI" w:eastAsia="Segoe UI" w:cs="Segoe UI"/>
                <w:i w:val="0"/>
                <w:iCs w:val="0"/>
                <w:caps w:val="0"/>
                <w:color w:val="000000"/>
                <w:spacing w:val="0"/>
                <w:sz w:val="16"/>
                <w:szCs w:val="16"/>
              </w:rPr>
            </w:pPr>
            <w:ins w:id="1153" w:author="柠栀" w:date="2025-05-07T11:24:38Z">
              <w:r>
                <w:rPr>
                  <w:rFonts w:hint="default"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0AE47BA4">
            <w:pPr>
              <w:keepNext w:val="0"/>
              <w:keepLines w:val="0"/>
              <w:widowControl/>
              <w:suppressLineNumbers w:val="0"/>
              <w:jc w:val="left"/>
              <w:rPr>
                <w:ins w:id="1154" w:author="柠栀" w:date="2025-05-07T11:24:38Z"/>
                <w:rFonts w:hint="default" w:ascii="Segoe UI" w:hAnsi="Segoe UI" w:eastAsia="Segoe UI" w:cs="Segoe UI"/>
                <w:i w:val="0"/>
                <w:iCs w:val="0"/>
                <w:caps w:val="0"/>
                <w:color w:val="000000"/>
                <w:spacing w:val="0"/>
                <w:sz w:val="16"/>
                <w:szCs w:val="16"/>
              </w:rPr>
            </w:pPr>
            <w:ins w:id="1155" w:author="柠栀" w:date="2025-05-07T11:24:38Z">
              <w:r>
                <w:rPr>
                  <w:rFonts w:hint="default"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0DA50129">
            <w:pPr>
              <w:keepNext w:val="0"/>
              <w:keepLines w:val="0"/>
              <w:widowControl/>
              <w:suppressLineNumbers w:val="0"/>
              <w:jc w:val="left"/>
              <w:rPr>
                <w:ins w:id="1156" w:author="柠栀" w:date="2025-05-07T11:24:38Z"/>
                <w:rFonts w:hint="default" w:ascii="Segoe UI" w:hAnsi="Segoe UI" w:eastAsia="Segoe UI" w:cs="Segoe UI"/>
                <w:i w:val="0"/>
                <w:iCs w:val="0"/>
                <w:caps w:val="0"/>
                <w:color w:val="000000"/>
                <w:spacing w:val="0"/>
                <w:sz w:val="16"/>
                <w:szCs w:val="16"/>
              </w:rPr>
            </w:pPr>
            <w:ins w:id="1157" w:author="柠栀" w:date="2025-05-07T11:24:38Z">
              <w:r>
                <w:rPr>
                  <w:rFonts w:hint="default" w:ascii="Segoe UI" w:hAnsi="Segoe UI" w:eastAsia="Segoe UI" w:cs="Segoe UI"/>
                  <w:i w:val="0"/>
                  <w:iCs w:val="0"/>
                  <w:caps w:val="0"/>
                  <w:color w:val="000000"/>
                  <w:spacing w:val="0"/>
                  <w:kern w:val="0"/>
                  <w:sz w:val="16"/>
                  <w:szCs w:val="16"/>
                  <w:lang w:val="en-US" w:eastAsia="zh-CN" w:bidi="ar"/>
                </w:rPr>
                <w:t>3×0.4 + 3×0.3 + 3×0.3 = 3.0</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493E2A27">
            <w:pPr>
              <w:keepNext w:val="0"/>
              <w:keepLines w:val="0"/>
              <w:widowControl/>
              <w:suppressLineNumbers w:val="0"/>
              <w:jc w:val="left"/>
              <w:rPr>
                <w:ins w:id="1158" w:author="柠栀" w:date="2025-05-07T11:24:38Z"/>
                <w:rFonts w:hint="default" w:ascii="Segoe UI" w:hAnsi="Segoe UI" w:eastAsia="Segoe UI" w:cs="Segoe UI"/>
                <w:i w:val="0"/>
                <w:iCs w:val="0"/>
                <w:caps w:val="0"/>
                <w:color w:val="000000"/>
                <w:spacing w:val="0"/>
                <w:sz w:val="16"/>
                <w:szCs w:val="16"/>
              </w:rPr>
            </w:pPr>
            <w:ins w:id="1159" w:author="柠栀" w:date="2025-05-07T11:24:38Z">
              <w:r>
                <w:rPr>
                  <w:rFonts w:hint="default" w:ascii="Segoe UI" w:hAnsi="Segoe UI" w:eastAsia="Segoe UI" w:cs="Segoe UI"/>
                  <w:i w:val="0"/>
                  <w:iCs w:val="0"/>
                  <w:caps w:val="0"/>
                  <w:color w:val="000000"/>
                  <w:spacing w:val="0"/>
                  <w:kern w:val="0"/>
                  <w:sz w:val="16"/>
                  <w:szCs w:val="16"/>
                  <w:lang w:val="en-US" w:eastAsia="zh-CN" w:bidi="ar"/>
                </w:rPr>
                <w:t>12</w:t>
              </w:r>
            </w:ins>
          </w:p>
        </w:tc>
      </w:tr>
      <w:tr w14:paraId="1B3CFDB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ins w:id="1160" w:author="柠栀" w:date="2025-05-07T11:24:38Z"/>
        </w:trPr>
        <w:tc>
          <w:tcPr>
            <w:tcW w:w="0" w:type="auto"/>
            <w:tcBorders>
              <w:top w:val="nil"/>
              <w:left w:val="nil"/>
              <w:bottom w:val="nil"/>
            </w:tcBorders>
            <w:shd w:val="clear" w:color="auto" w:fill="FFFFFF"/>
            <w:tcMar>
              <w:top w:w="120" w:type="dxa"/>
              <w:left w:w="180" w:type="dxa"/>
              <w:bottom w:w="120" w:type="dxa"/>
              <w:right w:w="180" w:type="dxa"/>
            </w:tcMar>
            <w:vAlign w:val="center"/>
          </w:tcPr>
          <w:p w14:paraId="25BFB1A3">
            <w:pPr>
              <w:keepNext w:val="0"/>
              <w:keepLines w:val="0"/>
              <w:widowControl/>
              <w:suppressLineNumbers w:val="0"/>
              <w:jc w:val="left"/>
              <w:rPr>
                <w:ins w:id="1161" w:author="柠栀" w:date="2025-05-07T11:24:38Z"/>
                <w:rFonts w:hint="default" w:ascii="Segoe UI" w:hAnsi="Segoe UI" w:eastAsia="Segoe UI" w:cs="Segoe UI"/>
                <w:i w:val="0"/>
                <w:iCs w:val="0"/>
                <w:caps w:val="0"/>
                <w:color w:val="000000"/>
                <w:spacing w:val="0"/>
                <w:sz w:val="16"/>
                <w:szCs w:val="16"/>
              </w:rPr>
            </w:pPr>
            <w:ins w:id="1162" w:author="柠栀" w:date="2025-05-07T11:24:38Z">
              <w:r>
                <w:rPr>
                  <w:rFonts w:hint="default" w:ascii="Segoe UI" w:hAnsi="Segoe UI" w:eastAsia="Segoe UI" w:cs="Segoe UI"/>
                  <w:i w:val="0"/>
                  <w:iCs w:val="0"/>
                  <w:caps w:val="0"/>
                  <w:color w:val="000000"/>
                  <w:spacing w:val="0"/>
                  <w:kern w:val="0"/>
                  <w:sz w:val="16"/>
                  <w:szCs w:val="16"/>
                  <w:lang w:val="en-US" w:eastAsia="zh-CN" w:bidi="ar"/>
                </w:rPr>
                <w:t>FNC - 16</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4E26342C">
            <w:pPr>
              <w:keepNext w:val="0"/>
              <w:keepLines w:val="0"/>
              <w:widowControl/>
              <w:suppressLineNumbers w:val="0"/>
              <w:jc w:val="left"/>
              <w:rPr>
                <w:ins w:id="1163" w:author="柠栀" w:date="2025-05-07T11:24:38Z"/>
                <w:rFonts w:hint="default" w:ascii="Segoe UI" w:hAnsi="Segoe UI" w:eastAsia="Segoe UI" w:cs="Segoe UI"/>
                <w:i w:val="0"/>
                <w:iCs w:val="0"/>
                <w:caps w:val="0"/>
                <w:color w:val="000000"/>
                <w:spacing w:val="0"/>
                <w:sz w:val="16"/>
                <w:szCs w:val="16"/>
              </w:rPr>
            </w:pPr>
            <w:ins w:id="1164" w:author="柠栀" w:date="2025-05-07T11:24:38Z">
              <w:r>
                <w:rPr>
                  <w:rFonts w:hint="default" w:ascii="Segoe UI" w:hAnsi="Segoe UI" w:eastAsia="Segoe UI" w:cs="Segoe UI"/>
                  <w:i w:val="0"/>
                  <w:iCs w:val="0"/>
                  <w:caps w:val="0"/>
                  <w:color w:val="000000"/>
                  <w:spacing w:val="0"/>
                  <w:kern w:val="0"/>
                  <w:sz w:val="16"/>
                  <w:szCs w:val="16"/>
                  <w:lang w:val="en-US" w:eastAsia="zh-CN" w:bidi="ar"/>
                </w:rPr>
                <w:t>新手帮助</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5A9E67B">
            <w:pPr>
              <w:keepNext w:val="0"/>
              <w:keepLines w:val="0"/>
              <w:widowControl/>
              <w:suppressLineNumbers w:val="0"/>
              <w:jc w:val="left"/>
              <w:rPr>
                <w:ins w:id="1165" w:author="柠栀" w:date="2025-05-07T11:24:38Z"/>
                <w:rFonts w:hint="default" w:ascii="Segoe UI" w:hAnsi="Segoe UI" w:eastAsia="Segoe UI" w:cs="Segoe UI"/>
                <w:i w:val="0"/>
                <w:iCs w:val="0"/>
                <w:caps w:val="0"/>
                <w:color w:val="000000"/>
                <w:spacing w:val="0"/>
                <w:sz w:val="16"/>
                <w:szCs w:val="16"/>
              </w:rPr>
            </w:pPr>
            <w:ins w:id="1166" w:author="柠栀" w:date="2025-05-07T11:24:38Z">
              <w:r>
                <w:rPr>
                  <w:rFonts w:hint="default"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5480E646">
            <w:pPr>
              <w:keepNext w:val="0"/>
              <w:keepLines w:val="0"/>
              <w:widowControl/>
              <w:suppressLineNumbers w:val="0"/>
              <w:jc w:val="left"/>
              <w:rPr>
                <w:ins w:id="1167" w:author="柠栀" w:date="2025-05-07T11:24:38Z"/>
                <w:rFonts w:hint="default" w:ascii="Segoe UI" w:hAnsi="Segoe UI" w:eastAsia="Segoe UI" w:cs="Segoe UI"/>
                <w:i w:val="0"/>
                <w:iCs w:val="0"/>
                <w:caps w:val="0"/>
                <w:color w:val="000000"/>
                <w:spacing w:val="0"/>
                <w:sz w:val="16"/>
                <w:szCs w:val="16"/>
              </w:rPr>
            </w:pPr>
            <w:ins w:id="1168" w:author="柠栀" w:date="2025-05-07T11:24:38Z">
              <w:r>
                <w:rPr>
                  <w:rFonts w:hint="default"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353C1E90">
            <w:pPr>
              <w:keepNext w:val="0"/>
              <w:keepLines w:val="0"/>
              <w:widowControl/>
              <w:suppressLineNumbers w:val="0"/>
              <w:jc w:val="left"/>
              <w:rPr>
                <w:ins w:id="1169" w:author="柠栀" w:date="2025-05-07T11:24:38Z"/>
                <w:rFonts w:hint="default" w:ascii="Segoe UI" w:hAnsi="Segoe UI" w:eastAsia="Segoe UI" w:cs="Segoe UI"/>
                <w:i w:val="0"/>
                <w:iCs w:val="0"/>
                <w:caps w:val="0"/>
                <w:color w:val="000000"/>
                <w:spacing w:val="0"/>
                <w:sz w:val="16"/>
                <w:szCs w:val="16"/>
              </w:rPr>
            </w:pPr>
            <w:ins w:id="1170" w:author="柠栀" w:date="2025-05-07T11:24:38Z">
              <w:r>
                <w:rPr>
                  <w:rFonts w:hint="default" w:ascii="Segoe UI" w:hAnsi="Segoe UI" w:eastAsia="Segoe UI" w:cs="Segoe UI"/>
                  <w:i w:val="0"/>
                  <w:iCs w:val="0"/>
                  <w:caps w:val="0"/>
                  <w:color w:val="000000"/>
                  <w:spacing w:val="0"/>
                  <w:kern w:val="0"/>
                  <w:sz w:val="16"/>
                  <w:szCs w:val="16"/>
                  <w:lang w:val="en-US" w:eastAsia="zh-CN" w:bidi="ar"/>
                </w:rPr>
                <w:t>2</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59A5B714">
            <w:pPr>
              <w:keepNext w:val="0"/>
              <w:keepLines w:val="0"/>
              <w:widowControl/>
              <w:suppressLineNumbers w:val="0"/>
              <w:jc w:val="left"/>
              <w:rPr>
                <w:ins w:id="1171" w:author="柠栀" w:date="2025-05-07T11:24:38Z"/>
                <w:rFonts w:hint="default" w:ascii="Segoe UI" w:hAnsi="Segoe UI" w:eastAsia="Segoe UI" w:cs="Segoe UI"/>
                <w:i w:val="0"/>
                <w:iCs w:val="0"/>
                <w:caps w:val="0"/>
                <w:color w:val="000000"/>
                <w:spacing w:val="0"/>
                <w:sz w:val="16"/>
                <w:szCs w:val="16"/>
              </w:rPr>
            </w:pPr>
            <w:ins w:id="1172" w:author="柠栀" w:date="2025-05-07T11:24:38Z">
              <w:r>
                <w:rPr>
                  <w:rFonts w:hint="default" w:ascii="Segoe UI" w:hAnsi="Segoe UI" w:eastAsia="Segoe UI" w:cs="Segoe UI"/>
                  <w:i w:val="0"/>
                  <w:iCs w:val="0"/>
                  <w:caps w:val="0"/>
                  <w:color w:val="000000"/>
                  <w:spacing w:val="0"/>
                  <w:kern w:val="0"/>
                  <w:sz w:val="16"/>
                  <w:szCs w:val="16"/>
                  <w:lang w:val="en-US" w:eastAsia="zh-CN" w:bidi="ar"/>
                </w:rPr>
                <w:t>3×0.4 + 3×0.3 + 2×0.3 = 2.7</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5C178EAF">
            <w:pPr>
              <w:keepNext w:val="0"/>
              <w:keepLines w:val="0"/>
              <w:widowControl/>
              <w:suppressLineNumbers w:val="0"/>
              <w:jc w:val="left"/>
              <w:rPr>
                <w:ins w:id="1173" w:author="柠栀" w:date="2025-05-07T11:24:38Z"/>
                <w:rFonts w:hint="default" w:ascii="Segoe UI" w:hAnsi="Segoe UI" w:eastAsia="Segoe UI" w:cs="Segoe UI"/>
                <w:i w:val="0"/>
                <w:iCs w:val="0"/>
                <w:caps w:val="0"/>
                <w:color w:val="000000"/>
                <w:spacing w:val="0"/>
                <w:sz w:val="16"/>
                <w:szCs w:val="16"/>
              </w:rPr>
            </w:pPr>
            <w:ins w:id="1174" w:author="柠栀" w:date="2025-05-07T11:24:38Z">
              <w:r>
                <w:rPr>
                  <w:rFonts w:hint="default" w:ascii="Segoe UI" w:hAnsi="Segoe UI" w:eastAsia="Segoe UI" w:cs="Segoe UI"/>
                  <w:i w:val="0"/>
                  <w:iCs w:val="0"/>
                  <w:caps w:val="0"/>
                  <w:color w:val="000000"/>
                  <w:spacing w:val="0"/>
                  <w:kern w:val="0"/>
                  <w:sz w:val="16"/>
                  <w:szCs w:val="16"/>
                  <w:lang w:val="en-US" w:eastAsia="zh-CN" w:bidi="ar"/>
                </w:rPr>
                <w:t>16</w:t>
              </w:r>
            </w:ins>
          </w:p>
        </w:tc>
      </w:tr>
    </w:tbl>
    <w:p w14:paraId="08DABEFD">
      <w:pPr>
        <w:outlineLvl w:val="2"/>
        <w:rPr>
          <w:ins w:id="1176" w:author="柠栀" w:date="2025-05-07T11:28:42Z"/>
          <w:rFonts w:hint="eastAsia" w:ascii="楷体" w:hAnsi="楷体" w:eastAsia="楷体" w:cs="楷体"/>
          <w:b/>
          <w:bCs/>
          <w:sz w:val="30"/>
          <w:szCs w:val="30"/>
          <w:lang w:val="en-US" w:eastAsia="zh-CN"/>
        </w:rPr>
        <w:pPrChange w:id="1175" w:author="柠栀" w:date="2025-05-07T11:28:39Z">
          <w:pPr/>
        </w:pPrChange>
      </w:pPr>
      <w:ins w:id="1177" w:author="柠栀" w:date="2025-05-07T11:28:12Z">
        <w:bookmarkStart w:id="133" w:name="_Toc18839"/>
        <w:r>
          <w:rPr>
            <w:rFonts w:hint="eastAsia" w:ascii="楷体" w:hAnsi="楷体" w:eastAsia="楷体" w:cs="楷体"/>
            <w:b/>
            <w:bCs/>
            <w:sz w:val="30"/>
            <w:szCs w:val="30"/>
            <w:lang w:val="en-US" w:eastAsia="zh-CN"/>
            <w:rPrChange w:id="1178" w:author="柠栀" w:date="2025-05-07T11:28:39Z">
              <w:rPr>
                <w:rFonts w:hint="eastAsia"/>
                <w:lang w:val="en-US" w:eastAsia="zh-CN"/>
              </w:rPr>
            </w:rPrChange>
          </w:rPr>
          <w:t>4</w:t>
        </w:r>
      </w:ins>
      <w:ins w:id="1179" w:author="柠栀" w:date="2025-05-07T11:28:13Z">
        <w:r>
          <w:rPr>
            <w:rFonts w:hint="eastAsia" w:ascii="楷体" w:hAnsi="楷体" w:eastAsia="楷体" w:cs="楷体"/>
            <w:b/>
            <w:bCs/>
            <w:sz w:val="30"/>
            <w:szCs w:val="30"/>
            <w:lang w:val="en-US" w:eastAsia="zh-CN"/>
            <w:rPrChange w:id="1180" w:author="柠栀" w:date="2025-05-07T11:28:39Z">
              <w:rPr>
                <w:rFonts w:hint="eastAsia"/>
                <w:lang w:val="en-US" w:eastAsia="zh-CN"/>
              </w:rPr>
            </w:rPrChange>
          </w:rPr>
          <w:t>.</w:t>
        </w:r>
      </w:ins>
      <w:ins w:id="1181" w:author="柠栀" w:date="2025-05-07T11:28:14Z">
        <w:r>
          <w:rPr>
            <w:rFonts w:hint="eastAsia" w:ascii="楷体" w:hAnsi="楷体" w:eastAsia="楷体" w:cs="楷体"/>
            <w:b/>
            <w:bCs/>
            <w:sz w:val="30"/>
            <w:szCs w:val="30"/>
            <w:lang w:val="en-US" w:eastAsia="zh-CN"/>
            <w:rPrChange w:id="1182" w:author="柠栀" w:date="2025-05-07T11:28:39Z">
              <w:rPr>
                <w:rFonts w:hint="eastAsia"/>
                <w:lang w:val="en-US" w:eastAsia="zh-CN"/>
              </w:rPr>
            </w:rPrChange>
          </w:rPr>
          <w:t>6.2</w:t>
        </w:r>
      </w:ins>
      <w:ins w:id="1183" w:author="柠栀" w:date="2025-05-07T11:28:22Z">
        <w:r>
          <w:rPr>
            <w:rFonts w:hint="eastAsia" w:ascii="楷体" w:hAnsi="楷体" w:eastAsia="楷体" w:cs="楷体"/>
            <w:b/>
            <w:bCs/>
            <w:sz w:val="30"/>
            <w:szCs w:val="30"/>
            <w:lang w:val="en-US" w:eastAsia="zh-CN"/>
            <w:rPrChange w:id="1184" w:author="柠栀" w:date="2025-05-07T11:28:39Z">
              <w:rPr>
                <w:rFonts w:hint="eastAsia"/>
                <w:lang w:val="en-US" w:eastAsia="zh-CN"/>
              </w:rPr>
            </w:rPrChange>
          </w:rPr>
          <w:t>非功能性</w:t>
        </w:r>
      </w:ins>
      <w:ins w:id="1185" w:author="柠栀" w:date="2025-05-07T11:28:23Z">
        <w:r>
          <w:rPr>
            <w:rFonts w:hint="eastAsia" w:ascii="楷体" w:hAnsi="楷体" w:eastAsia="楷体" w:cs="楷体"/>
            <w:b/>
            <w:bCs/>
            <w:sz w:val="30"/>
            <w:szCs w:val="30"/>
            <w:lang w:val="en-US" w:eastAsia="zh-CN"/>
            <w:rPrChange w:id="1186" w:author="柠栀" w:date="2025-05-07T11:28:39Z">
              <w:rPr>
                <w:rFonts w:hint="eastAsia"/>
                <w:lang w:val="en-US" w:eastAsia="zh-CN"/>
              </w:rPr>
            </w:rPrChange>
          </w:rPr>
          <w:t>需求</w:t>
        </w:r>
        <w:bookmarkEnd w:id="133"/>
      </w:ins>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605"/>
        <w:gridCol w:w="697"/>
        <w:gridCol w:w="828"/>
        <w:gridCol w:w="1218"/>
        <w:gridCol w:w="1278"/>
        <w:gridCol w:w="1190"/>
        <w:gridCol w:w="558"/>
        <w:gridCol w:w="595"/>
        <w:gridCol w:w="761"/>
        <w:gridCol w:w="936"/>
      </w:tblGrid>
      <w:tr w14:paraId="43AFC3C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Header/>
          <w:ins w:id="1187" w:author="柠栀" w:date="2025-05-07T11:28:58Z"/>
        </w:trPr>
        <w:tc>
          <w:tcPr>
            <w:tcW w:w="0" w:type="auto"/>
            <w:tcBorders>
              <w:top w:val="nil"/>
              <w:left w:val="nil"/>
              <w:bottom w:val="nil"/>
            </w:tcBorders>
            <w:shd w:val="clear" w:color="auto" w:fill="FFFFFF"/>
            <w:tcMar>
              <w:top w:w="120" w:type="dxa"/>
              <w:left w:w="180" w:type="dxa"/>
              <w:bottom w:w="120" w:type="dxa"/>
              <w:right w:w="180" w:type="dxa"/>
            </w:tcMar>
            <w:vAlign w:val="center"/>
          </w:tcPr>
          <w:p w14:paraId="0CC48367">
            <w:pPr>
              <w:keepNext w:val="0"/>
              <w:keepLines w:val="0"/>
              <w:widowControl/>
              <w:suppressLineNumbers w:val="0"/>
              <w:jc w:val="center"/>
              <w:rPr>
                <w:ins w:id="1188" w:author="柠栀" w:date="2025-05-07T11:28:58Z"/>
                <w:rFonts w:hint="default" w:ascii="Segoe UI" w:hAnsi="Segoe UI" w:eastAsia="宋体" w:cs="Segoe UI"/>
                <w:b/>
                <w:bCs/>
                <w:i w:val="0"/>
                <w:iCs w:val="0"/>
                <w:caps w:val="0"/>
                <w:color w:val="000000"/>
                <w:spacing w:val="0"/>
                <w:sz w:val="16"/>
                <w:szCs w:val="16"/>
                <w:lang w:val="en-US" w:eastAsia="zh-CN"/>
              </w:rPr>
            </w:pPr>
            <w:ins w:id="1189" w:author="柠栀" w:date="2025-05-07T11:28:58Z">
              <w:r>
                <w:rPr>
                  <w:rFonts w:hint="eastAsia" w:ascii="Segoe UI" w:hAnsi="Segoe UI" w:eastAsia="宋体" w:cs="Segoe UI"/>
                  <w:b/>
                  <w:bCs/>
                  <w:i w:val="0"/>
                  <w:iCs w:val="0"/>
                  <w:caps w:val="0"/>
                  <w:color w:val="000000"/>
                  <w:spacing w:val="0"/>
                  <w:sz w:val="16"/>
                  <w:szCs w:val="16"/>
                  <w:lang w:val="en-US" w:eastAsia="zh-CN"/>
                </w:rPr>
                <w:t>优先级排序</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13C9CBA9">
            <w:pPr>
              <w:keepNext w:val="0"/>
              <w:keepLines w:val="0"/>
              <w:widowControl/>
              <w:suppressLineNumbers w:val="0"/>
              <w:jc w:val="center"/>
              <w:rPr>
                <w:ins w:id="1190" w:author="柠栀" w:date="2025-05-07T11:28:58Z"/>
                <w:rFonts w:hint="default" w:ascii="Segoe UI" w:hAnsi="Segoe UI" w:eastAsia="Segoe UI" w:cs="Segoe UI"/>
                <w:b/>
                <w:bCs/>
                <w:i w:val="0"/>
                <w:iCs w:val="0"/>
                <w:caps w:val="0"/>
                <w:color w:val="000000"/>
                <w:spacing w:val="0"/>
                <w:sz w:val="16"/>
                <w:szCs w:val="16"/>
              </w:rPr>
            </w:pPr>
            <w:ins w:id="1191" w:author="柠栀" w:date="2025-05-07T11:28:58Z">
              <w:r>
                <w:rPr>
                  <w:rFonts w:hint="default" w:ascii="Segoe UI" w:hAnsi="Segoe UI" w:eastAsia="Segoe UI" w:cs="Segoe UI"/>
                  <w:b/>
                  <w:bCs/>
                  <w:i w:val="0"/>
                  <w:iCs w:val="0"/>
                  <w:caps w:val="0"/>
                  <w:color w:val="000000"/>
                  <w:spacing w:val="0"/>
                  <w:kern w:val="0"/>
                  <w:sz w:val="16"/>
                  <w:szCs w:val="16"/>
                  <w:lang w:val="en-US" w:eastAsia="zh-CN" w:bidi="ar"/>
                </w:rPr>
                <w:t>功能编号</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A924349">
            <w:pPr>
              <w:keepNext w:val="0"/>
              <w:keepLines w:val="0"/>
              <w:widowControl/>
              <w:suppressLineNumbers w:val="0"/>
              <w:jc w:val="center"/>
              <w:rPr>
                <w:ins w:id="1192" w:author="柠栀" w:date="2025-05-07T11:28:58Z"/>
                <w:rFonts w:hint="default" w:ascii="Segoe UI" w:hAnsi="Segoe UI" w:eastAsia="Segoe UI" w:cs="Segoe UI"/>
                <w:b/>
                <w:bCs/>
                <w:i w:val="0"/>
                <w:iCs w:val="0"/>
                <w:caps w:val="0"/>
                <w:color w:val="000000"/>
                <w:spacing w:val="0"/>
                <w:sz w:val="16"/>
                <w:szCs w:val="16"/>
              </w:rPr>
            </w:pPr>
            <w:ins w:id="1193" w:author="柠栀" w:date="2025-05-07T11:28:58Z">
              <w:r>
                <w:rPr>
                  <w:rFonts w:hint="default" w:ascii="Segoe UI" w:hAnsi="Segoe UI" w:eastAsia="Segoe UI" w:cs="Segoe UI"/>
                  <w:b/>
                  <w:bCs/>
                  <w:i w:val="0"/>
                  <w:iCs w:val="0"/>
                  <w:caps w:val="0"/>
                  <w:color w:val="000000"/>
                  <w:spacing w:val="0"/>
                  <w:kern w:val="0"/>
                  <w:sz w:val="16"/>
                  <w:szCs w:val="16"/>
                  <w:lang w:val="en-US" w:eastAsia="zh-CN" w:bidi="ar"/>
                </w:rPr>
                <w:t>非功能性需求</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2CF6AC07">
            <w:pPr>
              <w:keepNext w:val="0"/>
              <w:keepLines w:val="0"/>
              <w:widowControl/>
              <w:suppressLineNumbers w:val="0"/>
              <w:jc w:val="center"/>
              <w:rPr>
                <w:ins w:id="1194" w:author="柠栀" w:date="2025-05-07T11:28:58Z"/>
                <w:rFonts w:hint="default" w:ascii="Segoe UI" w:hAnsi="Segoe UI" w:eastAsia="Segoe UI" w:cs="Segoe UI"/>
                <w:b/>
                <w:bCs/>
                <w:i w:val="0"/>
                <w:iCs w:val="0"/>
                <w:caps w:val="0"/>
                <w:color w:val="000000"/>
                <w:spacing w:val="0"/>
                <w:sz w:val="16"/>
                <w:szCs w:val="16"/>
              </w:rPr>
            </w:pPr>
            <w:ins w:id="1195" w:author="柠栀" w:date="2025-05-07T11:28:58Z">
              <w:r>
                <w:rPr>
                  <w:rFonts w:hint="default" w:ascii="Segoe UI" w:hAnsi="Segoe UI" w:eastAsia="Segoe UI" w:cs="Segoe UI"/>
                  <w:b/>
                  <w:bCs/>
                  <w:i w:val="0"/>
                  <w:iCs w:val="0"/>
                  <w:caps w:val="0"/>
                  <w:color w:val="000000"/>
                  <w:spacing w:val="0"/>
                  <w:kern w:val="0"/>
                  <w:sz w:val="16"/>
                  <w:szCs w:val="16"/>
                  <w:lang w:val="en-US" w:eastAsia="zh-CN" w:bidi="ar"/>
                </w:rPr>
                <w:t>输入量</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43E340E3">
            <w:pPr>
              <w:keepNext w:val="0"/>
              <w:keepLines w:val="0"/>
              <w:widowControl/>
              <w:suppressLineNumbers w:val="0"/>
              <w:jc w:val="center"/>
              <w:rPr>
                <w:ins w:id="1196" w:author="柠栀" w:date="2025-05-07T11:28:58Z"/>
                <w:rFonts w:hint="default" w:ascii="Segoe UI" w:hAnsi="Segoe UI" w:eastAsia="Segoe UI" w:cs="Segoe UI"/>
                <w:b/>
                <w:bCs/>
                <w:i w:val="0"/>
                <w:iCs w:val="0"/>
                <w:caps w:val="0"/>
                <w:color w:val="000000"/>
                <w:spacing w:val="0"/>
                <w:sz w:val="16"/>
                <w:szCs w:val="16"/>
              </w:rPr>
            </w:pPr>
            <w:ins w:id="1197" w:author="柠栀" w:date="2025-05-07T11:28:58Z">
              <w:r>
                <w:rPr>
                  <w:rFonts w:hint="default" w:ascii="Segoe UI" w:hAnsi="Segoe UI" w:eastAsia="Segoe UI" w:cs="Segoe UI"/>
                  <w:b/>
                  <w:bCs/>
                  <w:i w:val="0"/>
                  <w:iCs w:val="0"/>
                  <w:caps w:val="0"/>
                  <w:color w:val="000000"/>
                  <w:spacing w:val="0"/>
                  <w:kern w:val="0"/>
                  <w:sz w:val="16"/>
                  <w:szCs w:val="16"/>
                  <w:lang w:val="en-US" w:eastAsia="zh-CN" w:bidi="ar"/>
                </w:rPr>
                <w:t>处理过程</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4AA04391">
            <w:pPr>
              <w:keepNext w:val="0"/>
              <w:keepLines w:val="0"/>
              <w:widowControl/>
              <w:suppressLineNumbers w:val="0"/>
              <w:jc w:val="center"/>
              <w:rPr>
                <w:ins w:id="1198" w:author="柠栀" w:date="2025-05-07T11:28:58Z"/>
                <w:rFonts w:hint="default" w:ascii="Segoe UI" w:hAnsi="Segoe UI" w:eastAsia="Segoe UI" w:cs="Segoe UI"/>
                <w:b/>
                <w:bCs/>
                <w:i w:val="0"/>
                <w:iCs w:val="0"/>
                <w:caps w:val="0"/>
                <w:color w:val="000000"/>
                <w:spacing w:val="0"/>
                <w:sz w:val="16"/>
                <w:szCs w:val="16"/>
              </w:rPr>
            </w:pPr>
            <w:ins w:id="1199" w:author="柠栀" w:date="2025-05-07T11:28:58Z">
              <w:r>
                <w:rPr>
                  <w:rFonts w:hint="default" w:ascii="Segoe UI" w:hAnsi="Segoe UI" w:eastAsia="Segoe UI" w:cs="Segoe UI"/>
                  <w:b/>
                  <w:bCs/>
                  <w:i w:val="0"/>
                  <w:iCs w:val="0"/>
                  <w:caps w:val="0"/>
                  <w:color w:val="000000"/>
                  <w:spacing w:val="0"/>
                  <w:kern w:val="0"/>
                  <w:sz w:val="16"/>
                  <w:szCs w:val="16"/>
                  <w:lang w:val="en-US" w:eastAsia="zh-CN" w:bidi="ar"/>
                </w:rPr>
                <w:t>输出量</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05CCCE49">
            <w:pPr>
              <w:keepNext w:val="0"/>
              <w:keepLines w:val="0"/>
              <w:widowControl/>
              <w:suppressLineNumbers w:val="0"/>
              <w:jc w:val="center"/>
              <w:rPr>
                <w:ins w:id="1200" w:author="柠栀" w:date="2025-05-07T11:28:58Z"/>
                <w:rFonts w:hint="default" w:ascii="Segoe UI" w:hAnsi="Segoe UI" w:eastAsia="Segoe UI" w:cs="Segoe UI"/>
                <w:b/>
                <w:bCs/>
                <w:i w:val="0"/>
                <w:iCs w:val="0"/>
                <w:caps w:val="0"/>
                <w:color w:val="000000"/>
                <w:spacing w:val="0"/>
                <w:sz w:val="16"/>
                <w:szCs w:val="16"/>
              </w:rPr>
            </w:pPr>
            <w:ins w:id="1201" w:author="柠栀" w:date="2025-05-07T11:28:58Z">
              <w:r>
                <w:rPr>
                  <w:rFonts w:hint="default" w:ascii="Segoe UI" w:hAnsi="Segoe UI" w:eastAsia="Segoe UI" w:cs="Segoe UI"/>
                  <w:b/>
                  <w:bCs/>
                  <w:i w:val="0"/>
                  <w:iCs w:val="0"/>
                  <w:caps w:val="0"/>
                  <w:color w:val="000000"/>
                  <w:spacing w:val="0"/>
                  <w:kern w:val="0"/>
                  <w:sz w:val="16"/>
                  <w:szCs w:val="16"/>
                  <w:lang w:val="en-US" w:eastAsia="zh-CN" w:bidi="ar"/>
                </w:rPr>
                <w:t>优先级</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3E64F2B4">
            <w:pPr>
              <w:keepNext w:val="0"/>
              <w:keepLines w:val="0"/>
              <w:widowControl/>
              <w:suppressLineNumbers w:val="0"/>
              <w:jc w:val="center"/>
              <w:rPr>
                <w:ins w:id="1202" w:author="柠栀" w:date="2025-05-07T11:28:58Z"/>
                <w:rFonts w:hint="default" w:ascii="Segoe UI" w:hAnsi="Segoe UI" w:eastAsia="Segoe UI" w:cs="Segoe UI"/>
                <w:b/>
                <w:bCs/>
                <w:i w:val="0"/>
                <w:iCs w:val="0"/>
                <w:caps w:val="0"/>
                <w:color w:val="000000"/>
                <w:spacing w:val="0"/>
                <w:sz w:val="16"/>
                <w:szCs w:val="16"/>
              </w:rPr>
            </w:pPr>
            <w:ins w:id="1203" w:author="柠栀" w:date="2025-05-07T11:28:58Z">
              <w:r>
                <w:rPr>
                  <w:rFonts w:hint="default" w:ascii="Segoe UI" w:hAnsi="Segoe UI" w:eastAsia="Segoe UI" w:cs="Segoe UI"/>
                  <w:b/>
                  <w:bCs/>
                  <w:i w:val="0"/>
                  <w:iCs w:val="0"/>
                  <w:caps w:val="0"/>
                  <w:color w:val="000000"/>
                  <w:spacing w:val="0"/>
                  <w:kern w:val="0"/>
                  <w:sz w:val="16"/>
                  <w:szCs w:val="16"/>
                  <w:lang w:val="en-US" w:eastAsia="zh-CN" w:bidi="ar"/>
                </w:rPr>
                <w:t>用户群分类</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67F76210">
            <w:pPr>
              <w:keepNext w:val="0"/>
              <w:keepLines w:val="0"/>
              <w:widowControl/>
              <w:suppressLineNumbers w:val="0"/>
              <w:jc w:val="center"/>
              <w:rPr>
                <w:ins w:id="1204" w:author="柠栀" w:date="2025-05-07T11:28:58Z"/>
                <w:rFonts w:hint="default" w:ascii="Segoe UI" w:hAnsi="Segoe UI" w:eastAsia="Segoe UI" w:cs="Segoe UI"/>
                <w:b/>
                <w:bCs/>
                <w:i w:val="0"/>
                <w:iCs w:val="0"/>
                <w:caps w:val="0"/>
                <w:color w:val="000000"/>
                <w:spacing w:val="0"/>
                <w:sz w:val="16"/>
                <w:szCs w:val="16"/>
              </w:rPr>
            </w:pPr>
            <w:ins w:id="1205" w:author="柠栀" w:date="2025-05-07T11:28:58Z">
              <w:r>
                <w:rPr>
                  <w:rFonts w:hint="default" w:ascii="Segoe UI" w:hAnsi="Segoe UI" w:eastAsia="Segoe UI" w:cs="Segoe UI"/>
                  <w:b/>
                  <w:bCs/>
                  <w:i w:val="0"/>
                  <w:iCs w:val="0"/>
                  <w:caps w:val="0"/>
                  <w:color w:val="000000"/>
                  <w:spacing w:val="0"/>
                  <w:kern w:val="0"/>
                  <w:sz w:val="16"/>
                  <w:szCs w:val="16"/>
                  <w:lang w:val="en-US" w:eastAsia="zh-CN" w:bidi="ar"/>
                </w:rPr>
                <w:t>前置条件</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31892E36">
            <w:pPr>
              <w:keepNext w:val="0"/>
              <w:keepLines w:val="0"/>
              <w:widowControl/>
              <w:suppressLineNumbers w:val="0"/>
              <w:jc w:val="center"/>
              <w:rPr>
                <w:ins w:id="1206" w:author="柠栀" w:date="2025-05-07T11:28:58Z"/>
                <w:rFonts w:hint="default" w:ascii="Segoe UI" w:hAnsi="Segoe UI" w:eastAsia="Segoe UI" w:cs="Segoe UI"/>
                <w:b/>
                <w:bCs/>
                <w:i w:val="0"/>
                <w:iCs w:val="0"/>
                <w:caps w:val="0"/>
                <w:color w:val="000000"/>
                <w:spacing w:val="0"/>
                <w:sz w:val="16"/>
                <w:szCs w:val="16"/>
              </w:rPr>
            </w:pPr>
            <w:ins w:id="1207" w:author="柠栀" w:date="2025-05-07T11:28:58Z">
              <w:r>
                <w:rPr>
                  <w:rFonts w:hint="default" w:ascii="Segoe UI" w:hAnsi="Segoe UI" w:eastAsia="Segoe UI" w:cs="Segoe UI"/>
                  <w:b/>
                  <w:bCs/>
                  <w:i w:val="0"/>
                  <w:iCs w:val="0"/>
                  <w:caps w:val="0"/>
                  <w:color w:val="000000"/>
                  <w:spacing w:val="0"/>
                  <w:kern w:val="0"/>
                  <w:sz w:val="16"/>
                  <w:szCs w:val="16"/>
                  <w:lang w:val="en-US" w:eastAsia="zh-CN" w:bidi="ar"/>
                </w:rPr>
                <w:t>后置条件</w:t>
              </w:r>
            </w:ins>
          </w:p>
        </w:tc>
      </w:tr>
      <w:tr w14:paraId="20A2DFB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ins w:id="1208" w:author="柠栀" w:date="2025-05-07T11:28:58Z"/>
        </w:trPr>
        <w:tc>
          <w:tcPr>
            <w:tcW w:w="0" w:type="auto"/>
            <w:tcBorders>
              <w:top w:val="nil"/>
              <w:left w:val="nil"/>
              <w:bottom w:val="nil"/>
            </w:tcBorders>
            <w:shd w:val="clear" w:color="auto" w:fill="FFFFFF"/>
            <w:tcMar>
              <w:top w:w="120" w:type="dxa"/>
              <w:left w:w="180" w:type="dxa"/>
              <w:bottom w:w="120" w:type="dxa"/>
              <w:right w:w="180" w:type="dxa"/>
            </w:tcMar>
            <w:vAlign w:val="center"/>
          </w:tcPr>
          <w:p w14:paraId="25E4BDB9">
            <w:pPr>
              <w:keepNext w:val="0"/>
              <w:keepLines w:val="0"/>
              <w:widowControl/>
              <w:suppressLineNumbers w:val="0"/>
              <w:jc w:val="left"/>
              <w:rPr>
                <w:ins w:id="1209" w:author="柠栀" w:date="2025-05-07T11:28:58Z"/>
                <w:rFonts w:hint="default" w:ascii="Segoe UI" w:hAnsi="Segoe UI" w:eastAsia="Segoe UI" w:cs="Segoe UI"/>
                <w:i w:val="0"/>
                <w:iCs w:val="0"/>
                <w:caps w:val="0"/>
                <w:color w:val="000000"/>
                <w:spacing w:val="0"/>
                <w:sz w:val="16"/>
                <w:szCs w:val="16"/>
              </w:rPr>
            </w:pPr>
            <w:ins w:id="1210" w:author="柠栀" w:date="2025-05-07T11:28:58Z">
              <w:r>
                <w:rPr>
                  <w:rFonts w:hint="default" w:ascii="Segoe UI" w:hAnsi="Segoe UI" w:eastAsia="Segoe UI" w:cs="Segoe UI"/>
                  <w:i w:val="0"/>
                  <w:iCs w:val="0"/>
                  <w:caps w:val="0"/>
                  <w:color w:val="000000"/>
                  <w:spacing w:val="0"/>
                  <w:kern w:val="0"/>
                  <w:sz w:val="16"/>
                  <w:szCs w:val="16"/>
                  <w:lang w:val="en-US" w:eastAsia="zh-CN" w:bidi="ar"/>
                </w:rPr>
                <w:t>1</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0685C9C9">
            <w:pPr>
              <w:keepNext w:val="0"/>
              <w:keepLines w:val="0"/>
              <w:widowControl/>
              <w:suppressLineNumbers w:val="0"/>
              <w:jc w:val="left"/>
              <w:rPr>
                <w:ins w:id="1211" w:author="柠栀" w:date="2025-05-07T11:28:58Z"/>
                <w:rFonts w:hint="default" w:ascii="Segoe UI" w:hAnsi="Segoe UI" w:eastAsia="Segoe UI" w:cs="Segoe UI"/>
                <w:i w:val="0"/>
                <w:iCs w:val="0"/>
                <w:caps w:val="0"/>
                <w:color w:val="000000"/>
                <w:spacing w:val="0"/>
                <w:sz w:val="16"/>
                <w:szCs w:val="16"/>
                <w:lang w:val="en-US"/>
              </w:rPr>
            </w:pPr>
            <w:ins w:id="1212" w:author="柠栀" w:date="2025-05-07T11:28:58Z">
              <w:r>
                <w:rPr>
                  <w:rFonts w:hint="default" w:ascii="Segoe UI" w:hAnsi="Segoe UI" w:eastAsia="Segoe UI" w:cs="Segoe UI"/>
                  <w:i w:val="0"/>
                  <w:iCs w:val="0"/>
                  <w:caps w:val="0"/>
                  <w:color w:val="000000"/>
                  <w:spacing w:val="0"/>
                  <w:kern w:val="0"/>
                  <w:sz w:val="16"/>
                  <w:szCs w:val="16"/>
                  <w:lang w:val="en-US" w:eastAsia="zh-CN" w:bidi="ar"/>
                </w:rPr>
                <w:t>FNC - 0</w:t>
              </w:r>
            </w:ins>
            <w:ins w:id="1213" w:author="柠栀" w:date="2025-05-07T11:28:58Z">
              <w:r>
                <w:rPr>
                  <w:rFonts w:hint="eastAsia" w:ascii="Segoe UI" w:hAnsi="Segoe UI" w:eastAsia="Segoe UI" w:cs="Segoe UI"/>
                  <w:i w:val="0"/>
                  <w:iCs w:val="0"/>
                  <w:caps w:val="0"/>
                  <w:color w:val="000000"/>
                  <w:spacing w:val="0"/>
                  <w:kern w:val="0"/>
                  <w:sz w:val="16"/>
                  <w:szCs w:val="16"/>
                  <w:lang w:val="en-US" w:eastAsia="zh-CN" w:bidi="ar"/>
                </w:rPr>
                <w:t>1</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26532CAC">
            <w:pPr>
              <w:keepNext w:val="0"/>
              <w:keepLines w:val="0"/>
              <w:widowControl/>
              <w:suppressLineNumbers w:val="0"/>
              <w:jc w:val="left"/>
              <w:rPr>
                <w:ins w:id="1214" w:author="柠栀" w:date="2025-05-07T11:28:58Z"/>
                <w:rFonts w:hint="default" w:ascii="Segoe UI" w:hAnsi="Segoe UI" w:eastAsia="Segoe UI" w:cs="Segoe UI"/>
                <w:i w:val="0"/>
                <w:iCs w:val="0"/>
                <w:caps w:val="0"/>
                <w:color w:val="000000"/>
                <w:spacing w:val="0"/>
                <w:sz w:val="16"/>
                <w:szCs w:val="16"/>
              </w:rPr>
            </w:pPr>
            <w:ins w:id="1215" w:author="柠栀" w:date="2025-05-07T11:28:58Z">
              <w:r>
                <w:rPr>
                  <w:rFonts w:hint="default" w:ascii="Segoe UI" w:hAnsi="Segoe UI" w:eastAsia="Segoe UI" w:cs="Segoe UI"/>
                  <w:i w:val="0"/>
                  <w:iCs w:val="0"/>
                  <w:caps w:val="0"/>
                  <w:color w:val="000000"/>
                  <w:spacing w:val="0"/>
                  <w:kern w:val="0"/>
                  <w:sz w:val="16"/>
                  <w:szCs w:val="16"/>
                  <w:lang w:val="en-US" w:eastAsia="zh-CN" w:bidi="ar"/>
                </w:rPr>
                <w:t>安全性、可用性、性能</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F725218">
            <w:pPr>
              <w:keepNext w:val="0"/>
              <w:keepLines w:val="0"/>
              <w:widowControl/>
              <w:suppressLineNumbers w:val="0"/>
              <w:jc w:val="left"/>
              <w:rPr>
                <w:ins w:id="1216" w:author="柠栀" w:date="2025-05-07T11:28:58Z"/>
                <w:rFonts w:hint="default" w:ascii="Segoe UI" w:hAnsi="Segoe UI" w:eastAsia="Segoe UI" w:cs="Segoe UI"/>
                <w:i w:val="0"/>
                <w:iCs w:val="0"/>
                <w:caps w:val="0"/>
                <w:color w:val="000000"/>
                <w:spacing w:val="0"/>
                <w:sz w:val="16"/>
                <w:szCs w:val="16"/>
              </w:rPr>
            </w:pPr>
            <w:ins w:id="1217" w:author="柠栀" w:date="2025-05-07T11:28:58Z">
              <w:r>
                <w:rPr>
                  <w:rFonts w:hint="default" w:ascii="Segoe UI" w:hAnsi="Segoe UI" w:eastAsia="Segoe UI" w:cs="Segoe UI"/>
                  <w:i w:val="0"/>
                  <w:iCs w:val="0"/>
                  <w:caps w:val="0"/>
                  <w:color w:val="000000"/>
                  <w:spacing w:val="0"/>
                  <w:kern w:val="0"/>
                  <w:sz w:val="16"/>
                  <w:szCs w:val="16"/>
                  <w:lang w:val="en-US" w:eastAsia="zh-CN" w:bidi="ar"/>
                </w:rPr>
                <w:t>用户问题（文字或语音），文档</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1A9BAE72">
            <w:pPr>
              <w:keepNext w:val="0"/>
              <w:keepLines w:val="0"/>
              <w:widowControl/>
              <w:suppressLineNumbers w:val="0"/>
              <w:jc w:val="left"/>
              <w:rPr>
                <w:ins w:id="1218" w:author="柠栀" w:date="2025-05-07T11:28:58Z"/>
                <w:rFonts w:hint="default" w:ascii="Segoe UI" w:hAnsi="Segoe UI" w:eastAsia="Segoe UI" w:cs="Segoe UI"/>
                <w:i w:val="0"/>
                <w:iCs w:val="0"/>
                <w:caps w:val="0"/>
                <w:color w:val="000000"/>
                <w:spacing w:val="0"/>
                <w:sz w:val="16"/>
                <w:szCs w:val="16"/>
              </w:rPr>
            </w:pPr>
            <w:ins w:id="1219" w:author="柠栀" w:date="2025-05-07T11:28:58Z">
              <w:r>
                <w:rPr>
                  <w:rFonts w:hint="default" w:ascii="Segoe UI" w:hAnsi="Segoe UI" w:eastAsia="Segoe UI" w:cs="Segoe UI"/>
                  <w:i w:val="0"/>
                  <w:iCs w:val="0"/>
                  <w:caps w:val="0"/>
                  <w:color w:val="000000"/>
                  <w:spacing w:val="0"/>
                  <w:kern w:val="0"/>
                  <w:sz w:val="16"/>
                  <w:szCs w:val="16"/>
                  <w:lang w:val="en-US" w:eastAsia="zh-CN" w:bidi="ar"/>
                </w:rPr>
                <w:t>语义分析，意图识别，调用知识库或外部服务获取答案，生成语音 / 文本回答</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48A1B083">
            <w:pPr>
              <w:keepNext w:val="0"/>
              <w:keepLines w:val="0"/>
              <w:widowControl/>
              <w:suppressLineNumbers w:val="0"/>
              <w:jc w:val="left"/>
              <w:rPr>
                <w:ins w:id="1220" w:author="柠栀" w:date="2025-05-07T11:28:58Z"/>
                <w:rFonts w:hint="default" w:ascii="Segoe UI" w:hAnsi="Segoe UI" w:eastAsia="Segoe UI" w:cs="Segoe UI"/>
                <w:i w:val="0"/>
                <w:iCs w:val="0"/>
                <w:caps w:val="0"/>
                <w:color w:val="000000"/>
                <w:spacing w:val="0"/>
                <w:sz w:val="16"/>
                <w:szCs w:val="16"/>
              </w:rPr>
            </w:pPr>
            <w:ins w:id="1221" w:author="柠栀" w:date="2025-05-07T11:28:58Z">
              <w:r>
                <w:rPr>
                  <w:rFonts w:hint="default" w:ascii="Segoe UI" w:hAnsi="Segoe UI" w:eastAsia="Segoe UI" w:cs="Segoe UI"/>
                  <w:i w:val="0"/>
                  <w:iCs w:val="0"/>
                  <w:caps w:val="0"/>
                  <w:color w:val="000000"/>
                  <w:spacing w:val="0"/>
                  <w:kern w:val="0"/>
                  <w:sz w:val="16"/>
                  <w:szCs w:val="16"/>
                  <w:lang w:val="en-US" w:eastAsia="zh-CN" w:bidi="ar"/>
                </w:rPr>
                <w:t>问答结果（文本 / 语音），聊天记录列表</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9DE4B94">
            <w:pPr>
              <w:keepNext w:val="0"/>
              <w:keepLines w:val="0"/>
              <w:widowControl/>
              <w:suppressLineNumbers w:val="0"/>
              <w:jc w:val="left"/>
              <w:rPr>
                <w:ins w:id="1222" w:author="柠栀" w:date="2025-05-07T11:28:58Z"/>
                <w:rFonts w:hint="default" w:ascii="Segoe UI" w:hAnsi="Segoe UI" w:eastAsia="Segoe UI" w:cs="Segoe UI"/>
                <w:i w:val="0"/>
                <w:iCs w:val="0"/>
                <w:caps w:val="0"/>
                <w:color w:val="000000"/>
                <w:spacing w:val="0"/>
                <w:sz w:val="16"/>
                <w:szCs w:val="16"/>
              </w:rPr>
            </w:pPr>
            <w:ins w:id="1223" w:author="柠栀" w:date="2025-05-07T11:28:58Z">
              <w:r>
                <w:rPr>
                  <w:rFonts w:hint="default" w:ascii="Segoe UI" w:hAnsi="Segoe UI" w:eastAsia="Segoe UI" w:cs="Segoe UI"/>
                  <w:i w:val="0"/>
                  <w:iCs w:val="0"/>
                  <w:caps w:val="0"/>
                  <w:color w:val="000000"/>
                  <w:spacing w:val="0"/>
                  <w:kern w:val="0"/>
                  <w:sz w:val="16"/>
                  <w:szCs w:val="16"/>
                  <w:lang w:val="en-US" w:eastAsia="zh-CN" w:bidi="ar"/>
                </w:rPr>
                <w:t>高</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595472D3">
            <w:pPr>
              <w:keepNext w:val="0"/>
              <w:keepLines w:val="0"/>
              <w:widowControl/>
              <w:suppressLineNumbers w:val="0"/>
              <w:jc w:val="left"/>
              <w:rPr>
                <w:ins w:id="1224" w:author="柠栀" w:date="2025-05-07T11:28:58Z"/>
                <w:rFonts w:hint="default" w:ascii="Segoe UI" w:hAnsi="Segoe UI" w:eastAsia="Segoe UI" w:cs="Segoe UI"/>
                <w:i w:val="0"/>
                <w:iCs w:val="0"/>
                <w:caps w:val="0"/>
                <w:color w:val="000000"/>
                <w:spacing w:val="0"/>
                <w:sz w:val="16"/>
                <w:szCs w:val="16"/>
              </w:rPr>
            </w:pPr>
            <w:ins w:id="1225" w:author="柠栀" w:date="2025-05-07T11:28:58Z">
              <w:r>
                <w:rPr>
                  <w:rFonts w:hint="default" w:ascii="Segoe UI" w:hAnsi="Segoe UI" w:eastAsia="Segoe UI" w:cs="Segoe UI"/>
                  <w:i w:val="0"/>
                  <w:iCs w:val="0"/>
                  <w:caps w:val="0"/>
                  <w:color w:val="000000"/>
                  <w:spacing w:val="0"/>
                  <w:kern w:val="0"/>
                  <w:sz w:val="16"/>
                  <w:szCs w:val="16"/>
                  <w:lang w:val="en-US" w:eastAsia="zh-CN" w:bidi="ar"/>
                </w:rPr>
                <w:t>所有用户</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01DD7BE9">
            <w:pPr>
              <w:keepNext w:val="0"/>
              <w:keepLines w:val="0"/>
              <w:widowControl/>
              <w:suppressLineNumbers w:val="0"/>
              <w:jc w:val="left"/>
              <w:rPr>
                <w:ins w:id="1226" w:author="柠栀" w:date="2025-05-07T11:28:58Z"/>
                <w:rFonts w:hint="default" w:ascii="Segoe UI" w:hAnsi="Segoe UI" w:eastAsia="Segoe UI" w:cs="Segoe UI"/>
                <w:i w:val="0"/>
                <w:iCs w:val="0"/>
                <w:caps w:val="0"/>
                <w:color w:val="000000"/>
                <w:spacing w:val="0"/>
                <w:sz w:val="16"/>
                <w:szCs w:val="16"/>
              </w:rPr>
            </w:pPr>
            <w:ins w:id="1227" w:author="柠栀" w:date="2025-05-07T11:28:58Z">
              <w:r>
                <w:rPr>
                  <w:rFonts w:hint="default" w:ascii="Segoe UI" w:hAnsi="Segoe UI" w:eastAsia="Segoe UI" w:cs="Segoe UI"/>
                  <w:i w:val="0"/>
                  <w:iCs w:val="0"/>
                  <w:caps w:val="0"/>
                  <w:color w:val="000000"/>
                  <w:spacing w:val="0"/>
                  <w:kern w:val="0"/>
                  <w:sz w:val="16"/>
                  <w:szCs w:val="16"/>
                  <w:lang w:val="en-US" w:eastAsia="zh-CN" w:bidi="ar"/>
                </w:rPr>
                <w:t>用户已成功登录并进入问答页面</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2E20A8F1">
            <w:pPr>
              <w:keepNext w:val="0"/>
              <w:keepLines w:val="0"/>
              <w:widowControl/>
              <w:suppressLineNumbers w:val="0"/>
              <w:jc w:val="left"/>
              <w:rPr>
                <w:ins w:id="1228" w:author="柠栀" w:date="2025-05-07T11:28:58Z"/>
                <w:rFonts w:hint="default" w:ascii="Segoe UI" w:hAnsi="Segoe UI" w:eastAsia="Segoe UI" w:cs="Segoe UI"/>
                <w:i w:val="0"/>
                <w:iCs w:val="0"/>
                <w:caps w:val="0"/>
                <w:color w:val="000000"/>
                <w:spacing w:val="0"/>
                <w:sz w:val="16"/>
                <w:szCs w:val="16"/>
              </w:rPr>
            </w:pPr>
            <w:ins w:id="1229" w:author="柠栀" w:date="2025-05-07T11:28:58Z">
              <w:r>
                <w:rPr>
                  <w:rFonts w:hint="default" w:ascii="Segoe UI" w:hAnsi="Segoe UI" w:eastAsia="Segoe UI" w:cs="Segoe UI"/>
                  <w:i w:val="0"/>
                  <w:iCs w:val="0"/>
                  <w:caps w:val="0"/>
                  <w:color w:val="000000"/>
                  <w:spacing w:val="0"/>
                  <w:kern w:val="0"/>
                  <w:sz w:val="16"/>
                  <w:szCs w:val="16"/>
                  <w:lang w:val="en-US" w:eastAsia="zh-CN" w:bidi="ar"/>
                </w:rPr>
                <w:t>成功：响应用户</w:t>
              </w:r>
            </w:ins>
            <w:ins w:id="1230" w:author="柠栀" w:date="2025-05-07T11:28:58Z">
              <w:r>
                <w:rPr>
                  <w:rFonts w:hint="default" w:ascii="Segoe UI" w:hAnsi="Segoe UI" w:eastAsia="Segoe UI" w:cs="Segoe UI"/>
                  <w:i w:val="0"/>
                  <w:iCs w:val="0"/>
                  <w:caps w:val="0"/>
                  <w:color w:val="000000"/>
                  <w:spacing w:val="0"/>
                  <w:kern w:val="0"/>
                  <w:sz w:val="16"/>
                  <w:szCs w:val="16"/>
                  <w:lang w:val="en-US" w:eastAsia="zh-CN" w:bidi="ar"/>
                </w:rPr>
                <w:br w:type="textWrapping"/>
              </w:r>
            </w:ins>
            <w:ins w:id="1231" w:author="柠栀" w:date="2025-05-07T11:28:58Z">
              <w:r>
                <w:rPr>
                  <w:rFonts w:hint="default" w:ascii="Segoe UI" w:hAnsi="Segoe UI" w:eastAsia="Segoe UI" w:cs="Segoe UI"/>
                  <w:i w:val="0"/>
                  <w:iCs w:val="0"/>
                  <w:caps w:val="0"/>
                  <w:color w:val="000000"/>
                  <w:spacing w:val="0"/>
                  <w:kern w:val="0"/>
                  <w:sz w:val="16"/>
                  <w:szCs w:val="16"/>
                  <w:lang w:val="en-US" w:eastAsia="zh-CN" w:bidi="ar"/>
                </w:rPr>
                <w:t>- 失败：返回并提示错误信息</w:t>
              </w:r>
            </w:ins>
          </w:p>
        </w:tc>
      </w:tr>
      <w:tr w14:paraId="483CB09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ins w:id="1232" w:author="柠栀" w:date="2025-05-07T11:28:58Z"/>
        </w:trPr>
        <w:tc>
          <w:tcPr>
            <w:tcW w:w="0" w:type="auto"/>
            <w:tcBorders>
              <w:top w:val="nil"/>
              <w:left w:val="nil"/>
              <w:bottom w:val="nil"/>
            </w:tcBorders>
            <w:shd w:val="clear" w:color="auto" w:fill="FFFFFF"/>
            <w:tcMar>
              <w:top w:w="120" w:type="dxa"/>
              <w:left w:w="180" w:type="dxa"/>
              <w:bottom w:w="120" w:type="dxa"/>
              <w:right w:w="180" w:type="dxa"/>
            </w:tcMar>
            <w:vAlign w:val="center"/>
          </w:tcPr>
          <w:p w14:paraId="64D5AA85">
            <w:pPr>
              <w:keepNext w:val="0"/>
              <w:keepLines w:val="0"/>
              <w:widowControl/>
              <w:suppressLineNumbers w:val="0"/>
              <w:jc w:val="left"/>
              <w:rPr>
                <w:ins w:id="1233" w:author="柠栀" w:date="2025-05-07T11:28:58Z"/>
                <w:rFonts w:hint="default" w:ascii="Segoe UI" w:hAnsi="Segoe UI" w:eastAsia="Segoe UI" w:cs="Segoe UI"/>
                <w:i w:val="0"/>
                <w:iCs w:val="0"/>
                <w:caps w:val="0"/>
                <w:color w:val="000000"/>
                <w:spacing w:val="0"/>
                <w:sz w:val="16"/>
                <w:szCs w:val="16"/>
              </w:rPr>
            </w:pPr>
            <w:ins w:id="1234" w:author="柠栀" w:date="2025-05-07T11:28:58Z">
              <w:r>
                <w:rPr>
                  <w:rFonts w:hint="default" w:ascii="Segoe UI" w:hAnsi="Segoe UI" w:eastAsia="Segoe UI" w:cs="Segoe UI"/>
                  <w:i w:val="0"/>
                  <w:iCs w:val="0"/>
                  <w:caps w:val="0"/>
                  <w:color w:val="000000"/>
                  <w:spacing w:val="0"/>
                  <w:kern w:val="0"/>
                  <w:sz w:val="16"/>
                  <w:szCs w:val="16"/>
                  <w:lang w:val="en-US" w:eastAsia="zh-CN" w:bidi="ar"/>
                </w:rPr>
                <w:t>2</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5361566C">
            <w:pPr>
              <w:keepNext w:val="0"/>
              <w:keepLines w:val="0"/>
              <w:widowControl/>
              <w:suppressLineNumbers w:val="0"/>
              <w:jc w:val="left"/>
              <w:rPr>
                <w:ins w:id="1235" w:author="柠栀" w:date="2025-05-07T11:28:58Z"/>
                <w:rFonts w:hint="default" w:ascii="Segoe UI" w:hAnsi="Segoe UI" w:eastAsia="Segoe UI" w:cs="Segoe UI"/>
                <w:i w:val="0"/>
                <w:iCs w:val="0"/>
                <w:caps w:val="0"/>
                <w:color w:val="000000"/>
                <w:spacing w:val="0"/>
                <w:sz w:val="16"/>
                <w:szCs w:val="16"/>
                <w:lang w:val="en-US"/>
              </w:rPr>
            </w:pPr>
            <w:ins w:id="1236" w:author="柠栀" w:date="2025-05-07T11:28:58Z">
              <w:r>
                <w:rPr>
                  <w:rFonts w:hint="default" w:ascii="Segoe UI" w:hAnsi="Segoe UI" w:eastAsia="Segoe UI" w:cs="Segoe UI"/>
                  <w:i w:val="0"/>
                  <w:iCs w:val="0"/>
                  <w:caps w:val="0"/>
                  <w:color w:val="000000"/>
                  <w:spacing w:val="0"/>
                  <w:kern w:val="0"/>
                  <w:sz w:val="16"/>
                  <w:szCs w:val="16"/>
                  <w:lang w:val="en-US" w:eastAsia="zh-CN" w:bidi="ar"/>
                </w:rPr>
                <w:t>FNC - 0</w:t>
              </w:r>
            </w:ins>
            <w:ins w:id="1237" w:author="柠栀" w:date="2025-05-07T11:28:58Z">
              <w:r>
                <w:rPr>
                  <w:rFonts w:hint="eastAsia" w:ascii="Segoe UI" w:hAnsi="Segoe UI" w:eastAsia="Segoe UI" w:cs="Segoe UI"/>
                  <w:i w:val="0"/>
                  <w:iCs w:val="0"/>
                  <w:caps w:val="0"/>
                  <w:color w:val="000000"/>
                  <w:spacing w:val="0"/>
                  <w:kern w:val="0"/>
                  <w:sz w:val="16"/>
                  <w:szCs w:val="16"/>
                  <w:lang w:val="en-US" w:eastAsia="zh-CN" w:bidi="ar"/>
                </w:rPr>
                <w:t>2</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519F688C">
            <w:pPr>
              <w:keepNext w:val="0"/>
              <w:keepLines w:val="0"/>
              <w:widowControl/>
              <w:suppressLineNumbers w:val="0"/>
              <w:jc w:val="left"/>
              <w:rPr>
                <w:ins w:id="1238" w:author="柠栀" w:date="2025-05-07T11:28:58Z"/>
                <w:rFonts w:hint="default" w:ascii="Segoe UI" w:hAnsi="Segoe UI" w:eastAsia="Segoe UI" w:cs="Segoe UI"/>
                <w:i w:val="0"/>
                <w:iCs w:val="0"/>
                <w:caps w:val="0"/>
                <w:color w:val="000000"/>
                <w:spacing w:val="0"/>
                <w:sz w:val="16"/>
                <w:szCs w:val="16"/>
              </w:rPr>
            </w:pPr>
            <w:ins w:id="1239" w:author="柠栀" w:date="2025-05-07T11:28:58Z">
              <w:r>
                <w:rPr>
                  <w:rFonts w:hint="default" w:ascii="Segoe UI" w:hAnsi="Segoe UI" w:eastAsia="Segoe UI" w:cs="Segoe UI"/>
                  <w:i w:val="0"/>
                  <w:iCs w:val="0"/>
                  <w:caps w:val="0"/>
                  <w:color w:val="000000"/>
                  <w:spacing w:val="0"/>
                  <w:kern w:val="0"/>
                  <w:sz w:val="16"/>
                  <w:szCs w:val="16"/>
                  <w:lang w:val="en-US" w:eastAsia="zh-CN" w:bidi="ar"/>
                </w:rPr>
                <w:t>可用性、性能</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6A4C3C63">
            <w:pPr>
              <w:keepNext w:val="0"/>
              <w:keepLines w:val="0"/>
              <w:widowControl/>
              <w:suppressLineNumbers w:val="0"/>
              <w:jc w:val="left"/>
              <w:rPr>
                <w:ins w:id="1240" w:author="柠栀" w:date="2025-05-07T11:28:58Z"/>
                <w:rFonts w:hint="default" w:ascii="Segoe UI" w:hAnsi="Segoe UI" w:eastAsia="Segoe UI" w:cs="Segoe UI"/>
                <w:i w:val="0"/>
                <w:iCs w:val="0"/>
                <w:caps w:val="0"/>
                <w:color w:val="000000"/>
                <w:spacing w:val="0"/>
                <w:sz w:val="16"/>
                <w:szCs w:val="16"/>
              </w:rPr>
            </w:pPr>
            <w:ins w:id="1241" w:author="柠栀" w:date="2025-05-07T11:28:58Z">
              <w:r>
                <w:rPr>
                  <w:rFonts w:hint="default" w:ascii="Segoe UI" w:hAnsi="Segoe UI" w:eastAsia="Segoe UI" w:cs="Segoe UI"/>
                  <w:i w:val="0"/>
                  <w:iCs w:val="0"/>
                  <w:caps w:val="0"/>
                  <w:color w:val="000000"/>
                  <w:spacing w:val="0"/>
                  <w:kern w:val="0"/>
                  <w:sz w:val="16"/>
                  <w:szCs w:val="16"/>
                  <w:lang w:val="en-US" w:eastAsia="zh-CN" w:bidi="ar"/>
                </w:rPr>
                <w:t>板块 ID、时间范围、用户偏好，排序参数</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14550EE">
            <w:pPr>
              <w:keepNext w:val="0"/>
              <w:keepLines w:val="0"/>
              <w:widowControl/>
              <w:suppressLineNumbers w:val="0"/>
              <w:jc w:val="left"/>
              <w:rPr>
                <w:ins w:id="1242" w:author="柠栀" w:date="2025-05-07T11:28:58Z"/>
                <w:rFonts w:hint="default" w:ascii="Segoe UI" w:hAnsi="Segoe UI" w:eastAsia="Segoe UI" w:cs="Segoe UI"/>
                <w:i w:val="0"/>
                <w:iCs w:val="0"/>
                <w:caps w:val="0"/>
                <w:color w:val="000000"/>
                <w:spacing w:val="0"/>
                <w:sz w:val="16"/>
                <w:szCs w:val="16"/>
              </w:rPr>
            </w:pPr>
            <w:ins w:id="1243" w:author="柠栀" w:date="2025-05-07T11:28:58Z">
              <w:r>
                <w:rPr>
                  <w:rFonts w:hint="default" w:ascii="Segoe UI" w:hAnsi="Segoe UI" w:eastAsia="Segoe UI" w:cs="Segoe UI"/>
                  <w:i w:val="0"/>
                  <w:iCs w:val="0"/>
                  <w:caps w:val="0"/>
                  <w:color w:val="000000"/>
                  <w:spacing w:val="0"/>
                  <w:kern w:val="0"/>
                  <w:sz w:val="16"/>
                  <w:szCs w:val="16"/>
                  <w:lang w:val="en-US" w:eastAsia="zh-CN" w:bidi="ar"/>
                </w:rPr>
                <w:t>收集板块数据，根据热度、时间、用户偏好及排序参数进行排序</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29B08708">
            <w:pPr>
              <w:keepNext w:val="0"/>
              <w:keepLines w:val="0"/>
              <w:widowControl/>
              <w:suppressLineNumbers w:val="0"/>
              <w:jc w:val="left"/>
              <w:rPr>
                <w:ins w:id="1244" w:author="柠栀" w:date="2025-05-07T11:28:58Z"/>
                <w:rFonts w:hint="default" w:ascii="Segoe UI" w:hAnsi="Segoe UI" w:eastAsia="Segoe UI" w:cs="Segoe UI"/>
                <w:i w:val="0"/>
                <w:iCs w:val="0"/>
                <w:caps w:val="0"/>
                <w:color w:val="000000"/>
                <w:spacing w:val="0"/>
                <w:sz w:val="16"/>
                <w:szCs w:val="16"/>
              </w:rPr>
            </w:pPr>
            <w:ins w:id="1245" w:author="柠栀" w:date="2025-05-07T11:28:58Z">
              <w:r>
                <w:rPr>
                  <w:rFonts w:hint="default" w:ascii="Segoe UI" w:hAnsi="Segoe UI" w:eastAsia="Segoe UI" w:cs="Segoe UI"/>
                  <w:i w:val="0"/>
                  <w:iCs w:val="0"/>
                  <w:caps w:val="0"/>
                  <w:color w:val="000000"/>
                  <w:spacing w:val="0"/>
                  <w:kern w:val="0"/>
                  <w:sz w:val="16"/>
                  <w:szCs w:val="16"/>
                  <w:lang w:val="en-US" w:eastAsia="zh-CN" w:bidi="ar"/>
                </w:rPr>
                <w:t>热门板块列表，包括板块名称、热度、最新动态等</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C16332E">
            <w:pPr>
              <w:keepNext w:val="0"/>
              <w:keepLines w:val="0"/>
              <w:widowControl/>
              <w:suppressLineNumbers w:val="0"/>
              <w:jc w:val="left"/>
              <w:rPr>
                <w:ins w:id="1246" w:author="柠栀" w:date="2025-05-07T11:28:58Z"/>
                <w:rFonts w:hint="default" w:ascii="Segoe UI" w:hAnsi="Segoe UI" w:eastAsia="Segoe UI" w:cs="Segoe UI"/>
                <w:i w:val="0"/>
                <w:iCs w:val="0"/>
                <w:caps w:val="0"/>
                <w:color w:val="000000"/>
                <w:spacing w:val="0"/>
                <w:sz w:val="16"/>
                <w:szCs w:val="16"/>
              </w:rPr>
            </w:pPr>
            <w:ins w:id="1247" w:author="柠栀" w:date="2025-05-07T11:28:58Z">
              <w:r>
                <w:rPr>
                  <w:rFonts w:hint="default" w:ascii="Segoe UI" w:hAnsi="Segoe UI" w:eastAsia="Segoe UI" w:cs="Segoe UI"/>
                  <w:i w:val="0"/>
                  <w:iCs w:val="0"/>
                  <w:caps w:val="0"/>
                  <w:color w:val="000000"/>
                  <w:spacing w:val="0"/>
                  <w:kern w:val="0"/>
                  <w:sz w:val="16"/>
                  <w:szCs w:val="16"/>
                  <w:lang w:val="en-US" w:eastAsia="zh-CN" w:bidi="ar"/>
                </w:rPr>
                <w:t>高</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6AF4A849">
            <w:pPr>
              <w:keepNext w:val="0"/>
              <w:keepLines w:val="0"/>
              <w:widowControl/>
              <w:suppressLineNumbers w:val="0"/>
              <w:jc w:val="left"/>
              <w:rPr>
                <w:ins w:id="1248" w:author="柠栀" w:date="2025-05-07T11:28:58Z"/>
                <w:rFonts w:hint="default" w:ascii="Segoe UI" w:hAnsi="Segoe UI" w:eastAsia="Segoe UI" w:cs="Segoe UI"/>
                <w:i w:val="0"/>
                <w:iCs w:val="0"/>
                <w:caps w:val="0"/>
                <w:color w:val="000000"/>
                <w:spacing w:val="0"/>
                <w:sz w:val="16"/>
                <w:szCs w:val="16"/>
              </w:rPr>
            </w:pPr>
            <w:ins w:id="1249" w:author="柠栀" w:date="2025-05-07T11:28:58Z">
              <w:r>
                <w:rPr>
                  <w:rFonts w:hint="default" w:ascii="Segoe UI" w:hAnsi="Segoe UI" w:eastAsia="Segoe UI" w:cs="Segoe UI"/>
                  <w:i w:val="0"/>
                  <w:iCs w:val="0"/>
                  <w:caps w:val="0"/>
                  <w:color w:val="000000"/>
                  <w:spacing w:val="0"/>
                  <w:kern w:val="0"/>
                  <w:sz w:val="16"/>
                  <w:szCs w:val="16"/>
                  <w:lang w:val="en-US" w:eastAsia="zh-CN" w:bidi="ar"/>
                </w:rPr>
                <w:t>所有用户</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0CA4B46C">
            <w:pPr>
              <w:keepNext w:val="0"/>
              <w:keepLines w:val="0"/>
              <w:widowControl/>
              <w:suppressLineNumbers w:val="0"/>
              <w:jc w:val="left"/>
              <w:rPr>
                <w:ins w:id="1250" w:author="柠栀" w:date="2025-05-07T11:28:58Z"/>
                <w:rFonts w:hint="default" w:ascii="Segoe UI" w:hAnsi="Segoe UI" w:eastAsia="Segoe UI" w:cs="Segoe UI"/>
                <w:i w:val="0"/>
                <w:iCs w:val="0"/>
                <w:caps w:val="0"/>
                <w:color w:val="000000"/>
                <w:spacing w:val="0"/>
                <w:sz w:val="16"/>
                <w:szCs w:val="16"/>
              </w:rPr>
            </w:pPr>
            <w:ins w:id="1251" w:author="柠栀" w:date="2025-05-07T11:28:58Z">
              <w:r>
                <w:rPr>
                  <w:rFonts w:hint="default" w:ascii="Segoe UI" w:hAnsi="Segoe UI" w:eastAsia="Segoe UI" w:cs="Segoe UI"/>
                  <w:i w:val="0"/>
                  <w:iCs w:val="0"/>
                  <w:caps w:val="0"/>
                  <w:color w:val="000000"/>
                  <w:spacing w:val="0"/>
                  <w:kern w:val="0"/>
                  <w:sz w:val="16"/>
                  <w:szCs w:val="16"/>
                  <w:lang w:val="en-US" w:eastAsia="zh-CN" w:bidi="ar"/>
                </w:rPr>
                <w:t>用户已成功登录并进入首页</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0827D529">
            <w:pPr>
              <w:keepNext w:val="0"/>
              <w:keepLines w:val="0"/>
              <w:widowControl/>
              <w:suppressLineNumbers w:val="0"/>
              <w:jc w:val="left"/>
              <w:rPr>
                <w:ins w:id="1252" w:author="柠栀" w:date="2025-05-07T11:28:58Z"/>
                <w:rFonts w:hint="default" w:ascii="Segoe UI" w:hAnsi="Segoe UI" w:eastAsia="Segoe UI" w:cs="Segoe UI"/>
                <w:i w:val="0"/>
                <w:iCs w:val="0"/>
                <w:caps w:val="0"/>
                <w:color w:val="000000"/>
                <w:spacing w:val="0"/>
                <w:sz w:val="16"/>
                <w:szCs w:val="16"/>
              </w:rPr>
            </w:pPr>
            <w:ins w:id="1253" w:author="柠栀" w:date="2025-05-07T11:28:58Z">
              <w:r>
                <w:rPr>
                  <w:rFonts w:hint="default" w:ascii="Segoe UI" w:hAnsi="Segoe UI" w:eastAsia="Segoe UI" w:cs="Segoe UI"/>
                  <w:i w:val="0"/>
                  <w:iCs w:val="0"/>
                  <w:caps w:val="0"/>
                  <w:color w:val="000000"/>
                  <w:spacing w:val="0"/>
                  <w:kern w:val="0"/>
                  <w:sz w:val="16"/>
                  <w:szCs w:val="16"/>
                  <w:lang w:val="en-US" w:eastAsia="zh-CN" w:bidi="ar"/>
                </w:rPr>
                <w:t>查看热门板块</w:t>
              </w:r>
            </w:ins>
          </w:p>
        </w:tc>
      </w:tr>
      <w:tr w14:paraId="78C5B3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ins w:id="1254" w:author="柠栀" w:date="2025-05-07T11:28:58Z"/>
        </w:trPr>
        <w:tc>
          <w:tcPr>
            <w:tcW w:w="0" w:type="auto"/>
            <w:tcBorders>
              <w:top w:val="nil"/>
              <w:left w:val="nil"/>
              <w:bottom w:val="nil"/>
            </w:tcBorders>
            <w:shd w:val="clear" w:color="auto" w:fill="FFFFFF"/>
            <w:tcMar>
              <w:top w:w="120" w:type="dxa"/>
              <w:left w:w="180" w:type="dxa"/>
              <w:bottom w:w="120" w:type="dxa"/>
              <w:right w:w="180" w:type="dxa"/>
            </w:tcMar>
            <w:vAlign w:val="center"/>
          </w:tcPr>
          <w:p w14:paraId="51BA226C">
            <w:pPr>
              <w:keepNext w:val="0"/>
              <w:keepLines w:val="0"/>
              <w:widowControl/>
              <w:suppressLineNumbers w:val="0"/>
              <w:jc w:val="left"/>
              <w:rPr>
                <w:ins w:id="1255" w:author="柠栀" w:date="2025-05-07T11:28:58Z"/>
                <w:rFonts w:hint="default" w:ascii="Segoe UI" w:hAnsi="Segoe UI" w:eastAsia="Segoe UI" w:cs="Segoe UI"/>
                <w:i w:val="0"/>
                <w:iCs w:val="0"/>
                <w:caps w:val="0"/>
                <w:color w:val="000000"/>
                <w:spacing w:val="0"/>
                <w:sz w:val="16"/>
                <w:szCs w:val="16"/>
              </w:rPr>
            </w:pPr>
            <w:ins w:id="1256" w:author="柠栀" w:date="2025-05-07T11:28:58Z">
              <w:r>
                <w:rPr>
                  <w:rFonts w:hint="default"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0B56EBC">
            <w:pPr>
              <w:keepNext w:val="0"/>
              <w:keepLines w:val="0"/>
              <w:widowControl/>
              <w:suppressLineNumbers w:val="0"/>
              <w:jc w:val="left"/>
              <w:rPr>
                <w:ins w:id="1257" w:author="柠栀" w:date="2025-05-07T11:28:58Z"/>
                <w:rFonts w:hint="default" w:ascii="Segoe UI" w:hAnsi="Segoe UI" w:eastAsia="Segoe UI" w:cs="Segoe UI"/>
                <w:i w:val="0"/>
                <w:iCs w:val="0"/>
                <w:caps w:val="0"/>
                <w:color w:val="000000"/>
                <w:spacing w:val="0"/>
                <w:sz w:val="16"/>
                <w:szCs w:val="16"/>
                <w:lang w:val="en-US"/>
              </w:rPr>
            </w:pPr>
            <w:ins w:id="1258" w:author="柠栀" w:date="2025-05-07T11:28:58Z">
              <w:r>
                <w:rPr>
                  <w:rFonts w:hint="default" w:ascii="Segoe UI" w:hAnsi="Segoe UI" w:eastAsia="Segoe UI" w:cs="Segoe UI"/>
                  <w:i w:val="0"/>
                  <w:iCs w:val="0"/>
                  <w:caps w:val="0"/>
                  <w:color w:val="000000"/>
                  <w:spacing w:val="0"/>
                  <w:kern w:val="0"/>
                  <w:sz w:val="16"/>
                  <w:szCs w:val="16"/>
                  <w:lang w:val="en-US" w:eastAsia="zh-CN" w:bidi="ar"/>
                </w:rPr>
                <w:t>FNC - 0</w:t>
              </w:r>
            </w:ins>
            <w:ins w:id="1259" w:author="柠栀" w:date="2025-05-07T11:28:58Z">
              <w:r>
                <w:rPr>
                  <w:rFonts w:hint="eastAsia"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08499617">
            <w:pPr>
              <w:keepNext w:val="0"/>
              <w:keepLines w:val="0"/>
              <w:widowControl/>
              <w:suppressLineNumbers w:val="0"/>
              <w:jc w:val="left"/>
              <w:rPr>
                <w:ins w:id="1260" w:author="柠栀" w:date="2025-05-07T11:28:58Z"/>
                <w:rFonts w:hint="default" w:ascii="Segoe UI" w:hAnsi="Segoe UI" w:eastAsia="Segoe UI" w:cs="Segoe UI"/>
                <w:i w:val="0"/>
                <w:iCs w:val="0"/>
                <w:caps w:val="0"/>
                <w:color w:val="000000"/>
                <w:spacing w:val="0"/>
                <w:sz w:val="16"/>
                <w:szCs w:val="16"/>
              </w:rPr>
            </w:pPr>
            <w:ins w:id="1261" w:author="柠栀" w:date="2025-05-07T11:28:58Z">
              <w:r>
                <w:rPr>
                  <w:rFonts w:hint="default" w:ascii="Segoe UI" w:hAnsi="Segoe UI" w:eastAsia="Segoe UI" w:cs="Segoe UI"/>
                  <w:i w:val="0"/>
                  <w:iCs w:val="0"/>
                  <w:caps w:val="0"/>
                  <w:color w:val="000000"/>
                  <w:spacing w:val="0"/>
                  <w:kern w:val="0"/>
                  <w:sz w:val="16"/>
                  <w:szCs w:val="16"/>
                  <w:lang w:val="en-US" w:eastAsia="zh-CN" w:bidi="ar"/>
                </w:rPr>
                <w:t>可用性、性能</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2A8309F4">
            <w:pPr>
              <w:keepNext w:val="0"/>
              <w:keepLines w:val="0"/>
              <w:widowControl/>
              <w:suppressLineNumbers w:val="0"/>
              <w:jc w:val="left"/>
              <w:rPr>
                <w:ins w:id="1262" w:author="柠栀" w:date="2025-05-07T11:28:58Z"/>
                <w:rFonts w:hint="default" w:ascii="Segoe UI" w:hAnsi="Segoe UI" w:eastAsia="Segoe UI" w:cs="Segoe UI"/>
                <w:i w:val="0"/>
                <w:iCs w:val="0"/>
                <w:caps w:val="0"/>
                <w:color w:val="000000"/>
                <w:spacing w:val="0"/>
                <w:sz w:val="16"/>
                <w:szCs w:val="16"/>
              </w:rPr>
            </w:pPr>
            <w:ins w:id="1263" w:author="柠栀" w:date="2025-05-07T11:28:58Z">
              <w:r>
                <w:rPr>
                  <w:rFonts w:hint="default" w:ascii="Segoe UI" w:hAnsi="Segoe UI" w:eastAsia="Segoe UI" w:cs="Segoe UI"/>
                  <w:i w:val="0"/>
                  <w:iCs w:val="0"/>
                  <w:caps w:val="0"/>
                  <w:color w:val="000000"/>
                  <w:spacing w:val="0"/>
                  <w:kern w:val="0"/>
                  <w:sz w:val="16"/>
                  <w:szCs w:val="16"/>
                  <w:lang w:val="en-US" w:eastAsia="zh-CN" w:bidi="ar"/>
                </w:rPr>
                <w:t>关键词、搜索范围（笔记、用户、话题等）</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0B8A4D4">
            <w:pPr>
              <w:keepNext w:val="0"/>
              <w:keepLines w:val="0"/>
              <w:widowControl/>
              <w:suppressLineNumbers w:val="0"/>
              <w:jc w:val="left"/>
              <w:rPr>
                <w:ins w:id="1264" w:author="柠栀" w:date="2025-05-07T11:28:58Z"/>
                <w:rFonts w:hint="default" w:ascii="Segoe UI" w:hAnsi="Segoe UI" w:eastAsia="Segoe UI" w:cs="Segoe UI"/>
                <w:i w:val="0"/>
                <w:iCs w:val="0"/>
                <w:caps w:val="0"/>
                <w:color w:val="000000"/>
                <w:spacing w:val="0"/>
                <w:sz w:val="16"/>
                <w:szCs w:val="16"/>
              </w:rPr>
            </w:pPr>
            <w:ins w:id="1265" w:author="柠栀" w:date="2025-05-07T11:28:58Z">
              <w:r>
                <w:rPr>
                  <w:rFonts w:hint="default" w:ascii="Segoe UI" w:hAnsi="Segoe UI" w:eastAsia="Segoe UI" w:cs="Segoe UI"/>
                  <w:i w:val="0"/>
                  <w:iCs w:val="0"/>
                  <w:caps w:val="0"/>
                  <w:color w:val="000000"/>
                  <w:spacing w:val="0"/>
                  <w:kern w:val="0"/>
                  <w:sz w:val="16"/>
                  <w:szCs w:val="16"/>
                  <w:lang w:val="en-US" w:eastAsia="zh-CN" w:bidi="ar"/>
                </w:rPr>
                <w:t>索引搜索，过滤结果，排序，高亮显示关键词</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E8F8A81">
            <w:pPr>
              <w:keepNext w:val="0"/>
              <w:keepLines w:val="0"/>
              <w:widowControl/>
              <w:suppressLineNumbers w:val="0"/>
              <w:jc w:val="left"/>
              <w:rPr>
                <w:ins w:id="1266" w:author="柠栀" w:date="2025-05-07T11:28:58Z"/>
                <w:rFonts w:hint="default" w:ascii="Segoe UI" w:hAnsi="Segoe UI" w:eastAsia="Segoe UI" w:cs="Segoe UI"/>
                <w:i w:val="0"/>
                <w:iCs w:val="0"/>
                <w:caps w:val="0"/>
                <w:color w:val="000000"/>
                <w:spacing w:val="0"/>
                <w:sz w:val="16"/>
                <w:szCs w:val="16"/>
              </w:rPr>
            </w:pPr>
            <w:ins w:id="1267" w:author="柠栀" w:date="2025-05-07T11:28:58Z">
              <w:r>
                <w:rPr>
                  <w:rFonts w:hint="default" w:ascii="Segoe UI" w:hAnsi="Segoe UI" w:eastAsia="Segoe UI" w:cs="Segoe UI"/>
                  <w:i w:val="0"/>
                  <w:iCs w:val="0"/>
                  <w:caps w:val="0"/>
                  <w:color w:val="000000"/>
                  <w:spacing w:val="0"/>
                  <w:kern w:val="0"/>
                  <w:sz w:val="16"/>
                  <w:szCs w:val="16"/>
                  <w:lang w:val="en-US" w:eastAsia="zh-CN" w:bidi="ar"/>
                </w:rPr>
                <w:t>搜索结果列表，包括标题、摘要、发布者等信息</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401768B0">
            <w:pPr>
              <w:keepNext w:val="0"/>
              <w:keepLines w:val="0"/>
              <w:widowControl/>
              <w:suppressLineNumbers w:val="0"/>
              <w:jc w:val="left"/>
              <w:rPr>
                <w:ins w:id="1268" w:author="柠栀" w:date="2025-05-07T11:28:58Z"/>
                <w:rFonts w:hint="default" w:ascii="Segoe UI" w:hAnsi="Segoe UI" w:eastAsia="Segoe UI" w:cs="Segoe UI"/>
                <w:i w:val="0"/>
                <w:iCs w:val="0"/>
                <w:caps w:val="0"/>
                <w:color w:val="000000"/>
                <w:spacing w:val="0"/>
                <w:sz w:val="16"/>
                <w:szCs w:val="16"/>
              </w:rPr>
            </w:pPr>
            <w:ins w:id="1269" w:author="柠栀" w:date="2025-05-07T11:28:58Z">
              <w:r>
                <w:rPr>
                  <w:rFonts w:hint="default" w:ascii="Segoe UI" w:hAnsi="Segoe UI" w:eastAsia="Segoe UI" w:cs="Segoe UI"/>
                  <w:i w:val="0"/>
                  <w:iCs w:val="0"/>
                  <w:caps w:val="0"/>
                  <w:color w:val="000000"/>
                  <w:spacing w:val="0"/>
                  <w:kern w:val="0"/>
                  <w:sz w:val="16"/>
                  <w:szCs w:val="16"/>
                  <w:lang w:val="en-US" w:eastAsia="zh-CN" w:bidi="ar"/>
                </w:rPr>
                <w:t>高</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28795375">
            <w:pPr>
              <w:keepNext w:val="0"/>
              <w:keepLines w:val="0"/>
              <w:widowControl/>
              <w:suppressLineNumbers w:val="0"/>
              <w:jc w:val="left"/>
              <w:rPr>
                <w:ins w:id="1270" w:author="柠栀" w:date="2025-05-07T11:28:58Z"/>
                <w:rFonts w:hint="default" w:ascii="Segoe UI" w:hAnsi="Segoe UI" w:eastAsia="Segoe UI" w:cs="Segoe UI"/>
                <w:i w:val="0"/>
                <w:iCs w:val="0"/>
                <w:caps w:val="0"/>
                <w:color w:val="000000"/>
                <w:spacing w:val="0"/>
                <w:sz w:val="16"/>
                <w:szCs w:val="16"/>
              </w:rPr>
            </w:pPr>
            <w:ins w:id="1271" w:author="柠栀" w:date="2025-05-07T11:28:58Z">
              <w:r>
                <w:rPr>
                  <w:rFonts w:hint="default" w:ascii="Segoe UI" w:hAnsi="Segoe UI" w:eastAsia="Segoe UI" w:cs="Segoe UI"/>
                  <w:i w:val="0"/>
                  <w:iCs w:val="0"/>
                  <w:caps w:val="0"/>
                  <w:color w:val="000000"/>
                  <w:spacing w:val="0"/>
                  <w:kern w:val="0"/>
                  <w:sz w:val="16"/>
                  <w:szCs w:val="16"/>
                  <w:lang w:val="en-US" w:eastAsia="zh-CN" w:bidi="ar"/>
                </w:rPr>
                <w:t>所有用户</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65A20E03">
            <w:pPr>
              <w:keepNext w:val="0"/>
              <w:keepLines w:val="0"/>
              <w:widowControl/>
              <w:suppressLineNumbers w:val="0"/>
              <w:jc w:val="left"/>
              <w:rPr>
                <w:ins w:id="1272" w:author="柠栀" w:date="2025-05-07T11:28:58Z"/>
                <w:rFonts w:hint="default" w:ascii="Segoe UI" w:hAnsi="Segoe UI" w:eastAsia="Segoe UI" w:cs="Segoe UI"/>
                <w:i w:val="0"/>
                <w:iCs w:val="0"/>
                <w:caps w:val="0"/>
                <w:color w:val="000000"/>
                <w:spacing w:val="0"/>
                <w:sz w:val="16"/>
                <w:szCs w:val="16"/>
              </w:rPr>
            </w:pPr>
            <w:ins w:id="1273" w:author="柠栀" w:date="2025-05-07T11:28:58Z">
              <w:r>
                <w:rPr>
                  <w:rFonts w:hint="default" w:ascii="Segoe UI" w:hAnsi="Segoe UI" w:eastAsia="Segoe UI" w:cs="Segoe UI"/>
                  <w:i w:val="0"/>
                  <w:iCs w:val="0"/>
                  <w:caps w:val="0"/>
                  <w:color w:val="000000"/>
                  <w:spacing w:val="0"/>
                  <w:kern w:val="0"/>
                  <w:sz w:val="16"/>
                  <w:szCs w:val="16"/>
                  <w:lang w:val="en-US" w:eastAsia="zh-CN" w:bidi="ar"/>
                </w:rPr>
                <w:t>用户已成功登录并进入首页</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43B0A8B7">
            <w:pPr>
              <w:keepNext w:val="0"/>
              <w:keepLines w:val="0"/>
              <w:widowControl/>
              <w:suppressLineNumbers w:val="0"/>
              <w:jc w:val="left"/>
              <w:rPr>
                <w:ins w:id="1274" w:author="柠栀" w:date="2025-05-07T11:28:58Z"/>
                <w:rFonts w:hint="default" w:ascii="Segoe UI" w:hAnsi="Segoe UI" w:eastAsia="Segoe UI" w:cs="Segoe UI"/>
                <w:i w:val="0"/>
                <w:iCs w:val="0"/>
                <w:caps w:val="0"/>
                <w:color w:val="000000"/>
                <w:spacing w:val="0"/>
                <w:sz w:val="16"/>
                <w:szCs w:val="16"/>
              </w:rPr>
            </w:pPr>
            <w:ins w:id="1275" w:author="柠栀" w:date="2025-05-07T11:28:58Z">
              <w:r>
                <w:rPr>
                  <w:rFonts w:hint="default" w:ascii="Segoe UI" w:hAnsi="Segoe UI" w:eastAsia="Segoe UI" w:cs="Segoe UI"/>
                  <w:i w:val="0"/>
                  <w:iCs w:val="0"/>
                  <w:caps w:val="0"/>
                  <w:color w:val="000000"/>
                  <w:spacing w:val="0"/>
                  <w:kern w:val="0"/>
                  <w:sz w:val="16"/>
                  <w:szCs w:val="16"/>
                  <w:lang w:val="en-US" w:eastAsia="zh-CN" w:bidi="ar"/>
                </w:rPr>
                <w:t>根据用户搜索显示内容</w:t>
              </w:r>
            </w:ins>
          </w:p>
        </w:tc>
      </w:tr>
      <w:tr w14:paraId="3E02E79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ins w:id="1276" w:author="柠栀" w:date="2025-05-07T11:28:58Z"/>
        </w:trPr>
        <w:tc>
          <w:tcPr>
            <w:tcW w:w="0" w:type="auto"/>
            <w:tcBorders>
              <w:top w:val="nil"/>
              <w:left w:val="nil"/>
              <w:bottom w:val="nil"/>
            </w:tcBorders>
            <w:shd w:val="clear" w:color="auto" w:fill="FFFFFF"/>
            <w:tcMar>
              <w:top w:w="120" w:type="dxa"/>
              <w:left w:w="180" w:type="dxa"/>
              <w:bottom w:w="120" w:type="dxa"/>
              <w:right w:w="180" w:type="dxa"/>
            </w:tcMar>
            <w:vAlign w:val="center"/>
          </w:tcPr>
          <w:p w14:paraId="47CE9B69">
            <w:pPr>
              <w:keepNext w:val="0"/>
              <w:keepLines w:val="0"/>
              <w:widowControl/>
              <w:suppressLineNumbers w:val="0"/>
              <w:jc w:val="left"/>
              <w:rPr>
                <w:ins w:id="1277" w:author="柠栀" w:date="2025-05-07T11:28:58Z"/>
                <w:rFonts w:hint="default" w:ascii="Segoe UI" w:hAnsi="Segoe UI" w:eastAsia="Segoe UI" w:cs="Segoe UI"/>
                <w:i w:val="0"/>
                <w:iCs w:val="0"/>
                <w:caps w:val="0"/>
                <w:color w:val="000000"/>
                <w:spacing w:val="0"/>
                <w:sz w:val="16"/>
                <w:szCs w:val="16"/>
              </w:rPr>
            </w:pPr>
            <w:ins w:id="1278" w:author="柠栀" w:date="2025-05-07T11:28:58Z">
              <w:r>
                <w:rPr>
                  <w:rFonts w:hint="default" w:ascii="Segoe UI" w:hAnsi="Segoe UI" w:eastAsia="Segoe UI" w:cs="Segoe UI"/>
                  <w:i w:val="0"/>
                  <w:iCs w:val="0"/>
                  <w:caps w:val="0"/>
                  <w:color w:val="000000"/>
                  <w:spacing w:val="0"/>
                  <w:kern w:val="0"/>
                  <w:sz w:val="16"/>
                  <w:szCs w:val="16"/>
                  <w:lang w:val="en-US" w:eastAsia="zh-CN" w:bidi="ar"/>
                </w:rPr>
                <w:t>4</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005AFB31">
            <w:pPr>
              <w:keepNext w:val="0"/>
              <w:keepLines w:val="0"/>
              <w:widowControl/>
              <w:suppressLineNumbers w:val="0"/>
              <w:jc w:val="left"/>
              <w:rPr>
                <w:ins w:id="1279" w:author="柠栀" w:date="2025-05-07T11:28:58Z"/>
                <w:rFonts w:hint="default" w:ascii="Segoe UI" w:hAnsi="Segoe UI" w:eastAsia="Segoe UI" w:cs="Segoe UI"/>
                <w:i w:val="0"/>
                <w:iCs w:val="0"/>
                <w:caps w:val="0"/>
                <w:color w:val="000000"/>
                <w:spacing w:val="0"/>
                <w:sz w:val="16"/>
                <w:szCs w:val="16"/>
                <w:lang w:val="en-US"/>
              </w:rPr>
            </w:pPr>
            <w:ins w:id="1280" w:author="柠栀" w:date="2025-05-07T11:28:58Z">
              <w:r>
                <w:rPr>
                  <w:rFonts w:hint="default" w:ascii="Segoe UI" w:hAnsi="Segoe UI" w:eastAsia="Segoe UI" w:cs="Segoe UI"/>
                  <w:i w:val="0"/>
                  <w:iCs w:val="0"/>
                  <w:caps w:val="0"/>
                  <w:color w:val="000000"/>
                  <w:spacing w:val="0"/>
                  <w:kern w:val="0"/>
                  <w:sz w:val="16"/>
                  <w:szCs w:val="16"/>
                  <w:lang w:val="en-US" w:eastAsia="zh-CN" w:bidi="ar"/>
                </w:rPr>
                <w:t>FNC - 0</w:t>
              </w:r>
            </w:ins>
            <w:ins w:id="1281" w:author="柠栀" w:date="2025-05-07T11:28:58Z">
              <w:r>
                <w:rPr>
                  <w:rFonts w:hint="eastAsia" w:ascii="Segoe UI" w:hAnsi="Segoe UI" w:eastAsia="Segoe UI" w:cs="Segoe UI"/>
                  <w:i w:val="0"/>
                  <w:iCs w:val="0"/>
                  <w:caps w:val="0"/>
                  <w:color w:val="000000"/>
                  <w:spacing w:val="0"/>
                  <w:kern w:val="0"/>
                  <w:sz w:val="16"/>
                  <w:szCs w:val="16"/>
                  <w:lang w:val="en-US" w:eastAsia="zh-CN" w:bidi="ar"/>
                </w:rPr>
                <w:t>4</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3B450907">
            <w:pPr>
              <w:keepNext w:val="0"/>
              <w:keepLines w:val="0"/>
              <w:widowControl/>
              <w:suppressLineNumbers w:val="0"/>
              <w:jc w:val="left"/>
              <w:rPr>
                <w:ins w:id="1282" w:author="柠栀" w:date="2025-05-07T11:28:58Z"/>
                <w:rFonts w:hint="default" w:ascii="Segoe UI" w:hAnsi="Segoe UI" w:eastAsia="Segoe UI" w:cs="Segoe UI"/>
                <w:i w:val="0"/>
                <w:iCs w:val="0"/>
                <w:caps w:val="0"/>
                <w:color w:val="000000"/>
                <w:spacing w:val="0"/>
                <w:sz w:val="16"/>
                <w:szCs w:val="16"/>
              </w:rPr>
            </w:pPr>
            <w:ins w:id="1283" w:author="柠栀" w:date="2025-05-07T11:28:58Z">
              <w:r>
                <w:rPr>
                  <w:rFonts w:hint="default" w:ascii="Segoe UI" w:hAnsi="Segoe UI" w:eastAsia="Segoe UI" w:cs="Segoe UI"/>
                  <w:i w:val="0"/>
                  <w:iCs w:val="0"/>
                  <w:caps w:val="0"/>
                  <w:color w:val="000000"/>
                  <w:spacing w:val="0"/>
                  <w:kern w:val="0"/>
                  <w:sz w:val="16"/>
                  <w:szCs w:val="16"/>
                  <w:lang w:val="en-US" w:eastAsia="zh-CN" w:bidi="ar"/>
                </w:rPr>
                <w:t>可用性、性能</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3463814">
            <w:pPr>
              <w:keepNext w:val="0"/>
              <w:keepLines w:val="0"/>
              <w:widowControl/>
              <w:suppressLineNumbers w:val="0"/>
              <w:jc w:val="left"/>
              <w:rPr>
                <w:ins w:id="1284" w:author="柠栀" w:date="2025-05-07T11:28:58Z"/>
                <w:rFonts w:hint="default" w:ascii="Segoe UI" w:hAnsi="Segoe UI" w:eastAsia="Segoe UI" w:cs="Segoe UI"/>
                <w:i w:val="0"/>
                <w:iCs w:val="0"/>
                <w:caps w:val="0"/>
                <w:color w:val="000000"/>
                <w:spacing w:val="0"/>
                <w:sz w:val="16"/>
                <w:szCs w:val="16"/>
              </w:rPr>
            </w:pPr>
            <w:ins w:id="1285" w:author="柠栀" w:date="2025-05-07T11:28:58Z">
              <w:r>
                <w:rPr>
                  <w:rFonts w:hint="default" w:ascii="Segoe UI" w:hAnsi="Segoe UI" w:eastAsia="Segoe UI" w:cs="Segoe UI"/>
                  <w:i w:val="0"/>
                  <w:iCs w:val="0"/>
                  <w:caps w:val="0"/>
                  <w:color w:val="000000"/>
                  <w:spacing w:val="0"/>
                  <w:kern w:val="0"/>
                  <w:sz w:val="16"/>
                  <w:szCs w:val="16"/>
                  <w:lang w:val="en-US" w:eastAsia="zh-CN" w:bidi="ar"/>
                </w:rPr>
                <w:t>笔记内容、所属话题、图片等</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615E314C">
            <w:pPr>
              <w:keepNext w:val="0"/>
              <w:keepLines w:val="0"/>
              <w:widowControl/>
              <w:suppressLineNumbers w:val="0"/>
              <w:jc w:val="left"/>
              <w:rPr>
                <w:ins w:id="1286" w:author="柠栀" w:date="2025-05-07T11:28:58Z"/>
                <w:rFonts w:hint="default" w:ascii="Segoe UI" w:hAnsi="Segoe UI" w:eastAsia="Segoe UI" w:cs="Segoe UI"/>
                <w:i w:val="0"/>
                <w:iCs w:val="0"/>
                <w:caps w:val="0"/>
                <w:color w:val="000000"/>
                <w:spacing w:val="0"/>
                <w:sz w:val="16"/>
                <w:szCs w:val="16"/>
              </w:rPr>
            </w:pPr>
            <w:ins w:id="1287" w:author="柠栀" w:date="2025-05-07T11:28:58Z">
              <w:r>
                <w:rPr>
                  <w:rFonts w:hint="default" w:ascii="Segoe UI" w:hAnsi="Segoe UI" w:eastAsia="Segoe UI" w:cs="Segoe UI"/>
                  <w:i w:val="0"/>
                  <w:iCs w:val="0"/>
                  <w:caps w:val="0"/>
                  <w:color w:val="000000"/>
                  <w:spacing w:val="0"/>
                  <w:kern w:val="0"/>
                  <w:sz w:val="16"/>
                  <w:szCs w:val="16"/>
                  <w:lang w:val="en-US" w:eastAsia="zh-CN" w:bidi="ar"/>
                </w:rPr>
                <w:t>内容审核，格式化文本，存储笔记数据，更新话题和用户动态</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84037F7">
            <w:pPr>
              <w:keepNext w:val="0"/>
              <w:keepLines w:val="0"/>
              <w:widowControl/>
              <w:suppressLineNumbers w:val="0"/>
              <w:jc w:val="left"/>
              <w:rPr>
                <w:ins w:id="1288" w:author="柠栀" w:date="2025-05-07T11:28:58Z"/>
                <w:rFonts w:hint="default" w:ascii="Segoe UI" w:hAnsi="Segoe UI" w:eastAsia="Segoe UI" w:cs="Segoe UI"/>
                <w:i w:val="0"/>
                <w:iCs w:val="0"/>
                <w:caps w:val="0"/>
                <w:color w:val="000000"/>
                <w:spacing w:val="0"/>
                <w:sz w:val="16"/>
                <w:szCs w:val="16"/>
              </w:rPr>
            </w:pPr>
            <w:ins w:id="1289" w:author="柠栀" w:date="2025-05-07T11:28:58Z">
              <w:r>
                <w:rPr>
                  <w:rFonts w:hint="default" w:ascii="Segoe UI" w:hAnsi="Segoe UI" w:eastAsia="Segoe UI" w:cs="Segoe UI"/>
                  <w:i w:val="0"/>
                  <w:iCs w:val="0"/>
                  <w:caps w:val="0"/>
                  <w:color w:val="000000"/>
                  <w:spacing w:val="0"/>
                  <w:kern w:val="0"/>
                  <w:sz w:val="16"/>
                  <w:szCs w:val="16"/>
                  <w:lang w:val="en-US" w:eastAsia="zh-CN" w:bidi="ar"/>
                </w:rPr>
                <w:t>发布成功 / 失败的消息，笔记预览链接</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222BC4A8">
            <w:pPr>
              <w:keepNext w:val="0"/>
              <w:keepLines w:val="0"/>
              <w:widowControl/>
              <w:suppressLineNumbers w:val="0"/>
              <w:jc w:val="left"/>
              <w:rPr>
                <w:ins w:id="1290" w:author="柠栀" w:date="2025-05-07T11:28:58Z"/>
                <w:rFonts w:hint="default" w:ascii="Segoe UI" w:hAnsi="Segoe UI" w:eastAsia="Segoe UI" w:cs="Segoe UI"/>
                <w:i w:val="0"/>
                <w:iCs w:val="0"/>
                <w:caps w:val="0"/>
                <w:color w:val="000000"/>
                <w:spacing w:val="0"/>
                <w:sz w:val="16"/>
                <w:szCs w:val="16"/>
              </w:rPr>
            </w:pPr>
            <w:ins w:id="1291" w:author="柠栀" w:date="2025-05-07T11:28:58Z">
              <w:r>
                <w:rPr>
                  <w:rFonts w:hint="default" w:ascii="Segoe UI" w:hAnsi="Segoe UI" w:eastAsia="Segoe UI" w:cs="Segoe UI"/>
                  <w:i w:val="0"/>
                  <w:iCs w:val="0"/>
                  <w:caps w:val="0"/>
                  <w:color w:val="000000"/>
                  <w:spacing w:val="0"/>
                  <w:kern w:val="0"/>
                  <w:sz w:val="16"/>
                  <w:szCs w:val="16"/>
                  <w:lang w:val="en-US" w:eastAsia="zh-CN" w:bidi="ar"/>
                </w:rPr>
                <w:t>高</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19EF7863">
            <w:pPr>
              <w:keepNext w:val="0"/>
              <w:keepLines w:val="0"/>
              <w:widowControl/>
              <w:suppressLineNumbers w:val="0"/>
              <w:jc w:val="left"/>
              <w:rPr>
                <w:ins w:id="1292" w:author="柠栀" w:date="2025-05-07T11:28:58Z"/>
                <w:rFonts w:hint="default" w:ascii="Segoe UI" w:hAnsi="Segoe UI" w:eastAsia="Segoe UI" w:cs="Segoe UI"/>
                <w:i w:val="0"/>
                <w:iCs w:val="0"/>
                <w:caps w:val="0"/>
                <w:color w:val="000000"/>
                <w:spacing w:val="0"/>
                <w:sz w:val="16"/>
                <w:szCs w:val="16"/>
              </w:rPr>
            </w:pPr>
            <w:ins w:id="1293" w:author="柠栀" w:date="2025-05-07T11:28:58Z">
              <w:r>
                <w:rPr>
                  <w:rFonts w:hint="default" w:ascii="Segoe UI" w:hAnsi="Segoe UI" w:eastAsia="Segoe UI" w:cs="Segoe UI"/>
                  <w:i w:val="0"/>
                  <w:iCs w:val="0"/>
                  <w:caps w:val="0"/>
                  <w:color w:val="000000"/>
                  <w:spacing w:val="0"/>
                  <w:kern w:val="0"/>
                  <w:sz w:val="16"/>
                  <w:szCs w:val="16"/>
                  <w:lang w:val="en-US" w:eastAsia="zh-CN" w:bidi="ar"/>
                </w:rPr>
                <w:t>所有用户</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47B14AAD">
            <w:pPr>
              <w:keepNext w:val="0"/>
              <w:keepLines w:val="0"/>
              <w:widowControl/>
              <w:suppressLineNumbers w:val="0"/>
              <w:jc w:val="left"/>
              <w:rPr>
                <w:ins w:id="1294" w:author="柠栀" w:date="2025-05-07T11:28:58Z"/>
                <w:rFonts w:hint="default" w:ascii="Segoe UI" w:hAnsi="Segoe UI" w:eastAsia="Segoe UI" w:cs="Segoe UI"/>
                <w:i w:val="0"/>
                <w:iCs w:val="0"/>
                <w:caps w:val="0"/>
                <w:color w:val="000000"/>
                <w:spacing w:val="0"/>
                <w:sz w:val="16"/>
                <w:szCs w:val="16"/>
              </w:rPr>
            </w:pPr>
            <w:ins w:id="1295" w:author="柠栀" w:date="2025-05-07T11:28:58Z">
              <w:r>
                <w:rPr>
                  <w:rFonts w:hint="default" w:ascii="Segoe UI" w:hAnsi="Segoe UI" w:eastAsia="Segoe UI" w:cs="Segoe UI"/>
                  <w:i w:val="0"/>
                  <w:iCs w:val="0"/>
                  <w:caps w:val="0"/>
                  <w:color w:val="000000"/>
                  <w:spacing w:val="0"/>
                  <w:kern w:val="0"/>
                  <w:sz w:val="16"/>
                  <w:szCs w:val="16"/>
                  <w:lang w:val="en-US" w:eastAsia="zh-CN" w:bidi="ar"/>
                </w:rPr>
                <w:t>用户已成功登录并进入发帖页面</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61457E2E">
            <w:pPr>
              <w:keepNext w:val="0"/>
              <w:keepLines w:val="0"/>
              <w:widowControl/>
              <w:suppressLineNumbers w:val="0"/>
              <w:jc w:val="left"/>
              <w:rPr>
                <w:ins w:id="1296" w:author="柠栀" w:date="2025-05-07T11:28:58Z"/>
                <w:rFonts w:hint="default" w:ascii="Segoe UI" w:hAnsi="Segoe UI" w:eastAsia="Segoe UI" w:cs="Segoe UI"/>
                <w:i w:val="0"/>
                <w:iCs w:val="0"/>
                <w:caps w:val="0"/>
                <w:color w:val="000000"/>
                <w:spacing w:val="0"/>
                <w:sz w:val="16"/>
                <w:szCs w:val="16"/>
              </w:rPr>
            </w:pPr>
            <w:ins w:id="1297" w:author="柠栀" w:date="2025-05-07T11:28:58Z">
              <w:r>
                <w:rPr>
                  <w:rFonts w:hint="default" w:ascii="Segoe UI" w:hAnsi="Segoe UI" w:eastAsia="Segoe UI" w:cs="Segoe UI"/>
                  <w:i w:val="0"/>
                  <w:iCs w:val="0"/>
                  <w:caps w:val="0"/>
                  <w:color w:val="000000"/>
                  <w:spacing w:val="0"/>
                  <w:kern w:val="0"/>
                  <w:sz w:val="16"/>
                  <w:szCs w:val="16"/>
                  <w:lang w:val="en-US" w:eastAsia="zh-CN" w:bidi="ar"/>
                </w:rPr>
                <w:t>成功：提示发帖成功</w:t>
              </w:r>
            </w:ins>
            <w:ins w:id="1298" w:author="柠栀" w:date="2025-05-07T11:28:58Z">
              <w:r>
                <w:rPr>
                  <w:rFonts w:hint="default" w:ascii="Segoe UI" w:hAnsi="Segoe UI" w:eastAsia="Segoe UI" w:cs="Segoe UI"/>
                  <w:i w:val="0"/>
                  <w:iCs w:val="0"/>
                  <w:caps w:val="0"/>
                  <w:color w:val="000000"/>
                  <w:spacing w:val="0"/>
                  <w:kern w:val="0"/>
                  <w:sz w:val="16"/>
                  <w:szCs w:val="16"/>
                  <w:lang w:val="en-US" w:eastAsia="zh-CN" w:bidi="ar"/>
                </w:rPr>
                <w:br w:type="textWrapping"/>
              </w:r>
            </w:ins>
            <w:ins w:id="1299" w:author="柠栀" w:date="2025-05-07T11:28:58Z">
              <w:r>
                <w:rPr>
                  <w:rFonts w:hint="default" w:ascii="Segoe UI" w:hAnsi="Segoe UI" w:eastAsia="Segoe UI" w:cs="Segoe UI"/>
                  <w:i w:val="0"/>
                  <w:iCs w:val="0"/>
                  <w:caps w:val="0"/>
                  <w:color w:val="000000"/>
                  <w:spacing w:val="0"/>
                  <w:kern w:val="0"/>
                  <w:sz w:val="16"/>
                  <w:szCs w:val="16"/>
                  <w:lang w:val="en-US" w:eastAsia="zh-CN" w:bidi="ar"/>
                </w:rPr>
                <w:t>- 失败：返回并提示错误信息</w:t>
              </w:r>
            </w:ins>
          </w:p>
        </w:tc>
      </w:tr>
      <w:tr w14:paraId="470A735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ins w:id="1300" w:author="柠栀" w:date="2025-05-07T11:28:58Z"/>
        </w:trPr>
        <w:tc>
          <w:tcPr>
            <w:tcW w:w="0" w:type="auto"/>
            <w:tcBorders>
              <w:top w:val="nil"/>
              <w:left w:val="nil"/>
              <w:bottom w:val="nil"/>
            </w:tcBorders>
            <w:shd w:val="clear" w:color="auto" w:fill="FFFFFF"/>
            <w:tcMar>
              <w:top w:w="120" w:type="dxa"/>
              <w:left w:w="180" w:type="dxa"/>
              <w:bottom w:w="120" w:type="dxa"/>
              <w:right w:w="180" w:type="dxa"/>
            </w:tcMar>
            <w:vAlign w:val="center"/>
          </w:tcPr>
          <w:p w14:paraId="642F817F">
            <w:pPr>
              <w:keepNext w:val="0"/>
              <w:keepLines w:val="0"/>
              <w:widowControl/>
              <w:suppressLineNumbers w:val="0"/>
              <w:jc w:val="left"/>
              <w:rPr>
                <w:ins w:id="1301" w:author="柠栀" w:date="2025-05-07T11:28:58Z"/>
                <w:rFonts w:hint="default" w:ascii="Segoe UI" w:hAnsi="Segoe UI" w:eastAsia="Segoe UI" w:cs="Segoe UI"/>
                <w:i w:val="0"/>
                <w:iCs w:val="0"/>
                <w:caps w:val="0"/>
                <w:color w:val="000000"/>
                <w:spacing w:val="0"/>
                <w:sz w:val="16"/>
                <w:szCs w:val="16"/>
              </w:rPr>
            </w:pPr>
            <w:ins w:id="1302" w:author="柠栀" w:date="2025-05-07T11:28:58Z">
              <w:r>
                <w:rPr>
                  <w:rFonts w:hint="default" w:ascii="Segoe UI" w:hAnsi="Segoe UI" w:eastAsia="Segoe UI" w:cs="Segoe UI"/>
                  <w:i w:val="0"/>
                  <w:iCs w:val="0"/>
                  <w:caps w:val="0"/>
                  <w:color w:val="000000"/>
                  <w:spacing w:val="0"/>
                  <w:kern w:val="0"/>
                  <w:sz w:val="16"/>
                  <w:szCs w:val="16"/>
                  <w:lang w:val="en-US" w:eastAsia="zh-CN" w:bidi="ar"/>
                </w:rPr>
                <w:t>5</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1C35A498">
            <w:pPr>
              <w:keepNext w:val="0"/>
              <w:keepLines w:val="0"/>
              <w:widowControl/>
              <w:suppressLineNumbers w:val="0"/>
              <w:jc w:val="left"/>
              <w:rPr>
                <w:ins w:id="1303" w:author="柠栀" w:date="2025-05-07T11:28:58Z"/>
                <w:rFonts w:hint="default" w:ascii="Segoe UI" w:hAnsi="Segoe UI" w:eastAsia="Segoe UI" w:cs="Segoe UI"/>
                <w:i w:val="0"/>
                <w:iCs w:val="0"/>
                <w:caps w:val="0"/>
                <w:color w:val="000000"/>
                <w:spacing w:val="0"/>
                <w:sz w:val="16"/>
                <w:szCs w:val="16"/>
                <w:lang w:val="en-US"/>
              </w:rPr>
            </w:pPr>
            <w:ins w:id="1304" w:author="柠栀" w:date="2025-05-07T11:28:58Z">
              <w:r>
                <w:rPr>
                  <w:rFonts w:hint="default" w:ascii="Segoe UI" w:hAnsi="Segoe UI" w:eastAsia="Segoe UI" w:cs="Segoe UI"/>
                  <w:i w:val="0"/>
                  <w:iCs w:val="0"/>
                  <w:caps w:val="0"/>
                  <w:color w:val="000000"/>
                  <w:spacing w:val="0"/>
                  <w:kern w:val="0"/>
                  <w:sz w:val="16"/>
                  <w:szCs w:val="16"/>
                  <w:lang w:val="en-US" w:eastAsia="zh-CN" w:bidi="ar"/>
                </w:rPr>
                <w:t>FNC - 0</w:t>
              </w:r>
            </w:ins>
            <w:ins w:id="1305" w:author="柠栀" w:date="2025-05-07T11:28:58Z">
              <w:r>
                <w:rPr>
                  <w:rFonts w:hint="eastAsia" w:ascii="Segoe UI" w:hAnsi="Segoe UI" w:eastAsia="Segoe UI" w:cs="Segoe UI"/>
                  <w:i w:val="0"/>
                  <w:iCs w:val="0"/>
                  <w:caps w:val="0"/>
                  <w:color w:val="000000"/>
                  <w:spacing w:val="0"/>
                  <w:kern w:val="0"/>
                  <w:sz w:val="16"/>
                  <w:szCs w:val="16"/>
                  <w:lang w:val="en-US" w:eastAsia="zh-CN" w:bidi="ar"/>
                </w:rPr>
                <w:t>5</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40067CCE">
            <w:pPr>
              <w:keepNext w:val="0"/>
              <w:keepLines w:val="0"/>
              <w:widowControl/>
              <w:suppressLineNumbers w:val="0"/>
              <w:jc w:val="left"/>
              <w:rPr>
                <w:ins w:id="1306" w:author="柠栀" w:date="2025-05-07T11:28:58Z"/>
                <w:rFonts w:hint="default" w:ascii="Segoe UI" w:hAnsi="Segoe UI" w:eastAsia="Segoe UI" w:cs="Segoe UI"/>
                <w:i w:val="0"/>
                <w:iCs w:val="0"/>
                <w:caps w:val="0"/>
                <w:color w:val="000000"/>
                <w:spacing w:val="0"/>
                <w:sz w:val="16"/>
                <w:szCs w:val="16"/>
              </w:rPr>
            </w:pPr>
            <w:ins w:id="1307" w:author="柠栀" w:date="2025-05-07T11:28:58Z">
              <w:r>
                <w:rPr>
                  <w:rFonts w:hint="default" w:ascii="Segoe UI" w:hAnsi="Segoe UI" w:eastAsia="Segoe UI" w:cs="Segoe UI"/>
                  <w:i w:val="0"/>
                  <w:iCs w:val="0"/>
                  <w:caps w:val="0"/>
                  <w:color w:val="000000"/>
                  <w:spacing w:val="0"/>
                  <w:kern w:val="0"/>
                  <w:sz w:val="16"/>
                  <w:szCs w:val="16"/>
                  <w:lang w:val="en-US" w:eastAsia="zh-CN" w:bidi="ar"/>
                </w:rPr>
                <w:t>安全性</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5B9BD87E">
            <w:pPr>
              <w:keepNext w:val="0"/>
              <w:keepLines w:val="0"/>
              <w:widowControl/>
              <w:suppressLineNumbers w:val="0"/>
              <w:jc w:val="left"/>
              <w:rPr>
                <w:ins w:id="1308" w:author="柠栀" w:date="2025-05-07T11:28:58Z"/>
                <w:rFonts w:hint="default" w:ascii="Segoe UI" w:hAnsi="Segoe UI" w:eastAsia="Segoe UI" w:cs="Segoe UI"/>
                <w:i w:val="0"/>
                <w:iCs w:val="0"/>
                <w:caps w:val="0"/>
                <w:color w:val="000000"/>
                <w:spacing w:val="0"/>
                <w:sz w:val="16"/>
                <w:szCs w:val="16"/>
              </w:rPr>
            </w:pPr>
            <w:ins w:id="1309" w:author="柠栀" w:date="2025-05-07T11:28:58Z">
              <w:r>
                <w:rPr>
                  <w:rFonts w:hint="default" w:ascii="Segoe UI" w:hAnsi="Segoe UI" w:eastAsia="Segoe UI" w:cs="Segoe UI"/>
                  <w:i w:val="0"/>
                  <w:iCs w:val="0"/>
                  <w:caps w:val="0"/>
                  <w:color w:val="000000"/>
                  <w:spacing w:val="0"/>
                  <w:kern w:val="0"/>
                  <w:sz w:val="16"/>
                  <w:szCs w:val="16"/>
                  <w:lang w:val="en-US" w:eastAsia="zh-CN" w:bidi="ar"/>
                </w:rPr>
                <w:t>用户信息、权限设置</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57CB6884">
            <w:pPr>
              <w:keepNext w:val="0"/>
              <w:keepLines w:val="0"/>
              <w:widowControl/>
              <w:suppressLineNumbers w:val="0"/>
              <w:jc w:val="left"/>
              <w:rPr>
                <w:ins w:id="1310" w:author="柠栀" w:date="2025-05-07T11:28:58Z"/>
                <w:rFonts w:hint="default" w:ascii="Segoe UI" w:hAnsi="Segoe UI" w:eastAsia="Segoe UI" w:cs="Segoe UI"/>
                <w:i w:val="0"/>
                <w:iCs w:val="0"/>
                <w:caps w:val="0"/>
                <w:color w:val="000000"/>
                <w:spacing w:val="0"/>
                <w:sz w:val="16"/>
                <w:szCs w:val="16"/>
              </w:rPr>
            </w:pPr>
            <w:ins w:id="1311" w:author="柠栀" w:date="2025-05-07T11:28:58Z">
              <w:r>
                <w:rPr>
                  <w:rFonts w:hint="default" w:ascii="Segoe UI" w:hAnsi="Segoe UI" w:eastAsia="Segoe UI" w:cs="Segoe UI"/>
                  <w:i w:val="0"/>
                  <w:iCs w:val="0"/>
                  <w:caps w:val="0"/>
                  <w:color w:val="000000"/>
                  <w:spacing w:val="0"/>
                  <w:kern w:val="0"/>
                  <w:sz w:val="16"/>
                  <w:szCs w:val="16"/>
                  <w:lang w:val="en-US" w:eastAsia="zh-CN" w:bidi="ar"/>
                </w:rPr>
                <w:t>验证用户信息，更新用户权限</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284A2D03">
            <w:pPr>
              <w:keepNext w:val="0"/>
              <w:keepLines w:val="0"/>
              <w:widowControl/>
              <w:suppressLineNumbers w:val="0"/>
              <w:jc w:val="left"/>
              <w:rPr>
                <w:ins w:id="1312" w:author="柠栀" w:date="2025-05-07T11:28:58Z"/>
                <w:rFonts w:hint="default" w:ascii="Segoe UI" w:hAnsi="Segoe UI" w:eastAsia="Segoe UI" w:cs="Segoe UI"/>
                <w:i w:val="0"/>
                <w:iCs w:val="0"/>
                <w:caps w:val="0"/>
                <w:color w:val="000000"/>
                <w:spacing w:val="0"/>
                <w:sz w:val="16"/>
                <w:szCs w:val="16"/>
              </w:rPr>
            </w:pPr>
            <w:ins w:id="1313" w:author="柠栀" w:date="2025-05-07T11:28:58Z">
              <w:r>
                <w:rPr>
                  <w:rFonts w:hint="default" w:ascii="Segoe UI" w:hAnsi="Segoe UI" w:eastAsia="Segoe UI" w:cs="Segoe UI"/>
                  <w:i w:val="0"/>
                  <w:iCs w:val="0"/>
                  <w:caps w:val="0"/>
                  <w:color w:val="000000"/>
                  <w:spacing w:val="0"/>
                  <w:kern w:val="0"/>
                  <w:sz w:val="16"/>
                  <w:szCs w:val="16"/>
                  <w:lang w:val="en-US" w:eastAsia="zh-CN" w:bidi="ar"/>
                </w:rPr>
                <w:t>更新后的用户信息和权限列表</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98CE8CA">
            <w:pPr>
              <w:keepNext w:val="0"/>
              <w:keepLines w:val="0"/>
              <w:widowControl/>
              <w:suppressLineNumbers w:val="0"/>
              <w:jc w:val="left"/>
              <w:rPr>
                <w:ins w:id="1314" w:author="柠栀" w:date="2025-05-07T11:28:58Z"/>
                <w:rFonts w:hint="default" w:ascii="Segoe UI" w:hAnsi="Segoe UI" w:eastAsia="Segoe UI" w:cs="Segoe UI"/>
                <w:i w:val="0"/>
                <w:iCs w:val="0"/>
                <w:caps w:val="0"/>
                <w:color w:val="000000"/>
                <w:spacing w:val="0"/>
                <w:sz w:val="16"/>
                <w:szCs w:val="16"/>
              </w:rPr>
            </w:pPr>
            <w:ins w:id="1315" w:author="柠栀" w:date="2025-05-07T11:28:58Z">
              <w:r>
                <w:rPr>
                  <w:rFonts w:hint="default" w:ascii="Segoe UI" w:hAnsi="Segoe UI" w:eastAsia="Segoe UI" w:cs="Segoe UI"/>
                  <w:i w:val="0"/>
                  <w:iCs w:val="0"/>
                  <w:caps w:val="0"/>
                  <w:color w:val="000000"/>
                  <w:spacing w:val="0"/>
                  <w:kern w:val="0"/>
                  <w:sz w:val="16"/>
                  <w:szCs w:val="16"/>
                  <w:lang w:val="en-US" w:eastAsia="zh-CN" w:bidi="ar"/>
                </w:rPr>
                <w:t>高</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5ABAAF0">
            <w:pPr>
              <w:keepNext w:val="0"/>
              <w:keepLines w:val="0"/>
              <w:widowControl/>
              <w:suppressLineNumbers w:val="0"/>
              <w:jc w:val="left"/>
              <w:rPr>
                <w:ins w:id="1316" w:author="柠栀" w:date="2025-05-07T11:28:58Z"/>
                <w:rFonts w:hint="default" w:ascii="Segoe UI" w:hAnsi="Segoe UI" w:eastAsia="Segoe UI" w:cs="Segoe UI"/>
                <w:i w:val="0"/>
                <w:iCs w:val="0"/>
                <w:caps w:val="0"/>
                <w:color w:val="000000"/>
                <w:spacing w:val="0"/>
                <w:sz w:val="16"/>
                <w:szCs w:val="16"/>
              </w:rPr>
            </w:pPr>
            <w:ins w:id="1317" w:author="柠栀" w:date="2025-05-07T11:28:58Z">
              <w:r>
                <w:rPr>
                  <w:rFonts w:hint="default" w:ascii="Segoe UI" w:hAnsi="Segoe UI" w:eastAsia="Segoe UI" w:cs="Segoe UI"/>
                  <w:i w:val="0"/>
                  <w:iCs w:val="0"/>
                  <w:caps w:val="0"/>
                  <w:color w:val="000000"/>
                  <w:spacing w:val="0"/>
                  <w:kern w:val="0"/>
                  <w:sz w:val="16"/>
                  <w:szCs w:val="16"/>
                  <w:lang w:val="en-US" w:eastAsia="zh-CN" w:bidi="ar"/>
                </w:rPr>
                <w:t>管理员</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5159511">
            <w:pPr>
              <w:keepNext w:val="0"/>
              <w:keepLines w:val="0"/>
              <w:widowControl/>
              <w:suppressLineNumbers w:val="0"/>
              <w:jc w:val="left"/>
              <w:rPr>
                <w:ins w:id="1318" w:author="柠栀" w:date="2025-05-07T11:28:58Z"/>
                <w:rFonts w:hint="default" w:ascii="Segoe UI" w:hAnsi="Segoe UI" w:eastAsia="Segoe UI" w:cs="Segoe UI"/>
                <w:i w:val="0"/>
                <w:iCs w:val="0"/>
                <w:caps w:val="0"/>
                <w:color w:val="000000"/>
                <w:spacing w:val="0"/>
                <w:sz w:val="16"/>
                <w:szCs w:val="16"/>
              </w:rPr>
            </w:pPr>
            <w:ins w:id="1319" w:author="柠栀" w:date="2025-05-07T11:28:58Z">
              <w:r>
                <w:rPr>
                  <w:rFonts w:hint="default" w:ascii="Segoe UI" w:hAnsi="Segoe UI" w:eastAsia="Segoe UI" w:cs="Segoe UI"/>
                  <w:i w:val="0"/>
                  <w:iCs w:val="0"/>
                  <w:caps w:val="0"/>
                  <w:color w:val="000000"/>
                  <w:spacing w:val="0"/>
                  <w:kern w:val="0"/>
                  <w:sz w:val="16"/>
                  <w:szCs w:val="16"/>
                  <w:lang w:val="en-US" w:eastAsia="zh-CN" w:bidi="ar"/>
                </w:rPr>
                <w:t>用户已登录管理员账号</w:t>
              </w:r>
            </w:ins>
            <w:ins w:id="1320" w:author="柠栀" w:date="2025-05-07T11:28:58Z">
              <w:r>
                <w:rPr>
                  <w:rFonts w:hint="default" w:ascii="Segoe UI" w:hAnsi="Segoe UI" w:eastAsia="Segoe UI" w:cs="Segoe UI"/>
                  <w:i w:val="0"/>
                  <w:iCs w:val="0"/>
                  <w:caps w:val="0"/>
                  <w:color w:val="000000"/>
                  <w:spacing w:val="0"/>
                  <w:kern w:val="0"/>
                  <w:sz w:val="16"/>
                  <w:szCs w:val="16"/>
                  <w:lang w:val="en-US" w:eastAsia="zh-CN" w:bidi="ar"/>
                </w:rPr>
                <w:br w:type="textWrapping"/>
              </w:r>
            </w:ins>
            <w:ins w:id="1321" w:author="柠栀" w:date="2025-05-07T11:28:58Z">
              <w:r>
                <w:rPr>
                  <w:rFonts w:hint="default" w:ascii="Segoe UI" w:hAnsi="Segoe UI" w:eastAsia="Segoe UI" w:cs="Segoe UI"/>
                  <w:i w:val="0"/>
                  <w:iCs w:val="0"/>
                  <w:caps w:val="0"/>
                  <w:color w:val="000000"/>
                  <w:spacing w:val="0"/>
                  <w:kern w:val="0"/>
                  <w:sz w:val="16"/>
                  <w:szCs w:val="16"/>
                  <w:lang w:val="en-US" w:eastAsia="zh-CN" w:bidi="ar"/>
                </w:rPr>
                <w:t>普通用户权限变更</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411E0058">
            <w:pPr>
              <w:keepNext w:val="0"/>
              <w:keepLines w:val="0"/>
              <w:widowControl/>
              <w:suppressLineNumbers w:val="0"/>
              <w:jc w:val="left"/>
              <w:rPr>
                <w:ins w:id="1322" w:author="柠栀" w:date="2025-05-07T11:28:58Z"/>
                <w:rFonts w:hint="default" w:ascii="Segoe UI" w:hAnsi="Segoe UI" w:eastAsia="Segoe UI" w:cs="Segoe UI"/>
                <w:i w:val="0"/>
                <w:iCs w:val="0"/>
                <w:caps w:val="0"/>
                <w:color w:val="000000"/>
                <w:spacing w:val="0"/>
                <w:sz w:val="16"/>
                <w:szCs w:val="16"/>
              </w:rPr>
            </w:pPr>
            <w:ins w:id="1323" w:author="柠栀" w:date="2025-05-07T11:28:58Z">
              <w:r>
                <w:rPr>
                  <w:rFonts w:hint="default" w:ascii="Segoe UI" w:hAnsi="Segoe UI" w:eastAsia="Segoe UI" w:cs="Segoe UI"/>
                  <w:i w:val="0"/>
                  <w:iCs w:val="0"/>
                  <w:caps w:val="0"/>
                  <w:color w:val="000000"/>
                  <w:spacing w:val="0"/>
                  <w:kern w:val="0"/>
                  <w:sz w:val="16"/>
                  <w:szCs w:val="16"/>
                  <w:lang w:val="en-US" w:eastAsia="zh-CN" w:bidi="ar"/>
                </w:rPr>
                <w:t>-</w:t>
              </w:r>
            </w:ins>
          </w:p>
        </w:tc>
      </w:tr>
      <w:tr w14:paraId="4F3E4F3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ins w:id="1324" w:author="柠栀" w:date="2025-05-07T11:28:58Z"/>
        </w:trPr>
        <w:tc>
          <w:tcPr>
            <w:tcW w:w="0" w:type="auto"/>
            <w:tcBorders>
              <w:top w:val="nil"/>
              <w:left w:val="nil"/>
              <w:bottom w:val="nil"/>
            </w:tcBorders>
            <w:shd w:val="clear" w:color="auto" w:fill="FFFFFF"/>
            <w:tcMar>
              <w:top w:w="120" w:type="dxa"/>
              <w:left w:w="180" w:type="dxa"/>
              <w:bottom w:w="120" w:type="dxa"/>
              <w:right w:w="180" w:type="dxa"/>
            </w:tcMar>
            <w:vAlign w:val="center"/>
          </w:tcPr>
          <w:p w14:paraId="4CD6D43A">
            <w:pPr>
              <w:keepNext w:val="0"/>
              <w:keepLines w:val="0"/>
              <w:widowControl/>
              <w:suppressLineNumbers w:val="0"/>
              <w:jc w:val="left"/>
              <w:rPr>
                <w:ins w:id="1325" w:author="柠栀" w:date="2025-05-07T11:28:58Z"/>
                <w:rFonts w:hint="default" w:ascii="Segoe UI" w:hAnsi="Segoe UI" w:eastAsia="Segoe UI" w:cs="Segoe UI"/>
                <w:i w:val="0"/>
                <w:iCs w:val="0"/>
                <w:caps w:val="0"/>
                <w:color w:val="000000"/>
                <w:spacing w:val="0"/>
                <w:sz w:val="16"/>
                <w:szCs w:val="16"/>
              </w:rPr>
            </w:pPr>
            <w:ins w:id="1326" w:author="柠栀" w:date="2025-05-07T11:28:58Z">
              <w:r>
                <w:rPr>
                  <w:rFonts w:hint="default" w:ascii="Segoe UI" w:hAnsi="Segoe UI" w:eastAsia="Segoe UI" w:cs="Segoe UI"/>
                  <w:i w:val="0"/>
                  <w:iCs w:val="0"/>
                  <w:caps w:val="0"/>
                  <w:color w:val="000000"/>
                  <w:spacing w:val="0"/>
                  <w:kern w:val="0"/>
                  <w:sz w:val="16"/>
                  <w:szCs w:val="16"/>
                  <w:lang w:val="en-US" w:eastAsia="zh-CN" w:bidi="ar"/>
                </w:rPr>
                <w:t>6</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25A07CD1">
            <w:pPr>
              <w:keepNext w:val="0"/>
              <w:keepLines w:val="0"/>
              <w:widowControl/>
              <w:suppressLineNumbers w:val="0"/>
              <w:jc w:val="left"/>
              <w:rPr>
                <w:ins w:id="1327" w:author="柠栀" w:date="2025-05-07T11:28:58Z"/>
                <w:rFonts w:hint="default" w:ascii="Segoe UI" w:hAnsi="Segoe UI" w:eastAsia="Segoe UI" w:cs="Segoe UI"/>
                <w:i w:val="0"/>
                <w:iCs w:val="0"/>
                <w:caps w:val="0"/>
                <w:color w:val="000000"/>
                <w:spacing w:val="0"/>
                <w:sz w:val="16"/>
                <w:szCs w:val="16"/>
                <w:lang w:val="en-US"/>
              </w:rPr>
            </w:pPr>
            <w:ins w:id="1328" w:author="柠栀" w:date="2025-05-07T11:28:58Z">
              <w:r>
                <w:rPr>
                  <w:rFonts w:hint="default" w:ascii="Segoe UI" w:hAnsi="Segoe UI" w:eastAsia="Segoe UI" w:cs="Segoe UI"/>
                  <w:i w:val="0"/>
                  <w:iCs w:val="0"/>
                  <w:caps w:val="0"/>
                  <w:color w:val="000000"/>
                  <w:spacing w:val="0"/>
                  <w:kern w:val="0"/>
                  <w:sz w:val="16"/>
                  <w:szCs w:val="16"/>
                  <w:lang w:val="en-US" w:eastAsia="zh-CN" w:bidi="ar"/>
                </w:rPr>
                <w:t xml:space="preserve">FNC - </w:t>
              </w:r>
            </w:ins>
            <w:ins w:id="1329" w:author="柠栀" w:date="2025-05-07T11:28:58Z">
              <w:r>
                <w:rPr>
                  <w:rFonts w:hint="eastAsia" w:ascii="Segoe UI" w:hAnsi="Segoe UI" w:eastAsia="Segoe UI" w:cs="Segoe UI"/>
                  <w:i w:val="0"/>
                  <w:iCs w:val="0"/>
                  <w:caps w:val="0"/>
                  <w:color w:val="000000"/>
                  <w:spacing w:val="0"/>
                  <w:kern w:val="0"/>
                  <w:sz w:val="16"/>
                  <w:szCs w:val="16"/>
                  <w:lang w:val="en-US" w:eastAsia="zh-CN" w:bidi="ar"/>
                </w:rPr>
                <w:t>6</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389833E3">
            <w:pPr>
              <w:keepNext w:val="0"/>
              <w:keepLines w:val="0"/>
              <w:widowControl/>
              <w:suppressLineNumbers w:val="0"/>
              <w:jc w:val="left"/>
              <w:rPr>
                <w:ins w:id="1330" w:author="柠栀" w:date="2025-05-07T11:28:58Z"/>
                <w:rFonts w:hint="default" w:ascii="Segoe UI" w:hAnsi="Segoe UI" w:eastAsia="Segoe UI" w:cs="Segoe UI"/>
                <w:i w:val="0"/>
                <w:iCs w:val="0"/>
                <w:caps w:val="0"/>
                <w:color w:val="000000"/>
                <w:spacing w:val="0"/>
                <w:sz w:val="16"/>
                <w:szCs w:val="16"/>
              </w:rPr>
            </w:pPr>
            <w:ins w:id="1331" w:author="柠栀" w:date="2025-05-07T11:28:58Z">
              <w:r>
                <w:rPr>
                  <w:rFonts w:hint="default" w:ascii="Segoe UI" w:hAnsi="Segoe UI" w:eastAsia="Segoe UI" w:cs="Segoe UI"/>
                  <w:i w:val="0"/>
                  <w:iCs w:val="0"/>
                  <w:caps w:val="0"/>
                  <w:color w:val="000000"/>
                  <w:spacing w:val="0"/>
                  <w:kern w:val="0"/>
                  <w:sz w:val="16"/>
                  <w:szCs w:val="16"/>
                  <w:lang w:val="en-US" w:eastAsia="zh-CN" w:bidi="ar"/>
                </w:rPr>
                <w:t>安全性、可用性、性能</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62C84707">
            <w:pPr>
              <w:keepNext w:val="0"/>
              <w:keepLines w:val="0"/>
              <w:widowControl/>
              <w:suppressLineNumbers w:val="0"/>
              <w:jc w:val="left"/>
              <w:rPr>
                <w:ins w:id="1332" w:author="柠栀" w:date="2025-05-07T11:28:58Z"/>
                <w:rFonts w:hint="default" w:ascii="Segoe UI" w:hAnsi="Segoe UI" w:eastAsia="Segoe UI" w:cs="Segoe UI"/>
                <w:i w:val="0"/>
                <w:iCs w:val="0"/>
                <w:caps w:val="0"/>
                <w:color w:val="000000"/>
                <w:spacing w:val="0"/>
                <w:sz w:val="16"/>
                <w:szCs w:val="16"/>
              </w:rPr>
            </w:pPr>
            <w:ins w:id="1333" w:author="柠栀" w:date="2025-05-07T11:28:58Z">
              <w:r>
                <w:rPr>
                  <w:rFonts w:hint="default" w:ascii="Segoe UI" w:hAnsi="Segoe UI" w:eastAsia="Segoe UI" w:cs="Segoe UI"/>
                  <w:i w:val="0"/>
                  <w:iCs w:val="0"/>
                  <w:caps w:val="0"/>
                  <w:color w:val="000000"/>
                  <w:spacing w:val="0"/>
                  <w:kern w:val="0"/>
                  <w:sz w:val="16"/>
                  <w:szCs w:val="16"/>
                  <w:lang w:val="en-US" w:eastAsia="zh-CN" w:bidi="ar"/>
                </w:rPr>
                <w:t>手机号，密码</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0606BB66">
            <w:pPr>
              <w:keepNext w:val="0"/>
              <w:keepLines w:val="0"/>
              <w:widowControl/>
              <w:suppressLineNumbers w:val="0"/>
              <w:jc w:val="left"/>
              <w:rPr>
                <w:ins w:id="1334" w:author="柠栀" w:date="2025-05-07T11:28:58Z"/>
                <w:rFonts w:hint="default" w:ascii="Segoe UI" w:hAnsi="Segoe UI" w:eastAsia="Segoe UI" w:cs="Segoe UI"/>
                <w:i w:val="0"/>
                <w:iCs w:val="0"/>
                <w:caps w:val="0"/>
                <w:color w:val="000000"/>
                <w:spacing w:val="0"/>
                <w:sz w:val="16"/>
                <w:szCs w:val="16"/>
              </w:rPr>
            </w:pPr>
            <w:ins w:id="1335" w:author="柠栀" w:date="2025-05-07T11:28:58Z">
              <w:r>
                <w:rPr>
                  <w:rFonts w:hint="default" w:ascii="Segoe UI" w:hAnsi="Segoe UI" w:eastAsia="Segoe UI" w:cs="Segoe UI"/>
                  <w:i w:val="0"/>
                  <w:iCs w:val="0"/>
                  <w:caps w:val="0"/>
                  <w:color w:val="000000"/>
                  <w:spacing w:val="0"/>
                  <w:kern w:val="0"/>
                  <w:sz w:val="16"/>
                  <w:szCs w:val="16"/>
                  <w:lang w:val="en-US" w:eastAsia="zh-CN" w:bidi="ar"/>
                </w:rPr>
                <w:t>验证用户身份，比对数据库中的加密密码，记录登录日志</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5F8C3DF7">
            <w:pPr>
              <w:keepNext w:val="0"/>
              <w:keepLines w:val="0"/>
              <w:widowControl/>
              <w:suppressLineNumbers w:val="0"/>
              <w:jc w:val="left"/>
              <w:rPr>
                <w:ins w:id="1336" w:author="柠栀" w:date="2025-05-07T11:28:58Z"/>
                <w:rFonts w:hint="default" w:ascii="Segoe UI" w:hAnsi="Segoe UI" w:eastAsia="Segoe UI" w:cs="Segoe UI"/>
                <w:i w:val="0"/>
                <w:iCs w:val="0"/>
                <w:caps w:val="0"/>
                <w:color w:val="000000"/>
                <w:spacing w:val="0"/>
                <w:sz w:val="16"/>
                <w:szCs w:val="16"/>
              </w:rPr>
            </w:pPr>
            <w:ins w:id="1337" w:author="柠栀" w:date="2025-05-07T11:28:58Z">
              <w:r>
                <w:rPr>
                  <w:rFonts w:hint="default" w:ascii="Segoe UI" w:hAnsi="Segoe UI" w:eastAsia="Segoe UI" w:cs="Segoe UI"/>
                  <w:i w:val="0"/>
                  <w:iCs w:val="0"/>
                  <w:caps w:val="0"/>
                  <w:color w:val="000000"/>
                  <w:spacing w:val="0"/>
                  <w:kern w:val="0"/>
                  <w:sz w:val="16"/>
                  <w:szCs w:val="16"/>
                  <w:lang w:val="en-US" w:eastAsia="zh-CN" w:bidi="ar"/>
                </w:rPr>
                <w:t>登录成功 / 失败的消息，用户会话信息</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4BC96D9A">
            <w:pPr>
              <w:keepNext w:val="0"/>
              <w:keepLines w:val="0"/>
              <w:widowControl/>
              <w:suppressLineNumbers w:val="0"/>
              <w:jc w:val="left"/>
              <w:rPr>
                <w:ins w:id="1338" w:author="柠栀" w:date="2025-05-07T11:28:58Z"/>
                <w:rFonts w:hint="default" w:ascii="Segoe UI" w:hAnsi="Segoe UI" w:eastAsia="Segoe UI" w:cs="Segoe UI"/>
                <w:i w:val="0"/>
                <w:iCs w:val="0"/>
                <w:caps w:val="0"/>
                <w:color w:val="000000"/>
                <w:spacing w:val="0"/>
                <w:sz w:val="16"/>
                <w:szCs w:val="16"/>
              </w:rPr>
            </w:pPr>
            <w:ins w:id="1339" w:author="柠栀" w:date="2025-05-07T11:28:58Z">
              <w:r>
                <w:rPr>
                  <w:rFonts w:hint="default" w:ascii="Segoe UI" w:hAnsi="Segoe UI" w:eastAsia="Segoe UI" w:cs="Segoe UI"/>
                  <w:i w:val="0"/>
                  <w:iCs w:val="0"/>
                  <w:caps w:val="0"/>
                  <w:color w:val="000000"/>
                  <w:spacing w:val="0"/>
                  <w:kern w:val="0"/>
                  <w:sz w:val="16"/>
                  <w:szCs w:val="16"/>
                  <w:lang w:val="en-US" w:eastAsia="zh-CN" w:bidi="ar"/>
                </w:rPr>
                <w:t>中</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671B207A">
            <w:pPr>
              <w:keepNext w:val="0"/>
              <w:keepLines w:val="0"/>
              <w:widowControl/>
              <w:suppressLineNumbers w:val="0"/>
              <w:jc w:val="left"/>
              <w:rPr>
                <w:ins w:id="1340" w:author="柠栀" w:date="2025-05-07T11:28:58Z"/>
                <w:rFonts w:hint="default" w:ascii="Segoe UI" w:hAnsi="Segoe UI" w:eastAsia="Segoe UI" w:cs="Segoe UI"/>
                <w:i w:val="0"/>
                <w:iCs w:val="0"/>
                <w:caps w:val="0"/>
                <w:color w:val="000000"/>
                <w:spacing w:val="0"/>
                <w:sz w:val="16"/>
                <w:szCs w:val="16"/>
              </w:rPr>
            </w:pPr>
            <w:ins w:id="1341" w:author="柠栀" w:date="2025-05-07T11:28:58Z">
              <w:r>
                <w:rPr>
                  <w:rFonts w:hint="default" w:ascii="Segoe UI" w:hAnsi="Segoe UI" w:eastAsia="Segoe UI" w:cs="Segoe UI"/>
                  <w:i w:val="0"/>
                  <w:iCs w:val="0"/>
                  <w:caps w:val="0"/>
                  <w:color w:val="000000"/>
                  <w:spacing w:val="0"/>
                  <w:kern w:val="0"/>
                  <w:sz w:val="16"/>
                  <w:szCs w:val="16"/>
                  <w:lang w:val="en-US" w:eastAsia="zh-CN" w:bidi="ar"/>
                </w:rPr>
                <w:t>所有用户</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10EAAD4B">
            <w:pPr>
              <w:keepNext w:val="0"/>
              <w:keepLines w:val="0"/>
              <w:widowControl/>
              <w:suppressLineNumbers w:val="0"/>
              <w:jc w:val="left"/>
              <w:rPr>
                <w:ins w:id="1342" w:author="柠栀" w:date="2025-05-07T11:28:58Z"/>
                <w:rFonts w:hint="default" w:ascii="Segoe UI" w:hAnsi="Segoe UI" w:eastAsia="Segoe UI" w:cs="Segoe UI"/>
                <w:i w:val="0"/>
                <w:iCs w:val="0"/>
                <w:caps w:val="0"/>
                <w:color w:val="000000"/>
                <w:spacing w:val="0"/>
                <w:sz w:val="16"/>
                <w:szCs w:val="16"/>
              </w:rPr>
            </w:pPr>
            <w:ins w:id="1343" w:author="柠栀" w:date="2025-05-07T11:28:58Z">
              <w:r>
                <w:rPr>
                  <w:rFonts w:hint="default" w:ascii="Segoe UI" w:hAnsi="Segoe UI" w:eastAsia="Segoe UI" w:cs="Segoe UI"/>
                  <w:i w:val="0"/>
                  <w:iCs w:val="0"/>
                  <w:caps w:val="0"/>
                  <w:color w:val="000000"/>
                  <w:spacing w:val="0"/>
                  <w:kern w:val="0"/>
                  <w:sz w:val="16"/>
                  <w:szCs w:val="16"/>
                  <w:lang w:val="en-US" w:eastAsia="zh-CN" w:bidi="ar"/>
                </w:rPr>
                <w:t>1. 用户已注册账号</w:t>
              </w:r>
            </w:ins>
            <w:ins w:id="1344" w:author="柠栀" w:date="2025-05-07T11:28:58Z">
              <w:r>
                <w:rPr>
                  <w:rFonts w:hint="default" w:ascii="Segoe UI" w:hAnsi="Segoe UI" w:eastAsia="Segoe UI" w:cs="Segoe UI"/>
                  <w:i w:val="0"/>
                  <w:iCs w:val="0"/>
                  <w:caps w:val="0"/>
                  <w:color w:val="000000"/>
                  <w:spacing w:val="0"/>
                  <w:kern w:val="0"/>
                  <w:sz w:val="16"/>
                  <w:szCs w:val="16"/>
                  <w:lang w:val="en-US" w:eastAsia="zh-CN" w:bidi="ar"/>
                </w:rPr>
                <w:br w:type="textWrapping"/>
              </w:r>
            </w:ins>
            <w:ins w:id="1345" w:author="柠栀" w:date="2025-05-07T11:28:58Z">
              <w:r>
                <w:rPr>
                  <w:rFonts w:hint="default" w:ascii="Segoe UI" w:hAnsi="Segoe UI" w:eastAsia="Segoe UI" w:cs="Segoe UI"/>
                  <w:i w:val="0"/>
                  <w:iCs w:val="0"/>
                  <w:caps w:val="0"/>
                  <w:color w:val="000000"/>
                  <w:spacing w:val="0"/>
                  <w:kern w:val="0"/>
                  <w:sz w:val="16"/>
                  <w:szCs w:val="16"/>
                  <w:lang w:val="en-US" w:eastAsia="zh-CN" w:bidi="ar"/>
                </w:rPr>
                <w:t>2. 系统运行正常</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7F75F74F">
            <w:pPr>
              <w:keepNext w:val="0"/>
              <w:keepLines w:val="0"/>
              <w:widowControl/>
              <w:suppressLineNumbers w:val="0"/>
              <w:jc w:val="left"/>
              <w:rPr>
                <w:ins w:id="1346" w:author="柠栀" w:date="2025-05-07T11:28:58Z"/>
                <w:rFonts w:hint="default" w:ascii="Segoe UI" w:hAnsi="Segoe UI" w:eastAsia="Segoe UI" w:cs="Segoe UI"/>
                <w:i w:val="0"/>
                <w:iCs w:val="0"/>
                <w:caps w:val="0"/>
                <w:color w:val="000000"/>
                <w:spacing w:val="0"/>
                <w:sz w:val="16"/>
                <w:szCs w:val="16"/>
              </w:rPr>
            </w:pPr>
            <w:ins w:id="1347" w:author="柠栀" w:date="2025-05-07T11:28:58Z">
              <w:r>
                <w:rPr>
                  <w:rFonts w:hint="default" w:ascii="Segoe UI" w:hAnsi="Segoe UI" w:eastAsia="Segoe UI" w:cs="Segoe UI"/>
                  <w:i w:val="0"/>
                  <w:iCs w:val="0"/>
                  <w:caps w:val="0"/>
                  <w:color w:val="000000"/>
                  <w:spacing w:val="0"/>
                  <w:kern w:val="0"/>
                  <w:sz w:val="16"/>
                  <w:szCs w:val="16"/>
                  <w:lang w:val="en-US" w:eastAsia="zh-CN" w:bidi="ar"/>
                </w:rPr>
                <w:t>成功：用户进入系统主页</w:t>
              </w:r>
            </w:ins>
            <w:ins w:id="1348" w:author="柠栀" w:date="2025-05-07T11:28:58Z">
              <w:r>
                <w:rPr>
                  <w:rFonts w:hint="default" w:ascii="Segoe UI" w:hAnsi="Segoe UI" w:eastAsia="Segoe UI" w:cs="Segoe UI"/>
                  <w:i w:val="0"/>
                  <w:iCs w:val="0"/>
                  <w:caps w:val="0"/>
                  <w:color w:val="000000"/>
                  <w:spacing w:val="0"/>
                  <w:kern w:val="0"/>
                  <w:sz w:val="16"/>
                  <w:szCs w:val="16"/>
                  <w:lang w:val="en-US" w:eastAsia="zh-CN" w:bidi="ar"/>
                </w:rPr>
                <w:br w:type="textWrapping"/>
              </w:r>
            </w:ins>
            <w:ins w:id="1349" w:author="柠栀" w:date="2025-05-07T11:28:58Z">
              <w:r>
                <w:rPr>
                  <w:rFonts w:hint="default" w:ascii="Segoe UI" w:hAnsi="Segoe UI" w:eastAsia="Segoe UI" w:cs="Segoe UI"/>
                  <w:i w:val="0"/>
                  <w:iCs w:val="0"/>
                  <w:caps w:val="0"/>
                  <w:color w:val="000000"/>
                  <w:spacing w:val="0"/>
                  <w:kern w:val="0"/>
                  <w:sz w:val="16"/>
                  <w:szCs w:val="16"/>
                  <w:lang w:val="en-US" w:eastAsia="zh-CN" w:bidi="ar"/>
                </w:rPr>
                <w:t>- 失败：返回登录页并显示错误信息</w:t>
              </w:r>
            </w:ins>
          </w:p>
        </w:tc>
      </w:tr>
      <w:tr w14:paraId="5AD437F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ins w:id="1350" w:author="柠栀" w:date="2025-05-07T11:28:58Z"/>
        </w:trPr>
        <w:tc>
          <w:tcPr>
            <w:tcW w:w="0" w:type="auto"/>
            <w:tcBorders>
              <w:top w:val="nil"/>
              <w:left w:val="nil"/>
              <w:bottom w:val="nil"/>
            </w:tcBorders>
            <w:shd w:val="clear" w:color="auto" w:fill="FFFFFF"/>
            <w:tcMar>
              <w:top w:w="120" w:type="dxa"/>
              <w:left w:w="180" w:type="dxa"/>
              <w:bottom w:w="120" w:type="dxa"/>
              <w:right w:w="180" w:type="dxa"/>
            </w:tcMar>
            <w:vAlign w:val="center"/>
          </w:tcPr>
          <w:p w14:paraId="091D1B20">
            <w:pPr>
              <w:keepNext w:val="0"/>
              <w:keepLines w:val="0"/>
              <w:widowControl/>
              <w:suppressLineNumbers w:val="0"/>
              <w:jc w:val="left"/>
              <w:rPr>
                <w:ins w:id="1351" w:author="柠栀" w:date="2025-05-07T11:28:58Z"/>
                <w:rFonts w:hint="default" w:ascii="Segoe UI" w:hAnsi="Segoe UI" w:eastAsia="Segoe UI" w:cs="Segoe UI"/>
                <w:i w:val="0"/>
                <w:iCs w:val="0"/>
                <w:caps w:val="0"/>
                <w:color w:val="000000"/>
                <w:spacing w:val="0"/>
                <w:sz w:val="16"/>
                <w:szCs w:val="16"/>
              </w:rPr>
            </w:pPr>
            <w:ins w:id="1352" w:author="柠栀" w:date="2025-05-07T11:28:58Z">
              <w:r>
                <w:rPr>
                  <w:rFonts w:hint="default" w:ascii="Segoe UI" w:hAnsi="Segoe UI" w:eastAsia="Segoe UI" w:cs="Segoe UI"/>
                  <w:i w:val="0"/>
                  <w:iCs w:val="0"/>
                  <w:caps w:val="0"/>
                  <w:color w:val="000000"/>
                  <w:spacing w:val="0"/>
                  <w:kern w:val="0"/>
                  <w:sz w:val="16"/>
                  <w:szCs w:val="16"/>
                  <w:lang w:val="en-US" w:eastAsia="zh-CN" w:bidi="ar"/>
                </w:rPr>
                <w:t>7</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47D2665F">
            <w:pPr>
              <w:keepNext w:val="0"/>
              <w:keepLines w:val="0"/>
              <w:widowControl/>
              <w:suppressLineNumbers w:val="0"/>
              <w:jc w:val="left"/>
              <w:rPr>
                <w:ins w:id="1353" w:author="柠栀" w:date="2025-05-07T11:28:58Z"/>
                <w:rFonts w:hint="default" w:ascii="Segoe UI" w:hAnsi="Segoe UI" w:eastAsia="Segoe UI" w:cs="Segoe UI"/>
                <w:i w:val="0"/>
                <w:iCs w:val="0"/>
                <w:caps w:val="0"/>
                <w:color w:val="000000"/>
                <w:spacing w:val="0"/>
                <w:sz w:val="16"/>
                <w:szCs w:val="16"/>
                <w:lang w:val="en-US"/>
              </w:rPr>
            </w:pPr>
            <w:ins w:id="1354" w:author="柠栀" w:date="2025-05-07T11:28:58Z">
              <w:r>
                <w:rPr>
                  <w:rFonts w:hint="default" w:ascii="Segoe UI" w:hAnsi="Segoe UI" w:eastAsia="Segoe UI" w:cs="Segoe UI"/>
                  <w:i w:val="0"/>
                  <w:iCs w:val="0"/>
                  <w:caps w:val="0"/>
                  <w:color w:val="000000"/>
                  <w:spacing w:val="0"/>
                  <w:kern w:val="0"/>
                  <w:sz w:val="16"/>
                  <w:szCs w:val="16"/>
                  <w:lang w:val="en-US" w:eastAsia="zh-CN" w:bidi="ar"/>
                </w:rPr>
                <w:t xml:space="preserve">FNC - </w:t>
              </w:r>
            </w:ins>
            <w:ins w:id="1355" w:author="柠栀" w:date="2025-05-07T11:28:58Z">
              <w:r>
                <w:rPr>
                  <w:rFonts w:hint="eastAsia" w:ascii="Segoe UI" w:hAnsi="Segoe UI" w:eastAsia="Segoe UI" w:cs="Segoe UI"/>
                  <w:i w:val="0"/>
                  <w:iCs w:val="0"/>
                  <w:caps w:val="0"/>
                  <w:color w:val="000000"/>
                  <w:spacing w:val="0"/>
                  <w:kern w:val="0"/>
                  <w:sz w:val="16"/>
                  <w:szCs w:val="16"/>
                  <w:lang w:val="en-US" w:eastAsia="zh-CN" w:bidi="ar"/>
                </w:rPr>
                <w:t>7</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230B9B15">
            <w:pPr>
              <w:keepNext w:val="0"/>
              <w:keepLines w:val="0"/>
              <w:widowControl/>
              <w:suppressLineNumbers w:val="0"/>
              <w:jc w:val="left"/>
              <w:rPr>
                <w:ins w:id="1356" w:author="柠栀" w:date="2025-05-07T11:28:58Z"/>
                <w:rFonts w:hint="default" w:ascii="Segoe UI" w:hAnsi="Segoe UI" w:eastAsia="Segoe UI" w:cs="Segoe UI"/>
                <w:i w:val="0"/>
                <w:iCs w:val="0"/>
                <w:caps w:val="0"/>
                <w:color w:val="000000"/>
                <w:spacing w:val="0"/>
                <w:sz w:val="16"/>
                <w:szCs w:val="16"/>
              </w:rPr>
            </w:pPr>
            <w:ins w:id="1357" w:author="柠栀" w:date="2025-05-07T11:28:58Z">
              <w:r>
                <w:rPr>
                  <w:rFonts w:hint="default" w:ascii="Segoe UI" w:hAnsi="Segoe UI" w:eastAsia="Segoe UI" w:cs="Segoe UI"/>
                  <w:i w:val="0"/>
                  <w:iCs w:val="0"/>
                  <w:caps w:val="0"/>
                  <w:color w:val="000000"/>
                  <w:spacing w:val="0"/>
                  <w:kern w:val="0"/>
                  <w:sz w:val="16"/>
                  <w:szCs w:val="16"/>
                  <w:lang w:val="en-US" w:eastAsia="zh-CN" w:bidi="ar"/>
                </w:rPr>
                <w:t>安全性、可用性、性能</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2F87BC6">
            <w:pPr>
              <w:keepNext w:val="0"/>
              <w:keepLines w:val="0"/>
              <w:widowControl/>
              <w:suppressLineNumbers w:val="0"/>
              <w:jc w:val="left"/>
              <w:rPr>
                <w:ins w:id="1358" w:author="柠栀" w:date="2025-05-07T11:28:58Z"/>
                <w:rFonts w:hint="default" w:ascii="Segoe UI" w:hAnsi="Segoe UI" w:eastAsia="Segoe UI" w:cs="Segoe UI"/>
                <w:i w:val="0"/>
                <w:iCs w:val="0"/>
                <w:caps w:val="0"/>
                <w:color w:val="000000"/>
                <w:spacing w:val="0"/>
                <w:sz w:val="16"/>
                <w:szCs w:val="16"/>
              </w:rPr>
            </w:pPr>
            <w:ins w:id="1359" w:author="柠栀" w:date="2025-05-07T11:28:58Z">
              <w:r>
                <w:rPr>
                  <w:rFonts w:hint="default" w:ascii="Segoe UI" w:hAnsi="Segoe UI" w:eastAsia="Segoe UI" w:cs="Segoe UI"/>
                  <w:i w:val="0"/>
                  <w:iCs w:val="0"/>
                  <w:caps w:val="0"/>
                  <w:color w:val="000000"/>
                  <w:spacing w:val="0"/>
                  <w:kern w:val="0"/>
                  <w:sz w:val="16"/>
                  <w:szCs w:val="16"/>
                  <w:lang w:val="en-US" w:eastAsia="zh-CN" w:bidi="ar"/>
                </w:rPr>
                <w:t>手机号，密码，验证码</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79555E9">
            <w:pPr>
              <w:keepNext w:val="0"/>
              <w:keepLines w:val="0"/>
              <w:widowControl/>
              <w:suppressLineNumbers w:val="0"/>
              <w:jc w:val="left"/>
              <w:rPr>
                <w:ins w:id="1360" w:author="柠栀" w:date="2025-05-07T11:28:58Z"/>
                <w:rFonts w:hint="default" w:ascii="Segoe UI" w:hAnsi="Segoe UI" w:eastAsia="Segoe UI" w:cs="Segoe UI"/>
                <w:i w:val="0"/>
                <w:iCs w:val="0"/>
                <w:caps w:val="0"/>
                <w:color w:val="000000"/>
                <w:spacing w:val="0"/>
                <w:sz w:val="16"/>
                <w:szCs w:val="16"/>
              </w:rPr>
            </w:pPr>
            <w:ins w:id="1361" w:author="柠栀" w:date="2025-05-07T11:28:58Z">
              <w:r>
                <w:rPr>
                  <w:rFonts w:hint="default" w:ascii="Segoe UI" w:hAnsi="Segoe UI" w:eastAsia="Segoe UI" w:cs="Segoe UI"/>
                  <w:i w:val="0"/>
                  <w:iCs w:val="0"/>
                  <w:caps w:val="0"/>
                  <w:color w:val="000000"/>
                  <w:spacing w:val="0"/>
                  <w:kern w:val="0"/>
                  <w:sz w:val="16"/>
                  <w:szCs w:val="16"/>
                  <w:lang w:val="en-US" w:eastAsia="zh-CN" w:bidi="ar"/>
                </w:rPr>
                <w:t>验证输入信息的有效性，加密密码，发送验证邮件或短信，存储用户信息</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0523FD3C">
            <w:pPr>
              <w:keepNext w:val="0"/>
              <w:keepLines w:val="0"/>
              <w:widowControl/>
              <w:suppressLineNumbers w:val="0"/>
              <w:jc w:val="left"/>
              <w:rPr>
                <w:ins w:id="1362" w:author="柠栀" w:date="2025-05-07T11:28:58Z"/>
                <w:rFonts w:hint="default" w:ascii="Segoe UI" w:hAnsi="Segoe UI" w:eastAsia="Segoe UI" w:cs="Segoe UI"/>
                <w:i w:val="0"/>
                <w:iCs w:val="0"/>
                <w:caps w:val="0"/>
                <w:color w:val="000000"/>
                <w:spacing w:val="0"/>
                <w:sz w:val="16"/>
                <w:szCs w:val="16"/>
              </w:rPr>
            </w:pPr>
            <w:ins w:id="1363" w:author="柠栀" w:date="2025-05-07T11:28:58Z">
              <w:r>
                <w:rPr>
                  <w:rFonts w:hint="default" w:ascii="Segoe UI" w:hAnsi="Segoe UI" w:eastAsia="Segoe UI" w:cs="Segoe UI"/>
                  <w:i w:val="0"/>
                  <w:iCs w:val="0"/>
                  <w:caps w:val="0"/>
                  <w:color w:val="000000"/>
                  <w:spacing w:val="0"/>
                  <w:kern w:val="0"/>
                  <w:sz w:val="16"/>
                  <w:szCs w:val="16"/>
                  <w:lang w:val="en-US" w:eastAsia="zh-CN" w:bidi="ar"/>
                </w:rPr>
                <w:t>注册成功 / 失败的消息，用户账户信息</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5A2BBB45">
            <w:pPr>
              <w:keepNext w:val="0"/>
              <w:keepLines w:val="0"/>
              <w:widowControl/>
              <w:suppressLineNumbers w:val="0"/>
              <w:jc w:val="left"/>
              <w:rPr>
                <w:ins w:id="1364" w:author="柠栀" w:date="2025-05-07T11:28:58Z"/>
                <w:rFonts w:hint="default" w:ascii="Segoe UI" w:hAnsi="Segoe UI" w:eastAsia="Segoe UI" w:cs="Segoe UI"/>
                <w:i w:val="0"/>
                <w:iCs w:val="0"/>
                <w:caps w:val="0"/>
                <w:color w:val="000000"/>
                <w:spacing w:val="0"/>
                <w:sz w:val="16"/>
                <w:szCs w:val="16"/>
              </w:rPr>
            </w:pPr>
            <w:ins w:id="1365" w:author="柠栀" w:date="2025-05-07T11:28:58Z">
              <w:r>
                <w:rPr>
                  <w:rFonts w:hint="default" w:ascii="Segoe UI" w:hAnsi="Segoe UI" w:eastAsia="Segoe UI" w:cs="Segoe UI"/>
                  <w:i w:val="0"/>
                  <w:iCs w:val="0"/>
                  <w:caps w:val="0"/>
                  <w:color w:val="000000"/>
                  <w:spacing w:val="0"/>
                  <w:kern w:val="0"/>
                  <w:sz w:val="16"/>
                  <w:szCs w:val="16"/>
                  <w:lang w:val="en-US" w:eastAsia="zh-CN" w:bidi="ar"/>
                </w:rPr>
                <w:t>中</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3C3BD4C5">
            <w:pPr>
              <w:keepNext w:val="0"/>
              <w:keepLines w:val="0"/>
              <w:widowControl/>
              <w:suppressLineNumbers w:val="0"/>
              <w:jc w:val="left"/>
              <w:rPr>
                <w:ins w:id="1366" w:author="柠栀" w:date="2025-05-07T11:28:58Z"/>
                <w:rFonts w:hint="default" w:ascii="Segoe UI" w:hAnsi="Segoe UI" w:eastAsia="Segoe UI" w:cs="Segoe UI"/>
                <w:i w:val="0"/>
                <w:iCs w:val="0"/>
                <w:caps w:val="0"/>
                <w:color w:val="000000"/>
                <w:spacing w:val="0"/>
                <w:sz w:val="16"/>
                <w:szCs w:val="16"/>
              </w:rPr>
            </w:pPr>
            <w:ins w:id="1367" w:author="柠栀" w:date="2025-05-07T11:28:58Z">
              <w:r>
                <w:rPr>
                  <w:rFonts w:hint="default" w:ascii="Segoe UI" w:hAnsi="Segoe UI" w:eastAsia="Segoe UI" w:cs="Segoe UI"/>
                  <w:i w:val="0"/>
                  <w:iCs w:val="0"/>
                  <w:caps w:val="0"/>
                  <w:color w:val="000000"/>
                  <w:spacing w:val="0"/>
                  <w:kern w:val="0"/>
                  <w:sz w:val="16"/>
                  <w:szCs w:val="16"/>
                  <w:lang w:val="en-US" w:eastAsia="zh-CN" w:bidi="ar"/>
                </w:rPr>
                <w:t>所有用户</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06F9920B">
            <w:pPr>
              <w:keepNext w:val="0"/>
              <w:keepLines w:val="0"/>
              <w:widowControl/>
              <w:suppressLineNumbers w:val="0"/>
              <w:jc w:val="left"/>
              <w:rPr>
                <w:ins w:id="1368" w:author="柠栀" w:date="2025-05-07T11:28:58Z"/>
                <w:rFonts w:hint="default" w:ascii="Segoe UI" w:hAnsi="Segoe UI" w:eastAsia="Segoe UI" w:cs="Segoe UI"/>
                <w:i w:val="0"/>
                <w:iCs w:val="0"/>
                <w:caps w:val="0"/>
                <w:color w:val="000000"/>
                <w:spacing w:val="0"/>
                <w:sz w:val="16"/>
                <w:szCs w:val="16"/>
              </w:rPr>
            </w:pPr>
            <w:ins w:id="1369" w:author="柠栀" w:date="2025-05-07T11:28:58Z">
              <w:r>
                <w:rPr>
                  <w:rFonts w:hint="default" w:ascii="Segoe UI" w:hAnsi="Segoe UI" w:eastAsia="Segoe UI" w:cs="Segoe UI"/>
                  <w:i w:val="0"/>
                  <w:iCs w:val="0"/>
                  <w:caps w:val="0"/>
                  <w:color w:val="000000"/>
                  <w:spacing w:val="0"/>
                  <w:kern w:val="0"/>
                  <w:sz w:val="16"/>
                  <w:szCs w:val="16"/>
                  <w:lang w:val="en-US" w:eastAsia="zh-CN" w:bidi="ar"/>
                </w:rPr>
                <w:t>用户未拥有可用账号</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4D5135B6">
            <w:pPr>
              <w:keepNext w:val="0"/>
              <w:keepLines w:val="0"/>
              <w:widowControl/>
              <w:suppressLineNumbers w:val="0"/>
              <w:jc w:val="left"/>
              <w:rPr>
                <w:ins w:id="1370" w:author="柠栀" w:date="2025-05-07T11:28:58Z"/>
                <w:rFonts w:hint="default" w:ascii="Segoe UI" w:hAnsi="Segoe UI" w:eastAsia="Segoe UI" w:cs="Segoe UI"/>
                <w:i w:val="0"/>
                <w:iCs w:val="0"/>
                <w:caps w:val="0"/>
                <w:color w:val="000000"/>
                <w:spacing w:val="0"/>
                <w:sz w:val="16"/>
                <w:szCs w:val="16"/>
              </w:rPr>
            </w:pPr>
            <w:ins w:id="1371" w:author="柠栀" w:date="2025-05-07T11:28:58Z">
              <w:r>
                <w:rPr>
                  <w:rFonts w:hint="default" w:ascii="Segoe UI" w:hAnsi="Segoe UI" w:eastAsia="Segoe UI" w:cs="Segoe UI"/>
                  <w:i w:val="0"/>
                  <w:iCs w:val="0"/>
                  <w:caps w:val="0"/>
                  <w:color w:val="000000"/>
                  <w:spacing w:val="0"/>
                  <w:kern w:val="0"/>
                  <w:sz w:val="16"/>
                  <w:szCs w:val="16"/>
                  <w:lang w:val="en-US" w:eastAsia="zh-CN" w:bidi="ar"/>
                </w:rPr>
                <w:t>成功：提示并跳转登录页面</w:t>
              </w:r>
            </w:ins>
            <w:ins w:id="1372" w:author="柠栀" w:date="2025-05-07T11:28:58Z">
              <w:r>
                <w:rPr>
                  <w:rFonts w:hint="default" w:ascii="Segoe UI" w:hAnsi="Segoe UI" w:eastAsia="Segoe UI" w:cs="Segoe UI"/>
                  <w:i w:val="0"/>
                  <w:iCs w:val="0"/>
                  <w:caps w:val="0"/>
                  <w:color w:val="000000"/>
                  <w:spacing w:val="0"/>
                  <w:kern w:val="0"/>
                  <w:sz w:val="16"/>
                  <w:szCs w:val="16"/>
                  <w:lang w:val="en-US" w:eastAsia="zh-CN" w:bidi="ar"/>
                </w:rPr>
                <w:br w:type="textWrapping"/>
              </w:r>
            </w:ins>
            <w:ins w:id="1373" w:author="柠栀" w:date="2025-05-07T11:28:58Z">
              <w:r>
                <w:rPr>
                  <w:rFonts w:hint="default" w:ascii="Segoe UI" w:hAnsi="Segoe UI" w:eastAsia="Segoe UI" w:cs="Segoe UI"/>
                  <w:i w:val="0"/>
                  <w:iCs w:val="0"/>
                  <w:caps w:val="0"/>
                  <w:color w:val="000000"/>
                  <w:spacing w:val="0"/>
                  <w:kern w:val="0"/>
                  <w:sz w:val="16"/>
                  <w:szCs w:val="16"/>
                  <w:lang w:val="en-US" w:eastAsia="zh-CN" w:bidi="ar"/>
                </w:rPr>
                <w:t>失败：返回并显示错误信息</w:t>
              </w:r>
            </w:ins>
          </w:p>
        </w:tc>
      </w:tr>
      <w:tr w14:paraId="08503D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ins w:id="1374" w:author="柠栀" w:date="2025-05-07T11:28:58Z"/>
        </w:trPr>
        <w:tc>
          <w:tcPr>
            <w:tcW w:w="0" w:type="auto"/>
            <w:tcBorders>
              <w:top w:val="nil"/>
              <w:left w:val="nil"/>
              <w:bottom w:val="nil"/>
            </w:tcBorders>
            <w:shd w:val="clear" w:color="auto" w:fill="FFFFFF"/>
            <w:tcMar>
              <w:top w:w="120" w:type="dxa"/>
              <w:left w:w="180" w:type="dxa"/>
              <w:bottom w:w="120" w:type="dxa"/>
              <w:right w:w="180" w:type="dxa"/>
            </w:tcMar>
            <w:vAlign w:val="center"/>
          </w:tcPr>
          <w:p w14:paraId="0D7CE1CD">
            <w:pPr>
              <w:keepNext w:val="0"/>
              <w:keepLines w:val="0"/>
              <w:widowControl/>
              <w:suppressLineNumbers w:val="0"/>
              <w:jc w:val="left"/>
              <w:rPr>
                <w:ins w:id="1375" w:author="柠栀" w:date="2025-05-07T11:28:58Z"/>
                <w:rFonts w:hint="default" w:ascii="Segoe UI" w:hAnsi="Segoe UI" w:eastAsia="Segoe UI" w:cs="Segoe UI"/>
                <w:i w:val="0"/>
                <w:iCs w:val="0"/>
                <w:caps w:val="0"/>
                <w:color w:val="000000"/>
                <w:spacing w:val="0"/>
                <w:sz w:val="16"/>
                <w:szCs w:val="16"/>
              </w:rPr>
            </w:pPr>
            <w:ins w:id="1376" w:author="柠栀" w:date="2025-05-07T11:28:58Z">
              <w:r>
                <w:rPr>
                  <w:rFonts w:hint="default" w:ascii="Segoe UI" w:hAnsi="Segoe UI" w:eastAsia="Segoe UI" w:cs="Segoe UI"/>
                  <w:i w:val="0"/>
                  <w:iCs w:val="0"/>
                  <w:caps w:val="0"/>
                  <w:color w:val="000000"/>
                  <w:spacing w:val="0"/>
                  <w:kern w:val="0"/>
                  <w:sz w:val="16"/>
                  <w:szCs w:val="16"/>
                  <w:lang w:val="en-US" w:eastAsia="zh-CN" w:bidi="ar"/>
                </w:rPr>
                <w:t>8</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6F26D85">
            <w:pPr>
              <w:keepNext w:val="0"/>
              <w:keepLines w:val="0"/>
              <w:widowControl/>
              <w:suppressLineNumbers w:val="0"/>
              <w:jc w:val="left"/>
              <w:rPr>
                <w:ins w:id="1377" w:author="柠栀" w:date="2025-05-07T11:28:58Z"/>
                <w:rFonts w:hint="default" w:ascii="Segoe UI" w:hAnsi="Segoe UI" w:eastAsia="Segoe UI" w:cs="Segoe UI"/>
                <w:i w:val="0"/>
                <w:iCs w:val="0"/>
                <w:caps w:val="0"/>
                <w:color w:val="000000"/>
                <w:spacing w:val="0"/>
                <w:sz w:val="16"/>
                <w:szCs w:val="16"/>
                <w:lang w:val="en-US"/>
              </w:rPr>
            </w:pPr>
            <w:ins w:id="1378" w:author="柠栀" w:date="2025-05-07T11:28:58Z">
              <w:r>
                <w:rPr>
                  <w:rFonts w:hint="default" w:ascii="Segoe UI" w:hAnsi="Segoe UI" w:eastAsia="Segoe UI" w:cs="Segoe UI"/>
                  <w:i w:val="0"/>
                  <w:iCs w:val="0"/>
                  <w:caps w:val="0"/>
                  <w:color w:val="000000"/>
                  <w:spacing w:val="0"/>
                  <w:kern w:val="0"/>
                  <w:sz w:val="16"/>
                  <w:szCs w:val="16"/>
                  <w:lang w:val="en-US" w:eastAsia="zh-CN" w:bidi="ar"/>
                </w:rPr>
                <w:t xml:space="preserve">FNC - </w:t>
              </w:r>
            </w:ins>
            <w:ins w:id="1379" w:author="柠栀" w:date="2025-05-07T11:28:58Z">
              <w:r>
                <w:rPr>
                  <w:rFonts w:hint="eastAsia" w:ascii="Segoe UI" w:hAnsi="Segoe UI" w:eastAsia="Segoe UI" w:cs="Segoe UI"/>
                  <w:i w:val="0"/>
                  <w:iCs w:val="0"/>
                  <w:caps w:val="0"/>
                  <w:color w:val="000000"/>
                  <w:spacing w:val="0"/>
                  <w:kern w:val="0"/>
                  <w:sz w:val="16"/>
                  <w:szCs w:val="16"/>
                  <w:lang w:val="en-US" w:eastAsia="zh-CN" w:bidi="ar"/>
                </w:rPr>
                <w:t>8</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6C94A717">
            <w:pPr>
              <w:keepNext w:val="0"/>
              <w:keepLines w:val="0"/>
              <w:widowControl/>
              <w:suppressLineNumbers w:val="0"/>
              <w:jc w:val="left"/>
              <w:rPr>
                <w:ins w:id="1380" w:author="柠栀" w:date="2025-05-07T11:28:58Z"/>
                <w:rFonts w:hint="default" w:ascii="Segoe UI" w:hAnsi="Segoe UI" w:eastAsia="Segoe UI" w:cs="Segoe UI"/>
                <w:i w:val="0"/>
                <w:iCs w:val="0"/>
                <w:caps w:val="0"/>
                <w:color w:val="000000"/>
                <w:spacing w:val="0"/>
                <w:sz w:val="16"/>
                <w:szCs w:val="16"/>
              </w:rPr>
            </w:pPr>
            <w:ins w:id="1381" w:author="柠栀" w:date="2025-05-07T11:28:58Z">
              <w:r>
                <w:rPr>
                  <w:rFonts w:hint="default" w:ascii="Segoe UI" w:hAnsi="Segoe UI" w:eastAsia="Segoe UI" w:cs="Segoe UI"/>
                  <w:i w:val="0"/>
                  <w:iCs w:val="0"/>
                  <w:caps w:val="0"/>
                  <w:color w:val="000000"/>
                  <w:spacing w:val="0"/>
                  <w:kern w:val="0"/>
                  <w:sz w:val="16"/>
                  <w:szCs w:val="16"/>
                  <w:lang w:val="en-US" w:eastAsia="zh-CN" w:bidi="ar"/>
                </w:rPr>
                <w:t>安全性、可用性、性能</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59D94B10">
            <w:pPr>
              <w:keepNext w:val="0"/>
              <w:keepLines w:val="0"/>
              <w:widowControl/>
              <w:suppressLineNumbers w:val="0"/>
              <w:jc w:val="left"/>
              <w:rPr>
                <w:ins w:id="1382" w:author="柠栀" w:date="2025-05-07T11:28:58Z"/>
                <w:rFonts w:hint="default" w:ascii="Segoe UI" w:hAnsi="Segoe UI" w:eastAsia="Segoe UI" w:cs="Segoe UI"/>
                <w:i w:val="0"/>
                <w:iCs w:val="0"/>
                <w:caps w:val="0"/>
                <w:color w:val="000000"/>
                <w:spacing w:val="0"/>
                <w:sz w:val="16"/>
                <w:szCs w:val="16"/>
              </w:rPr>
            </w:pPr>
            <w:ins w:id="1383" w:author="柠栀" w:date="2025-05-07T11:28:58Z">
              <w:r>
                <w:rPr>
                  <w:rFonts w:hint="default" w:ascii="Segoe UI" w:hAnsi="Segoe UI" w:eastAsia="Segoe UI" w:cs="Segoe UI"/>
                  <w:i w:val="0"/>
                  <w:iCs w:val="0"/>
                  <w:caps w:val="0"/>
                  <w:color w:val="000000"/>
                  <w:spacing w:val="0"/>
                  <w:kern w:val="0"/>
                  <w:sz w:val="16"/>
                  <w:szCs w:val="16"/>
                  <w:lang w:val="en-US" w:eastAsia="zh-CN" w:bidi="ar"/>
                </w:rPr>
                <w:t>手机号，密码，验证码</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585BCDA9">
            <w:pPr>
              <w:keepNext w:val="0"/>
              <w:keepLines w:val="0"/>
              <w:widowControl/>
              <w:suppressLineNumbers w:val="0"/>
              <w:jc w:val="left"/>
              <w:rPr>
                <w:ins w:id="1384" w:author="柠栀" w:date="2025-05-07T11:28:58Z"/>
                <w:rFonts w:hint="default" w:ascii="Segoe UI" w:hAnsi="Segoe UI" w:eastAsia="Segoe UI" w:cs="Segoe UI"/>
                <w:i w:val="0"/>
                <w:iCs w:val="0"/>
                <w:caps w:val="0"/>
                <w:color w:val="000000"/>
                <w:spacing w:val="0"/>
                <w:sz w:val="16"/>
                <w:szCs w:val="16"/>
              </w:rPr>
            </w:pPr>
            <w:ins w:id="1385" w:author="柠栀" w:date="2025-05-07T11:28:58Z">
              <w:r>
                <w:rPr>
                  <w:rFonts w:hint="default" w:ascii="Segoe UI" w:hAnsi="Segoe UI" w:eastAsia="Segoe UI" w:cs="Segoe UI"/>
                  <w:i w:val="0"/>
                  <w:iCs w:val="0"/>
                  <w:caps w:val="0"/>
                  <w:color w:val="000000"/>
                  <w:spacing w:val="0"/>
                  <w:kern w:val="0"/>
                  <w:sz w:val="16"/>
                  <w:szCs w:val="16"/>
                  <w:lang w:val="en-US" w:eastAsia="zh-CN" w:bidi="ar"/>
                </w:rPr>
                <w:t>验证用户身份，生成重置密码链接，发送邮件或短信</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24835666">
            <w:pPr>
              <w:keepNext w:val="0"/>
              <w:keepLines w:val="0"/>
              <w:widowControl/>
              <w:suppressLineNumbers w:val="0"/>
              <w:jc w:val="left"/>
              <w:rPr>
                <w:ins w:id="1386" w:author="柠栀" w:date="2025-05-07T11:28:58Z"/>
                <w:rFonts w:hint="default" w:ascii="Segoe UI" w:hAnsi="Segoe UI" w:eastAsia="Segoe UI" w:cs="Segoe UI"/>
                <w:i w:val="0"/>
                <w:iCs w:val="0"/>
                <w:caps w:val="0"/>
                <w:color w:val="000000"/>
                <w:spacing w:val="0"/>
                <w:sz w:val="16"/>
                <w:szCs w:val="16"/>
              </w:rPr>
            </w:pPr>
            <w:ins w:id="1387" w:author="柠栀" w:date="2025-05-07T11:28:58Z">
              <w:r>
                <w:rPr>
                  <w:rFonts w:hint="default" w:ascii="Segoe UI" w:hAnsi="Segoe UI" w:eastAsia="Segoe UI" w:cs="Segoe UI"/>
                  <w:i w:val="0"/>
                  <w:iCs w:val="0"/>
                  <w:caps w:val="0"/>
                  <w:color w:val="000000"/>
                  <w:spacing w:val="0"/>
                  <w:kern w:val="0"/>
                  <w:sz w:val="16"/>
                  <w:szCs w:val="16"/>
                  <w:lang w:val="en-US" w:eastAsia="zh-CN" w:bidi="ar"/>
                </w:rPr>
                <w:t>重置密码链接、操作指引</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580A8ABB">
            <w:pPr>
              <w:keepNext w:val="0"/>
              <w:keepLines w:val="0"/>
              <w:widowControl/>
              <w:suppressLineNumbers w:val="0"/>
              <w:jc w:val="left"/>
              <w:rPr>
                <w:ins w:id="1388" w:author="柠栀" w:date="2025-05-07T11:28:58Z"/>
                <w:rFonts w:hint="default" w:ascii="Segoe UI" w:hAnsi="Segoe UI" w:eastAsia="Segoe UI" w:cs="Segoe UI"/>
                <w:i w:val="0"/>
                <w:iCs w:val="0"/>
                <w:caps w:val="0"/>
                <w:color w:val="000000"/>
                <w:spacing w:val="0"/>
                <w:sz w:val="16"/>
                <w:szCs w:val="16"/>
              </w:rPr>
            </w:pPr>
            <w:ins w:id="1389" w:author="柠栀" w:date="2025-05-07T11:28:58Z">
              <w:r>
                <w:rPr>
                  <w:rFonts w:hint="default" w:ascii="Segoe UI" w:hAnsi="Segoe UI" w:eastAsia="Segoe UI" w:cs="Segoe UI"/>
                  <w:i w:val="0"/>
                  <w:iCs w:val="0"/>
                  <w:caps w:val="0"/>
                  <w:color w:val="000000"/>
                  <w:spacing w:val="0"/>
                  <w:kern w:val="0"/>
                  <w:sz w:val="16"/>
                  <w:szCs w:val="16"/>
                  <w:lang w:val="en-US" w:eastAsia="zh-CN" w:bidi="ar"/>
                </w:rPr>
                <w:t>中</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6A2CA591">
            <w:pPr>
              <w:keepNext w:val="0"/>
              <w:keepLines w:val="0"/>
              <w:widowControl/>
              <w:suppressLineNumbers w:val="0"/>
              <w:jc w:val="left"/>
              <w:rPr>
                <w:ins w:id="1390" w:author="柠栀" w:date="2025-05-07T11:28:58Z"/>
                <w:rFonts w:hint="default" w:ascii="Segoe UI" w:hAnsi="Segoe UI" w:eastAsia="Segoe UI" w:cs="Segoe UI"/>
                <w:i w:val="0"/>
                <w:iCs w:val="0"/>
                <w:caps w:val="0"/>
                <w:color w:val="000000"/>
                <w:spacing w:val="0"/>
                <w:sz w:val="16"/>
                <w:szCs w:val="16"/>
              </w:rPr>
            </w:pPr>
            <w:ins w:id="1391" w:author="柠栀" w:date="2025-05-07T11:28:58Z">
              <w:r>
                <w:rPr>
                  <w:rFonts w:hint="default" w:ascii="Segoe UI" w:hAnsi="Segoe UI" w:eastAsia="Segoe UI" w:cs="Segoe UI"/>
                  <w:i w:val="0"/>
                  <w:iCs w:val="0"/>
                  <w:caps w:val="0"/>
                  <w:color w:val="000000"/>
                  <w:spacing w:val="0"/>
                  <w:kern w:val="0"/>
                  <w:sz w:val="16"/>
                  <w:szCs w:val="16"/>
                  <w:lang w:val="en-US" w:eastAsia="zh-CN" w:bidi="ar"/>
                </w:rPr>
                <w:t>所有用户</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0C831DF7">
            <w:pPr>
              <w:keepNext w:val="0"/>
              <w:keepLines w:val="0"/>
              <w:widowControl/>
              <w:suppressLineNumbers w:val="0"/>
              <w:jc w:val="left"/>
              <w:rPr>
                <w:ins w:id="1392" w:author="柠栀" w:date="2025-05-07T11:28:58Z"/>
                <w:rFonts w:hint="default" w:ascii="Segoe UI" w:hAnsi="Segoe UI" w:eastAsia="Segoe UI" w:cs="Segoe UI"/>
                <w:i w:val="0"/>
                <w:iCs w:val="0"/>
                <w:caps w:val="0"/>
                <w:color w:val="000000"/>
                <w:spacing w:val="0"/>
                <w:sz w:val="16"/>
                <w:szCs w:val="16"/>
              </w:rPr>
            </w:pPr>
            <w:ins w:id="1393" w:author="柠栀" w:date="2025-05-07T11:28:58Z">
              <w:r>
                <w:rPr>
                  <w:rFonts w:hint="default" w:ascii="Segoe UI" w:hAnsi="Segoe UI" w:eastAsia="Segoe UI" w:cs="Segoe UI"/>
                  <w:i w:val="0"/>
                  <w:iCs w:val="0"/>
                  <w:caps w:val="0"/>
                  <w:color w:val="000000"/>
                  <w:spacing w:val="0"/>
                  <w:kern w:val="0"/>
                  <w:sz w:val="16"/>
                  <w:szCs w:val="16"/>
                  <w:lang w:val="en-US" w:eastAsia="zh-CN" w:bidi="ar"/>
                </w:rPr>
                <w:t>用户已输入可用账户名</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637BC9AB">
            <w:pPr>
              <w:keepNext w:val="0"/>
              <w:keepLines w:val="0"/>
              <w:widowControl/>
              <w:suppressLineNumbers w:val="0"/>
              <w:jc w:val="left"/>
              <w:rPr>
                <w:ins w:id="1394" w:author="柠栀" w:date="2025-05-07T11:28:58Z"/>
                <w:rFonts w:hint="default" w:ascii="Segoe UI" w:hAnsi="Segoe UI" w:eastAsia="Segoe UI" w:cs="Segoe UI"/>
                <w:i w:val="0"/>
                <w:iCs w:val="0"/>
                <w:caps w:val="0"/>
                <w:color w:val="000000"/>
                <w:spacing w:val="0"/>
                <w:sz w:val="16"/>
                <w:szCs w:val="16"/>
              </w:rPr>
            </w:pPr>
            <w:ins w:id="1395" w:author="柠栀" w:date="2025-05-07T11:28:58Z">
              <w:r>
                <w:rPr>
                  <w:rFonts w:hint="default" w:ascii="Segoe UI" w:hAnsi="Segoe UI" w:eastAsia="Segoe UI" w:cs="Segoe UI"/>
                  <w:i w:val="0"/>
                  <w:iCs w:val="0"/>
                  <w:caps w:val="0"/>
                  <w:color w:val="000000"/>
                  <w:spacing w:val="0"/>
                  <w:kern w:val="0"/>
                  <w:sz w:val="16"/>
                  <w:szCs w:val="16"/>
                  <w:lang w:val="en-US" w:eastAsia="zh-CN" w:bidi="ar"/>
                </w:rPr>
                <w:t>修改密码</w:t>
              </w:r>
            </w:ins>
          </w:p>
        </w:tc>
      </w:tr>
      <w:tr w14:paraId="1CE68FB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ins w:id="1396" w:author="柠栀" w:date="2025-05-07T11:28:58Z"/>
        </w:trPr>
        <w:tc>
          <w:tcPr>
            <w:tcW w:w="0" w:type="auto"/>
            <w:tcBorders>
              <w:top w:val="nil"/>
              <w:left w:val="nil"/>
              <w:bottom w:val="nil"/>
            </w:tcBorders>
            <w:shd w:val="clear" w:color="auto" w:fill="FFFFFF"/>
            <w:tcMar>
              <w:top w:w="120" w:type="dxa"/>
              <w:left w:w="180" w:type="dxa"/>
              <w:bottom w:w="120" w:type="dxa"/>
              <w:right w:w="180" w:type="dxa"/>
            </w:tcMar>
            <w:vAlign w:val="center"/>
          </w:tcPr>
          <w:p w14:paraId="7BCA00A3">
            <w:pPr>
              <w:keepNext w:val="0"/>
              <w:keepLines w:val="0"/>
              <w:widowControl/>
              <w:suppressLineNumbers w:val="0"/>
              <w:jc w:val="left"/>
              <w:rPr>
                <w:ins w:id="1397" w:author="柠栀" w:date="2025-05-07T11:28:58Z"/>
                <w:rFonts w:hint="default" w:ascii="Segoe UI" w:hAnsi="Segoe UI" w:eastAsia="Segoe UI" w:cs="Segoe UI"/>
                <w:i w:val="0"/>
                <w:iCs w:val="0"/>
                <w:caps w:val="0"/>
                <w:color w:val="000000"/>
                <w:spacing w:val="0"/>
                <w:sz w:val="16"/>
                <w:szCs w:val="16"/>
              </w:rPr>
            </w:pPr>
            <w:ins w:id="1398" w:author="柠栀" w:date="2025-05-07T11:28:58Z">
              <w:r>
                <w:rPr>
                  <w:rFonts w:hint="default" w:ascii="Segoe UI" w:hAnsi="Segoe UI" w:eastAsia="Segoe UI" w:cs="Segoe UI"/>
                  <w:i w:val="0"/>
                  <w:iCs w:val="0"/>
                  <w:caps w:val="0"/>
                  <w:color w:val="000000"/>
                  <w:spacing w:val="0"/>
                  <w:kern w:val="0"/>
                  <w:sz w:val="16"/>
                  <w:szCs w:val="16"/>
                  <w:lang w:val="en-US" w:eastAsia="zh-CN" w:bidi="ar"/>
                </w:rPr>
                <w:t>9</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1A9110CC">
            <w:pPr>
              <w:keepNext w:val="0"/>
              <w:keepLines w:val="0"/>
              <w:widowControl/>
              <w:suppressLineNumbers w:val="0"/>
              <w:jc w:val="left"/>
              <w:rPr>
                <w:ins w:id="1399" w:author="柠栀" w:date="2025-05-07T11:28:58Z"/>
                <w:rFonts w:hint="default" w:ascii="Segoe UI" w:hAnsi="Segoe UI" w:eastAsia="Segoe UI" w:cs="Segoe UI"/>
                <w:i w:val="0"/>
                <w:iCs w:val="0"/>
                <w:caps w:val="0"/>
                <w:color w:val="000000"/>
                <w:spacing w:val="0"/>
                <w:sz w:val="16"/>
                <w:szCs w:val="16"/>
                <w:lang w:val="en-US"/>
              </w:rPr>
            </w:pPr>
            <w:ins w:id="1400" w:author="柠栀" w:date="2025-05-07T11:28:58Z">
              <w:r>
                <w:rPr>
                  <w:rFonts w:hint="default" w:ascii="Segoe UI" w:hAnsi="Segoe UI" w:eastAsia="Segoe UI" w:cs="Segoe UI"/>
                  <w:i w:val="0"/>
                  <w:iCs w:val="0"/>
                  <w:caps w:val="0"/>
                  <w:color w:val="000000"/>
                  <w:spacing w:val="0"/>
                  <w:kern w:val="0"/>
                  <w:sz w:val="16"/>
                  <w:szCs w:val="16"/>
                  <w:lang w:val="en-US" w:eastAsia="zh-CN" w:bidi="ar"/>
                </w:rPr>
                <w:t xml:space="preserve">FNC - </w:t>
              </w:r>
            </w:ins>
            <w:ins w:id="1401" w:author="柠栀" w:date="2025-05-07T11:28:58Z">
              <w:r>
                <w:rPr>
                  <w:rFonts w:hint="eastAsia" w:ascii="Segoe UI" w:hAnsi="Segoe UI" w:eastAsia="Segoe UI" w:cs="Segoe UI"/>
                  <w:i w:val="0"/>
                  <w:iCs w:val="0"/>
                  <w:caps w:val="0"/>
                  <w:color w:val="000000"/>
                  <w:spacing w:val="0"/>
                  <w:kern w:val="0"/>
                  <w:sz w:val="16"/>
                  <w:szCs w:val="16"/>
                  <w:lang w:val="en-US" w:eastAsia="zh-CN" w:bidi="ar"/>
                </w:rPr>
                <w:t>9</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BDB0827">
            <w:pPr>
              <w:keepNext w:val="0"/>
              <w:keepLines w:val="0"/>
              <w:widowControl/>
              <w:suppressLineNumbers w:val="0"/>
              <w:jc w:val="left"/>
              <w:rPr>
                <w:ins w:id="1402" w:author="柠栀" w:date="2025-05-07T11:28:58Z"/>
                <w:rFonts w:hint="default" w:ascii="Segoe UI" w:hAnsi="Segoe UI" w:eastAsia="Segoe UI" w:cs="Segoe UI"/>
                <w:i w:val="0"/>
                <w:iCs w:val="0"/>
                <w:caps w:val="0"/>
                <w:color w:val="000000"/>
                <w:spacing w:val="0"/>
                <w:sz w:val="16"/>
                <w:szCs w:val="16"/>
              </w:rPr>
            </w:pPr>
            <w:ins w:id="1403" w:author="柠栀" w:date="2025-05-07T11:28:58Z">
              <w:r>
                <w:rPr>
                  <w:rFonts w:hint="default" w:ascii="Segoe UI" w:hAnsi="Segoe UI" w:eastAsia="Segoe UI" w:cs="Segoe UI"/>
                  <w:i w:val="0"/>
                  <w:iCs w:val="0"/>
                  <w:caps w:val="0"/>
                  <w:color w:val="000000"/>
                  <w:spacing w:val="0"/>
                  <w:kern w:val="0"/>
                  <w:sz w:val="16"/>
                  <w:szCs w:val="16"/>
                  <w:lang w:val="en-US" w:eastAsia="zh-CN" w:bidi="ar"/>
                </w:rPr>
                <w:t>安全性、可用性、性能</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47EBA449">
            <w:pPr>
              <w:keepNext w:val="0"/>
              <w:keepLines w:val="0"/>
              <w:widowControl/>
              <w:suppressLineNumbers w:val="0"/>
              <w:jc w:val="left"/>
              <w:rPr>
                <w:ins w:id="1404" w:author="柠栀" w:date="2025-05-07T11:28:58Z"/>
                <w:rFonts w:hint="default" w:ascii="Segoe UI" w:hAnsi="Segoe UI" w:eastAsia="Segoe UI" w:cs="Segoe UI"/>
                <w:i w:val="0"/>
                <w:iCs w:val="0"/>
                <w:caps w:val="0"/>
                <w:color w:val="000000"/>
                <w:spacing w:val="0"/>
                <w:sz w:val="16"/>
                <w:szCs w:val="16"/>
              </w:rPr>
            </w:pPr>
            <w:ins w:id="1405" w:author="柠栀" w:date="2025-05-07T11:28:58Z">
              <w:r>
                <w:rPr>
                  <w:rFonts w:hint="default" w:ascii="Segoe UI" w:hAnsi="Segoe UI" w:eastAsia="Segoe UI" w:cs="Segoe UI"/>
                  <w:i w:val="0"/>
                  <w:iCs w:val="0"/>
                  <w:caps w:val="0"/>
                  <w:color w:val="000000"/>
                  <w:spacing w:val="0"/>
                  <w:kern w:val="0"/>
                  <w:sz w:val="16"/>
                  <w:szCs w:val="16"/>
                  <w:lang w:val="en-US" w:eastAsia="zh-CN" w:bidi="ar"/>
                </w:rPr>
                <w:t>用户 ID、请求的操作（查看个人信息、修改设置等）</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44653482">
            <w:pPr>
              <w:keepNext w:val="0"/>
              <w:keepLines w:val="0"/>
              <w:widowControl/>
              <w:suppressLineNumbers w:val="0"/>
              <w:jc w:val="left"/>
              <w:rPr>
                <w:ins w:id="1406" w:author="柠栀" w:date="2025-05-07T11:28:58Z"/>
                <w:rFonts w:hint="default" w:ascii="Segoe UI" w:hAnsi="Segoe UI" w:eastAsia="Segoe UI" w:cs="Segoe UI"/>
                <w:i w:val="0"/>
                <w:iCs w:val="0"/>
                <w:caps w:val="0"/>
                <w:color w:val="000000"/>
                <w:spacing w:val="0"/>
                <w:sz w:val="16"/>
                <w:szCs w:val="16"/>
              </w:rPr>
            </w:pPr>
            <w:ins w:id="1407" w:author="柠栀" w:date="2025-05-07T11:28:58Z">
              <w:r>
                <w:rPr>
                  <w:rFonts w:hint="default" w:ascii="Segoe UI" w:hAnsi="Segoe UI" w:eastAsia="Segoe UI" w:cs="Segoe UI"/>
                  <w:i w:val="0"/>
                  <w:iCs w:val="0"/>
                  <w:caps w:val="0"/>
                  <w:color w:val="000000"/>
                  <w:spacing w:val="0"/>
                  <w:kern w:val="0"/>
                  <w:sz w:val="16"/>
                  <w:szCs w:val="16"/>
                  <w:lang w:val="en-US" w:eastAsia="zh-CN" w:bidi="ar"/>
                </w:rPr>
                <w:t>加载用户数据，提供编辑界面，处理修改请求</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0F07DF40">
            <w:pPr>
              <w:keepNext w:val="0"/>
              <w:keepLines w:val="0"/>
              <w:widowControl/>
              <w:suppressLineNumbers w:val="0"/>
              <w:jc w:val="left"/>
              <w:rPr>
                <w:ins w:id="1408" w:author="柠栀" w:date="2025-05-07T11:28:58Z"/>
                <w:rFonts w:hint="default" w:ascii="Segoe UI" w:hAnsi="Segoe UI" w:eastAsia="Segoe UI" w:cs="Segoe UI"/>
                <w:i w:val="0"/>
                <w:iCs w:val="0"/>
                <w:caps w:val="0"/>
                <w:color w:val="000000"/>
                <w:spacing w:val="0"/>
                <w:sz w:val="16"/>
                <w:szCs w:val="16"/>
              </w:rPr>
            </w:pPr>
            <w:ins w:id="1409" w:author="柠栀" w:date="2025-05-07T11:28:58Z">
              <w:r>
                <w:rPr>
                  <w:rFonts w:hint="default" w:ascii="Segoe UI" w:hAnsi="Segoe UI" w:eastAsia="Segoe UI" w:cs="Segoe UI"/>
                  <w:i w:val="0"/>
                  <w:iCs w:val="0"/>
                  <w:caps w:val="0"/>
                  <w:color w:val="000000"/>
                  <w:spacing w:val="0"/>
                  <w:kern w:val="0"/>
                  <w:sz w:val="16"/>
                  <w:szCs w:val="16"/>
                  <w:lang w:val="en-US" w:eastAsia="zh-CN" w:bidi="ar"/>
                </w:rPr>
                <w:t>操作结果，包括更新后的个人信息、设置等</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5CC4AED9">
            <w:pPr>
              <w:keepNext w:val="0"/>
              <w:keepLines w:val="0"/>
              <w:widowControl/>
              <w:suppressLineNumbers w:val="0"/>
              <w:jc w:val="left"/>
              <w:rPr>
                <w:ins w:id="1410" w:author="柠栀" w:date="2025-05-07T11:28:58Z"/>
                <w:rFonts w:hint="default" w:ascii="Segoe UI" w:hAnsi="Segoe UI" w:eastAsia="Segoe UI" w:cs="Segoe UI"/>
                <w:i w:val="0"/>
                <w:iCs w:val="0"/>
                <w:caps w:val="0"/>
                <w:color w:val="000000"/>
                <w:spacing w:val="0"/>
                <w:sz w:val="16"/>
                <w:szCs w:val="16"/>
              </w:rPr>
            </w:pPr>
            <w:ins w:id="1411" w:author="柠栀" w:date="2025-05-07T11:28:58Z">
              <w:r>
                <w:rPr>
                  <w:rFonts w:hint="default" w:ascii="Segoe UI" w:hAnsi="Segoe UI" w:eastAsia="Segoe UI" w:cs="Segoe UI"/>
                  <w:i w:val="0"/>
                  <w:iCs w:val="0"/>
                  <w:caps w:val="0"/>
                  <w:color w:val="000000"/>
                  <w:spacing w:val="0"/>
                  <w:kern w:val="0"/>
                  <w:sz w:val="16"/>
                  <w:szCs w:val="16"/>
                  <w:lang w:val="en-US" w:eastAsia="zh-CN" w:bidi="ar"/>
                </w:rPr>
                <w:t>中</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525981F5">
            <w:pPr>
              <w:keepNext w:val="0"/>
              <w:keepLines w:val="0"/>
              <w:widowControl/>
              <w:suppressLineNumbers w:val="0"/>
              <w:jc w:val="left"/>
              <w:rPr>
                <w:ins w:id="1412" w:author="柠栀" w:date="2025-05-07T11:28:58Z"/>
                <w:rFonts w:hint="default" w:ascii="Segoe UI" w:hAnsi="Segoe UI" w:eastAsia="Segoe UI" w:cs="Segoe UI"/>
                <w:i w:val="0"/>
                <w:iCs w:val="0"/>
                <w:caps w:val="0"/>
                <w:color w:val="000000"/>
                <w:spacing w:val="0"/>
                <w:sz w:val="16"/>
                <w:szCs w:val="16"/>
              </w:rPr>
            </w:pPr>
            <w:ins w:id="1413" w:author="柠栀" w:date="2025-05-07T11:28:58Z">
              <w:r>
                <w:rPr>
                  <w:rFonts w:hint="default" w:ascii="Segoe UI" w:hAnsi="Segoe UI" w:eastAsia="Segoe UI" w:cs="Segoe UI"/>
                  <w:i w:val="0"/>
                  <w:iCs w:val="0"/>
                  <w:caps w:val="0"/>
                  <w:color w:val="000000"/>
                  <w:spacing w:val="0"/>
                  <w:kern w:val="0"/>
                  <w:sz w:val="16"/>
                  <w:szCs w:val="16"/>
                  <w:lang w:val="en-US" w:eastAsia="zh-CN" w:bidi="ar"/>
                </w:rPr>
                <w:t>所有用户</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03A48B33">
            <w:pPr>
              <w:keepNext w:val="0"/>
              <w:keepLines w:val="0"/>
              <w:widowControl/>
              <w:suppressLineNumbers w:val="0"/>
              <w:jc w:val="left"/>
              <w:rPr>
                <w:ins w:id="1414" w:author="柠栀" w:date="2025-05-07T11:28:58Z"/>
                <w:rFonts w:hint="default" w:ascii="Segoe UI" w:hAnsi="Segoe UI" w:eastAsia="Segoe UI" w:cs="Segoe UI"/>
                <w:i w:val="0"/>
                <w:iCs w:val="0"/>
                <w:caps w:val="0"/>
                <w:color w:val="000000"/>
                <w:spacing w:val="0"/>
                <w:sz w:val="16"/>
                <w:szCs w:val="16"/>
              </w:rPr>
            </w:pPr>
            <w:ins w:id="1415" w:author="柠栀" w:date="2025-05-07T11:28:58Z">
              <w:r>
                <w:rPr>
                  <w:rFonts w:hint="default" w:ascii="Segoe UI" w:hAnsi="Segoe UI" w:eastAsia="Segoe UI" w:cs="Segoe UI"/>
                  <w:i w:val="0"/>
                  <w:iCs w:val="0"/>
                  <w:caps w:val="0"/>
                  <w:color w:val="000000"/>
                  <w:spacing w:val="0"/>
                  <w:kern w:val="0"/>
                  <w:sz w:val="16"/>
                  <w:szCs w:val="16"/>
                  <w:lang w:val="en-US" w:eastAsia="zh-CN" w:bidi="ar"/>
                </w:rPr>
                <w:t>用户已登录系统</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618592AD">
            <w:pPr>
              <w:keepNext w:val="0"/>
              <w:keepLines w:val="0"/>
              <w:widowControl/>
              <w:suppressLineNumbers w:val="0"/>
              <w:jc w:val="left"/>
              <w:rPr>
                <w:ins w:id="1416" w:author="柠栀" w:date="2025-05-07T11:28:58Z"/>
                <w:rFonts w:hint="default" w:ascii="Segoe UI" w:hAnsi="Segoe UI" w:eastAsia="Segoe UI" w:cs="Segoe UI"/>
                <w:i w:val="0"/>
                <w:iCs w:val="0"/>
                <w:caps w:val="0"/>
                <w:color w:val="000000"/>
                <w:spacing w:val="0"/>
                <w:sz w:val="16"/>
                <w:szCs w:val="16"/>
              </w:rPr>
            </w:pPr>
            <w:ins w:id="1417" w:author="柠栀" w:date="2025-05-07T11:28:58Z">
              <w:r>
                <w:rPr>
                  <w:rFonts w:hint="default" w:ascii="Segoe UI" w:hAnsi="Segoe UI" w:eastAsia="Segoe UI" w:cs="Segoe UI"/>
                  <w:i w:val="0"/>
                  <w:iCs w:val="0"/>
                  <w:caps w:val="0"/>
                  <w:color w:val="000000"/>
                  <w:spacing w:val="0"/>
                  <w:kern w:val="0"/>
                  <w:sz w:val="16"/>
                  <w:szCs w:val="16"/>
                  <w:lang w:val="en-US" w:eastAsia="zh-CN" w:bidi="ar"/>
                </w:rPr>
                <w:t>个人信息更新和显示</w:t>
              </w:r>
            </w:ins>
          </w:p>
        </w:tc>
      </w:tr>
      <w:tr w14:paraId="47D08C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ins w:id="1418" w:author="柠栀" w:date="2025-05-07T11:28:58Z"/>
        </w:trPr>
        <w:tc>
          <w:tcPr>
            <w:tcW w:w="0" w:type="auto"/>
            <w:tcBorders>
              <w:top w:val="nil"/>
              <w:left w:val="nil"/>
              <w:bottom w:val="nil"/>
            </w:tcBorders>
            <w:shd w:val="clear" w:color="auto" w:fill="FFFFFF"/>
            <w:tcMar>
              <w:top w:w="120" w:type="dxa"/>
              <w:left w:w="180" w:type="dxa"/>
              <w:bottom w:w="120" w:type="dxa"/>
              <w:right w:w="180" w:type="dxa"/>
            </w:tcMar>
            <w:vAlign w:val="center"/>
          </w:tcPr>
          <w:p w14:paraId="1A741B61">
            <w:pPr>
              <w:keepNext w:val="0"/>
              <w:keepLines w:val="0"/>
              <w:widowControl/>
              <w:suppressLineNumbers w:val="0"/>
              <w:jc w:val="left"/>
              <w:rPr>
                <w:ins w:id="1419" w:author="柠栀" w:date="2025-05-07T11:28:58Z"/>
                <w:rFonts w:hint="default" w:ascii="Segoe UI" w:hAnsi="Segoe UI" w:eastAsia="Segoe UI" w:cs="Segoe UI"/>
                <w:i w:val="0"/>
                <w:iCs w:val="0"/>
                <w:caps w:val="0"/>
                <w:color w:val="000000"/>
                <w:spacing w:val="0"/>
                <w:sz w:val="16"/>
                <w:szCs w:val="16"/>
              </w:rPr>
            </w:pPr>
            <w:ins w:id="1420" w:author="柠栀" w:date="2025-05-07T11:28:58Z">
              <w:r>
                <w:rPr>
                  <w:rFonts w:hint="default" w:ascii="Segoe UI" w:hAnsi="Segoe UI" w:eastAsia="Segoe UI" w:cs="Segoe UI"/>
                  <w:i w:val="0"/>
                  <w:iCs w:val="0"/>
                  <w:caps w:val="0"/>
                  <w:color w:val="000000"/>
                  <w:spacing w:val="0"/>
                  <w:kern w:val="0"/>
                  <w:sz w:val="16"/>
                  <w:szCs w:val="16"/>
                  <w:lang w:val="en-US" w:eastAsia="zh-CN" w:bidi="ar"/>
                </w:rPr>
                <w:t>10</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6DFFE20A">
            <w:pPr>
              <w:keepNext w:val="0"/>
              <w:keepLines w:val="0"/>
              <w:widowControl/>
              <w:suppressLineNumbers w:val="0"/>
              <w:jc w:val="left"/>
              <w:rPr>
                <w:ins w:id="1421" w:author="柠栀" w:date="2025-05-07T11:28:58Z"/>
                <w:rFonts w:hint="default" w:ascii="Segoe UI" w:hAnsi="Segoe UI" w:eastAsia="Segoe UI" w:cs="Segoe UI"/>
                <w:i w:val="0"/>
                <w:iCs w:val="0"/>
                <w:caps w:val="0"/>
                <w:color w:val="000000"/>
                <w:spacing w:val="0"/>
                <w:sz w:val="16"/>
                <w:szCs w:val="16"/>
                <w:lang w:val="en-US"/>
              </w:rPr>
            </w:pPr>
            <w:ins w:id="1422" w:author="柠栀" w:date="2025-05-07T11:28:58Z">
              <w:r>
                <w:rPr>
                  <w:rFonts w:hint="default" w:ascii="Segoe UI" w:hAnsi="Segoe UI" w:eastAsia="Segoe UI" w:cs="Segoe UI"/>
                  <w:i w:val="0"/>
                  <w:iCs w:val="0"/>
                  <w:caps w:val="0"/>
                  <w:color w:val="000000"/>
                  <w:spacing w:val="0"/>
                  <w:kern w:val="0"/>
                  <w:sz w:val="16"/>
                  <w:szCs w:val="16"/>
                  <w:lang w:val="en-US" w:eastAsia="zh-CN" w:bidi="ar"/>
                </w:rPr>
                <w:t xml:space="preserve">FNC - </w:t>
              </w:r>
            </w:ins>
            <w:ins w:id="1423" w:author="柠栀" w:date="2025-05-07T11:28:58Z">
              <w:r>
                <w:rPr>
                  <w:rFonts w:hint="eastAsia" w:ascii="Segoe UI" w:hAnsi="Segoe UI" w:eastAsia="Segoe UI" w:cs="Segoe UI"/>
                  <w:i w:val="0"/>
                  <w:iCs w:val="0"/>
                  <w:caps w:val="0"/>
                  <w:color w:val="000000"/>
                  <w:spacing w:val="0"/>
                  <w:kern w:val="0"/>
                  <w:sz w:val="16"/>
                  <w:szCs w:val="16"/>
                  <w:lang w:val="en-US" w:eastAsia="zh-CN" w:bidi="ar"/>
                </w:rPr>
                <w:t>10</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3397DBED">
            <w:pPr>
              <w:keepNext w:val="0"/>
              <w:keepLines w:val="0"/>
              <w:widowControl/>
              <w:suppressLineNumbers w:val="0"/>
              <w:jc w:val="left"/>
              <w:rPr>
                <w:ins w:id="1424" w:author="柠栀" w:date="2025-05-07T11:28:58Z"/>
                <w:rFonts w:hint="default" w:ascii="Segoe UI" w:hAnsi="Segoe UI" w:eastAsia="Segoe UI" w:cs="Segoe UI"/>
                <w:i w:val="0"/>
                <w:iCs w:val="0"/>
                <w:caps w:val="0"/>
                <w:color w:val="000000"/>
                <w:spacing w:val="0"/>
                <w:sz w:val="16"/>
                <w:szCs w:val="16"/>
              </w:rPr>
            </w:pPr>
            <w:ins w:id="1425" w:author="柠栀" w:date="2025-05-07T11:28:58Z">
              <w:r>
                <w:rPr>
                  <w:rFonts w:hint="default" w:ascii="Segoe UI" w:hAnsi="Segoe UI" w:eastAsia="Segoe UI" w:cs="Segoe UI"/>
                  <w:i w:val="0"/>
                  <w:iCs w:val="0"/>
                  <w:caps w:val="0"/>
                  <w:color w:val="000000"/>
                  <w:spacing w:val="0"/>
                  <w:kern w:val="0"/>
                  <w:sz w:val="16"/>
                  <w:szCs w:val="16"/>
                  <w:lang w:val="en-US" w:eastAsia="zh-CN" w:bidi="ar"/>
                </w:rPr>
                <w:t>可用性</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039171BE">
            <w:pPr>
              <w:keepNext w:val="0"/>
              <w:keepLines w:val="0"/>
              <w:widowControl/>
              <w:suppressLineNumbers w:val="0"/>
              <w:jc w:val="left"/>
              <w:rPr>
                <w:ins w:id="1426" w:author="柠栀" w:date="2025-05-07T11:28:58Z"/>
                <w:rFonts w:hint="default" w:ascii="Segoe UI" w:hAnsi="Segoe UI" w:eastAsia="Segoe UI" w:cs="Segoe UI"/>
                <w:i w:val="0"/>
                <w:iCs w:val="0"/>
                <w:caps w:val="0"/>
                <w:color w:val="000000"/>
                <w:spacing w:val="0"/>
                <w:sz w:val="16"/>
                <w:szCs w:val="16"/>
              </w:rPr>
            </w:pPr>
            <w:ins w:id="1427" w:author="柠栀" w:date="2025-05-07T11:28:58Z">
              <w:r>
                <w:rPr>
                  <w:rFonts w:hint="default" w:ascii="Segoe UI" w:hAnsi="Segoe UI" w:eastAsia="Segoe UI" w:cs="Segoe UI"/>
                  <w:i w:val="0"/>
                  <w:iCs w:val="0"/>
                  <w:caps w:val="0"/>
                  <w:color w:val="000000"/>
                  <w:spacing w:val="0"/>
                  <w:kern w:val="0"/>
                  <w:sz w:val="16"/>
                  <w:szCs w:val="16"/>
                  <w:lang w:val="en-US" w:eastAsia="zh-CN" w:bidi="ar"/>
                </w:rPr>
                <w:t>帖子内容审核</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052B6FF6">
            <w:pPr>
              <w:keepNext w:val="0"/>
              <w:keepLines w:val="0"/>
              <w:widowControl/>
              <w:suppressLineNumbers w:val="0"/>
              <w:jc w:val="left"/>
              <w:rPr>
                <w:ins w:id="1428" w:author="柠栀" w:date="2025-05-07T11:28:58Z"/>
                <w:rFonts w:hint="default" w:ascii="Segoe UI" w:hAnsi="Segoe UI" w:eastAsia="Segoe UI" w:cs="Segoe UI"/>
                <w:i w:val="0"/>
                <w:iCs w:val="0"/>
                <w:caps w:val="0"/>
                <w:color w:val="000000"/>
                <w:spacing w:val="0"/>
                <w:sz w:val="16"/>
                <w:szCs w:val="16"/>
              </w:rPr>
            </w:pPr>
            <w:ins w:id="1429" w:author="柠栀" w:date="2025-05-07T11:28:58Z">
              <w:r>
                <w:rPr>
                  <w:rFonts w:hint="default" w:ascii="Segoe UI" w:hAnsi="Segoe UI" w:eastAsia="Segoe UI" w:cs="Segoe UI"/>
                  <w:i w:val="0"/>
                  <w:iCs w:val="0"/>
                  <w:caps w:val="0"/>
                  <w:color w:val="000000"/>
                  <w:spacing w:val="0"/>
                  <w:kern w:val="0"/>
                  <w:sz w:val="16"/>
                  <w:szCs w:val="16"/>
                  <w:lang w:val="en-US" w:eastAsia="zh-CN" w:bidi="ar"/>
                </w:rPr>
                <w:t>用户提交的内容</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5E6D28FC">
            <w:pPr>
              <w:keepNext w:val="0"/>
              <w:keepLines w:val="0"/>
              <w:widowControl/>
              <w:suppressLineNumbers w:val="0"/>
              <w:jc w:val="left"/>
              <w:rPr>
                <w:ins w:id="1430" w:author="柠栀" w:date="2025-05-07T11:28:58Z"/>
                <w:rFonts w:hint="default" w:ascii="Segoe UI" w:hAnsi="Segoe UI" w:eastAsia="Segoe UI" w:cs="Segoe UI"/>
                <w:i w:val="0"/>
                <w:iCs w:val="0"/>
                <w:caps w:val="0"/>
                <w:color w:val="000000"/>
                <w:spacing w:val="0"/>
                <w:sz w:val="16"/>
                <w:szCs w:val="16"/>
              </w:rPr>
            </w:pPr>
            <w:ins w:id="1431" w:author="柠栀" w:date="2025-05-07T11:28:58Z">
              <w:r>
                <w:rPr>
                  <w:rFonts w:hint="default" w:ascii="Segoe UI" w:hAnsi="Segoe UI" w:eastAsia="Segoe UI" w:cs="Segoe UI"/>
                  <w:i w:val="0"/>
                  <w:iCs w:val="0"/>
                  <w:caps w:val="0"/>
                  <w:color w:val="000000"/>
                  <w:spacing w:val="0"/>
                  <w:kern w:val="0"/>
                  <w:sz w:val="16"/>
                  <w:szCs w:val="16"/>
                  <w:lang w:val="en-US" w:eastAsia="zh-CN" w:bidi="ar"/>
                </w:rPr>
                <w:t>审核内容是否合规，拒绝不合规内容</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500B80A7">
            <w:pPr>
              <w:keepNext w:val="0"/>
              <w:keepLines w:val="0"/>
              <w:widowControl/>
              <w:suppressLineNumbers w:val="0"/>
              <w:jc w:val="left"/>
              <w:rPr>
                <w:ins w:id="1432" w:author="柠栀" w:date="2025-05-07T11:28:58Z"/>
                <w:rFonts w:hint="default" w:ascii="Segoe UI" w:hAnsi="Segoe UI" w:eastAsia="Segoe UI" w:cs="Segoe UI"/>
                <w:i w:val="0"/>
                <w:iCs w:val="0"/>
                <w:caps w:val="0"/>
                <w:color w:val="000000"/>
                <w:spacing w:val="0"/>
                <w:sz w:val="16"/>
                <w:szCs w:val="16"/>
              </w:rPr>
            </w:pPr>
            <w:ins w:id="1433" w:author="柠栀" w:date="2025-05-07T11:28:58Z">
              <w:r>
                <w:rPr>
                  <w:rFonts w:hint="default" w:ascii="Segoe UI" w:hAnsi="Segoe UI" w:eastAsia="Segoe UI" w:cs="Segoe UI"/>
                  <w:i w:val="0"/>
                  <w:iCs w:val="0"/>
                  <w:caps w:val="0"/>
                  <w:color w:val="000000"/>
                  <w:spacing w:val="0"/>
                  <w:kern w:val="0"/>
                  <w:sz w:val="16"/>
                  <w:szCs w:val="16"/>
                  <w:lang w:val="en-US" w:eastAsia="zh-CN" w:bidi="ar"/>
                </w:rPr>
                <w:t>高</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6ECA48C">
            <w:pPr>
              <w:keepNext w:val="0"/>
              <w:keepLines w:val="0"/>
              <w:widowControl/>
              <w:suppressLineNumbers w:val="0"/>
              <w:jc w:val="left"/>
              <w:rPr>
                <w:ins w:id="1434" w:author="柠栀" w:date="2025-05-07T11:28:58Z"/>
                <w:rFonts w:hint="default" w:ascii="Segoe UI" w:hAnsi="Segoe UI" w:eastAsia="Segoe UI" w:cs="Segoe UI"/>
                <w:i w:val="0"/>
                <w:iCs w:val="0"/>
                <w:caps w:val="0"/>
                <w:color w:val="000000"/>
                <w:spacing w:val="0"/>
                <w:sz w:val="16"/>
                <w:szCs w:val="16"/>
              </w:rPr>
            </w:pPr>
            <w:ins w:id="1435" w:author="柠栀" w:date="2025-05-07T11:28:58Z">
              <w:r>
                <w:rPr>
                  <w:rFonts w:hint="default" w:ascii="Segoe UI" w:hAnsi="Segoe UI" w:eastAsia="Segoe UI" w:cs="Segoe UI"/>
                  <w:i w:val="0"/>
                  <w:iCs w:val="0"/>
                  <w:caps w:val="0"/>
                  <w:color w:val="000000"/>
                  <w:spacing w:val="0"/>
                  <w:kern w:val="0"/>
                  <w:sz w:val="16"/>
                  <w:szCs w:val="16"/>
                  <w:lang w:val="en-US" w:eastAsia="zh-CN" w:bidi="ar"/>
                </w:rPr>
                <w:t>管理员</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1F5F72FE">
            <w:pPr>
              <w:keepNext w:val="0"/>
              <w:keepLines w:val="0"/>
              <w:widowControl/>
              <w:suppressLineNumbers w:val="0"/>
              <w:jc w:val="left"/>
              <w:rPr>
                <w:ins w:id="1436" w:author="柠栀" w:date="2025-05-07T11:28:58Z"/>
                <w:rFonts w:hint="default" w:ascii="Segoe UI" w:hAnsi="Segoe UI" w:eastAsia="Segoe UI" w:cs="Segoe UI"/>
                <w:i w:val="0"/>
                <w:iCs w:val="0"/>
                <w:caps w:val="0"/>
                <w:color w:val="000000"/>
                <w:spacing w:val="0"/>
                <w:sz w:val="16"/>
                <w:szCs w:val="16"/>
              </w:rPr>
            </w:pPr>
            <w:ins w:id="1437" w:author="柠栀" w:date="2025-05-07T11:28:58Z">
              <w:r>
                <w:rPr>
                  <w:rFonts w:hint="default" w:ascii="Segoe UI" w:hAnsi="Segoe UI" w:eastAsia="Segoe UI" w:cs="Segoe UI"/>
                  <w:i w:val="0"/>
                  <w:iCs w:val="0"/>
                  <w:caps w:val="0"/>
                  <w:color w:val="000000"/>
                  <w:spacing w:val="0"/>
                  <w:kern w:val="0"/>
                  <w:sz w:val="16"/>
                  <w:szCs w:val="16"/>
                  <w:lang w:val="en-US" w:eastAsia="zh-CN" w:bidi="ar"/>
                </w:rPr>
                <w:t>用户已登录管理员账号</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45D56766">
            <w:pPr>
              <w:keepNext w:val="0"/>
              <w:keepLines w:val="0"/>
              <w:widowControl/>
              <w:suppressLineNumbers w:val="0"/>
              <w:jc w:val="left"/>
              <w:rPr>
                <w:ins w:id="1438" w:author="柠栀" w:date="2025-05-07T11:28:58Z"/>
                <w:rFonts w:hint="default" w:ascii="Segoe UI" w:hAnsi="Segoe UI" w:eastAsia="Segoe UI" w:cs="Segoe UI"/>
                <w:i w:val="0"/>
                <w:iCs w:val="0"/>
                <w:caps w:val="0"/>
                <w:color w:val="000000"/>
                <w:spacing w:val="0"/>
                <w:sz w:val="16"/>
                <w:szCs w:val="16"/>
              </w:rPr>
            </w:pPr>
            <w:ins w:id="1439" w:author="柠栀" w:date="2025-05-07T11:28:58Z">
              <w:r>
                <w:rPr>
                  <w:rFonts w:hint="default" w:ascii="Segoe UI" w:hAnsi="Segoe UI" w:eastAsia="Segoe UI" w:cs="Segoe UI"/>
                  <w:i w:val="0"/>
                  <w:iCs w:val="0"/>
                  <w:caps w:val="0"/>
                  <w:color w:val="000000"/>
                  <w:spacing w:val="0"/>
                  <w:kern w:val="0"/>
                  <w:sz w:val="16"/>
                  <w:szCs w:val="16"/>
                  <w:lang w:val="en-US" w:eastAsia="zh-CN" w:bidi="ar"/>
                </w:rPr>
                <w:t>通过：帖子正常发布</w:t>
              </w:r>
            </w:ins>
            <w:ins w:id="1440" w:author="柠栀" w:date="2025-05-07T11:28:58Z">
              <w:r>
                <w:rPr>
                  <w:rFonts w:hint="default" w:ascii="Segoe UI" w:hAnsi="Segoe UI" w:eastAsia="Segoe UI" w:cs="Segoe UI"/>
                  <w:i w:val="0"/>
                  <w:iCs w:val="0"/>
                  <w:caps w:val="0"/>
                  <w:color w:val="000000"/>
                  <w:spacing w:val="0"/>
                  <w:kern w:val="0"/>
                  <w:sz w:val="16"/>
                  <w:szCs w:val="16"/>
                  <w:lang w:val="en-US" w:eastAsia="zh-CN" w:bidi="ar"/>
                </w:rPr>
                <w:br w:type="textWrapping"/>
              </w:r>
            </w:ins>
            <w:ins w:id="1441" w:author="柠栀" w:date="2025-05-07T11:28:58Z">
              <w:r>
                <w:rPr>
                  <w:rFonts w:hint="default" w:ascii="Segoe UI" w:hAnsi="Segoe UI" w:eastAsia="Segoe UI" w:cs="Segoe UI"/>
                  <w:i w:val="0"/>
                  <w:iCs w:val="0"/>
                  <w:caps w:val="0"/>
                  <w:color w:val="000000"/>
                  <w:spacing w:val="0"/>
                  <w:kern w:val="0"/>
                  <w:sz w:val="16"/>
                  <w:szCs w:val="16"/>
                  <w:lang w:val="en-US" w:eastAsia="zh-CN" w:bidi="ar"/>
                </w:rPr>
                <w:t>失败：删除帖子并提示发布者</w:t>
              </w:r>
            </w:ins>
          </w:p>
        </w:tc>
      </w:tr>
      <w:tr w14:paraId="45F9151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ins w:id="1442" w:author="柠栀" w:date="2025-05-07T11:28:58Z"/>
        </w:trPr>
        <w:tc>
          <w:tcPr>
            <w:tcW w:w="0" w:type="auto"/>
            <w:tcBorders>
              <w:top w:val="nil"/>
              <w:left w:val="nil"/>
              <w:bottom w:val="nil"/>
            </w:tcBorders>
            <w:shd w:val="clear" w:color="auto" w:fill="FFFFFF"/>
            <w:tcMar>
              <w:top w:w="120" w:type="dxa"/>
              <w:left w:w="180" w:type="dxa"/>
              <w:bottom w:w="120" w:type="dxa"/>
              <w:right w:w="180" w:type="dxa"/>
            </w:tcMar>
            <w:vAlign w:val="center"/>
          </w:tcPr>
          <w:p w14:paraId="3E9E6FA2">
            <w:pPr>
              <w:keepNext w:val="0"/>
              <w:keepLines w:val="0"/>
              <w:widowControl/>
              <w:suppressLineNumbers w:val="0"/>
              <w:jc w:val="left"/>
              <w:rPr>
                <w:ins w:id="1443" w:author="柠栀" w:date="2025-05-07T11:28:58Z"/>
                <w:rFonts w:hint="default" w:ascii="Segoe UI" w:hAnsi="Segoe UI" w:eastAsia="Segoe UI" w:cs="Segoe UI"/>
                <w:i w:val="0"/>
                <w:iCs w:val="0"/>
                <w:caps w:val="0"/>
                <w:color w:val="000000"/>
                <w:spacing w:val="0"/>
                <w:sz w:val="16"/>
                <w:szCs w:val="16"/>
              </w:rPr>
            </w:pPr>
            <w:ins w:id="1444" w:author="柠栀" w:date="2025-05-07T11:28:58Z">
              <w:r>
                <w:rPr>
                  <w:rFonts w:hint="default" w:ascii="Segoe UI" w:hAnsi="Segoe UI" w:eastAsia="Segoe UI" w:cs="Segoe UI"/>
                  <w:i w:val="0"/>
                  <w:iCs w:val="0"/>
                  <w:caps w:val="0"/>
                  <w:color w:val="000000"/>
                  <w:spacing w:val="0"/>
                  <w:kern w:val="0"/>
                  <w:sz w:val="16"/>
                  <w:szCs w:val="16"/>
                  <w:lang w:val="en-US" w:eastAsia="zh-CN" w:bidi="ar"/>
                </w:rPr>
                <w:t>11</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3A13473">
            <w:pPr>
              <w:keepNext w:val="0"/>
              <w:keepLines w:val="0"/>
              <w:widowControl/>
              <w:suppressLineNumbers w:val="0"/>
              <w:jc w:val="left"/>
              <w:rPr>
                <w:ins w:id="1445" w:author="柠栀" w:date="2025-05-07T11:28:58Z"/>
                <w:rFonts w:hint="default" w:ascii="Segoe UI" w:hAnsi="Segoe UI" w:eastAsia="Segoe UI" w:cs="Segoe UI"/>
                <w:i w:val="0"/>
                <w:iCs w:val="0"/>
                <w:caps w:val="0"/>
                <w:color w:val="000000"/>
                <w:spacing w:val="0"/>
                <w:sz w:val="16"/>
                <w:szCs w:val="16"/>
                <w:lang w:val="en-US"/>
              </w:rPr>
            </w:pPr>
            <w:ins w:id="1446" w:author="柠栀" w:date="2025-05-07T11:28:58Z">
              <w:r>
                <w:rPr>
                  <w:rFonts w:hint="default" w:ascii="Segoe UI" w:hAnsi="Segoe UI" w:eastAsia="Segoe UI" w:cs="Segoe UI"/>
                  <w:i w:val="0"/>
                  <w:iCs w:val="0"/>
                  <w:caps w:val="0"/>
                  <w:color w:val="000000"/>
                  <w:spacing w:val="0"/>
                  <w:kern w:val="0"/>
                  <w:sz w:val="16"/>
                  <w:szCs w:val="16"/>
                  <w:lang w:val="en-US" w:eastAsia="zh-CN" w:bidi="ar"/>
                </w:rPr>
                <w:t xml:space="preserve">FNC - </w:t>
              </w:r>
            </w:ins>
            <w:ins w:id="1447" w:author="柠栀" w:date="2025-05-07T11:28:58Z">
              <w:r>
                <w:rPr>
                  <w:rFonts w:hint="eastAsia" w:ascii="Segoe UI" w:hAnsi="Segoe UI" w:eastAsia="Segoe UI" w:cs="Segoe UI"/>
                  <w:i w:val="0"/>
                  <w:iCs w:val="0"/>
                  <w:caps w:val="0"/>
                  <w:color w:val="000000"/>
                  <w:spacing w:val="0"/>
                  <w:kern w:val="0"/>
                  <w:sz w:val="16"/>
                  <w:szCs w:val="16"/>
                  <w:lang w:val="en-US" w:eastAsia="zh-CN" w:bidi="ar"/>
                </w:rPr>
                <w:t>11</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3797498B">
            <w:pPr>
              <w:keepNext w:val="0"/>
              <w:keepLines w:val="0"/>
              <w:widowControl/>
              <w:suppressLineNumbers w:val="0"/>
              <w:jc w:val="left"/>
              <w:rPr>
                <w:ins w:id="1448" w:author="柠栀" w:date="2025-05-07T11:28:58Z"/>
                <w:rFonts w:hint="default" w:ascii="Segoe UI" w:hAnsi="Segoe UI" w:eastAsia="Segoe UI" w:cs="Segoe UI"/>
                <w:i w:val="0"/>
                <w:iCs w:val="0"/>
                <w:caps w:val="0"/>
                <w:color w:val="000000"/>
                <w:spacing w:val="0"/>
                <w:sz w:val="16"/>
                <w:szCs w:val="16"/>
              </w:rPr>
            </w:pPr>
            <w:ins w:id="1449" w:author="柠栀" w:date="2025-05-07T11:28:58Z">
              <w:r>
                <w:rPr>
                  <w:rFonts w:hint="default" w:ascii="Segoe UI" w:hAnsi="Segoe UI" w:eastAsia="Segoe UI" w:cs="Segoe UI"/>
                  <w:i w:val="0"/>
                  <w:iCs w:val="0"/>
                  <w:caps w:val="0"/>
                  <w:color w:val="000000"/>
                  <w:spacing w:val="0"/>
                  <w:kern w:val="0"/>
                  <w:sz w:val="16"/>
                  <w:szCs w:val="16"/>
                  <w:lang w:val="en-US" w:eastAsia="zh-CN" w:bidi="ar"/>
                </w:rPr>
                <w:t>可用性</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22FC07D2">
            <w:pPr>
              <w:keepNext w:val="0"/>
              <w:keepLines w:val="0"/>
              <w:widowControl/>
              <w:suppressLineNumbers w:val="0"/>
              <w:jc w:val="left"/>
              <w:rPr>
                <w:ins w:id="1450" w:author="柠栀" w:date="2025-05-07T11:28:58Z"/>
                <w:rFonts w:hint="default" w:ascii="Segoe UI" w:hAnsi="Segoe UI" w:eastAsia="Segoe UI" w:cs="Segoe UI"/>
                <w:i w:val="0"/>
                <w:iCs w:val="0"/>
                <w:caps w:val="0"/>
                <w:color w:val="000000"/>
                <w:spacing w:val="0"/>
                <w:sz w:val="16"/>
                <w:szCs w:val="16"/>
              </w:rPr>
            </w:pPr>
            <w:ins w:id="1451" w:author="柠栀" w:date="2025-05-07T11:28:58Z">
              <w:r>
                <w:rPr>
                  <w:rFonts w:hint="default" w:ascii="Segoe UI" w:hAnsi="Segoe UI" w:eastAsia="Segoe UI" w:cs="Segoe UI"/>
                  <w:i w:val="0"/>
                  <w:iCs w:val="0"/>
                  <w:caps w:val="0"/>
                  <w:color w:val="000000"/>
                  <w:spacing w:val="0"/>
                  <w:kern w:val="0"/>
                  <w:sz w:val="16"/>
                  <w:szCs w:val="16"/>
                  <w:lang w:val="en-US" w:eastAsia="zh-CN" w:bidi="ar"/>
                </w:rPr>
                <w:t>用户反馈的内容</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53F380A1">
            <w:pPr>
              <w:keepNext w:val="0"/>
              <w:keepLines w:val="0"/>
              <w:widowControl/>
              <w:suppressLineNumbers w:val="0"/>
              <w:jc w:val="left"/>
              <w:rPr>
                <w:ins w:id="1452" w:author="柠栀" w:date="2025-05-07T11:28:58Z"/>
                <w:rFonts w:hint="default" w:ascii="Segoe UI" w:hAnsi="Segoe UI" w:eastAsia="Segoe UI" w:cs="Segoe UI"/>
                <w:i w:val="0"/>
                <w:iCs w:val="0"/>
                <w:caps w:val="0"/>
                <w:color w:val="000000"/>
                <w:spacing w:val="0"/>
                <w:sz w:val="16"/>
                <w:szCs w:val="16"/>
              </w:rPr>
            </w:pPr>
            <w:ins w:id="1453" w:author="柠栀" w:date="2025-05-07T11:28:58Z">
              <w:r>
                <w:rPr>
                  <w:rFonts w:hint="default" w:ascii="Segoe UI" w:hAnsi="Segoe UI" w:eastAsia="Segoe UI" w:cs="Segoe UI"/>
                  <w:i w:val="0"/>
                  <w:iCs w:val="0"/>
                  <w:caps w:val="0"/>
                  <w:color w:val="000000"/>
                  <w:spacing w:val="0"/>
                  <w:kern w:val="0"/>
                  <w:sz w:val="16"/>
                  <w:szCs w:val="16"/>
                  <w:lang w:val="en-US" w:eastAsia="zh-CN" w:bidi="ar"/>
                </w:rPr>
                <w:t>审核内容，处理内容</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6F46ECAB">
            <w:pPr>
              <w:keepNext w:val="0"/>
              <w:keepLines w:val="0"/>
              <w:widowControl/>
              <w:suppressLineNumbers w:val="0"/>
              <w:jc w:val="left"/>
              <w:rPr>
                <w:ins w:id="1454" w:author="柠栀" w:date="2025-05-07T11:28:58Z"/>
                <w:rFonts w:hint="default" w:ascii="Segoe UI" w:hAnsi="Segoe UI" w:eastAsia="Segoe UI" w:cs="Segoe UI"/>
                <w:i w:val="0"/>
                <w:iCs w:val="0"/>
                <w:caps w:val="0"/>
                <w:color w:val="000000"/>
                <w:spacing w:val="0"/>
                <w:sz w:val="16"/>
                <w:szCs w:val="16"/>
              </w:rPr>
            </w:pPr>
            <w:ins w:id="1455" w:author="柠栀" w:date="2025-05-07T11:28:58Z">
              <w:r>
                <w:rPr>
                  <w:rFonts w:hint="default" w:ascii="Segoe UI" w:hAnsi="Segoe UI" w:eastAsia="Segoe UI" w:cs="Segoe UI"/>
                  <w:i w:val="0"/>
                  <w:iCs w:val="0"/>
                  <w:caps w:val="0"/>
                  <w:color w:val="000000"/>
                  <w:spacing w:val="0"/>
                  <w:kern w:val="0"/>
                  <w:sz w:val="16"/>
                  <w:szCs w:val="16"/>
                  <w:lang w:val="en-US" w:eastAsia="zh-CN" w:bidi="ar"/>
                </w:rPr>
                <w:t>更新小程序</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2B0DE3A5">
            <w:pPr>
              <w:keepNext w:val="0"/>
              <w:keepLines w:val="0"/>
              <w:widowControl/>
              <w:suppressLineNumbers w:val="0"/>
              <w:jc w:val="left"/>
              <w:rPr>
                <w:ins w:id="1456" w:author="柠栀" w:date="2025-05-07T11:28:58Z"/>
                <w:rFonts w:hint="default" w:ascii="Segoe UI" w:hAnsi="Segoe UI" w:eastAsia="Segoe UI" w:cs="Segoe UI"/>
                <w:i w:val="0"/>
                <w:iCs w:val="0"/>
                <w:caps w:val="0"/>
                <w:color w:val="000000"/>
                <w:spacing w:val="0"/>
                <w:sz w:val="16"/>
                <w:szCs w:val="16"/>
              </w:rPr>
            </w:pPr>
            <w:ins w:id="1457" w:author="柠栀" w:date="2025-05-07T11:28:58Z">
              <w:r>
                <w:rPr>
                  <w:rFonts w:hint="default" w:ascii="Segoe UI" w:hAnsi="Segoe UI" w:eastAsia="Segoe UI" w:cs="Segoe UI"/>
                  <w:i w:val="0"/>
                  <w:iCs w:val="0"/>
                  <w:caps w:val="0"/>
                  <w:color w:val="000000"/>
                  <w:spacing w:val="0"/>
                  <w:kern w:val="0"/>
                  <w:sz w:val="16"/>
                  <w:szCs w:val="16"/>
                  <w:lang w:val="en-US" w:eastAsia="zh-CN" w:bidi="ar"/>
                </w:rPr>
                <w:t>高</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16B6A249">
            <w:pPr>
              <w:keepNext w:val="0"/>
              <w:keepLines w:val="0"/>
              <w:widowControl/>
              <w:suppressLineNumbers w:val="0"/>
              <w:jc w:val="left"/>
              <w:rPr>
                <w:ins w:id="1458" w:author="柠栀" w:date="2025-05-07T11:28:58Z"/>
                <w:rFonts w:hint="default" w:ascii="Segoe UI" w:hAnsi="Segoe UI" w:eastAsia="Segoe UI" w:cs="Segoe UI"/>
                <w:i w:val="0"/>
                <w:iCs w:val="0"/>
                <w:caps w:val="0"/>
                <w:color w:val="000000"/>
                <w:spacing w:val="0"/>
                <w:sz w:val="16"/>
                <w:szCs w:val="16"/>
              </w:rPr>
            </w:pPr>
            <w:ins w:id="1459" w:author="柠栀" w:date="2025-05-07T11:28:58Z">
              <w:r>
                <w:rPr>
                  <w:rFonts w:hint="default" w:ascii="Segoe UI" w:hAnsi="Segoe UI" w:eastAsia="Segoe UI" w:cs="Segoe UI"/>
                  <w:i w:val="0"/>
                  <w:iCs w:val="0"/>
                  <w:caps w:val="0"/>
                  <w:color w:val="000000"/>
                  <w:spacing w:val="0"/>
                  <w:kern w:val="0"/>
                  <w:sz w:val="16"/>
                  <w:szCs w:val="16"/>
                  <w:lang w:val="en-US" w:eastAsia="zh-CN" w:bidi="ar"/>
                </w:rPr>
                <w:t>管理员</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519771DA">
            <w:pPr>
              <w:keepNext w:val="0"/>
              <w:keepLines w:val="0"/>
              <w:widowControl/>
              <w:suppressLineNumbers w:val="0"/>
              <w:jc w:val="left"/>
              <w:rPr>
                <w:ins w:id="1460" w:author="柠栀" w:date="2025-05-07T11:28:58Z"/>
                <w:rFonts w:hint="default" w:ascii="Segoe UI" w:hAnsi="Segoe UI" w:eastAsia="Segoe UI" w:cs="Segoe UI"/>
                <w:i w:val="0"/>
                <w:iCs w:val="0"/>
                <w:caps w:val="0"/>
                <w:color w:val="000000"/>
                <w:spacing w:val="0"/>
                <w:sz w:val="16"/>
                <w:szCs w:val="16"/>
              </w:rPr>
            </w:pPr>
            <w:ins w:id="1461" w:author="柠栀" w:date="2025-05-07T11:28:58Z">
              <w:r>
                <w:rPr>
                  <w:rFonts w:hint="default" w:ascii="Segoe UI" w:hAnsi="Segoe UI" w:eastAsia="Segoe UI" w:cs="Segoe UI"/>
                  <w:i w:val="0"/>
                  <w:iCs w:val="0"/>
                  <w:caps w:val="0"/>
                  <w:color w:val="000000"/>
                  <w:spacing w:val="0"/>
                  <w:kern w:val="0"/>
                  <w:sz w:val="16"/>
                  <w:szCs w:val="16"/>
                  <w:lang w:val="en-US" w:eastAsia="zh-CN" w:bidi="ar"/>
                </w:rPr>
                <w:t>用户已登录管理员账号</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62CCB2A9">
            <w:pPr>
              <w:keepNext w:val="0"/>
              <w:keepLines w:val="0"/>
              <w:widowControl/>
              <w:suppressLineNumbers w:val="0"/>
              <w:jc w:val="left"/>
              <w:rPr>
                <w:ins w:id="1462" w:author="柠栀" w:date="2025-05-07T11:28:58Z"/>
                <w:rFonts w:hint="default" w:ascii="Segoe UI" w:hAnsi="Segoe UI" w:eastAsia="Segoe UI" w:cs="Segoe UI"/>
                <w:i w:val="0"/>
                <w:iCs w:val="0"/>
                <w:caps w:val="0"/>
                <w:color w:val="000000"/>
                <w:spacing w:val="0"/>
                <w:sz w:val="16"/>
                <w:szCs w:val="16"/>
              </w:rPr>
            </w:pPr>
            <w:ins w:id="1463" w:author="柠栀" w:date="2025-05-07T11:28:58Z">
              <w:r>
                <w:rPr>
                  <w:rFonts w:hint="default" w:ascii="Segoe UI" w:hAnsi="Segoe UI" w:eastAsia="Segoe UI" w:cs="Segoe UI"/>
                  <w:i w:val="0"/>
                  <w:iCs w:val="0"/>
                  <w:caps w:val="0"/>
                  <w:color w:val="000000"/>
                  <w:spacing w:val="0"/>
                  <w:kern w:val="0"/>
                  <w:sz w:val="16"/>
                  <w:szCs w:val="16"/>
                  <w:lang w:val="en-US" w:eastAsia="zh-CN" w:bidi="ar"/>
                </w:rPr>
                <w:t>向用户返回处理结果</w:t>
              </w:r>
            </w:ins>
          </w:p>
        </w:tc>
      </w:tr>
      <w:tr w14:paraId="35F2DD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ins w:id="1464" w:author="柠栀" w:date="2025-05-07T11:28:58Z"/>
        </w:trPr>
        <w:tc>
          <w:tcPr>
            <w:tcW w:w="0" w:type="auto"/>
            <w:tcBorders>
              <w:top w:val="nil"/>
              <w:left w:val="nil"/>
              <w:bottom w:val="nil"/>
            </w:tcBorders>
            <w:shd w:val="clear" w:color="auto" w:fill="FFFFFF"/>
            <w:tcMar>
              <w:top w:w="120" w:type="dxa"/>
              <w:left w:w="180" w:type="dxa"/>
              <w:bottom w:w="120" w:type="dxa"/>
              <w:right w:w="180" w:type="dxa"/>
            </w:tcMar>
            <w:vAlign w:val="center"/>
          </w:tcPr>
          <w:p w14:paraId="2DC2EB5B">
            <w:pPr>
              <w:keepNext w:val="0"/>
              <w:keepLines w:val="0"/>
              <w:widowControl/>
              <w:suppressLineNumbers w:val="0"/>
              <w:jc w:val="left"/>
              <w:rPr>
                <w:ins w:id="1465" w:author="柠栀" w:date="2025-05-07T11:28:58Z"/>
                <w:rFonts w:hint="default" w:ascii="Segoe UI" w:hAnsi="Segoe UI" w:eastAsia="Segoe UI" w:cs="Segoe UI"/>
                <w:i w:val="0"/>
                <w:iCs w:val="0"/>
                <w:caps w:val="0"/>
                <w:color w:val="000000"/>
                <w:spacing w:val="0"/>
                <w:sz w:val="16"/>
                <w:szCs w:val="16"/>
              </w:rPr>
            </w:pPr>
            <w:ins w:id="1466" w:author="柠栀" w:date="2025-05-07T11:28:58Z">
              <w:r>
                <w:rPr>
                  <w:rFonts w:hint="default" w:ascii="Segoe UI" w:hAnsi="Segoe UI" w:eastAsia="Segoe UI" w:cs="Segoe UI"/>
                  <w:i w:val="0"/>
                  <w:iCs w:val="0"/>
                  <w:caps w:val="0"/>
                  <w:color w:val="000000"/>
                  <w:spacing w:val="0"/>
                  <w:kern w:val="0"/>
                  <w:sz w:val="16"/>
                  <w:szCs w:val="16"/>
                  <w:lang w:val="en-US" w:eastAsia="zh-CN" w:bidi="ar"/>
                </w:rPr>
                <w:t>12</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0C00FBBD">
            <w:pPr>
              <w:keepNext w:val="0"/>
              <w:keepLines w:val="0"/>
              <w:widowControl/>
              <w:suppressLineNumbers w:val="0"/>
              <w:jc w:val="left"/>
              <w:rPr>
                <w:ins w:id="1467" w:author="柠栀" w:date="2025-05-07T11:28:58Z"/>
                <w:rFonts w:hint="default" w:ascii="Segoe UI" w:hAnsi="Segoe UI" w:eastAsia="Segoe UI" w:cs="Segoe UI"/>
                <w:i w:val="0"/>
                <w:iCs w:val="0"/>
                <w:caps w:val="0"/>
                <w:color w:val="000000"/>
                <w:spacing w:val="0"/>
                <w:sz w:val="16"/>
                <w:szCs w:val="16"/>
                <w:lang w:val="en-US"/>
              </w:rPr>
            </w:pPr>
            <w:ins w:id="1468" w:author="柠栀" w:date="2025-05-07T11:28:58Z">
              <w:r>
                <w:rPr>
                  <w:rFonts w:hint="default" w:ascii="Segoe UI" w:hAnsi="Segoe UI" w:eastAsia="Segoe UI" w:cs="Segoe UI"/>
                  <w:i w:val="0"/>
                  <w:iCs w:val="0"/>
                  <w:caps w:val="0"/>
                  <w:color w:val="000000"/>
                  <w:spacing w:val="0"/>
                  <w:kern w:val="0"/>
                  <w:sz w:val="16"/>
                  <w:szCs w:val="16"/>
                  <w:lang w:val="en-US" w:eastAsia="zh-CN" w:bidi="ar"/>
                </w:rPr>
                <w:t xml:space="preserve">FNC - </w:t>
              </w:r>
            </w:ins>
            <w:ins w:id="1469" w:author="柠栀" w:date="2025-05-07T11:28:58Z">
              <w:r>
                <w:rPr>
                  <w:rFonts w:hint="eastAsia" w:ascii="Segoe UI" w:hAnsi="Segoe UI" w:eastAsia="Segoe UI" w:cs="Segoe UI"/>
                  <w:i w:val="0"/>
                  <w:iCs w:val="0"/>
                  <w:caps w:val="0"/>
                  <w:color w:val="000000"/>
                  <w:spacing w:val="0"/>
                  <w:kern w:val="0"/>
                  <w:sz w:val="16"/>
                  <w:szCs w:val="16"/>
                  <w:lang w:val="en-US" w:eastAsia="zh-CN" w:bidi="ar"/>
                </w:rPr>
                <w:t>12</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2598F0F9">
            <w:pPr>
              <w:keepNext w:val="0"/>
              <w:keepLines w:val="0"/>
              <w:widowControl/>
              <w:suppressLineNumbers w:val="0"/>
              <w:jc w:val="left"/>
              <w:rPr>
                <w:ins w:id="1470" w:author="柠栀" w:date="2025-05-07T11:28:58Z"/>
                <w:rFonts w:hint="default" w:ascii="Segoe UI" w:hAnsi="Segoe UI" w:eastAsia="Segoe UI" w:cs="Segoe UI"/>
                <w:i w:val="0"/>
                <w:iCs w:val="0"/>
                <w:caps w:val="0"/>
                <w:color w:val="000000"/>
                <w:spacing w:val="0"/>
                <w:sz w:val="16"/>
                <w:szCs w:val="16"/>
              </w:rPr>
            </w:pPr>
            <w:ins w:id="1471" w:author="柠栀" w:date="2025-05-07T11:28:58Z">
              <w:r>
                <w:rPr>
                  <w:rFonts w:hint="default" w:ascii="Segoe UI" w:hAnsi="Segoe UI" w:eastAsia="Segoe UI" w:cs="Segoe UI"/>
                  <w:i w:val="0"/>
                  <w:iCs w:val="0"/>
                  <w:caps w:val="0"/>
                  <w:color w:val="000000"/>
                  <w:spacing w:val="0"/>
                  <w:kern w:val="0"/>
                  <w:sz w:val="16"/>
                  <w:szCs w:val="16"/>
                  <w:lang w:val="en-US" w:eastAsia="zh-CN" w:bidi="ar"/>
                </w:rPr>
                <w:t>可用性、性能</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18427E8A">
            <w:pPr>
              <w:keepNext w:val="0"/>
              <w:keepLines w:val="0"/>
              <w:widowControl/>
              <w:suppressLineNumbers w:val="0"/>
              <w:jc w:val="left"/>
              <w:rPr>
                <w:ins w:id="1472" w:author="柠栀" w:date="2025-05-07T11:28:58Z"/>
                <w:rFonts w:hint="default" w:ascii="Segoe UI" w:hAnsi="Segoe UI" w:eastAsia="Segoe UI" w:cs="Segoe UI"/>
                <w:i w:val="0"/>
                <w:iCs w:val="0"/>
                <w:caps w:val="0"/>
                <w:color w:val="000000"/>
                <w:spacing w:val="0"/>
                <w:sz w:val="16"/>
                <w:szCs w:val="16"/>
              </w:rPr>
            </w:pPr>
            <w:ins w:id="1473" w:author="柠栀" w:date="2025-05-07T11:28:58Z">
              <w:r>
                <w:rPr>
                  <w:rFonts w:hint="default" w:ascii="Segoe UI" w:hAnsi="Segoe UI" w:eastAsia="Segoe UI" w:cs="Segoe UI"/>
                  <w:i w:val="0"/>
                  <w:iCs w:val="0"/>
                  <w:caps w:val="0"/>
                  <w:color w:val="000000"/>
                  <w:spacing w:val="0"/>
                  <w:kern w:val="0"/>
                  <w:sz w:val="16"/>
                  <w:szCs w:val="16"/>
                  <w:lang w:val="en-US" w:eastAsia="zh-CN" w:bidi="ar"/>
                </w:rPr>
                <w:t>帖子 ID、用户 ID</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4978A486">
            <w:pPr>
              <w:keepNext w:val="0"/>
              <w:keepLines w:val="0"/>
              <w:widowControl/>
              <w:suppressLineNumbers w:val="0"/>
              <w:jc w:val="left"/>
              <w:rPr>
                <w:ins w:id="1474" w:author="柠栀" w:date="2025-05-07T11:28:58Z"/>
                <w:rFonts w:hint="default" w:ascii="Segoe UI" w:hAnsi="Segoe UI" w:eastAsia="Segoe UI" w:cs="Segoe UI"/>
                <w:i w:val="0"/>
                <w:iCs w:val="0"/>
                <w:caps w:val="0"/>
                <w:color w:val="000000"/>
                <w:spacing w:val="0"/>
                <w:sz w:val="16"/>
                <w:szCs w:val="16"/>
              </w:rPr>
            </w:pPr>
            <w:ins w:id="1475" w:author="柠栀" w:date="2025-05-07T11:28:58Z">
              <w:r>
                <w:rPr>
                  <w:rFonts w:hint="default" w:ascii="Segoe UI" w:hAnsi="Segoe UI" w:eastAsia="Segoe UI" w:cs="Segoe UI"/>
                  <w:i w:val="0"/>
                  <w:iCs w:val="0"/>
                  <w:caps w:val="0"/>
                  <w:color w:val="000000"/>
                  <w:spacing w:val="0"/>
                  <w:kern w:val="0"/>
                  <w:sz w:val="16"/>
                  <w:szCs w:val="16"/>
                  <w:lang w:val="en-US" w:eastAsia="zh-CN" w:bidi="ar"/>
                </w:rPr>
                <w:t>更新帖子点赞数，记录用户点赞行为</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4360362C">
            <w:pPr>
              <w:keepNext w:val="0"/>
              <w:keepLines w:val="0"/>
              <w:widowControl/>
              <w:suppressLineNumbers w:val="0"/>
              <w:jc w:val="left"/>
              <w:rPr>
                <w:ins w:id="1476" w:author="柠栀" w:date="2025-05-07T11:28:58Z"/>
                <w:rFonts w:hint="default" w:ascii="Segoe UI" w:hAnsi="Segoe UI" w:eastAsia="Segoe UI" w:cs="Segoe UI"/>
                <w:i w:val="0"/>
                <w:iCs w:val="0"/>
                <w:caps w:val="0"/>
                <w:color w:val="000000"/>
                <w:spacing w:val="0"/>
                <w:sz w:val="16"/>
                <w:szCs w:val="16"/>
              </w:rPr>
            </w:pPr>
            <w:ins w:id="1477" w:author="柠栀" w:date="2025-05-07T11:28:58Z">
              <w:r>
                <w:rPr>
                  <w:rFonts w:hint="default" w:ascii="Segoe UI" w:hAnsi="Segoe UI" w:eastAsia="Segoe UI" w:cs="Segoe UI"/>
                  <w:i w:val="0"/>
                  <w:iCs w:val="0"/>
                  <w:caps w:val="0"/>
                  <w:color w:val="000000"/>
                  <w:spacing w:val="0"/>
                  <w:kern w:val="0"/>
                  <w:sz w:val="16"/>
                  <w:szCs w:val="16"/>
                  <w:lang w:val="en-US" w:eastAsia="zh-CN" w:bidi="ar"/>
                </w:rPr>
                <w:t>点赞成功 / 失败的消息，更新后的点赞数</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45809872">
            <w:pPr>
              <w:keepNext w:val="0"/>
              <w:keepLines w:val="0"/>
              <w:widowControl/>
              <w:suppressLineNumbers w:val="0"/>
              <w:jc w:val="left"/>
              <w:rPr>
                <w:ins w:id="1478" w:author="柠栀" w:date="2025-05-07T11:28:58Z"/>
                <w:rFonts w:hint="default" w:ascii="Segoe UI" w:hAnsi="Segoe UI" w:eastAsia="Segoe UI" w:cs="Segoe UI"/>
                <w:i w:val="0"/>
                <w:iCs w:val="0"/>
                <w:caps w:val="0"/>
                <w:color w:val="000000"/>
                <w:spacing w:val="0"/>
                <w:sz w:val="16"/>
                <w:szCs w:val="16"/>
              </w:rPr>
            </w:pPr>
            <w:ins w:id="1479" w:author="柠栀" w:date="2025-05-07T11:28:58Z">
              <w:r>
                <w:rPr>
                  <w:rFonts w:hint="default" w:ascii="Segoe UI" w:hAnsi="Segoe UI" w:eastAsia="Segoe UI" w:cs="Segoe UI"/>
                  <w:i w:val="0"/>
                  <w:iCs w:val="0"/>
                  <w:caps w:val="0"/>
                  <w:color w:val="000000"/>
                  <w:spacing w:val="0"/>
                  <w:kern w:val="0"/>
                  <w:sz w:val="16"/>
                  <w:szCs w:val="16"/>
                  <w:lang w:val="en-US" w:eastAsia="zh-CN" w:bidi="ar"/>
                </w:rPr>
                <w:t>中</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791BA43">
            <w:pPr>
              <w:keepNext w:val="0"/>
              <w:keepLines w:val="0"/>
              <w:widowControl/>
              <w:suppressLineNumbers w:val="0"/>
              <w:jc w:val="left"/>
              <w:rPr>
                <w:ins w:id="1480" w:author="柠栀" w:date="2025-05-07T11:28:58Z"/>
                <w:rFonts w:hint="default" w:ascii="Segoe UI" w:hAnsi="Segoe UI" w:eastAsia="Segoe UI" w:cs="Segoe UI"/>
                <w:i w:val="0"/>
                <w:iCs w:val="0"/>
                <w:caps w:val="0"/>
                <w:color w:val="000000"/>
                <w:spacing w:val="0"/>
                <w:sz w:val="16"/>
                <w:szCs w:val="16"/>
              </w:rPr>
            </w:pPr>
            <w:ins w:id="1481" w:author="柠栀" w:date="2025-05-07T11:28:58Z">
              <w:r>
                <w:rPr>
                  <w:rFonts w:hint="default" w:ascii="Segoe UI" w:hAnsi="Segoe UI" w:eastAsia="Segoe UI" w:cs="Segoe UI"/>
                  <w:i w:val="0"/>
                  <w:iCs w:val="0"/>
                  <w:caps w:val="0"/>
                  <w:color w:val="000000"/>
                  <w:spacing w:val="0"/>
                  <w:kern w:val="0"/>
                  <w:sz w:val="16"/>
                  <w:szCs w:val="16"/>
                  <w:lang w:val="en-US" w:eastAsia="zh-CN" w:bidi="ar"/>
                </w:rPr>
                <w:t>所有用户</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4E02F76A">
            <w:pPr>
              <w:keepNext w:val="0"/>
              <w:keepLines w:val="0"/>
              <w:widowControl/>
              <w:suppressLineNumbers w:val="0"/>
              <w:jc w:val="left"/>
              <w:rPr>
                <w:ins w:id="1482" w:author="柠栀" w:date="2025-05-07T11:28:58Z"/>
                <w:rFonts w:hint="default" w:ascii="Segoe UI" w:hAnsi="Segoe UI" w:eastAsia="Segoe UI" w:cs="Segoe UI"/>
                <w:i w:val="0"/>
                <w:iCs w:val="0"/>
                <w:caps w:val="0"/>
                <w:color w:val="000000"/>
                <w:spacing w:val="0"/>
                <w:sz w:val="16"/>
                <w:szCs w:val="16"/>
              </w:rPr>
            </w:pPr>
            <w:ins w:id="1483" w:author="柠栀" w:date="2025-05-07T11:28:58Z">
              <w:r>
                <w:rPr>
                  <w:rFonts w:hint="default" w:ascii="Segoe UI" w:hAnsi="Segoe UI" w:eastAsia="Segoe UI" w:cs="Segoe UI"/>
                  <w:i w:val="0"/>
                  <w:iCs w:val="0"/>
                  <w:caps w:val="0"/>
                  <w:color w:val="000000"/>
                  <w:spacing w:val="0"/>
                  <w:kern w:val="0"/>
                  <w:sz w:val="16"/>
                  <w:szCs w:val="16"/>
                  <w:lang w:val="en-US" w:eastAsia="zh-CN" w:bidi="ar"/>
                </w:rPr>
                <w:t>用户已正常登录</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1D2395DF">
            <w:pPr>
              <w:keepNext w:val="0"/>
              <w:keepLines w:val="0"/>
              <w:widowControl/>
              <w:suppressLineNumbers w:val="0"/>
              <w:jc w:val="left"/>
              <w:rPr>
                <w:ins w:id="1484" w:author="柠栀" w:date="2025-05-07T11:28:58Z"/>
                <w:rFonts w:hint="default" w:ascii="Segoe UI" w:hAnsi="Segoe UI" w:eastAsia="Segoe UI" w:cs="Segoe UI"/>
                <w:i w:val="0"/>
                <w:iCs w:val="0"/>
                <w:caps w:val="0"/>
                <w:color w:val="000000"/>
                <w:spacing w:val="0"/>
                <w:sz w:val="16"/>
                <w:szCs w:val="16"/>
              </w:rPr>
            </w:pPr>
            <w:ins w:id="1485" w:author="柠栀" w:date="2025-05-07T11:28:58Z">
              <w:r>
                <w:rPr>
                  <w:rFonts w:hint="default" w:ascii="Segoe UI" w:hAnsi="Segoe UI" w:eastAsia="Segoe UI" w:cs="Segoe UI"/>
                  <w:i w:val="0"/>
                  <w:iCs w:val="0"/>
                  <w:caps w:val="0"/>
                  <w:color w:val="000000"/>
                  <w:spacing w:val="0"/>
                  <w:kern w:val="0"/>
                  <w:sz w:val="16"/>
                  <w:szCs w:val="16"/>
                  <w:lang w:val="en-US" w:eastAsia="zh-CN" w:bidi="ar"/>
                </w:rPr>
                <w:t>提示用户操作结果</w:t>
              </w:r>
            </w:ins>
          </w:p>
        </w:tc>
      </w:tr>
      <w:tr w14:paraId="55DF1C0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ins w:id="1486" w:author="柠栀" w:date="2025-05-07T11:28:58Z"/>
        </w:trPr>
        <w:tc>
          <w:tcPr>
            <w:tcW w:w="0" w:type="auto"/>
            <w:tcBorders>
              <w:top w:val="nil"/>
              <w:left w:val="nil"/>
              <w:bottom w:val="nil"/>
            </w:tcBorders>
            <w:shd w:val="clear" w:color="auto" w:fill="FFFFFF"/>
            <w:tcMar>
              <w:top w:w="120" w:type="dxa"/>
              <w:left w:w="180" w:type="dxa"/>
              <w:bottom w:w="120" w:type="dxa"/>
              <w:right w:w="180" w:type="dxa"/>
            </w:tcMar>
            <w:vAlign w:val="center"/>
          </w:tcPr>
          <w:p w14:paraId="4CCA946B">
            <w:pPr>
              <w:keepNext w:val="0"/>
              <w:keepLines w:val="0"/>
              <w:widowControl/>
              <w:suppressLineNumbers w:val="0"/>
              <w:jc w:val="left"/>
              <w:rPr>
                <w:ins w:id="1487" w:author="柠栀" w:date="2025-05-07T11:28:58Z"/>
                <w:rFonts w:hint="default" w:ascii="Segoe UI" w:hAnsi="Segoe UI" w:eastAsia="Segoe UI" w:cs="Segoe UI"/>
                <w:i w:val="0"/>
                <w:iCs w:val="0"/>
                <w:caps w:val="0"/>
                <w:color w:val="000000"/>
                <w:spacing w:val="0"/>
                <w:sz w:val="16"/>
                <w:szCs w:val="16"/>
              </w:rPr>
            </w:pPr>
            <w:ins w:id="1488" w:author="柠栀" w:date="2025-05-07T11:28:58Z">
              <w:r>
                <w:rPr>
                  <w:rFonts w:hint="default" w:ascii="Segoe UI" w:hAnsi="Segoe UI" w:eastAsia="Segoe UI" w:cs="Segoe UI"/>
                  <w:i w:val="0"/>
                  <w:iCs w:val="0"/>
                  <w:caps w:val="0"/>
                  <w:color w:val="000000"/>
                  <w:spacing w:val="0"/>
                  <w:kern w:val="0"/>
                  <w:sz w:val="16"/>
                  <w:szCs w:val="16"/>
                  <w:lang w:val="en-US" w:eastAsia="zh-CN" w:bidi="ar"/>
                </w:rPr>
                <w:t>13</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3EE804FC">
            <w:pPr>
              <w:keepNext w:val="0"/>
              <w:keepLines w:val="0"/>
              <w:widowControl/>
              <w:suppressLineNumbers w:val="0"/>
              <w:jc w:val="left"/>
              <w:rPr>
                <w:ins w:id="1489" w:author="柠栀" w:date="2025-05-07T11:28:58Z"/>
                <w:rFonts w:hint="default" w:ascii="Segoe UI" w:hAnsi="Segoe UI" w:eastAsia="Segoe UI" w:cs="Segoe UI"/>
                <w:i w:val="0"/>
                <w:iCs w:val="0"/>
                <w:caps w:val="0"/>
                <w:color w:val="000000"/>
                <w:spacing w:val="0"/>
                <w:sz w:val="16"/>
                <w:szCs w:val="16"/>
                <w:lang w:val="en-US"/>
              </w:rPr>
            </w:pPr>
            <w:ins w:id="1490" w:author="柠栀" w:date="2025-05-07T11:28:58Z">
              <w:r>
                <w:rPr>
                  <w:rFonts w:hint="default" w:ascii="Segoe UI" w:hAnsi="Segoe UI" w:eastAsia="Segoe UI" w:cs="Segoe UI"/>
                  <w:i w:val="0"/>
                  <w:iCs w:val="0"/>
                  <w:caps w:val="0"/>
                  <w:color w:val="000000"/>
                  <w:spacing w:val="0"/>
                  <w:kern w:val="0"/>
                  <w:sz w:val="16"/>
                  <w:szCs w:val="16"/>
                  <w:lang w:val="en-US" w:eastAsia="zh-CN" w:bidi="ar"/>
                </w:rPr>
                <w:t xml:space="preserve">FNC - </w:t>
              </w:r>
            </w:ins>
            <w:ins w:id="1491" w:author="柠栀" w:date="2025-05-07T11:28:58Z">
              <w:r>
                <w:rPr>
                  <w:rFonts w:hint="eastAsia" w:ascii="Segoe UI" w:hAnsi="Segoe UI" w:eastAsia="Segoe UI" w:cs="Segoe UI"/>
                  <w:i w:val="0"/>
                  <w:iCs w:val="0"/>
                  <w:caps w:val="0"/>
                  <w:color w:val="000000"/>
                  <w:spacing w:val="0"/>
                  <w:kern w:val="0"/>
                  <w:sz w:val="16"/>
                  <w:szCs w:val="16"/>
                  <w:lang w:val="en-US" w:eastAsia="zh-CN" w:bidi="ar"/>
                </w:rPr>
                <w:t>13</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074B18A">
            <w:pPr>
              <w:keepNext w:val="0"/>
              <w:keepLines w:val="0"/>
              <w:widowControl/>
              <w:suppressLineNumbers w:val="0"/>
              <w:jc w:val="left"/>
              <w:rPr>
                <w:ins w:id="1492" w:author="柠栀" w:date="2025-05-07T11:28:58Z"/>
                <w:rFonts w:hint="default" w:ascii="Segoe UI" w:hAnsi="Segoe UI" w:eastAsia="Segoe UI" w:cs="Segoe UI"/>
                <w:i w:val="0"/>
                <w:iCs w:val="0"/>
                <w:caps w:val="0"/>
                <w:color w:val="000000"/>
                <w:spacing w:val="0"/>
                <w:sz w:val="16"/>
                <w:szCs w:val="16"/>
              </w:rPr>
            </w:pPr>
            <w:ins w:id="1493" w:author="柠栀" w:date="2025-05-07T11:28:58Z">
              <w:r>
                <w:rPr>
                  <w:rFonts w:hint="default" w:ascii="Segoe UI" w:hAnsi="Segoe UI" w:eastAsia="Segoe UI" w:cs="Segoe UI"/>
                  <w:i w:val="0"/>
                  <w:iCs w:val="0"/>
                  <w:caps w:val="0"/>
                  <w:color w:val="000000"/>
                  <w:spacing w:val="0"/>
                  <w:kern w:val="0"/>
                  <w:sz w:val="16"/>
                  <w:szCs w:val="16"/>
                  <w:lang w:val="en-US" w:eastAsia="zh-CN" w:bidi="ar"/>
                </w:rPr>
                <w:t>可用性、性能</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20019158">
            <w:pPr>
              <w:keepNext w:val="0"/>
              <w:keepLines w:val="0"/>
              <w:widowControl/>
              <w:suppressLineNumbers w:val="0"/>
              <w:jc w:val="left"/>
              <w:rPr>
                <w:ins w:id="1494" w:author="柠栀" w:date="2025-05-07T11:28:58Z"/>
                <w:rFonts w:hint="default" w:ascii="Segoe UI" w:hAnsi="Segoe UI" w:eastAsia="Segoe UI" w:cs="Segoe UI"/>
                <w:i w:val="0"/>
                <w:iCs w:val="0"/>
                <w:caps w:val="0"/>
                <w:color w:val="000000"/>
                <w:spacing w:val="0"/>
                <w:sz w:val="16"/>
                <w:szCs w:val="16"/>
              </w:rPr>
            </w:pPr>
            <w:ins w:id="1495" w:author="柠栀" w:date="2025-05-07T11:28:58Z">
              <w:r>
                <w:rPr>
                  <w:rFonts w:hint="default" w:ascii="Segoe UI" w:hAnsi="Segoe UI" w:eastAsia="Segoe UI" w:cs="Segoe UI"/>
                  <w:i w:val="0"/>
                  <w:iCs w:val="0"/>
                  <w:caps w:val="0"/>
                  <w:color w:val="000000"/>
                  <w:spacing w:val="0"/>
                  <w:kern w:val="0"/>
                  <w:sz w:val="16"/>
                  <w:szCs w:val="16"/>
                  <w:lang w:val="en-US" w:eastAsia="zh-CN" w:bidi="ar"/>
                </w:rPr>
                <w:t>帖子 ID、用户 ID</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6529F8B2">
            <w:pPr>
              <w:keepNext w:val="0"/>
              <w:keepLines w:val="0"/>
              <w:widowControl/>
              <w:suppressLineNumbers w:val="0"/>
              <w:jc w:val="left"/>
              <w:rPr>
                <w:ins w:id="1496" w:author="柠栀" w:date="2025-05-07T11:28:58Z"/>
                <w:rFonts w:hint="default" w:ascii="Segoe UI" w:hAnsi="Segoe UI" w:eastAsia="Segoe UI" w:cs="Segoe UI"/>
                <w:i w:val="0"/>
                <w:iCs w:val="0"/>
                <w:caps w:val="0"/>
                <w:color w:val="000000"/>
                <w:spacing w:val="0"/>
                <w:sz w:val="16"/>
                <w:szCs w:val="16"/>
              </w:rPr>
            </w:pPr>
            <w:ins w:id="1497" w:author="柠栀" w:date="2025-05-07T11:28:58Z">
              <w:r>
                <w:rPr>
                  <w:rFonts w:hint="default" w:ascii="Segoe UI" w:hAnsi="Segoe UI" w:eastAsia="Segoe UI" w:cs="Segoe UI"/>
                  <w:i w:val="0"/>
                  <w:iCs w:val="0"/>
                  <w:caps w:val="0"/>
                  <w:color w:val="000000"/>
                  <w:spacing w:val="0"/>
                  <w:kern w:val="0"/>
                  <w:sz w:val="16"/>
                  <w:szCs w:val="16"/>
                  <w:lang w:val="en-US" w:eastAsia="zh-CN" w:bidi="ar"/>
                </w:rPr>
                <w:t>更新帖子收藏状态，记录用户收藏行为</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4429097D">
            <w:pPr>
              <w:keepNext w:val="0"/>
              <w:keepLines w:val="0"/>
              <w:widowControl/>
              <w:suppressLineNumbers w:val="0"/>
              <w:jc w:val="left"/>
              <w:rPr>
                <w:ins w:id="1498" w:author="柠栀" w:date="2025-05-07T11:28:58Z"/>
                <w:rFonts w:hint="default" w:ascii="Segoe UI" w:hAnsi="Segoe UI" w:eastAsia="Segoe UI" w:cs="Segoe UI"/>
                <w:i w:val="0"/>
                <w:iCs w:val="0"/>
                <w:caps w:val="0"/>
                <w:color w:val="000000"/>
                <w:spacing w:val="0"/>
                <w:sz w:val="16"/>
                <w:szCs w:val="16"/>
              </w:rPr>
            </w:pPr>
            <w:ins w:id="1499" w:author="柠栀" w:date="2025-05-07T11:28:58Z">
              <w:r>
                <w:rPr>
                  <w:rFonts w:hint="default" w:ascii="Segoe UI" w:hAnsi="Segoe UI" w:eastAsia="Segoe UI" w:cs="Segoe UI"/>
                  <w:i w:val="0"/>
                  <w:iCs w:val="0"/>
                  <w:caps w:val="0"/>
                  <w:color w:val="000000"/>
                  <w:spacing w:val="0"/>
                  <w:kern w:val="0"/>
                  <w:sz w:val="16"/>
                  <w:szCs w:val="16"/>
                  <w:lang w:val="en-US" w:eastAsia="zh-CN" w:bidi="ar"/>
                </w:rPr>
                <w:t>收藏成功 / 失败的消息，更新后的收藏状态</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4C60554D">
            <w:pPr>
              <w:keepNext w:val="0"/>
              <w:keepLines w:val="0"/>
              <w:widowControl/>
              <w:suppressLineNumbers w:val="0"/>
              <w:jc w:val="left"/>
              <w:rPr>
                <w:ins w:id="1500" w:author="柠栀" w:date="2025-05-07T11:28:58Z"/>
                <w:rFonts w:hint="default" w:ascii="Segoe UI" w:hAnsi="Segoe UI" w:eastAsia="Segoe UI" w:cs="Segoe UI"/>
                <w:i w:val="0"/>
                <w:iCs w:val="0"/>
                <w:caps w:val="0"/>
                <w:color w:val="000000"/>
                <w:spacing w:val="0"/>
                <w:sz w:val="16"/>
                <w:szCs w:val="16"/>
              </w:rPr>
            </w:pPr>
            <w:ins w:id="1501" w:author="柠栀" w:date="2025-05-07T11:28:58Z">
              <w:r>
                <w:rPr>
                  <w:rFonts w:hint="default" w:ascii="Segoe UI" w:hAnsi="Segoe UI" w:eastAsia="Segoe UI" w:cs="Segoe UI"/>
                  <w:i w:val="0"/>
                  <w:iCs w:val="0"/>
                  <w:caps w:val="0"/>
                  <w:color w:val="000000"/>
                  <w:spacing w:val="0"/>
                  <w:kern w:val="0"/>
                  <w:sz w:val="16"/>
                  <w:szCs w:val="16"/>
                  <w:lang w:val="en-US" w:eastAsia="zh-CN" w:bidi="ar"/>
                </w:rPr>
                <w:t>中</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229F5BE7">
            <w:pPr>
              <w:keepNext w:val="0"/>
              <w:keepLines w:val="0"/>
              <w:widowControl/>
              <w:suppressLineNumbers w:val="0"/>
              <w:jc w:val="left"/>
              <w:rPr>
                <w:ins w:id="1502" w:author="柠栀" w:date="2025-05-07T11:28:58Z"/>
                <w:rFonts w:hint="default" w:ascii="Segoe UI" w:hAnsi="Segoe UI" w:eastAsia="Segoe UI" w:cs="Segoe UI"/>
                <w:i w:val="0"/>
                <w:iCs w:val="0"/>
                <w:caps w:val="0"/>
                <w:color w:val="000000"/>
                <w:spacing w:val="0"/>
                <w:sz w:val="16"/>
                <w:szCs w:val="16"/>
              </w:rPr>
            </w:pPr>
            <w:ins w:id="1503" w:author="柠栀" w:date="2025-05-07T11:28:58Z">
              <w:r>
                <w:rPr>
                  <w:rFonts w:hint="default" w:ascii="Segoe UI" w:hAnsi="Segoe UI" w:eastAsia="Segoe UI" w:cs="Segoe UI"/>
                  <w:i w:val="0"/>
                  <w:iCs w:val="0"/>
                  <w:caps w:val="0"/>
                  <w:color w:val="000000"/>
                  <w:spacing w:val="0"/>
                  <w:kern w:val="0"/>
                  <w:sz w:val="16"/>
                  <w:szCs w:val="16"/>
                  <w:lang w:val="en-US" w:eastAsia="zh-CN" w:bidi="ar"/>
                </w:rPr>
                <w:t>所有用户</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1B352655">
            <w:pPr>
              <w:keepNext w:val="0"/>
              <w:keepLines w:val="0"/>
              <w:widowControl/>
              <w:suppressLineNumbers w:val="0"/>
              <w:jc w:val="left"/>
              <w:rPr>
                <w:ins w:id="1504" w:author="柠栀" w:date="2025-05-07T11:28:58Z"/>
                <w:rFonts w:hint="default" w:ascii="Segoe UI" w:hAnsi="Segoe UI" w:eastAsia="Segoe UI" w:cs="Segoe UI"/>
                <w:i w:val="0"/>
                <w:iCs w:val="0"/>
                <w:caps w:val="0"/>
                <w:color w:val="000000"/>
                <w:spacing w:val="0"/>
                <w:sz w:val="16"/>
                <w:szCs w:val="16"/>
              </w:rPr>
            </w:pPr>
            <w:ins w:id="1505" w:author="柠栀" w:date="2025-05-07T11:28:58Z">
              <w:r>
                <w:rPr>
                  <w:rFonts w:hint="default" w:ascii="Segoe UI" w:hAnsi="Segoe UI" w:eastAsia="Segoe UI" w:cs="Segoe UI"/>
                  <w:i w:val="0"/>
                  <w:iCs w:val="0"/>
                  <w:caps w:val="0"/>
                  <w:color w:val="000000"/>
                  <w:spacing w:val="0"/>
                  <w:kern w:val="0"/>
                  <w:sz w:val="16"/>
                  <w:szCs w:val="16"/>
                  <w:lang w:val="en-US" w:eastAsia="zh-CN" w:bidi="ar"/>
                </w:rPr>
                <w:t>用户已正常登录</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64750AD0">
            <w:pPr>
              <w:keepNext w:val="0"/>
              <w:keepLines w:val="0"/>
              <w:widowControl/>
              <w:suppressLineNumbers w:val="0"/>
              <w:jc w:val="left"/>
              <w:rPr>
                <w:ins w:id="1506" w:author="柠栀" w:date="2025-05-07T11:28:58Z"/>
                <w:rFonts w:hint="default" w:ascii="Segoe UI" w:hAnsi="Segoe UI" w:eastAsia="Segoe UI" w:cs="Segoe UI"/>
                <w:i w:val="0"/>
                <w:iCs w:val="0"/>
                <w:caps w:val="0"/>
                <w:color w:val="000000"/>
                <w:spacing w:val="0"/>
                <w:sz w:val="16"/>
                <w:szCs w:val="16"/>
              </w:rPr>
            </w:pPr>
            <w:ins w:id="1507" w:author="柠栀" w:date="2025-05-07T11:28:58Z">
              <w:r>
                <w:rPr>
                  <w:rFonts w:hint="default" w:ascii="Segoe UI" w:hAnsi="Segoe UI" w:eastAsia="Segoe UI" w:cs="Segoe UI"/>
                  <w:i w:val="0"/>
                  <w:iCs w:val="0"/>
                  <w:caps w:val="0"/>
                  <w:color w:val="000000"/>
                  <w:spacing w:val="0"/>
                  <w:kern w:val="0"/>
                  <w:sz w:val="16"/>
                  <w:szCs w:val="16"/>
                  <w:lang w:val="en-US" w:eastAsia="zh-CN" w:bidi="ar"/>
                </w:rPr>
                <w:t>提示用户操作结果</w:t>
              </w:r>
            </w:ins>
          </w:p>
        </w:tc>
      </w:tr>
      <w:tr w14:paraId="5B19655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ins w:id="1508" w:author="柠栀" w:date="2025-05-07T11:28:58Z"/>
        </w:trPr>
        <w:tc>
          <w:tcPr>
            <w:tcW w:w="0" w:type="auto"/>
            <w:tcBorders>
              <w:top w:val="nil"/>
              <w:left w:val="nil"/>
              <w:bottom w:val="nil"/>
            </w:tcBorders>
            <w:shd w:val="clear" w:color="auto" w:fill="FFFFFF"/>
            <w:tcMar>
              <w:top w:w="120" w:type="dxa"/>
              <w:left w:w="180" w:type="dxa"/>
              <w:bottom w:w="120" w:type="dxa"/>
              <w:right w:w="180" w:type="dxa"/>
            </w:tcMar>
            <w:vAlign w:val="center"/>
          </w:tcPr>
          <w:p w14:paraId="283EEBD3">
            <w:pPr>
              <w:keepNext w:val="0"/>
              <w:keepLines w:val="0"/>
              <w:widowControl/>
              <w:suppressLineNumbers w:val="0"/>
              <w:jc w:val="left"/>
              <w:rPr>
                <w:ins w:id="1509" w:author="柠栀" w:date="2025-05-07T11:28:58Z"/>
                <w:rFonts w:hint="default" w:ascii="Segoe UI" w:hAnsi="Segoe UI" w:eastAsia="Segoe UI" w:cs="Segoe UI"/>
                <w:i w:val="0"/>
                <w:iCs w:val="0"/>
                <w:caps w:val="0"/>
                <w:color w:val="000000"/>
                <w:spacing w:val="0"/>
                <w:sz w:val="16"/>
                <w:szCs w:val="16"/>
              </w:rPr>
            </w:pPr>
            <w:ins w:id="1510" w:author="柠栀" w:date="2025-05-07T11:28:58Z">
              <w:r>
                <w:rPr>
                  <w:rFonts w:hint="default" w:ascii="Segoe UI" w:hAnsi="Segoe UI" w:eastAsia="Segoe UI" w:cs="Segoe UI"/>
                  <w:i w:val="0"/>
                  <w:iCs w:val="0"/>
                  <w:caps w:val="0"/>
                  <w:color w:val="000000"/>
                  <w:spacing w:val="0"/>
                  <w:kern w:val="0"/>
                  <w:sz w:val="16"/>
                  <w:szCs w:val="16"/>
                  <w:lang w:val="en-US" w:eastAsia="zh-CN" w:bidi="ar"/>
                </w:rPr>
                <w:t>14</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278BACB1">
            <w:pPr>
              <w:keepNext w:val="0"/>
              <w:keepLines w:val="0"/>
              <w:widowControl/>
              <w:suppressLineNumbers w:val="0"/>
              <w:jc w:val="left"/>
              <w:rPr>
                <w:ins w:id="1511" w:author="柠栀" w:date="2025-05-07T11:28:58Z"/>
                <w:rFonts w:hint="default" w:ascii="Segoe UI" w:hAnsi="Segoe UI" w:eastAsia="Segoe UI" w:cs="Segoe UI"/>
                <w:i w:val="0"/>
                <w:iCs w:val="0"/>
                <w:caps w:val="0"/>
                <w:color w:val="000000"/>
                <w:spacing w:val="0"/>
                <w:sz w:val="16"/>
                <w:szCs w:val="16"/>
                <w:lang w:val="en-US"/>
              </w:rPr>
            </w:pPr>
            <w:ins w:id="1512" w:author="柠栀" w:date="2025-05-07T11:28:58Z">
              <w:r>
                <w:rPr>
                  <w:rFonts w:hint="default" w:ascii="Segoe UI" w:hAnsi="Segoe UI" w:eastAsia="Segoe UI" w:cs="Segoe UI"/>
                  <w:i w:val="0"/>
                  <w:iCs w:val="0"/>
                  <w:caps w:val="0"/>
                  <w:color w:val="000000"/>
                  <w:spacing w:val="0"/>
                  <w:kern w:val="0"/>
                  <w:sz w:val="16"/>
                  <w:szCs w:val="16"/>
                  <w:lang w:val="en-US" w:eastAsia="zh-CN" w:bidi="ar"/>
                </w:rPr>
                <w:t xml:space="preserve">FNC - </w:t>
              </w:r>
            </w:ins>
            <w:ins w:id="1513" w:author="柠栀" w:date="2025-05-07T11:28:58Z">
              <w:r>
                <w:rPr>
                  <w:rFonts w:hint="eastAsia" w:ascii="Segoe UI" w:hAnsi="Segoe UI" w:eastAsia="Segoe UI" w:cs="Segoe UI"/>
                  <w:i w:val="0"/>
                  <w:iCs w:val="0"/>
                  <w:caps w:val="0"/>
                  <w:color w:val="000000"/>
                  <w:spacing w:val="0"/>
                  <w:kern w:val="0"/>
                  <w:sz w:val="16"/>
                  <w:szCs w:val="16"/>
                  <w:lang w:val="en-US" w:eastAsia="zh-CN" w:bidi="ar"/>
                </w:rPr>
                <w:t>14</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39E168BA">
            <w:pPr>
              <w:keepNext w:val="0"/>
              <w:keepLines w:val="0"/>
              <w:widowControl/>
              <w:suppressLineNumbers w:val="0"/>
              <w:jc w:val="left"/>
              <w:rPr>
                <w:ins w:id="1514" w:author="柠栀" w:date="2025-05-07T11:28:58Z"/>
                <w:rFonts w:hint="default" w:ascii="Segoe UI" w:hAnsi="Segoe UI" w:eastAsia="Segoe UI" w:cs="Segoe UI"/>
                <w:i w:val="0"/>
                <w:iCs w:val="0"/>
                <w:caps w:val="0"/>
                <w:color w:val="000000"/>
                <w:spacing w:val="0"/>
                <w:sz w:val="16"/>
                <w:szCs w:val="16"/>
              </w:rPr>
            </w:pPr>
            <w:ins w:id="1515" w:author="柠栀" w:date="2025-05-07T11:28:58Z">
              <w:r>
                <w:rPr>
                  <w:rFonts w:hint="default" w:ascii="Segoe UI" w:hAnsi="Segoe UI" w:eastAsia="Segoe UI" w:cs="Segoe UI"/>
                  <w:i w:val="0"/>
                  <w:iCs w:val="0"/>
                  <w:caps w:val="0"/>
                  <w:color w:val="000000"/>
                  <w:spacing w:val="0"/>
                  <w:kern w:val="0"/>
                  <w:sz w:val="16"/>
                  <w:szCs w:val="16"/>
                  <w:lang w:val="en-US" w:eastAsia="zh-CN" w:bidi="ar"/>
                </w:rPr>
                <w:t>可用性、性能</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2E99C6CC">
            <w:pPr>
              <w:keepNext w:val="0"/>
              <w:keepLines w:val="0"/>
              <w:widowControl/>
              <w:suppressLineNumbers w:val="0"/>
              <w:jc w:val="left"/>
              <w:rPr>
                <w:ins w:id="1516" w:author="柠栀" w:date="2025-05-07T11:28:58Z"/>
                <w:rFonts w:hint="default" w:ascii="Segoe UI" w:hAnsi="Segoe UI" w:eastAsia="Segoe UI" w:cs="Segoe UI"/>
                <w:i w:val="0"/>
                <w:iCs w:val="0"/>
                <w:caps w:val="0"/>
                <w:color w:val="000000"/>
                <w:spacing w:val="0"/>
                <w:sz w:val="16"/>
                <w:szCs w:val="16"/>
              </w:rPr>
            </w:pPr>
            <w:ins w:id="1517" w:author="柠栀" w:date="2025-05-07T11:28:58Z">
              <w:r>
                <w:rPr>
                  <w:rFonts w:hint="default" w:ascii="Segoe UI" w:hAnsi="Segoe UI" w:eastAsia="Segoe UI" w:cs="Segoe UI"/>
                  <w:i w:val="0"/>
                  <w:iCs w:val="0"/>
                  <w:caps w:val="0"/>
                  <w:color w:val="000000"/>
                  <w:spacing w:val="0"/>
                  <w:kern w:val="0"/>
                  <w:sz w:val="16"/>
                  <w:szCs w:val="16"/>
                  <w:lang w:val="en-US" w:eastAsia="zh-CN" w:bidi="ar"/>
                </w:rPr>
                <w:t>帖子 ID、用户 ID、评论内容</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26589CAF">
            <w:pPr>
              <w:keepNext w:val="0"/>
              <w:keepLines w:val="0"/>
              <w:widowControl/>
              <w:suppressLineNumbers w:val="0"/>
              <w:jc w:val="left"/>
              <w:rPr>
                <w:ins w:id="1518" w:author="柠栀" w:date="2025-05-07T11:28:58Z"/>
                <w:rFonts w:hint="default" w:ascii="Segoe UI" w:hAnsi="Segoe UI" w:eastAsia="Segoe UI" w:cs="Segoe UI"/>
                <w:i w:val="0"/>
                <w:iCs w:val="0"/>
                <w:caps w:val="0"/>
                <w:color w:val="000000"/>
                <w:spacing w:val="0"/>
                <w:sz w:val="16"/>
                <w:szCs w:val="16"/>
              </w:rPr>
            </w:pPr>
            <w:ins w:id="1519" w:author="柠栀" w:date="2025-05-07T11:28:58Z">
              <w:r>
                <w:rPr>
                  <w:rFonts w:hint="default" w:ascii="Segoe UI" w:hAnsi="Segoe UI" w:eastAsia="Segoe UI" w:cs="Segoe UI"/>
                  <w:i w:val="0"/>
                  <w:iCs w:val="0"/>
                  <w:caps w:val="0"/>
                  <w:color w:val="000000"/>
                  <w:spacing w:val="0"/>
                  <w:kern w:val="0"/>
                  <w:sz w:val="16"/>
                  <w:szCs w:val="16"/>
                  <w:lang w:val="en-US" w:eastAsia="zh-CN" w:bidi="ar"/>
                </w:rPr>
                <w:t>内容审核，存储评论数据，更新帖子评论数</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1AE0D00E">
            <w:pPr>
              <w:keepNext w:val="0"/>
              <w:keepLines w:val="0"/>
              <w:widowControl/>
              <w:suppressLineNumbers w:val="0"/>
              <w:jc w:val="left"/>
              <w:rPr>
                <w:ins w:id="1520" w:author="柠栀" w:date="2025-05-07T11:28:58Z"/>
                <w:rFonts w:hint="default" w:ascii="Segoe UI" w:hAnsi="Segoe UI" w:eastAsia="Segoe UI" w:cs="Segoe UI"/>
                <w:i w:val="0"/>
                <w:iCs w:val="0"/>
                <w:caps w:val="0"/>
                <w:color w:val="000000"/>
                <w:spacing w:val="0"/>
                <w:sz w:val="16"/>
                <w:szCs w:val="16"/>
              </w:rPr>
            </w:pPr>
            <w:ins w:id="1521" w:author="柠栀" w:date="2025-05-07T11:28:58Z">
              <w:r>
                <w:rPr>
                  <w:rFonts w:hint="default" w:ascii="Segoe UI" w:hAnsi="Segoe UI" w:eastAsia="Segoe UI" w:cs="Segoe UI"/>
                  <w:i w:val="0"/>
                  <w:iCs w:val="0"/>
                  <w:caps w:val="0"/>
                  <w:color w:val="000000"/>
                  <w:spacing w:val="0"/>
                  <w:kern w:val="0"/>
                  <w:sz w:val="16"/>
                  <w:szCs w:val="16"/>
                  <w:lang w:val="en-US" w:eastAsia="zh-CN" w:bidi="ar"/>
                </w:rPr>
                <w:t>评论成功 / 失败的消息，评论预览链接</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5A4A770C">
            <w:pPr>
              <w:keepNext w:val="0"/>
              <w:keepLines w:val="0"/>
              <w:widowControl/>
              <w:suppressLineNumbers w:val="0"/>
              <w:jc w:val="left"/>
              <w:rPr>
                <w:ins w:id="1522" w:author="柠栀" w:date="2025-05-07T11:28:58Z"/>
                <w:rFonts w:hint="default" w:ascii="Segoe UI" w:hAnsi="Segoe UI" w:eastAsia="Segoe UI" w:cs="Segoe UI"/>
                <w:i w:val="0"/>
                <w:iCs w:val="0"/>
                <w:caps w:val="0"/>
                <w:color w:val="000000"/>
                <w:spacing w:val="0"/>
                <w:sz w:val="16"/>
                <w:szCs w:val="16"/>
              </w:rPr>
            </w:pPr>
            <w:ins w:id="1523" w:author="柠栀" w:date="2025-05-07T11:28:58Z">
              <w:r>
                <w:rPr>
                  <w:rFonts w:hint="default" w:ascii="Segoe UI" w:hAnsi="Segoe UI" w:eastAsia="Segoe UI" w:cs="Segoe UI"/>
                  <w:i w:val="0"/>
                  <w:iCs w:val="0"/>
                  <w:caps w:val="0"/>
                  <w:color w:val="000000"/>
                  <w:spacing w:val="0"/>
                  <w:kern w:val="0"/>
                  <w:sz w:val="16"/>
                  <w:szCs w:val="16"/>
                  <w:lang w:val="en-US" w:eastAsia="zh-CN" w:bidi="ar"/>
                </w:rPr>
                <w:t>中</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25A62073">
            <w:pPr>
              <w:keepNext w:val="0"/>
              <w:keepLines w:val="0"/>
              <w:widowControl/>
              <w:suppressLineNumbers w:val="0"/>
              <w:jc w:val="left"/>
              <w:rPr>
                <w:ins w:id="1524" w:author="柠栀" w:date="2025-05-07T11:28:58Z"/>
                <w:rFonts w:hint="default" w:ascii="Segoe UI" w:hAnsi="Segoe UI" w:eastAsia="Segoe UI" w:cs="Segoe UI"/>
                <w:i w:val="0"/>
                <w:iCs w:val="0"/>
                <w:caps w:val="0"/>
                <w:color w:val="000000"/>
                <w:spacing w:val="0"/>
                <w:sz w:val="16"/>
                <w:szCs w:val="16"/>
              </w:rPr>
            </w:pPr>
            <w:ins w:id="1525" w:author="柠栀" w:date="2025-05-07T11:28:58Z">
              <w:r>
                <w:rPr>
                  <w:rFonts w:hint="default" w:ascii="Segoe UI" w:hAnsi="Segoe UI" w:eastAsia="Segoe UI" w:cs="Segoe UI"/>
                  <w:i w:val="0"/>
                  <w:iCs w:val="0"/>
                  <w:caps w:val="0"/>
                  <w:color w:val="000000"/>
                  <w:spacing w:val="0"/>
                  <w:kern w:val="0"/>
                  <w:sz w:val="16"/>
                  <w:szCs w:val="16"/>
                  <w:lang w:val="en-US" w:eastAsia="zh-CN" w:bidi="ar"/>
                </w:rPr>
                <w:t>所有用户</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0CA5395F">
            <w:pPr>
              <w:keepNext w:val="0"/>
              <w:keepLines w:val="0"/>
              <w:widowControl/>
              <w:suppressLineNumbers w:val="0"/>
              <w:jc w:val="left"/>
              <w:rPr>
                <w:ins w:id="1526" w:author="柠栀" w:date="2025-05-07T11:28:58Z"/>
                <w:rFonts w:hint="default" w:ascii="Segoe UI" w:hAnsi="Segoe UI" w:eastAsia="Segoe UI" w:cs="Segoe UI"/>
                <w:i w:val="0"/>
                <w:iCs w:val="0"/>
                <w:caps w:val="0"/>
                <w:color w:val="000000"/>
                <w:spacing w:val="0"/>
                <w:sz w:val="16"/>
                <w:szCs w:val="16"/>
              </w:rPr>
            </w:pPr>
            <w:ins w:id="1527" w:author="柠栀" w:date="2025-05-07T11:28:58Z">
              <w:r>
                <w:rPr>
                  <w:rFonts w:hint="default" w:ascii="Segoe UI" w:hAnsi="Segoe UI" w:eastAsia="Segoe UI" w:cs="Segoe UI"/>
                  <w:i w:val="0"/>
                  <w:iCs w:val="0"/>
                  <w:caps w:val="0"/>
                  <w:color w:val="000000"/>
                  <w:spacing w:val="0"/>
                  <w:kern w:val="0"/>
                  <w:sz w:val="16"/>
                  <w:szCs w:val="16"/>
                  <w:lang w:val="en-US" w:eastAsia="zh-CN" w:bidi="ar"/>
                </w:rPr>
                <w:t>用户已正常登录</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064EC756">
            <w:pPr>
              <w:keepNext w:val="0"/>
              <w:keepLines w:val="0"/>
              <w:widowControl/>
              <w:suppressLineNumbers w:val="0"/>
              <w:jc w:val="left"/>
              <w:rPr>
                <w:ins w:id="1528" w:author="柠栀" w:date="2025-05-07T11:28:58Z"/>
                <w:rFonts w:hint="default" w:ascii="Segoe UI" w:hAnsi="Segoe UI" w:eastAsia="Segoe UI" w:cs="Segoe UI"/>
                <w:i w:val="0"/>
                <w:iCs w:val="0"/>
                <w:caps w:val="0"/>
                <w:color w:val="000000"/>
                <w:spacing w:val="0"/>
                <w:sz w:val="16"/>
                <w:szCs w:val="16"/>
              </w:rPr>
            </w:pPr>
            <w:ins w:id="1529" w:author="柠栀" w:date="2025-05-07T11:28:58Z">
              <w:r>
                <w:rPr>
                  <w:rFonts w:hint="default" w:ascii="Segoe UI" w:hAnsi="Segoe UI" w:eastAsia="Segoe UI" w:cs="Segoe UI"/>
                  <w:i w:val="0"/>
                  <w:iCs w:val="0"/>
                  <w:caps w:val="0"/>
                  <w:color w:val="000000"/>
                  <w:spacing w:val="0"/>
                  <w:kern w:val="0"/>
                  <w:sz w:val="16"/>
                  <w:szCs w:val="16"/>
                  <w:lang w:val="en-US" w:eastAsia="zh-CN" w:bidi="ar"/>
                </w:rPr>
                <w:t>提示用户操作结果</w:t>
              </w:r>
            </w:ins>
          </w:p>
        </w:tc>
      </w:tr>
      <w:tr w14:paraId="7F6196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ins w:id="1530" w:author="柠栀" w:date="2025-05-07T11:28:58Z"/>
        </w:trPr>
        <w:tc>
          <w:tcPr>
            <w:tcW w:w="0" w:type="auto"/>
            <w:tcBorders>
              <w:top w:val="nil"/>
              <w:left w:val="nil"/>
              <w:bottom w:val="nil"/>
            </w:tcBorders>
            <w:shd w:val="clear" w:color="auto" w:fill="FFFFFF"/>
            <w:tcMar>
              <w:top w:w="120" w:type="dxa"/>
              <w:left w:w="180" w:type="dxa"/>
              <w:bottom w:w="120" w:type="dxa"/>
              <w:right w:w="180" w:type="dxa"/>
            </w:tcMar>
            <w:vAlign w:val="center"/>
          </w:tcPr>
          <w:p w14:paraId="62EEB850">
            <w:pPr>
              <w:keepNext w:val="0"/>
              <w:keepLines w:val="0"/>
              <w:widowControl/>
              <w:suppressLineNumbers w:val="0"/>
              <w:jc w:val="left"/>
              <w:rPr>
                <w:ins w:id="1531" w:author="柠栀" w:date="2025-05-07T11:28:58Z"/>
                <w:rFonts w:hint="default" w:ascii="Segoe UI" w:hAnsi="Segoe UI" w:eastAsia="Segoe UI" w:cs="Segoe UI"/>
                <w:i w:val="0"/>
                <w:iCs w:val="0"/>
                <w:caps w:val="0"/>
                <w:color w:val="000000"/>
                <w:spacing w:val="0"/>
                <w:sz w:val="16"/>
                <w:szCs w:val="16"/>
              </w:rPr>
            </w:pPr>
            <w:ins w:id="1532" w:author="柠栀" w:date="2025-05-07T11:28:58Z">
              <w:r>
                <w:rPr>
                  <w:rFonts w:hint="default" w:ascii="Segoe UI" w:hAnsi="Segoe UI" w:eastAsia="Segoe UI" w:cs="Segoe UI"/>
                  <w:i w:val="0"/>
                  <w:iCs w:val="0"/>
                  <w:caps w:val="0"/>
                  <w:color w:val="000000"/>
                  <w:spacing w:val="0"/>
                  <w:kern w:val="0"/>
                  <w:sz w:val="16"/>
                  <w:szCs w:val="16"/>
                  <w:lang w:val="en-US" w:eastAsia="zh-CN" w:bidi="ar"/>
                </w:rPr>
                <w:t>15</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4AE1C3B3">
            <w:pPr>
              <w:keepNext w:val="0"/>
              <w:keepLines w:val="0"/>
              <w:widowControl/>
              <w:suppressLineNumbers w:val="0"/>
              <w:jc w:val="left"/>
              <w:rPr>
                <w:ins w:id="1533" w:author="柠栀" w:date="2025-05-07T11:28:58Z"/>
                <w:rFonts w:hint="default" w:ascii="Segoe UI" w:hAnsi="Segoe UI" w:eastAsia="Segoe UI" w:cs="Segoe UI"/>
                <w:i w:val="0"/>
                <w:iCs w:val="0"/>
                <w:caps w:val="0"/>
                <w:color w:val="000000"/>
                <w:spacing w:val="0"/>
                <w:sz w:val="16"/>
                <w:szCs w:val="16"/>
              </w:rPr>
            </w:pPr>
            <w:ins w:id="1534" w:author="柠栀" w:date="2025-05-07T11:28:58Z">
              <w:r>
                <w:rPr>
                  <w:rFonts w:hint="default" w:ascii="Segoe UI" w:hAnsi="Segoe UI" w:eastAsia="Segoe UI" w:cs="Segoe UI"/>
                  <w:i w:val="0"/>
                  <w:iCs w:val="0"/>
                  <w:caps w:val="0"/>
                  <w:color w:val="000000"/>
                  <w:spacing w:val="0"/>
                  <w:kern w:val="0"/>
                  <w:sz w:val="16"/>
                  <w:szCs w:val="16"/>
                  <w:lang w:val="en-US" w:eastAsia="zh-CN" w:bidi="ar"/>
                </w:rPr>
                <w:t>FNC - 15</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53073F1">
            <w:pPr>
              <w:keepNext w:val="0"/>
              <w:keepLines w:val="0"/>
              <w:widowControl/>
              <w:suppressLineNumbers w:val="0"/>
              <w:jc w:val="left"/>
              <w:rPr>
                <w:ins w:id="1535" w:author="柠栀" w:date="2025-05-07T11:28:58Z"/>
                <w:rFonts w:hint="default" w:ascii="Segoe UI" w:hAnsi="Segoe UI" w:eastAsia="Segoe UI" w:cs="Segoe UI"/>
                <w:i w:val="0"/>
                <w:iCs w:val="0"/>
                <w:caps w:val="0"/>
                <w:color w:val="000000"/>
                <w:spacing w:val="0"/>
                <w:sz w:val="16"/>
                <w:szCs w:val="16"/>
              </w:rPr>
            </w:pPr>
            <w:ins w:id="1536" w:author="柠栀" w:date="2025-05-07T11:28:58Z">
              <w:r>
                <w:rPr>
                  <w:rFonts w:hint="default" w:ascii="Segoe UI" w:hAnsi="Segoe UI" w:eastAsia="Segoe UI" w:cs="Segoe UI"/>
                  <w:i w:val="0"/>
                  <w:iCs w:val="0"/>
                  <w:caps w:val="0"/>
                  <w:color w:val="000000"/>
                  <w:spacing w:val="0"/>
                  <w:kern w:val="0"/>
                  <w:sz w:val="16"/>
                  <w:szCs w:val="16"/>
                  <w:lang w:val="en-US" w:eastAsia="zh-CN" w:bidi="ar"/>
                </w:rPr>
                <w:t>可用性、性能</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796B52D">
            <w:pPr>
              <w:keepNext w:val="0"/>
              <w:keepLines w:val="0"/>
              <w:widowControl/>
              <w:suppressLineNumbers w:val="0"/>
              <w:jc w:val="left"/>
              <w:rPr>
                <w:ins w:id="1537" w:author="柠栀" w:date="2025-05-07T11:28:58Z"/>
                <w:rFonts w:hint="default" w:ascii="Segoe UI" w:hAnsi="Segoe UI" w:eastAsia="Segoe UI" w:cs="Segoe UI"/>
                <w:i w:val="0"/>
                <w:iCs w:val="0"/>
                <w:caps w:val="0"/>
                <w:color w:val="000000"/>
                <w:spacing w:val="0"/>
                <w:sz w:val="16"/>
                <w:szCs w:val="16"/>
              </w:rPr>
            </w:pPr>
            <w:ins w:id="1538" w:author="柠栀" w:date="2025-05-07T11:28:58Z">
              <w:r>
                <w:rPr>
                  <w:rFonts w:hint="default" w:ascii="Segoe UI" w:hAnsi="Segoe UI" w:eastAsia="Segoe UI" w:cs="Segoe UI"/>
                  <w:i w:val="0"/>
                  <w:iCs w:val="0"/>
                  <w:caps w:val="0"/>
                  <w:color w:val="000000"/>
                  <w:spacing w:val="0"/>
                  <w:kern w:val="0"/>
                  <w:sz w:val="16"/>
                  <w:szCs w:val="16"/>
                  <w:lang w:val="en-US" w:eastAsia="zh-CN" w:bidi="ar"/>
                </w:rPr>
                <w:t>用户 ID、反馈内容、联系方式</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519F666">
            <w:pPr>
              <w:keepNext w:val="0"/>
              <w:keepLines w:val="0"/>
              <w:widowControl/>
              <w:suppressLineNumbers w:val="0"/>
              <w:jc w:val="left"/>
              <w:rPr>
                <w:ins w:id="1539" w:author="柠栀" w:date="2025-05-07T11:28:58Z"/>
                <w:rFonts w:hint="default" w:ascii="Segoe UI" w:hAnsi="Segoe UI" w:eastAsia="Segoe UI" w:cs="Segoe UI"/>
                <w:i w:val="0"/>
                <w:iCs w:val="0"/>
                <w:caps w:val="0"/>
                <w:color w:val="000000"/>
                <w:spacing w:val="0"/>
                <w:sz w:val="16"/>
                <w:szCs w:val="16"/>
              </w:rPr>
            </w:pPr>
            <w:ins w:id="1540" w:author="柠栀" w:date="2025-05-07T11:28:58Z">
              <w:r>
                <w:rPr>
                  <w:rFonts w:hint="default" w:ascii="Segoe UI" w:hAnsi="Segoe UI" w:eastAsia="Segoe UI" w:cs="Segoe UI"/>
                  <w:i w:val="0"/>
                  <w:iCs w:val="0"/>
                  <w:caps w:val="0"/>
                  <w:color w:val="000000"/>
                  <w:spacing w:val="0"/>
                  <w:kern w:val="0"/>
                  <w:sz w:val="16"/>
                  <w:szCs w:val="16"/>
                  <w:lang w:val="en-US" w:eastAsia="zh-CN" w:bidi="ar"/>
                </w:rPr>
                <w:t>格式化反馈内容，存储反馈记录，发送确认邮件或短信</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0CBC1D8E">
            <w:pPr>
              <w:keepNext w:val="0"/>
              <w:keepLines w:val="0"/>
              <w:widowControl/>
              <w:suppressLineNumbers w:val="0"/>
              <w:jc w:val="left"/>
              <w:rPr>
                <w:ins w:id="1541" w:author="柠栀" w:date="2025-05-07T11:28:58Z"/>
                <w:rFonts w:hint="default" w:ascii="Segoe UI" w:hAnsi="Segoe UI" w:eastAsia="Segoe UI" w:cs="Segoe UI"/>
                <w:i w:val="0"/>
                <w:iCs w:val="0"/>
                <w:caps w:val="0"/>
                <w:color w:val="000000"/>
                <w:spacing w:val="0"/>
                <w:sz w:val="16"/>
                <w:szCs w:val="16"/>
              </w:rPr>
            </w:pPr>
            <w:ins w:id="1542" w:author="柠栀" w:date="2025-05-07T11:28:58Z">
              <w:r>
                <w:rPr>
                  <w:rFonts w:hint="default" w:ascii="Segoe UI" w:hAnsi="Segoe UI" w:eastAsia="Segoe UI" w:cs="Segoe UI"/>
                  <w:i w:val="0"/>
                  <w:iCs w:val="0"/>
                  <w:caps w:val="0"/>
                  <w:color w:val="000000"/>
                  <w:spacing w:val="0"/>
                  <w:kern w:val="0"/>
                  <w:sz w:val="16"/>
                  <w:szCs w:val="16"/>
                  <w:lang w:val="en-US" w:eastAsia="zh-CN" w:bidi="ar"/>
                </w:rPr>
                <w:t>反馈提交成功的消息，可能的后续联系方式</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48B5FAAD">
            <w:pPr>
              <w:keepNext w:val="0"/>
              <w:keepLines w:val="0"/>
              <w:widowControl/>
              <w:suppressLineNumbers w:val="0"/>
              <w:jc w:val="left"/>
              <w:rPr>
                <w:ins w:id="1543" w:author="柠栀" w:date="2025-05-07T11:28:58Z"/>
                <w:rFonts w:hint="default" w:ascii="Segoe UI" w:hAnsi="Segoe UI" w:eastAsia="Segoe UI" w:cs="Segoe UI"/>
                <w:i w:val="0"/>
                <w:iCs w:val="0"/>
                <w:caps w:val="0"/>
                <w:color w:val="000000"/>
                <w:spacing w:val="0"/>
                <w:sz w:val="16"/>
                <w:szCs w:val="16"/>
              </w:rPr>
            </w:pPr>
            <w:ins w:id="1544" w:author="柠栀" w:date="2025-05-07T11:28:58Z">
              <w:r>
                <w:rPr>
                  <w:rFonts w:hint="default" w:ascii="Segoe UI" w:hAnsi="Segoe UI" w:eastAsia="Segoe UI" w:cs="Segoe UI"/>
                  <w:i w:val="0"/>
                  <w:iCs w:val="0"/>
                  <w:caps w:val="0"/>
                  <w:color w:val="000000"/>
                  <w:spacing w:val="0"/>
                  <w:kern w:val="0"/>
                  <w:sz w:val="16"/>
                  <w:szCs w:val="16"/>
                  <w:lang w:val="en-US" w:eastAsia="zh-CN" w:bidi="ar"/>
                </w:rPr>
                <w:t>中</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9A8F2B4">
            <w:pPr>
              <w:keepNext w:val="0"/>
              <w:keepLines w:val="0"/>
              <w:widowControl/>
              <w:suppressLineNumbers w:val="0"/>
              <w:jc w:val="left"/>
              <w:rPr>
                <w:ins w:id="1545" w:author="柠栀" w:date="2025-05-07T11:28:58Z"/>
                <w:rFonts w:hint="default" w:ascii="Segoe UI" w:hAnsi="Segoe UI" w:eastAsia="Segoe UI" w:cs="Segoe UI"/>
                <w:i w:val="0"/>
                <w:iCs w:val="0"/>
                <w:caps w:val="0"/>
                <w:color w:val="000000"/>
                <w:spacing w:val="0"/>
                <w:sz w:val="16"/>
                <w:szCs w:val="16"/>
              </w:rPr>
            </w:pPr>
            <w:ins w:id="1546" w:author="柠栀" w:date="2025-05-07T11:28:58Z">
              <w:r>
                <w:rPr>
                  <w:rFonts w:hint="default" w:ascii="Segoe UI" w:hAnsi="Segoe UI" w:eastAsia="Segoe UI" w:cs="Segoe UI"/>
                  <w:i w:val="0"/>
                  <w:iCs w:val="0"/>
                  <w:caps w:val="0"/>
                  <w:color w:val="000000"/>
                  <w:spacing w:val="0"/>
                  <w:kern w:val="0"/>
                  <w:sz w:val="16"/>
                  <w:szCs w:val="16"/>
                  <w:lang w:val="en-US" w:eastAsia="zh-CN" w:bidi="ar"/>
                </w:rPr>
                <w:t>所有用户</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6B84BDA4">
            <w:pPr>
              <w:keepNext w:val="0"/>
              <w:keepLines w:val="0"/>
              <w:widowControl/>
              <w:suppressLineNumbers w:val="0"/>
              <w:jc w:val="left"/>
              <w:rPr>
                <w:ins w:id="1547" w:author="柠栀" w:date="2025-05-07T11:28:58Z"/>
                <w:rFonts w:hint="default" w:ascii="Segoe UI" w:hAnsi="Segoe UI" w:eastAsia="Segoe UI" w:cs="Segoe UI"/>
                <w:i w:val="0"/>
                <w:iCs w:val="0"/>
                <w:caps w:val="0"/>
                <w:color w:val="000000"/>
                <w:spacing w:val="0"/>
                <w:sz w:val="16"/>
                <w:szCs w:val="16"/>
              </w:rPr>
            </w:pPr>
            <w:ins w:id="1548" w:author="柠栀" w:date="2025-05-07T11:28:58Z">
              <w:r>
                <w:rPr>
                  <w:rFonts w:hint="default" w:ascii="Segoe UI" w:hAnsi="Segoe UI" w:eastAsia="Segoe UI" w:cs="Segoe UI"/>
                  <w:i w:val="0"/>
                  <w:iCs w:val="0"/>
                  <w:caps w:val="0"/>
                  <w:color w:val="000000"/>
                  <w:spacing w:val="0"/>
                  <w:kern w:val="0"/>
                  <w:sz w:val="16"/>
                  <w:szCs w:val="16"/>
                  <w:lang w:val="en-US" w:eastAsia="zh-CN" w:bidi="ar"/>
                </w:rPr>
                <w:t>用户已登录系统</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00B3D964">
            <w:pPr>
              <w:keepNext w:val="0"/>
              <w:keepLines w:val="0"/>
              <w:widowControl/>
              <w:suppressLineNumbers w:val="0"/>
              <w:jc w:val="left"/>
              <w:rPr>
                <w:ins w:id="1549" w:author="柠栀" w:date="2025-05-07T11:28:58Z"/>
                <w:rFonts w:hint="default" w:ascii="Segoe UI" w:hAnsi="Segoe UI" w:eastAsia="Segoe UI" w:cs="Segoe UI"/>
                <w:i w:val="0"/>
                <w:iCs w:val="0"/>
                <w:caps w:val="0"/>
                <w:color w:val="000000"/>
                <w:spacing w:val="0"/>
                <w:sz w:val="16"/>
                <w:szCs w:val="16"/>
              </w:rPr>
            </w:pPr>
            <w:ins w:id="1550" w:author="柠栀" w:date="2025-05-07T11:28:58Z">
              <w:r>
                <w:rPr>
                  <w:rFonts w:hint="default" w:ascii="Segoe UI" w:hAnsi="Segoe UI" w:eastAsia="Segoe UI" w:cs="Segoe UI"/>
                  <w:i w:val="0"/>
                  <w:iCs w:val="0"/>
                  <w:caps w:val="0"/>
                  <w:color w:val="000000"/>
                  <w:spacing w:val="0"/>
                  <w:kern w:val="0"/>
                  <w:sz w:val="16"/>
                  <w:szCs w:val="16"/>
                  <w:lang w:val="en-US" w:eastAsia="zh-CN" w:bidi="ar"/>
                </w:rPr>
                <w:t>显示所有反馈记录</w:t>
              </w:r>
            </w:ins>
          </w:p>
        </w:tc>
      </w:tr>
      <w:tr w14:paraId="0C07FE3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ins w:id="1551" w:author="柠栀" w:date="2025-05-07T11:28:58Z"/>
        </w:trPr>
        <w:tc>
          <w:tcPr>
            <w:tcW w:w="0" w:type="auto"/>
            <w:tcBorders>
              <w:top w:val="nil"/>
              <w:left w:val="nil"/>
              <w:bottom w:val="nil"/>
            </w:tcBorders>
            <w:shd w:val="clear" w:color="auto" w:fill="FFFFFF"/>
            <w:tcMar>
              <w:top w:w="120" w:type="dxa"/>
              <w:left w:w="180" w:type="dxa"/>
              <w:bottom w:w="120" w:type="dxa"/>
              <w:right w:w="180" w:type="dxa"/>
            </w:tcMar>
            <w:vAlign w:val="center"/>
          </w:tcPr>
          <w:p w14:paraId="6236FF59">
            <w:pPr>
              <w:keepNext w:val="0"/>
              <w:keepLines w:val="0"/>
              <w:widowControl/>
              <w:suppressLineNumbers w:val="0"/>
              <w:jc w:val="left"/>
              <w:rPr>
                <w:ins w:id="1552" w:author="柠栀" w:date="2025-05-07T11:28:58Z"/>
                <w:rFonts w:hint="default" w:ascii="Segoe UI" w:hAnsi="Segoe UI" w:eastAsia="Segoe UI" w:cs="Segoe UI"/>
                <w:i w:val="0"/>
                <w:iCs w:val="0"/>
                <w:caps w:val="0"/>
                <w:color w:val="000000"/>
                <w:spacing w:val="0"/>
                <w:sz w:val="16"/>
                <w:szCs w:val="16"/>
              </w:rPr>
            </w:pPr>
            <w:ins w:id="1553" w:author="柠栀" w:date="2025-05-07T11:28:58Z">
              <w:r>
                <w:rPr>
                  <w:rFonts w:hint="default" w:ascii="Segoe UI" w:hAnsi="Segoe UI" w:eastAsia="Segoe UI" w:cs="Segoe UI"/>
                  <w:i w:val="0"/>
                  <w:iCs w:val="0"/>
                  <w:caps w:val="0"/>
                  <w:color w:val="000000"/>
                  <w:spacing w:val="0"/>
                  <w:kern w:val="0"/>
                  <w:sz w:val="16"/>
                  <w:szCs w:val="16"/>
                  <w:lang w:val="en-US" w:eastAsia="zh-CN" w:bidi="ar"/>
                </w:rPr>
                <w:t>16</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11C900D0">
            <w:pPr>
              <w:keepNext w:val="0"/>
              <w:keepLines w:val="0"/>
              <w:widowControl/>
              <w:suppressLineNumbers w:val="0"/>
              <w:jc w:val="left"/>
              <w:rPr>
                <w:ins w:id="1554" w:author="柠栀" w:date="2025-05-07T11:28:58Z"/>
                <w:rFonts w:hint="default" w:ascii="Segoe UI" w:hAnsi="Segoe UI" w:eastAsia="Segoe UI" w:cs="Segoe UI"/>
                <w:i w:val="0"/>
                <w:iCs w:val="0"/>
                <w:caps w:val="0"/>
                <w:color w:val="000000"/>
                <w:spacing w:val="0"/>
                <w:sz w:val="16"/>
                <w:szCs w:val="16"/>
              </w:rPr>
            </w:pPr>
            <w:ins w:id="1555" w:author="柠栀" w:date="2025-05-07T11:28:58Z">
              <w:r>
                <w:rPr>
                  <w:rFonts w:hint="default" w:ascii="Segoe UI" w:hAnsi="Segoe UI" w:eastAsia="Segoe UI" w:cs="Segoe UI"/>
                  <w:i w:val="0"/>
                  <w:iCs w:val="0"/>
                  <w:caps w:val="0"/>
                  <w:color w:val="000000"/>
                  <w:spacing w:val="0"/>
                  <w:kern w:val="0"/>
                  <w:sz w:val="16"/>
                  <w:szCs w:val="16"/>
                  <w:lang w:val="en-US" w:eastAsia="zh-CN" w:bidi="ar"/>
                </w:rPr>
                <w:t>FNC - 16</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52794EB">
            <w:pPr>
              <w:keepNext w:val="0"/>
              <w:keepLines w:val="0"/>
              <w:widowControl/>
              <w:suppressLineNumbers w:val="0"/>
              <w:jc w:val="left"/>
              <w:rPr>
                <w:ins w:id="1556" w:author="柠栀" w:date="2025-05-07T11:28:58Z"/>
                <w:rFonts w:hint="default" w:ascii="Segoe UI" w:hAnsi="Segoe UI" w:eastAsia="Segoe UI" w:cs="Segoe UI"/>
                <w:i w:val="0"/>
                <w:iCs w:val="0"/>
                <w:caps w:val="0"/>
                <w:color w:val="000000"/>
                <w:spacing w:val="0"/>
                <w:sz w:val="16"/>
                <w:szCs w:val="16"/>
              </w:rPr>
            </w:pPr>
            <w:ins w:id="1557" w:author="柠栀" w:date="2025-05-07T11:28:58Z">
              <w:r>
                <w:rPr>
                  <w:rFonts w:hint="default" w:ascii="Segoe UI" w:hAnsi="Segoe UI" w:eastAsia="Segoe UI" w:cs="Segoe UI"/>
                  <w:i w:val="0"/>
                  <w:iCs w:val="0"/>
                  <w:caps w:val="0"/>
                  <w:color w:val="000000"/>
                  <w:spacing w:val="0"/>
                  <w:kern w:val="0"/>
                  <w:sz w:val="16"/>
                  <w:szCs w:val="16"/>
                  <w:lang w:val="en-US" w:eastAsia="zh-CN" w:bidi="ar"/>
                </w:rPr>
                <w:t>可用性、性能</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624A96A1">
            <w:pPr>
              <w:keepNext w:val="0"/>
              <w:keepLines w:val="0"/>
              <w:widowControl/>
              <w:suppressLineNumbers w:val="0"/>
              <w:jc w:val="left"/>
              <w:rPr>
                <w:ins w:id="1558" w:author="柠栀" w:date="2025-05-07T11:28:58Z"/>
                <w:rFonts w:hint="default" w:ascii="Segoe UI" w:hAnsi="Segoe UI" w:eastAsia="Segoe UI" w:cs="Segoe UI"/>
                <w:i w:val="0"/>
                <w:iCs w:val="0"/>
                <w:caps w:val="0"/>
                <w:color w:val="000000"/>
                <w:spacing w:val="0"/>
                <w:sz w:val="16"/>
                <w:szCs w:val="16"/>
              </w:rPr>
            </w:pPr>
            <w:ins w:id="1559" w:author="柠栀" w:date="2025-05-07T11:28:58Z">
              <w:r>
                <w:rPr>
                  <w:rFonts w:hint="default" w:ascii="Segoe UI" w:hAnsi="Segoe UI" w:eastAsia="Segoe UI" w:cs="Segoe UI"/>
                  <w:i w:val="0"/>
                  <w:iCs w:val="0"/>
                  <w:caps w:val="0"/>
                  <w:color w:val="000000"/>
                  <w:spacing w:val="0"/>
                  <w:kern w:val="0"/>
                  <w:sz w:val="16"/>
                  <w:szCs w:val="16"/>
                  <w:lang w:val="en-US" w:eastAsia="zh-CN" w:bidi="ar"/>
                </w:rPr>
                <w:t>用户 ID、帮助主题</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0AE96142">
            <w:pPr>
              <w:keepNext w:val="0"/>
              <w:keepLines w:val="0"/>
              <w:widowControl/>
              <w:suppressLineNumbers w:val="0"/>
              <w:jc w:val="left"/>
              <w:rPr>
                <w:ins w:id="1560" w:author="柠栀" w:date="2025-05-07T11:28:58Z"/>
                <w:rFonts w:hint="default" w:ascii="Segoe UI" w:hAnsi="Segoe UI" w:eastAsia="Segoe UI" w:cs="Segoe UI"/>
                <w:i w:val="0"/>
                <w:iCs w:val="0"/>
                <w:caps w:val="0"/>
                <w:color w:val="000000"/>
                <w:spacing w:val="0"/>
                <w:sz w:val="16"/>
                <w:szCs w:val="16"/>
              </w:rPr>
            </w:pPr>
            <w:ins w:id="1561" w:author="柠栀" w:date="2025-05-07T11:28:58Z">
              <w:r>
                <w:rPr>
                  <w:rFonts w:hint="default" w:ascii="Segoe UI" w:hAnsi="Segoe UI" w:eastAsia="Segoe UI" w:cs="Segoe UI"/>
                  <w:i w:val="0"/>
                  <w:iCs w:val="0"/>
                  <w:caps w:val="0"/>
                  <w:color w:val="000000"/>
                  <w:spacing w:val="0"/>
                  <w:kern w:val="0"/>
                  <w:sz w:val="16"/>
                  <w:szCs w:val="16"/>
                  <w:lang w:val="en-US" w:eastAsia="zh-CN" w:bidi="ar"/>
                </w:rPr>
                <w:t>加载帮助文档或指南，提供相关操作指导</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491412E8">
            <w:pPr>
              <w:keepNext w:val="0"/>
              <w:keepLines w:val="0"/>
              <w:widowControl/>
              <w:suppressLineNumbers w:val="0"/>
              <w:jc w:val="left"/>
              <w:rPr>
                <w:ins w:id="1562" w:author="柠栀" w:date="2025-05-07T11:28:58Z"/>
                <w:rFonts w:hint="default" w:ascii="Segoe UI" w:hAnsi="Segoe UI" w:eastAsia="Segoe UI" w:cs="Segoe UI"/>
                <w:i w:val="0"/>
                <w:iCs w:val="0"/>
                <w:caps w:val="0"/>
                <w:color w:val="000000"/>
                <w:spacing w:val="0"/>
                <w:sz w:val="16"/>
                <w:szCs w:val="16"/>
              </w:rPr>
            </w:pPr>
            <w:ins w:id="1563" w:author="柠栀" w:date="2025-05-07T11:28:58Z">
              <w:r>
                <w:rPr>
                  <w:rFonts w:hint="default" w:ascii="Segoe UI" w:hAnsi="Segoe UI" w:eastAsia="Segoe UI" w:cs="Segoe UI"/>
                  <w:i w:val="0"/>
                  <w:iCs w:val="0"/>
                  <w:caps w:val="0"/>
                  <w:color w:val="000000"/>
                  <w:spacing w:val="0"/>
                  <w:kern w:val="0"/>
                  <w:sz w:val="16"/>
                  <w:szCs w:val="16"/>
                  <w:lang w:val="en-US" w:eastAsia="zh-CN" w:bidi="ar"/>
                </w:rPr>
                <w:t>帮助内容，可能包括视频、图文教程等</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19B912E3">
            <w:pPr>
              <w:keepNext w:val="0"/>
              <w:keepLines w:val="0"/>
              <w:widowControl/>
              <w:suppressLineNumbers w:val="0"/>
              <w:jc w:val="left"/>
              <w:rPr>
                <w:ins w:id="1564" w:author="柠栀" w:date="2025-05-07T11:28:58Z"/>
                <w:rFonts w:hint="default" w:ascii="Segoe UI" w:hAnsi="Segoe UI" w:eastAsia="Segoe UI" w:cs="Segoe UI"/>
                <w:i w:val="0"/>
                <w:iCs w:val="0"/>
                <w:caps w:val="0"/>
                <w:color w:val="000000"/>
                <w:spacing w:val="0"/>
                <w:sz w:val="16"/>
                <w:szCs w:val="16"/>
              </w:rPr>
            </w:pPr>
            <w:ins w:id="1565" w:author="柠栀" w:date="2025-05-07T11:28:58Z">
              <w:r>
                <w:rPr>
                  <w:rFonts w:hint="default" w:ascii="Segoe UI" w:hAnsi="Segoe UI" w:eastAsia="Segoe UI" w:cs="Segoe UI"/>
                  <w:i w:val="0"/>
                  <w:iCs w:val="0"/>
                  <w:caps w:val="0"/>
                  <w:color w:val="000000"/>
                  <w:spacing w:val="0"/>
                  <w:kern w:val="0"/>
                  <w:sz w:val="16"/>
                  <w:szCs w:val="16"/>
                  <w:lang w:val="en-US" w:eastAsia="zh-CN" w:bidi="ar"/>
                </w:rPr>
                <w:t>低</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86573CF">
            <w:pPr>
              <w:keepNext w:val="0"/>
              <w:keepLines w:val="0"/>
              <w:widowControl/>
              <w:suppressLineNumbers w:val="0"/>
              <w:jc w:val="left"/>
              <w:rPr>
                <w:ins w:id="1566" w:author="柠栀" w:date="2025-05-07T11:28:58Z"/>
                <w:rFonts w:hint="default" w:ascii="Segoe UI" w:hAnsi="Segoe UI" w:eastAsia="Segoe UI" w:cs="Segoe UI"/>
                <w:i w:val="0"/>
                <w:iCs w:val="0"/>
                <w:caps w:val="0"/>
                <w:color w:val="000000"/>
                <w:spacing w:val="0"/>
                <w:sz w:val="16"/>
                <w:szCs w:val="16"/>
              </w:rPr>
            </w:pPr>
            <w:ins w:id="1567" w:author="柠栀" w:date="2025-05-07T11:28:58Z">
              <w:r>
                <w:rPr>
                  <w:rFonts w:hint="default" w:ascii="Segoe UI" w:hAnsi="Segoe UI" w:eastAsia="Segoe UI" w:cs="Segoe UI"/>
                  <w:i w:val="0"/>
                  <w:iCs w:val="0"/>
                  <w:caps w:val="0"/>
                  <w:color w:val="000000"/>
                  <w:spacing w:val="0"/>
                  <w:kern w:val="0"/>
                  <w:sz w:val="16"/>
                  <w:szCs w:val="16"/>
                  <w:lang w:val="en-US" w:eastAsia="zh-CN" w:bidi="ar"/>
                </w:rPr>
                <w:t>所有用户</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557EFADE">
            <w:pPr>
              <w:keepNext w:val="0"/>
              <w:keepLines w:val="0"/>
              <w:widowControl/>
              <w:suppressLineNumbers w:val="0"/>
              <w:jc w:val="left"/>
              <w:rPr>
                <w:ins w:id="1568" w:author="柠栀" w:date="2025-05-07T11:28:58Z"/>
                <w:rFonts w:hint="default" w:ascii="Segoe UI" w:hAnsi="Segoe UI" w:eastAsia="Segoe UI" w:cs="Segoe UI"/>
                <w:i w:val="0"/>
                <w:iCs w:val="0"/>
                <w:caps w:val="0"/>
                <w:color w:val="000000"/>
                <w:spacing w:val="0"/>
                <w:sz w:val="16"/>
                <w:szCs w:val="16"/>
              </w:rPr>
            </w:pPr>
            <w:ins w:id="1569" w:author="柠栀" w:date="2025-05-07T11:28:58Z">
              <w:r>
                <w:rPr>
                  <w:rFonts w:hint="default" w:ascii="Segoe UI" w:hAnsi="Segoe UI" w:eastAsia="Segoe UI" w:cs="Segoe UI"/>
                  <w:i w:val="0"/>
                  <w:iCs w:val="0"/>
                  <w:caps w:val="0"/>
                  <w:color w:val="000000"/>
                  <w:spacing w:val="0"/>
                  <w:kern w:val="0"/>
                  <w:sz w:val="16"/>
                  <w:szCs w:val="16"/>
                  <w:lang w:val="en-US" w:eastAsia="zh-CN" w:bidi="ar"/>
                </w:rPr>
                <w:t>用户已成功登录系统</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610622C8">
            <w:pPr>
              <w:keepNext w:val="0"/>
              <w:keepLines w:val="0"/>
              <w:widowControl/>
              <w:suppressLineNumbers w:val="0"/>
              <w:jc w:val="left"/>
              <w:rPr>
                <w:ins w:id="1570" w:author="柠栀" w:date="2025-05-07T11:28:58Z"/>
                <w:rFonts w:hint="default" w:ascii="Segoe UI" w:hAnsi="Segoe UI" w:eastAsia="Segoe UI" w:cs="Segoe UI"/>
                <w:i w:val="0"/>
                <w:iCs w:val="0"/>
                <w:caps w:val="0"/>
                <w:color w:val="000000"/>
                <w:spacing w:val="0"/>
                <w:sz w:val="16"/>
                <w:szCs w:val="16"/>
              </w:rPr>
            </w:pPr>
            <w:ins w:id="1571" w:author="柠栀" w:date="2025-05-07T11:28:58Z">
              <w:r>
                <w:rPr>
                  <w:rFonts w:hint="default" w:ascii="Segoe UI" w:hAnsi="Segoe UI" w:eastAsia="Segoe UI" w:cs="Segoe UI"/>
                  <w:i w:val="0"/>
                  <w:iCs w:val="0"/>
                  <w:caps w:val="0"/>
                  <w:color w:val="000000"/>
                  <w:spacing w:val="0"/>
                  <w:kern w:val="0"/>
                  <w:sz w:val="16"/>
                  <w:szCs w:val="16"/>
                  <w:lang w:val="en-US" w:eastAsia="zh-CN" w:bidi="ar"/>
                </w:rPr>
                <w:t>可查看所有帮助内容</w:t>
              </w:r>
            </w:ins>
          </w:p>
        </w:tc>
      </w:tr>
    </w:tbl>
    <w:p w14:paraId="78677B52">
      <w:pPr>
        <w:jc w:val="both"/>
        <w:rPr>
          <w:ins w:id="1572" w:author="柠栀" w:date="2025-05-07T11:28:58Z"/>
          <w:rFonts w:hint="eastAsia"/>
          <w:b/>
          <w:bCs/>
          <w:i w:val="0"/>
          <w:iCs w:val="0"/>
          <w:sz w:val="52"/>
          <w:szCs w:val="52"/>
          <w:lang w:val="en-US" w:eastAsia="zh-CN"/>
        </w:rPr>
      </w:pPr>
    </w:p>
    <w:p w14:paraId="305794DA">
      <w:pPr>
        <w:jc w:val="both"/>
        <w:rPr>
          <w:ins w:id="1573" w:author="柠栀" w:date="2025-05-07T11:28:58Z"/>
          <w:rFonts w:hint="eastAsia" w:ascii="楷体" w:hAnsi="楷体" w:eastAsia="楷体" w:cs="楷体"/>
          <w:b/>
          <w:bCs/>
          <w:i w:val="0"/>
          <w:iCs w:val="0"/>
          <w:sz w:val="30"/>
          <w:szCs w:val="30"/>
          <w:lang w:val="en-US" w:eastAsia="zh-CN"/>
          <w:rPrChange w:id="1574" w:author="柠栀" w:date="2025-05-07T11:29:18Z">
            <w:rPr>
              <w:ins w:id="1575" w:author="柠栀" w:date="2025-05-07T11:28:58Z"/>
              <w:rFonts w:hint="default"/>
              <w:b/>
              <w:bCs/>
              <w:i w:val="0"/>
              <w:iCs w:val="0"/>
              <w:sz w:val="52"/>
              <w:szCs w:val="52"/>
              <w:lang w:val="en-US" w:eastAsia="zh-CN"/>
            </w:rPr>
          </w:rPrChange>
        </w:rPr>
      </w:pPr>
      <w:ins w:id="1576" w:author="柠栀" w:date="2025-05-07T11:28:58Z">
        <w:r>
          <w:rPr>
            <w:rFonts w:hint="eastAsia" w:ascii="楷体" w:hAnsi="楷体" w:eastAsia="楷体" w:cs="楷体"/>
            <w:b/>
            <w:bCs/>
            <w:i w:val="0"/>
            <w:iCs w:val="0"/>
            <w:sz w:val="30"/>
            <w:szCs w:val="30"/>
            <w:lang w:val="en-US" w:eastAsia="zh-CN"/>
            <w:rPrChange w:id="1577" w:author="柠栀" w:date="2025-05-07T11:29:18Z">
              <w:rPr>
                <w:rFonts w:hint="eastAsia"/>
                <w:b/>
                <w:bCs/>
                <w:i w:val="0"/>
                <w:iCs w:val="0"/>
                <w:sz w:val="52"/>
                <w:szCs w:val="52"/>
                <w:lang w:val="en-US" w:eastAsia="zh-CN"/>
              </w:rPr>
            </w:rPrChange>
          </w:rPr>
          <w:t>KLD评分:</w:t>
        </w:r>
      </w:ins>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628"/>
        <w:gridCol w:w="877"/>
        <w:gridCol w:w="1495"/>
        <w:gridCol w:w="930"/>
        <w:gridCol w:w="930"/>
        <w:gridCol w:w="828"/>
        <w:gridCol w:w="2978"/>
      </w:tblGrid>
      <w:tr w14:paraId="72DB9D0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Header/>
          <w:ins w:id="1578" w:author="柠栀" w:date="2025-05-07T11:28:58Z"/>
        </w:trPr>
        <w:tc>
          <w:tcPr>
            <w:tcW w:w="0" w:type="auto"/>
            <w:tcBorders>
              <w:top w:val="nil"/>
              <w:left w:val="nil"/>
              <w:bottom w:val="nil"/>
            </w:tcBorders>
            <w:shd w:val="clear" w:color="auto" w:fill="FFFFFF"/>
            <w:tcMar>
              <w:top w:w="120" w:type="dxa"/>
              <w:left w:w="180" w:type="dxa"/>
              <w:bottom w:w="120" w:type="dxa"/>
              <w:right w:w="180" w:type="dxa"/>
            </w:tcMar>
            <w:vAlign w:val="center"/>
          </w:tcPr>
          <w:p w14:paraId="3C06A728">
            <w:pPr>
              <w:keepNext w:val="0"/>
              <w:keepLines w:val="0"/>
              <w:widowControl/>
              <w:suppressLineNumbers w:val="0"/>
              <w:jc w:val="center"/>
              <w:rPr>
                <w:ins w:id="1579" w:author="柠栀" w:date="2025-05-07T11:28:58Z"/>
                <w:rFonts w:ascii="Segoe UI" w:hAnsi="Segoe UI" w:eastAsia="Segoe UI" w:cs="Segoe UI"/>
                <w:b/>
                <w:bCs/>
                <w:i w:val="0"/>
                <w:iCs w:val="0"/>
                <w:caps w:val="0"/>
                <w:color w:val="000000"/>
                <w:spacing w:val="0"/>
                <w:sz w:val="16"/>
                <w:szCs w:val="16"/>
              </w:rPr>
            </w:pPr>
            <w:ins w:id="1580" w:author="柠栀" w:date="2025-05-07T11:28:58Z">
              <w:r>
                <w:rPr>
                  <w:rFonts w:hint="default" w:ascii="Segoe UI" w:hAnsi="Segoe UI" w:eastAsia="Segoe UI" w:cs="Segoe UI"/>
                  <w:b/>
                  <w:bCs/>
                  <w:i w:val="0"/>
                  <w:iCs w:val="0"/>
                  <w:caps w:val="0"/>
                  <w:color w:val="000000"/>
                  <w:spacing w:val="0"/>
                  <w:kern w:val="0"/>
                  <w:sz w:val="16"/>
                  <w:szCs w:val="16"/>
                  <w:lang w:val="en-US" w:eastAsia="zh-CN" w:bidi="ar"/>
                </w:rPr>
                <w:t>序号</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4D724A0">
            <w:pPr>
              <w:keepNext w:val="0"/>
              <w:keepLines w:val="0"/>
              <w:widowControl/>
              <w:suppressLineNumbers w:val="0"/>
              <w:jc w:val="center"/>
              <w:rPr>
                <w:ins w:id="1581" w:author="柠栀" w:date="2025-05-07T11:28:58Z"/>
                <w:rFonts w:hint="default" w:ascii="Segoe UI" w:hAnsi="Segoe UI" w:eastAsia="Segoe UI" w:cs="Segoe UI"/>
                <w:b/>
                <w:bCs/>
                <w:i w:val="0"/>
                <w:iCs w:val="0"/>
                <w:caps w:val="0"/>
                <w:color w:val="000000"/>
                <w:spacing w:val="0"/>
                <w:sz w:val="16"/>
                <w:szCs w:val="16"/>
              </w:rPr>
            </w:pPr>
            <w:ins w:id="1582" w:author="柠栀" w:date="2025-05-07T11:28:58Z">
              <w:r>
                <w:rPr>
                  <w:rFonts w:hint="default" w:ascii="Segoe UI" w:hAnsi="Segoe UI" w:eastAsia="Segoe UI" w:cs="Segoe UI"/>
                  <w:b/>
                  <w:bCs/>
                  <w:i w:val="0"/>
                  <w:iCs w:val="0"/>
                  <w:caps w:val="0"/>
                  <w:color w:val="000000"/>
                  <w:spacing w:val="0"/>
                  <w:kern w:val="0"/>
                  <w:sz w:val="16"/>
                  <w:szCs w:val="16"/>
                  <w:lang w:val="en-US" w:eastAsia="zh-CN" w:bidi="ar"/>
                </w:rPr>
                <w:t>功能编号</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5E6C97CF">
            <w:pPr>
              <w:keepNext w:val="0"/>
              <w:keepLines w:val="0"/>
              <w:widowControl/>
              <w:suppressLineNumbers w:val="0"/>
              <w:jc w:val="center"/>
              <w:rPr>
                <w:ins w:id="1583" w:author="柠栀" w:date="2025-05-07T11:28:58Z"/>
                <w:rFonts w:hint="default" w:ascii="Segoe UI" w:hAnsi="Segoe UI" w:eastAsia="Segoe UI" w:cs="Segoe UI"/>
                <w:b/>
                <w:bCs/>
                <w:i w:val="0"/>
                <w:iCs w:val="0"/>
                <w:caps w:val="0"/>
                <w:color w:val="000000"/>
                <w:spacing w:val="0"/>
                <w:sz w:val="16"/>
                <w:szCs w:val="16"/>
              </w:rPr>
            </w:pPr>
            <w:ins w:id="1584" w:author="柠栀" w:date="2025-05-07T11:28:58Z">
              <w:r>
                <w:rPr>
                  <w:rFonts w:hint="default" w:ascii="Segoe UI" w:hAnsi="Segoe UI" w:eastAsia="Segoe UI" w:cs="Segoe UI"/>
                  <w:b/>
                  <w:bCs/>
                  <w:i w:val="0"/>
                  <w:iCs w:val="0"/>
                  <w:caps w:val="0"/>
                  <w:color w:val="000000"/>
                  <w:spacing w:val="0"/>
                  <w:kern w:val="0"/>
                  <w:sz w:val="16"/>
                  <w:szCs w:val="16"/>
                  <w:lang w:val="en-US" w:eastAsia="zh-CN" w:bidi="ar"/>
                </w:rPr>
                <w:t>非功能性需求</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0F7A3AE9">
            <w:pPr>
              <w:keepNext w:val="0"/>
              <w:keepLines w:val="0"/>
              <w:widowControl/>
              <w:suppressLineNumbers w:val="0"/>
              <w:jc w:val="center"/>
              <w:rPr>
                <w:ins w:id="1585" w:author="柠栀" w:date="2025-05-07T11:28:58Z"/>
                <w:rFonts w:hint="default" w:ascii="Segoe UI" w:hAnsi="Segoe UI" w:eastAsia="Segoe UI" w:cs="Segoe UI"/>
                <w:b/>
                <w:bCs/>
                <w:i w:val="0"/>
                <w:iCs w:val="0"/>
                <w:caps w:val="0"/>
                <w:color w:val="000000"/>
                <w:spacing w:val="0"/>
                <w:sz w:val="16"/>
                <w:szCs w:val="16"/>
              </w:rPr>
            </w:pPr>
            <w:ins w:id="1586" w:author="柠栀" w:date="2025-05-07T11:28:58Z">
              <w:r>
                <w:rPr>
                  <w:rFonts w:hint="default" w:ascii="Segoe UI" w:hAnsi="Segoe UI" w:eastAsia="Segoe UI" w:cs="Segoe UI"/>
                  <w:b/>
                  <w:bCs/>
                  <w:i w:val="0"/>
                  <w:iCs w:val="0"/>
                  <w:caps w:val="0"/>
                  <w:color w:val="000000"/>
                  <w:spacing w:val="0"/>
                  <w:kern w:val="0"/>
                  <w:sz w:val="16"/>
                  <w:szCs w:val="16"/>
                  <w:lang w:val="en-US" w:eastAsia="zh-CN" w:bidi="ar"/>
                </w:rPr>
                <w:t>安全性评分</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01C0A4CA">
            <w:pPr>
              <w:keepNext w:val="0"/>
              <w:keepLines w:val="0"/>
              <w:widowControl/>
              <w:suppressLineNumbers w:val="0"/>
              <w:jc w:val="center"/>
              <w:rPr>
                <w:ins w:id="1587" w:author="柠栀" w:date="2025-05-07T11:28:58Z"/>
                <w:rFonts w:hint="default" w:ascii="Segoe UI" w:hAnsi="Segoe UI" w:eastAsia="Segoe UI" w:cs="Segoe UI"/>
                <w:b/>
                <w:bCs/>
                <w:i w:val="0"/>
                <w:iCs w:val="0"/>
                <w:caps w:val="0"/>
                <w:color w:val="000000"/>
                <w:spacing w:val="0"/>
                <w:sz w:val="16"/>
                <w:szCs w:val="16"/>
              </w:rPr>
            </w:pPr>
            <w:ins w:id="1588" w:author="柠栀" w:date="2025-05-07T11:28:58Z">
              <w:r>
                <w:rPr>
                  <w:rFonts w:hint="default" w:ascii="Segoe UI" w:hAnsi="Segoe UI" w:eastAsia="Segoe UI" w:cs="Segoe UI"/>
                  <w:b/>
                  <w:bCs/>
                  <w:i w:val="0"/>
                  <w:iCs w:val="0"/>
                  <w:caps w:val="0"/>
                  <w:color w:val="000000"/>
                  <w:spacing w:val="0"/>
                  <w:kern w:val="0"/>
                  <w:sz w:val="16"/>
                  <w:szCs w:val="16"/>
                  <w:lang w:val="en-US" w:eastAsia="zh-CN" w:bidi="ar"/>
                </w:rPr>
                <w:t>可用性评分</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64D449A3">
            <w:pPr>
              <w:keepNext w:val="0"/>
              <w:keepLines w:val="0"/>
              <w:widowControl/>
              <w:suppressLineNumbers w:val="0"/>
              <w:jc w:val="center"/>
              <w:rPr>
                <w:ins w:id="1589" w:author="柠栀" w:date="2025-05-07T11:28:58Z"/>
                <w:rFonts w:hint="default" w:ascii="Segoe UI" w:hAnsi="Segoe UI" w:eastAsia="Segoe UI" w:cs="Segoe UI"/>
                <w:b/>
                <w:bCs/>
                <w:i w:val="0"/>
                <w:iCs w:val="0"/>
                <w:caps w:val="0"/>
                <w:color w:val="000000"/>
                <w:spacing w:val="0"/>
                <w:sz w:val="16"/>
                <w:szCs w:val="16"/>
              </w:rPr>
            </w:pPr>
            <w:ins w:id="1590" w:author="柠栀" w:date="2025-05-07T11:28:58Z">
              <w:r>
                <w:rPr>
                  <w:rFonts w:hint="default" w:ascii="Segoe UI" w:hAnsi="Segoe UI" w:eastAsia="Segoe UI" w:cs="Segoe UI"/>
                  <w:b/>
                  <w:bCs/>
                  <w:i w:val="0"/>
                  <w:iCs w:val="0"/>
                  <w:caps w:val="0"/>
                  <w:color w:val="000000"/>
                  <w:spacing w:val="0"/>
                  <w:kern w:val="0"/>
                  <w:sz w:val="16"/>
                  <w:szCs w:val="16"/>
                  <w:lang w:val="en-US" w:eastAsia="zh-CN" w:bidi="ar"/>
                </w:rPr>
                <w:t>性能评分</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2ABE6BB1">
            <w:pPr>
              <w:keepNext w:val="0"/>
              <w:keepLines w:val="0"/>
              <w:widowControl/>
              <w:suppressLineNumbers w:val="0"/>
              <w:jc w:val="center"/>
              <w:rPr>
                <w:ins w:id="1591" w:author="柠栀" w:date="2025-05-07T11:28:58Z"/>
                <w:rFonts w:hint="default" w:ascii="Segoe UI" w:hAnsi="Segoe UI" w:eastAsia="Segoe UI" w:cs="Segoe UI"/>
                <w:b/>
                <w:bCs/>
                <w:i w:val="0"/>
                <w:iCs w:val="0"/>
                <w:caps w:val="0"/>
                <w:color w:val="000000"/>
                <w:spacing w:val="0"/>
                <w:sz w:val="16"/>
                <w:szCs w:val="16"/>
              </w:rPr>
            </w:pPr>
            <w:ins w:id="1592" w:author="柠栀" w:date="2025-05-07T11:28:58Z">
              <w:r>
                <w:rPr>
                  <w:rFonts w:hint="default" w:ascii="Segoe UI" w:hAnsi="Segoe UI" w:eastAsia="Segoe UI" w:cs="Segoe UI"/>
                  <w:b/>
                  <w:bCs/>
                  <w:i w:val="0"/>
                  <w:iCs w:val="0"/>
                  <w:caps w:val="0"/>
                  <w:color w:val="000000"/>
                  <w:spacing w:val="0"/>
                  <w:kern w:val="0"/>
                  <w:sz w:val="16"/>
                  <w:szCs w:val="16"/>
                  <w:lang w:val="en-US" w:eastAsia="zh-CN" w:bidi="ar"/>
                </w:rPr>
                <w:t>总得分（安全性 ×0.4 + 可用性 ×0.3 + 性能 ×0.3）</w:t>
              </w:r>
            </w:ins>
          </w:p>
        </w:tc>
      </w:tr>
      <w:tr w14:paraId="68503AD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ins w:id="1593" w:author="柠栀" w:date="2025-05-07T11:28:58Z"/>
        </w:trPr>
        <w:tc>
          <w:tcPr>
            <w:tcW w:w="0" w:type="auto"/>
            <w:tcBorders>
              <w:top w:val="nil"/>
              <w:left w:val="nil"/>
              <w:bottom w:val="nil"/>
            </w:tcBorders>
            <w:shd w:val="clear" w:color="auto" w:fill="FFFFFF"/>
            <w:tcMar>
              <w:top w:w="120" w:type="dxa"/>
              <w:left w:w="180" w:type="dxa"/>
              <w:bottom w:w="120" w:type="dxa"/>
              <w:right w:w="180" w:type="dxa"/>
            </w:tcMar>
            <w:vAlign w:val="center"/>
          </w:tcPr>
          <w:p w14:paraId="1A0CEF23">
            <w:pPr>
              <w:keepNext w:val="0"/>
              <w:keepLines w:val="0"/>
              <w:widowControl/>
              <w:suppressLineNumbers w:val="0"/>
              <w:jc w:val="left"/>
              <w:rPr>
                <w:ins w:id="1594" w:author="柠栀" w:date="2025-05-07T11:28:58Z"/>
                <w:rFonts w:hint="default" w:ascii="Segoe UI" w:hAnsi="Segoe UI" w:eastAsia="Segoe UI" w:cs="Segoe UI"/>
                <w:i w:val="0"/>
                <w:iCs w:val="0"/>
                <w:caps w:val="0"/>
                <w:color w:val="000000"/>
                <w:spacing w:val="0"/>
                <w:sz w:val="16"/>
                <w:szCs w:val="16"/>
              </w:rPr>
            </w:pPr>
            <w:ins w:id="1595" w:author="柠栀" w:date="2025-05-07T11:28:58Z">
              <w:r>
                <w:rPr>
                  <w:rFonts w:hint="default" w:ascii="Segoe UI" w:hAnsi="Segoe UI" w:eastAsia="Segoe UI" w:cs="Segoe UI"/>
                  <w:i w:val="0"/>
                  <w:iCs w:val="0"/>
                  <w:caps w:val="0"/>
                  <w:color w:val="000000"/>
                  <w:spacing w:val="0"/>
                  <w:kern w:val="0"/>
                  <w:sz w:val="16"/>
                  <w:szCs w:val="16"/>
                  <w:lang w:val="en-US" w:eastAsia="zh-CN" w:bidi="ar"/>
                </w:rPr>
                <w:t>1</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65B31BD2">
            <w:pPr>
              <w:keepNext w:val="0"/>
              <w:keepLines w:val="0"/>
              <w:widowControl/>
              <w:suppressLineNumbers w:val="0"/>
              <w:jc w:val="left"/>
              <w:rPr>
                <w:ins w:id="1596" w:author="柠栀" w:date="2025-05-07T11:28:58Z"/>
                <w:rFonts w:hint="default" w:ascii="Segoe UI" w:hAnsi="Segoe UI" w:eastAsia="Segoe UI" w:cs="Segoe UI"/>
                <w:i w:val="0"/>
                <w:iCs w:val="0"/>
                <w:caps w:val="0"/>
                <w:color w:val="000000"/>
                <w:spacing w:val="0"/>
                <w:sz w:val="16"/>
                <w:szCs w:val="16"/>
                <w:lang w:val="en-US"/>
              </w:rPr>
            </w:pPr>
            <w:ins w:id="1597" w:author="柠栀" w:date="2025-05-07T11:28:58Z">
              <w:r>
                <w:rPr>
                  <w:rFonts w:hint="default" w:ascii="Segoe UI" w:hAnsi="Segoe UI" w:eastAsia="Segoe UI" w:cs="Segoe UI"/>
                  <w:i w:val="0"/>
                  <w:iCs w:val="0"/>
                  <w:caps w:val="0"/>
                  <w:color w:val="000000"/>
                  <w:spacing w:val="0"/>
                  <w:kern w:val="0"/>
                  <w:sz w:val="16"/>
                  <w:szCs w:val="16"/>
                  <w:lang w:val="en-US" w:eastAsia="zh-CN" w:bidi="ar"/>
                </w:rPr>
                <w:t>FNC - 0</w:t>
              </w:r>
            </w:ins>
            <w:ins w:id="1598" w:author="柠栀" w:date="2025-05-07T11:28:58Z">
              <w:r>
                <w:rPr>
                  <w:rFonts w:hint="eastAsia" w:ascii="Segoe UI" w:hAnsi="Segoe UI" w:eastAsia="Segoe UI" w:cs="Segoe UI"/>
                  <w:i w:val="0"/>
                  <w:iCs w:val="0"/>
                  <w:caps w:val="0"/>
                  <w:color w:val="000000"/>
                  <w:spacing w:val="0"/>
                  <w:kern w:val="0"/>
                  <w:sz w:val="16"/>
                  <w:szCs w:val="16"/>
                  <w:lang w:val="en-US" w:eastAsia="zh-CN" w:bidi="ar"/>
                </w:rPr>
                <w:t>1</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2EB9D6F8">
            <w:pPr>
              <w:keepNext w:val="0"/>
              <w:keepLines w:val="0"/>
              <w:widowControl/>
              <w:suppressLineNumbers w:val="0"/>
              <w:jc w:val="left"/>
              <w:rPr>
                <w:ins w:id="1599" w:author="柠栀" w:date="2025-05-07T11:28:58Z"/>
                <w:rFonts w:hint="default" w:ascii="Segoe UI" w:hAnsi="Segoe UI" w:eastAsia="Segoe UI" w:cs="Segoe UI"/>
                <w:i w:val="0"/>
                <w:iCs w:val="0"/>
                <w:caps w:val="0"/>
                <w:color w:val="000000"/>
                <w:spacing w:val="0"/>
                <w:sz w:val="16"/>
                <w:szCs w:val="16"/>
              </w:rPr>
            </w:pPr>
            <w:ins w:id="1600" w:author="柠栀" w:date="2025-05-07T11:28:58Z">
              <w:r>
                <w:rPr>
                  <w:rFonts w:hint="default" w:ascii="Segoe UI" w:hAnsi="Segoe UI" w:eastAsia="Segoe UI" w:cs="Segoe UI"/>
                  <w:i w:val="0"/>
                  <w:iCs w:val="0"/>
                  <w:caps w:val="0"/>
                  <w:color w:val="000000"/>
                  <w:spacing w:val="0"/>
                  <w:kern w:val="0"/>
                  <w:sz w:val="16"/>
                  <w:szCs w:val="16"/>
                  <w:lang w:val="en-US" w:eastAsia="zh-CN" w:bidi="ar"/>
                </w:rPr>
                <w:t>安全性、可用性、性能</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66462765">
            <w:pPr>
              <w:keepNext w:val="0"/>
              <w:keepLines w:val="0"/>
              <w:widowControl/>
              <w:suppressLineNumbers w:val="0"/>
              <w:jc w:val="left"/>
              <w:rPr>
                <w:ins w:id="1601" w:author="柠栀" w:date="2025-05-07T11:28:58Z"/>
                <w:rFonts w:hint="default" w:ascii="Segoe UI" w:hAnsi="Segoe UI" w:eastAsia="Segoe UI" w:cs="Segoe UI"/>
                <w:i w:val="0"/>
                <w:iCs w:val="0"/>
                <w:caps w:val="0"/>
                <w:color w:val="000000"/>
                <w:spacing w:val="0"/>
                <w:sz w:val="16"/>
                <w:szCs w:val="16"/>
              </w:rPr>
            </w:pPr>
            <w:ins w:id="1602" w:author="柠栀" w:date="2025-05-07T11:28:58Z">
              <w:r>
                <w:rPr>
                  <w:rFonts w:hint="default" w:ascii="Segoe UI" w:hAnsi="Segoe UI" w:eastAsia="Segoe UI" w:cs="Segoe UI"/>
                  <w:i w:val="0"/>
                  <w:iCs w:val="0"/>
                  <w:caps w:val="0"/>
                  <w:color w:val="000000"/>
                  <w:spacing w:val="0"/>
                  <w:kern w:val="0"/>
                  <w:sz w:val="16"/>
                  <w:szCs w:val="16"/>
                  <w:lang w:val="en-US" w:eastAsia="zh-CN" w:bidi="ar"/>
                </w:rPr>
                <w:t>4</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4EFCEDC9">
            <w:pPr>
              <w:keepNext w:val="0"/>
              <w:keepLines w:val="0"/>
              <w:widowControl/>
              <w:suppressLineNumbers w:val="0"/>
              <w:jc w:val="left"/>
              <w:rPr>
                <w:ins w:id="1603" w:author="柠栀" w:date="2025-05-07T11:28:58Z"/>
                <w:rFonts w:hint="default" w:ascii="Segoe UI" w:hAnsi="Segoe UI" w:eastAsia="Segoe UI" w:cs="Segoe UI"/>
                <w:i w:val="0"/>
                <w:iCs w:val="0"/>
                <w:caps w:val="0"/>
                <w:color w:val="000000"/>
                <w:spacing w:val="0"/>
                <w:sz w:val="16"/>
                <w:szCs w:val="16"/>
              </w:rPr>
            </w:pPr>
            <w:ins w:id="1604" w:author="柠栀" w:date="2025-05-07T11:28:58Z">
              <w:r>
                <w:rPr>
                  <w:rFonts w:hint="default" w:ascii="Segoe UI" w:hAnsi="Segoe UI" w:eastAsia="Segoe UI" w:cs="Segoe UI"/>
                  <w:i w:val="0"/>
                  <w:iCs w:val="0"/>
                  <w:caps w:val="0"/>
                  <w:color w:val="000000"/>
                  <w:spacing w:val="0"/>
                  <w:kern w:val="0"/>
                  <w:sz w:val="16"/>
                  <w:szCs w:val="16"/>
                  <w:lang w:val="en-US" w:eastAsia="zh-CN" w:bidi="ar"/>
                </w:rPr>
                <w:t>4</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1DC71FEC">
            <w:pPr>
              <w:keepNext w:val="0"/>
              <w:keepLines w:val="0"/>
              <w:widowControl/>
              <w:suppressLineNumbers w:val="0"/>
              <w:jc w:val="left"/>
              <w:rPr>
                <w:ins w:id="1605" w:author="柠栀" w:date="2025-05-07T11:28:58Z"/>
                <w:rFonts w:hint="default" w:ascii="Segoe UI" w:hAnsi="Segoe UI" w:eastAsia="Segoe UI" w:cs="Segoe UI"/>
                <w:i w:val="0"/>
                <w:iCs w:val="0"/>
                <w:caps w:val="0"/>
                <w:color w:val="000000"/>
                <w:spacing w:val="0"/>
                <w:sz w:val="16"/>
                <w:szCs w:val="16"/>
              </w:rPr>
            </w:pPr>
            <w:ins w:id="1606" w:author="柠栀" w:date="2025-05-07T11:28:58Z">
              <w:r>
                <w:rPr>
                  <w:rFonts w:hint="default" w:ascii="Segoe UI" w:hAnsi="Segoe UI" w:eastAsia="Segoe UI" w:cs="Segoe UI"/>
                  <w:i w:val="0"/>
                  <w:iCs w:val="0"/>
                  <w:caps w:val="0"/>
                  <w:color w:val="000000"/>
                  <w:spacing w:val="0"/>
                  <w:kern w:val="0"/>
                  <w:sz w:val="16"/>
                  <w:szCs w:val="16"/>
                  <w:lang w:val="en-US" w:eastAsia="zh-CN" w:bidi="ar"/>
                </w:rPr>
                <w:t>4</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005590F0">
            <w:pPr>
              <w:keepNext w:val="0"/>
              <w:keepLines w:val="0"/>
              <w:widowControl/>
              <w:suppressLineNumbers w:val="0"/>
              <w:jc w:val="left"/>
              <w:rPr>
                <w:ins w:id="1607" w:author="柠栀" w:date="2025-05-07T11:28:58Z"/>
                <w:rFonts w:hint="default" w:ascii="Segoe UI" w:hAnsi="Segoe UI" w:eastAsia="Segoe UI" w:cs="Segoe UI"/>
                <w:i w:val="0"/>
                <w:iCs w:val="0"/>
                <w:caps w:val="0"/>
                <w:color w:val="000000"/>
                <w:spacing w:val="0"/>
                <w:sz w:val="16"/>
                <w:szCs w:val="16"/>
              </w:rPr>
            </w:pPr>
            <w:ins w:id="1608" w:author="柠栀" w:date="2025-05-07T11:28:58Z">
              <w:r>
                <w:rPr>
                  <w:rFonts w:hint="default" w:ascii="Segoe UI" w:hAnsi="Segoe UI" w:eastAsia="Segoe UI" w:cs="Segoe UI"/>
                  <w:i w:val="0"/>
                  <w:iCs w:val="0"/>
                  <w:caps w:val="0"/>
                  <w:color w:val="000000"/>
                  <w:spacing w:val="0"/>
                  <w:kern w:val="0"/>
                  <w:sz w:val="16"/>
                  <w:szCs w:val="16"/>
                  <w:lang w:val="en-US" w:eastAsia="zh-CN" w:bidi="ar"/>
                </w:rPr>
                <w:t>4×0.4 + 4×0.3 + 4×0.3 = 4.0</w:t>
              </w:r>
            </w:ins>
          </w:p>
        </w:tc>
      </w:tr>
      <w:tr w14:paraId="5D1785D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ins w:id="1609" w:author="柠栀" w:date="2025-05-07T11:28:58Z"/>
        </w:trPr>
        <w:tc>
          <w:tcPr>
            <w:tcW w:w="0" w:type="auto"/>
            <w:tcBorders>
              <w:top w:val="nil"/>
              <w:left w:val="nil"/>
              <w:bottom w:val="nil"/>
            </w:tcBorders>
            <w:shd w:val="clear" w:color="auto" w:fill="FFFFFF"/>
            <w:tcMar>
              <w:top w:w="120" w:type="dxa"/>
              <w:left w:w="180" w:type="dxa"/>
              <w:bottom w:w="120" w:type="dxa"/>
              <w:right w:w="180" w:type="dxa"/>
            </w:tcMar>
            <w:vAlign w:val="center"/>
          </w:tcPr>
          <w:p w14:paraId="7F9B0EE3">
            <w:pPr>
              <w:keepNext w:val="0"/>
              <w:keepLines w:val="0"/>
              <w:widowControl/>
              <w:suppressLineNumbers w:val="0"/>
              <w:jc w:val="left"/>
              <w:rPr>
                <w:ins w:id="1610" w:author="柠栀" w:date="2025-05-07T11:28:58Z"/>
                <w:rFonts w:hint="default" w:ascii="Segoe UI" w:hAnsi="Segoe UI" w:eastAsia="Segoe UI" w:cs="Segoe UI"/>
                <w:i w:val="0"/>
                <w:iCs w:val="0"/>
                <w:caps w:val="0"/>
                <w:color w:val="000000"/>
                <w:spacing w:val="0"/>
                <w:sz w:val="16"/>
                <w:szCs w:val="16"/>
              </w:rPr>
            </w:pPr>
            <w:ins w:id="1611" w:author="柠栀" w:date="2025-05-07T11:28:58Z">
              <w:r>
                <w:rPr>
                  <w:rFonts w:hint="default" w:ascii="Segoe UI" w:hAnsi="Segoe UI" w:eastAsia="Segoe UI" w:cs="Segoe UI"/>
                  <w:i w:val="0"/>
                  <w:iCs w:val="0"/>
                  <w:caps w:val="0"/>
                  <w:color w:val="000000"/>
                  <w:spacing w:val="0"/>
                  <w:kern w:val="0"/>
                  <w:sz w:val="16"/>
                  <w:szCs w:val="16"/>
                  <w:lang w:val="en-US" w:eastAsia="zh-CN" w:bidi="ar"/>
                </w:rPr>
                <w:t>2</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3357836F">
            <w:pPr>
              <w:keepNext w:val="0"/>
              <w:keepLines w:val="0"/>
              <w:widowControl/>
              <w:suppressLineNumbers w:val="0"/>
              <w:jc w:val="left"/>
              <w:rPr>
                <w:ins w:id="1612" w:author="柠栀" w:date="2025-05-07T11:28:58Z"/>
                <w:rFonts w:hint="default" w:ascii="Segoe UI" w:hAnsi="Segoe UI" w:eastAsia="Segoe UI" w:cs="Segoe UI"/>
                <w:i w:val="0"/>
                <w:iCs w:val="0"/>
                <w:caps w:val="0"/>
                <w:color w:val="000000"/>
                <w:spacing w:val="0"/>
                <w:sz w:val="16"/>
                <w:szCs w:val="16"/>
                <w:lang w:val="en-US"/>
              </w:rPr>
            </w:pPr>
            <w:ins w:id="1613" w:author="柠栀" w:date="2025-05-07T11:28:58Z">
              <w:r>
                <w:rPr>
                  <w:rFonts w:hint="default" w:ascii="Segoe UI" w:hAnsi="Segoe UI" w:eastAsia="Segoe UI" w:cs="Segoe UI"/>
                  <w:i w:val="0"/>
                  <w:iCs w:val="0"/>
                  <w:caps w:val="0"/>
                  <w:color w:val="000000"/>
                  <w:spacing w:val="0"/>
                  <w:kern w:val="0"/>
                  <w:sz w:val="16"/>
                  <w:szCs w:val="16"/>
                  <w:lang w:val="en-US" w:eastAsia="zh-CN" w:bidi="ar"/>
                </w:rPr>
                <w:t>FNC - 0</w:t>
              </w:r>
            </w:ins>
            <w:ins w:id="1614" w:author="柠栀" w:date="2025-05-07T11:28:58Z">
              <w:r>
                <w:rPr>
                  <w:rFonts w:hint="eastAsia" w:ascii="Segoe UI" w:hAnsi="Segoe UI" w:eastAsia="Segoe UI" w:cs="Segoe UI"/>
                  <w:i w:val="0"/>
                  <w:iCs w:val="0"/>
                  <w:caps w:val="0"/>
                  <w:color w:val="000000"/>
                  <w:spacing w:val="0"/>
                  <w:kern w:val="0"/>
                  <w:sz w:val="16"/>
                  <w:szCs w:val="16"/>
                  <w:lang w:val="en-US" w:eastAsia="zh-CN" w:bidi="ar"/>
                </w:rPr>
                <w:t>2</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6ACC06F3">
            <w:pPr>
              <w:keepNext w:val="0"/>
              <w:keepLines w:val="0"/>
              <w:widowControl/>
              <w:suppressLineNumbers w:val="0"/>
              <w:jc w:val="left"/>
              <w:rPr>
                <w:ins w:id="1615" w:author="柠栀" w:date="2025-05-07T11:28:58Z"/>
                <w:rFonts w:hint="default" w:ascii="Segoe UI" w:hAnsi="Segoe UI" w:eastAsia="Segoe UI" w:cs="Segoe UI"/>
                <w:i w:val="0"/>
                <w:iCs w:val="0"/>
                <w:caps w:val="0"/>
                <w:color w:val="000000"/>
                <w:spacing w:val="0"/>
                <w:sz w:val="16"/>
                <w:szCs w:val="16"/>
              </w:rPr>
            </w:pPr>
            <w:ins w:id="1616" w:author="柠栀" w:date="2025-05-07T11:28:58Z">
              <w:r>
                <w:rPr>
                  <w:rFonts w:hint="default" w:ascii="Segoe UI" w:hAnsi="Segoe UI" w:eastAsia="Segoe UI" w:cs="Segoe UI"/>
                  <w:i w:val="0"/>
                  <w:iCs w:val="0"/>
                  <w:caps w:val="0"/>
                  <w:color w:val="000000"/>
                  <w:spacing w:val="0"/>
                  <w:kern w:val="0"/>
                  <w:sz w:val="16"/>
                  <w:szCs w:val="16"/>
                  <w:lang w:val="en-US" w:eastAsia="zh-CN" w:bidi="ar"/>
                </w:rPr>
                <w:t>可用性、性能</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393DD1B3">
            <w:pPr>
              <w:keepNext w:val="0"/>
              <w:keepLines w:val="0"/>
              <w:widowControl/>
              <w:suppressLineNumbers w:val="0"/>
              <w:jc w:val="left"/>
              <w:rPr>
                <w:ins w:id="1617" w:author="柠栀" w:date="2025-05-07T11:28:58Z"/>
                <w:rFonts w:hint="default" w:ascii="Segoe UI" w:hAnsi="Segoe UI" w:eastAsia="Segoe UI" w:cs="Segoe UI"/>
                <w:i w:val="0"/>
                <w:iCs w:val="0"/>
                <w:caps w:val="0"/>
                <w:color w:val="000000"/>
                <w:spacing w:val="0"/>
                <w:sz w:val="16"/>
                <w:szCs w:val="16"/>
              </w:rPr>
            </w:pPr>
            <w:ins w:id="1618" w:author="柠栀" w:date="2025-05-07T11:28:58Z">
              <w:r>
                <w:rPr>
                  <w:rFonts w:hint="default"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C3F87AC">
            <w:pPr>
              <w:keepNext w:val="0"/>
              <w:keepLines w:val="0"/>
              <w:widowControl/>
              <w:suppressLineNumbers w:val="0"/>
              <w:jc w:val="left"/>
              <w:rPr>
                <w:ins w:id="1619" w:author="柠栀" w:date="2025-05-07T11:28:58Z"/>
                <w:rFonts w:hint="default" w:ascii="Segoe UI" w:hAnsi="Segoe UI" w:eastAsia="Segoe UI" w:cs="Segoe UI"/>
                <w:i w:val="0"/>
                <w:iCs w:val="0"/>
                <w:caps w:val="0"/>
                <w:color w:val="000000"/>
                <w:spacing w:val="0"/>
                <w:sz w:val="16"/>
                <w:szCs w:val="16"/>
              </w:rPr>
            </w:pPr>
            <w:ins w:id="1620" w:author="柠栀" w:date="2025-05-07T11:28:58Z">
              <w:r>
                <w:rPr>
                  <w:rFonts w:hint="default" w:ascii="Segoe UI" w:hAnsi="Segoe UI" w:eastAsia="Segoe UI" w:cs="Segoe UI"/>
                  <w:i w:val="0"/>
                  <w:iCs w:val="0"/>
                  <w:caps w:val="0"/>
                  <w:color w:val="000000"/>
                  <w:spacing w:val="0"/>
                  <w:kern w:val="0"/>
                  <w:sz w:val="16"/>
                  <w:szCs w:val="16"/>
                  <w:lang w:val="en-US" w:eastAsia="zh-CN" w:bidi="ar"/>
                </w:rPr>
                <w:t>4</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2E3AB2B2">
            <w:pPr>
              <w:keepNext w:val="0"/>
              <w:keepLines w:val="0"/>
              <w:widowControl/>
              <w:suppressLineNumbers w:val="0"/>
              <w:jc w:val="left"/>
              <w:rPr>
                <w:ins w:id="1621" w:author="柠栀" w:date="2025-05-07T11:28:58Z"/>
                <w:rFonts w:hint="default" w:ascii="Segoe UI" w:hAnsi="Segoe UI" w:eastAsia="Segoe UI" w:cs="Segoe UI"/>
                <w:i w:val="0"/>
                <w:iCs w:val="0"/>
                <w:caps w:val="0"/>
                <w:color w:val="000000"/>
                <w:spacing w:val="0"/>
                <w:sz w:val="16"/>
                <w:szCs w:val="16"/>
              </w:rPr>
            </w:pPr>
            <w:ins w:id="1622" w:author="柠栀" w:date="2025-05-07T11:28:58Z">
              <w:r>
                <w:rPr>
                  <w:rFonts w:hint="default" w:ascii="Segoe UI" w:hAnsi="Segoe UI" w:eastAsia="Segoe UI" w:cs="Segoe UI"/>
                  <w:i w:val="0"/>
                  <w:iCs w:val="0"/>
                  <w:caps w:val="0"/>
                  <w:color w:val="000000"/>
                  <w:spacing w:val="0"/>
                  <w:kern w:val="0"/>
                  <w:sz w:val="16"/>
                  <w:szCs w:val="16"/>
                  <w:lang w:val="en-US" w:eastAsia="zh-CN" w:bidi="ar"/>
                </w:rPr>
                <w:t>4</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12362E9D">
            <w:pPr>
              <w:keepNext w:val="0"/>
              <w:keepLines w:val="0"/>
              <w:widowControl/>
              <w:suppressLineNumbers w:val="0"/>
              <w:jc w:val="left"/>
              <w:rPr>
                <w:ins w:id="1623" w:author="柠栀" w:date="2025-05-07T11:28:58Z"/>
                <w:rFonts w:hint="default" w:ascii="Segoe UI" w:hAnsi="Segoe UI" w:eastAsia="Segoe UI" w:cs="Segoe UI"/>
                <w:i w:val="0"/>
                <w:iCs w:val="0"/>
                <w:caps w:val="0"/>
                <w:color w:val="000000"/>
                <w:spacing w:val="0"/>
                <w:sz w:val="16"/>
                <w:szCs w:val="16"/>
              </w:rPr>
            </w:pPr>
            <w:ins w:id="1624" w:author="柠栀" w:date="2025-05-07T11:28:58Z">
              <w:r>
                <w:rPr>
                  <w:rFonts w:hint="default" w:ascii="Segoe UI" w:hAnsi="Segoe UI" w:eastAsia="Segoe UI" w:cs="Segoe UI"/>
                  <w:i w:val="0"/>
                  <w:iCs w:val="0"/>
                  <w:caps w:val="0"/>
                  <w:color w:val="000000"/>
                  <w:spacing w:val="0"/>
                  <w:kern w:val="0"/>
                  <w:sz w:val="16"/>
                  <w:szCs w:val="16"/>
                  <w:lang w:val="en-US" w:eastAsia="zh-CN" w:bidi="ar"/>
                </w:rPr>
                <w:t>3×0.4 + 4×0.3 + 4×0.3 = 3.6</w:t>
              </w:r>
            </w:ins>
          </w:p>
        </w:tc>
      </w:tr>
      <w:tr w14:paraId="6D0A8B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ins w:id="1625" w:author="柠栀" w:date="2025-05-07T11:28:58Z"/>
        </w:trPr>
        <w:tc>
          <w:tcPr>
            <w:tcW w:w="0" w:type="auto"/>
            <w:tcBorders>
              <w:top w:val="nil"/>
              <w:left w:val="nil"/>
              <w:bottom w:val="nil"/>
            </w:tcBorders>
            <w:shd w:val="clear" w:color="auto" w:fill="FFFFFF"/>
            <w:tcMar>
              <w:top w:w="120" w:type="dxa"/>
              <w:left w:w="180" w:type="dxa"/>
              <w:bottom w:w="120" w:type="dxa"/>
              <w:right w:w="180" w:type="dxa"/>
            </w:tcMar>
            <w:vAlign w:val="center"/>
          </w:tcPr>
          <w:p w14:paraId="06462006">
            <w:pPr>
              <w:keepNext w:val="0"/>
              <w:keepLines w:val="0"/>
              <w:widowControl/>
              <w:suppressLineNumbers w:val="0"/>
              <w:jc w:val="left"/>
              <w:rPr>
                <w:ins w:id="1626" w:author="柠栀" w:date="2025-05-07T11:28:58Z"/>
                <w:rFonts w:hint="default" w:ascii="Segoe UI" w:hAnsi="Segoe UI" w:eastAsia="Segoe UI" w:cs="Segoe UI"/>
                <w:i w:val="0"/>
                <w:iCs w:val="0"/>
                <w:caps w:val="0"/>
                <w:color w:val="000000"/>
                <w:spacing w:val="0"/>
                <w:sz w:val="16"/>
                <w:szCs w:val="16"/>
              </w:rPr>
            </w:pPr>
            <w:ins w:id="1627" w:author="柠栀" w:date="2025-05-07T11:28:58Z">
              <w:r>
                <w:rPr>
                  <w:rFonts w:hint="default"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E2B9B7E">
            <w:pPr>
              <w:keepNext w:val="0"/>
              <w:keepLines w:val="0"/>
              <w:widowControl/>
              <w:suppressLineNumbers w:val="0"/>
              <w:jc w:val="left"/>
              <w:rPr>
                <w:ins w:id="1628" w:author="柠栀" w:date="2025-05-07T11:28:58Z"/>
                <w:rFonts w:hint="default" w:ascii="Segoe UI" w:hAnsi="Segoe UI" w:eastAsia="Segoe UI" w:cs="Segoe UI"/>
                <w:i w:val="0"/>
                <w:iCs w:val="0"/>
                <w:caps w:val="0"/>
                <w:color w:val="000000"/>
                <w:spacing w:val="0"/>
                <w:sz w:val="16"/>
                <w:szCs w:val="16"/>
                <w:lang w:val="en-US"/>
              </w:rPr>
            </w:pPr>
            <w:ins w:id="1629" w:author="柠栀" w:date="2025-05-07T11:28:58Z">
              <w:r>
                <w:rPr>
                  <w:rFonts w:hint="default" w:ascii="Segoe UI" w:hAnsi="Segoe UI" w:eastAsia="Segoe UI" w:cs="Segoe UI"/>
                  <w:i w:val="0"/>
                  <w:iCs w:val="0"/>
                  <w:caps w:val="0"/>
                  <w:color w:val="000000"/>
                  <w:spacing w:val="0"/>
                  <w:kern w:val="0"/>
                  <w:sz w:val="16"/>
                  <w:szCs w:val="16"/>
                  <w:lang w:val="en-US" w:eastAsia="zh-CN" w:bidi="ar"/>
                </w:rPr>
                <w:t>FNC - 0</w:t>
              </w:r>
            </w:ins>
            <w:ins w:id="1630" w:author="柠栀" w:date="2025-05-07T11:28:58Z">
              <w:r>
                <w:rPr>
                  <w:rFonts w:hint="eastAsia"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49954C65">
            <w:pPr>
              <w:keepNext w:val="0"/>
              <w:keepLines w:val="0"/>
              <w:widowControl/>
              <w:suppressLineNumbers w:val="0"/>
              <w:jc w:val="left"/>
              <w:rPr>
                <w:ins w:id="1631" w:author="柠栀" w:date="2025-05-07T11:28:58Z"/>
                <w:rFonts w:hint="default" w:ascii="Segoe UI" w:hAnsi="Segoe UI" w:eastAsia="Segoe UI" w:cs="Segoe UI"/>
                <w:i w:val="0"/>
                <w:iCs w:val="0"/>
                <w:caps w:val="0"/>
                <w:color w:val="000000"/>
                <w:spacing w:val="0"/>
                <w:sz w:val="16"/>
                <w:szCs w:val="16"/>
              </w:rPr>
            </w:pPr>
            <w:ins w:id="1632" w:author="柠栀" w:date="2025-05-07T11:28:58Z">
              <w:r>
                <w:rPr>
                  <w:rFonts w:hint="default" w:ascii="Segoe UI" w:hAnsi="Segoe UI" w:eastAsia="Segoe UI" w:cs="Segoe UI"/>
                  <w:i w:val="0"/>
                  <w:iCs w:val="0"/>
                  <w:caps w:val="0"/>
                  <w:color w:val="000000"/>
                  <w:spacing w:val="0"/>
                  <w:kern w:val="0"/>
                  <w:sz w:val="16"/>
                  <w:szCs w:val="16"/>
                  <w:lang w:val="en-US" w:eastAsia="zh-CN" w:bidi="ar"/>
                </w:rPr>
                <w:t>可用性、性能</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47D5F469">
            <w:pPr>
              <w:keepNext w:val="0"/>
              <w:keepLines w:val="0"/>
              <w:widowControl/>
              <w:suppressLineNumbers w:val="0"/>
              <w:jc w:val="left"/>
              <w:rPr>
                <w:ins w:id="1633" w:author="柠栀" w:date="2025-05-07T11:28:58Z"/>
                <w:rFonts w:hint="default" w:ascii="Segoe UI" w:hAnsi="Segoe UI" w:eastAsia="Segoe UI" w:cs="Segoe UI"/>
                <w:i w:val="0"/>
                <w:iCs w:val="0"/>
                <w:caps w:val="0"/>
                <w:color w:val="000000"/>
                <w:spacing w:val="0"/>
                <w:sz w:val="16"/>
                <w:szCs w:val="16"/>
              </w:rPr>
            </w:pPr>
            <w:ins w:id="1634" w:author="柠栀" w:date="2025-05-07T11:28:58Z">
              <w:r>
                <w:rPr>
                  <w:rFonts w:hint="default"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4D67532F">
            <w:pPr>
              <w:keepNext w:val="0"/>
              <w:keepLines w:val="0"/>
              <w:widowControl/>
              <w:suppressLineNumbers w:val="0"/>
              <w:jc w:val="left"/>
              <w:rPr>
                <w:ins w:id="1635" w:author="柠栀" w:date="2025-05-07T11:28:58Z"/>
                <w:rFonts w:hint="default" w:ascii="Segoe UI" w:hAnsi="Segoe UI" w:eastAsia="Segoe UI" w:cs="Segoe UI"/>
                <w:i w:val="0"/>
                <w:iCs w:val="0"/>
                <w:caps w:val="0"/>
                <w:color w:val="000000"/>
                <w:spacing w:val="0"/>
                <w:sz w:val="16"/>
                <w:szCs w:val="16"/>
              </w:rPr>
            </w:pPr>
            <w:ins w:id="1636" w:author="柠栀" w:date="2025-05-07T11:28:58Z">
              <w:r>
                <w:rPr>
                  <w:rFonts w:hint="default" w:ascii="Segoe UI" w:hAnsi="Segoe UI" w:eastAsia="Segoe UI" w:cs="Segoe UI"/>
                  <w:i w:val="0"/>
                  <w:iCs w:val="0"/>
                  <w:caps w:val="0"/>
                  <w:color w:val="000000"/>
                  <w:spacing w:val="0"/>
                  <w:kern w:val="0"/>
                  <w:sz w:val="16"/>
                  <w:szCs w:val="16"/>
                  <w:lang w:val="en-US" w:eastAsia="zh-CN" w:bidi="ar"/>
                </w:rPr>
                <w:t>4</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76AB18F">
            <w:pPr>
              <w:keepNext w:val="0"/>
              <w:keepLines w:val="0"/>
              <w:widowControl/>
              <w:suppressLineNumbers w:val="0"/>
              <w:jc w:val="left"/>
              <w:rPr>
                <w:ins w:id="1637" w:author="柠栀" w:date="2025-05-07T11:28:58Z"/>
                <w:rFonts w:hint="default" w:ascii="Segoe UI" w:hAnsi="Segoe UI" w:eastAsia="Segoe UI" w:cs="Segoe UI"/>
                <w:i w:val="0"/>
                <w:iCs w:val="0"/>
                <w:caps w:val="0"/>
                <w:color w:val="000000"/>
                <w:spacing w:val="0"/>
                <w:sz w:val="16"/>
                <w:szCs w:val="16"/>
              </w:rPr>
            </w:pPr>
            <w:ins w:id="1638" w:author="柠栀" w:date="2025-05-07T11:28:58Z">
              <w:r>
                <w:rPr>
                  <w:rFonts w:hint="default" w:ascii="Segoe UI" w:hAnsi="Segoe UI" w:eastAsia="Segoe UI" w:cs="Segoe UI"/>
                  <w:i w:val="0"/>
                  <w:iCs w:val="0"/>
                  <w:caps w:val="0"/>
                  <w:color w:val="000000"/>
                  <w:spacing w:val="0"/>
                  <w:kern w:val="0"/>
                  <w:sz w:val="16"/>
                  <w:szCs w:val="16"/>
                  <w:lang w:val="en-US" w:eastAsia="zh-CN" w:bidi="ar"/>
                </w:rPr>
                <w:t>4</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78AC47AD">
            <w:pPr>
              <w:keepNext w:val="0"/>
              <w:keepLines w:val="0"/>
              <w:widowControl/>
              <w:suppressLineNumbers w:val="0"/>
              <w:jc w:val="left"/>
              <w:rPr>
                <w:ins w:id="1639" w:author="柠栀" w:date="2025-05-07T11:28:58Z"/>
                <w:rFonts w:hint="default" w:ascii="Segoe UI" w:hAnsi="Segoe UI" w:eastAsia="Segoe UI" w:cs="Segoe UI"/>
                <w:i w:val="0"/>
                <w:iCs w:val="0"/>
                <w:caps w:val="0"/>
                <w:color w:val="000000"/>
                <w:spacing w:val="0"/>
                <w:sz w:val="16"/>
                <w:szCs w:val="16"/>
              </w:rPr>
            </w:pPr>
            <w:ins w:id="1640" w:author="柠栀" w:date="2025-05-07T11:28:58Z">
              <w:r>
                <w:rPr>
                  <w:rFonts w:hint="default" w:ascii="Segoe UI" w:hAnsi="Segoe UI" w:eastAsia="Segoe UI" w:cs="Segoe UI"/>
                  <w:i w:val="0"/>
                  <w:iCs w:val="0"/>
                  <w:caps w:val="0"/>
                  <w:color w:val="000000"/>
                  <w:spacing w:val="0"/>
                  <w:kern w:val="0"/>
                  <w:sz w:val="16"/>
                  <w:szCs w:val="16"/>
                  <w:lang w:val="en-US" w:eastAsia="zh-CN" w:bidi="ar"/>
                </w:rPr>
                <w:t>3×0.4 + 4×0.3 + 4×0.3 = 3.6</w:t>
              </w:r>
            </w:ins>
          </w:p>
        </w:tc>
      </w:tr>
      <w:tr w14:paraId="2F9A70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ins w:id="1641" w:author="柠栀" w:date="2025-05-07T11:28:58Z"/>
        </w:trPr>
        <w:tc>
          <w:tcPr>
            <w:tcW w:w="0" w:type="auto"/>
            <w:tcBorders>
              <w:top w:val="nil"/>
              <w:left w:val="nil"/>
              <w:bottom w:val="nil"/>
            </w:tcBorders>
            <w:shd w:val="clear" w:color="auto" w:fill="FFFFFF"/>
            <w:tcMar>
              <w:top w:w="120" w:type="dxa"/>
              <w:left w:w="180" w:type="dxa"/>
              <w:bottom w:w="120" w:type="dxa"/>
              <w:right w:w="180" w:type="dxa"/>
            </w:tcMar>
            <w:vAlign w:val="center"/>
          </w:tcPr>
          <w:p w14:paraId="59D4DEB1">
            <w:pPr>
              <w:keepNext w:val="0"/>
              <w:keepLines w:val="0"/>
              <w:widowControl/>
              <w:suppressLineNumbers w:val="0"/>
              <w:jc w:val="left"/>
              <w:rPr>
                <w:ins w:id="1642" w:author="柠栀" w:date="2025-05-07T11:28:58Z"/>
                <w:rFonts w:hint="default" w:ascii="Segoe UI" w:hAnsi="Segoe UI" w:eastAsia="Segoe UI" w:cs="Segoe UI"/>
                <w:i w:val="0"/>
                <w:iCs w:val="0"/>
                <w:caps w:val="0"/>
                <w:color w:val="000000"/>
                <w:spacing w:val="0"/>
                <w:sz w:val="16"/>
                <w:szCs w:val="16"/>
              </w:rPr>
            </w:pPr>
            <w:ins w:id="1643" w:author="柠栀" w:date="2025-05-07T11:28:58Z">
              <w:r>
                <w:rPr>
                  <w:rFonts w:hint="default" w:ascii="Segoe UI" w:hAnsi="Segoe UI" w:eastAsia="Segoe UI" w:cs="Segoe UI"/>
                  <w:i w:val="0"/>
                  <w:iCs w:val="0"/>
                  <w:caps w:val="0"/>
                  <w:color w:val="000000"/>
                  <w:spacing w:val="0"/>
                  <w:kern w:val="0"/>
                  <w:sz w:val="16"/>
                  <w:szCs w:val="16"/>
                  <w:lang w:val="en-US" w:eastAsia="zh-CN" w:bidi="ar"/>
                </w:rPr>
                <w:t>4</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59BE6579">
            <w:pPr>
              <w:keepNext w:val="0"/>
              <w:keepLines w:val="0"/>
              <w:widowControl/>
              <w:suppressLineNumbers w:val="0"/>
              <w:jc w:val="left"/>
              <w:rPr>
                <w:ins w:id="1644" w:author="柠栀" w:date="2025-05-07T11:28:58Z"/>
                <w:rFonts w:hint="default" w:ascii="Segoe UI" w:hAnsi="Segoe UI" w:eastAsia="Segoe UI" w:cs="Segoe UI"/>
                <w:i w:val="0"/>
                <w:iCs w:val="0"/>
                <w:caps w:val="0"/>
                <w:color w:val="000000"/>
                <w:spacing w:val="0"/>
                <w:sz w:val="16"/>
                <w:szCs w:val="16"/>
                <w:lang w:val="en-US"/>
              </w:rPr>
            </w:pPr>
            <w:ins w:id="1645" w:author="柠栀" w:date="2025-05-07T11:28:58Z">
              <w:r>
                <w:rPr>
                  <w:rFonts w:hint="default" w:ascii="Segoe UI" w:hAnsi="Segoe UI" w:eastAsia="Segoe UI" w:cs="Segoe UI"/>
                  <w:i w:val="0"/>
                  <w:iCs w:val="0"/>
                  <w:caps w:val="0"/>
                  <w:color w:val="000000"/>
                  <w:spacing w:val="0"/>
                  <w:kern w:val="0"/>
                  <w:sz w:val="16"/>
                  <w:szCs w:val="16"/>
                  <w:lang w:val="en-US" w:eastAsia="zh-CN" w:bidi="ar"/>
                </w:rPr>
                <w:t>FNC - 0</w:t>
              </w:r>
            </w:ins>
            <w:ins w:id="1646" w:author="柠栀" w:date="2025-05-07T11:28:58Z">
              <w:r>
                <w:rPr>
                  <w:rFonts w:hint="eastAsia" w:ascii="Segoe UI" w:hAnsi="Segoe UI" w:eastAsia="Segoe UI" w:cs="Segoe UI"/>
                  <w:i w:val="0"/>
                  <w:iCs w:val="0"/>
                  <w:caps w:val="0"/>
                  <w:color w:val="000000"/>
                  <w:spacing w:val="0"/>
                  <w:kern w:val="0"/>
                  <w:sz w:val="16"/>
                  <w:szCs w:val="16"/>
                  <w:lang w:val="en-US" w:eastAsia="zh-CN" w:bidi="ar"/>
                </w:rPr>
                <w:t>4</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50F93A06">
            <w:pPr>
              <w:keepNext w:val="0"/>
              <w:keepLines w:val="0"/>
              <w:widowControl/>
              <w:suppressLineNumbers w:val="0"/>
              <w:jc w:val="left"/>
              <w:rPr>
                <w:ins w:id="1647" w:author="柠栀" w:date="2025-05-07T11:28:58Z"/>
                <w:rFonts w:hint="default" w:ascii="Segoe UI" w:hAnsi="Segoe UI" w:eastAsia="Segoe UI" w:cs="Segoe UI"/>
                <w:i w:val="0"/>
                <w:iCs w:val="0"/>
                <w:caps w:val="0"/>
                <w:color w:val="000000"/>
                <w:spacing w:val="0"/>
                <w:sz w:val="16"/>
                <w:szCs w:val="16"/>
              </w:rPr>
            </w:pPr>
            <w:ins w:id="1648" w:author="柠栀" w:date="2025-05-07T11:28:58Z">
              <w:r>
                <w:rPr>
                  <w:rFonts w:hint="default" w:ascii="Segoe UI" w:hAnsi="Segoe UI" w:eastAsia="Segoe UI" w:cs="Segoe UI"/>
                  <w:i w:val="0"/>
                  <w:iCs w:val="0"/>
                  <w:caps w:val="0"/>
                  <w:color w:val="000000"/>
                  <w:spacing w:val="0"/>
                  <w:kern w:val="0"/>
                  <w:sz w:val="16"/>
                  <w:szCs w:val="16"/>
                  <w:lang w:val="en-US" w:eastAsia="zh-CN" w:bidi="ar"/>
                </w:rPr>
                <w:t>可用性、性能</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60EF7BB9">
            <w:pPr>
              <w:keepNext w:val="0"/>
              <w:keepLines w:val="0"/>
              <w:widowControl/>
              <w:suppressLineNumbers w:val="0"/>
              <w:jc w:val="left"/>
              <w:rPr>
                <w:ins w:id="1649" w:author="柠栀" w:date="2025-05-07T11:28:58Z"/>
                <w:rFonts w:hint="default" w:ascii="Segoe UI" w:hAnsi="Segoe UI" w:eastAsia="Segoe UI" w:cs="Segoe UI"/>
                <w:i w:val="0"/>
                <w:iCs w:val="0"/>
                <w:caps w:val="0"/>
                <w:color w:val="000000"/>
                <w:spacing w:val="0"/>
                <w:sz w:val="16"/>
                <w:szCs w:val="16"/>
              </w:rPr>
            </w:pPr>
            <w:ins w:id="1650" w:author="柠栀" w:date="2025-05-07T11:28:58Z">
              <w:r>
                <w:rPr>
                  <w:rFonts w:hint="default"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1882AD87">
            <w:pPr>
              <w:keepNext w:val="0"/>
              <w:keepLines w:val="0"/>
              <w:widowControl/>
              <w:suppressLineNumbers w:val="0"/>
              <w:jc w:val="left"/>
              <w:rPr>
                <w:ins w:id="1651" w:author="柠栀" w:date="2025-05-07T11:28:58Z"/>
                <w:rFonts w:hint="default" w:ascii="Segoe UI" w:hAnsi="Segoe UI" w:eastAsia="Segoe UI" w:cs="Segoe UI"/>
                <w:i w:val="0"/>
                <w:iCs w:val="0"/>
                <w:caps w:val="0"/>
                <w:color w:val="000000"/>
                <w:spacing w:val="0"/>
                <w:sz w:val="16"/>
                <w:szCs w:val="16"/>
              </w:rPr>
            </w:pPr>
            <w:ins w:id="1652" w:author="柠栀" w:date="2025-05-07T11:28:58Z">
              <w:r>
                <w:rPr>
                  <w:rFonts w:hint="default" w:ascii="Segoe UI" w:hAnsi="Segoe UI" w:eastAsia="Segoe UI" w:cs="Segoe UI"/>
                  <w:i w:val="0"/>
                  <w:iCs w:val="0"/>
                  <w:caps w:val="0"/>
                  <w:color w:val="000000"/>
                  <w:spacing w:val="0"/>
                  <w:kern w:val="0"/>
                  <w:sz w:val="16"/>
                  <w:szCs w:val="16"/>
                  <w:lang w:val="en-US" w:eastAsia="zh-CN" w:bidi="ar"/>
                </w:rPr>
                <w:t>4</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19035370">
            <w:pPr>
              <w:keepNext w:val="0"/>
              <w:keepLines w:val="0"/>
              <w:widowControl/>
              <w:suppressLineNumbers w:val="0"/>
              <w:jc w:val="left"/>
              <w:rPr>
                <w:ins w:id="1653" w:author="柠栀" w:date="2025-05-07T11:28:58Z"/>
                <w:rFonts w:hint="default" w:ascii="Segoe UI" w:hAnsi="Segoe UI" w:eastAsia="Segoe UI" w:cs="Segoe UI"/>
                <w:i w:val="0"/>
                <w:iCs w:val="0"/>
                <w:caps w:val="0"/>
                <w:color w:val="000000"/>
                <w:spacing w:val="0"/>
                <w:sz w:val="16"/>
                <w:szCs w:val="16"/>
              </w:rPr>
            </w:pPr>
            <w:ins w:id="1654" w:author="柠栀" w:date="2025-05-07T11:28:58Z">
              <w:r>
                <w:rPr>
                  <w:rFonts w:hint="default" w:ascii="Segoe UI" w:hAnsi="Segoe UI" w:eastAsia="Segoe UI" w:cs="Segoe UI"/>
                  <w:i w:val="0"/>
                  <w:iCs w:val="0"/>
                  <w:caps w:val="0"/>
                  <w:color w:val="000000"/>
                  <w:spacing w:val="0"/>
                  <w:kern w:val="0"/>
                  <w:sz w:val="16"/>
                  <w:szCs w:val="16"/>
                  <w:lang w:val="en-US" w:eastAsia="zh-CN" w:bidi="ar"/>
                </w:rPr>
                <w:t>4</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00B29EDC">
            <w:pPr>
              <w:keepNext w:val="0"/>
              <w:keepLines w:val="0"/>
              <w:widowControl/>
              <w:suppressLineNumbers w:val="0"/>
              <w:jc w:val="left"/>
              <w:rPr>
                <w:ins w:id="1655" w:author="柠栀" w:date="2025-05-07T11:28:58Z"/>
                <w:rFonts w:hint="default" w:ascii="Segoe UI" w:hAnsi="Segoe UI" w:eastAsia="Segoe UI" w:cs="Segoe UI"/>
                <w:i w:val="0"/>
                <w:iCs w:val="0"/>
                <w:caps w:val="0"/>
                <w:color w:val="000000"/>
                <w:spacing w:val="0"/>
                <w:sz w:val="16"/>
                <w:szCs w:val="16"/>
              </w:rPr>
            </w:pPr>
            <w:ins w:id="1656" w:author="柠栀" w:date="2025-05-07T11:28:58Z">
              <w:r>
                <w:rPr>
                  <w:rFonts w:hint="default" w:ascii="Segoe UI" w:hAnsi="Segoe UI" w:eastAsia="Segoe UI" w:cs="Segoe UI"/>
                  <w:i w:val="0"/>
                  <w:iCs w:val="0"/>
                  <w:caps w:val="0"/>
                  <w:color w:val="000000"/>
                  <w:spacing w:val="0"/>
                  <w:kern w:val="0"/>
                  <w:sz w:val="16"/>
                  <w:szCs w:val="16"/>
                  <w:lang w:val="en-US" w:eastAsia="zh-CN" w:bidi="ar"/>
                </w:rPr>
                <w:t>3×0.4 + 4×0.3 + 4×0.3 = 3.6</w:t>
              </w:r>
            </w:ins>
          </w:p>
        </w:tc>
      </w:tr>
      <w:tr w14:paraId="475E7A2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ins w:id="1657" w:author="柠栀" w:date="2025-05-07T11:28:58Z"/>
        </w:trPr>
        <w:tc>
          <w:tcPr>
            <w:tcW w:w="0" w:type="auto"/>
            <w:tcBorders>
              <w:top w:val="nil"/>
              <w:left w:val="nil"/>
              <w:bottom w:val="nil"/>
            </w:tcBorders>
            <w:shd w:val="clear" w:color="auto" w:fill="FFFFFF"/>
            <w:tcMar>
              <w:top w:w="120" w:type="dxa"/>
              <w:left w:w="180" w:type="dxa"/>
              <w:bottom w:w="120" w:type="dxa"/>
              <w:right w:w="180" w:type="dxa"/>
            </w:tcMar>
            <w:vAlign w:val="center"/>
          </w:tcPr>
          <w:p w14:paraId="61DCB5A2">
            <w:pPr>
              <w:keepNext w:val="0"/>
              <w:keepLines w:val="0"/>
              <w:widowControl/>
              <w:suppressLineNumbers w:val="0"/>
              <w:jc w:val="left"/>
              <w:rPr>
                <w:ins w:id="1658" w:author="柠栀" w:date="2025-05-07T11:28:58Z"/>
                <w:rFonts w:hint="default" w:ascii="Segoe UI" w:hAnsi="Segoe UI" w:eastAsia="Segoe UI" w:cs="Segoe UI"/>
                <w:i w:val="0"/>
                <w:iCs w:val="0"/>
                <w:caps w:val="0"/>
                <w:color w:val="000000"/>
                <w:spacing w:val="0"/>
                <w:sz w:val="16"/>
                <w:szCs w:val="16"/>
              </w:rPr>
            </w:pPr>
            <w:ins w:id="1659" w:author="柠栀" w:date="2025-05-07T11:28:58Z">
              <w:r>
                <w:rPr>
                  <w:rFonts w:hint="default" w:ascii="Segoe UI" w:hAnsi="Segoe UI" w:eastAsia="Segoe UI" w:cs="Segoe UI"/>
                  <w:i w:val="0"/>
                  <w:iCs w:val="0"/>
                  <w:caps w:val="0"/>
                  <w:color w:val="000000"/>
                  <w:spacing w:val="0"/>
                  <w:kern w:val="0"/>
                  <w:sz w:val="16"/>
                  <w:szCs w:val="16"/>
                  <w:lang w:val="en-US" w:eastAsia="zh-CN" w:bidi="ar"/>
                </w:rPr>
                <w:t>5</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442E9396">
            <w:pPr>
              <w:keepNext w:val="0"/>
              <w:keepLines w:val="0"/>
              <w:widowControl/>
              <w:suppressLineNumbers w:val="0"/>
              <w:jc w:val="left"/>
              <w:rPr>
                <w:ins w:id="1660" w:author="柠栀" w:date="2025-05-07T11:28:58Z"/>
                <w:rFonts w:hint="default" w:ascii="Segoe UI" w:hAnsi="Segoe UI" w:eastAsia="Segoe UI" w:cs="Segoe UI"/>
                <w:i w:val="0"/>
                <w:iCs w:val="0"/>
                <w:caps w:val="0"/>
                <w:color w:val="000000"/>
                <w:spacing w:val="0"/>
                <w:sz w:val="16"/>
                <w:szCs w:val="16"/>
                <w:lang w:val="en-US"/>
              </w:rPr>
            </w:pPr>
            <w:ins w:id="1661" w:author="柠栀" w:date="2025-05-07T11:28:58Z">
              <w:r>
                <w:rPr>
                  <w:rFonts w:hint="default" w:ascii="Segoe UI" w:hAnsi="Segoe UI" w:eastAsia="Segoe UI" w:cs="Segoe UI"/>
                  <w:i w:val="0"/>
                  <w:iCs w:val="0"/>
                  <w:caps w:val="0"/>
                  <w:color w:val="000000"/>
                  <w:spacing w:val="0"/>
                  <w:kern w:val="0"/>
                  <w:sz w:val="16"/>
                  <w:szCs w:val="16"/>
                  <w:lang w:val="en-US" w:eastAsia="zh-CN" w:bidi="ar"/>
                </w:rPr>
                <w:t>FNC - 0</w:t>
              </w:r>
            </w:ins>
            <w:ins w:id="1662" w:author="柠栀" w:date="2025-05-07T11:28:58Z">
              <w:r>
                <w:rPr>
                  <w:rFonts w:hint="eastAsia" w:ascii="Segoe UI" w:hAnsi="Segoe UI" w:eastAsia="Segoe UI" w:cs="Segoe UI"/>
                  <w:i w:val="0"/>
                  <w:iCs w:val="0"/>
                  <w:caps w:val="0"/>
                  <w:color w:val="000000"/>
                  <w:spacing w:val="0"/>
                  <w:kern w:val="0"/>
                  <w:sz w:val="16"/>
                  <w:szCs w:val="16"/>
                  <w:lang w:val="en-US" w:eastAsia="zh-CN" w:bidi="ar"/>
                </w:rPr>
                <w:t>5</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6A0C857E">
            <w:pPr>
              <w:keepNext w:val="0"/>
              <w:keepLines w:val="0"/>
              <w:widowControl/>
              <w:suppressLineNumbers w:val="0"/>
              <w:jc w:val="left"/>
              <w:rPr>
                <w:ins w:id="1663" w:author="柠栀" w:date="2025-05-07T11:28:58Z"/>
                <w:rFonts w:hint="default" w:ascii="Segoe UI" w:hAnsi="Segoe UI" w:eastAsia="Segoe UI" w:cs="Segoe UI"/>
                <w:i w:val="0"/>
                <w:iCs w:val="0"/>
                <w:caps w:val="0"/>
                <w:color w:val="000000"/>
                <w:spacing w:val="0"/>
                <w:sz w:val="16"/>
                <w:szCs w:val="16"/>
              </w:rPr>
            </w:pPr>
            <w:ins w:id="1664" w:author="柠栀" w:date="2025-05-07T11:28:58Z">
              <w:r>
                <w:rPr>
                  <w:rFonts w:hint="default" w:ascii="Segoe UI" w:hAnsi="Segoe UI" w:eastAsia="Segoe UI" w:cs="Segoe UI"/>
                  <w:i w:val="0"/>
                  <w:iCs w:val="0"/>
                  <w:caps w:val="0"/>
                  <w:color w:val="000000"/>
                  <w:spacing w:val="0"/>
                  <w:kern w:val="0"/>
                  <w:sz w:val="16"/>
                  <w:szCs w:val="16"/>
                  <w:lang w:val="en-US" w:eastAsia="zh-CN" w:bidi="ar"/>
                </w:rPr>
                <w:t>安全性</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3DAE77B">
            <w:pPr>
              <w:keepNext w:val="0"/>
              <w:keepLines w:val="0"/>
              <w:widowControl/>
              <w:suppressLineNumbers w:val="0"/>
              <w:jc w:val="left"/>
              <w:rPr>
                <w:ins w:id="1665" w:author="柠栀" w:date="2025-05-07T11:28:58Z"/>
                <w:rFonts w:hint="default" w:ascii="Segoe UI" w:hAnsi="Segoe UI" w:eastAsia="Segoe UI" w:cs="Segoe UI"/>
                <w:i w:val="0"/>
                <w:iCs w:val="0"/>
                <w:caps w:val="0"/>
                <w:color w:val="000000"/>
                <w:spacing w:val="0"/>
                <w:sz w:val="16"/>
                <w:szCs w:val="16"/>
              </w:rPr>
            </w:pPr>
            <w:ins w:id="1666" w:author="柠栀" w:date="2025-05-07T11:28:58Z">
              <w:r>
                <w:rPr>
                  <w:rFonts w:hint="default" w:ascii="Segoe UI" w:hAnsi="Segoe UI" w:eastAsia="Segoe UI" w:cs="Segoe UI"/>
                  <w:i w:val="0"/>
                  <w:iCs w:val="0"/>
                  <w:caps w:val="0"/>
                  <w:color w:val="000000"/>
                  <w:spacing w:val="0"/>
                  <w:kern w:val="0"/>
                  <w:sz w:val="16"/>
                  <w:szCs w:val="16"/>
                  <w:lang w:val="en-US" w:eastAsia="zh-CN" w:bidi="ar"/>
                </w:rPr>
                <w:t>4</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295DB6B9">
            <w:pPr>
              <w:keepNext w:val="0"/>
              <w:keepLines w:val="0"/>
              <w:widowControl/>
              <w:suppressLineNumbers w:val="0"/>
              <w:jc w:val="left"/>
              <w:rPr>
                <w:ins w:id="1667" w:author="柠栀" w:date="2025-05-07T11:28:58Z"/>
                <w:rFonts w:hint="default" w:ascii="Segoe UI" w:hAnsi="Segoe UI" w:eastAsia="Segoe UI" w:cs="Segoe UI"/>
                <w:i w:val="0"/>
                <w:iCs w:val="0"/>
                <w:caps w:val="0"/>
                <w:color w:val="000000"/>
                <w:spacing w:val="0"/>
                <w:sz w:val="16"/>
                <w:szCs w:val="16"/>
              </w:rPr>
            </w:pPr>
            <w:ins w:id="1668" w:author="柠栀" w:date="2025-05-07T11:28:58Z">
              <w:r>
                <w:rPr>
                  <w:rFonts w:hint="default"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33E132E6">
            <w:pPr>
              <w:keepNext w:val="0"/>
              <w:keepLines w:val="0"/>
              <w:widowControl/>
              <w:suppressLineNumbers w:val="0"/>
              <w:jc w:val="left"/>
              <w:rPr>
                <w:ins w:id="1669" w:author="柠栀" w:date="2025-05-07T11:28:58Z"/>
                <w:rFonts w:hint="default" w:ascii="Segoe UI" w:hAnsi="Segoe UI" w:eastAsia="Segoe UI" w:cs="Segoe UI"/>
                <w:i w:val="0"/>
                <w:iCs w:val="0"/>
                <w:caps w:val="0"/>
                <w:color w:val="000000"/>
                <w:spacing w:val="0"/>
                <w:sz w:val="16"/>
                <w:szCs w:val="16"/>
              </w:rPr>
            </w:pPr>
            <w:ins w:id="1670" w:author="柠栀" w:date="2025-05-07T11:28:58Z">
              <w:r>
                <w:rPr>
                  <w:rFonts w:hint="default"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102FB5D5">
            <w:pPr>
              <w:keepNext w:val="0"/>
              <w:keepLines w:val="0"/>
              <w:widowControl/>
              <w:suppressLineNumbers w:val="0"/>
              <w:jc w:val="left"/>
              <w:rPr>
                <w:ins w:id="1671" w:author="柠栀" w:date="2025-05-07T11:28:58Z"/>
                <w:rFonts w:hint="default" w:ascii="Segoe UI" w:hAnsi="Segoe UI" w:eastAsia="Segoe UI" w:cs="Segoe UI"/>
                <w:i w:val="0"/>
                <w:iCs w:val="0"/>
                <w:caps w:val="0"/>
                <w:color w:val="000000"/>
                <w:spacing w:val="0"/>
                <w:sz w:val="16"/>
                <w:szCs w:val="16"/>
              </w:rPr>
            </w:pPr>
            <w:ins w:id="1672" w:author="柠栀" w:date="2025-05-07T11:28:58Z">
              <w:r>
                <w:rPr>
                  <w:rFonts w:hint="default" w:ascii="Segoe UI" w:hAnsi="Segoe UI" w:eastAsia="Segoe UI" w:cs="Segoe UI"/>
                  <w:i w:val="0"/>
                  <w:iCs w:val="0"/>
                  <w:caps w:val="0"/>
                  <w:color w:val="000000"/>
                  <w:spacing w:val="0"/>
                  <w:kern w:val="0"/>
                  <w:sz w:val="16"/>
                  <w:szCs w:val="16"/>
                  <w:lang w:val="en-US" w:eastAsia="zh-CN" w:bidi="ar"/>
                </w:rPr>
                <w:t>4×0.4 + 3×0.3 + 3×0.3 = 3.4</w:t>
              </w:r>
            </w:ins>
          </w:p>
        </w:tc>
      </w:tr>
      <w:tr w14:paraId="0FA6FA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ins w:id="1673" w:author="柠栀" w:date="2025-05-07T11:28:58Z"/>
        </w:trPr>
        <w:tc>
          <w:tcPr>
            <w:tcW w:w="0" w:type="auto"/>
            <w:tcBorders>
              <w:top w:val="nil"/>
              <w:left w:val="nil"/>
              <w:bottom w:val="nil"/>
            </w:tcBorders>
            <w:shd w:val="clear" w:color="auto" w:fill="FFFFFF"/>
            <w:tcMar>
              <w:top w:w="120" w:type="dxa"/>
              <w:left w:w="180" w:type="dxa"/>
              <w:bottom w:w="120" w:type="dxa"/>
              <w:right w:w="180" w:type="dxa"/>
            </w:tcMar>
            <w:vAlign w:val="center"/>
          </w:tcPr>
          <w:p w14:paraId="6BF81E61">
            <w:pPr>
              <w:keepNext w:val="0"/>
              <w:keepLines w:val="0"/>
              <w:widowControl/>
              <w:suppressLineNumbers w:val="0"/>
              <w:jc w:val="left"/>
              <w:rPr>
                <w:ins w:id="1674" w:author="柠栀" w:date="2025-05-07T11:28:58Z"/>
                <w:rFonts w:hint="default" w:ascii="Segoe UI" w:hAnsi="Segoe UI" w:eastAsia="Segoe UI" w:cs="Segoe UI"/>
                <w:i w:val="0"/>
                <w:iCs w:val="0"/>
                <w:caps w:val="0"/>
                <w:color w:val="000000"/>
                <w:spacing w:val="0"/>
                <w:sz w:val="16"/>
                <w:szCs w:val="16"/>
              </w:rPr>
            </w:pPr>
            <w:ins w:id="1675" w:author="柠栀" w:date="2025-05-07T11:28:58Z">
              <w:r>
                <w:rPr>
                  <w:rFonts w:hint="default" w:ascii="Segoe UI" w:hAnsi="Segoe UI" w:eastAsia="Segoe UI" w:cs="Segoe UI"/>
                  <w:i w:val="0"/>
                  <w:iCs w:val="0"/>
                  <w:caps w:val="0"/>
                  <w:color w:val="000000"/>
                  <w:spacing w:val="0"/>
                  <w:kern w:val="0"/>
                  <w:sz w:val="16"/>
                  <w:szCs w:val="16"/>
                  <w:lang w:val="en-US" w:eastAsia="zh-CN" w:bidi="ar"/>
                </w:rPr>
                <w:t>6</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5F1173EF">
            <w:pPr>
              <w:keepNext w:val="0"/>
              <w:keepLines w:val="0"/>
              <w:widowControl/>
              <w:suppressLineNumbers w:val="0"/>
              <w:jc w:val="left"/>
              <w:rPr>
                <w:ins w:id="1676" w:author="柠栀" w:date="2025-05-07T11:28:58Z"/>
                <w:rFonts w:hint="default" w:ascii="Segoe UI" w:hAnsi="Segoe UI" w:eastAsia="Segoe UI" w:cs="Segoe UI"/>
                <w:i w:val="0"/>
                <w:iCs w:val="0"/>
                <w:caps w:val="0"/>
                <w:color w:val="000000"/>
                <w:spacing w:val="0"/>
                <w:sz w:val="16"/>
                <w:szCs w:val="16"/>
                <w:lang w:val="en-US"/>
              </w:rPr>
            </w:pPr>
            <w:ins w:id="1677" w:author="柠栀" w:date="2025-05-07T11:28:58Z">
              <w:r>
                <w:rPr>
                  <w:rFonts w:hint="default" w:ascii="Segoe UI" w:hAnsi="Segoe UI" w:eastAsia="Segoe UI" w:cs="Segoe UI"/>
                  <w:i w:val="0"/>
                  <w:iCs w:val="0"/>
                  <w:caps w:val="0"/>
                  <w:color w:val="000000"/>
                  <w:spacing w:val="0"/>
                  <w:kern w:val="0"/>
                  <w:sz w:val="16"/>
                  <w:szCs w:val="16"/>
                  <w:lang w:val="en-US" w:eastAsia="zh-CN" w:bidi="ar"/>
                </w:rPr>
                <w:t>FNC -</w:t>
              </w:r>
            </w:ins>
            <w:ins w:id="1678" w:author="柠栀" w:date="2025-05-07T11:28:58Z">
              <w:r>
                <w:rPr>
                  <w:rFonts w:hint="eastAsia" w:ascii="Segoe UI" w:hAnsi="Segoe UI" w:eastAsia="Segoe UI" w:cs="Segoe UI"/>
                  <w:i w:val="0"/>
                  <w:iCs w:val="0"/>
                  <w:caps w:val="0"/>
                  <w:color w:val="000000"/>
                  <w:spacing w:val="0"/>
                  <w:kern w:val="0"/>
                  <w:sz w:val="16"/>
                  <w:szCs w:val="16"/>
                  <w:lang w:val="en-US" w:eastAsia="zh-CN" w:bidi="ar"/>
                </w:rPr>
                <w:t>06</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45BC8CD4">
            <w:pPr>
              <w:keepNext w:val="0"/>
              <w:keepLines w:val="0"/>
              <w:widowControl/>
              <w:suppressLineNumbers w:val="0"/>
              <w:jc w:val="left"/>
              <w:rPr>
                <w:ins w:id="1679" w:author="柠栀" w:date="2025-05-07T11:28:58Z"/>
                <w:rFonts w:hint="default" w:ascii="Segoe UI" w:hAnsi="Segoe UI" w:eastAsia="Segoe UI" w:cs="Segoe UI"/>
                <w:i w:val="0"/>
                <w:iCs w:val="0"/>
                <w:caps w:val="0"/>
                <w:color w:val="000000"/>
                <w:spacing w:val="0"/>
                <w:sz w:val="16"/>
                <w:szCs w:val="16"/>
              </w:rPr>
            </w:pPr>
            <w:ins w:id="1680" w:author="柠栀" w:date="2025-05-07T11:28:58Z">
              <w:r>
                <w:rPr>
                  <w:rFonts w:hint="default" w:ascii="Segoe UI" w:hAnsi="Segoe UI" w:eastAsia="Segoe UI" w:cs="Segoe UI"/>
                  <w:i w:val="0"/>
                  <w:iCs w:val="0"/>
                  <w:caps w:val="0"/>
                  <w:color w:val="000000"/>
                  <w:spacing w:val="0"/>
                  <w:kern w:val="0"/>
                  <w:sz w:val="16"/>
                  <w:szCs w:val="16"/>
                  <w:lang w:val="en-US" w:eastAsia="zh-CN" w:bidi="ar"/>
                </w:rPr>
                <w:t>安全性、可用性、性能</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4B1CE63E">
            <w:pPr>
              <w:keepNext w:val="0"/>
              <w:keepLines w:val="0"/>
              <w:widowControl/>
              <w:suppressLineNumbers w:val="0"/>
              <w:jc w:val="left"/>
              <w:rPr>
                <w:ins w:id="1681" w:author="柠栀" w:date="2025-05-07T11:28:58Z"/>
                <w:rFonts w:hint="default" w:ascii="Segoe UI" w:hAnsi="Segoe UI" w:eastAsia="Segoe UI" w:cs="Segoe UI"/>
                <w:i w:val="0"/>
                <w:iCs w:val="0"/>
                <w:caps w:val="0"/>
                <w:color w:val="000000"/>
                <w:spacing w:val="0"/>
                <w:sz w:val="16"/>
                <w:szCs w:val="16"/>
              </w:rPr>
            </w:pPr>
            <w:ins w:id="1682" w:author="柠栀" w:date="2025-05-07T11:28:58Z">
              <w:r>
                <w:rPr>
                  <w:rFonts w:hint="default" w:ascii="Segoe UI" w:hAnsi="Segoe UI" w:eastAsia="Segoe UI" w:cs="Segoe UI"/>
                  <w:i w:val="0"/>
                  <w:iCs w:val="0"/>
                  <w:caps w:val="0"/>
                  <w:color w:val="000000"/>
                  <w:spacing w:val="0"/>
                  <w:kern w:val="0"/>
                  <w:sz w:val="16"/>
                  <w:szCs w:val="16"/>
                  <w:lang w:val="en-US" w:eastAsia="zh-CN" w:bidi="ar"/>
                </w:rPr>
                <w:t>4</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4BD2AD48">
            <w:pPr>
              <w:keepNext w:val="0"/>
              <w:keepLines w:val="0"/>
              <w:widowControl/>
              <w:suppressLineNumbers w:val="0"/>
              <w:jc w:val="left"/>
              <w:rPr>
                <w:ins w:id="1683" w:author="柠栀" w:date="2025-05-07T11:28:58Z"/>
                <w:rFonts w:hint="default" w:ascii="Segoe UI" w:hAnsi="Segoe UI" w:eastAsia="Segoe UI" w:cs="Segoe UI"/>
                <w:i w:val="0"/>
                <w:iCs w:val="0"/>
                <w:caps w:val="0"/>
                <w:color w:val="000000"/>
                <w:spacing w:val="0"/>
                <w:sz w:val="16"/>
                <w:szCs w:val="16"/>
              </w:rPr>
            </w:pPr>
            <w:ins w:id="1684" w:author="柠栀" w:date="2025-05-07T11:28:58Z">
              <w:r>
                <w:rPr>
                  <w:rFonts w:hint="default"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55FABB71">
            <w:pPr>
              <w:keepNext w:val="0"/>
              <w:keepLines w:val="0"/>
              <w:widowControl/>
              <w:suppressLineNumbers w:val="0"/>
              <w:jc w:val="left"/>
              <w:rPr>
                <w:ins w:id="1685" w:author="柠栀" w:date="2025-05-07T11:28:58Z"/>
                <w:rFonts w:hint="default" w:ascii="Segoe UI" w:hAnsi="Segoe UI" w:eastAsia="Segoe UI" w:cs="Segoe UI"/>
                <w:i w:val="0"/>
                <w:iCs w:val="0"/>
                <w:caps w:val="0"/>
                <w:color w:val="000000"/>
                <w:spacing w:val="0"/>
                <w:sz w:val="16"/>
                <w:szCs w:val="16"/>
              </w:rPr>
            </w:pPr>
            <w:ins w:id="1686" w:author="柠栀" w:date="2025-05-07T11:28:58Z">
              <w:r>
                <w:rPr>
                  <w:rFonts w:hint="default"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63402CCF">
            <w:pPr>
              <w:keepNext w:val="0"/>
              <w:keepLines w:val="0"/>
              <w:widowControl/>
              <w:suppressLineNumbers w:val="0"/>
              <w:jc w:val="left"/>
              <w:rPr>
                <w:ins w:id="1687" w:author="柠栀" w:date="2025-05-07T11:28:58Z"/>
                <w:rFonts w:hint="default" w:ascii="Segoe UI" w:hAnsi="Segoe UI" w:eastAsia="Segoe UI" w:cs="Segoe UI"/>
                <w:i w:val="0"/>
                <w:iCs w:val="0"/>
                <w:caps w:val="0"/>
                <w:color w:val="000000"/>
                <w:spacing w:val="0"/>
                <w:sz w:val="16"/>
                <w:szCs w:val="16"/>
              </w:rPr>
            </w:pPr>
            <w:ins w:id="1688" w:author="柠栀" w:date="2025-05-07T11:28:58Z">
              <w:r>
                <w:rPr>
                  <w:rFonts w:hint="default" w:ascii="Segoe UI" w:hAnsi="Segoe UI" w:eastAsia="Segoe UI" w:cs="Segoe UI"/>
                  <w:i w:val="0"/>
                  <w:iCs w:val="0"/>
                  <w:caps w:val="0"/>
                  <w:color w:val="000000"/>
                  <w:spacing w:val="0"/>
                  <w:kern w:val="0"/>
                  <w:sz w:val="16"/>
                  <w:szCs w:val="16"/>
                  <w:lang w:val="en-US" w:eastAsia="zh-CN" w:bidi="ar"/>
                </w:rPr>
                <w:t>4×0.4 + 3×0.3 + 3×0.3 = 3.4</w:t>
              </w:r>
            </w:ins>
          </w:p>
        </w:tc>
      </w:tr>
      <w:tr w14:paraId="1504234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ins w:id="1689" w:author="柠栀" w:date="2025-05-07T11:28:58Z"/>
        </w:trPr>
        <w:tc>
          <w:tcPr>
            <w:tcW w:w="0" w:type="auto"/>
            <w:tcBorders>
              <w:top w:val="nil"/>
              <w:left w:val="nil"/>
              <w:bottom w:val="nil"/>
            </w:tcBorders>
            <w:shd w:val="clear" w:color="auto" w:fill="FFFFFF"/>
            <w:tcMar>
              <w:top w:w="120" w:type="dxa"/>
              <w:left w:w="180" w:type="dxa"/>
              <w:bottom w:w="120" w:type="dxa"/>
              <w:right w:w="180" w:type="dxa"/>
            </w:tcMar>
            <w:vAlign w:val="center"/>
          </w:tcPr>
          <w:p w14:paraId="7A4F914B">
            <w:pPr>
              <w:keepNext w:val="0"/>
              <w:keepLines w:val="0"/>
              <w:widowControl/>
              <w:suppressLineNumbers w:val="0"/>
              <w:jc w:val="left"/>
              <w:rPr>
                <w:ins w:id="1690" w:author="柠栀" w:date="2025-05-07T11:28:58Z"/>
                <w:rFonts w:hint="default" w:ascii="Segoe UI" w:hAnsi="Segoe UI" w:eastAsia="Segoe UI" w:cs="Segoe UI"/>
                <w:i w:val="0"/>
                <w:iCs w:val="0"/>
                <w:caps w:val="0"/>
                <w:color w:val="000000"/>
                <w:spacing w:val="0"/>
                <w:sz w:val="16"/>
                <w:szCs w:val="16"/>
              </w:rPr>
            </w:pPr>
            <w:ins w:id="1691" w:author="柠栀" w:date="2025-05-07T11:28:58Z">
              <w:r>
                <w:rPr>
                  <w:rFonts w:hint="default" w:ascii="Segoe UI" w:hAnsi="Segoe UI" w:eastAsia="Segoe UI" w:cs="Segoe UI"/>
                  <w:i w:val="0"/>
                  <w:iCs w:val="0"/>
                  <w:caps w:val="0"/>
                  <w:color w:val="000000"/>
                  <w:spacing w:val="0"/>
                  <w:kern w:val="0"/>
                  <w:sz w:val="16"/>
                  <w:szCs w:val="16"/>
                  <w:lang w:val="en-US" w:eastAsia="zh-CN" w:bidi="ar"/>
                </w:rPr>
                <w:t>7</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3A52CCDA">
            <w:pPr>
              <w:keepNext w:val="0"/>
              <w:keepLines w:val="0"/>
              <w:widowControl/>
              <w:suppressLineNumbers w:val="0"/>
              <w:jc w:val="left"/>
              <w:rPr>
                <w:ins w:id="1692" w:author="柠栀" w:date="2025-05-07T11:28:58Z"/>
                <w:rFonts w:hint="default" w:ascii="Segoe UI" w:hAnsi="Segoe UI" w:eastAsia="Segoe UI" w:cs="Segoe UI"/>
                <w:i w:val="0"/>
                <w:iCs w:val="0"/>
                <w:caps w:val="0"/>
                <w:color w:val="000000"/>
                <w:spacing w:val="0"/>
                <w:kern w:val="0"/>
                <w:sz w:val="16"/>
                <w:szCs w:val="16"/>
                <w:lang w:val="en-US" w:eastAsia="zh-CN" w:bidi="ar"/>
              </w:rPr>
            </w:pPr>
            <w:ins w:id="1693" w:author="柠栀" w:date="2025-05-07T11:28:58Z">
              <w:r>
                <w:rPr>
                  <w:rFonts w:hint="default" w:ascii="Segoe UI" w:hAnsi="Segoe UI" w:eastAsia="Segoe UI" w:cs="Segoe UI"/>
                  <w:i w:val="0"/>
                  <w:iCs w:val="0"/>
                  <w:caps w:val="0"/>
                  <w:color w:val="000000"/>
                  <w:spacing w:val="0"/>
                  <w:kern w:val="0"/>
                  <w:sz w:val="16"/>
                  <w:szCs w:val="16"/>
                  <w:lang w:val="en-US" w:eastAsia="zh-CN" w:bidi="ar"/>
                </w:rPr>
                <w:t xml:space="preserve">FNC - </w:t>
              </w:r>
            </w:ins>
            <w:ins w:id="1694" w:author="柠栀" w:date="2025-05-07T11:28:58Z">
              <w:r>
                <w:rPr>
                  <w:rFonts w:hint="eastAsia" w:ascii="Segoe UI" w:hAnsi="Segoe UI" w:eastAsia="Segoe UI" w:cs="Segoe UI"/>
                  <w:i w:val="0"/>
                  <w:iCs w:val="0"/>
                  <w:caps w:val="0"/>
                  <w:color w:val="000000"/>
                  <w:spacing w:val="0"/>
                  <w:kern w:val="0"/>
                  <w:sz w:val="16"/>
                  <w:szCs w:val="16"/>
                  <w:lang w:val="en-US" w:eastAsia="zh-CN" w:bidi="ar"/>
                </w:rPr>
                <w:t>07</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38543CE0">
            <w:pPr>
              <w:keepNext w:val="0"/>
              <w:keepLines w:val="0"/>
              <w:widowControl/>
              <w:suppressLineNumbers w:val="0"/>
              <w:jc w:val="left"/>
              <w:rPr>
                <w:ins w:id="1695" w:author="柠栀" w:date="2025-05-07T11:28:58Z"/>
                <w:rFonts w:hint="default" w:ascii="Segoe UI" w:hAnsi="Segoe UI" w:eastAsia="Segoe UI" w:cs="Segoe UI"/>
                <w:i w:val="0"/>
                <w:iCs w:val="0"/>
                <w:caps w:val="0"/>
                <w:color w:val="000000"/>
                <w:spacing w:val="0"/>
                <w:sz w:val="16"/>
                <w:szCs w:val="16"/>
              </w:rPr>
            </w:pPr>
            <w:ins w:id="1696" w:author="柠栀" w:date="2025-05-07T11:28:58Z">
              <w:r>
                <w:rPr>
                  <w:rFonts w:hint="default" w:ascii="Segoe UI" w:hAnsi="Segoe UI" w:eastAsia="Segoe UI" w:cs="Segoe UI"/>
                  <w:i w:val="0"/>
                  <w:iCs w:val="0"/>
                  <w:caps w:val="0"/>
                  <w:color w:val="000000"/>
                  <w:spacing w:val="0"/>
                  <w:kern w:val="0"/>
                  <w:sz w:val="16"/>
                  <w:szCs w:val="16"/>
                  <w:lang w:val="en-US" w:eastAsia="zh-CN" w:bidi="ar"/>
                </w:rPr>
                <w:t>安全性、可用性、性能</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45BDA13C">
            <w:pPr>
              <w:keepNext w:val="0"/>
              <w:keepLines w:val="0"/>
              <w:widowControl/>
              <w:suppressLineNumbers w:val="0"/>
              <w:jc w:val="left"/>
              <w:rPr>
                <w:ins w:id="1697" w:author="柠栀" w:date="2025-05-07T11:28:58Z"/>
                <w:rFonts w:hint="default" w:ascii="Segoe UI" w:hAnsi="Segoe UI" w:eastAsia="Segoe UI" w:cs="Segoe UI"/>
                <w:i w:val="0"/>
                <w:iCs w:val="0"/>
                <w:caps w:val="0"/>
                <w:color w:val="000000"/>
                <w:spacing w:val="0"/>
                <w:sz w:val="16"/>
                <w:szCs w:val="16"/>
              </w:rPr>
            </w:pPr>
            <w:ins w:id="1698" w:author="柠栀" w:date="2025-05-07T11:28:58Z">
              <w:r>
                <w:rPr>
                  <w:rFonts w:hint="default" w:ascii="Segoe UI" w:hAnsi="Segoe UI" w:eastAsia="Segoe UI" w:cs="Segoe UI"/>
                  <w:i w:val="0"/>
                  <w:iCs w:val="0"/>
                  <w:caps w:val="0"/>
                  <w:color w:val="000000"/>
                  <w:spacing w:val="0"/>
                  <w:kern w:val="0"/>
                  <w:sz w:val="16"/>
                  <w:szCs w:val="16"/>
                  <w:lang w:val="en-US" w:eastAsia="zh-CN" w:bidi="ar"/>
                </w:rPr>
                <w:t>4</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2FF172D8">
            <w:pPr>
              <w:keepNext w:val="0"/>
              <w:keepLines w:val="0"/>
              <w:widowControl/>
              <w:suppressLineNumbers w:val="0"/>
              <w:jc w:val="left"/>
              <w:rPr>
                <w:ins w:id="1699" w:author="柠栀" w:date="2025-05-07T11:28:58Z"/>
                <w:rFonts w:hint="default" w:ascii="Segoe UI" w:hAnsi="Segoe UI" w:eastAsia="Segoe UI" w:cs="Segoe UI"/>
                <w:i w:val="0"/>
                <w:iCs w:val="0"/>
                <w:caps w:val="0"/>
                <w:color w:val="000000"/>
                <w:spacing w:val="0"/>
                <w:sz w:val="16"/>
                <w:szCs w:val="16"/>
              </w:rPr>
            </w:pPr>
            <w:ins w:id="1700" w:author="柠栀" w:date="2025-05-07T11:28:58Z">
              <w:r>
                <w:rPr>
                  <w:rFonts w:hint="default"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3B2E84EA">
            <w:pPr>
              <w:keepNext w:val="0"/>
              <w:keepLines w:val="0"/>
              <w:widowControl/>
              <w:suppressLineNumbers w:val="0"/>
              <w:jc w:val="left"/>
              <w:rPr>
                <w:ins w:id="1701" w:author="柠栀" w:date="2025-05-07T11:28:58Z"/>
                <w:rFonts w:hint="default" w:ascii="Segoe UI" w:hAnsi="Segoe UI" w:eastAsia="Segoe UI" w:cs="Segoe UI"/>
                <w:i w:val="0"/>
                <w:iCs w:val="0"/>
                <w:caps w:val="0"/>
                <w:color w:val="000000"/>
                <w:spacing w:val="0"/>
                <w:sz w:val="16"/>
                <w:szCs w:val="16"/>
              </w:rPr>
            </w:pPr>
            <w:ins w:id="1702" w:author="柠栀" w:date="2025-05-07T11:28:58Z">
              <w:r>
                <w:rPr>
                  <w:rFonts w:hint="default"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04878FB3">
            <w:pPr>
              <w:keepNext w:val="0"/>
              <w:keepLines w:val="0"/>
              <w:widowControl/>
              <w:suppressLineNumbers w:val="0"/>
              <w:jc w:val="left"/>
              <w:rPr>
                <w:ins w:id="1703" w:author="柠栀" w:date="2025-05-07T11:28:58Z"/>
                <w:rFonts w:hint="default" w:ascii="Segoe UI" w:hAnsi="Segoe UI" w:eastAsia="Segoe UI" w:cs="Segoe UI"/>
                <w:i w:val="0"/>
                <w:iCs w:val="0"/>
                <w:caps w:val="0"/>
                <w:color w:val="000000"/>
                <w:spacing w:val="0"/>
                <w:sz w:val="16"/>
                <w:szCs w:val="16"/>
              </w:rPr>
            </w:pPr>
            <w:ins w:id="1704" w:author="柠栀" w:date="2025-05-07T11:28:58Z">
              <w:r>
                <w:rPr>
                  <w:rFonts w:hint="default" w:ascii="Segoe UI" w:hAnsi="Segoe UI" w:eastAsia="Segoe UI" w:cs="Segoe UI"/>
                  <w:i w:val="0"/>
                  <w:iCs w:val="0"/>
                  <w:caps w:val="0"/>
                  <w:color w:val="000000"/>
                  <w:spacing w:val="0"/>
                  <w:kern w:val="0"/>
                  <w:sz w:val="16"/>
                  <w:szCs w:val="16"/>
                  <w:lang w:val="en-US" w:eastAsia="zh-CN" w:bidi="ar"/>
                </w:rPr>
                <w:t>4×0.4 + 3×0.3 + 3×0.3 = 3.4</w:t>
              </w:r>
            </w:ins>
          </w:p>
        </w:tc>
      </w:tr>
      <w:tr w14:paraId="6C7ECAE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ins w:id="1705" w:author="柠栀" w:date="2025-05-07T11:28:58Z"/>
        </w:trPr>
        <w:tc>
          <w:tcPr>
            <w:tcW w:w="0" w:type="auto"/>
            <w:tcBorders>
              <w:top w:val="nil"/>
              <w:left w:val="nil"/>
              <w:bottom w:val="nil"/>
            </w:tcBorders>
            <w:shd w:val="clear" w:color="auto" w:fill="FFFFFF"/>
            <w:tcMar>
              <w:top w:w="120" w:type="dxa"/>
              <w:left w:w="180" w:type="dxa"/>
              <w:bottom w:w="120" w:type="dxa"/>
              <w:right w:w="180" w:type="dxa"/>
            </w:tcMar>
            <w:vAlign w:val="center"/>
          </w:tcPr>
          <w:p w14:paraId="04315C03">
            <w:pPr>
              <w:keepNext w:val="0"/>
              <w:keepLines w:val="0"/>
              <w:widowControl/>
              <w:suppressLineNumbers w:val="0"/>
              <w:jc w:val="left"/>
              <w:rPr>
                <w:ins w:id="1706" w:author="柠栀" w:date="2025-05-07T11:28:58Z"/>
                <w:rFonts w:hint="default" w:ascii="Segoe UI" w:hAnsi="Segoe UI" w:eastAsia="Segoe UI" w:cs="Segoe UI"/>
                <w:i w:val="0"/>
                <w:iCs w:val="0"/>
                <w:caps w:val="0"/>
                <w:color w:val="000000"/>
                <w:spacing w:val="0"/>
                <w:sz w:val="16"/>
                <w:szCs w:val="16"/>
              </w:rPr>
            </w:pPr>
            <w:ins w:id="1707" w:author="柠栀" w:date="2025-05-07T11:28:58Z">
              <w:r>
                <w:rPr>
                  <w:rFonts w:hint="default" w:ascii="Segoe UI" w:hAnsi="Segoe UI" w:eastAsia="Segoe UI" w:cs="Segoe UI"/>
                  <w:i w:val="0"/>
                  <w:iCs w:val="0"/>
                  <w:caps w:val="0"/>
                  <w:color w:val="000000"/>
                  <w:spacing w:val="0"/>
                  <w:kern w:val="0"/>
                  <w:sz w:val="16"/>
                  <w:szCs w:val="16"/>
                  <w:lang w:val="en-US" w:eastAsia="zh-CN" w:bidi="ar"/>
                </w:rPr>
                <w:t>8</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4B7284C2">
            <w:pPr>
              <w:keepNext w:val="0"/>
              <w:keepLines w:val="0"/>
              <w:widowControl/>
              <w:suppressLineNumbers w:val="0"/>
              <w:jc w:val="left"/>
              <w:rPr>
                <w:ins w:id="1708" w:author="柠栀" w:date="2025-05-07T11:28:58Z"/>
                <w:rFonts w:hint="default" w:ascii="Segoe UI" w:hAnsi="Segoe UI" w:eastAsia="Segoe UI" w:cs="Segoe UI"/>
                <w:i w:val="0"/>
                <w:iCs w:val="0"/>
                <w:caps w:val="0"/>
                <w:color w:val="000000"/>
                <w:spacing w:val="0"/>
                <w:sz w:val="16"/>
                <w:szCs w:val="16"/>
                <w:lang w:val="en-US"/>
              </w:rPr>
            </w:pPr>
            <w:ins w:id="1709" w:author="柠栀" w:date="2025-05-07T11:28:58Z">
              <w:r>
                <w:rPr>
                  <w:rFonts w:hint="default" w:ascii="Segoe UI" w:hAnsi="Segoe UI" w:eastAsia="Segoe UI" w:cs="Segoe UI"/>
                  <w:i w:val="0"/>
                  <w:iCs w:val="0"/>
                  <w:caps w:val="0"/>
                  <w:color w:val="000000"/>
                  <w:spacing w:val="0"/>
                  <w:kern w:val="0"/>
                  <w:sz w:val="16"/>
                  <w:szCs w:val="16"/>
                  <w:lang w:val="en-US" w:eastAsia="zh-CN" w:bidi="ar"/>
                </w:rPr>
                <w:t xml:space="preserve">FNC - </w:t>
              </w:r>
            </w:ins>
            <w:ins w:id="1710" w:author="柠栀" w:date="2025-05-07T11:28:58Z">
              <w:r>
                <w:rPr>
                  <w:rFonts w:hint="eastAsia" w:ascii="Segoe UI" w:hAnsi="Segoe UI" w:eastAsia="Segoe UI" w:cs="Segoe UI"/>
                  <w:i w:val="0"/>
                  <w:iCs w:val="0"/>
                  <w:caps w:val="0"/>
                  <w:color w:val="000000"/>
                  <w:spacing w:val="0"/>
                  <w:kern w:val="0"/>
                  <w:sz w:val="16"/>
                  <w:szCs w:val="16"/>
                  <w:lang w:val="en-US" w:eastAsia="zh-CN" w:bidi="ar"/>
                </w:rPr>
                <w:t>08</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5B596355">
            <w:pPr>
              <w:keepNext w:val="0"/>
              <w:keepLines w:val="0"/>
              <w:widowControl/>
              <w:suppressLineNumbers w:val="0"/>
              <w:jc w:val="left"/>
              <w:rPr>
                <w:ins w:id="1711" w:author="柠栀" w:date="2025-05-07T11:28:58Z"/>
                <w:rFonts w:hint="default" w:ascii="Segoe UI" w:hAnsi="Segoe UI" w:eastAsia="Segoe UI" w:cs="Segoe UI"/>
                <w:i w:val="0"/>
                <w:iCs w:val="0"/>
                <w:caps w:val="0"/>
                <w:color w:val="000000"/>
                <w:spacing w:val="0"/>
                <w:sz w:val="16"/>
                <w:szCs w:val="16"/>
              </w:rPr>
            </w:pPr>
            <w:ins w:id="1712" w:author="柠栀" w:date="2025-05-07T11:28:58Z">
              <w:r>
                <w:rPr>
                  <w:rFonts w:hint="default" w:ascii="Segoe UI" w:hAnsi="Segoe UI" w:eastAsia="Segoe UI" w:cs="Segoe UI"/>
                  <w:i w:val="0"/>
                  <w:iCs w:val="0"/>
                  <w:caps w:val="0"/>
                  <w:color w:val="000000"/>
                  <w:spacing w:val="0"/>
                  <w:kern w:val="0"/>
                  <w:sz w:val="16"/>
                  <w:szCs w:val="16"/>
                  <w:lang w:val="en-US" w:eastAsia="zh-CN" w:bidi="ar"/>
                </w:rPr>
                <w:t>安全性、可用性、性能</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23E2E396">
            <w:pPr>
              <w:keepNext w:val="0"/>
              <w:keepLines w:val="0"/>
              <w:widowControl/>
              <w:suppressLineNumbers w:val="0"/>
              <w:jc w:val="left"/>
              <w:rPr>
                <w:ins w:id="1713" w:author="柠栀" w:date="2025-05-07T11:28:58Z"/>
                <w:rFonts w:hint="default" w:ascii="Segoe UI" w:hAnsi="Segoe UI" w:eastAsia="Segoe UI" w:cs="Segoe UI"/>
                <w:i w:val="0"/>
                <w:iCs w:val="0"/>
                <w:caps w:val="0"/>
                <w:color w:val="000000"/>
                <w:spacing w:val="0"/>
                <w:sz w:val="16"/>
                <w:szCs w:val="16"/>
              </w:rPr>
            </w:pPr>
            <w:ins w:id="1714" w:author="柠栀" w:date="2025-05-07T11:28:58Z">
              <w:r>
                <w:rPr>
                  <w:rFonts w:hint="default" w:ascii="Segoe UI" w:hAnsi="Segoe UI" w:eastAsia="Segoe UI" w:cs="Segoe UI"/>
                  <w:i w:val="0"/>
                  <w:iCs w:val="0"/>
                  <w:caps w:val="0"/>
                  <w:color w:val="000000"/>
                  <w:spacing w:val="0"/>
                  <w:kern w:val="0"/>
                  <w:sz w:val="16"/>
                  <w:szCs w:val="16"/>
                  <w:lang w:val="en-US" w:eastAsia="zh-CN" w:bidi="ar"/>
                </w:rPr>
                <w:t>4</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12BA1B0C">
            <w:pPr>
              <w:keepNext w:val="0"/>
              <w:keepLines w:val="0"/>
              <w:widowControl/>
              <w:suppressLineNumbers w:val="0"/>
              <w:jc w:val="left"/>
              <w:rPr>
                <w:ins w:id="1715" w:author="柠栀" w:date="2025-05-07T11:28:58Z"/>
                <w:rFonts w:hint="default" w:ascii="Segoe UI" w:hAnsi="Segoe UI" w:eastAsia="Segoe UI" w:cs="Segoe UI"/>
                <w:i w:val="0"/>
                <w:iCs w:val="0"/>
                <w:caps w:val="0"/>
                <w:color w:val="000000"/>
                <w:spacing w:val="0"/>
                <w:sz w:val="16"/>
                <w:szCs w:val="16"/>
              </w:rPr>
            </w:pPr>
            <w:ins w:id="1716" w:author="柠栀" w:date="2025-05-07T11:28:58Z">
              <w:r>
                <w:rPr>
                  <w:rFonts w:hint="default"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5EDCCEF4">
            <w:pPr>
              <w:keepNext w:val="0"/>
              <w:keepLines w:val="0"/>
              <w:widowControl/>
              <w:suppressLineNumbers w:val="0"/>
              <w:jc w:val="left"/>
              <w:rPr>
                <w:ins w:id="1717" w:author="柠栀" w:date="2025-05-07T11:28:58Z"/>
                <w:rFonts w:hint="default" w:ascii="Segoe UI" w:hAnsi="Segoe UI" w:eastAsia="Segoe UI" w:cs="Segoe UI"/>
                <w:i w:val="0"/>
                <w:iCs w:val="0"/>
                <w:caps w:val="0"/>
                <w:color w:val="000000"/>
                <w:spacing w:val="0"/>
                <w:sz w:val="16"/>
                <w:szCs w:val="16"/>
              </w:rPr>
            </w:pPr>
            <w:ins w:id="1718" w:author="柠栀" w:date="2025-05-07T11:28:58Z">
              <w:r>
                <w:rPr>
                  <w:rFonts w:hint="default"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45AB2F4E">
            <w:pPr>
              <w:keepNext w:val="0"/>
              <w:keepLines w:val="0"/>
              <w:widowControl/>
              <w:suppressLineNumbers w:val="0"/>
              <w:jc w:val="left"/>
              <w:rPr>
                <w:ins w:id="1719" w:author="柠栀" w:date="2025-05-07T11:28:58Z"/>
                <w:rFonts w:hint="default" w:ascii="Segoe UI" w:hAnsi="Segoe UI" w:eastAsia="Segoe UI" w:cs="Segoe UI"/>
                <w:i w:val="0"/>
                <w:iCs w:val="0"/>
                <w:caps w:val="0"/>
                <w:color w:val="000000"/>
                <w:spacing w:val="0"/>
                <w:sz w:val="16"/>
                <w:szCs w:val="16"/>
              </w:rPr>
            </w:pPr>
            <w:ins w:id="1720" w:author="柠栀" w:date="2025-05-07T11:28:58Z">
              <w:r>
                <w:rPr>
                  <w:rFonts w:hint="default" w:ascii="Segoe UI" w:hAnsi="Segoe UI" w:eastAsia="Segoe UI" w:cs="Segoe UI"/>
                  <w:i w:val="0"/>
                  <w:iCs w:val="0"/>
                  <w:caps w:val="0"/>
                  <w:color w:val="000000"/>
                  <w:spacing w:val="0"/>
                  <w:kern w:val="0"/>
                  <w:sz w:val="16"/>
                  <w:szCs w:val="16"/>
                  <w:lang w:val="en-US" w:eastAsia="zh-CN" w:bidi="ar"/>
                </w:rPr>
                <w:t>4×0.4 + 3×0.3 + 3×0.3 = 3.4</w:t>
              </w:r>
            </w:ins>
          </w:p>
        </w:tc>
      </w:tr>
      <w:tr w14:paraId="51ABD7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ins w:id="1721" w:author="柠栀" w:date="2025-05-07T11:28:58Z"/>
        </w:trPr>
        <w:tc>
          <w:tcPr>
            <w:tcW w:w="0" w:type="auto"/>
            <w:tcBorders>
              <w:top w:val="nil"/>
              <w:left w:val="nil"/>
              <w:bottom w:val="nil"/>
            </w:tcBorders>
            <w:shd w:val="clear" w:color="auto" w:fill="FFFFFF"/>
            <w:tcMar>
              <w:top w:w="120" w:type="dxa"/>
              <w:left w:w="180" w:type="dxa"/>
              <w:bottom w:w="120" w:type="dxa"/>
              <w:right w:w="180" w:type="dxa"/>
            </w:tcMar>
            <w:vAlign w:val="center"/>
          </w:tcPr>
          <w:p w14:paraId="22CF9C19">
            <w:pPr>
              <w:keepNext w:val="0"/>
              <w:keepLines w:val="0"/>
              <w:widowControl/>
              <w:suppressLineNumbers w:val="0"/>
              <w:jc w:val="left"/>
              <w:rPr>
                <w:ins w:id="1722" w:author="柠栀" w:date="2025-05-07T11:28:58Z"/>
                <w:rFonts w:hint="default" w:ascii="Segoe UI" w:hAnsi="Segoe UI" w:eastAsia="Segoe UI" w:cs="Segoe UI"/>
                <w:i w:val="0"/>
                <w:iCs w:val="0"/>
                <w:caps w:val="0"/>
                <w:color w:val="000000"/>
                <w:spacing w:val="0"/>
                <w:sz w:val="16"/>
                <w:szCs w:val="16"/>
              </w:rPr>
            </w:pPr>
            <w:ins w:id="1723" w:author="柠栀" w:date="2025-05-07T11:28:58Z">
              <w:r>
                <w:rPr>
                  <w:rFonts w:hint="default" w:ascii="Segoe UI" w:hAnsi="Segoe UI" w:eastAsia="Segoe UI" w:cs="Segoe UI"/>
                  <w:i w:val="0"/>
                  <w:iCs w:val="0"/>
                  <w:caps w:val="0"/>
                  <w:color w:val="000000"/>
                  <w:spacing w:val="0"/>
                  <w:kern w:val="0"/>
                  <w:sz w:val="16"/>
                  <w:szCs w:val="16"/>
                  <w:lang w:val="en-US" w:eastAsia="zh-CN" w:bidi="ar"/>
                </w:rPr>
                <w:t>9</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6FD33DB8">
            <w:pPr>
              <w:keepNext w:val="0"/>
              <w:keepLines w:val="0"/>
              <w:widowControl/>
              <w:suppressLineNumbers w:val="0"/>
              <w:jc w:val="left"/>
              <w:rPr>
                <w:ins w:id="1724" w:author="柠栀" w:date="2025-05-07T11:28:58Z"/>
                <w:rFonts w:hint="default" w:ascii="Segoe UI" w:hAnsi="Segoe UI" w:eastAsia="Segoe UI" w:cs="Segoe UI"/>
                <w:i w:val="0"/>
                <w:iCs w:val="0"/>
                <w:caps w:val="0"/>
                <w:color w:val="000000"/>
                <w:spacing w:val="0"/>
                <w:sz w:val="16"/>
                <w:szCs w:val="16"/>
                <w:lang w:val="en-US"/>
              </w:rPr>
            </w:pPr>
            <w:ins w:id="1725" w:author="柠栀" w:date="2025-05-07T11:28:58Z">
              <w:r>
                <w:rPr>
                  <w:rFonts w:hint="default" w:ascii="Segoe UI" w:hAnsi="Segoe UI" w:eastAsia="Segoe UI" w:cs="Segoe UI"/>
                  <w:i w:val="0"/>
                  <w:iCs w:val="0"/>
                  <w:caps w:val="0"/>
                  <w:color w:val="000000"/>
                  <w:spacing w:val="0"/>
                  <w:kern w:val="0"/>
                  <w:sz w:val="16"/>
                  <w:szCs w:val="16"/>
                  <w:lang w:val="en-US" w:eastAsia="zh-CN" w:bidi="ar"/>
                </w:rPr>
                <w:t xml:space="preserve">FNC - </w:t>
              </w:r>
            </w:ins>
            <w:ins w:id="1726" w:author="柠栀" w:date="2025-05-07T11:28:58Z">
              <w:r>
                <w:rPr>
                  <w:rFonts w:hint="eastAsia" w:ascii="Segoe UI" w:hAnsi="Segoe UI" w:eastAsia="Segoe UI" w:cs="Segoe UI"/>
                  <w:i w:val="0"/>
                  <w:iCs w:val="0"/>
                  <w:caps w:val="0"/>
                  <w:color w:val="000000"/>
                  <w:spacing w:val="0"/>
                  <w:kern w:val="0"/>
                  <w:sz w:val="16"/>
                  <w:szCs w:val="16"/>
                  <w:lang w:val="en-US" w:eastAsia="zh-CN" w:bidi="ar"/>
                </w:rPr>
                <w:t>09</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67B995FE">
            <w:pPr>
              <w:keepNext w:val="0"/>
              <w:keepLines w:val="0"/>
              <w:widowControl/>
              <w:suppressLineNumbers w:val="0"/>
              <w:jc w:val="left"/>
              <w:rPr>
                <w:ins w:id="1727" w:author="柠栀" w:date="2025-05-07T11:28:58Z"/>
                <w:rFonts w:hint="default" w:ascii="Segoe UI" w:hAnsi="Segoe UI" w:eastAsia="Segoe UI" w:cs="Segoe UI"/>
                <w:i w:val="0"/>
                <w:iCs w:val="0"/>
                <w:caps w:val="0"/>
                <w:color w:val="000000"/>
                <w:spacing w:val="0"/>
                <w:sz w:val="16"/>
                <w:szCs w:val="16"/>
              </w:rPr>
            </w:pPr>
            <w:ins w:id="1728" w:author="柠栀" w:date="2025-05-07T11:28:58Z">
              <w:r>
                <w:rPr>
                  <w:rFonts w:hint="default" w:ascii="Segoe UI" w:hAnsi="Segoe UI" w:eastAsia="Segoe UI" w:cs="Segoe UI"/>
                  <w:i w:val="0"/>
                  <w:iCs w:val="0"/>
                  <w:caps w:val="0"/>
                  <w:color w:val="000000"/>
                  <w:spacing w:val="0"/>
                  <w:kern w:val="0"/>
                  <w:sz w:val="16"/>
                  <w:szCs w:val="16"/>
                  <w:lang w:val="en-US" w:eastAsia="zh-CN" w:bidi="ar"/>
                </w:rPr>
                <w:t>安全性、可用性、性能</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F34613B">
            <w:pPr>
              <w:keepNext w:val="0"/>
              <w:keepLines w:val="0"/>
              <w:widowControl/>
              <w:suppressLineNumbers w:val="0"/>
              <w:jc w:val="left"/>
              <w:rPr>
                <w:ins w:id="1729" w:author="柠栀" w:date="2025-05-07T11:28:58Z"/>
                <w:rFonts w:hint="default" w:ascii="Segoe UI" w:hAnsi="Segoe UI" w:eastAsia="Segoe UI" w:cs="Segoe UI"/>
                <w:i w:val="0"/>
                <w:iCs w:val="0"/>
                <w:caps w:val="0"/>
                <w:color w:val="000000"/>
                <w:spacing w:val="0"/>
                <w:sz w:val="16"/>
                <w:szCs w:val="16"/>
              </w:rPr>
            </w:pPr>
            <w:ins w:id="1730" w:author="柠栀" w:date="2025-05-07T11:28:58Z">
              <w:r>
                <w:rPr>
                  <w:rFonts w:hint="default" w:ascii="Segoe UI" w:hAnsi="Segoe UI" w:eastAsia="Segoe UI" w:cs="Segoe UI"/>
                  <w:i w:val="0"/>
                  <w:iCs w:val="0"/>
                  <w:caps w:val="0"/>
                  <w:color w:val="000000"/>
                  <w:spacing w:val="0"/>
                  <w:kern w:val="0"/>
                  <w:sz w:val="16"/>
                  <w:szCs w:val="16"/>
                  <w:lang w:val="en-US" w:eastAsia="zh-CN" w:bidi="ar"/>
                </w:rPr>
                <w:t>4</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14894596">
            <w:pPr>
              <w:keepNext w:val="0"/>
              <w:keepLines w:val="0"/>
              <w:widowControl/>
              <w:suppressLineNumbers w:val="0"/>
              <w:jc w:val="left"/>
              <w:rPr>
                <w:ins w:id="1731" w:author="柠栀" w:date="2025-05-07T11:28:58Z"/>
                <w:rFonts w:hint="default" w:ascii="Segoe UI" w:hAnsi="Segoe UI" w:eastAsia="Segoe UI" w:cs="Segoe UI"/>
                <w:i w:val="0"/>
                <w:iCs w:val="0"/>
                <w:caps w:val="0"/>
                <w:color w:val="000000"/>
                <w:spacing w:val="0"/>
                <w:sz w:val="16"/>
                <w:szCs w:val="16"/>
              </w:rPr>
            </w:pPr>
            <w:ins w:id="1732" w:author="柠栀" w:date="2025-05-07T11:28:58Z">
              <w:r>
                <w:rPr>
                  <w:rFonts w:hint="default"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9CCA7A9">
            <w:pPr>
              <w:keepNext w:val="0"/>
              <w:keepLines w:val="0"/>
              <w:widowControl/>
              <w:suppressLineNumbers w:val="0"/>
              <w:jc w:val="left"/>
              <w:rPr>
                <w:ins w:id="1733" w:author="柠栀" w:date="2025-05-07T11:28:58Z"/>
                <w:rFonts w:hint="default" w:ascii="Segoe UI" w:hAnsi="Segoe UI" w:eastAsia="Segoe UI" w:cs="Segoe UI"/>
                <w:i w:val="0"/>
                <w:iCs w:val="0"/>
                <w:caps w:val="0"/>
                <w:color w:val="000000"/>
                <w:spacing w:val="0"/>
                <w:sz w:val="16"/>
                <w:szCs w:val="16"/>
              </w:rPr>
            </w:pPr>
            <w:ins w:id="1734" w:author="柠栀" w:date="2025-05-07T11:28:58Z">
              <w:r>
                <w:rPr>
                  <w:rFonts w:hint="default"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14371B47">
            <w:pPr>
              <w:keepNext w:val="0"/>
              <w:keepLines w:val="0"/>
              <w:widowControl/>
              <w:suppressLineNumbers w:val="0"/>
              <w:jc w:val="left"/>
              <w:rPr>
                <w:ins w:id="1735" w:author="柠栀" w:date="2025-05-07T11:28:58Z"/>
                <w:rFonts w:hint="default" w:ascii="Segoe UI" w:hAnsi="Segoe UI" w:eastAsia="Segoe UI" w:cs="Segoe UI"/>
                <w:i w:val="0"/>
                <w:iCs w:val="0"/>
                <w:caps w:val="0"/>
                <w:color w:val="000000"/>
                <w:spacing w:val="0"/>
                <w:sz w:val="16"/>
                <w:szCs w:val="16"/>
              </w:rPr>
            </w:pPr>
            <w:ins w:id="1736" w:author="柠栀" w:date="2025-05-07T11:28:58Z">
              <w:r>
                <w:rPr>
                  <w:rFonts w:hint="default" w:ascii="Segoe UI" w:hAnsi="Segoe UI" w:eastAsia="Segoe UI" w:cs="Segoe UI"/>
                  <w:i w:val="0"/>
                  <w:iCs w:val="0"/>
                  <w:caps w:val="0"/>
                  <w:color w:val="000000"/>
                  <w:spacing w:val="0"/>
                  <w:kern w:val="0"/>
                  <w:sz w:val="16"/>
                  <w:szCs w:val="16"/>
                  <w:lang w:val="en-US" w:eastAsia="zh-CN" w:bidi="ar"/>
                </w:rPr>
                <w:t>4×0.4 + 3×0.3 + 3×0.3 = 3.4</w:t>
              </w:r>
            </w:ins>
          </w:p>
        </w:tc>
      </w:tr>
      <w:tr w14:paraId="1407B1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ins w:id="1737" w:author="柠栀" w:date="2025-05-07T11:28:58Z"/>
        </w:trPr>
        <w:tc>
          <w:tcPr>
            <w:tcW w:w="0" w:type="auto"/>
            <w:tcBorders>
              <w:top w:val="nil"/>
              <w:left w:val="nil"/>
              <w:bottom w:val="nil"/>
            </w:tcBorders>
            <w:shd w:val="clear" w:color="auto" w:fill="FFFFFF"/>
            <w:tcMar>
              <w:top w:w="120" w:type="dxa"/>
              <w:left w:w="180" w:type="dxa"/>
              <w:bottom w:w="120" w:type="dxa"/>
              <w:right w:w="180" w:type="dxa"/>
            </w:tcMar>
            <w:vAlign w:val="center"/>
          </w:tcPr>
          <w:p w14:paraId="2E635209">
            <w:pPr>
              <w:keepNext w:val="0"/>
              <w:keepLines w:val="0"/>
              <w:widowControl/>
              <w:suppressLineNumbers w:val="0"/>
              <w:jc w:val="left"/>
              <w:rPr>
                <w:ins w:id="1738" w:author="柠栀" w:date="2025-05-07T11:28:58Z"/>
                <w:rFonts w:hint="default" w:ascii="Segoe UI" w:hAnsi="Segoe UI" w:eastAsia="Segoe UI" w:cs="Segoe UI"/>
                <w:i w:val="0"/>
                <w:iCs w:val="0"/>
                <w:caps w:val="0"/>
                <w:color w:val="000000"/>
                <w:spacing w:val="0"/>
                <w:sz w:val="16"/>
                <w:szCs w:val="16"/>
              </w:rPr>
            </w:pPr>
            <w:ins w:id="1739" w:author="柠栀" w:date="2025-05-07T11:28:58Z">
              <w:r>
                <w:rPr>
                  <w:rFonts w:hint="default" w:ascii="Segoe UI" w:hAnsi="Segoe UI" w:eastAsia="Segoe UI" w:cs="Segoe UI"/>
                  <w:i w:val="0"/>
                  <w:iCs w:val="0"/>
                  <w:caps w:val="0"/>
                  <w:color w:val="000000"/>
                  <w:spacing w:val="0"/>
                  <w:kern w:val="0"/>
                  <w:sz w:val="16"/>
                  <w:szCs w:val="16"/>
                  <w:lang w:val="en-US" w:eastAsia="zh-CN" w:bidi="ar"/>
                </w:rPr>
                <w:t>10</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2A21566B">
            <w:pPr>
              <w:keepNext w:val="0"/>
              <w:keepLines w:val="0"/>
              <w:widowControl/>
              <w:suppressLineNumbers w:val="0"/>
              <w:jc w:val="left"/>
              <w:rPr>
                <w:ins w:id="1740" w:author="柠栀" w:date="2025-05-07T11:28:58Z"/>
                <w:rFonts w:hint="default" w:ascii="Segoe UI" w:hAnsi="Segoe UI" w:eastAsia="Segoe UI" w:cs="Segoe UI"/>
                <w:i w:val="0"/>
                <w:iCs w:val="0"/>
                <w:caps w:val="0"/>
                <w:color w:val="000000"/>
                <w:spacing w:val="0"/>
                <w:sz w:val="16"/>
                <w:szCs w:val="16"/>
                <w:lang w:val="en-US"/>
              </w:rPr>
            </w:pPr>
            <w:ins w:id="1741" w:author="柠栀" w:date="2025-05-07T11:28:58Z">
              <w:r>
                <w:rPr>
                  <w:rFonts w:hint="default" w:ascii="Segoe UI" w:hAnsi="Segoe UI" w:eastAsia="Segoe UI" w:cs="Segoe UI"/>
                  <w:i w:val="0"/>
                  <w:iCs w:val="0"/>
                  <w:caps w:val="0"/>
                  <w:color w:val="000000"/>
                  <w:spacing w:val="0"/>
                  <w:kern w:val="0"/>
                  <w:sz w:val="16"/>
                  <w:szCs w:val="16"/>
                  <w:lang w:val="en-US" w:eastAsia="zh-CN" w:bidi="ar"/>
                </w:rPr>
                <w:t xml:space="preserve">FNC - </w:t>
              </w:r>
            </w:ins>
            <w:ins w:id="1742" w:author="柠栀" w:date="2025-05-07T11:28:58Z">
              <w:r>
                <w:rPr>
                  <w:rFonts w:hint="eastAsia" w:ascii="Segoe UI" w:hAnsi="Segoe UI" w:eastAsia="Segoe UI" w:cs="Segoe UI"/>
                  <w:i w:val="0"/>
                  <w:iCs w:val="0"/>
                  <w:caps w:val="0"/>
                  <w:color w:val="000000"/>
                  <w:spacing w:val="0"/>
                  <w:kern w:val="0"/>
                  <w:sz w:val="16"/>
                  <w:szCs w:val="16"/>
                  <w:lang w:val="en-US" w:eastAsia="zh-CN" w:bidi="ar"/>
                </w:rPr>
                <w:t>10</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0529127C">
            <w:pPr>
              <w:keepNext w:val="0"/>
              <w:keepLines w:val="0"/>
              <w:widowControl/>
              <w:suppressLineNumbers w:val="0"/>
              <w:jc w:val="left"/>
              <w:rPr>
                <w:ins w:id="1743" w:author="柠栀" w:date="2025-05-07T11:28:58Z"/>
                <w:rFonts w:hint="default" w:ascii="Segoe UI" w:hAnsi="Segoe UI" w:eastAsia="Segoe UI" w:cs="Segoe UI"/>
                <w:i w:val="0"/>
                <w:iCs w:val="0"/>
                <w:caps w:val="0"/>
                <w:color w:val="000000"/>
                <w:spacing w:val="0"/>
                <w:sz w:val="16"/>
                <w:szCs w:val="16"/>
              </w:rPr>
            </w:pPr>
            <w:ins w:id="1744" w:author="柠栀" w:date="2025-05-07T11:28:58Z">
              <w:r>
                <w:rPr>
                  <w:rFonts w:hint="default" w:ascii="Segoe UI" w:hAnsi="Segoe UI" w:eastAsia="Segoe UI" w:cs="Segoe UI"/>
                  <w:i w:val="0"/>
                  <w:iCs w:val="0"/>
                  <w:caps w:val="0"/>
                  <w:color w:val="000000"/>
                  <w:spacing w:val="0"/>
                  <w:kern w:val="0"/>
                  <w:sz w:val="16"/>
                  <w:szCs w:val="16"/>
                  <w:lang w:val="en-US" w:eastAsia="zh-CN" w:bidi="ar"/>
                </w:rPr>
                <w:t>可用性</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50012490">
            <w:pPr>
              <w:keepNext w:val="0"/>
              <w:keepLines w:val="0"/>
              <w:widowControl/>
              <w:suppressLineNumbers w:val="0"/>
              <w:jc w:val="left"/>
              <w:rPr>
                <w:ins w:id="1745" w:author="柠栀" w:date="2025-05-07T11:28:58Z"/>
                <w:rFonts w:hint="default" w:ascii="Segoe UI" w:hAnsi="Segoe UI" w:eastAsia="Segoe UI" w:cs="Segoe UI"/>
                <w:i w:val="0"/>
                <w:iCs w:val="0"/>
                <w:caps w:val="0"/>
                <w:color w:val="000000"/>
                <w:spacing w:val="0"/>
                <w:sz w:val="16"/>
                <w:szCs w:val="16"/>
              </w:rPr>
            </w:pPr>
            <w:ins w:id="1746" w:author="柠栀" w:date="2025-05-07T11:28:58Z">
              <w:r>
                <w:rPr>
                  <w:rFonts w:hint="default"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439683B4">
            <w:pPr>
              <w:keepNext w:val="0"/>
              <w:keepLines w:val="0"/>
              <w:widowControl/>
              <w:suppressLineNumbers w:val="0"/>
              <w:jc w:val="left"/>
              <w:rPr>
                <w:ins w:id="1747" w:author="柠栀" w:date="2025-05-07T11:28:58Z"/>
                <w:rFonts w:hint="default" w:ascii="Segoe UI" w:hAnsi="Segoe UI" w:eastAsia="Segoe UI" w:cs="Segoe UI"/>
                <w:i w:val="0"/>
                <w:iCs w:val="0"/>
                <w:caps w:val="0"/>
                <w:color w:val="000000"/>
                <w:spacing w:val="0"/>
                <w:sz w:val="16"/>
                <w:szCs w:val="16"/>
              </w:rPr>
            </w:pPr>
            <w:ins w:id="1748" w:author="柠栀" w:date="2025-05-07T11:28:58Z">
              <w:r>
                <w:rPr>
                  <w:rFonts w:hint="default" w:ascii="Segoe UI" w:hAnsi="Segoe UI" w:eastAsia="Segoe UI" w:cs="Segoe UI"/>
                  <w:i w:val="0"/>
                  <w:iCs w:val="0"/>
                  <w:caps w:val="0"/>
                  <w:color w:val="000000"/>
                  <w:spacing w:val="0"/>
                  <w:kern w:val="0"/>
                  <w:sz w:val="16"/>
                  <w:szCs w:val="16"/>
                  <w:lang w:val="en-US" w:eastAsia="zh-CN" w:bidi="ar"/>
                </w:rPr>
                <w:t>4</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43DF7854">
            <w:pPr>
              <w:keepNext w:val="0"/>
              <w:keepLines w:val="0"/>
              <w:widowControl/>
              <w:suppressLineNumbers w:val="0"/>
              <w:jc w:val="left"/>
              <w:rPr>
                <w:ins w:id="1749" w:author="柠栀" w:date="2025-05-07T11:28:58Z"/>
                <w:rFonts w:hint="default" w:ascii="Segoe UI" w:hAnsi="Segoe UI" w:eastAsia="Segoe UI" w:cs="Segoe UI"/>
                <w:i w:val="0"/>
                <w:iCs w:val="0"/>
                <w:caps w:val="0"/>
                <w:color w:val="000000"/>
                <w:spacing w:val="0"/>
                <w:sz w:val="16"/>
                <w:szCs w:val="16"/>
              </w:rPr>
            </w:pPr>
            <w:ins w:id="1750" w:author="柠栀" w:date="2025-05-07T11:28:58Z">
              <w:r>
                <w:rPr>
                  <w:rFonts w:hint="default"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27FDF588">
            <w:pPr>
              <w:keepNext w:val="0"/>
              <w:keepLines w:val="0"/>
              <w:widowControl/>
              <w:suppressLineNumbers w:val="0"/>
              <w:jc w:val="left"/>
              <w:rPr>
                <w:ins w:id="1751" w:author="柠栀" w:date="2025-05-07T11:28:58Z"/>
                <w:rFonts w:hint="default" w:ascii="Segoe UI" w:hAnsi="Segoe UI" w:eastAsia="Segoe UI" w:cs="Segoe UI"/>
                <w:i w:val="0"/>
                <w:iCs w:val="0"/>
                <w:caps w:val="0"/>
                <w:color w:val="000000"/>
                <w:spacing w:val="0"/>
                <w:sz w:val="16"/>
                <w:szCs w:val="16"/>
              </w:rPr>
            </w:pPr>
            <w:ins w:id="1752" w:author="柠栀" w:date="2025-05-07T11:28:58Z">
              <w:r>
                <w:rPr>
                  <w:rFonts w:hint="default" w:ascii="Segoe UI" w:hAnsi="Segoe UI" w:eastAsia="Segoe UI" w:cs="Segoe UI"/>
                  <w:i w:val="0"/>
                  <w:iCs w:val="0"/>
                  <w:caps w:val="0"/>
                  <w:color w:val="000000"/>
                  <w:spacing w:val="0"/>
                  <w:kern w:val="0"/>
                  <w:sz w:val="16"/>
                  <w:szCs w:val="16"/>
                  <w:lang w:val="en-US" w:eastAsia="zh-CN" w:bidi="ar"/>
                </w:rPr>
                <w:t>3×0.4 + 4×0.3 + 3×0.3 = 3.3</w:t>
              </w:r>
            </w:ins>
          </w:p>
        </w:tc>
      </w:tr>
      <w:tr w14:paraId="40A7803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ins w:id="1753" w:author="柠栀" w:date="2025-05-07T11:28:58Z"/>
        </w:trPr>
        <w:tc>
          <w:tcPr>
            <w:tcW w:w="0" w:type="auto"/>
            <w:tcBorders>
              <w:top w:val="nil"/>
              <w:left w:val="nil"/>
              <w:bottom w:val="nil"/>
            </w:tcBorders>
            <w:shd w:val="clear" w:color="auto" w:fill="FFFFFF"/>
            <w:tcMar>
              <w:top w:w="120" w:type="dxa"/>
              <w:left w:w="180" w:type="dxa"/>
              <w:bottom w:w="120" w:type="dxa"/>
              <w:right w:w="180" w:type="dxa"/>
            </w:tcMar>
            <w:vAlign w:val="center"/>
          </w:tcPr>
          <w:p w14:paraId="0A49964C">
            <w:pPr>
              <w:keepNext w:val="0"/>
              <w:keepLines w:val="0"/>
              <w:widowControl/>
              <w:suppressLineNumbers w:val="0"/>
              <w:jc w:val="left"/>
              <w:rPr>
                <w:ins w:id="1754" w:author="柠栀" w:date="2025-05-07T11:28:58Z"/>
                <w:rFonts w:hint="default" w:ascii="Segoe UI" w:hAnsi="Segoe UI" w:eastAsia="Segoe UI" w:cs="Segoe UI"/>
                <w:i w:val="0"/>
                <w:iCs w:val="0"/>
                <w:caps w:val="0"/>
                <w:color w:val="000000"/>
                <w:spacing w:val="0"/>
                <w:sz w:val="16"/>
                <w:szCs w:val="16"/>
              </w:rPr>
            </w:pPr>
            <w:ins w:id="1755" w:author="柠栀" w:date="2025-05-07T11:28:58Z">
              <w:r>
                <w:rPr>
                  <w:rFonts w:hint="default" w:ascii="Segoe UI" w:hAnsi="Segoe UI" w:eastAsia="Segoe UI" w:cs="Segoe UI"/>
                  <w:i w:val="0"/>
                  <w:iCs w:val="0"/>
                  <w:caps w:val="0"/>
                  <w:color w:val="000000"/>
                  <w:spacing w:val="0"/>
                  <w:kern w:val="0"/>
                  <w:sz w:val="16"/>
                  <w:szCs w:val="16"/>
                  <w:lang w:val="en-US" w:eastAsia="zh-CN" w:bidi="ar"/>
                </w:rPr>
                <w:t>11</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56383D59">
            <w:pPr>
              <w:keepNext w:val="0"/>
              <w:keepLines w:val="0"/>
              <w:widowControl/>
              <w:suppressLineNumbers w:val="0"/>
              <w:jc w:val="left"/>
              <w:rPr>
                <w:ins w:id="1756" w:author="柠栀" w:date="2025-05-07T11:28:58Z"/>
                <w:rFonts w:hint="default" w:ascii="Segoe UI" w:hAnsi="Segoe UI" w:eastAsia="Segoe UI" w:cs="Segoe UI"/>
                <w:i w:val="0"/>
                <w:iCs w:val="0"/>
                <w:caps w:val="0"/>
                <w:color w:val="000000"/>
                <w:spacing w:val="0"/>
                <w:sz w:val="16"/>
                <w:szCs w:val="16"/>
                <w:lang w:val="en-US"/>
              </w:rPr>
            </w:pPr>
            <w:ins w:id="1757" w:author="柠栀" w:date="2025-05-07T11:28:58Z">
              <w:r>
                <w:rPr>
                  <w:rFonts w:hint="default" w:ascii="Segoe UI" w:hAnsi="Segoe UI" w:eastAsia="Segoe UI" w:cs="Segoe UI"/>
                  <w:i w:val="0"/>
                  <w:iCs w:val="0"/>
                  <w:caps w:val="0"/>
                  <w:color w:val="000000"/>
                  <w:spacing w:val="0"/>
                  <w:kern w:val="0"/>
                  <w:sz w:val="16"/>
                  <w:szCs w:val="16"/>
                  <w:lang w:val="en-US" w:eastAsia="zh-CN" w:bidi="ar"/>
                </w:rPr>
                <w:t xml:space="preserve">FNC - </w:t>
              </w:r>
            </w:ins>
            <w:ins w:id="1758" w:author="柠栀" w:date="2025-05-07T11:28:58Z">
              <w:r>
                <w:rPr>
                  <w:rFonts w:hint="eastAsia" w:ascii="Segoe UI" w:hAnsi="Segoe UI" w:eastAsia="Segoe UI" w:cs="Segoe UI"/>
                  <w:i w:val="0"/>
                  <w:iCs w:val="0"/>
                  <w:caps w:val="0"/>
                  <w:color w:val="000000"/>
                  <w:spacing w:val="0"/>
                  <w:kern w:val="0"/>
                  <w:sz w:val="16"/>
                  <w:szCs w:val="16"/>
                  <w:lang w:val="en-US" w:eastAsia="zh-CN" w:bidi="ar"/>
                </w:rPr>
                <w:t>11</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2398F6A0">
            <w:pPr>
              <w:keepNext w:val="0"/>
              <w:keepLines w:val="0"/>
              <w:widowControl/>
              <w:suppressLineNumbers w:val="0"/>
              <w:jc w:val="left"/>
              <w:rPr>
                <w:ins w:id="1759" w:author="柠栀" w:date="2025-05-07T11:28:58Z"/>
                <w:rFonts w:hint="default" w:ascii="Segoe UI" w:hAnsi="Segoe UI" w:eastAsia="Segoe UI" w:cs="Segoe UI"/>
                <w:i w:val="0"/>
                <w:iCs w:val="0"/>
                <w:caps w:val="0"/>
                <w:color w:val="000000"/>
                <w:spacing w:val="0"/>
                <w:sz w:val="16"/>
                <w:szCs w:val="16"/>
              </w:rPr>
            </w:pPr>
            <w:ins w:id="1760" w:author="柠栀" w:date="2025-05-07T11:28:58Z">
              <w:r>
                <w:rPr>
                  <w:rFonts w:hint="default" w:ascii="Segoe UI" w:hAnsi="Segoe UI" w:eastAsia="Segoe UI" w:cs="Segoe UI"/>
                  <w:i w:val="0"/>
                  <w:iCs w:val="0"/>
                  <w:caps w:val="0"/>
                  <w:color w:val="000000"/>
                  <w:spacing w:val="0"/>
                  <w:kern w:val="0"/>
                  <w:sz w:val="16"/>
                  <w:szCs w:val="16"/>
                  <w:lang w:val="en-US" w:eastAsia="zh-CN" w:bidi="ar"/>
                </w:rPr>
                <w:t>可用性</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4F3CD675">
            <w:pPr>
              <w:keepNext w:val="0"/>
              <w:keepLines w:val="0"/>
              <w:widowControl/>
              <w:suppressLineNumbers w:val="0"/>
              <w:jc w:val="left"/>
              <w:rPr>
                <w:ins w:id="1761" w:author="柠栀" w:date="2025-05-07T11:28:58Z"/>
                <w:rFonts w:hint="default" w:ascii="Segoe UI" w:hAnsi="Segoe UI" w:eastAsia="Segoe UI" w:cs="Segoe UI"/>
                <w:i w:val="0"/>
                <w:iCs w:val="0"/>
                <w:caps w:val="0"/>
                <w:color w:val="000000"/>
                <w:spacing w:val="0"/>
                <w:sz w:val="16"/>
                <w:szCs w:val="16"/>
              </w:rPr>
            </w:pPr>
            <w:ins w:id="1762" w:author="柠栀" w:date="2025-05-07T11:28:58Z">
              <w:r>
                <w:rPr>
                  <w:rFonts w:hint="default"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5969CF9B">
            <w:pPr>
              <w:keepNext w:val="0"/>
              <w:keepLines w:val="0"/>
              <w:widowControl/>
              <w:suppressLineNumbers w:val="0"/>
              <w:jc w:val="left"/>
              <w:rPr>
                <w:ins w:id="1763" w:author="柠栀" w:date="2025-05-07T11:28:58Z"/>
                <w:rFonts w:hint="default" w:ascii="Segoe UI" w:hAnsi="Segoe UI" w:eastAsia="Segoe UI" w:cs="Segoe UI"/>
                <w:i w:val="0"/>
                <w:iCs w:val="0"/>
                <w:caps w:val="0"/>
                <w:color w:val="000000"/>
                <w:spacing w:val="0"/>
                <w:sz w:val="16"/>
                <w:szCs w:val="16"/>
              </w:rPr>
            </w:pPr>
            <w:ins w:id="1764" w:author="柠栀" w:date="2025-05-07T11:28:58Z">
              <w:r>
                <w:rPr>
                  <w:rFonts w:hint="default" w:ascii="Segoe UI" w:hAnsi="Segoe UI" w:eastAsia="Segoe UI" w:cs="Segoe UI"/>
                  <w:i w:val="0"/>
                  <w:iCs w:val="0"/>
                  <w:caps w:val="0"/>
                  <w:color w:val="000000"/>
                  <w:spacing w:val="0"/>
                  <w:kern w:val="0"/>
                  <w:sz w:val="16"/>
                  <w:szCs w:val="16"/>
                  <w:lang w:val="en-US" w:eastAsia="zh-CN" w:bidi="ar"/>
                </w:rPr>
                <w:t>4</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29A195E4">
            <w:pPr>
              <w:keepNext w:val="0"/>
              <w:keepLines w:val="0"/>
              <w:widowControl/>
              <w:suppressLineNumbers w:val="0"/>
              <w:jc w:val="left"/>
              <w:rPr>
                <w:ins w:id="1765" w:author="柠栀" w:date="2025-05-07T11:28:58Z"/>
                <w:rFonts w:hint="default" w:ascii="Segoe UI" w:hAnsi="Segoe UI" w:eastAsia="Segoe UI" w:cs="Segoe UI"/>
                <w:i w:val="0"/>
                <w:iCs w:val="0"/>
                <w:caps w:val="0"/>
                <w:color w:val="000000"/>
                <w:spacing w:val="0"/>
                <w:sz w:val="16"/>
                <w:szCs w:val="16"/>
              </w:rPr>
            </w:pPr>
            <w:ins w:id="1766" w:author="柠栀" w:date="2025-05-07T11:28:58Z">
              <w:r>
                <w:rPr>
                  <w:rFonts w:hint="default"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29E8AB39">
            <w:pPr>
              <w:keepNext w:val="0"/>
              <w:keepLines w:val="0"/>
              <w:widowControl/>
              <w:suppressLineNumbers w:val="0"/>
              <w:jc w:val="left"/>
              <w:rPr>
                <w:ins w:id="1767" w:author="柠栀" w:date="2025-05-07T11:28:58Z"/>
                <w:rFonts w:hint="default" w:ascii="Segoe UI" w:hAnsi="Segoe UI" w:eastAsia="Segoe UI" w:cs="Segoe UI"/>
                <w:i w:val="0"/>
                <w:iCs w:val="0"/>
                <w:caps w:val="0"/>
                <w:color w:val="000000"/>
                <w:spacing w:val="0"/>
                <w:sz w:val="16"/>
                <w:szCs w:val="16"/>
              </w:rPr>
            </w:pPr>
            <w:ins w:id="1768" w:author="柠栀" w:date="2025-05-07T11:28:58Z">
              <w:r>
                <w:rPr>
                  <w:rFonts w:hint="default" w:ascii="Segoe UI" w:hAnsi="Segoe UI" w:eastAsia="Segoe UI" w:cs="Segoe UI"/>
                  <w:i w:val="0"/>
                  <w:iCs w:val="0"/>
                  <w:caps w:val="0"/>
                  <w:color w:val="000000"/>
                  <w:spacing w:val="0"/>
                  <w:kern w:val="0"/>
                  <w:sz w:val="16"/>
                  <w:szCs w:val="16"/>
                  <w:lang w:val="en-US" w:eastAsia="zh-CN" w:bidi="ar"/>
                </w:rPr>
                <w:t>3×0.4 + 4×0.3 + 3×0.3 = 3.3</w:t>
              </w:r>
            </w:ins>
          </w:p>
        </w:tc>
      </w:tr>
      <w:tr w14:paraId="155C616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ins w:id="1769" w:author="柠栀" w:date="2025-05-07T11:28:58Z"/>
        </w:trPr>
        <w:tc>
          <w:tcPr>
            <w:tcW w:w="0" w:type="auto"/>
            <w:tcBorders>
              <w:top w:val="nil"/>
              <w:left w:val="nil"/>
              <w:bottom w:val="nil"/>
            </w:tcBorders>
            <w:shd w:val="clear" w:color="auto" w:fill="FFFFFF"/>
            <w:tcMar>
              <w:top w:w="120" w:type="dxa"/>
              <w:left w:w="180" w:type="dxa"/>
              <w:bottom w:w="120" w:type="dxa"/>
              <w:right w:w="180" w:type="dxa"/>
            </w:tcMar>
            <w:vAlign w:val="center"/>
          </w:tcPr>
          <w:p w14:paraId="19564842">
            <w:pPr>
              <w:keepNext w:val="0"/>
              <w:keepLines w:val="0"/>
              <w:widowControl/>
              <w:suppressLineNumbers w:val="0"/>
              <w:jc w:val="left"/>
              <w:rPr>
                <w:ins w:id="1770" w:author="柠栀" w:date="2025-05-07T11:28:58Z"/>
                <w:rFonts w:hint="default" w:ascii="Segoe UI" w:hAnsi="Segoe UI" w:eastAsia="Segoe UI" w:cs="Segoe UI"/>
                <w:i w:val="0"/>
                <w:iCs w:val="0"/>
                <w:caps w:val="0"/>
                <w:color w:val="000000"/>
                <w:spacing w:val="0"/>
                <w:sz w:val="16"/>
                <w:szCs w:val="16"/>
              </w:rPr>
            </w:pPr>
            <w:ins w:id="1771" w:author="柠栀" w:date="2025-05-07T11:28:58Z">
              <w:r>
                <w:rPr>
                  <w:rFonts w:hint="default" w:ascii="Segoe UI" w:hAnsi="Segoe UI" w:eastAsia="Segoe UI" w:cs="Segoe UI"/>
                  <w:i w:val="0"/>
                  <w:iCs w:val="0"/>
                  <w:caps w:val="0"/>
                  <w:color w:val="000000"/>
                  <w:spacing w:val="0"/>
                  <w:kern w:val="0"/>
                  <w:sz w:val="16"/>
                  <w:szCs w:val="16"/>
                  <w:lang w:val="en-US" w:eastAsia="zh-CN" w:bidi="ar"/>
                </w:rPr>
                <w:t>12</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CB516CA">
            <w:pPr>
              <w:keepNext w:val="0"/>
              <w:keepLines w:val="0"/>
              <w:widowControl/>
              <w:suppressLineNumbers w:val="0"/>
              <w:jc w:val="left"/>
              <w:rPr>
                <w:ins w:id="1772" w:author="柠栀" w:date="2025-05-07T11:28:58Z"/>
                <w:rFonts w:hint="default" w:ascii="Segoe UI" w:hAnsi="Segoe UI" w:eastAsia="Segoe UI" w:cs="Segoe UI"/>
                <w:i w:val="0"/>
                <w:iCs w:val="0"/>
                <w:caps w:val="0"/>
                <w:color w:val="000000"/>
                <w:spacing w:val="0"/>
                <w:sz w:val="16"/>
                <w:szCs w:val="16"/>
                <w:lang w:val="en-US"/>
              </w:rPr>
            </w:pPr>
            <w:ins w:id="1773" w:author="柠栀" w:date="2025-05-07T11:28:58Z">
              <w:r>
                <w:rPr>
                  <w:rFonts w:hint="default" w:ascii="Segoe UI" w:hAnsi="Segoe UI" w:eastAsia="Segoe UI" w:cs="Segoe UI"/>
                  <w:i w:val="0"/>
                  <w:iCs w:val="0"/>
                  <w:caps w:val="0"/>
                  <w:color w:val="000000"/>
                  <w:spacing w:val="0"/>
                  <w:kern w:val="0"/>
                  <w:sz w:val="16"/>
                  <w:szCs w:val="16"/>
                  <w:lang w:val="en-US" w:eastAsia="zh-CN" w:bidi="ar"/>
                </w:rPr>
                <w:t xml:space="preserve">FNC - </w:t>
              </w:r>
            </w:ins>
            <w:ins w:id="1774" w:author="柠栀" w:date="2025-05-07T11:28:58Z">
              <w:r>
                <w:rPr>
                  <w:rFonts w:hint="eastAsia" w:ascii="Segoe UI" w:hAnsi="Segoe UI" w:eastAsia="Segoe UI" w:cs="Segoe UI"/>
                  <w:i w:val="0"/>
                  <w:iCs w:val="0"/>
                  <w:caps w:val="0"/>
                  <w:color w:val="000000"/>
                  <w:spacing w:val="0"/>
                  <w:kern w:val="0"/>
                  <w:sz w:val="16"/>
                  <w:szCs w:val="16"/>
                  <w:lang w:val="en-US" w:eastAsia="zh-CN" w:bidi="ar"/>
                </w:rPr>
                <w:t>12</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B8944FD">
            <w:pPr>
              <w:keepNext w:val="0"/>
              <w:keepLines w:val="0"/>
              <w:widowControl/>
              <w:suppressLineNumbers w:val="0"/>
              <w:jc w:val="left"/>
              <w:rPr>
                <w:ins w:id="1775" w:author="柠栀" w:date="2025-05-07T11:28:58Z"/>
                <w:rFonts w:hint="default" w:ascii="Segoe UI" w:hAnsi="Segoe UI" w:eastAsia="Segoe UI" w:cs="Segoe UI"/>
                <w:i w:val="0"/>
                <w:iCs w:val="0"/>
                <w:caps w:val="0"/>
                <w:color w:val="000000"/>
                <w:spacing w:val="0"/>
                <w:sz w:val="16"/>
                <w:szCs w:val="16"/>
              </w:rPr>
            </w:pPr>
            <w:ins w:id="1776" w:author="柠栀" w:date="2025-05-07T11:28:58Z">
              <w:r>
                <w:rPr>
                  <w:rFonts w:hint="default" w:ascii="Segoe UI" w:hAnsi="Segoe UI" w:eastAsia="Segoe UI" w:cs="Segoe UI"/>
                  <w:i w:val="0"/>
                  <w:iCs w:val="0"/>
                  <w:caps w:val="0"/>
                  <w:color w:val="000000"/>
                  <w:spacing w:val="0"/>
                  <w:kern w:val="0"/>
                  <w:sz w:val="16"/>
                  <w:szCs w:val="16"/>
                  <w:lang w:val="en-US" w:eastAsia="zh-CN" w:bidi="ar"/>
                </w:rPr>
                <w:t>可用性、性能</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B8ECE5F">
            <w:pPr>
              <w:keepNext w:val="0"/>
              <w:keepLines w:val="0"/>
              <w:widowControl/>
              <w:suppressLineNumbers w:val="0"/>
              <w:jc w:val="left"/>
              <w:rPr>
                <w:ins w:id="1777" w:author="柠栀" w:date="2025-05-07T11:28:58Z"/>
                <w:rFonts w:hint="default" w:ascii="Segoe UI" w:hAnsi="Segoe UI" w:eastAsia="Segoe UI" w:cs="Segoe UI"/>
                <w:i w:val="0"/>
                <w:iCs w:val="0"/>
                <w:caps w:val="0"/>
                <w:color w:val="000000"/>
                <w:spacing w:val="0"/>
                <w:sz w:val="16"/>
                <w:szCs w:val="16"/>
              </w:rPr>
            </w:pPr>
            <w:ins w:id="1778" w:author="柠栀" w:date="2025-05-07T11:28:58Z">
              <w:r>
                <w:rPr>
                  <w:rFonts w:hint="default"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13010CCE">
            <w:pPr>
              <w:keepNext w:val="0"/>
              <w:keepLines w:val="0"/>
              <w:widowControl/>
              <w:suppressLineNumbers w:val="0"/>
              <w:jc w:val="left"/>
              <w:rPr>
                <w:ins w:id="1779" w:author="柠栀" w:date="2025-05-07T11:28:58Z"/>
                <w:rFonts w:hint="default" w:ascii="Segoe UI" w:hAnsi="Segoe UI" w:eastAsia="Segoe UI" w:cs="Segoe UI"/>
                <w:i w:val="0"/>
                <w:iCs w:val="0"/>
                <w:caps w:val="0"/>
                <w:color w:val="000000"/>
                <w:spacing w:val="0"/>
                <w:sz w:val="16"/>
                <w:szCs w:val="16"/>
              </w:rPr>
            </w:pPr>
            <w:ins w:id="1780" w:author="柠栀" w:date="2025-05-07T11:28:58Z">
              <w:r>
                <w:rPr>
                  <w:rFonts w:hint="default"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1DBB1A88">
            <w:pPr>
              <w:keepNext w:val="0"/>
              <w:keepLines w:val="0"/>
              <w:widowControl/>
              <w:suppressLineNumbers w:val="0"/>
              <w:jc w:val="left"/>
              <w:rPr>
                <w:ins w:id="1781" w:author="柠栀" w:date="2025-05-07T11:28:58Z"/>
                <w:rFonts w:hint="default" w:ascii="Segoe UI" w:hAnsi="Segoe UI" w:eastAsia="Segoe UI" w:cs="Segoe UI"/>
                <w:i w:val="0"/>
                <w:iCs w:val="0"/>
                <w:caps w:val="0"/>
                <w:color w:val="000000"/>
                <w:spacing w:val="0"/>
                <w:sz w:val="16"/>
                <w:szCs w:val="16"/>
              </w:rPr>
            </w:pPr>
            <w:ins w:id="1782" w:author="柠栀" w:date="2025-05-07T11:28:58Z">
              <w:r>
                <w:rPr>
                  <w:rFonts w:hint="default"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28A92714">
            <w:pPr>
              <w:keepNext w:val="0"/>
              <w:keepLines w:val="0"/>
              <w:widowControl/>
              <w:suppressLineNumbers w:val="0"/>
              <w:jc w:val="left"/>
              <w:rPr>
                <w:ins w:id="1783" w:author="柠栀" w:date="2025-05-07T11:28:58Z"/>
                <w:rFonts w:hint="default" w:ascii="Segoe UI" w:hAnsi="Segoe UI" w:eastAsia="Segoe UI" w:cs="Segoe UI"/>
                <w:i w:val="0"/>
                <w:iCs w:val="0"/>
                <w:caps w:val="0"/>
                <w:color w:val="000000"/>
                <w:spacing w:val="0"/>
                <w:sz w:val="16"/>
                <w:szCs w:val="16"/>
              </w:rPr>
            </w:pPr>
            <w:ins w:id="1784" w:author="柠栀" w:date="2025-05-07T11:28:58Z">
              <w:r>
                <w:rPr>
                  <w:rFonts w:hint="default" w:ascii="Segoe UI" w:hAnsi="Segoe UI" w:eastAsia="Segoe UI" w:cs="Segoe UI"/>
                  <w:i w:val="0"/>
                  <w:iCs w:val="0"/>
                  <w:caps w:val="0"/>
                  <w:color w:val="000000"/>
                  <w:spacing w:val="0"/>
                  <w:kern w:val="0"/>
                  <w:sz w:val="16"/>
                  <w:szCs w:val="16"/>
                  <w:lang w:val="en-US" w:eastAsia="zh-CN" w:bidi="ar"/>
                </w:rPr>
                <w:t>3×0.4 + 3×0.3 + 3×0.3 = 3.0</w:t>
              </w:r>
            </w:ins>
          </w:p>
        </w:tc>
      </w:tr>
      <w:tr w14:paraId="0E4A816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ins w:id="1785" w:author="柠栀" w:date="2025-05-07T11:28:58Z"/>
        </w:trPr>
        <w:tc>
          <w:tcPr>
            <w:tcW w:w="0" w:type="auto"/>
            <w:tcBorders>
              <w:top w:val="nil"/>
              <w:left w:val="nil"/>
              <w:bottom w:val="nil"/>
            </w:tcBorders>
            <w:shd w:val="clear" w:color="auto" w:fill="FFFFFF"/>
            <w:tcMar>
              <w:top w:w="120" w:type="dxa"/>
              <w:left w:w="180" w:type="dxa"/>
              <w:bottom w:w="120" w:type="dxa"/>
              <w:right w:w="180" w:type="dxa"/>
            </w:tcMar>
            <w:vAlign w:val="center"/>
          </w:tcPr>
          <w:p w14:paraId="21CD485E">
            <w:pPr>
              <w:keepNext w:val="0"/>
              <w:keepLines w:val="0"/>
              <w:widowControl/>
              <w:suppressLineNumbers w:val="0"/>
              <w:jc w:val="left"/>
              <w:rPr>
                <w:ins w:id="1786" w:author="柠栀" w:date="2025-05-07T11:28:58Z"/>
                <w:rFonts w:hint="default" w:ascii="Segoe UI" w:hAnsi="Segoe UI" w:eastAsia="Segoe UI" w:cs="Segoe UI"/>
                <w:i w:val="0"/>
                <w:iCs w:val="0"/>
                <w:caps w:val="0"/>
                <w:color w:val="000000"/>
                <w:spacing w:val="0"/>
                <w:sz w:val="16"/>
                <w:szCs w:val="16"/>
              </w:rPr>
            </w:pPr>
            <w:ins w:id="1787" w:author="柠栀" w:date="2025-05-07T11:28:58Z">
              <w:r>
                <w:rPr>
                  <w:rFonts w:hint="default" w:ascii="Segoe UI" w:hAnsi="Segoe UI" w:eastAsia="Segoe UI" w:cs="Segoe UI"/>
                  <w:i w:val="0"/>
                  <w:iCs w:val="0"/>
                  <w:caps w:val="0"/>
                  <w:color w:val="000000"/>
                  <w:spacing w:val="0"/>
                  <w:kern w:val="0"/>
                  <w:sz w:val="16"/>
                  <w:szCs w:val="16"/>
                  <w:lang w:val="en-US" w:eastAsia="zh-CN" w:bidi="ar"/>
                </w:rPr>
                <w:t>13</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3E285CED">
            <w:pPr>
              <w:keepNext w:val="0"/>
              <w:keepLines w:val="0"/>
              <w:widowControl/>
              <w:suppressLineNumbers w:val="0"/>
              <w:jc w:val="left"/>
              <w:rPr>
                <w:ins w:id="1788" w:author="柠栀" w:date="2025-05-07T11:28:58Z"/>
                <w:rFonts w:hint="default" w:ascii="Segoe UI" w:hAnsi="Segoe UI" w:eastAsia="Segoe UI" w:cs="Segoe UI"/>
                <w:i w:val="0"/>
                <w:iCs w:val="0"/>
                <w:caps w:val="0"/>
                <w:color w:val="000000"/>
                <w:spacing w:val="0"/>
                <w:sz w:val="16"/>
                <w:szCs w:val="16"/>
                <w:lang w:val="en-US"/>
              </w:rPr>
            </w:pPr>
            <w:ins w:id="1789" w:author="柠栀" w:date="2025-05-07T11:28:58Z">
              <w:r>
                <w:rPr>
                  <w:rFonts w:hint="default" w:ascii="Segoe UI" w:hAnsi="Segoe UI" w:eastAsia="Segoe UI" w:cs="Segoe UI"/>
                  <w:i w:val="0"/>
                  <w:iCs w:val="0"/>
                  <w:caps w:val="0"/>
                  <w:color w:val="000000"/>
                  <w:spacing w:val="0"/>
                  <w:kern w:val="0"/>
                  <w:sz w:val="16"/>
                  <w:szCs w:val="16"/>
                  <w:lang w:val="en-US" w:eastAsia="zh-CN" w:bidi="ar"/>
                </w:rPr>
                <w:t xml:space="preserve">FNC - </w:t>
              </w:r>
            </w:ins>
            <w:ins w:id="1790" w:author="柠栀" w:date="2025-05-07T11:28:58Z">
              <w:r>
                <w:rPr>
                  <w:rFonts w:hint="eastAsia" w:ascii="Segoe UI" w:hAnsi="Segoe UI" w:eastAsia="Segoe UI" w:cs="Segoe UI"/>
                  <w:i w:val="0"/>
                  <w:iCs w:val="0"/>
                  <w:caps w:val="0"/>
                  <w:color w:val="000000"/>
                  <w:spacing w:val="0"/>
                  <w:kern w:val="0"/>
                  <w:sz w:val="16"/>
                  <w:szCs w:val="16"/>
                  <w:lang w:val="en-US" w:eastAsia="zh-CN" w:bidi="ar"/>
                </w:rPr>
                <w:t>13</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124AC4C8">
            <w:pPr>
              <w:keepNext w:val="0"/>
              <w:keepLines w:val="0"/>
              <w:widowControl/>
              <w:suppressLineNumbers w:val="0"/>
              <w:jc w:val="left"/>
              <w:rPr>
                <w:ins w:id="1791" w:author="柠栀" w:date="2025-05-07T11:28:58Z"/>
                <w:rFonts w:hint="default" w:ascii="Segoe UI" w:hAnsi="Segoe UI" w:eastAsia="Segoe UI" w:cs="Segoe UI"/>
                <w:i w:val="0"/>
                <w:iCs w:val="0"/>
                <w:caps w:val="0"/>
                <w:color w:val="000000"/>
                <w:spacing w:val="0"/>
                <w:sz w:val="16"/>
                <w:szCs w:val="16"/>
              </w:rPr>
            </w:pPr>
            <w:ins w:id="1792" w:author="柠栀" w:date="2025-05-07T11:28:58Z">
              <w:r>
                <w:rPr>
                  <w:rFonts w:hint="default" w:ascii="Segoe UI" w:hAnsi="Segoe UI" w:eastAsia="Segoe UI" w:cs="Segoe UI"/>
                  <w:i w:val="0"/>
                  <w:iCs w:val="0"/>
                  <w:caps w:val="0"/>
                  <w:color w:val="000000"/>
                  <w:spacing w:val="0"/>
                  <w:kern w:val="0"/>
                  <w:sz w:val="16"/>
                  <w:szCs w:val="16"/>
                  <w:lang w:val="en-US" w:eastAsia="zh-CN" w:bidi="ar"/>
                </w:rPr>
                <w:t>可用性、性能</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57C8454F">
            <w:pPr>
              <w:keepNext w:val="0"/>
              <w:keepLines w:val="0"/>
              <w:widowControl/>
              <w:suppressLineNumbers w:val="0"/>
              <w:jc w:val="left"/>
              <w:rPr>
                <w:ins w:id="1793" w:author="柠栀" w:date="2025-05-07T11:28:58Z"/>
                <w:rFonts w:hint="default" w:ascii="Segoe UI" w:hAnsi="Segoe UI" w:eastAsia="Segoe UI" w:cs="Segoe UI"/>
                <w:i w:val="0"/>
                <w:iCs w:val="0"/>
                <w:caps w:val="0"/>
                <w:color w:val="000000"/>
                <w:spacing w:val="0"/>
                <w:sz w:val="16"/>
                <w:szCs w:val="16"/>
              </w:rPr>
            </w:pPr>
            <w:ins w:id="1794" w:author="柠栀" w:date="2025-05-07T11:28:58Z">
              <w:r>
                <w:rPr>
                  <w:rFonts w:hint="default"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2D1F950D">
            <w:pPr>
              <w:keepNext w:val="0"/>
              <w:keepLines w:val="0"/>
              <w:widowControl/>
              <w:suppressLineNumbers w:val="0"/>
              <w:jc w:val="left"/>
              <w:rPr>
                <w:ins w:id="1795" w:author="柠栀" w:date="2025-05-07T11:28:58Z"/>
                <w:rFonts w:hint="default" w:ascii="Segoe UI" w:hAnsi="Segoe UI" w:eastAsia="Segoe UI" w:cs="Segoe UI"/>
                <w:i w:val="0"/>
                <w:iCs w:val="0"/>
                <w:caps w:val="0"/>
                <w:color w:val="000000"/>
                <w:spacing w:val="0"/>
                <w:sz w:val="16"/>
                <w:szCs w:val="16"/>
              </w:rPr>
            </w:pPr>
            <w:ins w:id="1796" w:author="柠栀" w:date="2025-05-07T11:28:58Z">
              <w:r>
                <w:rPr>
                  <w:rFonts w:hint="default"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51DA6555">
            <w:pPr>
              <w:keepNext w:val="0"/>
              <w:keepLines w:val="0"/>
              <w:widowControl/>
              <w:suppressLineNumbers w:val="0"/>
              <w:jc w:val="left"/>
              <w:rPr>
                <w:ins w:id="1797" w:author="柠栀" w:date="2025-05-07T11:28:58Z"/>
                <w:rFonts w:hint="default" w:ascii="Segoe UI" w:hAnsi="Segoe UI" w:eastAsia="Segoe UI" w:cs="Segoe UI"/>
                <w:i w:val="0"/>
                <w:iCs w:val="0"/>
                <w:caps w:val="0"/>
                <w:color w:val="000000"/>
                <w:spacing w:val="0"/>
                <w:sz w:val="16"/>
                <w:szCs w:val="16"/>
              </w:rPr>
            </w:pPr>
            <w:ins w:id="1798" w:author="柠栀" w:date="2025-05-07T11:28:58Z">
              <w:r>
                <w:rPr>
                  <w:rFonts w:hint="default"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47AF3219">
            <w:pPr>
              <w:keepNext w:val="0"/>
              <w:keepLines w:val="0"/>
              <w:widowControl/>
              <w:suppressLineNumbers w:val="0"/>
              <w:jc w:val="left"/>
              <w:rPr>
                <w:ins w:id="1799" w:author="柠栀" w:date="2025-05-07T11:28:58Z"/>
                <w:rFonts w:hint="default" w:ascii="Segoe UI" w:hAnsi="Segoe UI" w:eastAsia="Segoe UI" w:cs="Segoe UI"/>
                <w:i w:val="0"/>
                <w:iCs w:val="0"/>
                <w:caps w:val="0"/>
                <w:color w:val="000000"/>
                <w:spacing w:val="0"/>
                <w:sz w:val="16"/>
                <w:szCs w:val="16"/>
              </w:rPr>
            </w:pPr>
            <w:ins w:id="1800" w:author="柠栀" w:date="2025-05-07T11:28:58Z">
              <w:r>
                <w:rPr>
                  <w:rFonts w:hint="default" w:ascii="Segoe UI" w:hAnsi="Segoe UI" w:eastAsia="Segoe UI" w:cs="Segoe UI"/>
                  <w:i w:val="0"/>
                  <w:iCs w:val="0"/>
                  <w:caps w:val="0"/>
                  <w:color w:val="000000"/>
                  <w:spacing w:val="0"/>
                  <w:kern w:val="0"/>
                  <w:sz w:val="16"/>
                  <w:szCs w:val="16"/>
                  <w:lang w:val="en-US" w:eastAsia="zh-CN" w:bidi="ar"/>
                </w:rPr>
                <w:t>3×0.4 + 3×0.3 + 3×0.3 = 3.0</w:t>
              </w:r>
            </w:ins>
          </w:p>
        </w:tc>
      </w:tr>
      <w:tr w14:paraId="083378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ins w:id="1801" w:author="柠栀" w:date="2025-05-07T11:28:58Z"/>
        </w:trPr>
        <w:tc>
          <w:tcPr>
            <w:tcW w:w="0" w:type="auto"/>
            <w:tcBorders>
              <w:top w:val="nil"/>
              <w:left w:val="nil"/>
              <w:bottom w:val="nil"/>
            </w:tcBorders>
            <w:shd w:val="clear" w:color="auto" w:fill="FFFFFF"/>
            <w:tcMar>
              <w:top w:w="120" w:type="dxa"/>
              <w:left w:w="180" w:type="dxa"/>
              <w:bottom w:w="120" w:type="dxa"/>
              <w:right w:w="180" w:type="dxa"/>
            </w:tcMar>
            <w:vAlign w:val="center"/>
          </w:tcPr>
          <w:p w14:paraId="549EE891">
            <w:pPr>
              <w:keepNext w:val="0"/>
              <w:keepLines w:val="0"/>
              <w:widowControl/>
              <w:suppressLineNumbers w:val="0"/>
              <w:jc w:val="left"/>
              <w:rPr>
                <w:ins w:id="1802" w:author="柠栀" w:date="2025-05-07T11:28:58Z"/>
                <w:rFonts w:hint="default" w:ascii="Segoe UI" w:hAnsi="Segoe UI" w:eastAsia="Segoe UI" w:cs="Segoe UI"/>
                <w:i w:val="0"/>
                <w:iCs w:val="0"/>
                <w:caps w:val="0"/>
                <w:color w:val="000000"/>
                <w:spacing w:val="0"/>
                <w:sz w:val="16"/>
                <w:szCs w:val="16"/>
              </w:rPr>
            </w:pPr>
            <w:ins w:id="1803" w:author="柠栀" w:date="2025-05-07T11:28:58Z">
              <w:r>
                <w:rPr>
                  <w:rFonts w:hint="default" w:ascii="Segoe UI" w:hAnsi="Segoe UI" w:eastAsia="Segoe UI" w:cs="Segoe UI"/>
                  <w:i w:val="0"/>
                  <w:iCs w:val="0"/>
                  <w:caps w:val="0"/>
                  <w:color w:val="000000"/>
                  <w:spacing w:val="0"/>
                  <w:kern w:val="0"/>
                  <w:sz w:val="16"/>
                  <w:szCs w:val="16"/>
                  <w:lang w:val="en-US" w:eastAsia="zh-CN" w:bidi="ar"/>
                </w:rPr>
                <w:t>14</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27AA2F72">
            <w:pPr>
              <w:keepNext w:val="0"/>
              <w:keepLines w:val="0"/>
              <w:widowControl/>
              <w:suppressLineNumbers w:val="0"/>
              <w:jc w:val="left"/>
              <w:rPr>
                <w:ins w:id="1804" w:author="柠栀" w:date="2025-05-07T11:28:58Z"/>
                <w:rFonts w:hint="default" w:ascii="Segoe UI" w:hAnsi="Segoe UI" w:eastAsia="Segoe UI" w:cs="Segoe UI"/>
                <w:i w:val="0"/>
                <w:iCs w:val="0"/>
                <w:caps w:val="0"/>
                <w:color w:val="000000"/>
                <w:spacing w:val="0"/>
                <w:sz w:val="16"/>
                <w:szCs w:val="16"/>
                <w:lang w:val="en-US"/>
              </w:rPr>
            </w:pPr>
            <w:ins w:id="1805" w:author="柠栀" w:date="2025-05-07T11:28:58Z">
              <w:r>
                <w:rPr>
                  <w:rFonts w:hint="default" w:ascii="Segoe UI" w:hAnsi="Segoe UI" w:eastAsia="Segoe UI" w:cs="Segoe UI"/>
                  <w:i w:val="0"/>
                  <w:iCs w:val="0"/>
                  <w:caps w:val="0"/>
                  <w:color w:val="000000"/>
                  <w:spacing w:val="0"/>
                  <w:kern w:val="0"/>
                  <w:sz w:val="16"/>
                  <w:szCs w:val="16"/>
                  <w:lang w:val="en-US" w:eastAsia="zh-CN" w:bidi="ar"/>
                </w:rPr>
                <w:t>FNC - 1</w:t>
              </w:r>
            </w:ins>
            <w:ins w:id="1806" w:author="柠栀" w:date="2025-05-07T11:28:58Z">
              <w:r>
                <w:rPr>
                  <w:rFonts w:hint="eastAsia" w:ascii="Segoe UI" w:hAnsi="Segoe UI" w:eastAsia="Segoe UI" w:cs="Segoe UI"/>
                  <w:i w:val="0"/>
                  <w:iCs w:val="0"/>
                  <w:caps w:val="0"/>
                  <w:color w:val="000000"/>
                  <w:spacing w:val="0"/>
                  <w:kern w:val="0"/>
                  <w:sz w:val="16"/>
                  <w:szCs w:val="16"/>
                  <w:lang w:val="en-US" w:eastAsia="zh-CN" w:bidi="ar"/>
                </w:rPr>
                <w:t>4</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5A99813A">
            <w:pPr>
              <w:keepNext w:val="0"/>
              <w:keepLines w:val="0"/>
              <w:widowControl/>
              <w:suppressLineNumbers w:val="0"/>
              <w:jc w:val="left"/>
              <w:rPr>
                <w:ins w:id="1807" w:author="柠栀" w:date="2025-05-07T11:28:58Z"/>
                <w:rFonts w:hint="default" w:ascii="Segoe UI" w:hAnsi="Segoe UI" w:eastAsia="Segoe UI" w:cs="Segoe UI"/>
                <w:i w:val="0"/>
                <w:iCs w:val="0"/>
                <w:caps w:val="0"/>
                <w:color w:val="000000"/>
                <w:spacing w:val="0"/>
                <w:sz w:val="16"/>
                <w:szCs w:val="16"/>
              </w:rPr>
            </w:pPr>
            <w:ins w:id="1808" w:author="柠栀" w:date="2025-05-07T11:28:58Z">
              <w:r>
                <w:rPr>
                  <w:rFonts w:hint="default" w:ascii="Segoe UI" w:hAnsi="Segoe UI" w:eastAsia="Segoe UI" w:cs="Segoe UI"/>
                  <w:i w:val="0"/>
                  <w:iCs w:val="0"/>
                  <w:caps w:val="0"/>
                  <w:color w:val="000000"/>
                  <w:spacing w:val="0"/>
                  <w:kern w:val="0"/>
                  <w:sz w:val="16"/>
                  <w:szCs w:val="16"/>
                  <w:lang w:val="en-US" w:eastAsia="zh-CN" w:bidi="ar"/>
                </w:rPr>
                <w:t>可用性、性能</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298B1671">
            <w:pPr>
              <w:keepNext w:val="0"/>
              <w:keepLines w:val="0"/>
              <w:widowControl/>
              <w:suppressLineNumbers w:val="0"/>
              <w:jc w:val="left"/>
              <w:rPr>
                <w:ins w:id="1809" w:author="柠栀" w:date="2025-05-07T11:28:58Z"/>
                <w:rFonts w:hint="default" w:ascii="Segoe UI" w:hAnsi="Segoe UI" w:eastAsia="Segoe UI" w:cs="Segoe UI"/>
                <w:i w:val="0"/>
                <w:iCs w:val="0"/>
                <w:caps w:val="0"/>
                <w:color w:val="000000"/>
                <w:spacing w:val="0"/>
                <w:sz w:val="16"/>
                <w:szCs w:val="16"/>
              </w:rPr>
            </w:pPr>
            <w:ins w:id="1810" w:author="柠栀" w:date="2025-05-07T11:28:58Z">
              <w:r>
                <w:rPr>
                  <w:rFonts w:hint="default"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594E97EF">
            <w:pPr>
              <w:keepNext w:val="0"/>
              <w:keepLines w:val="0"/>
              <w:widowControl/>
              <w:suppressLineNumbers w:val="0"/>
              <w:jc w:val="left"/>
              <w:rPr>
                <w:ins w:id="1811" w:author="柠栀" w:date="2025-05-07T11:28:58Z"/>
                <w:rFonts w:hint="default" w:ascii="Segoe UI" w:hAnsi="Segoe UI" w:eastAsia="Segoe UI" w:cs="Segoe UI"/>
                <w:i w:val="0"/>
                <w:iCs w:val="0"/>
                <w:caps w:val="0"/>
                <w:color w:val="000000"/>
                <w:spacing w:val="0"/>
                <w:sz w:val="16"/>
                <w:szCs w:val="16"/>
              </w:rPr>
            </w:pPr>
            <w:ins w:id="1812" w:author="柠栀" w:date="2025-05-07T11:28:58Z">
              <w:r>
                <w:rPr>
                  <w:rFonts w:hint="default"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8C00A4A">
            <w:pPr>
              <w:keepNext w:val="0"/>
              <w:keepLines w:val="0"/>
              <w:widowControl/>
              <w:suppressLineNumbers w:val="0"/>
              <w:jc w:val="left"/>
              <w:rPr>
                <w:ins w:id="1813" w:author="柠栀" w:date="2025-05-07T11:28:58Z"/>
                <w:rFonts w:hint="default" w:ascii="Segoe UI" w:hAnsi="Segoe UI" w:eastAsia="Segoe UI" w:cs="Segoe UI"/>
                <w:i w:val="0"/>
                <w:iCs w:val="0"/>
                <w:caps w:val="0"/>
                <w:color w:val="000000"/>
                <w:spacing w:val="0"/>
                <w:sz w:val="16"/>
                <w:szCs w:val="16"/>
              </w:rPr>
            </w:pPr>
            <w:ins w:id="1814" w:author="柠栀" w:date="2025-05-07T11:28:58Z">
              <w:r>
                <w:rPr>
                  <w:rFonts w:hint="default"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43A32225">
            <w:pPr>
              <w:keepNext w:val="0"/>
              <w:keepLines w:val="0"/>
              <w:widowControl/>
              <w:suppressLineNumbers w:val="0"/>
              <w:jc w:val="left"/>
              <w:rPr>
                <w:ins w:id="1815" w:author="柠栀" w:date="2025-05-07T11:28:58Z"/>
                <w:rFonts w:hint="default" w:ascii="Segoe UI" w:hAnsi="Segoe UI" w:eastAsia="Segoe UI" w:cs="Segoe UI"/>
                <w:i w:val="0"/>
                <w:iCs w:val="0"/>
                <w:caps w:val="0"/>
                <w:color w:val="000000"/>
                <w:spacing w:val="0"/>
                <w:sz w:val="16"/>
                <w:szCs w:val="16"/>
              </w:rPr>
            </w:pPr>
            <w:ins w:id="1816" w:author="柠栀" w:date="2025-05-07T11:28:58Z">
              <w:r>
                <w:rPr>
                  <w:rFonts w:hint="default" w:ascii="Segoe UI" w:hAnsi="Segoe UI" w:eastAsia="Segoe UI" w:cs="Segoe UI"/>
                  <w:i w:val="0"/>
                  <w:iCs w:val="0"/>
                  <w:caps w:val="0"/>
                  <w:color w:val="000000"/>
                  <w:spacing w:val="0"/>
                  <w:kern w:val="0"/>
                  <w:sz w:val="16"/>
                  <w:szCs w:val="16"/>
                  <w:lang w:val="en-US" w:eastAsia="zh-CN" w:bidi="ar"/>
                </w:rPr>
                <w:t>3×0.4 + 3×0.3 + 3×0.3 = 3.0</w:t>
              </w:r>
            </w:ins>
          </w:p>
        </w:tc>
      </w:tr>
      <w:tr w14:paraId="24A36B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ins w:id="1817" w:author="柠栀" w:date="2025-05-07T11:28:58Z"/>
        </w:trPr>
        <w:tc>
          <w:tcPr>
            <w:tcW w:w="0" w:type="auto"/>
            <w:tcBorders>
              <w:top w:val="nil"/>
              <w:left w:val="nil"/>
              <w:bottom w:val="nil"/>
            </w:tcBorders>
            <w:shd w:val="clear" w:color="auto" w:fill="FFFFFF"/>
            <w:tcMar>
              <w:top w:w="120" w:type="dxa"/>
              <w:left w:w="180" w:type="dxa"/>
              <w:bottom w:w="120" w:type="dxa"/>
              <w:right w:w="180" w:type="dxa"/>
            </w:tcMar>
            <w:vAlign w:val="center"/>
          </w:tcPr>
          <w:p w14:paraId="2CC7B265">
            <w:pPr>
              <w:keepNext w:val="0"/>
              <w:keepLines w:val="0"/>
              <w:widowControl/>
              <w:suppressLineNumbers w:val="0"/>
              <w:jc w:val="left"/>
              <w:rPr>
                <w:ins w:id="1818" w:author="柠栀" w:date="2025-05-07T11:28:58Z"/>
                <w:rFonts w:hint="default" w:ascii="Segoe UI" w:hAnsi="Segoe UI" w:eastAsia="Segoe UI" w:cs="Segoe UI"/>
                <w:i w:val="0"/>
                <w:iCs w:val="0"/>
                <w:caps w:val="0"/>
                <w:color w:val="000000"/>
                <w:spacing w:val="0"/>
                <w:sz w:val="16"/>
                <w:szCs w:val="16"/>
              </w:rPr>
            </w:pPr>
            <w:ins w:id="1819" w:author="柠栀" w:date="2025-05-07T11:28:58Z">
              <w:r>
                <w:rPr>
                  <w:rFonts w:hint="default" w:ascii="Segoe UI" w:hAnsi="Segoe UI" w:eastAsia="Segoe UI" w:cs="Segoe UI"/>
                  <w:i w:val="0"/>
                  <w:iCs w:val="0"/>
                  <w:caps w:val="0"/>
                  <w:color w:val="000000"/>
                  <w:spacing w:val="0"/>
                  <w:kern w:val="0"/>
                  <w:sz w:val="16"/>
                  <w:szCs w:val="16"/>
                  <w:lang w:val="en-US" w:eastAsia="zh-CN" w:bidi="ar"/>
                </w:rPr>
                <w:t>15</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4F2E5ACE">
            <w:pPr>
              <w:keepNext w:val="0"/>
              <w:keepLines w:val="0"/>
              <w:widowControl/>
              <w:suppressLineNumbers w:val="0"/>
              <w:jc w:val="left"/>
              <w:rPr>
                <w:ins w:id="1820" w:author="柠栀" w:date="2025-05-07T11:28:58Z"/>
                <w:rFonts w:hint="default" w:ascii="Segoe UI" w:hAnsi="Segoe UI" w:eastAsia="Segoe UI" w:cs="Segoe UI"/>
                <w:i w:val="0"/>
                <w:iCs w:val="0"/>
                <w:caps w:val="0"/>
                <w:color w:val="000000"/>
                <w:spacing w:val="0"/>
                <w:sz w:val="16"/>
                <w:szCs w:val="16"/>
              </w:rPr>
            </w:pPr>
            <w:ins w:id="1821" w:author="柠栀" w:date="2025-05-07T11:28:58Z">
              <w:r>
                <w:rPr>
                  <w:rFonts w:hint="default" w:ascii="Segoe UI" w:hAnsi="Segoe UI" w:eastAsia="Segoe UI" w:cs="Segoe UI"/>
                  <w:i w:val="0"/>
                  <w:iCs w:val="0"/>
                  <w:caps w:val="0"/>
                  <w:color w:val="000000"/>
                  <w:spacing w:val="0"/>
                  <w:kern w:val="0"/>
                  <w:sz w:val="16"/>
                  <w:szCs w:val="16"/>
                  <w:lang w:val="en-US" w:eastAsia="zh-CN" w:bidi="ar"/>
                </w:rPr>
                <w:t>FNC - 15</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2F8016B7">
            <w:pPr>
              <w:keepNext w:val="0"/>
              <w:keepLines w:val="0"/>
              <w:widowControl/>
              <w:suppressLineNumbers w:val="0"/>
              <w:jc w:val="left"/>
              <w:rPr>
                <w:ins w:id="1822" w:author="柠栀" w:date="2025-05-07T11:28:58Z"/>
                <w:rFonts w:hint="default" w:ascii="Segoe UI" w:hAnsi="Segoe UI" w:eastAsia="Segoe UI" w:cs="Segoe UI"/>
                <w:i w:val="0"/>
                <w:iCs w:val="0"/>
                <w:caps w:val="0"/>
                <w:color w:val="000000"/>
                <w:spacing w:val="0"/>
                <w:sz w:val="16"/>
                <w:szCs w:val="16"/>
              </w:rPr>
            </w:pPr>
            <w:ins w:id="1823" w:author="柠栀" w:date="2025-05-07T11:28:58Z">
              <w:r>
                <w:rPr>
                  <w:rFonts w:hint="default" w:ascii="Segoe UI" w:hAnsi="Segoe UI" w:eastAsia="Segoe UI" w:cs="Segoe UI"/>
                  <w:i w:val="0"/>
                  <w:iCs w:val="0"/>
                  <w:caps w:val="0"/>
                  <w:color w:val="000000"/>
                  <w:spacing w:val="0"/>
                  <w:kern w:val="0"/>
                  <w:sz w:val="16"/>
                  <w:szCs w:val="16"/>
                  <w:lang w:val="en-US" w:eastAsia="zh-CN" w:bidi="ar"/>
                </w:rPr>
                <w:t>可用性、性能</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3E5E1EB4">
            <w:pPr>
              <w:keepNext w:val="0"/>
              <w:keepLines w:val="0"/>
              <w:widowControl/>
              <w:suppressLineNumbers w:val="0"/>
              <w:jc w:val="left"/>
              <w:rPr>
                <w:ins w:id="1824" w:author="柠栀" w:date="2025-05-07T11:28:58Z"/>
                <w:rFonts w:hint="default" w:ascii="Segoe UI" w:hAnsi="Segoe UI" w:eastAsia="Segoe UI" w:cs="Segoe UI"/>
                <w:i w:val="0"/>
                <w:iCs w:val="0"/>
                <w:caps w:val="0"/>
                <w:color w:val="000000"/>
                <w:spacing w:val="0"/>
                <w:sz w:val="16"/>
                <w:szCs w:val="16"/>
              </w:rPr>
            </w:pPr>
            <w:ins w:id="1825" w:author="柠栀" w:date="2025-05-07T11:28:58Z">
              <w:r>
                <w:rPr>
                  <w:rFonts w:hint="default"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6CD75B18">
            <w:pPr>
              <w:keepNext w:val="0"/>
              <w:keepLines w:val="0"/>
              <w:widowControl/>
              <w:suppressLineNumbers w:val="0"/>
              <w:jc w:val="left"/>
              <w:rPr>
                <w:ins w:id="1826" w:author="柠栀" w:date="2025-05-07T11:28:58Z"/>
                <w:rFonts w:hint="default" w:ascii="Segoe UI" w:hAnsi="Segoe UI" w:eastAsia="Segoe UI" w:cs="Segoe UI"/>
                <w:i w:val="0"/>
                <w:iCs w:val="0"/>
                <w:caps w:val="0"/>
                <w:color w:val="000000"/>
                <w:spacing w:val="0"/>
                <w:sz w:val="16"/>
                <w:szCs w:val="16"/>
              </w:rPr>
            </w:pPr>
            <w:ins w:id="1827" w:author="柠栀" w:date="2025-05-07T11:28:58Z">
              <w:r>
                <w:rPr>
                  <w:rFonts w:hint="default"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46DB83A0">
            <w:pPr>
              <w:keepNext w:val="0"/>
              <w:keepLines w:val="0"/>
              <w:widowControl/>
              <w:suppressLineNumbers w:val="0"/>
              <w:jc w:val="left"/>
              <w:rPr>
                <w:ins w:id="1828" w:author="柠栀" w:date="2025-05-07T11:28:58Z"/>
                <w:rFonts w:hint="default" w:ascii="Segoe UI" w:hAnsi="Segoe UI" w:eastAsia="Segoe UI" w:cs="Segoe UI"/>
                <w:i w:val="0"/>
                <w:iCs w:val="0"/>
                <w:caps w:val="0"/>
                <w:color w:val="000000"/>
                <w:spacing w:val="0"/>
                <w:sz w:val="16"/>
                <w:szCs w:val="16"/>
              </w:rPr>
            </w:pPr>
            <w:ins w:id="1829" w:author="柠栀" w:date="2025-05-07T11:28:58Z">
              <w:r>
                <w:rPr>
                  <w:rFonts w:hint="default"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1CDEF1BF">
            <w:pPr>
              <w:keepNext w:val="0"/>
              <w:keepLines w:val="0"/>
              <w:widowControl/>
              <w:suppressLineNumbers w:val="0"/>
              <w:jc w:val="left"/>
              <w:rPr>
                <w:ins w:id="1830" w:author="柠栀" w:date="2025-05-07T11:28:58Z"/>
                <w:rFonts w:hint="default" w:ascii="Segoe UI" w:hAnsi="Segoe UI" w:eastAsia="Segoe UI" w:cs="Segoe UI"/>
                <w:i w:val="0"/>
                <w:iCs w:val="0"/>
                <w:caps w:val="0"/>
                <w:color w:val="000000"/>
                <w:spacing w:val="0"/>
                <w:sz w:val="16"/>
                <w:szCs w:val="16"/>
              </w:rPr>
            </w:pPr>
            <w:ins w:id="1831" w:author="柠栀" w:date="2025-05-07T11:28:58Z">
              <w:r>
                <w:rPr>
                  <w:rFonts w:hint="default" w:ascii="Segoe UI" w:hAnsi="Segoe UI" w:eastAsia="Segoe UI" w:cs="Segoe UI"/>
                  <w:i w:val="0"/>
                  <w:iCs w:val="0"/>
                  <w:caps w:val="0"/>
                  <w:color w:val="000000"/>
                  <w:spacing w:val="0"/>
                  <w:kern w:val="0"/>
                  <w:sz w:val="16"/>
                  <w:szCs w:val="16"/>
                  <w:lang w:val="en-US" w:eastAsia="zh-CN" w:bidi="ar"/>
                </w:rPr>
                <w:t>3×0.4 + 3×0.3 + 3×0.3 = 3.0</w:t>
              </w:r>
            </w:ins>
          </w:p>
        </w:tc>
      </w:tr>
      <w:tr w14:paraId="5B397F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ins w:id="1832" w:author="柠栀" w:date="2025-05-07T11:28:58Z"/>
        </w:trPr>
        <w:tc>
          <w:tcPr>
            <w:tcW w:w="0" w:type="auto"/>
            <w:tcBorders>
              <w:top w:val="nil"/>
              <w:left w:val="nil"/>
              <w:bottom w:val="nil"/>
            </w:tcBorders>
            <w:shd w:val="clear" w:color="auto" w:fill="FFFFFF"/>
            <w:tcMar>
              <w:top w:w="120" w:type="dxa"/>
              <w:left w:w="180" w:type="dxa"/>
              <w:bottom w:w="120" w:type="dxa"/>
              <w:right w:w="180" w:type="dxa"/>
            </w:tcMar>
            <w:vAlign w:val="center"/>
          </w:tcPr>
          <w:p w14:paraId="77880BBC">
            <w:pPr>
              <w:keepNext w:val="0"/>
              <w:keepLines w:val="0"/>
              <w:widowControl/>
              <w:suppressLineNumbers w:val="0"/>
              <w:jc w:val="left"/>
              <w:rPr>
                <w:ins w:id="1833" w:author="柠栀" w:date="2025-05-07T11:28:58Z"/>
                <w:rFonts w:hint="default" w:ascii="Segoe UI" w:hAnsi="Segoe UI" w:eastAsia="Segoe UI" w:cs="Segoe UI"/>
                <w:i w:val="0"/>
                <w:iCs w:val="0"/>
                <w:caps w:val="0"/>
                <w:color w:val="000000"/>
                <w:spacing w:val="0"/>
                <w:sz w:val="16"/>
                <w:szCs w:val="16"/>
              </w:rPr>
            </w:pPr>
            <w:ins w:id="1834" w:author="柠栀" w:date="2025-05-07T11:28:58Z">
              <w:r>
                <w:rPr>
                  <w:rFonts w:hint="default" w:ascii="Segoe UI" w:hAnsi="Segoe UI" w:eastAsia="Segoe UI" w:cs="Segoe UI"/>
                  <w:i w:val="0"/>
                  <w:iCs w:val="0"/>
                  <w:caps w:val="0"/>
                  <w:color w:val="000000"/>
                  <w:spacing w:val="0"/>
                  <w:kern w:val="0"/>
                  <w:sz w:val="16"/>
                  <w:szCs w:val="16"/>
                  <w:lang w:val="en-US" w:eastAsia="zh-CN" w:bidi="ar"/>
                </w:rPr>
                <w:t>16</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541EFA29">
            <w:pPr>
              <w:keepNext w:val="0"/>
              <w:keepLines w:val="0"/>
              <w:widowControl/>
              <w:suppressLineNumbers w:val="0"/>
              <w:jc w:val="left"/>
              <w:rPr>
                <w:ins w:id="1835" w:author="柠栀" w:date="2025-05-07T11:28:58Z"/>
                <w:rFonts w:hint="default" w:ascii="Segoe UI" w:hAnsi="Segoe UI" w:eastAsia="Segoe UI" w:cs="Segoe UI"/>
                <w:i w:val="0"/>
                <w:iCs w:val="0"/>
                <w:caps w:val="0"/>
                <w:color w:val="000000"/>
                <w:spacing w:val="0"/>
                <w:sz w:val="16"/>
                <w:szCs w:val="16"/>
              </w:rPr>
            </w:pPr>
            <w:ins w:id="1836" w:author="柠栀" w:date="2025-05-07T11:28:58Z">
              <w:r>
                <w:rPr>
                  <w:rFonts w:hint="default" w:ascii="Segoe UI" w:hAnsi="Segoe UI" w:eastAsia="Segoe UI" w:cs="Segoe UI"/>
                  <w:i w:val="0"/>
                  <w:iCs w:val="0"/>
                  <w:caps w:val="0"/>
                  <w:color w:val="000000"/>
                  <w:spacing w:val="0"/>
                  <w:kern w:val="0"/>
                  <w:sz w:val="16"/>
                  <w:szCs w:val="16"/>
                  <w:lang w:val="en-US" w:eastAsia="zh-CN" w:bidi="ar"/>
                </w:rPr>
                <w:t>FNC - 16</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A7AD79B">
            <w:pPr>
              <w:keepNext w:val="0"/>
              <w:keepLines w:val="0"/>
              <w:widowControl/>
              <w:suppressLineNumbers w:val="0"/>
              <w:jc w:val="left"/>
              <w:rPr>
                <w:ins w:id="1837" w:author="柠栀" w:date="2025-05-07T11:28:58Z"/>
                <w:rFonts w:hint="default" w:ascii="Segoe UI" w:hAnsi="Segoe UI" w:eastAsia="Segoe UI" w:cs="Segoe UI"/>
                <w:i w:val="0"/>
                <w:iCs w:val="0"/>
                <w:caps w:val="0"/>
                <w:color w:val="000000"/>
                <w:spacing w:val="0"/>
                <w:sz w:val="16"/>
                <w:szCs w:val="16"/>
              </w:rPr>
            </w:pPr>
            <w:ins w:id="1838" w:author="柠栀" w:date="2025-05-07T11:28:58Z">
              <w:r>
                <w:rPr>
                  <w:rFonts w:hint="default" w:ascii="Segoe UI" w:hAnsi="Segoe UI" w:eastAsia="Segoe UI" w:cs="Segoe UI"/>
                  <w:i w:val="0"/>
                  <w:iCs w:val="0"/>
                  <w:caps w:val="0"/>
                  <w:color w:val="000000"/>
                  <w:spacing w:val="0"/>
                  <w:kern w:val="0"/>
                  <w:sz w:val="16"/>
                  <w:szCs w:val="16"/>
                  <w:lang w:val="en-US" w:eastAsia="zh-CN" w:bidi="ar"/>
                </w:rPr>
                <w:t>可用性、性能</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7D8A04F">
            <w:pPr>
              <w:keepNext w:val="0"/>
              <w:keepLines w:val="0"/>
              <w:widowControl/>
              <w:suppressLineNumbers w:val="0"/>
              <w:jc w:val="left"/>
              <w:rPr>
                <w:ins w:id="1839" w:author="柠栀" w:date="2025-05-07T11:28:58Z"/>
                <w:rFonts w:hint="default" w:ascii="Segoe UI" w:hAnsi="Segoe UI" w:eastAsia="Segoe UI" w:cs="Segoe UI"/>
                <w:i w:val="0"/>
                <w:iCs w:val="0"/>
                <w:caps w:val="0"/>
                <w:color w:val="000000"/>
                <w:spacing w:val="0"/>
                <w:sz w:val="16"/>
                <w:szCs w:val="16"/>
              </w:rPr>
            </w:pPr>
            <w:ins w:id="1840" w:author="柠栀" w:date="2025-05-07T11:28:58Z">
              <w:r>
                <w:rPr>
                  <w:rFonts w:hint="default"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0211CF65">
            <w:pPr>
              <w:keepNext w:val="0"/>
              <w:keepLines w:val="0"/>
              <w:widowControl/>
              <w:suppressLineNumbers w:val="0"/>
              <w:jc w:val="left"/>
              <w:rPr>
                <w:ins w:id="1841" w:author="柠栀" w:date="2025-05-07T11:28:58Z"/>
                <w:rFonts w:hint="default" w:ascii="Segoe UI" w:hAnsi="Segoe UI" w:eastAsia="Segoe UI" w:cs="Segoe UI"/>
                <w:i w:val="0"/>
                <w:iCs w:val="0"/>
                <w:caps w:val="0"/>
                <w:color w:val="000000"/>
                <w:spacing w:val="0"/>
                <w:sz w:val="16"/>
                <w:szCs w:val="16"/>
              </w:rPr>
            </w:pPr>
            <w:ins w:id="1842" w:author="柠栀" w:date="2025-05-07T11:28:58Z">
              <w:r>
                <w:rPr>
                  <w:rFonts w:hint="default" w:ascii="Segoe UI" w:hAnsi="Segoe UI" w:eastAsia="Segoe UI" w:cs="Segoe UI"/>
                  <w:i w:val="0"/>
                  <w:iCs w:val="0"/>
                  <w:caps w:val="0"/>
                  <w:color w:val="000000"/>
                  <w:spacing w:val="0"/>
                  <w:kern w:val="0"/>
                  <w:sz w:val="16"/>
                  <w:szCs w:val="16"/>
                  <w:lang w:val="en-US" w:eastAsia="zh-CN" w:bidi="ar"/>
                </w:rPr>
                <w:t>3</w:t>
              </w:r>
            </w:ins>
          </w:p>
        </w:tc>
        <w:tc>
          <w:tcPr>
            <w:tcW w:w="0" w:type="auto"/>
            <w:tcBorders>
              <w:top w:val="nil"/>
              <w:left w:val="nil"/>
              <w:bottom w:val="nil"/>
            </w:tcBorders>
            <w:shd w:val="clear" w:color="auto" w:fill="FFFFFF"/>
            <w:tcMar>
              <w:top w:w="120" w:type="dxa"/>
              <w:left w:w="180" w:type="dxa"/>
              <w:bottom w:w="120" w:type="dxa"/>
              <w:right w:w="180" w:type="dxa"/>
            </w:tcMar>
            <w:vAlign w:val="center"/>
          </w:tcPr>
          <w:p w14:paraId="788DCC43">
            <w:pPr>
              <w:keepNext w:val="0"/>
              <w:keepLines w:val="0"/>
              <w:widowControl/>
              <w:suppressLineNumbers w:val="0"/>
              <w:jc w:val="left"/>
              <w:rPr>
                <w:ins w:id="1843" w:author="柠栀" w:date="2025-05-07T11:28:58Z"/>
                <w:rFonts w:hint="default" w:ascii="Segoe UI" w:hAnsi="Segoe UI" w:eastAsia="Segoe UI" w:cs="Segoe UI"/>
                <w:i w:val="0"/>
                <w:iCs w:val="0"/>
                <w:caps w:val="0"/>
                <w:color w:val="000000"/>
                <w:spacing w:val="0"/>
                <w:sz w:val="16"/>
                <w:szCs w:val="16"/>
              </w:rPr>
            </w:pPr>
            <w:ins w:id="1844" w:author="柠栀" w:date="2025-05-07T11:28:58Z">
              <w:r>
                <w:rPr>
                  <w:rFonts w:hint="default" w:ascii="Segoe UI" w:hAnsi="Segoe UI" w:eastAsia="Segoe UI" w:cs="Segoe UI"/>
                  <w:i w:val="0"/>
                  <w:iCs w:val="0"/>
                  <w:caps w:val="0"/>
                  <w:color w:val="000000"/>
                  <w:spacing w:val="0"/>
                  <w:kern w:val="0"/>
                  <w:sz w:val="16"/>
                  <w:szCs w:val="16"/>
                  <w:lang w:val="en-US" w:eastAsia="zh-CN" w:bidi="ar"/>
                </w:rPr>
                <w:t>2</w:t>
              </w:r>
            </w:ins>
          </w:p>
        </w:tc>
        <w:tc>
          <w:tcPr>
            <w:tcW w:w="0" w:type="auto"/>
            <w:tcBorders>
              <w:top w:val="nil"/>
              <w:left w:val="nil"/>
              <w:bottom w:val="nil"/>
              <w:right w:val="nil"/>
            </w:tcBorders>
            <w:shd w:val="clear" w:color="auto" w:fill="FFFFFF"/>
            <w:tcMar>
              <w:top w:w="120" w:type="dxa"/>
              <w:left w:w="180" w:type="dxa"/>
              <w:bottom w:w="120" w:type="dxa"/>
              <w:right w:w="180" w:type="dxa"/>
            </w:tcMar>
            <w:vAlign w:val="center"/>
          </w:tcPr>
          <w:p w14:paraId="3B0B1109">
            <w:pPr>
              <w:keepNext w:val="0"/>
              <w:keepLines w:val="0"/>
              <w:widowControl/>
              <w:suppressLineNumbers w:val="0"/>
              <w:jc w:val="left"/>
              <w:rPr>
                <w:ins w:id="1845" w:author="柠栀" w:date="2025-05-07T11:28:58Z"/>
                <w:rFonts w:hint="default" w:ascii="Segoe UI" w:hAnsi="Segoe UI" w:eastAsia="Segoe UI" w:cs="Segoe UI"/>
                <w:i w:val="0"/>
                <w:iCs w:val="0"/>
                <w:caps w:val="0"/>
                <w:color w:val="000000"/>
                <w:spacing w:val="0"/>
                <w:sz w:val="16"/>
                <w:szCs w:val="16"/>
              </w:rPr>
            </w:pPr>
            <w:ins w:id="1846" w:author="柠栀" w:date="2025-05-07T11:28:58Z">
              <w:r>
                <w:rPr>
                  <w:rFonts w:hint="default" w:ascii="Segoe UI" w:hAnsi="Segoe UI" w:eastAsia="Segoe UI" w:cs="Segoe UI"/>
                  <w:i w:val="0"/>
                  <w:iCs w:val="0"/>
                  <w:caps w:val="0"/>
                  <w:color w:val="000000"/>
                  <w:spacing w:val="0"/>
                  <w:kern w:val="0"/>
                  <w:sz w:val="16"/>
                  <w:szCs w:val="16"/>
                  <w:lang w:val="en-US" w:eastAsia="zh-CN" w:bidi="ar"/>
                </w:rPr>
                <w:t>3×0.4 + 3×0.3 + 2×0.3 = 2.7</w:t>
              </w:r>
            </w:ins>
          </w:p>
        </w:tc>
      </w:tr>
    </w:tbl>
    <w:p w14:paraId="23931135">
      <w:pPr>
        <w:ind w:firstLine="0"/>
        <w:outlineLvl w:val="9"/>
        <w:rPr>
          <w:del w:id="1848" w:author="柠栀" w:date="2025-05-07T11:29:47Z"/>
          <w:rFonts w:hint="eastAsia" w:ascii="楷体" w:hAnsi="楷体" w:eastAsia="楷体" w:cs="楷体"/>
          <w:b/>
          <w:bCs/>
          <w:sz w:val="30"/>
          <w:szCs w:val="30"/>
          <w:lang w:val="en-US" w:eastAsia="zh-CN"/>
          <w:rPrChange w:id="1849" w:author="柠栀" w:date="2025-05-07T11:28:39Z">
            <w:rPr>
              <w:del w:id="1850" w:author="柠栀" w:date="2025-05-07T11:29:47Z"/>
              <w:rFonts w:hint="default" w:eastAsiaTheme="minorEastAsia"/>
              <w:lang w:val="en-US" w:eastAsia="zh-CN"/>
            </w:rPr>
          </w:rPrChange>
        </w:rPr>
        <w:pPrChange w:id="1847" w:author="柠栀" w:date="2025-05-07T11:29:32Z">
          <w:pPr/>
        </w:pPrChange>
      </w:pPr>
    </w:p>
    <w:p w14:paraId="41B41C25">
      <w:pPr>
        <w:pStyle w:val="2"/>
        <w:numPr>
          <w:ilvl w:val="0"/>
          <w:numId w:val="0"/>
        </w:numPr>
        <w:spacing w:line="360" w:lineRule="auto"/>
        <w:ind w:left="0" w:leftChars="0" w:firstLine="0" w:firstLineChars="0"/>
        <w:rPr>
          <w:rFonts w:hint="eastAsia" w:ascii="楷体" w:hAnsi="楷体" w:eastAsia="楷体" w:cs="楷体"/>
          <w:sz w:val="44"/>
          <w:szCs w:val="44"/>
        </w:rPr>
        <w:pPrChange w:id="1851" w:author="柠栀" w:date="2025-05-07T11:29:46Z">
          <w:pPr>
            <w:pStyle w:val="2"/>
            <w:numPr>
              <w:ilvl w:val="0"/>
              <w:numId w:val="0"/>
            </w:numPr>
            <w:spacing w:line="360" w:lineRule="auto"/>
            <w:ind w:left="425" w:leftChars="0" w:hanging="425" w:firstLineChars="0"/>
          </w:pPr>
        </w:pPrChange>
      </w:pPr>
      <w:bookmarkStart w:id="134" w:name="_Toc2100578042"/>
      <w:bookmarkStart w:id="135" w:name="_Toc20498"/>
      <w:r>
        <w:rPr>
          <w:rFonts w:hint="default" w:ascii="楷体" w:hAnsi="楷体" w:eastAsia="楷体" w:cs="楷体"/>
          <w:b/>
          <w:bCs/>
          <w:kern w:val="44"/>
          <w:sz w:val="44"/>
          <w:szCs w:val="44"/>
          <w:lang w:val="en-US" w:eastAsia="zh-CN" w:bidi="ar-SA"/>
        </w:rPr>
        <w:t>5.</w:t>
      </w:r>
      <w:r>
        <w:rPr>
          <w:rFonts w:hint="eastAsia" w:ascii="楷体" w:hAnsi="楷体" w:eastAsia="楷体" w:cs="楷体"/>
          <w:sz w:val="44"/>
          <w:szCs w:val="44"/>
        </w:rPr>
        <w:t>内部数据需求</w:t>
      </w:r>
      <w:bookmarkEnd w:id="134"/>
      <w:bookmarkEnd w:id="135"/>
    </w:p>
    <w:p w14:paraId="0B91796B">
      <w:pPr>
        <w:pStyle w:val="3"/>
        <w:numPr>
          <w:ilvl w:val="1"/>
          <w:numId w:val="0"/>
        </w:numPr>
        <w:spacing w:line="360" w:lineRule="auto"/>
        <w:ind w:left="567" w:leftChars="0" w:hanging="567" w:firstLineChars="0"/>
        <w:rPr>
          <w:rFonts w:hint="eastAsia" w:ascii="楷体" w:hAnsi="楷体" w:eastAsia="楷体" w:cs="楷体"/>
          <w:sz w:val="30"/>
          <w:szCs w:val="30"/>
          <w:lang w:val="en-US" w:eastAsia="zh-CN"/>
        </w:rPr>
      </w:pPr>
      <w:bookmarkStart w:id="136" w:name="_Toc1931478861"/>
      <w:bookmarkStart w:id="137" w:name="_Toc681"/>
      <w:r>
        <w:rPr>
          <w:rFonts w:hint="default" w:ascii="楷体" w:hAnsi="楷体" w:eastAsia="楷体" w:cs="楷体"/>
          <w:b/>
          <w:bCs/>
          <w:kern w:val="2"/>
          <w:sz w:val="30"/>
          <w:szCs w:val="30"/>
          <w:lang w:val="en-US" w:eastAsia="zh-CN" w:bidi="ar-SA"/>
        </w:rPr>
        <w:t>5.1.</w:t>
      </w:r>
      <w:r>
        <w:rPr>
          <w:rFonts w:hint="eastAsia" w:ascii="楷体" w:hAnsi="楷体" w:eastAsia="楷体" w:cs="楷体"/>
          <w:sz w:val="30"/>
          <w:szCs w:val="30"/>
          <w:lang w:val="en-US" w:eastAsia="zh-CN"/>
        </w:rPr>
        <w:t>逻辑数据模型</w:t>
      </w:r>
      <w:bookmarkEnd w:id="136"/>
      <w:bookmarkEnd w:id="137"/>
    </w:p>
    <w:p w14:paraId="442340DA">
      <w:pPr>
        <w:rPr>
          <w:rFonts w:hint="eastAsia" w:ascii="楷体" w:hAnsi="楷体" w:eastAsia="楷体" w:cs="楷体"/>
          <w:sz w:val="30"/>
          <w:szCs w:val="30"/>
          <w:lang w:val="en-US" w:eastAsia="zh-CN"/>
        </w:rPr>
      </w:pPr>
      <w:r>
        <w:drawing>
          <wp:inline distT="0" distB="0" distL="114300" distR="114300">
            <wp:extent cx="5263515" cy="1588770"/>
            <wp:effectExtent l="0" t="0" r="3810" b="1905"/>
            <wp:docPr id="10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
                    <pic:cNvPicPr>
                      <a:picLocks noChangeAspect="1"/>
                    </pic:cNvPicPr>
                  </pic:nvPicPr>
                  <pic:blipFill>
                    <a:blip r:embed="rId85"/>
                    <a:stretch>
                      <a:fillRect/>
                    </a:stretch>
                  </pic:blipFill>
                  <pic:spPr>
                    <a:xfrm>
                      <a:off x="0" y="0"/>
                      <a:ext cx="5263515" cy="1588770"/>
                    </a:xfrm>
                    <a:prstGeom prst="rect">
                      <a:avLst/>
                    </a:prstGeom>
                    <a:noFill/>
                    <a:ln>
                      <a:noFill/>
                    </a:ln>
                  </pic:spPr>
                </pic:pic>
              </a:graphicData>
            </a:graphic>
          </wp:inline>
        </w:drawing>
      </w:r>
      <w:r>
        <w:drawing>
          <wp:inline distT="0" distB="0" distL="114300" distR="114300">
            <wp:extent cx="5259705" cy="2153920"/>
            <wp:effectExtent l="0" t="0" r="7620" b="8255"/>
            <wp:docPr id="10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1"/>
                    <pic:cNvPicPr>
                      <a:picLocks noChangeAspect="1"/>
                    </pic:cNvPicPr>
                  </pic:nvPicPr>
                  <pic:blipFill>
                    <a:blip r:embed="rId86"/>
                    <a:stretch>
                      <a:fillRect/>
                    </a:stretch>
                  </pic:blipFill>
                  <pic:spPr>
                    <a:xfrm>
                      <a:off x="0" y="0"/>
                      <a:ext cx="5259705" cy="2153920"/>
                    </a:xfrm>
                    <a:prstGeom prst="rect">
                      <a:avLst/>
                    </a:prstGeom>
                    <a:noFill/>
                    <a:ln>
                      <a:noFill/>
                    </a:ln>
                  </pic:spPr>
                </pic:pic>
              </a:graphicData>
            </a:graphic>
          </wp:inline>
        </w:drawing>
      </w:r>
    </w:p>
    <w:p w14:paraId="37181BBA">
      <w:pPr>
        <w:pStyle w:val="4"/>
        <w:numPr>
          <w:ilvl w:val="1"/>
          <w:numId w:val="0"/>
        </w:numPr>
        <w:bidi w:val="0"/>
        <w:spacing w:line="360" w:lineRule="auto"/>
        <w:ind w:left="567" w:leftChars="0" w:hanging="567" w:firstLineChars="0"/>
        <w:rPr>
          <w:rFonts w:hint="eastAsia" w:ascii="楷体" w:hAnsi="楷体" w:eastAsia="楷体" w:cs="楷体"/>
          <w:sz w:val="32"/>
          <w:szCs w:val="32"/>
          <w:lang w:val="en-US" w:eastAsia="zh-CN"/>
        </w:rPr>
      </w:pPr>
      <w:bookmarkStart w:id="138" w:name="_Toc1002408775"/>
      <w:bookmarkStart w:id="139" w:name="_Toc6523"/>
      <w:r>
        <w:rPr>
          <w:rFonts w:hint="default" w:ascii="楷体" w:hAnsi="楷体" w:eastAsia="楷体" w:cs="楷体"/>
          <w:b/>
          <w:bCs/>
          <w:kern w:val="2"/>
          <w:sz w:val="32"/>
          <w:szCs w:val="32"/>
          <w:lang w:val="en-US" w:eastAsia="zh-CN" w:bidi="ar-SA"/>
        </w:rPr>
        <w:t>5.2.</w:t>
      </w:r>
      <w:r>
        <w:rPr>
          <w:rFonts w:hint="eastAsia" w:ascii="楷体" w:hAnsi="楷体" w:eastAsia="楷体" w:cs="楷体"/>
          <w:sz w:val="32"/>
          <w:szCs w:val="32"/>
          <w:lang w:val="en-US" w:eastAsia="zh-CN"/>
        </w:rPr>
        <w:t>数据字典</w:t>
      </w:r>
      <w:bookmarkEnd w:id="138"/>
      <w:bookmarkEnd w:id="139"/>
    </w:p>
    <w:p w14:paraId="5697027D">
      <w:pPr>
        <w:pStyle w:val="5"/>
        <w:numPr>
          <w:ilvl w:val="-1"/>
          <w:numId w:val="0"/>
        </w:numPr>
        <w:spacing w:before="100" w:after="60"/>
        <w:ind w:left="0" w:firstLine="0"/>
        <w:rPr>
          <w:ins w:id="1853" w:author="柠栀" w:date="2025-05-07T10:48:55Z"/>
          <w:rFonts w:hint="eastAsia" w:ascii="楷体" w:hAnsi="楷体" w:eastAsia="楷体" w:cs="楷体"/>
          <w:b/>
          <w:color w:val="auto"/>
          <w:kern w:val="2"/>
          <w:sz w:val="30"/>
          <w:szCs w:val="30"/>
          <w:rPrChange w:id="1854" w:author="柠栀" w:date="2025-05-07T10:51:26Z">
            <w:rPr>
              <w:ins w:id="1855" w:author="柠栀" w:date="2025-05-07T10:48:55Z"/>
              <w:rFonts w:hint="eastAsia" w:eastAsia="宋体" w:asciiTheme="minorHAnsi" w:hAnsiTheme="minorHAnsi" w:cstheme="minorBidi"/>
              <w:b/>
              <w:color w:val="auto"/>
              <w:kern w:val="44"/>
            </w:rPr>
          </w:rPrChange>
        </w:rPr>
        <w:pPrChange w:id="1852" w:author="柠栀" w:date="2025-05-07T10:52:50Z">
          <w:pPr>
            <w:pStyle w:val="2"/>
            <w:numPr>
              <w:ilvl w:val="0"/>
              <w:numId w:val="20"/>
            </w:numPr>
            <w:spacing w:before="100" w:after="60" w:line="576" w:lineRule="auto"/>
          </w:pPr>
        </w:pPrChange>
      </w:pPr>
      <w:ins w:id="1856" w:author="柠栀" w:date="2025-05-07T10:50:38Z">
        <w:bookmarkStart w:id="140" w:name="_Toc197502465"/>
        <w:bookmarkStart w:id="141" w:name="_Toc475070710"/>
        <w:bookmarkStart w:id="142" w:name="_Toc20372"/>
        <w:r>
          <w:rPr>
            <w:rFonts w:hint="eastAsia" w:ascii="楷体" w:hAnsi="楷体" w:eastAsia="楷体" w:cs="楷体"/>
            <w:b/>
            <w:bCs/>
            <w:color w:val="auto"/>
            <w:kern w:val="2"/>
            <w:sz w:val="30"/>
            <w:szCs w:val="30"/>
            <w:lang w:val="en-US" w:eastAsia="zh-CN"/>
            <w:rPrChange w:id="1857" w:author="柠栀" w:date="2025-05-07T10:51:26Z">
              <w:rPr>
                <w:rFonts w:hint="eastAsia" w:eastAsia="宋体" w:cstheme="minorBidi"/>
                <w:b/>
                <w:color w:val="auto"/>
                <w:kern w:val="44"/>
                <w:lang w:val="en-US" w:eastAsia="zh-CN"/>
              </w:rPr>
            </w:rPrChange>
          </w:rPr>
          <w:t>5.</w:t>
        </w:r>
      </w:ins>
      <w:ins w:id="1858" w:author="柠栀" w:date="2025-05-07T10:50:39Z">
        <w:r>
          <w:rPr>
            <w:rFonts w:hint="eastAsia" w:ascii="楷体" w:hAnsi="楷体" w:eastAsia="楷体" w:cs="楷体"/>
            <w:b/>
            <w:bCs/>
            <w:color w:val="auto"/>
            <w:kern w:val="2"/>
            <w:sz w:val="30"/>
            <w:szCs w:val="30"/>
            <w:lang w:val="en-US" w:eastAsia="zh-CN"/>
            <w:rPrChange w:id="1859" w:author="柠栀" w:date="2025-05-07T10:51:26Z">
              <w:rPr>
                <w:rFonts w:hint="eastAsia" w:eastAsia="宋体" w:cstheme="minorBidi"/>
                <w:b/>
                <w:color w:val="auto"/>
                <w:kern w:val="44"/>
                <w:lang w:val="en-US" w:eastAsia="zh-CN"/>
              </w:rPr>
            </w:rPrChange>
          </w:rPr>
          <w:t>2</w:t>
        </w:r>
      </w:ins>
      <w:ins w:id="1860" w:author="柠栀" w:date="2025-05-07T10:50:40Z">
        <w:r>
          <w:rPr>
            <w:rFonts w:hint="eastAsia" w:ascii="楷体" w:hAnsi="楷体" w:eastAsia="楷体" w:cs="楷体"/>
            <w:b/>
            <w:bCs/>
            <w:color w:val="auto"/>
            <w:kern w:val="2"/>
            <w:sz w:val="30"/>
            <w:szCs w:val="30"/>
            <w:lang w:val="en-US" w:eastAsia="zh-CN"/>
            <w:rPrChange w:id="1861" w:author="柠栀" w:date="2025-05-07T10:51:26Z">
              <w:rPr>
                <w:rFonts w:hint="eastAsia" w:eastAsia="宋体" w:cstheme="minorBidi"/>
                <w:b/>
                <w:color w:val="auto"/>
                <w:kern w:val="44"/>
                <w:lang w:val="en-US" w:eastAsia="zh-CN"/>
              </w:rPr>
            </w:rPrChange>
          </w:rPr>
          <w:t>.1</w:t>
        </w:r>
      </w:ins>
      <w:ins w:id="1862" w:author="柠栀" w:date="2025-05-07T10:48:55Z">
        <w:r>
          <w:rPr>
            <w:rFonts w:hint="eastAsia" w:ascii="楷体" w:hAnsi="楷体" w:eastAsia="楷体" w:cs="楷体"/>
            <w:b/>
            <w:bCs/>
            <w:color w:val="auto"/>
            <w:kern w:val="2"/>
            <w:sz w:val="30"/>
            <w:szCs w:val="30"/>
            <w:rPrChange w:id="1863" w:author="柠栀" w:date="2025-05-07T10:51:26Z">
              <w:rPr>
                <w:rFonts w:hint="eastAsia" w:eastAsia="宋体" w:asciiTheme="minorHAnsi" w:hAnsiTheme="minorHAnsi" w:cstheme="minorBidi"/>
                <w:b/>
                <w:color w:val="auto"/>
                <w:kern w:val="44"/>
              </w:rPr>
            </w:rPrChange>
          </w:rPr>
          <w:t>用户相关</w:t>
        </w:r>
        <w:bookmarkEnd w:id="140"/>
      </w:ins>
    </w:p>
    <w:p w14:paraId="0C8B0B29">
      <w:pPr>
        <w:pStyle w:val="6"/>
        <w:numPr>
          <w:ilvl w:val="-1"/>
          <w:numId w:val="0"/>
        </w:numPr>
        <w:spacing w:before="60" w:after="60"/>
        <w:ind w:left="0" w:firstLine="0"/>
        <w:rPr>
          <w:ins w:id="1865" w:author="柠栀" w:date="2025-05-07T10:48:55Z"/>
          <w:rFonts w:ascii="Arial" w:hAnsi="Arial" w:eastAsia="宋体" w:cstheme="minorBidi"/>
          <w:b/>
          <w:color w:val="auto"/>
          <w:sz w:val="28"/>
          <w:szCs w:val="24"/>
        </w:rPr>
        <w:pPrChange w:id="1864" w:author="柠栀" w:date="2025-05-07T10:52:50Z">
          <w:pPr>
            <w:pStyle w:val="3"/>
            <w:numPr>
              <w:ilvl w:val="1"/>
              <w:numId w:val="20"/>
            </w:numPr>
            <w:spacing w:before="60" w:after="60" w:line="120" w:lineRule="auto"/>
          </w:pPr>
        </w:pPrChange>
      </w:pPr>
      <w:ins w:id="1866" w:author="柠栀" w:date="2025-05-07T10:50:51Z">
        <w:bookmarkStart w:id="143" w:name="_Toc197502466"/>
        <w:r>
          <w:rPr>
            <w:rFonts w:hint="eastAsia" w:ascii="楷体" w:hAnsi="楷体" w:eastAsia="楷体" w:cs="楷体"/>
            <w:b/>
            <w:color w:val="auto"/>
            <w:sz w:val="30"/>
            <w:szCs w:val="30"/>
            <w:lang w:val="en-US" w:eastAsia="zh-CN"/>
            <w:rPrChange w:id="1867" w:author="柠栀" w:date="2025-05-07T10:52:01Z">
              <w:rPr>
                <w:rFonts w:hint="eastAsia" w:ascii="Arial" w:hAnsi="Arial" w:eastAsia="宋体" w:cstheme="minorBidi"/>
                <w:b/>
                <w:color w:val="auto"/>
                <w:sz w:val="28"/>
                <w:szCs w:val="24"/>
                <w:lang w:val="en-US" w:eastAsia="zh-CN"/>
              </w:rPr>
            </w:rPrChange>
          </w:rPr>
          <w:t>5.</w:t>
        </w:r>
      </w:ins>
      <w:ins w:id="1868" w:author="柠栀" w:date="2025-05-07T10:50:52Z">
        <w:r>
          <w:rPr>
            <w:rFonts w:hint="eastAsia" w:ascii="楷体" w:hAnsi="楷体" w:eastAsia="楷体" w:cs="楷体"/>
            <w:b/>
            <w:color w:val="auto"/>
            <w:sz w:val="30"/>
            <w:szCs w:val="30"/>
            <w:lang w:val="en-US" w:eastAsia="zh-CN"/>
            <w:rPrChange w:id="1869" w:author="柠栀" w:date="2025-05-07T10:52:01Z">
              <w:rPr>
                <w:rFonts w:hint="eastAsia" w:ascii="Arial" w:hAnsi="Arial" w:eastAsia="宋体" w:cstheme="minorBidi"/>
                <w:b/>
                <w:color w:val="auto"/>
                <w:sz w:val="28"/>
                <w:szCs w:val="24"/>
                <w:lang w:val="en-US" w:eastAsia="zh-CN"/>
              </w:rPr>
            </w:rPrChange>
          </w:rPr>
          <w:t>2.1</w:t>
        </w:r>
      </w:ins>
      <w:ins w:id="1870" w:author="柠栀" w:date="2025-05-07T10:50:53Z">
        <w:r>
          <w:rPr>
            <w:rFonts w:hint="eastAsia" w:ascii="楷体" w:hAnsi="楷体" w:eastAsia="楷体" w:cs="楷体"/>
            <w:b/>
            <w:color w:val="auto"/>
            <w:sz w:val="30"/>
            <w:szCs w:val="30"/>
            <w:lang w:val="en-US" w:eastAsia="zh-CN"/>
            <w:rPrChange w:id="1871" w:author="柠栀" w:date="2025-05-07T10:52:01Z">
              <w:rPr>
                <w:rFonts w:hint="eastAsia" w:ascii="Arial" w:hAnsi="Arial" w:eastAsia="宋体" w:cstheme="minorBidi"/>
                <w:b/>
                <w:color w:val="auto"/>
                <w:sz w:val="28"/>
                <w:szCs w:val="24"/>
                <w:lang w:val="en-US" w:eastAsia="zh-CN"/>
              </w:rPr>
            </w:rPrChange>
          </w:rPr>
          <w:t>.1</w:t>
        </w:r>
      </w:ins>
      <w:ins w:id="1872" w:author="柠栀" w:date="2025-05-07T10:48:55Z">
        <w:r>
          <w:rPr>
            <w:rFonts w:hint="eastAsia" w:ascii="楷体" w:hAnsi="楷体" w:eastAsia="楷体" w:cs="楷体"/>
            <w:b/>
            <w:color w:val="auto"/>
            <w:sz w:val="30"/>
            <w:szCs w:val="30"/>
            <w:rPrChange w:id="1873" w:author="柠栀" w:date="2025-05-07T10:52:01Z">
              <w:rPr>
                <w:rFonts w:hint="eastAsia" w:ascii="Arial" w:hAnsi="Arial" w:eastAsia="宋体" w:cstheme="minorBidi"/>
                <w:b/>
                <w:color w:val="auto"/>
                <w:sz w:val="28"/>
                <w:szCs w:val="24"/>
              </w:rPr>
            </w:rPrChange>
          </w:rPr>
          <w:t>用户</w:t>
        </w:r>
        <w:bookmarkEnd w:id="143"/>
      </w:ins>
    </w:p>
    <w:tbl>
      <w:tblPr>
        <w:tblStyle w:val="13"/>
        <w:tblW w:w="10491" w:type="dxa"/>
        <w:tblInd w:w="-9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6"/>
        <w:gridCol w:w="2055"/>
        <w:gridCol w:w="1290"/>
        <w:gridCol w:w="606"/>
        <w:gridCol w:w="458"/>
        <w:gridCol w:w="1495"/>
        <w:gridCol w:w="4111"/>
      </w:tblGrid>
      <w:tr w14:paraId="111F43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1874" w:author="柠栀" w:date="2025-05-07T10:48:55Z"/>
        </w:trPr>
        <w:tc>
          <w:tcPr>
            <w:tcW w:w="476" w:type="dxa"/>
            <w:vAlign w:val="center"/>
          </w:tcPr>
          <w:p w14:paraId="3F99AA1F">
            <w:pPr>
              <w:rPr>
                <w:ins w:id="1875" w:author="柠栀" w:date="2025-05-07T10:48:55Z"/>
                <w:rFonts w:hint="eastAsia"/>
              </w:rPr>
            </w:pPr>
            <w:ins w:id="1876" w:author="柠栀" w:date="2025-05-07T10:48:55Z">
              <w:r>
                <w:rPr>
                  <w:rStyle w:val="15"/>
                  <w:rFonts w:ascii="Segoe UI" w:hAnsi="Segoe UI" w:cs="Segoe UI"/>
                  <w:color w:val="000000"/>
                </w:rPr>
                <w:t>序号</w:t>
              </w:r>
            </w:ins>
          </w:p>
        </w:tc>
        <w:tc>
          <w:tcPr>
            <w:tcW w:w="2055" w:type="dxa"/>
            <w:vAlign w:val="center"/>
          </w:tcPr>
          <w:p w14:paraId="05203916">
            <w:pPr>
              <w:rPr>
                <w:ins w:id="1877" w:author="柠栀" w:date="2025-05-07T10:48:55Z"/>
                <w:rFonts w:hint="eastAsia"/>
              </w:rPr>
            </w:pPr>
            <w:ins w:id="1878" w:author="柠栀" w:date="2025-05-07T10:48:55Z">
              <w:r>
                <w:rPr>
                  <w:rStyle w:val="15"/>
                  <w:rFonts w:ascii="Segoe UI" w:hAnsi="Segoe UI" w:cs="Segoe UI"/>
                  <w:color w:val="000000"/>
                </w:rPr>
                <w:t>字段名</w:t>
              </w:r>
            </w:ins>
          </w:p>
        </w:tc>
        <w:tc>
          <w:tcPr>
            <w:tcW w:w="1290" w:type="dxa"/>
            <w:vAlign w:val="center"/>
          </w:tcPr>
          <w:p w14:paraId="403AC1F5">
            <w:pPr>
              <w:rPr>
                <w:ins w:id="1879" w:author="柠栀" w:date="2025-05-07T10:48:55Z"/>
                <w:rFonts w:hint="eastAsia"/>
              </w:rPr>
            </w:pPr>
            <w:ins w:id="1880" w:author="柠栀" w:date="2025-05-07T10:48:55Z">
              <w:r>
                <w:rPr>
                  <w:rStyle w:val="15"/>
                  <w:rFonts w:ascii="Segoe UI" w:hAnsi="Segoe UI" w:cs="Segoe UI"/>
                  <w:color w:val="000000"/>
                </w:rPr>
                <w:t>字段类型</w:t>
              </w:r>
            </w:ins>
          </w:p>
        </w:tc>
        <w:tc>
          <w:tcPr>
            <w:tcW w:w="606" w:type="dxa"/>
            <w:vAlign w:val="center"/>
          </w:tcPr>
          <w:p w14:paraId="292F99FD">
            <w:pPr>
              <w:rPr>
                <w:ins w:id="1881" w:author="柠栀" w:date="2025-05-07T10:48:55Z"/>
                <w:rFonts w:hint="eastAsia"/>
              </w:rPr>
            </w:pPr>
            <w:ins w:id="1882" w:author="柠栀" w:date="2025-05-07T10:48:55Z">
              <w:r>
                <w:rPr>
                  <w:rStyle w:val="15"/>
                  <w:rFonts w:ascii="Segoe UI" w:hAnsi="Segoe UI" w:cs="Segoe UI"/>
                  <w:color w:val="000000"/>
                </w:rPr>
                <w:t>宽度</w:t>
              </w:r>
            </w:ins>
          </w:p>
        </w:tc>
        <w:tc>
          <w:tcPr>
            <w:tcW w:w="458" w:type="dxa"/>
            <w:vAlign w:val="center"/>
          </w:tcPr>
          <w:p w14:paraId="22334B6A">
            <w:pPr>
              <w:rPr>
                <w:ins w:id="1883" w:author="柠栀" w:date="2025-05-07T10:48:55Z"/>
                <w:rFonts w:hint="eastAsia"/>
              </w:rPr>
            </w:pPr>
            <w:ins w:id="1884" w:author="柠栀" w:date="2025-05-07T10:48:55Z">
              <w:r>
                <w:rPr>
                  <w:rStyle w:val="15"/>
                  <w:rFonts w:ascii="Segoe UI" w:hAnsi="Segoe UI" w:cs="Segoe UI"/>
                  <w:color w:val="000000"/>
                </w:rPr>
                <w:t>能否为空</w:t>
              </w:r>
            </w:ins>
          </w:p>
        </w:tc>
        <w:tc>
          <w:tcPr>
            <w:tcW w:w="1495" w:type="dxa"/>
            <w:vAlign w:val="center"/>
          </w:tcPr>
          <w:p w14:paraId="24E0E672">
            <w:pPr>
              <w:rPr>
                <w:ins w:id="1885" w:author="柠栀" w:date="2025-05-07T10:48:55Z"/>
                <w:rFonts w:hint="eastAsia"/>
              </w:rPr>
            </w:pPr>
            <w:ins w:id="1886" w:author="柠栀" w:date="2025-05-07T10:48:55Z">
              <w:r>
                <w:rPr>
                  <w:rStyle w:val="15"/>
                  <w:rFonts w:ascii="Segoe UI" w:hAnsi="Segoe UI" w:cs="Segoe UI"/>
                  <w:color w:val="000000"/>
                </w:rPr>
                <w:t>字段描述</w:t>
              </w:r>
            </w:ins>
          </w:p>
        </w:tc>
        <w:tc>
          <w:tcPr>
            <w:tcW w:w="4111" w:type="dxa"/>
            <w:vAlign w:val="center"/>
          </w:tcPr>
          <w:p w14:paraId="79B43341">
            <w:pPr>
              <w:rPr>
                <w:ins w:id="1887" w:author="柠栀" w:date="2025-05-07T10:48:55Z"/>
                <w:rFonts w:hint="eastAsia"/>
              </w:rPr>
            </w:pPr>
            <w:ins w:id="1888" w:author="柠栀" w:date="2025-05-07T10:48:55Z">
              <w:r>
                <w:rPr>
                  <w:rStyle w:val="15"/>
                  <w:rFonts w:ascii="Segoe UI" w:hAnsi="Segoe UI" w:cs="Segoe UI"/>
                  <w:color w:val="000000"/>
                </w:rPr>
                <w:t>约束规则</w:t>
              </w:r>
            </w:ins>
          </w:p>
        </w:tc>
      </w:tr>
      <w:tr w14:paraId="5B9E0E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1889" w:author="柠栀" w:date="2025-05-07T10:48:55Z"/>
        </w:trPr>
        <w:tc>
          <w:tcPr>
            <w:tcW w:w="476" w:type="dxa"/>
            <w:vAlign w:val="center"/>
          </w:tcPr>
          <w:p w14:paraId="7777997B">
            <w:pPr>
              <w:rPr>
                <w:ins w:id="1890" w:author="柠栀" w:date="2025-05-07T10:48:55Z"/>
                <w:rFonts w:hint="eastAsia"/>
              </w:rPr>
            </w:pPr>
            <w:ins w:id="1891" w:author="柠栀" w:date="2025-05-07T10:48:55Z">
              <w:r>
                <w:rPr>
                  <w:rFonts w:ascii="Segoe UI" w:hAnsi="Segoe UI" w:cs="Segoe UI"/>
                  <w:color w:val="000000"/>
                </w:rPr>
                <w:t>1</w:t>
              </w:r>
            </w:ins>
          </w:p>
        </w:tc>
        <w:tc>
          <w:tcPr>
            <w:tcW w:w="2055" w:type="dxa"/>
            <w:vAlign w:val="center"/>
          </w:tcPr>
          <w:p w14:paraId="4247F760">
            <w:pPr>
              <w:rPr>
                <w:ins w:id="1892" w:author="柠栀" w:date="2025-05-07T10:48:55Z"/>
                <w:rFonts w:hint="eastAsia"/>
              </w:rPr>
            </w:pPr>
            <w:ins w:id="1893" w:author="柠栀" w:date="2025-05-07T10:48:55Z">
              <w:r>
                <w:rPr>
                  <w:rFonts w:ascii="Segoe UI" w:hAnsi="Segoe UI" w:cs="Segoe UI"/>
                  <w:color w:val="000000"/>
                </w:rPr>
                <w:t>user_id</w:t>
              </w:r>
            </w:ins>
          </w:p>
        </w:tc>
        <w:tc>
          <w:tcPr>
            <w:tcW w:w="1290" w:type="dxa"/>
            <w:vAlign w:val="center"/>
          </w:tcPr>
          <w:p w14:paraId="5DE9E2BC">
            <w:pPr>
              <w:rPr>
                <w:ins w:id="1894" w:author="柠栀" w:date="2025-05-07T10:48:55Z"/>
                <w:rFonts w:hint="eastAsia"/>
              </w:rPr>
            </w:pPr>
            <w:ins w:id="1895" w:author="柠栀" w:date="2025-05-07T10:48:55Z">
              <w:r>
                <w:rPr>
                  <w:rFonts w:ascii="Segoe UI" w:hAnsi="Segoe UI" w:cs="Segoe UI"/>
                  <w:color w:val="000000"/>
                </w:rPr>
                <w:t>VARCHAR</w:t>
              </w:r>
            </w:ins>
          </w:p>
        </w:tc>
        <w:tc>
          <w:tcPr>
            <w:tcW w:w="606" w:type="dxa"/>
            <w:vAlign w:val="center"/>
          </w:tcPr>
          <w:p w14:paraId="70AC1D5C">
            <w:pPr>
              <w:rPr>
                <w:ins w:id="1896" w:author="柠栀" w:date="2025-05-07T10:48:55Z"/>
                <w:rFonts w:hint="eastAsia"/>
              </w:rPr>
            </w:pPr>
            <w:ins w:id="1897" w:author="柠栀" w:date="2025-05-07T10:48:55Z">
              <w:r>
                <w:rPr>
                  <w:rFonts w:ascii="Segoe UI" w:hAnsi="Segoe UI" w:cs="Segoe UI"/>
                  <w:color w:val="000000"/>
                </w:rPr>
                <w:t>20</w:t>
              </w:r>
            </w:ins>
          </w:p>
        </w:tc>
        <w:tc>
          <w:tcPr>
            <w:tcW w:w="458" w:type="dxa"/>
            <w:vAlign w:val="center"/>
          </w:tcPr>
          <w:p w14:paraId="15EF552D">
            <w:pPr>
              <w:rPr>
                <w:ins w:id="1898" w:author="柠栀" w:date="2025-05-07T10:48:55Z"/>
                <w:rFonts w:hint="eastAsia"/>
              </w:rPr>
            </w:pPr>
            <w:ins w:id="1899" w:author="柠栀" w:date="2025-05-07T10:48:55Z">
              <w:r>
                <w:rPr>
                  <w:rFonts w:ascii="Segoe UI" w:hAnsi="Segoe UI" w:cs="Segoe UI"/>
                  <w:color w:val="000000"/>
                </w:rPr>
                <w:t>否</w:t>
              </w:r>
            </w:ins>
          </w:p>
        </w:tc>
        <w:tc>
          <w:tcPr>
            <w:tcW w:w="1495" w:type="dxa"/>
            <w:vAlign w:val="center"/>
          </w:tcPr>
          <w:p w14:paraId="19A3517A">
            <w:pPr>
              <w:rPr>
                <w:ins w:id="1900" w:author="柠栀" w:date="2025-05-07T10:48:55Z"/>
                <w:rFonts w:hint="eastAsia"/>
              </w:rPr>
            </w:pPr>
            <w:ins w:id="1901" w:author="柠栀" w:date="2025-05-07T10:48:55Z">
              <w:r>
                <w:rPr>
                  <w:rFonts w:ascii="Segoe UI" w:hAnsi="Segoe UI" w:cs="Segoe UI"/>
                  <w:color w:val="000000"/>
                </w:rPr>
                <w:t>用户唯一标识（主键）</w:t>
              </w:r>
            </w:ins>
          </w:p>
        </w:tc>
        <w:tc>
          <w:tcPr>
            <w:tcW w:w="4111" w:type="dxa"/>
            <w:vAlign w:val="center"/>
          </w:tcPr>
          <w:p w14:paraId="34AFE983">
            <w:pPr>
              <w:rPr>
                <w:ins w:id="1902" w:author="柠栀" w:date="2025-05-07T10:48:55Z"/>
                <w:rFonts w:hint="eastAsia"/>
              </w:rPr>
            </w:pPr>
            <w:ins w:id="1903" w:author="柠栀" w:date="2025-05-07T10:48:55Z">
              <w:r>
                <w:rPr>
                  <w:rFonts w:ascii="Segoe UI" w:hAnsi="Segoe UI" w:cs="Segoe UI"/>
                  <w:color w:val="000000"/>
                </w:rPr>
                <w:t>自增编码：USR_20240001（年份 + 流水号），全局唯一，用于关联帖子、反馈等数据</w:t>
              </w:r>
            </w:ins>
          </w:p>
        </w:tc>
      </w:tr>
      <w:tr w14:paraId="3174C9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1904" w:author="柠栀" w:date="2025-05-07T10:48:55Z"/>
        </w:trPr>
        <w:tc>
          <w:tcPr>
            <w:tcW w:w="476" w:type="dxa"/>
            <w:vAlign w:val="center"/>
          </w:tcPr>
          <w:p w14:paraId="598EAD51">
            <w:pPr>
              <w:rPr>
                <w:ins w:id="1905" w:author="柠栀" w:date="2025-05-07T10:48:55Z"/>
                <w:rFonts w:hint="eastAsia"/>
              </w:rPr>
            </w:pPr>
            <w:ins w:id="1906" w:author="柠栀" w:date="2025-05-07T10:48:55Z">
              <w:r>
                <w:rPr>
                  <w:rFonts w:ascii="Segoe UI" w:hAnsi="Segoe UI" w:cs="Segoe UI"/>
                  <w:color w:val="000000"/>
                </w:rPr>
                <w:t>2</w:t>
              </w:r>
            </w:ins>
          </w:p>
        </w:tc>
        <w:tc>
          <w:tcPr>
            <w:tcW w:w="2055" w:type="dxa"/>
            <w:vAlign w:val="center"/>
          </w:tcPr>
          <w:p w14:paraId="519BE207">
            <w:pPr>
              <w:rPr>
                <w:ins w:id="1907" w:author="柠栀" w:date="2025-05-07T10:48:55Z"/>
                <w:rFonts w:hint="eastAsia"/>
              </w:rPr>
            </w:pPr>
            <w:ins w:id="1908" w:author="柠栀" w:date="2025-05-07T10:48:55Z">
              <w:r>
                <w:rPr>
                  <w:rFonts w:ascii="Segoe UI" w:hAnsi="Segoe UI" w:cs="Segoe UI"/>
                  <w:color w:val="000000"/>
                </w:rPr>
                <w:t>username</w:t>
              </w:r>
            </w:ins>
          </w:p>
        </w:tc>
        <w:tc>
          <w:tcPr>
            <w:tcW w:w="1290" w:type="dxa"/>
            <w:vAlign w:val="center"/>
          </w:tcPr>
          <w:p w14:paraId="643B0C12">
            <w:pPr>
              <w:rPr>
                <w:ins w:id="1909" w:author="柠栀" w:date="2025-05-07T10:48:55Z"/>
                <w:rFonts w:hint="eastAsia"/>
              </w:rPr>
            </w:pPr>
            <w:ins w:id="1910" w:author="柠栀" w:date="2025-05-07T10:48:55Z">
              <w:r>
                <w:rPr>
                  <w:rFonts w:ascii="Segoe UI" w:hAnsi="Segoe UI" w:cs="Segoe UI"/>
                  <w:color w:val="000000"/>
                </w:rPr>
                <w:t>VARCHAR</w:t>
              </w:r>
            </w:ins>
          </w:p>
        </w:tc>
        <w:tc>
          <w:tcPr>
            <w:tcW w:w="606" w:type="dxa"/>
            <w:vAlign w:val="center"/>
          </w:tcPr>
          <w:p w14:paraId="484AED19">
            <w:pPr>
              <w:rPr>
                <w:ins w:id="1911" w:author="柠栀" w:date="2025-05-07T10:48:55Z"/>
                <w:rFonts w:hint="eastAsia"/>
              </w:rPr>
            </w:pPr>
            <w:ins w:id="1912" w:author="柠栀" w:date="2025-05-07T10:48:55Z">
              <w:r>
                <w:rPr>
                  <w:rFonts w:ascii="Segoe UI" w:hAnsi="Segoe UI" w:cs="Segoe UI"/>
                  <w:color w:val="000000"/>
                </w:rPr>
                <w:t>20</w:t>
              </w:r>
            </w:ins>
          </w:p>
        </w:tc>
        <w:tc>
          <w:tcPr>
            <w:tcW w:w="458" w:type="dxa"/>
            <w:vAlign w:val="center"/>
          </w:tcPr>
          <w:p w14:paraId="7D76BAC2">
            <w:pPr>
              <w:rPr>
                <w:ins w:id="1913" w:author="柠栀" w:date="2025-05-07T10:48:55Z"/>
                <w:rFonts w:hint="eastAsia"/>
              </w:rPr>
            </w:pPr>
            <w:ins w:id="1914" w:author="柠栀" w:date="2025-05-07T10:48:55Z">
              <w:r>
                <w:rPr>
                  <w:rFonts w:ascii="Segoe UI" w:hAnsi="Segoe UI" w:cs="Segoe UI"/>
                  <w:color w:val="000000"/>
                </w:rPr>
                <w:t>否</w:t>
              </w:r>
            </w:ins>
          </w:p>
        </w:tc>
        <w:tc>
          <w:tcPr>
            <w:tcW w:w="1495" w:type="dxa"/>
            <w:vAlign w:val="center"/>
          </w:tcPr>
          <w:p w14:paraId="4EE7AD25">
            <w:pPr>
              <w:rPr>
                <w:ins w:id="1915" w:author="柠栀" w:date="2025-05-07T10:48:55Z"/>
                <w:rFonts w:hint="eastAsia"/>
              </w:rPr>
            </w:pPr>
            <w:ins w:id="1916" w:author="柠栀" w:date="2025-05-07T10:48:55Z">
              <w:r>
                <w:rPr>
                  <w:rFonts w:ascii="Segoe UI" w:hAnsi="Segoe UI" w:cs="Segoe UI"/>
                  <w:color w:val="000000"/>
                </w:rPr>
                <w:t>用户名（登录账号）</w:t>
              </w:r>
            </w:ins>
          </w:p>
        </w:tc>
        <w:tc>
          <w:tcPr>
            <w:tcW w:w="4111" w:type="dxa"/>
            <w:vAlign w:val="center"/>
          </w:tcPr>
          <w:p w14:paraId="3F300D23">
            <w:pPr>
              <w:rPr>
                <w:ins w:id="1917" w:author="柠栀" w:date="2025-05-07T10:48:55Z"/>
                <w:rFonts w:hint="eastAsia"/>
              </w:rPr>
            </w:pPr>
            <w:ins w:id="1918" w:author="柠栀" w:date="2025-05-07T10:48:55Z">
              <w:r>
                <w:rPr>
                  <w:rFonts w:ascii="Segoe UI" w:hAnsi="Segoe UI" w:cs="Segoe UI"/>
                  <w:color w:val="000000"/>
                </w:rPr>
                <w:t>6-20 字符，支持字母 + 数字 + 下划线如 “user_2024”，唯一约束不可重复</w:t>
              </w:r>
            </w:ins>
          </w:p>
        </w:tc>
      </w:tr>
      <w:tr w14:paraId="309B7E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1919" w:author="柠栀" w:date="2025-05-07T10:48:55Z"/>
        </w:trPr>
        <w:tc>
          <w:tcPr>
            <w:tcW w:w="476" w:type="dxa"/>
            <w:vAlign w:val="center"/>
          </w:tcPr>
          <w:p w14:paraId="6872D372">
            <w:pPr>
              <w:rPr>
                <w:ins w:id="1920" w:author="柠栀" w:date="2025-05-07T10:48:55Z"/>
                <w:rFonts w:hint="eastAsia"/>
              </w:rPr>
            </w:pPr>
            <w:ins w:id="1921" w:author="柠栀" w:date="2025-05-07T10:48:55Z">
              <w:r>
                <w:rPr>
                  <w:rFonts w:ascii="Segoe UI" w:hAnsi="Segoe UI" w:cs="Segoe UI"/>
                  <w:color w:val="000000"/>
                </w:rPr>
                <w:t>3</w:t>
              </w:r>
            </w:ins>
          </w:p>
        </w:tc>
        <w:tc>
          <w:tcPr>
            <w:tcW w:w="2055" w:type="dxa"/>
            <w:vAlign w:val="center"/>
          </w:tcPr>
          <w:p w14:paraId="1826BA85">
            <w:pPr>
              <w:rPr>
                <w:ins w:id="1922" w:author="柠栀" w:date="2025-05-07T10:48:55Z"/>
                <w:rFonts w:hint="eastAsia"/>
              </w:rPr>
            </w:pPr>
            <w:ins w:id="1923" w:author="柠栀" w:date="2025-05-07T10:48:55Z">
              <w:r>
                <w:rPr>
                  <w:rFonts w:ascii="Segoe UI" w:hAnsi="Segoe UI" w:cs="Segoe UI"/>
                  <w:color w:val="000000"/>
                </w:rPr>
                <w:t>password</w:t>
              </w:r>
            </w:ins>
          </w:p>
        </w:tc>
        <w:tc>
          <w:tcPr>
            <w:tcW w:w="1290" w:type="dxa"/>
            <w:vAlign w:val="center"/>
          </w:tcPr>
          <w:p w14:paraId="20CE4EB2">
            <w:pPr>
              <w:rPr>
                <w:ins w:id="1924" w:author="柠栀" w:date="2025-05-07T10:48:55Z"/>
                <w:rFonts w:hint="eastAsia"/>
              </w:rPr>
            </w:pPr>
            <w:ins w:id="1925" w:author="柠栀" w:date="2025-05-07T10:48:55Z">
              <w:r>
                <w:rPr>
                  <w:rFonts w:ascii="Segoe UI" w:hAnsi="Segoe UI" w:cs="Segoe UI"/>
                  <w:color w:val="000000"/>
                </w:rPr>
                <w:t>VARCHAR</w:t>
              </w:r>
            </w:ins>
          </w:p>
        </w:tc>
        <w:tc>
          <w:tcPr>
            <w:tcW w:w="606" w:type="dxa"/>
            <w:vAlign w:val="center"/>
          </w:tcPr>
          <w:p w14:paraId="25ADB5FE">
            <w:pPr>
              <w:rPr>
                <w:ins w:id="1926" w:author="柠栀" w:date="2025-05-07T10:48:55Z"/>
                <w:rFonts w:hint="eastAsia"/>
              </w:rPr>
            </w:pPr>
            <w:ins w:id="1927" w:author="柠栀" w:date="2025-05-07T10:48:55Z">
              <w:r>
                <w:rPr>
                  <w:rFonts w:ascii="Segoe UI" w:hAnsi="Segoe UI" w:cs="Segoe UI"/>
                  <w:color w:val="000000"/>
                </w:rPr>
                <w:t>64</w:t>
              </w:r>
            </w:ins>
          </w:p>
        </w:tc>
        <w:tc>
          <w:tcPr>
            <w:tcW w:w="458" w:type="dxa"/>
            <w:vAlign w:val="center"/>
          </w:tcPr>
          <w:p w14:paraId="142B9503">
            <w:pPr>
              <w:rPr>
                <w:ins w:id="1928" w:author="柠栀" w:date="2025-05-07T10:48:55Z"/>
                <w:rFonts w:hint="eastAsia"/>
              </w:rPr>
            </w:pPr>
            <w:ins w:id="1929" w:author="柠栀" w:date="2025-05-07T10:48:55Z">
              <w:r>
                <w:rPr>
                  <w:rFonts w:ascii="Segoe UI" w:hAnsi="Segoe UI" w:cs="Segoe UI"/>
                  <w:color w:val="000000"/>
                </w:rPr>
                <w:t>否</w:t>
              </w:r>
            </w:ins>
          </w:p>
        </w:tc>
        <w:tc>
          <w:tcPr>
            <w:tcW w:w="1495" w:type="dxa"/>
            <w:vAlign w:val="center"/>
          </w:tcPr>
          <w:p w14:paraId="67004F5B">
            <w:pPr>
              <w:rPr>
                <w:ins w:id="1930" w:author="柠栀" w:date="2025-05-07T10:48:55Z"/>
                <w:rFonts w:hint="eastAsia"/>
              </w:rPr>
            </w:pPr>
            <w:ins w:id="1931" w:author="柠栀" w:date="2025-05-07T10:48:55Z">
              <w:r>
                <w:rPr>
                  <w:rFonts w:ascii="Segoe UI" w:hAnsi="Segoe UI" w:cs="Segoe UI"/>
                  <w:color w:val="000000"/>
                </w:rPr>
                <w:t>登录密码（加密存储）</w:t>
              </w:r>
            </w:ins>
          </w:p>
        </w:tc>
        <w:tc>
          <w:tcPr>
            <w:tcW w:w="4111" w:type="dxa"/>
            <w:vAlign w:val="center"/>
          </w:tcPr>
          <w:p w14:paraId="70ACCF59">
            <w:pPr>
              <w:rPr>
                <w:ins w:id="1932" w:author="柠栀" w:date="2025-05-07T10:48:55Z"/>
                <w:rFonts w:hint="eastAsia"/>
              </w:rPr>
            </w:pPr>
            <w:ins w:id="1933" w:author="柠栀" w:date="2025-05-07T10:48:55Z">
              <w:r>
                <w:rPr>
                  <w:rFonts w:ascii="Segoe UI" w:hAnsi="Segoe UI" w:cs="Segoe UI"/>
                  <w:color w:val="000000"/>
                </w:rPr>
                <w:t>SHA-256 哈希值，64 位字符串，需满足复杂度（8-20 字符，含字母 + 数字 + 符号）</w:t>
              </w:r>
            </w:ins>
          </w:p>
        </w:tc>
      </w:tr>
      <w:tr w14:paraId="399448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1934" w:author="柠栀" w:date="2025-05-07T10:48:55Z"/>
        </w:trPr>
        <w:tc>
          <w:tcPr>
            <w:tcW w:w="476" w:type="dxa"/>
            <w:vAlign w:val="center"/>
          </w:tcPr>
          <w:p w14:paraId="05D7A321">
            <w:pPr>
              <w:rPr>
                <w:ins w:id="1935" w:author="柠栀" w:date="2025-05-07T10:48:55Z"/>
                <w:rFonts w:hint="eastAsia"/>
              </w:rPr>
            </w:pPr>
            <w:ins w:id="1936" w:author="柠栀" w:date="2025-05-07T10:48:55Z">
              <w:r>
                <w:rPr>
                  <w:rFonts w:ascii="Segoe UI" w:hAnsi="Segoe UI" w:cs="Segoe UI"/>
                  <w:color w:val="000000"/>
                </w:rPr>
                <w:t>4</w:t>
              </w:r>
            </w:ins>
          </w:p>
        </w:tc>
        <w:tc>
          <w:tcPr>
            <w:tcW w:w="2055" w:type="dxa"/>
            <w:vAlign w:val="center"/>
          </w:tcPr>
          <w:p w14:paraId="3C99DD83">
            <w:pPr>
              <w:rPr>
                <w:ins w:id="1937" w:author="柠栀" w:date="2025-05-07T10:48:55Z"/>
                <w:rFonts w:hint="eastAsia"/>
              </w:rPr>
            </w:pPr>
            <w:ins w:id="1938" w:author="柠栀" w:date="2025-05-07T10:48:55Z">
              <w:r>
                <w:rPr>
                  <w:rFonts w:ascii="Segoe UI" w:hAnsi="Segoe UI" w:cs="Segoe UI"/>
                  <w:color w:val="000000"/>
                </w:rPr>
                <w:t>phone_number</w:t>
              </w:r>
            </w:ins>
          </w:p>
        </w:tc>
        <w:tc>
          <w:tcPr>
            <w:tcW w:w="1290" w:type="dxa"/>
            <w:vAlign w:val="center"/>
          </w:tcPr>
          <w:p w14:paraId="75D3D117">
            <w:pPr>
              <w:rPr>
                <w:ins w:id="1939" w:author="柠栀" w:date="2025-05-07T10:48:55Z"/>
                <w:rFonts w:hint="eastAsia"/>
              </w:rPr>
            </w:pPr>
            <w:ins w:id="1940" w:author="柠栀" w:date="2025-05-07T10:48:55Z">
              <w:r>
                <w:rPr>
                  <w:rFonts w:ascii="Segoe UI" w:hAnsi="Segoe UI" w:cs="Segoe UI"/>
                  <w:color w:val="000000"/>
                </w:rPr>
                <w:t>CHAR</w:t>
              </w:r>
            </w:ins>
          </w:p>
        </w:tc>
        <w:tc>
          <w:tcPr>
            <w:tcW w:w="606" w:type="dxa"/>
            <w:vAlign w:val="center"/>
          </w:tcPr>
          <w:p w14:paraId="5A094BC7">
            <w:pPr>
              <w:rPr>
                <w:ins w:id="1941" w:author="柠栀" w:date="2025-05-07T10:48:55Z"/>
                <w:rFonts w:hint="eastAsia"/>
              </w:rPr>
            </w:pPr>
            <w:ins w:id="1942" w:author="柠栀" w:date="2025-05-07T10:48:55Z">
              <w:r>
                <w:rPr>
                  <w:rFonts w:ascii="Segoe UI" w:hAnsi="Segoe UI" w:cs="Segoe UI"/>
                  <w:color w:val="000000"/>
                </w:rPr>
                <w:t>11</w:t>
              </w:r>
            </w:ins>
          </w:p>
        </w:tc>
        <w:tc>
          <w:tcPr>
            <w:tcW w:w="458" w:type="dxa"/>
            <w:vAlign w:val="center"/>
          </w:tcPr>
          <w:p w14:paraId="31ACE4D7">
            <w:pPr>
              <w:rPr>
                <w:ins w:id="1943" w:author="柠栀" w:date="2025-05-07T10:48:55Z"/>
                <w:rFonts w:hint="eastAsia"/>
              </w:rPr>
            </w:pPr>
            <w:ins w:id="1944" w:author="柠栀" w:date="2025-05-07T10:48:55Z">
              <w:r>
                <w:rPr>
                  <w:rFonts w:ascii="Segoe UI" w:hAnsi="Segoe UI" w:cs="Segoe UI"/>
                  <w:color w:val="000000"/>
                </w:rPr>
                <w:t>否</w:t>
              </w:r>
            </w:ins>
          </w:p>
        </w:tc>
        <w:tc>
          <w:tcPr>
            <w:tcW w:w="1495" w:type="dxa"/>
            <w:vAlign w:val="center"/>
          </w:tcPr>
          <w:p w14:paraId="50D3D3E3">
            <w:pPr>
              <w:rPr>
                <w:ins w:id="1945" w:author="柠栀" w:date="2025-05-07T10:48:55Z"/>
                <w:rFonts w:hint="eastAsia"/>
              </w:rPr>
            </w:pPr>
            <w:ins w:id="1946" w:author="柠栀" w:date="2025-05-07T10:48:55Z">
              <w:r>
                <w:rPr>
                  <w:rFonts w:ascii="Segoe UI" w:hAnsi="Segoe UI" w:cs="Segoe UI"/>
                  <w:color w:val="000000"/>
                </w:rPr>
                <w:t>注册手机号</w:t>
              </w:r>
            </w:ins>
          </w:p>
        </w:tc>
        <w:tc>
          <w:tcPr>
            <w:tcW w:w="4111" w:type="dxa"/>
            <w:vAlign w:val="center"/>
          </w:tcPr>
          <w:p w14:paraId="363C123C">
            <w:pPr>
              <w:rPr>
                <w:ins w:id="1947" w:author="柠栀" w:date="2025-05-07T10:48:55Z"/>
                <w:rFonts w:hint="eastAsia"/>
              </w:rPr>
            </w:pPr>
            <w:ins w:id="1948" w:author="柠栀" w:date="2025-05-07T10:48:55Z">
              <w:r>
                <w:rPr>
                  <w:rFonts w:ascii="Segoe UI" w:hAnsi="Segoe UI" w:cs="Segoe UI"/>
                  <w:color w:val="000000"/>
                </w:rPr>
                <w:t>中国大陆 11 位数字，唯一约束（每个手机号仅能注册 1 个账户），必填</w:t>
              </w:r>
            </w:ins>
          </w:p>
        </w:tc>
      </w:tr>
      <w:tr w14:paraId="12EDC9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1949" w:author="柠栀" w:date="2025-05-07T10:48:55Z"/>
        </w:trPr>
        <w:tc>
          <w:tcPr>
            <w:tcW w:w="476" w:type="dxa"/>
            <w:vAlign w:val="center"/>
          </w:tcPr>
          <w:p w14:paraId="08ACA758">
            <w:pPr>
              <w:rPr>
                <w:ins w:id="1950" w:author="柠栀" w:date="2025-05-07T10:48:55Z"/>
                <w:rFonts w:hint="eastAsia"/>
              </w:rPr>
            </w:pPr>
            <w:ins w:id="1951" w:author="柠栀" w:date="2025-05-07T10:48:55Z">
              <w:r>
                <w:rPr>
                  <w:rFonts w:hint="eastAsia"/>
                </w:rPr>
                <w:t>5</w:t>
              </w:r>
            </w:ins>
          </w:p>
        </w:tc>
        <w:tc>
          <w:tcPr>
            <w:tcW w:w="2055" w:type="dxa"/>
            <w:vAlign w:val="center"/>
          </w:tcPr>
          <w:p w14:paraId="629C9197">
            <w:pPr>
              <w:rPr>
                <w:ins w:id="1952" w:author="柠栀" w:date="2025-05-07T10:48:55Z"/>
                <w:rFonts w:hint="eastAsia"/>
              </w:rPr>
            </w:pPr>
            <w:ins w:id="1953" w:author="柠栀" w:date="2025-05-07T10:48:55Z">
              <w:r>
                <w:rPr>
                  <w:rFonts w:ascii="Segoe UI" w:hAnsi="Segoe UI" w:cs="Segoe UI"/>
                  <w:color w:val="000000"/>
                </w:rPr>
                <w:t>nickname</w:t>
              </w:r>
            </w:ins>
          </w:p>
        </w:tc>
        <w:tc>
          <w:tcPr>
            <w:tcW w:w="1290" w:type="dxa"/>
            <w:vAlign w:val="center"/>
          </w:tcPr>
          <w:p w14:paraId="2B8A37A8">
            <w:pPr>
              <w:rPr>
                <w:ins w:id="1954" w:author="柠栀" w:date="2025-05-07T10:48:55Z"/>
                <w:rFonts w:hint="eastAsia"/>
              </w:rPr>
            </w:pPr>
            <w:ins w:id="1955" w:author="柠栀" w:date="2025-05-07T10:48:55Z">
              <w:r>
                <w:rPr>
                  <w:rFonts w:ascii="Segoe UI" w:hAnsi="Segoe UI" w:cs="Segoe UI"/>
                  <w:color w:val="000000"/>
                </w:rPr>
                <w:t>VARCHAR</w:t>
              </w:r>
            </w:ins>
          </w:p>
        </w:tc>
        <w:tc>
          <w:tcPr>
            <w:tcW w:w="606" w:type="dxa"/>
            <w:vAlign w:val="center"/>
          </w:tcPr>
          <w:p w14:paraId="7085EDC9">
            <w:pPr>
              <w:rPr>
                <w:ins w:id="1956" w:author="柠栀" w:date="2025-05-07T10:48:55Z"/>
                <w:rFonts w:hint="eastAsia"/>
              </w:rPr>
            </w:pPr>
            <w:ins w:id="1957" w:author="柠栀" w:date="2025-05-07T10:48:55Z">
              <w:r>
                <w:rPr>
                  <w:rFonts w:ascii="Segoe UI" w:hAnsi="Segoe UI" w:cs="Segoe UI"/>
                  <w:color w:val="000000"/>
                </w:rPr>
                <w:t>20</w:t>
              </w:r>
            </w:ins>
          </w:p>
        </w:tc>
        <w:tc>
          <w:tcPr>
            <w:tcW w:w="458" w:type="dxa"/>
            <w:vAlign w:val="center"/>
          </w:tcPr>
          <w:p w14:paraId="5D003C57">
            <w:pPr>
              <w:rPr>
                <w:ins w:id="1958" w:author="柠栀" w:date="2025-05-07T10:48:55Z"/>
                <w:rFonts w:hint="eastAsia"/>
              </w:rPr>
            </w:pPr>
            <w:ins w:id="1959" w:author="柠栀" w:date="2025-05-07T10:48:55Z">
              <w:r>
                <w:rPr>
                  <w:rFonts w:ascii="Segoe UI" w:hAnsi="Segoe UI" w:cs="Segoe UI"/>
                  <w:color w:val="000000"/>
                </w:rPr>
                <w:t>是</w:t>
              </w:r>
            </w:ins>
          </w:p>
        </w:tc>
        <w:tc>
          <w:tcPr>
            <w:tcW w:w="1495" w:type="dxa"/>
            <w:vAlign w:val="center"/>
          </w:tcPr>
          <w:p w14:paraId="6D17CD6A">
            <w:pPr>
              <w:rPr>
                <w:ins w:id="1960" w:author="柠栀" w:date="2025-05-07T10:48:55Z"/>
                <w:rFonts w:hint="eastAsia"/>
              </w:rPr>
            </w:pPr>
            <w:ins w:id="1961" w:author="柠栀" w:date="2025-05-07T10:48:55Z">
              <w:r>
                <w:rPr>
                  <w:rFonts w:ascii="Segoe UI" w:hAnsi="Segoe UI" w:cs="Segoe UI"/>
                  <w:color w:val="000000"/>
                </w:rPr>
                <w:t>昵称</w:t>
              </w:r>
            </w:ins>
          </w:p>
        </w:tc>
        <w:tc>
          <w:tcPr>
            <w:tcW w:w="4111" w:type="dxa"/>
            <w:vAlign w:val="center"/>
          </w:tcPr>
          <w:p w14:paraId="6807EBCB">
            <w:pPr>
              <w:rPr>
                <w:ins w:id="1962" w:author="柠栀" w:date="2025-05-07T10:48:55Z"/>
                <w:rFonts w:hint="eastAsia"/>
              </w:rPr>
            </w:pPr>
            <w:ins w:id="1963" w:author="柠栀" w:date="2025-05-07T10:48:55Z">
              <w:r>
                <w:rPr>
                  <w:rFonts w:ascii="Segoe UI" w:hAnsi="Segoe UI" w:cs="Segoe UI"/>
                  <w:color w:val="000000"/>
                </w:rPr>
                <w:t>2-20 字符，允许重复，默认与</w:t>
              </w:r>
            </w:ins>
            <w:ins w:id="1964" w:author="柠栀" w:date="2025-05-07T10:48:55Z">
              <w:r>
                <w:rPr>
                  <w:rStyle w:val="16"/>
                  <w:rFonts w:ascii="Consolas" w:hAnsi="Consolas"/>
                  <w:color w:val="000000"/>
                  <w:sz w:val="21"/>
                  <w:szCs w:val="21"/>
                </w:rPr>
                <w:t>username</w:t>
              </w:r>
            </w:ins>
            <w:ins w:id="1965" w:author="柠栀" w:date="2025-05-07T10:48:55Z">
              <w:r>
                <w:rPr>
                  <w:rFonts w:ascii="Segoe UI" w:hAnsi="Segoe UI" w:cs="Segoe UI"/>
                  <w:color w:val="000000"/>
                </w:rPr>
                <w:t>一致，用户可自定义</w:t>
              </w:r>
            </w:ins>
          </w:p>
        </w:tc>
      </w:tr>
      <w:tr w14:paraId="3598D4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1966" w:author="柠栀" w:date="2025-05-07T10:48:55Z"/>
        </w:trPr>
        <w:tc>
          <w:tcPr>
            <w:tcW w:w="476" w:type="dxa"/>
            <w:vAlign w:val="center"/>
          </w:tcPr>
          <w:p w14:paraId="454991EF">
            <w:pPr>
              <w:rPr>
                <w:ins w:id="1967" w:author="柠栀" w:date="2025-05-07T10:48:55Z"/>
                <w:rFonts w:hint="eastAsia"/>
              </w:rPr>
            </w:pPr>
            <w:ins w:id="1968" w:author="柠栀" w:date="2025-05-07T10:48:55Z">
              <w:r>
                <w:rPr>
                  <w:rFonts w:hint="eastAsia"/>
                </w:rPr>
                <w:t>6</w:t>
              </w:r>
            </w:ins>
          </w:p>
        </w:tc>
        <w:tc>
          <w:tcPr>
            <w:tcW w:w="2055" w:type="dxa"/>
            <w:vAlign w:val="center"/>
          </w:tcPr>
          <w:p w14:paraId="32705F75">
            <w:pPr>
              <w:rPr>
                <w:ins w:id="1969" w:author="柠栀" w:date="2025-05-07T10:48:55Z"/>
                <w:rFonts w:hint="eastAsia"/>
              </w:rPr>
            </w:pPr>
            <w:ins w:id="1970" w:author="柠栀" w:date="2025-05-07T10:48:55Z">
              <w:r>
                <w:rPr>
                  <w:rFonts w:ascii="Segoe UI" w:hAnsi="Segoe UI" w:cs="Segoe UI"/>
                  <w:color w:val="000000"/>
                </w:rPr>
                <w:t>gender</w:t>
              </w:r>
            </w:ins>
          </w:p>
        </w:tc>
        <w:tc>
          <w:tcPr>
            <w:tcW w:w="1290" w:type="dxa"/>
            <w:vAlign w:val="center"/>
          </w:tcPr>
          <w:p w14:paraId="1C0AD8FB">
            <w:pPr>
              <w:rPr>
                <w:ins w:id="1971" w:author="柠栀" w:date="2025-05-07T10:48:55Z"/>
                <w:rFonts w:hint="eastAsia"/>
              </w:rPr>
            </w:pPr>
            <w:ins w:id="1972" w:author="柠栀" w:date="2025-05-07T10:48:55Z">
              <w:r>
                <w:rPr>
                  <w:rFonts w:ascii="Segoe UI" w:hAnsi="Segoe UI" w:cs="Segoe UI"/>
                  <w:color w:val="000000"/>
                </w:rPr>
                <w:t>TINYINT</w:t>
              </w:r>
            </w:ins>
          </w:p>
        </w:tc>
        <w:tc>
          <w:tcPr>
            <w:tcW w:w="606" w:type="dxa"/>
            <w:vAlign w:val="center"/>
          </w:tcPr>
          <w:p w14:paraId="6732E7FA">
            <w:pPr>
              <w:rPr>
                <w:ins w:id="1973" w:author="柠栀" w:date="2025-05-07T10:48:55Z"/>
                <w:rFonts w:hint="eastAsia"/>
              </w:rPr>
            </w:pPr>
            <w:ins w:id="1974" w:author="柠栀" w:date="2025-05-07T10:48:55Z">
              <w:r>
                <w:rPr>
                  <w:rFonts w:ascii="Segoe UI" w:hAnsi="Segoe UI" w:cs="Segoe UI"/>
                  <w:color w:val="000000"/>
                </w:rPr>
                <w:t>1</w:t>
              </w:r>
            </w:ins>
          </w:p>
        </w:tc>
        <w:tc>
          <w:tcPr>
            <w:tcW w:w="458" w:type="dxa"/>
            <w:vAlign w:val="center"/>
          </w:tcPr>
          <w:p w14:paraId="26FA5703">
            <w:pPr>
              <w:rPr>
                <w:ins w:id="1975" w:author="柠栀" w:date="2025-05-07T10:48:55Z"/>
                <w:rFonts w:hint="eastAsia"/>
              </w:rPr>
            </w:pPr>
            <w:ins w:id="1976" w:author="柠栀" w:date="2025-05-07T10:48:55Z">
              <w:r>
                <w:rPr>
                  <w:rFonts w:ascii="Segoe UI" w:hAnsi="Segoe UI" w:cs="Segoe UI"/>
                  <w:color w:val="000000"/>
                </w:rPr>
                <w:t>是</w:t>
              </w:r>
            </w:ins>
          </w:p>
        </w:tc>
        <w:tc>
          <w:tcPr>
            <w:tcW w:w="1495" w:type="dxa"/>
            <w:vAlign w:val="center"/>
          </w:tcPr>
          <w:p w14:paraId="6CE8C4DC">
            <w:pPr>
              <w:rPr>
                <w:ins w:id="1977" w:author="柠栀" w:date="2025-05-07T10:48:55Z"/>
                <w:rFonts w:hint="eastAsia"/>
              </w:rPr>
            </w:pPr>
            <w:ins w:id="1978" w:author="柠栀" w:date="2025-05-07T10:48:55Z">
              <w:r>
                <w:rPr>
                  <w:rFonts w:ascii="Segoe UI" w:hAnsi="Segoe UI" w:cs="Segoe UI"/>
                  <w:color w:val="000000"/>
                </w:rPr>
                <w:t>性别</w:t>
              </w:r>
            </w:ins>
          </w:p>
        </w:tc>
        <w:tc>
          <w:tcPr>
            <w:tcW w:w="4111" w:type="dxa"/>
            <w:vAlign w:val="center"/>
          </w:tcPr>
          <w:p w14:paraId="63C5C80F">
            <w:pPr>
              <w:rPr>
                <w:ins w:id="1979" w:author="柠栀" w:date="2025-05-07T10:48:55Z"/>
                <w:rFonts w:hint="eastAsia"/>
              </w:rPr>
            </w:pPr>
            <w:ins w:id="1980" w:author="柠栀" w:date="2025-05-07T10:48:55Z">
              <w:r>
                <w:rPr>
                  <w:rFonts w:ascii="Segoe UI" w:hAnsi="Segoe UI" w:cs="Segoe UI"/>
                  <w:color w:val="000000"/>
                </w:rPr>
                <w:t>0 = 未知，1 = 男，2 = 女，，默认 0，个人中心可选择</w:t>
              </w:r>
            </w:ins>
          </w:p>
        </w:tc>
      </w:tr>
      <w:tr w14:paraId="3D0E64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1981" w:author="柠栀" w:date="2025-05-07T10:48:55Z"/>
        </w:trPr>
        <w:tc>
          <w:tcPr>
            <w:tcW w:w="476" w:type="dxa"/>
            <w:vAlign w:val="center"/>
          </w:tcPr>
          <w:p w14:paraId="430D8518">
            <w:pPr>
              <w:rPr>
                <w:ins w:id="1982" w:author="柠栀" w:date="2025-05-07T10:48:55Z"/>
                <w:rFonts w:hint="eastAsia"/>
              </w:rPr>
            </w:pPr>
            <w:ins w:id="1983" w:author="柠栀" w:date="2025-05-07T10:48:55Z">
              <w:r>
                <w:rPr>
                  <w:rFonts w:hint="eastAsia"/>
                </w:rPr>
                <w:t>7</w:t>
              </w:r>
            </w:ins>
          </w:p>
        </w:tc>
        <w:tc>
          <w:tcPr>
            <w:tcW w:w="2055" w:type="dxa"/>
            <w:vAlign w:val="center"/>
          </w:tcPr>
          <w:p w14:paraId="78B7C487">
            <w:pPr>
              <w:rPr>
                <w:ins w:id="1984" w:author="柠栀" w:date="2025-05-07T10:48:55Z"/>
                <w:rFonts w:hint="eastAsia"/>
              </w:rPr>
            </w:pPr>
            <w:ins w:id="1985" w:author="柠栀" w:date="2025-05-07T10:48:55Z">
              <w:r>
                <w:rPr>
                  <w:rFonts w:ascii="Segoe UI" w:hAnsi="Segoe UI" w:cs="Segoe UI"/>
                  <w:color w:val="000000"/>
                </w:rPr>
                <w:t>birthday</w:t>
              </w:r>
            </w:ins>
          </w:p>
        </w:tc>
        <w:tc>
          <w:tcPr>
            <w:tcW w:w="1290" w:type="dxa"/>
            <w:vAlign w:val="center"/>
          </w:tcPr>
          <w:p w14:paraId="3CFB74F1">
            <w:pPr>
              <w:rPr>
                <w:ins w:id="1986" w:author="柠栀" w:date="2025-05-07T10:48:55Z"/>
                <w:rFonts w:hint="eastAsia"/>
              </w:rPr>
            </w:pPr>
            <w:ins w:id="1987" w:author="柠栀" w:date="2025-05-07T10:48:55Z">
              <w:r>
                <w:rPr>
                  <w:rFonts w:ascii="Segoe UI" w:hAnsi="Segoe UI" w:cs="Segoe UI"/>
                  <w:color w:val="000000"/>
                </w:rPr>
                <w:t>DATE</w:t>
              </w:r>
            </w:ins>
          </w:p>
        </w:tc>
        <w:tc>
          <w:tcPr>
            <w:tcW w:w="606" w:type="dxa"/>
            <w:vAlign w:val="center"/>
          </w:tcPr>
          <w:p w14:paraId="15C20BCF">
            <w:pPr>
              <w:rPr>
                <w:ins w:id="1988" w:author="柠栀" w:date="2025-05-07T10:48:55Z"/>
                <w:rFonts w:hint="eastAsia"/>
              </w:rPr>
            </w:pPr>
            <w:ins w:id="1989" w:author="柠栀" w:date="2025-05-07T10:48:55Z">
              <w:r>
                <w:rPr>
                  <w:rFonts w:ascii="Segoe UI" w:hAnsi="Segoe UI" w:cs="Segoe UI"/>
                  <w:color w:val="000000"/>
                </w:rPr>
                <w:t>-</w:t>
              </w:r>
            </w:ins>
          </w:p>
        </w:tc>
        <w:tc>
          <w:tcPr>
            <w:tcW w:w="458" w:type="dxa"/>
            <w:vAlign w:val="center"/>
          </w:tcPr>
          <w:p w14:paraId="504BB7E6">
            <w:pPr>
              <w:rPr>
                <w:ins w:id="1990" w:author="柠栀" w:date="2025-05-07T10:48:55Z"/>
                <w:rFonts w:hint="eastAsia"/>
              </w:rPr>
            </w:pPr>
            <w:ins w:id="1991" w:author="柠栀" w:date="2025-05-07T10:48:55Z">
              <w:r>
                <w:rPr>
                  <w:rFonts w:ascii="Segoe UI" w:hAnsi="Segoe UI" w:cs="Segoe UI"/>
                  <w:color w:val="000000"/>
                </w:rPr>
                <w:t>是</w:t>
              </w:r>
            </w:ins>
          </w:p>
        </w:tc>
        <w:tc>
          <w:tcPr>
            <w:tcW w:w="1495" w:type="dxa"/>
            <w:vAlign w:val="center"/>
          </w:tcPr>
          <w:p w14:paraId="03DAD923">
            <w:pPr>
              <w:rPr>
                <w:ins w:id="1992" w:author="柠栀" w:date="2025-05-07T10:48:55Z"/>
                <w:rFonts w:hint="eastAsia"/>
              </w:rPr>
            </w:pPr>
            <w:ins w:id="1993" w:author="柠栀" w:date="2025-05-07T10:48:55Z">
              <w:r>
                <w:rPr>
                  <w:rFonts w:ascii="Segoe UI" w:hAnsi="Segoe UI" w:cs="Segoe UI"/>
                  <w:color w:val="000000"/>
                </w:rPr>
                <w:t>生日</w:t>
              </w:r>
            </w:ins>
          </w:p>
        </w:tc>
        <w:tc>
          <w:tcPr>
            <w:tcW w:w="4111" w:type="dxa"/>
            <w:vAlign w:val="center"/>
          </w:tcPr>
          <w:p w14:paraId="18A2EA97">
            <w:pPr>
              <w:rPr>
                <w:ins w:id="1994" w:author="柠栀" w:date="2025-05-07T10:48:55Z"/>
                <w:rFonts w:hint="eastAsia"/>
              </w:rPr>
            </w:pPr>
            <w:ins w:id="1995" w:author="柠栀" w:date="2025-05-07T10:48:55Z">
              <w:r>
                <w:rPr>
                  <w:rFonts w:ascii="Segoe UI" w:hAnsi="Segoe UI" w:cs="Segoe UI"/>
                  <w:color w:val="000000"/>
                </w:rPr>
                <w:t>格式：yyyy-MM-dd，个人中心可填写，用于个性化服务</w:t>
              </w:r>
            </w:ins>
          </w:p>
        </w:tc>
      </w:tr>
      <w:tr w14:paraId="550E10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1996" w:author="柠栀" w:date="2025-05-07T10:48:55Z"/>
        </w:trPr>
        <w:tc>
          <w:tcPr>
            <w:tcW w:w="476" w:type="dxa"/>
            <w:vAlign w:val="center"/>
          </w:tcPr>
          <w:p w14:paraId="5BC217A9">
            <w:pPr>
              <w:rPr>
                <w:ins w:id="1997" w:author="柠栀" w:date="2025-05-07T10:48:55Z"/>
                <w:rFonts w:hint="eastAsia"/>
              </w:rPr>
            </w:pPr>
            <w:ins w:id="1998" w:author="柠栀" w:date="2025-05-07T10:48:55Z">
              <w:r>
                <w:rPr>
                  <w:rFonts w:hint="eastAsia"/>
                </w:rPr>
                <w:t>8</w:t>
              </w:r>
            </w:ins>
          </w:p>
        </w:tc>
        <w:tc>
          <w:tcPr>
            <w:tcW w:w="2055" w:type="dxa"/>
            <w:vAlign w:val="center"/>
          </w:tcPr>
          <w:p w14:paraId="4012A47B">
            <w:pPr>
              <w:rPr>
                <w:ins w:id="1999" w:author="柠栀" w:date="2025-05-07T10:48:55Z"/>
                <w:rFonts w:hint="eastAsia"/>
              </w:rPr>
            </w:pPr>
            <w:ins w:id="2000" w:author="柠栀" w:date="2025-05-07T10:48:55Z">
              <w:r>
                <w:rPr>
                  <w:rFonts w:ascii="Segoe UI" w:hAnsi="Segoe UI" w:cs="Segoe UI"/>
                  <w:color w:val="000000"/>
                </w:rPr>
                <w:t>region</w:t>
              </w:r>
            </w:ins>
          </w:p>
        </w:tc>
        <w:tc>
          <w:tcPr>
            <w:tcW w:w="1290" w:type="dxa"/>
            <w:vAlign w:val="center"/>
          </w:tcPr>
          <w:p w14:paraId="263CE6B7">
            <w:pPr>
              <w:rPr>
                <w:ins w:id="2001" w:author="柠栀" w:date="2025-05-07T10:48:55Z"/>
                <w:rFonts w:hint="eastAsia"/>
              </w:rPr>
            </w:pPr>
            <w:ins w:id="2002" w:author="柠栀" w:date="2025-05-07T10:48:55Z">
              <w:r>
                <w:rPr>
                  <w:rFonts w:ascii="Segoe UI" w:hAnsi="Segoe UI" w:cs="Segoe UI"/>
                  <w:color w:val="000000"/>
                </w:rPr>
                <w:t>VARCHAR</w:t>
              </w:r>
            </w:ins>
          </w:p>
        </w:tc>
        <w:tc>
          <w:tcPr>
            <w:tcW w:w="606" w:type="dxa"/>
            <w:vAlign w:val="center"/>
          </w:tcPr>
          <w:p w14:paraId="096BC0C4">
            <w:pPr>
              <w:rPr>
                <w:ins w:id="2003" w:author="柠栀" w:date="2025-05-07T10:48:55Z"/>
                <w:rFonts w:hint="eastAsia"/>
              </w:rPr>
            </w:pPr>
            <w:ins w:id="2004" w:author="柠栀" w:date="2025-05-07T10:48:55Z">
              <w:r>
                <w:rPr>
                  <w:rFonts w:ascii="Segoe UI" w:hAnsi="Segoe UI" w:cs="Segoe UI"/>
                  <w:color w:val="000000"/>
                </w:rPr>
                <w:t>50</w:t>
              </w:r>
            </w:ins>
          </w:p>
        </w:tc>
        <w:tc>
          <w:tcPr>
            <w:tcW w:w="458" w:type="dxa"/>
            <w:vAlign w:val="center"/>
          </w:tcPr>
          <w:p w14:paraId="05CEE138">
            <w:pPr>
              <w:rPr>
                <w:ins w:id="2005" w:author="柠栀" w:date="2025-05-07T10:48:55Z"/>
                <w:rFonts w:hint="eastAsia"/>
              </w:rPr>
            </w:pPr>
            <w:ins w:id="2006" w:author="柠栀" w:date="2025-05-07T10:48:55Z">
              <w:r>
                <w:rPr>
                  <w:rFonts w:ascii="Segoe UI" w:hAnsi="Segoe UI" w:cs="Segoe UI"/>
                  <w:color w:val="000000"/>
                </w:rPr>
                <w:t>是</w:t>
              </w:r>
            </w:ins>
          </w:p>
        </w:tc>
        <w:tc>
          <w:tcPr>
            <w:tcW w:w="1495" w:type="dxa"/>
            <w:vAlign w:val="center"/>
          </w:tcPr>
          <w:p w14:paraId="6CA2D5CB">
            <w:pPr>
              <w:rPr>
                <w:ins w:id="2007" w:author="柠栀" w:date="2025-05-07T10:48:55Z"/>
                <w:rFonts w:hint="eastAsia"/>
              </w:rPr>
            </w:pPr>
            <w:ins w:id="2008" w:author="柠栀" w:date="2025-05-07T10:48:55Z">
              <w:r>
                <w:rPr>
                  <w:rFonts w:ascii="Segoe UI" w:hAnsi="Segoe UI" w:cs="Segoe UI"/>
                  <w:color w:val="000000"/>
                </w:rPr>
                <w:t>地区</w:t>
              </w:r>
            </w:ins>
          </w:p>
        </w:tc>
        <w:tc>
          <w:tcPr>
            <w:tcW w:w="4111" w:type="dxa"/>
            <w:vAlign w:val="center"/>
          </w:tcPr>
          <w:p w14:paraId="3DF0AC48">
            <w:pPr>
              <w:rPr>
                <w:ins w:id="2009" w:author="柠栀" w:date="2025-05-07T10:48:55Z"/>
                <w:rFonts w:hint="eastAsia"/>
              </w:rPr>
            </w:pPr>
            <w:ins w:id="2010" w:author="柠栀" w:date="2025-05-07T10:48:55Z">
              <w:r>
                <w:rPr>
                  <w:rFonts w:ascii="Segoe UI" w:hAnsi="Segoe UI" w:cs="Segoe UI"/>
                  <w:color w:val="000000"/>
                </w:rPr>
                <w:t>最大 50 字符，支持 “国家 - 省 - 市 - 区” 格式，个人中心可编辑</w:t>
              </w:r>
            </w:ins>
          </w:p>
        </w:tc>
      </w:tr>
      <w:tr w14:paraId="11DF32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2011" w:author="柠栀" w:date="2025-05-07T10:48:55Z"/>
        </w:trPr>
        <w:tc>
          <w:tcPr>
            <w:tcW w:w="476" w:type="dxa"/>
            <w:vAlign w:val="center"/>
          </w:tcPr>
          <w:p w14:paraId="0C1855DA">
            <w:pPr>
              <w:rPr>
                <w:ins w:id="2012" w:author="柠栀" w:date="2025-05-07T10:48:55Z"/>
                <w:rFonts w:hint="eastAsia"/>
              </w:rPr>
            </w:pPr>
            <w:ins w:id="2013" w:author="柠栀" w:date="2025-05-07T10:48:55Z">
              <w:r>
                <w:rPr>
                  <w:rFonts w:hint="eastAsia"/>
                </w:rPr>
                <w:t>9</w:t>
              </w:r>
            </w:ins>
          </w:p>
        </w:tc>
        <w:tc>
          <w:tcPr>
            <w:tcW w:w="2055" w:type="dxa"/>
            <w:vAlign w:val="center"/>
          </w:tcPr>
          <w:p w14:paraId="1CA2394E">
            <w:pPr>
              <w:rPr>
                <w:ins w:id="2014" w:author="柠栀" w:date="2025-05-07T10:48:55Z"/>
                <w:rFonts w:hint="eastAsia"/>
              </w:rPr>
            </w:pPr>
            <w:ins w:id="2015" w:author="柠栀" w:date="2025-05-07T10:48:55Z">
              <w:r>
                <w:rPr>
                  <w:rFonts w:ascii="Segoe UI" w:hAnsi="Segoe UI" w:cs="Segoe UI"/>
                  <w:color w:val="000000"/>
                </w:rPr>
                <w:t>avatar_url</w:t>
              </w:r>
            </w:ins>
          </w:p>
        </w:tc>
        <w:tc>
          <w:tcPr>
            <w:tcW w:w="1290" w:type="dxa"/>
            <w:vAlign w:val="center"/>
          </w:tcPr>
          <w:p w14:paraId="167D2627">
            <w:pPr>
              <w:rPr>
                <w:ins w:id="2016" w:author="柠栀" w:date="2025-05-07T10:48:55Z"/>
                <w:rFonts w:hint="eastAsia"/>
              </w:rPr>
            </w:pPr>
            <w:ins w:id="2017" w:author="柠栀" w:date="2025-05-07T10:48:55Z">
              <w:r>
                <w:rPr>
                  <w:rFonts w:ascii="Segoe UI" w:hAnsi="Segoe UI" w:cs="Segoe UI"/>
                  <w:color w:val="000000"/>
                </w:rPr>
                <w:t>VARCHAR</w:t>
              </w:r>
            </w:ins>
          </w:p>
        </w:tc>
        <w:tc>
          <w:tcPr>
            <w:tcW w:w="606" w:type="dxa"/>
            <w:vAlign w:val="center"/>
          </w:tcPr>
          <w:p w14:paraId="5A2D5E37">
            <w:pPr>
              <w:rPr>
                <w:ins w:id="2018" w:author="柠栀" w:date="2025-05-07T10:48:55Z"/>
                <w:rFonts w:hint="eastAsia"/>
              </w:rPr>
            </w:pPr>
            <w:ins w:id="2019" w:author="柠栀" w:date="2025-05-07T10:48:55Z">
              <w:r>
                <w:rPr>
                  <w:rFonts w:ascii="Segoe UI" w:hAnsi="Segoe UI" w:cs="Segoe UI"/>
                  <w:color w:val="000000"/>
                </w:rPr>
                <w:t>200</w:t>
              </w:r>
            </w:ins>
          </w:p>
        </w:tc>
        <w:tc>
          <w:tcPr>
            <w:tcW w:w="458" w:type="dxa"/>
            <w:vAlign w:val="center"/>
          </w:tcPr>
          <w:p w14:paraId="198438BA">
            <w:pPr>
              <w:rPr>
                <w:ins w:id="2020" w:author="柠栀" w:date="2025-05-07T10:48:55Z"/>
                <w:rFonts w:hint="eastAsia"/>
              </w:rPr>
            </w:pPr>
            <w:ins w:id="2021" w:author="柠栀" w:date="2025-05-07T10:48:55Z">
              <w:r>
                <w:rPr>
                  <w:rFonts w:ascii="Segoe UI" w:hAnsi="Segoe UI" w:cs="Segoe UI"/>
                  <w:color w:val="000000"/>
                </w:rPr>
                <w:t>是</w:t>
              </w:r>
            </w:ins>
          </w:p>
        </w:tc>
        <w:tc>
          <w:tcPr>
            <w:tcW w:w="1495" w:type="dxa"/>
            <w:vAlign w:val="center"/>
          </w:tcPr>
          <w:p w14:paraId="0080FBC2">
            <w:pPr>
              <w:rPr>
                <w:ins w:id="2022" w:author="柠栀" w:date="2025-05-07T10:48:55Z"/>
                <w:rFonts w:hint="eastAsia"/>
              </w:rPr>
            </w:pPr>
            <w:ins w:id="2023" w:author="柠栀" w:date="2025-05-07T10:48:55Z">
              <w:r>
                <w:rPr>
                  <w:rFonts w:ascii="Segoe UI" w:hAnsi="Segoe UI" w:cs="Segoe UI"/>
                  <w:color w:val="000000"/>
                </w:rPr>
                <w:t>头像图片地址</w:t>
              </w:r>
            </w:ins>
          </w:p>
        </w:tc>
        <w:tc>
          <w:tcPr>
            <w:tcW w:w="4111" w:type="dxa"/>
            <w:vAlign w:val="center"/>
          </w:tcPr>
          <w:p w14:paraId="6F470030">
            <w:pPr>
              <w:rPr>
                <w:ins w:id="2024" w:author="柠栀" w:date="2025-05-07T10:48:55Z"/>
                <w:rFonts w:hint="eastAsia"/>
              </w:rPr>
            </w:pPr>
            <w:ins w:id="2025" w:author="柠栀" w:date="2025-05-07T10:48:55Z">
              <w:r>
                <w:rPr>
                  <w:rFonts w:ascii="Segoe UI" w:hAnsi="Segoe UI" w:cs="Segoe UI"/>
                  <w:color w:val="000000"/>
                </w:rPr>
                <w:t>存储图片 URL如</w:t>
              </w:r>
            </w:ins>
            <w:ins w:id="2026" w:author="柠栀" w:date="2025-05-07T10:48:55Z">
              <w:r>
                <w:rPr>
                  <w:rStyle w:val="16"/>
                  <w:rFonts w:ascii="Consolas" w:hAnsi="Consolas"/>
                  <w:color w:val="000000"/>
                  <w:sz w:val="21"/>
                  <w:szCs w:val="21"/>
                </w:rPr>
                <w:t>/upload/2024/05/avatar_123.png</w:t>
              </w:r>
            </w:ins>
            <w:ins w:id="2027" w:author="柠栀" w:date="2025-05-07T10:48:55Z">
              <w:r>
                <w:rPr>
                  <w:rFonts w:ascii="Segoe UI" w:hAnsi="Segoe UI" w:cs="Segoe UI"/>
                  <w:color w:val="000000"/>
                </w:rPr>
                <w:t>，默认使用系统默认头像</w:t>
              </w:r>
            </w:ins>
          </w:p>
        </w:tc>
      </w:tr>
      <w:tr w14:paraId="3E5E50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2028" w:author="柠栀" w:date="2025-05-07T10:48:55Z"/>
        </w:trPr>
        <w:tc>
          <w:tcPr>
            <w:tcW w:w="476" w:type="dxa"/>
            <w:vAlign w:val="center"/>
          </w:tcPr>
          <w:p w14:paraId="60E8A55C">
            <w:pPr>
              <w:rPr>
                <w:ins w:id="2029" w:author="柠栀" w:date="2025-05-07T10:48:55Z"/>
                <w:rFonts w:hint="eastAsia"/>
              </w:rPr>
            </w:pPr>
            <w:ins w:id="2030" w:author="柠栀" w:date="2025-05-07T10:48:55Z">
              <w:r>
                <w:rPr>
                  <w:rFonts w:ascii="Segoe UI" w:hAnsi="Segoe UI" w:cs="Segoe UI"/>
                  <w:color w:val="000000"/>
                </w:rPr>
                <w:t>1</w:t>
              </w:r>
            </w:ins>
            <w:ins w:id="2031" w:author="柠栀" w:date="2025-05-07T10:48:55Z">
              <w:r>
                <w:rPr>
                  <w:rFonts w:hint="eastAsia" w:ascii="Segoe UI" w:hAnsi="Segoe UI" w:cs="Segoe UI"/>
                  <w:color w:val="000000"/>
                </w:rPr>
                <w:t>0</w:t>
              </w:r>
            </w:ins>
          </w:p>
        </w:tc>
        <w:tc>
          <w:tcPr>
            <w:tcW w:w="2055" w:type="dxa"/>
            <w:vAlign w:val="center"/>
          </w:tcPr>
          <w:p w14:paraId="581CA292">
            <w:pPr>
              <w:rPr>
                <w:ins w:id="2032" w:author="柠栀" w:date="2025-05-07T10:48:55Z"/>
                <w:rFonts w:hint="eastAsia"/>
              </w:rPr>
            </w:pPr>
            <w:ins w:id="2033" w:author="柠栀" w:date="2025-05-07T10:48:55Z">
              <w:r>
                <w:rPr>
                  <w:rFonts w:ascii="Segoe UI" w:hAnsi="Segoe UI" w:cs="Segoe UI"/>
                  <w:color w:val="000000"/>
                </w:rPr>
                <w:t>bio</w:t>
              </w:r>
            </w:ins>
          </w:p>
        </w:tc>
        <w:tc>
          <w:tcPr>
            <w:tcW w:w="1290" w:type="dxa"/>
            <w:vAlign w:val="center"/>
          </w:tcPr>
          <w:p w14:paraId="5D95A74F">
            <w:pPr>
              <w:rPr>
                <w:ins w:id="2034" w:author="柠栀" w:date="2025-05-07T10:48:55Z"/>
                <w:rFonts w:hint="eastAsia"/>
              </w:rPr>
            </w:pPr>
            <w:ins w:id="2035" w:author="柠栀" w:date="2025-05-07T10:48:55Z">
              <w:r>
                <w:rPr>
                  <w:rFonts w:ascii="Segoe UI" w:hAnsi="Segoe UI" w:cs="Segoe UI"/>
                  <w:color w:val="000000"/>
                </w:rPr>
                <w:t>TEXT</w:t>
              </w:r>
            </w:ins>
          </w:p>
        </w:tc>
        <w:tc>
          <w:tcPr>
            <w:tcW w:w="606" w:type="dxa"/>
            <w:vAlign w:val="center"/>
          </w:tcPr>
          <w:p w14:paraId="51406D98">
            <w:pPr>
              <w:rPr>
                <w:ins w:id="2036" w:author="柠栀" w:date="2025-05-07T10:48:55Z"/>
                <w:rFonts w:hint="eastAsia"/>
              </w:rPr>
            </w:pPr>
            <w:ins w:id="2037" w:author="柠栀" w:date="2025-05-07T10:48:55Z">
              <w:r>
                <w:rPr>
                  <w:rFonts w:ascii="Segoe UI" w:hAnsi="Segoe UI" w:cs="Segoe UI"/>
                  <w:color w:val="000000"/>
                </w:rPr>
                <w:t>-</w:t>
              </w:r>
            </w:ins>
          </w:p>
        </w:tc>
        <w:tc>
          <w:tcPr>
            <w:tcW w:w="458" w:type="dxa"/>
            <w:vAlign w:val="center"/>
          </w:tcPr>
          <w:p w14:paraId="2FB94FA3">
            <w:pPr>
              <w:rPr>
                <w:ins w:id="2038" w:author="柠栀" w:date="2025-05-07T10:48:55Z"/>
                <w:rFonts w:hint="eastAsia"/>
              </w:rPr>
            </w:pPr>
            <w:ins w:id="2039" w:author="柠栀" w:date="2025-05-07T10:48:55Z">
              <w:r>
                <w:rPr>
                  <w:rFonts w:ascii="Segoe UI" w:hAnsi="Segoe UI" w:cs="Segoe UI"/>
                  <w:color w:val="000000"/>
                </w:rPr>
                <w:t>是</w:t>
              </w:r>
            </w:ins>
          </w:p>
        </w:tc>
        <w:tc>
          <w:tcPr>
            <w:tcW w:w="1495" w:type="dxa"/>
            <w:vAlign w:val="center"/>
          </w:tcPr>
          <w:p w14:paraId="7330FDDF">
            <w:pPr>
              <w:rPr>
                <w:ins w:id="2040" w:author="柠栀" w:date="2025-05-07T10:48:55Z"/>
                <w:rFonts w:hint="eastAsia"/>
              </w:rPr>
            </w:pPr>
            <w:ins w:id="2041" w:author="柠栀" w:date="2025-05-07T10:48:55Z">
              <w:r>
                <w:rPr>
                  <w:rFonts w:ascii="Segoe UI" w:hAnsi="Segoe UI" w:cs="Segoe UI"/>
                  <w:color w:val="000000"/>
                </w:rPr>
                <w:t>个人简介</w:t>
              </w:r>
            </w:ins>
          </w:p>
        </w:tc>
        <w:tc>
          <w:tcPr>
            <w:tcW w:w="4111" w:type="dxa"/>
            <w:vAlign w:val="center"/>
          </w:tcPr>
          <w:p w14:paraId="3988562A">
            <w:pPr>
              <w:rPr>
                <w:ins w:id="2042" w:author="柠栀" w:date="2025-05-07T10:48:55Z"/>
                <w:rFonts w:hint="eastAsia"/>
              </w:rPr>
            </w:pPr>
            <w:ins w:id="2043" w:author="柠栀" w:date="2025-05-07T10:48:55Z">
              <w:r>
                <w:rPr>
                  <w:rFonts w:ascii="Segoe UI" w:hAnsi="Segoe UI" w:cs="Segoe UI"/>
                  <w:color w:val="000000"/>
                </w:rPr>
                <w:t>最多 500 字符，支持富文本或纯文本，个人中心可输入 “兴趣爱好”“联系方式” 等内容</w:t>
              </w:r>
            </w:ins>
          </w:p>
        </w:tc>
      </w:tr>
      <w:tr w14:paraId="1C300F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2044" w:author="柠栀" w:date="2025-05-07T10:48:55Z"/>
        </w:trPr>
        <w:tc>
          <w:tcPr>
            <w:tcW w:w="476" w:type="dxa"/>
            <w:vAlign w:val="center"/>
          </w:tcPr>
          <w:p w14:paraId="7E4915E4">
            <w:pPr>
              <w:rPr>
                <w:ins w:id="2045" w:author="柠栀" w:date="2025-05-07T10:48:55Z"/>
                <w:rFonts w:hint="eastAsia"/>
              </w:rPr>
            </w:pPr>
            <w:ins w:id="2046" w:author="柠栀" w:date="2025-05-07T10:48:55Z">
              <w:r>
                <w:rPr>
                  <w:rFonts w:ascii="Segoe UI" w:hAnsi="Segoe UI" w:cs="Segoe UI"/>
                  <w:color w:val="000000"/>
                </w:rPr>
                <w:t>1</w:t>
              </w:r>
            </w:ins>
            <w:ins w:id="2047" w:author="柠栀" w:date="2025-05-07T10:48:55Z">
              <w:r>
                <w:rPr>
                  <w:rFonts w:hint="eastAsia" w:ascii="Segoe UI" w:hAnsi="Segoe UI" w:cs="Segoe UI"/>
                  <w:color w:val="000000"/>
                </w:rPr>
                <w:t>1</w:t>
              </w:r>
            </w:ins>
          </w:p>
        </w:tc>
        <w:tc>
          <w:tcPr>
            <w:tcW w:w="2055" w:type="dxa"/>
            <w:vAlign w:val="center"/>
          </w:tcPr>
          <w:p w14:paraId="54D9B866">
            <w:pPr>
              <w:rPr>
                <w:ins w:id="2048" w:author="柠栀" w:date="2025-05-07T10:48:55Z"/>
                <w:rFonts w:hint="eastAsia"/>
              </w:rPr>
            </w:pPr>
            <w:ins w:id="2049" w:author="柠栀" w:date="2025-05-07T10:48:55Z">
              <w:r>
                <w:rPr>
                  <w:rFonts w:ascii="Segoe UI" w:hAnsi="Segoe UI" w:cs="Segoe UI"/>
                  <w:color w:val="000000"/>
                </w:rPr>
                <w:t>update_time</w:t>
              </w:r>
            </w:ins>
          </w:p>
        </w:tc>
        <w:tc>
          <w:tcPr>
            <w:tcW w:w="1290" w:type="dxa"/>
            <w:vAlign w:val="center"/>
          </w:tcPr>
          <w:p w14:paraId="3F840289">
            <w:pPr>
              <w:rPr>
                <w:ins w:id="2050" w:author="柠栀" w:date="2025-05-07T10:48:55Z"/>
                <w:rFonts w:hint="eastAsia"/>
              </w:rPr>
            </w:pPr>
            <w:ins w:id="2051" w:author="柠栀" w:date="2025-05-07T10:48:55Z">
              <w:r>
                <w:rPr>
                  <w:rFonts w:ascii="Segoe UI" w:hAnsi="Segoe UI" w:cs="Segoe UI"/>
                  <w:color w:val="000000"/>
                </w:rPr>
                <w:t>DATETIME</w:t>
              </w:r>
            </w:ins>
          </w:p>
        </w:tc>
        <w:tc>
          <w:tcPr>
            <w:tcW w:w="606" w:type="dxa"/>
            <w:vAlign w:val="center"/>
          </w:tcPr>
          <w:p w14:paraId="466227AC">
            <w:pPr>
              <w:rPr>
                <w:ins w:id="2052" w:author="柠栀" w:date="2025-05-07T10:48:55Z"/>
                <w:rFonts w:hint="eastAsia"/>
              </w:rPr>
            </w:pPr>
            <w:ins w:id="2053" w:author="柠栀" w:date="2025-05-07T10:48:55Z">
              <w:r>
                <w:rPr>
                  <w:rFonts w:ascii="Segoe UI" w:hAnsi="Segoe UI" w:cs="Segoe UI"/>
                  <w:color w:val="000000"/>
                </w:rPr>
                <w:t>-</w:t>
              </w:r>
            </w:ins>
          </w:p>
        </w:tc>
        <w:tc>
          <w:tcPr>
            <w:tcW w:w="458" w:type="dxa"/>
            <w:vAlign w:val="center"/>
          </w:tcPr>
          <w:p w14:paraId="3E98CC86">
            <w:pPr>
              <w:rPr>
                <w:ins w:id="2054" w:author="柠栀" w:date="2025-05-07T10:48:55Z"/>
                <w:rFonts w:hint="eastAsia"/>
              </w:rPr>
            </w:pPr>
            <w:ins w:id="2055" w:author="柠栀" w:date="2025-05-07T10:48:55Z">
              <w:r>
                <w:rPr>
                  <w:rFonts w:ascii="Segoe UI" w:hAnsi="Segoe UI" w:cs="Segoe UI"/>
                  <w:color w:val="000000"/>
                </w:rPr>
                <w:t>否</w:t>
              </w:r>
            </w:ins>
          </w:p>
        </w:tc>
        <w:tc>
          <w:tcPr>
            <w:tcW w:w="1495" w:type="dxa"/>
            <w:vAlign w:val="center"/>
          </w:tcPr>
          <w:p w14:paraId="06EAFEC2">
            <w:pPr>
              <w:rPr>
                <w:ins w:id="2056" w:author="柠栀" w:date="2025-05-07T10:48:55Z"/>
                <w:rFonts w:hint="eastAsia"/>
              </w:rPr>
            </w:pPr>
            <w:ins w:id="2057" w:author="柠栀" w:date="2025-05-07T10:48:55Z">
              <w:r>
                <w:rPr>
                  <w:rFonts w:ascii="Segoe UI" w:hAnsi="Segoe UI" w:cs="Segoe UI"/>
                  <w:color w:val="000000"/>
                </w:rPr>
                <w:t>资料更新时间</w:t>
              </w:r>
            </w:ins>
          </w:p>
        </w:tc>
        <w:tc>
          <w:tcPr>
            <w:tcW w:w="4111" w:type="dxa"/>
            <w:vAlign w:val="center"/>
          </w:tcPr>
          <w:p w14:paraId="003C164C">
            <w:pPr>
              <w:rPr>
                <w:ins w:id="2058" w:author="柠栀" w:date="2025-05-07T10:48:55Z"/>
                <w:rFonts w:hint="eastAsia"/>
              </w:rPr>
            </w:pPr>
            <w:ins w:id="2059" w:author="柠栀" w:date="2025-05-07T10:48:55Z">
              <w:r>
                <w:rPr>
                  <w:rFonts w:ascii="Segoe UI" w:hAnsi="Segoe UI" w:cs="Segoe UI"/>
                  <w:color w:val="000000"/>
                </w:rPr>
                <w:t>每次修改个人中心信息后自动更新，格式：yyyy-MM-dd HH:mm:ss</w:t>
              </w:r>
            </w:ins>
          </w:p>
        </w:tc>
      </w:tr>
      <w:tr w14:paraId="41FC82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2060" w:author="柠栀" w:date="2025-05-07T10:48:55Z"/>
        </w:trPr>
        <w:tc>
          <w:tcPr>
            <w:tcW w:w="476" w:type="dxa"/>
            <w:vAlign w:val="center"/>
          </w:tcPr>
          <w:p w14:paraId="642451C8">
            <w:pPr>
              <w:rPr>
                <w:ins w:id="2061" w:author="柠栀" w:date="2025-05-07T10:48:55Z"/>
                <w:rFonts w:hint="eastAsia"/>
              </w:rPr>
            </w:pPr>
            <w:ins w:id="2062" w:author="柠栀" w:date="2025-05-07T10:48:55Z">
              <w:r>
                <w:rPr>
                  <w:rFonts w:ascii="Segoe UI" w:hAnsi="Segoe UI" w:cs="Segoe UI"/>
                  <w:color w:val="000000"/>
                </w:rPr>
                <w:t>1</w:t>
              </w:r>
            </w:ins>
            <w:ins w:id="2063" w:author="柠栀" w:date="2025-05-07T10:48:55Z">
              <w:r>
                <w:rPr>
                  <w:rFonts w:hint="eastAsia" w:ascii="Segoe UI" w:hAnsi="Segoe UI" w:cs="Segoe UI"/>
                  <w:color w:val="000000"/>
                </w:rPr>
                <w:t>2</w:t>
              </w:r>
            </w:ins>
          </w:p>
        </w:tc>
        <w:tc>
          <w:tcPr>
            <w:tcW w:w="2055" w:type="dxa"/>
            <w:vAlign w:val="center"/>
          </w:tcPr>
          <w:p w14:paraId="60624A95">
            <w:pPr>
              <w:rPr>
                <w:ins w:id="2064" w:author="柠栀" w:date="2025-05-07T10:48:55Z"/>
                <w:rFonts w:hint="eastAsia"/>
              </w:rPr>
            </w:pPr>
            <w:ins w:id="2065" w:author="柠栀" w:date="2025-05-07T10:48:55Z">
              <w:r>
                <w:rPr>
                  <w:rFonts w:ascii="Segoe UI" w:hAnsi="Segoe UI" w:cs="Segoe UI"/>
                  <w:color w:val="000000"/>
                </w:rPr>
                <w:t>create_time</w:t>
              </w:r>
            </w:ins>
          </w:p>
        </w:tc>
        <w:tc>
          <w:tcPr>
            <w:tcW w:w="1290" w:type="dxa"/>
            <w:vAlign w:val="center"/>
          </w:tcPr>
          <w:p w14:paraId="35D429AB">
            <w:pPr>
              <w:rPr>
                <w:ins w:id="2066" w:author="柠栀" w:date="2025-05-07T10:48:55Z"/>
                <w:rFonts w:hint="eastAsia"/>
              </w:rPr>
            </w:pPr>
            <w:ins w:id="2067" w:author="柠栀" w:date="2025-05-07T10:48:55Z">
              <w:r>
                <w:rPr>
                  <w:rFonts w:ascii="Segoe UI" w:hAnsi="Segoe UI" w:cs="Segoe UI"/>
                  <w:color w:val="000000"/>
                </w:rPr>
                <w:t>DATETIME</w:t>
              </w:r>
            </w:ins>
          </w:p>
        </w:tc>
        <w:tc>
          <w:tcPr>
            <w:tcW w:w="606" w:type="dxa"/>
            <w:vAlign w:val="center"/>
          </w:tcPr>
          <w:p w14:paraId="274F6269">
            <w:pPr>
              <w:rPr>
                <w:ins w:id="2068" w:author="柠栀" w:date="2025-05-07T10:48:55Z"/>
                <w:rFonts w:hint="eastAsia"/>
              </w:rPr>
            </w:pPr>
            <w:ins w:id="2069" w:author="柠栀" w:date="2025-05-07T10:48:55Z">
              <w:r>
                <w:rPr>
                  <w:rFonts w:ascii="Segoe UI" w:hAnsi="Segoe UI" w:cs="Segoe UI"/>
                  <w:color w:val="000000"/>
                </w:rPr>
                <w:t>-</w:t>
              </w:r>
            </w:ins>
          </w:p>
        </w:tc>
        <w:tc>
          <w:tcPr>
            <w:tcW w:w="458" w:type="dxa"/>
            <w:vAlign w:val="center"/>
          </w:tcPr>
          <w:p w14:paraId="2B7F0F17">
            <w:pPr>
              <w:rPr>
                <w:ins w:id="2070" w:author="柠栀" w:date="2025-05-07T10:48:55Z"/>
                <w:rFonts w:hint="eastAsia"/>
              </w:rPr>
            </w:pPr>
            <w:ins w:id="2071" w:author="柠栀" w:date="2025-05-07T10:48:55Z">
              <w:r>
                <w:rPr>
                  <w:rFonts w:ascii="Segoe UI" w:hAnsi="Segoe UI" w:cs="Segoe UI"/>
                  <w:color w:val="000000"/>
                </w:rPr>
                <w:t>否</w:t>
              </w:r>
            </w:ins>
          </w:p>
        </w:tc>
        <w:tc>
          <w:tcPr>
            <w:tcW w:w="1495" w:type="dxa"/>
            <w:vAlign w:val="center"/>
          </w:tcPr>
          <w:p w14:paraId="4472C0FE">
            <w:pPr>
              <w:rPr>
                <w:ins w:id="2072" w:author="柠栀" w:date="2025-05-07T10:48:55Z"/>
                <w:rFonts w:hint="eastAsia"/>
              </w:rPr>
            </w:pPr>
            <w:ins w:id="2073" w:author="柠栀" w:date="2025-05-07T10:48:55Z">
              <w:r>
                <w:rPr>
                  <w:rFonts w:ascii="Segoe UI" w:hAnsi="Segoe UI" w:cs="Segoe UI"/>
                  <w:color w:val="000000"/>
                </w:rPr>
                <w:t>注册时间</w:t>
              </w:r>
            </w:ins>
          </w:p>
        </w:tc>
        <w:tc>
          <w:tcPr>
            <w:tcW w:w="4111" w:type="dxa"/>
            <w:vAlign w:val="center"/>
          </w:tcPr>
          <w:p w14:paraId="0162AFBC">
            <w:pPr>
              <w:rPr>
                <w:ins w:id="2074" w:author="柠栀" w:date="2025-05-07T10:48:55Z"/>
                <w:rFonts w:hint="eastAsia"/>
              </w:rPr>
            </w:pPr>
            <w:ins w:id="2075" w:author="柠栀" w:date="2025-05-07T10:48:55Z">
              <w:r>
                <w:rPr>
                  <w:rFonts w:ascii="Segoe UI" w:hAnsi="Segoe UI" w:cs="Segoe UI"/>
                  <w:color w:val="000000"/>
                </w:rPr>
                <w:t>系统自动生成，记录用户注册日期</w:t>
              </w:r>
            </w:ins>
          </w:p>
        </w:tc>
      </w:tr>
      <w:tr w14:paraId="77DE34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2076" w:author="柠栀" w:date="2025-05-07T10:48:55Z"/>
        </w:trPr>
        <w:tc>
          <w:tcPr>
            <w:tcW w:w="476" w:type="dxa"/>
            <w:vAlign w:val="center"/>
          </w:tcPr>
          <w:p w14:paraId="650A4383">
            <w:pPr>
              <w:rPr>
                <w:ins w:id="2077" w:author="柠栀" w:date="2025-05-07T10:48:55Z"/>
                <w:rFonts w:hint="eastAsia"/>
              </w:rPr>
            </w:pPr>
            <w:ins w:id="2078" w:author="柠栀" w:date="2025-05-07T10:48:55Z">
              <w:r>
                <w:rPr>
                  <w:rFonts w:ascii="Segoe UI" w:hAnsi="Segoe UI" w:cs="Segoe UI"/>
                  <w:color w:val="000000"/>
                </w:rPr>
                <w:t>1</w:t>
              </w:r>
            </w:ins>
            <w:ins w:id="2079" w:author="柠栀" w:date="2025-05-07T10:48:55Z">
              <w:r>
                <w:rPr>
                  <w:rFonts w:hint="eastAsia" w:ascii="Segoe UI" w:hAnsi="Segoe UI" w:cs="Segoe UI"/>
                  <w:color w:val="000000"/>
                </w:rPr>
                <w:t>3</w:t>
              </w:r>
            </w:ins>
          </w:p>
        </w:tc>
        <w:tc>
          <w:tcPr>
            <w:tcW w:w="2055" w:type="dxa"/>
            <w:vAlign w:val="center"/>
          </w:tcPr>
          <w:p w14:paraId="55CCD25A">
            <w:pPr>
              <w:rPr>
                <w:ins w:id="2080" w:author="柠栀" w:date="2025-05-07T10:48:55Z"/>
                <w:rFonts w:hint="eastAsia"/>
              </w:rPr>
            </w:pPr>
            <w:ins w:id="2081" w:author="柠栀" w:date="2025-05-07T10:48:55Z">
              <w:r>
                <w:rPr>
                  <w:rFonts w:ascii="Segoe UI" w:hAnsi="Segoe UI" w:cs="Segoe UI"/>
                  <w:color w:val="000000"/>
                </w:rPr>
                <w:t>last_login_time</w:t>
              </w:r>
            </w:ins>
          </w:p>
        </w:tc>
        <w:tc>
          <w:tcPr>
            <w:tcW w:w="1290" w:type="dxa"/>
            <w:vAlign w:val="center"/>
          </w:tcPr>
          <w:p w14:paraId="2DAEB7C3">
            <w:pPr>
              <w:rPr>
                <w:ins w:id="2082" w:author="柠栀" w:date="2025-05-07T10:48:55Z"/>
                <w:rFonts w:hint="eastAsia"/>
              </w:rPr>
            </w:pPr>
            <w:ins w:id="2083" w:author="柠栀" w:date="2025-05-07T10:48:55Z">
              <w:r>
                <w:rPr>
                  <w:rFonts w:ascii="Segoe UI" w:hAnsi="Segoe UI" w:cs="Segoe UI"/>
                  <w:color w:val="000000"/>
                </w:rPr>
                <w:t>DATETIME</w:t>
              </w:r>
            </w:ins>
          </w:p>
        </w:tc>
        <w:tc>
          <w:tcPr>
            <w:tcW w:w="606" w:type="dxa"/>
            <w:vAlign w:val="center"/>
          </w:tcPr>
          <w:p w14:paraId="22CC915A">
            <w:pPr>
              <w:rPr>
                <w:ins w:id="2084" w:author="柠栀" w:date="2025-05-07T10:48:55Z"/>
                <w:rFonts w:hint="eastAsia"/>
              </w:rPr>
            </w:pPr>
            <w:ins w:id="2085" w:author="柠栀" w:date="2025-05-07T10:48:55Z">
              <w:r>
                <w:rPr>
                  <w:rFonts w:ascii="Segoe UI" w:hAnsi="Segoe UI" w:cs="Segoe UI"/>
                  <w:color w:val="000000"/>
                </w:rPr>
                <w:t>-</w:t>
              </w:r>
            </w:ins>
          </w:p>
        </w:tc>
        <w:tc>
          <w:tcPr>
            <w:tcW w:w="458" w:type="dxa"/>
            <w:vAlign w:val="center"/>
          </w:tcPr>
          <w:p w14:paraId="1CF0F78C">
            <w:pPr>
              <w:rPr>
                <w:ins w:id="2086" w:author="柠栀" w:date="2025-05-07T10:48:55Z"/>
                <w:rFonts w:hint="eastAsia"/>
              </w:rPr>
            </w:pPr>
            <w:ins w:id="2087" w:author="柠栀" w:date="2025-05-07T10:48:55Z">
              <w:r>
                <w:rPr>
                  <w:rFonts w:ascii="Segoe UI" w:hAnsi="Segoe UI" w:cs="Segoe UI"/>
                  <w:color w:val="000000"/>
                </w:rPr>
                <w:t>是</w:t>
              </w:r>
            </w:ins>
          </w:p>
        </w:tc>
        <w:tc>
          <w:tcPr>
            <w:tcW w:w="1495" w:type="dxa"/>
            <w:vAlign w:val="center"/>
          </w:tcPr>
          <w:p w14:paraId="63558522">
            <w:pPr>
              <w:rPr>
                <w:ins w:id="2088" w:author="柠栀" w:date="2025-05-07T10:48:55Z"/>
                <w:rFonts w:hint="eastAsia"/>
              </w:rPr>
            </w:pPr>
            <w:ins w:id="2089" w:author="柠栀" w:date="2025-05-07T10:48:55Z">
              <w:r>
                <w:rPr>
                  <w:rFonts w:ascii="Segoe UI" w:hAnsi="Segoe UI" w:cs="Segoe UI"/>
                  <w:color w:val="000000"/>
                </w:rPr>
                <w:t>最后登录时间</w:t>
              </w:r>
            </w:ins>
          </w:p>
        </w:tc>
        <w:tc>
          <w:tcPr>
            <w:tcW w:w="4111" w:type="dxa"/>
            <w:vAlign w:val="center"/>
          </w:tcPr>
          <w:p w14:paraId="62E149EF">
            <w:pPr>
              <w:rPr>
                <w:ins w:id="2090" w:author="柠栀" w:date="2025-05-07T10:48:55Z"/>
                <w:rFonts w:hint="eastAsia"/>
              </w:rPr>
            </w:pPr>
            <w:ins w:id="2091" w:author="柠栀" w:date="2025-05-07T10:48:55Z">
              <w:r>
                <w:rPr>
                  <w:rFonts w:ascii="Segoe UI" w:hAnsi="Segoe UI" w:cs="Segoe UI"/>
                  <w:color w:val="000000"/>
                </w:rPr>
                <w:t>每次登录后自动更新，个人中心显示 “最近登录：2024-05-06 14:30”</w:t>
              </w:r>
            </w:ins>
          </w:p>
        </w:tc>
      </w:tr>
      <w:tr w14:paraId="67D12E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2092" w:author="柠栀" w:date="2025-05-07T10:48:55Z"/>
        </w:trPr>
        <w:tc>
          <w:tcPr>
            <w:tcW w:w="476" w:type="dxa"/>
            <w:vAlign w:val="center"/>
          </w:tcPr>
          <w:p w14:paraId="7D36DE8A">
            <w:pPr>
              <w:rPr>
                <w:ins w:id="2093" w:author="柠栀" w:date="2025-05-07T10:48:55Z"/>
                <w:rFonts w:hint="eastAsia"/>
              </w:rPr>
            </w:pPr>
            <w:ins w:id="2094" w:author="柠栀" w:date="2025-05-07T10:48:55Z">
              <w:r>
                <w:rPr>
                  <w:rFonts w:ascii="Segoe UI" w:hAnsi="Segoe UI" w:cs="Segoe UI"/>
                  <w:color w:val="000000"/>
                </w:rPr>
                <w:t>1</w:t>
              </w:r>
            </w:ins>
            <w:ins w:id="2095" w:author="柠栀" w:date="2025-05-07T10:48:55Z">
              <w:r>
                <w:rPr>
                  <w:rFonts w:hint="eastAsia" w:ascii="Segoe UI" w:hAnsi="Segoe UI" w:cs="Segoe UI"/>
                  <w:color w:val="000000"/>
                </w:rPr>
                <w:t>4</w:t>
              </w:r>
            </w:ins>
          </w:p>
        </w:tc>
        <w:tc>
          <w:tcPr>
            <w:tcW w:w="2055" w:type="dxa"/>
            <w:vAlign w:val="center"/>
          </w:tcPr>
          <w:p w14:paraId="3D045469">
            <w:pPr>
              <w:rPr>
                <w:ins w:id="2096" w:author="柠栀" w:date="2025-05-07T10:48:55Z"/>
                <w:rFonts w:hint="eastAsia"/>
              </w:rPr>
            </w:pPr>
            <w:ins w:id="2097" w:author="柠栀" w:date="2025-05-07T10:48:55Z">
              <w:r>
                <w:rPr>
                  <w:rFonts w:ascii="Segoe UI" w:hAnsi="Segoe UI" w:cs="Segoe UI"/>
                  <w:color w:val="000000"/>
                </w:rPr>
                <w:t>total_likes</w:t>
              </w:r>
            </w:ins>
          </w:p>
        </w:tc>
        <w:tc>
          <w:tcPr>
            <w:tcW w:w="1290" w:type="dxa"/>
            <w:vAlign w:val="center"/>
          </w:tcPr>
          <w:p w14:paraId="6A2718C8">
            <w:pPr>
              <w:rPr>
                <w:ins w:id="2098" w:author="柠栀" w:date="2025-05-07T10:48:55Z"/>
                <w:rFonts w:hint="eastAsia"/>
              </w:rPr>
            </w:pPr>
            <w:ins w:id="2099" w:author="柠栀" w:date="2025-05-07T10:48:55Z">
              <w:r>
                <w:rPr>
                  <w:rFonts w:ascii="Segoe UI" w:hAnsi="Segoe UI" w:cs="Segoe UI"/>
                  <w:color w:val="000000"/>
                </w:rPr>
                <w:t>INT</w:t>
              </w:r>
            </w:ins>
          </w:p>
        </w:tc>
        <w:tc>
          <w:tcPr>
            <w:tcW w:w="606" w:type="dxa"/>
            <w:vAlign w:val="center"/>
          </w:tcPr>
          <w:p w14:paraId="78EEAC49">
            <w:pPr>
              <w:rPr>
                <w:ins w:id="2100" w:author="柠栀" w:date="2025-05-07T10:48:55Z"/>
                <w:rFonts w:hint="eastAsia"/>
              </w:rPr>
            </w:pPr>
            <w:ins w:id="2101" w:author="柠栀" w:date="2025-05-07T10:48:55Z">
              <w:r>
                <w:rPr>
                  <w:rFonts w:ascii="Segoe UI" w:hAnsi="Segoe UI" w:cs="Segoe UI"/>
                  <w:color w:val="000000"/>
                </w:rPr>
                <w:t>11</w:t>
              </w:r>
            </w:ins>
          </w:p>
        </w:tc>
        <w:tc>
          <w:tcPr>
            <w:tcW w:w="458" w:type="dxa"/>
            <w:vAlign w:val="center"/>
          </w:tcPr>
          <w:p w14:paraId="7754617B">
            <w:pPr>
              <w:rPr>
                <w:ins w:id="2102" w:author="柠栀" w:date="2025-05-07T10:48:55Z"/>
                <w:rFonts w:hint="eastAsia"/>
              </w:rPr>
            </w:pPr>
            <w:ins w:id="2103" w:author="柠栀" w:date="2025-05-07T10:48:55Z">
              <w:r>
                <w:rPr>
                  <w:rFonts w:ascii="Segoe UI" w:hAnsi="Segoe UI" w:cs="Segoe UI"/>
                  <w:color w:val="000000"/>
                </w:rPr>
                <w:t>否</w:t>
              </w:r>
            </w:ins>
          </w:p>
        </w:tc>
        <w:tc>
          <w:tcPr>
            <w:tcW w:w="1495" w:type="dxa"/>
            <w:vAlign w:val="center"/>
          </w:tcPr>
          <w:p w14:paraId="7B2C9A59">
            <w:pPr>
              <w:rPr>
                <w:ins w:id="2104" w:author="柠栀" w:date="2025-05-07T10:48:55Z"/>
                <w:rFonts w:hint="eastAsia"/>
              </w:rPr>
            </w:pPr>
            <w:ins w:id="2105" w:author="柠栀" w:date="2025-05-07T10:48:55Z">
              <w:r>
                <w:rPr>
                  <w:rFonts w:ascii="Segoe UI" w:hAnsi="Segoe UI" w:cs="Segoe UI"/>
                  <w:color w:val="000000"/>
                </w:rPr>
                <w:t>总点赞数</w:t>
              </w:r>
            </w:ins>
          </w:p>
        </w:tc>
        <w:tc>
          <w:tcPr>
            <w:tcW w:w="4111" w:type="dxa"/>
            <w:vAlign w:val="center"/>
          </w:tcPr>
          <w:p w14:paraId="792A5379">
            <w:pPr>
              <w:rPr>
                <w:ins w:id="2106" w:author="柠栀" w:date="2025-05-07T10:48:55Z"/>
                <w:rFonts w:hint="eastAsia"/>
              </w:rPr>
            </w:pPr>
            <w:ins w:id="2107" w:author="柠栀" w:date="2025-05-07T10:48:55Z">
              <w:r>
                <w:rPr>
                  <w:rFonts w:ascii="Segoe UI" w:hAnsi="Segoe UI" w:cs="Segoe UI"/>
                  <w:color w:val="000000"/>
                </w:rPr>
                <w:t>默认0，每次点赞后 + 1，个人中心显示</w:t>
              </w:r>
            </w:ins>
          </w:p>
        </w:tc>
      </w:tr>
      <w:tr w14:paraId="366CCD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2108" w:author="柠栀" w:date="2025-05-07T10:48:55Z"/>
        </w:trPr>
        <w:tc>
          <w:tcPr>
            <w:tcW w:w="476" w:type="dxa"/>
            <w:vAlign w:val="center"/>
          </w:tcPr>
          <w:p w14:paraId="578FB452">
            <w:pPr>
              <w:rPr>
                <w:ins w:id="2109" w:author="柠栀" w:date="2025-05-07T10:48:55Z"/>
                <w:rFonts w:hint="eastAsia"/>
              </w:rPr>
            </w:pPr>
            <w:ins w:id="2110" w:author="柠栀" w:date="2025-05-07T10:48:55Z">
              <w:r>
                <w:rPr>
                  <w:rFonts w:ascii="Segoe UI" w:hAnsi="Segoe UI" w:cs="Segoe UI"/>
                  <w:color w:val="000000"/>
                </w:rPr>
                <w:t>1</w:t>
              </w:r>
            </w:ins>
            <w:ins w:id="2111" w:author="柠栀" w:date="2025-05-07T10:48:55Z">
              <w:r>
                <w:rPr>
                  <w:rFonts w:hint="eastAsia" w:ascii="Segoe UI" w:hAnsi="Segoe UI" w:cs="Segoe UI"/>
                  <w:color w:val="000000"/>
                </w:rPr>
                <w:t>5</w:t>
              </w:r>
            </w:ins>
          </w:p>
        </w:tc>
        <w:tc>
          <w:tcPr>
            <w:tcW w:w="2055" w:type="dxa"/>
            <w:vAlign w:val="center"/>
          </w:tcPr>
          <w:p w14:paraId="3F058335">
            <w:pPr>
              <w:rPr>
                <w:ins w:id="2112" w:author="柠栀" w:date="2025-05-07T10:48:55Z"/>
                <w:rFonts w:hint="eastAsia"/>
              </w:rPr>
            </w:pPr>
            <w:ins w:id="2113" w:author="柠栀" w:date="2025-05-07T10:48:55Z">
              <w:r>
                <w:rPr>
                  <w:rFonts w:ascii="Segoe UI" w:hAnsi="Segoe UI" w:cs="Segoe UI"/>
                  <w:color w:val="000000"/>
                </w:rPr>
                <w:t>total_comments</w:t>
              </w:r>
            </w:ins>
          </w:p>
        </w:tc>
        <w:tc>
          <w:tcPr>
            <w:tcW w:w="1290" w:type="dxa"/>
            <w:vAlign w:val="center"/>
          </w:tcPr>
          <w:p w14:paraId="518764CA">
            <w:pPr>
              <w:rPr>
                <w:ins w:id="2114" w:author="柠栀" w:date="2025-05-07T10:48:55Z"/>
                <w:rFonts w:hint="eastAsia"/>
              </w:rPr>
            </w:pPr>
            <w:ins w:id="2115" w:author="柠栀" w:date="2025-05-07T10:48:55Z">
              <w:r>
                <w:rPr>
                  <w:rFonts w:ascii="Segoe UI" w:hAnsi="Segoe UI" w:cs="Segoe UI"/>
                  <w:color w:val="000000"/>
                </w:rPr>
                <w:t>INT</w:t>
              </w:r>
            </w:ins>
          </w:p>
        </w:tc>
        <w:tc>
          <w:tcPr>
            <w:tcW w:w="606" w:type="dxa"/>
            <w:vAlign w:val="center"/>
          </w:tcPr>
          <w:p w14:paraId="52327FBC">
            <w:pPr>
              <w:rPr>
                <w:ins w:id="2116" w:author="柠栀" w:date="2025-05-07T10:48:55Z"/>
                <w:rFonts w:hint="eastAsia"/>
              </w:rPr>
            </w:pPr>
            <w:ins w:id="2117" w:author="柠栀" w:date="2025-05-07T10:48:55Z">
              <w:r>
                <w:rPr>
                  <w:rFonts w:ascii="Segoe UI" w:hAnsi="Segoe UI" w:cs="Segoe UI"/>
                  <w:color w:val="000000"/>
                </w:rPr>
                <w:t>11</w:t>
              </w:r>
            </w:ins>
          </w:p>
        </w:tc>
        <w:tc>
          <w:tcPr>
            <w:tcW w:w="458" w:type="dxa"/>
            <w:vAlign w:val="center"/>
          </w:tcPr>
          <w:p w14:paraId="765B2DC7">
            <w:pPr>
              <w:rPr>
                <w:ins w:id="2118" w:author="柠栀" w:date="2025-05-07T10:48:55Z"/>
                <w:rFonts w:hint="eastAsia"/>
              </w:rPr>
            </w:pPr>
            <w:ins w:id="2119" w:author="柠栀" w:date="2025-05-07T10:48:55Z">
              <w:r>
                <w:rPr>
                  <w:rFonts w:ascii="Segoe UI" w:hAnsi="Segoe UI" w:cs="Segoe UI"/>
                  <w:color w:val="000000"/>
                </w:rPr>
                <w:t>否</w:t>
              </w:r>
            </w:ins>
          </w:p>
        </w:tc>
        <w:tc>
          <w:tcPr>
            <w:tcW w:w="1495" w:type="dxa"/>
            <w:vAlign w:val="center"/>
          </w:tcPr>
          <w:p w14:paraId="22F82D5F">
            <w:pPr>
              <w:rPr>
                <w:ins w:id="2120" w:author="柠栀" w:date="2025-05-07T10:48:55Z"/>
                <w:rFonts w:hint="eastAsia"/>
              </w:rPr>
            </w:pPr>
            <w:ins w:id="2121" w:author="柠栀" w:date="2025-05-07T10:48:55Z">
              <w:r>
                <w:rPr>
                  <w:rFonts w:ascii="Segoe UI" w:hAnsi="Segoe UI" w:cs="Segoe UI"/>
                  <w:color w:val="000000"/>
                </w:rPr>
                <w:t>总评论数</w:t>
              </w:r>
            </w:ins>
          </w:p>
        </w:tc>
        <w:tc>
          <w:tcPr>
            <w:tcW w:w="4111" w:type="dxa"/>
            <w:vAlign w:val="center"/>
          </w:tcPr>
          <w:p w14:paraId="25F15594">
            <w:pPr>
              <w:rPr>
                <w:ins w:id="2122" w:author="柠栀" w:date="2025-05-07T10:48:55Z"/>
                <w:rFonts w:hint="eastAsia"/>
              </w:rPr>
            </w:pPr>
            <w:ins w:id="2123" w:author="柠栀" w:date="2025-05-07T10:48:55Z">
              <w:r>
                <w:rPr>
                  <w:rFonts w:ascii="Segoe UI" w:hAnsi="Segoe UI" w:cs="Segoe UI"/>
                  <w:color w:val="000000"/>
                </w:rPr>
                <w:t>默认0，每次发布评论后 + 1，个人中心显示</w:t>
              </w:r>
            </w:ins>
          </w:p>
        </w:tc>
      </w:tr>
      <w:tr w14:paraId="0D388F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2124" w:author="柠栀" w:date="2025-05-07T10:48:55Z"/>
        </w:trPr>
        <w:tc>
          <w:tcPr>
            <w:tcW w:w="476" w:type="dxa"/>
            <w:vAlign w:val="center"/>
          </w:tcPr>
          <w:p w14:paraId="36226015">
            <w:pPr>
              <w:rPr>
                <w:ins w:id="2125" w:author="柠栀" w:date="2025-05-07T10:48:55Z"/>
                <w:rFonts w:hint="eastAsia"/>
              </w:rPr>
            </w:pPr>
            <w:ins w:id="2126" w:author="柠栀" w:date="2025-05-07T10:48:55Z">
              <w:r>
                <w:rPr>
                  <w:rFonts w:ascii="Segoe UI" w:hAnsi="Segoe UI" w:cs="Segoe UI"/>
                  <w:color w:val="000000"/>
                </w:rPr>
                <w:t>1</w:t>
              </w:r>
            </w:ins>
            <w:ins w:id="2127" w:author="柠栀" w:date="2025-05-07T10:48:55Z">
              <w:r>
                <w:rPr>
                  <w:rFonts w:hint="eastAsia" w:ascii="Segoe UI" w:hAnsi="Segoe UI" w:cs="Segoe UI"/>
                  <w:color w:val="000000"/>
                </w:rPr>
                <w:t>6</w:t>
              </w:r>
            </w:ins>
          </w:p>
        </w:tc>
        <w:tc>
          <w:tcPr>
            <w:tcW w:w="2055" w:type="dxa"/>
            <w:vAlign w:val="center"/>
          </w:tcPr>
          <w:p w14:paraId="5FCCCAA3">
            <w:pPr>
              <w:rPr>
                <w:ins w:id="2128" w:author="柠栀" w:date="2025-05-07T10:48:55Z"/>
                <w:rFonts w:hint="eastAsia"/>
              </w:rPr>
            </w:pPr>
            <w:ins w:id="2129" w:author="柠栀" w:date="2025-05-07T10:48:55Z">
              <w:r>
                <w:rPr>
                  <w:rFonts w:ascii="Segoe UI" w:hAnsi="Segoe UI" w:cs="Segoe UI"/>
                  <w:color w:val="000000"/>
                </w:rPr>
                <w:t>total_collects</w:t>
              </w:r>
            </w:ins>
          </w:p>
        </w:tc>
        <w:tc>
          <w:tcPr>
            <w:tcW w:w="1290" w:type="dxa"/>
            <w:vAlign w:val="center"/>
          </w:tcPr>
          <w:p w14:paraId="4E86B438">
            <w:pPr>
              <w:rPr>
                <w:ins w:id="2130" w:author="柠栀" w:date="2025-05-07T10:48:55Z"/>
                <w:rFonts w:hint="eastAsia"/>
              </w:rPr>
            </w:pPr>
            <w:ins w:id="2131" w:author="柠栀" w:date="2025-05-07T10:48:55Z">
              <w:r>
                <w:rPr>
                  <w:rFonts w:ascii="Segoe UI" w:hAnsi="Segoe UI" w:cs="Segoe UI"/>
                  <w:color w:val="000000"/>
                </w:rPr>
                <w:t>INT</w:t>
              </w:r>
            </w:ins>
          </w:p>
        </w:tc>
        <w:tc>
          <w:tcPr>
            <w:tcW w:w="606" w:type="dxa"/>
            <w:vAlign w:val="center"/>
          </w:tcPr>
          <w:p w14:paraId="20BC9C7E">
            <w:pPr>
              <w:rPr>
                <w:ins w:id="2132" w:author="柠栀" w:date="2025-05-07T10:48:55Z"/>
                <w:rFonts w:hint="eastAsia"/>
              </w:rPr>
            </w:pPr>
            <w:ins w:id="2133" w:author="柠栀" w:date="2025-05-07T10:48:55Z">
              <w:r>
                <w:rPr>
                  <w:rFonts w:ascii="Segoe UI" w:hAnsi="Segoe UI" w:cs="Segoe UI"/>
                  <w:color w:val="000000"/>
                </w:rPr>
                <w:t>11</w:t>
              </w:r>
            </w:ins>
          </w:p>
        </w:tc>
        <w:tc>
          <w:tcPr>
            <w:tcW w:w="458" w:type="dxa"/>
            <w:vAlign w:val="center"/>
          </w:tcPr>
          <w:p w14:paraId="7ECC4092">
            <w:pPr>
              <w:rPr>
                <w:ins w:id="2134" w:author="柠栀" w:date="2025-05-07T10:48:55Z"/>
                <w:rFonts w:hint="eastAsia"/>
              </w:rPr>
            </w:pPr>
            <w:ins w:id="2135" w:author="柠栀" w:date="2025-05-07T10:48:55Z">
              <w:r>
                <w:rPr>
                  <w:rFonts w:ascii="Segoe UI" w:hAnsi="Segoe UI" w:cs="Segoe UI"/>
                  <w:color w:val="000000"/>
                </w:rPr>
                <w:t>否</w:t>
              </w:r>
            </w:ins>
          </w:p>
        </w:tc>
        <w:tc>
          <w:tcPr>
            <w:tcW w:w="1495" w:type="dxa"/>
            <w:vAlign w:val="center"/>
          </w:tcPr>
          <w:p w14:paraId="7CD62715">
            <w:pPr>
              <w:rPr>
                <w:ins w:id="2136" w:author="柠栀" w:date="2025-05-07T10:48:55Z"/>
                <w:rFonts w:hint="eastAsia"/>
              </w:rPr>
            </w:pPr>
            <w:ins w:id="2137" w:author="柠栀" w:date="2025-05-07T10:48:55Z">
              <w:r>
                <w:rPr>
                  <w:rFonts w:ascii="Segoe UI" w:hAnsi="Segoe UI" w:cs="Segoe UI"/>
                  <w:color w:val="000000"/>
                </w:rPr>
                <w:t>总收藏数</w:t>
              </w:r>
            </w:ins>
          </w:p>
        </w:tc>
        <w:tc>
          <w:tcPr>
            <w:tcW w:w="4111" w:type="dxa"/>
            <w:vAlign w:val="center"/>
          </w:tcPr>
          <w:p w14:paraId="3EA64F2F">
            <w:pPr>
              <w:rPr>
                <w:ins w:id="2138" w:author="柠栀" w:date="2025-05-07T10:48:55Z"/>
                <w:rFonts w:hint="eastAsia"/>
              </w:rPr>
            </w:pPr>
            <w:ins w:id="2139" w:author="柠栀" w:date="2025-05-07T10:48:55Z">
              <w:r>
                <w:rPr>
                  <w:rFonts w:ascii="Segoe UI" w:hAnsi="Segoe UI" w:cs="Segoe UI"/>
                  <w:color w:val="000000"/>
                </w:rPr>
                <w:t>默认0，每次收藏后 + 1，个人中心显示</w:t>
              </w:r>
            </w:ins>
          </w:p>
        </w:tc>
      </w:tr>
      <w:tr w14:paraId="050B0C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2140" w:author="柠栀" w:date="2025-05-07T10:48:55Z"/>
        </w:trPr>
        <w:tc>
          <w:tcPr>
            <w:tcW w:w="476" w:type="dxa"/>
            <w:vAlign w:val="center"/>
          </w:tcPr>
          <w:p w14:paraId="5DFAD493">
            <w:pPr>
              <w:rPr>
                <w:ins w:id="2141" w:author="柠栀" w:date="2025-05-07T10:48:55Z"/>
                <w:rFonts w:ascii="Segoe UI" w:hAnsi="Segoe UI" w:cs="Segoe UI"/>
                <w:color w:val="000000"/>
              </w:rPr>
            </w:pPr>
            <w:ins w:id="2142" w:author="柠栀" w:date="2025-05-07T10:48:55Z">
              <w:r>
                <w:rPr>
                  <w:rFonts w:ascii="Segoe UI" w:hAnsi="Segoe UI" w:cs="Segoe UI"/>
                  <w:color w:val="000000"/>
                </w:rPr>
                <w:t>1</w:t>
              </w:r>
            </w:ins>
            <w:ins w:id="2143" w:author="柠栀" w:date="2025-05-07T10:48:55Z">
              <w:r>
                <w:rPr>
                  <w:rFonts w:hint="eastAsia" w:ascii="Segoe UI" w:hAnsi="Segoe UI" w:cs="Segoe UI"/>
                  <w:color w:val="000000"/>
                </w:rPr>
                <w:t>7</w:t>
              </w:r>
            </w:ins>
          </w:p>
        </w:tc>
        <w:tc>
          <w:tcPr>
            <w:tcW w:w="2055" w:type="dxa"/>
            <w:vAlign w:val="center"/>
          </w:tcPr>
          <w:p w14:paraId="7AB9F98B">
            <w:pPr>
              <w:rPr>
                <w:ins w:id="2144" w:author="柠栀" w:date="2025-05-07T10:48:55Z"/>
                <w:rFonts w:ascii="Segoe UI" w:hAnsi="Segoe UI" w:cs="Segoe UI"/>
                <w:color w:val="000000"/>
              </w:rPr>
            </w:pPr>
            <w:ins w:id="2145" w:author="柠栀" w:date="2025-05-07T10:48:55Z">
              <w:r>
                <w:rPr>
                  <w:rFonts w:ascii="Segoe UI" w:hAnsi="Segoe UI" w:cs="Segoe UI"/>
                  <w:color w:val="000000"/>
                </w:rPr>
                <w:t>total_feedbacks</w:t>
              </w:r>
            </w:ins>
          </w:p>
        </w:tc>
        <w:tc>
          <w:tcPr>
            <w:tcW w:w="1290" w:type="dxa"/>
            <w:vAlign w:val="center"/>
          </w:tcPr>
          <w:p w14:paraId="4BA74A26">
            <w:pPr>
              <w:rPr>
                <w:ins w:id="2146" w:author="柠栀" w:date="2025-05-07T10:48:55Z"/>
                <w:rFonts w:ascii="Segoe UI" w:hAnsi="Segoe UI" w:cs="Segoe UI"/>
                <w:color w:val="000000"/>
              </w:rPr>
            </w:pPr>
            <w:ins w:id="2147" w:author="柠栀" w:date="2025-05-07T10:48:55Z">
              <w:r>
                <w:rPr>
                  <w:rFonts w:ascii="Segoe UI" w:hAnsi="Segoe UI" w:cs="Segoe UI"/>
                  <w:color w:val="000000"/>
                </w:rPr>
                <w:t>INT</w:t>
              </w:r>
            </w:ins>
          </w:p>
        </w:tc>
        <w:tc>
          <w:tcPr>
            <w:tcW w:w="606" w:type="dxa"/>
            <w:vAlign w:val="center"/>
          </w:tcPr>
          <w:p w14:paraId="6BD468FF">
            <w:pPr>
              <w:rPr>
                <w:ins w:id="2148" w:author="柠栀" w:date="2025-05-07T10:48:55Z"/>
                <w:rFonts w:ascii="Segoe UI" w:hAnsi="Segoe UI" w:cs="Segoe UI"/>
                <w:color w:val="000000"/>
              </w:rPr>
            </w:pPr>
            <w:ins w:id="2149" w:author="柠栀" w:date="2025-05-07T10:48:55Z">
              <w:r>
                <w:rPr>
                  <w:rFonts w:ascii="Segoe UI" w:hAnsi="Segoe UI" w:cs="Segoe UI"/>
                  <w:color w:val="000000"/>
                </w:rPr>
                <w:t>11</w:t>
              </w:r>
            </w:ins>
          </w:p>
        </w:tc>
        <w:tc>
          <w:tcPr>
            <w:tcW w:w="458" w:type="dxa"/>
            <w:vAlign w:val="center"/>
          </w:tcPr>
          <w:p w14:paraId="4ECCECA2">
            <w:pPr>
              <w:rPr>
                <w:ins w:id="2150" w:author="柠栀" w:date="2025-05-07T10:48:55Z"/>
                <w:rFonts w:ascii="Segoe UI" w:hAnsi="Segoe UI" w:cs="Segoe UI"/>
                <w:color w:val="000000"/>
              </w:rPr>
            </w:pPr>
            <w:ins w:id="2151" w:author="柠栀" w:date="2025-05-07T10:48:55Z">
              <w:r>
                <w:rPr>
                  <w:rFonts w:ascii="Segoe UI" w:hAnsi="Segoe UI" w:cs="Segoe UI"/>
                  <w:color w:val="000000"/>
                </w:rPr>
                <w:t>否</w:t>
              </w:r>
            </w:ins>
          </w:p>
        </w:tc>
        <w:tc>
          <w:tcPr>
            <w:tcW w:w="1495" w:type="dxa"/>
            <w:vAlign w:val="center"/>
          </w:tcPr>
          <w:p w14:paraId="269ECF35">
            <w:pPr>
              <w:rPr>
                <w:ins w:id="2152" w:author="柠栀" w:date="2025-05-07T10:48:55Z"/>
                <w:rFonts w:ascii="Segoe UI" w:hAnsi="Segoe UI" w:cs="Segoe UI"/>
                <w:color w:val="000000"/>
              </w:rPr>
            </w:pPr>
            <w:ins w:id="2153" w:author="柠栀" w:date="2025-05-07T10:48:55Z">
              <w:r>
                <w:rPr>
                  <w:rFonts w:ascii="Segoe UI" w:hAnsi="Segoe UI" w:cs="Segoe UI"/>
                  <w:color w:val="000000"/>
                </w:rPr>
                <w:t>反馈总数</w:t>
              </w:r>
            </w:ins>
          </w:p>
        </w:tc>
        <w:tc>
          <w:tcPr>
            <w:tcW w:w="4111" w:type="dxa"/>
            <w:vAlign w:val="center"/>
          </w:tcPr>
          <w:p w14:paraId="357FDB41">
            <w:pPr>
              <w:rPr>
                <w:ins w:id="2154" w:author="柠栀" w:date="2025-05-07T10:48:55Z"/>
                <w:rFonts w:ascii="Segoe UI" w:hAnsi="Segoe UI" w:cs="Segoe UI"/>
                <w:color w:val="000000"/>
              </w:rPr>
            </w:pPr>
            <w:ins w:id="2155" w:author="柠栀" w:date="2025-05-07T10:48:55Z">
              <w:r>
                <w:rPr>
                  <w:rFonts w:ascii="Segoe UI" w:hAnsi="Segoe UI" w:cs="Segoe UI"/>
                  <w:color w:val="000000"/>
                </w:rPr>
                <w:t>默认</w:t>
              </w:r>
            </w:ins>
            <w:ins w:id="2156" w:author="柠栀" w:date="2025-05-07T10:48:55Z">
              <w:r>
                <w:rPr>
                  <w:rStyle w:val="16"/>
                  <w:rFonts w:ascii="Consolas" w:hAnsi="Consolas"/>
                  <w:color w:val="000000"/>
                  <w:sz w:val="21"/>
                  <w:szCs w:val="21"/>
                </w:rPr>
                <w:t>0</w:t>
              </w:r>
            </w:ins>
            <w:ins w:id="2157" w:author="柠栀" w:date="2025-05-07T10:48:55Z">
              <w:r>
                <w:rPr>
                  <w:rFonts w:ascii="Segoe UI" w:hAnsi="Segoe UI" w:cs="Segoe UI"/>
                  <w:color w:val="000000"/>
                </w:rPr>
                <w:t>，每次提交反馈后</w:t>
              </w:r>
            </w:ins>
            <w:ins w:id="2158" w:author="柠栀" w:date="2025-05-07T10:48:55Z">
              <w:r>
                <w:rPr>
                  <w:rStyle w:val="16"/>
                  <w:rFonts w:ascii="Consolas" w:hAnsi="Consolas"/>
                  <w:color w:val="000000"/>
                  <w:sz w:val="21"/>
                  <w:szCs w:val="21"/>
                </w:rPr>
                <w:t>+1</w:t>
              </w:r>
            </w:ins>
            <w:ins w:id="2159" w:author="柠栀" w:date="2025-05-07T10:48:55Z">
              <w:r>
                <w:rPr>
                  <w:rFonts w:ascii="Segoe UI" w:hAnsi="Segoe UI" w:cs="Segoe UI"/>
                  <w:color w:val="000000"/>
                </w:rPr>
                <w:t>，个人中心显示</w:t>
              </w:r>
            </w:ins>
          </w:p>
        </w:tc>
      </w:tr>
    </w:tbl>
    <w:p w14:paraId="4AB94B52">
      <w:pPr>
        <w:pStyle w:val="5"/>
        <w:spacing w:before="60" w:after="60"/>
        <w:outlineLvl w:val="9"/>
        <w:rPr>
          <w:rFonts w:hint="eastAsia"/>
          <w:lang w:val="en-US" w:eastAsia="zh-CN"/>
        </w:rPr>
        <w:pPrChange w:id="2160" w:author="柠栀" w:date="2025-05-07T10:52:50Z">
          <w:pPr>
            <w:pStyle w:val="3"/>
            <w:numPr>
              <w:ilvl w:val="1"/>
              <w:numId w:val="20"/>
            </w:numPr>
            <w:spacing w:before="60" w:after="60" w:line="120" w:lineRule="auto"/>
          </w:pPr>
        </w:pPrChange>
      </w:pPr>
      <w:bookmarkStart w:id="144" w:name="_Toc197502467"/>
      <w:r>
        <w:drawing>
          <wp:inline distT="0" distB="0" distL="114300" distR="114300">
            <wp:extent cx="5272405" cy="1518920"/>
            <wp:effectExtent l="0" t="0" r="4445" b="5080"/>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87"/>
                    <a:stretch>
                      <a:fillRect/>
                    </a:stretch>
                  </pic:blipFill>
                  <pic:spPr>
                    <a:xfrm>
                      <a:off x="0" y="0"/>
                      <a:ext cx="5272405" cy="1518920"/>
                    </a:xfrm>
                    <a:prstGeom prst="rect">
                      <a:avLst/>
                    </a:prstGeom>
                    <a:noFill/>
                    <a:ln>
                      <a:noFill/>
                    </a:ln>
                  </pic:spPr>
                </pic:pic>
              </a:graphicData>
            </a:graphic>
          </wp:inline>
        </w:drawing>
      </w:r>
    </w:p>
    <w:p w14:paraId="6A85A2A1">
      <w:pPr>
        <w:pStyle w:val="6"/>
        <w:spacing w:before="60" w:after="60"/>
        <w:rPr>
          <w:ins w:id="2162" w:author="柠栀" w:date="2025-05-07T10:48:55Z"/>
          <w:rFonts w:ascii="Arial" w:hAnsi="Arial" w:eastAsia="宋体" w:cstheme="minorBidi"/>
          <w:b/>
          <w:color w:val="auto"/>
          <w:sz w:val="28"/>
          <w:szCs w:val="24"/>
        </w:rPr>
        <w:pPrChange w:id="2161" w:author="柠栀" w:date="2025-05-07T10:52:50Z">
          <w:pPr>
            <w:pStyle w:val="3"/>
            <w:numPr>
              <w:ilvl w:val="1"/>
              <w:numId w:val="20"/>
            </w:numPr>
            <w:spacing w:before="60" w:after="60" w:line="120" w:lineRule="auto"/>
          </w:pPr>
        </w:pPrChange>
      </w:pPr>
      <w:ins w:id="2163" w:author="柠栀" w:date="2025-05-07T10:53:34Z">
        <w:r>
          <w:rPr>
            <w:rFonts w:hint="eastAsia" w:eastAsia="宋体" w:cstheme="minorBidi"/>
            <w:b/>
            <w:color w:val="auto"/>
            <w:sz w:val="28"/>
            <w:szCs w:val="24"/>
            <w:lang w:val="en-US" w:eastAsia="zh-CN"/>
          </w:rPr>
          <w:t>5</w:t>
        </w:r>
      </w:ins>
      <w:ins w:id="2164" w:author="柠栀" w:date="2025-05-07T10:53:35Z">
        <w:r>
          <w:rPr>
            <w:rFonts w:hint="eastAsia" w:eastAsia="宋体" w:cstheme="minorBidi"/>
            <w:b/>
            <w:color w:val="auto"/>
            <w:sz w:val="28"/>
            <w:szCs w:val="24"/>
            <w:lang w:val="en-US" w:eastAsia="zh-CN"/>
          </w:rPr>
          <w:t>.</w:t>
        </w:r>
      </w:ins>
      <w:ins w:id="2165" w:author="柠栀" w:date="2025-05-07T10:53:38Z">
        <w:r>
          <w:rPr>
            <w:rFonts w:hint="eastAsia" w:eastAsia="宋体" w:cstheme="minorBidi"/>
            <w:b/>
            <w:color w:val="auto"/>
            <w:sz w:val="28"/>
            <w:szCs w:val="24"/>
            <w:lang w:val="en-US" w:eastAsia="zh-CN"/>
          </w:rPr>
          <w:t>2.1.</w:t>
        </w:r>
      </w:ins>
      <w:ins w:id="2166" w:author="柠栀" w:date="2025-05-07T10:53:39Z">
        <w:r>
          <w:rPr>
            <w:rFonts w:hint="eastAsia" w:eastAsia="宋体" w:cstheme="minorBidi"/>
            <w:b/>
            <w:color w:val="auto"/>
            <w:sz w:val="28"/>
            <w:szCs w:val="24"/>
            <w:lang w:val="en-US" w:eastAsia="zh-CN"/>
          </w:rPr>
          <w:t>2</w:t>
        </w:r>
      </w:ins>
      <w:ins w:id="2167" w:author="柠栀" w:date="2025-05-07T10:48:55Z">
        <w:r>
          <w:rPr>
            <w:rFonts w:hint="eastAsia" w:ascii="Arial" w:hAnsi="Arial" w:eastAsia="宋体" w:cstheme="minorBidi"/>
            <w:b/>
            <w:color w:val="auto"/>
            <w:sz w:val="28"/>
            <w:szCs w:val="24"/>
          </w:rPr>
          <w:t>管理员</w:t>
        </w:r>
        <w:bookmarkEnd w:id="144"/>
      </w:ins>
    </w:p>
    <w:tbl>
      <w:tblPr>
        <w:tblStyle w:val="13"/>
        <w:tblW w:w="9902" w:type="dxa"/>
        <w:tblInd w:w="-9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5"/>
        <w:gridCol w:w="1808"/>
        <w:gridCol w:w="1168"/>
        <w:gridCol w:w="560"/>
        <w:gridCol w:w="429"/>
        <w:gridCol w:w="1360"/>
        <w:gridCol w:w="4132"/>
      </w:tblGrid>
      <w:tr w14:paraId="6BDE5C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2168" w:author="柠栀" w:date="2025-05-07T10:48:55Z"/>
        </w:trPr>
        <w:tc>
          <w:tcPr>
            <w:tcW w:w="475" w:type="dxa"/>
            <w:vAlign w:val="center"/>
          </w:tcPr>
          <w:p w14:paraId="290F7FF4">
            <w:pPr>
              <w:rPr>
                <w:ins w:id="2169" w:author="柠栀" w:date="2025-05-07T10:48:55Z"/>
                <w:rFonts w:hint="eastAsia"/>
              </w:rPr>
            </w:pPr>
            <w:ins w:id="2170" w:author="柠栀" w:date="2025-05-07T10:48:55Z">
              <w:r>
                <w:rPr>
                  <w:rStyle w:val="15"/>
                  <w:rFonts w:ascii="Segoe UI" w:hAnsi="Segoe UI" w:cs="Segoe UI"/>
                  <w:color w:val="000000"/>
                </w:rPr>
                <w:t>序号</w:t>
              </w:r>
            </w:ins>
          </w:p>
        </w:tc>
        <w:tc>
          <w:tcPr>
            <w:tcW w:w="2017" w:type="dxa"/>
            <w:vAlign w:val="center"/>
          </w:tcPr>
          <w:p w14:paraId="52AC84F0">
            <w:pPr>
              <w:rPr>
                <w:ins w:id="2171" w:author="柠栀" w:date="2025-05-07T10:48:55Z"/>
                <w:rFonts w:hint="eastAsia"/>
              </w:rPr>
            </w:pPr>
            <w:ins w:id="2172" w:author="柠栀" w:date="2025-05-07T10:48:55Z">
              <w:r>
                <w:rPr>
                  <w:rStyle w:val="15"/>
                  <w:rFonts w:ascii="Segoe UI" w:hAnsi="Segoe UI" w:cs="Segoe UI"/>
                  <w:color w:val="000000"/>
                </w:rPr>
                <w:t>字段名</w:t>
              </w:r>
            </w:ins>
          </w:p>
        </w:tc>
        <w:tc>
          <w:tcPr>
            <w:tcW w:w="1290" w:type="dxa"/>
            <w:vAlign w:val="center"/>
          </w:tcPr>
          <w:p w14:paraId="3F74C819">
            <w:pPr>
              <w:rPr>
                <w:ins w:id="2173" w:author="柠栀" w:date="2025-05-07T10:48:55Z"/>
                <w:rFonts w:hint="eastAsia"/>
              </w:rPr>
            </w:pPr>
            <w:ins w:id="2174" w:author="柠栀" w:date="2025-05-07T10:48:55Z">
              <w:r>
                <w:rPr>
                  <w:rStyle w:val="15"/>
                  <w:rFonts w:ascii="Segoe UI" w:hAnsi="Segoe UI" w:cs="Segoe UI"/>
                  <w:color w:val="000000"/>
                </w:rPr>
                <w:t>字段类型</w:t>
              </w:r>
            </w:ins>
          </w:p>
        </w:tc>
        <w:tc>
          <w:tcPr>
            <w:tcW w:w="605" w:type="dxa"/>
            <w:vAlign w:val="center"/>
          </w:tcPr>
          <w:p w14:paraId="7E2D49E9">
            <w:pPr>
              <w:rPr>
                <w:ins w:id="2175" w:author="柠栀" w:date="2025-05-07T10:48:55Z"/>
                <w:rFonts w:hint="eastAsia"/>
              </w:rPr>
            </w:pPr>
            <w:ins w:id="2176" w:author="柠栀" w:date="2025-05-07T10:48:55Z">
              <w:r>
                <w:rPr>
                  <w:rStyle w:val="15"/>
                  <w:rFonts w:ascii="Segoe UI" w:hAnsi="Segoe UI" w:cs="Segoe UI"/>
                  <w:color w:val="000000"/>
                </w:rPr>
                <w:t>宽度</w:t>
              </w:r>
            </w:ins>
          </w:p>
        </w:tc>
        <w:tc>
          <w:tcPr>
            <w:tcW w:w="457" w:type="dxa"/>
            <w:vAlign w:val="center"/>
          </w:tcPr>
          <w:p w14:paraId="2A795FE4">
            <w:pPr>
              <w:rPr>
                <w:ins w:id="2177" w:author="柠栀" w:date="2025-05-07T10:48:55Z"/>
                <w:rFonts w:hint="eastAsia"/>
              </w:rPr>
            </w:pPr>
            <w:ins w:id="2178" w:author="柠栀" w:date="2025-05-07T10:48:55Z">
              <w:r>
                <w:rPr>
                  <w:rStyle w:val="15"/>
                  <w:rFonts w:ascii="Segoe UI" w:hAnsi="Segoe UI" w:cs="Segoe UI"/>
                  <w:color w:val="000000"/>
                </w:rPr>
                <w:t>能否为空</w:t>
              </w:r>
            </w:ins>
          </w:p>
        </w:tc>
        <w:tc>
          <w:tcPr>
            <w:tcW w:w="787" w:type="dxa"/>
            <w:vAlign w:val="center"/>
          </w:tcPr>
          <w:p w14:paraId="0D606534">
            <w:pPr>
              <w:rPr>
                <w:ins w:id="2179" w:author="柠栀" w:date="2025-05-07T10:48:55Z"/>
                <w:rFonts w:hint="eastAsia"/>
              </w:rPr>
            </w:pPr>
            <w:ins w:id="2180" w:author="柠栀" w:date="2025-05-07T10:48:55Z">
              <w:r>
                <w:rPr>
                  <w:rStyle w:val="15"/>
                  <w:rFonts w:ascii="Segoe UI" w:hAnsi="Segoe UI" w:cs="Segoe UI"/>
                  <w:color w:val="000000"/>
                </w:rPr>
                <w:t>字段描述</w:t>
              </w:r>
            </w:ins>
          </w:p>
        </w:tc>
        <w:tc>
          <w:tcPr>
            <w:tcW w:w="4271" w:type="dxa"/>
            <w:vAlign w:val="center"/>
          </w:tcPr>
          <w:p w14:paraId="03D70B6F">
            <w:pPr>
              <w:rPr>
                <w:ins w:id="2181" w:author="柠栀" w:date="2025-05-07T10:48:55Z"/>
                <w:rFonts w:hint="eastAsia"/>
              </w:rPr>
            </w:pPr>
            <w:ins w:id="2182" w:author="柠栀" w:date="2025-05-07T10:48:55Z">
              <w:r>
                <w:rPr>
                  <w:rStyle w:val="15"/>
                  <w:rFonts w:ascii="Segoe UI" w:hAnsi="Segoe UI" w:cs="Segoe UI"/>
                  <w:color w:val="000000"/>
                </w:rPr>
                <w:t>约束规则</w:t>
              </w:r>
            </w:ins>
          </w:p>
        </w:tc>
      </w:tr>
      <w:tr w14:paraId="04DED3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2183" w:author="柠栀" w:date="2025-05-07T10:48:55Z"/>
        </w:trPr>
        <w:tc>
          <w:tcPr>
            <w:tcW w:w="475" w:type="dxa"/>
            <w:vAlign w:val="center"/>
          </w:tcPr>
          <w:p w14:paraId="4C95E091">
            <w:pPr>
              <w:rPr>
                <w:ins w:id="2184" w:author="柠栀" w:date="2025-05-07T10:48:55Z"/>
                <w:rFonts w:hint="eastAsia"/>
              </w:rPr>
            </w:pPr>
            <w:ins w:id="2185" w:author="柠栀" w:date="2025-05-07T10:48:55Z">
              <w:r>
                <w:rPr>
                  <w:rFonts w:ascii="Segoe UI" w:hAnsi="Segoe UI" w:cs="Segoe UI"/>
                  <w:color w:val="000000"/>
                </w:rPr>
                <w:t>1</w:t>
              </w:r>
            </w:ins>
          </w:p>
        </w:tc>
        <w:tc>
          <w:tcPr>
            <w:tcW w:w="2017" w:type="dxa"/>
            <w:vAlign w:val="center"/>
          </w:tcPr>
          <w:p w14:paraId="2CD4E96D">
            <w:pPr>
              <w:rPr>
                <w:ins w:id="2186" w:author="柠栀" w:date="2025-05-07T10:48:55Z"/>
                <w:rFonts w:hint="eastAsia"/>
              </w:rPr>
            </w:pPr>
            <w:ins w:id="2187" w:author="柠栀" w:date="2025-05-07T10:48:55Z">
              <w:r>
                <w:rPr>
                  <w:rFonts w:ascii="Segoe UI" w:hAnsi="Segoe UI" w:cs="Segoe UI"/>
                  <w:color w:val="000000"/>
                </w:rPr>
                <w:t>admin_id</w:t>
              </w:r>
            </w:ins>
          </w:p>
        </w:tc>
        <w:tc>
          <w:tcPr>
            <w:tcW w:w="1290" w:type="dxa"/>
            <w:vAlign w:val="center"/>
          </w:tcPr>
          <w:p w14:paraId="7F0BD0C3">
            <w:pPr>
              <w:rPr>
                <w:ins w:id="2188" w:author="柠栀" w:date="2025-05-07T10:48:55Z"/>
                <w:rFonts w:hint="eastAsia"/>
              </w:rPr>
            </w:pPr>
            <w:ins w:id="2189" w:author="柠栀" w:date="2025-05-07T10:48:55Z">
              <w:r>
                <w:rPr>
                  <w:rFonts w:ascii="Segoe UI" w:hAnsi="Segoe UI" w:cs="Segoe UI"/>
                  <w:color w:val="000000"/>
                </w:rPr>
                <w:t>VARCHAR</w:t>
              </w:r>
            </w:ins>
          </w:p>
        </w:tc>
        <w:tc>
          <w:tcPr>
            <w:tcW w:w="605" w:type="dxa"/>
            <w:vAlign w:val="center"/>
          </w:tcPr>
          <w:p w14:paraId="0354C4B3">
            <w:pPr>
              <w:rPr>
                <w:ins w:id="2190" w:author="柠栀" w:date="2025-05-07T10:48:55Z"/>
                <w:rFonts w:hint="eastAsia"/>
              </w:rPr>
            </w:pPr>
            <w:ins w:id="2191" w:author="柠栀" w:date="2025-05-07T10:48:55Z">
              <w:r>
                <w:rPr>
                  <w:rFonts w:ascii="Segoe UI" w:hAnsi="Segoe UI" w:cs="Segoe UI"/>
                  <w:color w:val="000000"/>
                </w:rPr>
                <w:t>20</w:t>
              </w:r>
            </w:ins>
          </w:p>
        </w:tc>
        <w:tc>
          <w:tcPr>
            <w:tcW w:w="457" w:type="dxa"/>
            <w:vAlign w:val="center"/>
          </w:tcPr>
          <w:p w14:paraId="660AC43E">
            <w:pPr>
              <w:rPr>
                <w:ins w:id="2192" w:author="柠栀" w:date="2025-05-07T10:48:55Z"/>
                <w:rFonts w:hint="eastAsia"/>
              </w:rPr>
            </w:pPr>
            <w:ins w:id="2193" w:author="柠栀" w:date="2025-05-07T10:48:55Z">
              <w:r>
                <w:rPr>
                  <w:rFonts w:ascii="Segoe UI" w:hAnsi="Segoe UI" w:cs="Segoe UI"/>
                  <w:color w:val="000000"/>
                </w:rPr>
                <w:t>否</w:t>
              </w:r>
            </w:ins>
          </w:p>
        </w:tc>
        <w:tc>
          <w:tcPr>
            <w:tcW w:w="787" w:type="dxa"/>
            <w:vAlign w:val="center"/>
          </w:tcPr>
          <w:p w14:paraId="461767BA">
            <w:pPr>
              <w:rPr>
                <w:ins w:id="2194" w:author="柠栀" w:date="2025-05-07T10:48:55Z"/>
                <w:rFonts w:hint="eastAsia"/>
              </w:rPr>
            </w:pPr>
            <w:ins w:id="2195" w:author="柠栀" w:date="2025-05-07T10:48:55Z">
              <w:r>
                <w:rPr>
                  <w:rFonts w:ascii="Segoe UI" w:hAnsi="Segoe UI" w:cs="Segoe UI"/>
                  <w:color w:val="000000"/>
                </w:rPr>
                <w:t>管理员唯一标识（主键）</w:t>
              </w:r>
            </w:ins>
          </w:p>
        </w:tc>
        <w:tc>
          <w:tcPr>
            <w:tcW w:w="4271" w:type="dxa"/>
            <w:vAlign w:val="center"/>
          </w:tcPr>
          <w:p w14:paraId="2A9DDAC7">
            <w:pPr>
              <w:rPr>
                <w:ins w:id="2196" w:author="柠栀" w:date="2025-05-07T10:48:55Z"/>
                <w:rFonts w:hint="eastAsia"/>
              </w:rPr>
            </w:pPr>
            <w:ins w:id="2197" w:author="柠栀" w:date="2025-05-07T10:48:55Z">
              <w:r>
                <w:rPr>
                  <w:rFonts w:ascii="Segoe UI" w:hAnsi="Segoe UI" w:cs="Segoe UI"/>
                  <w:color w:val="000000"/>
                </w:rPr>
                <w:t>自增编码：ADM_20240001（年份 + 流水号），全局唯一</w:t>
              </w:r>
            </w:ins>
          </w:p>
        </w:tc>
      </w:tr>
      <w:tr w14:paraId="509386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2198" w:author="柠栀" w:date="2025-05-07T10:48:55Z"/>
        </w:trPr>
        <w:tc>
          <w:tcPr>
            <w:tcW w:w="475" w:type="dxa"/>
            <w:vAlign w:val="center"/>
          </w:tcPr>
          <w:p w14:paraId="73618284">
            <w:pPr>
              <w:rPr>
                <w:ins w:id="2199" w:author="柠栀" w:date="2025-05-07T10:48:55Z"/>
                <w:rFonts w:hint="eastAsia"/>
              </w:rPr>
            </w:pPr>
            <w:ins w:id="2200" w:author="柠栀" w:date="2025-05-07T10:48:55Z">
              <w:r>
                <w:rPr>
                  <w:rFonts w:ascii="Segoe UI" w:hAnsi="Segoe UI" w:cs="Segoe UI"/>
                  <w:color w:val="000000"/>
                </w:rPr>
                <w:t>2</w:t>
              </w:r>
            </w:ins>
          </w:p>
        </w:tc>
        <w:tc>
          <w:tcPr>
            <w:tcW w:w="2017" w:type="dxa"/>
            <w:vAlign w:val="center"/>
          </w:tcPr>
          <w:p w14:paraId="7ED8E933">
            <w:pPr>
              <w:rPr>
                <w:ins w:id="2201" w:author="柠栀" w:date="2025-05-07T10:48:55Z"/>
                <w:rFonts w:hint="eastAsia"/>
              </w:rPr>
            </w:pPr>
            <w:ins w:id="2202" w:author="柠栀" w:date="2025-05-07T10:48:55Z">
              <w:r>
                <w:rPr>
                  <w:rFonts w:ascii="Segoe UI" w:hAnsi="Segoe UI" w:cs="Segoe UI"/>
                  <w:color w:val="000000"/>
                </w:rPr>
                <w:t>admin_username</w:t>
              </w:r>
            </w:ins>
          </w:p>
        </w:tc>
        <w:tc>
          <w:tcPr>
            <w:tcW w:w="1290" w:type="dxa"/>
            <w:vAlign w:val="center"/>
          </w:tcPr>
          <w:p w14:paraId="6277556B">
            <w:pPr>
              <w:rPr>
                <w:ins w:id="2203" w:author="柠栀" w:date="2025-05-07T10:48:55Z"/>
                <w:rFonts w:hint="eastAsia"/>
              </w:rPr>
            </w:pPr>
            <w:ins w:id="2204" w:author="柠栀" w:date="2025-05-07T10:48:55Z">
              <w:r>
                <w:rPr>
                  <w:rFonts w:ascii="Segoe UI" w:hAnsi="Segoe UI" w:cs="Segoe UI"/>
                  <w:color w:val="000000"/>
                </w:rPr>
                <w:t>VARCHAR</w:t>
              </w:r>
            </w:ins>
          </w:p>
        </w:tc>
        <w:tc>
          <w:tcPr>
            <w:tcW w:w="605" w:type="dxa"/>
            <w:vAlign w:val="center"/>
          </w:tcPr>
          <w:p w14:paraId="1714C882">
            <w:pPr>
              <w:rPr>
                <w:ins w:id="2205" w:author="柠栀" w:date="2025-05-07T10:48:55Z"/>
                <w:rFonts w:hint="eastAsia"/>
              </w:rPr>
            </w:pPr>
            <w:ins w:id="2206" w:author="柠栀" w:date="2025-05-07T10:48:55Z">
              <w:r>
                <w:rPr>
                  <w:rFonts w:ascii="Segoe UI" w:hAnsi="Segoe UI" w:cs="Segoe UI"/>
                  <w:color w:val="000000"/>
                </w:rPr>
                <w:t>20</w:t>
              </w:r>
            </w:ins>
          </w:p>
        </w:tc>
        <w:tc>
          <w:tcPr>
            <w:tcW w:w="457" w:type="dxa"/>
            <w:vAlign w:val="center"/>
          </w:tcPr>
          <w:p w14:paraId="135CE684">
            <w:pPr>
              <w:rPr>
                <w:ins w:id="2207" w:author="柠栀" w:date="2025-05-07T10:48:55Z"/>
                <w:rFonts w:hint="eastAsia"/>
              </w:rPr>
            </w:pPr>
            <w:ins w:id="2208" w:author="柠栀" w:date="2025-05-07T10:48:55Z">
              <w:r>
                <w:rPr>
                  <w:rFonts w:ascii="Segoe UI" w:hAnsi="Segoe UI" w:cs="Segoe UI"/>
                  <w:color w:val="000000"/>
                </w:rPr>
                <w:t>否</w:t>
              </w:r>
            </w:ins>
          </w:p>
        </w:tc>
        <w:tc>
          <w:tcPr>
            <w:tcW w:w="787" w:type="dxa"/>
            <w:vAlign w:val="center"/>
          </w:tcPr>
          <w:p w14:paraId="6E040DC6">
            <w:pPr>
              <w:rPr>
                <w:ins w:id="2209" w:author="柠栀" w:date="2025-05-07T10:48:55Z"/>
                <w:rFonts w:hint="eastAsia"/>
              </w:rPr>
            </w:pPr>
            <w:ins w:id="2210" w:author="柠栀" w:date="2025-05-07T10:48:55Z">
              <w:r>
                <w:rPr>
                  <w:rFonts w:ascii="Segoe UI" w:hAnsi="Segoe UI" w:cs="Segoe UI"/>
                  <w:color w:val="000000"/>
                </w:rPr>
                <w:t>管理员登录账号</w:t>
              </w:r>
            </w:ins>
          </w:p>
        </w:tc>
        <w:tc>
          <w:tcPr>
            <w:tcW w:w="4271" w:type="dxa"/>
            <w:vAlign w:val="center"/>
          </w:tcPr>
          <w:p w14:paraId="5CFC27E6">
            <w:pPr>
              <w:rPr>
                <w:ins w:id="2211" w:author="柠栀" w:date="2025-05-07T10:48:55Z"/>
                <w:rFonts w:hint="eastAsia"/>
              </w:rPr>
            </w:pPr>
            <w:ins w:id="2212" w:author="柠栀" w:date="2025-05-07T10:48:55Z">
              <w:r>
                <w:rPr>
                  <w:rFonts w:ascii="Segoe UI" w:hAnsi="Segoe UI" w:cs="Segoe UI"/>
                  <w:color w:val="000000"/>
                </w:rPr>
                <w:t>6-20 字符，唯一约束（不可重复），支持字母 + 数字 + 下划线，用于系统登录</w:t>
              </w:r>
            </w:ins>
          </w:p>
        </w:tc>
      </w:tr>
      <w:tr w14:paraId="70FCC1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2213" w:author="柠栀" w:date="2025-05-07T10:48:55Z"/>
        </w:trPr>
        <w:tc>
          <w:tcPr>
            <w:tcW w:w="475" w:type="dxa"/>
            <w:vAlign w:val="center"/>
          </w:tcPr>
          <w:p w14:paraId="469C0EE7">
            <w:pPr>
              <w:rPr>
                <w:ins w:id="2214" w:author="柠栀" w:date="2025-05-07T10:48:55Z"/>
                <w:rFonts w:hint="eastAsia"/>
              </w:rPr>
            </w:pPr>
            <w:ins w:id="2215" w:author="柠栀" w:date="2025-05-07T10:48:55Z">
              <w:r>
                <w:rPr>
                  <w:rFonts w:ascii="Segoe UI" w:hAnsi="Segoe UI" w:cs="Segoe UI"/>
                  <w:color w:val="000000"/>
                </w:rPr>
                <w:t>3</w:t>
              </w:r>
            </w:ins>
          </w:p>
        </w:tc>
        <w:tc>
          <w:tcPr>
            <w:tcW w:w="2017" w:type="dxa"/>
            <w:vAlign w:val="center"/>
          </w:tcPr>
          <w:p w14:paraId="6BF4A069">
            <w:pPr>
              <w:rPr>
                <w:ins w:id="2216" w:author="柠栀" w:date="2025-05-07T10:48:55Z"/>
                <w:rFonts w:hint="eastAsia"/>
              </w:rPr>
            </w:pPr>
            <w:ins w:id="2217" w:author="柠栀" w:date="2025-05-07T10:48:55Z">
              <w:r>
                <w:rPr>
                  <w:rFonts w:ascii="Segoe UI" w:hAnsi="Segoe UI" w:cs="Segoe UI"/>
                  <w:color w:val="000000"/>
                </w:rPr>
                <w:t>admin_password</w:t>
              </w:r>
            </w:ins>
          </w:p>
        </w:tc>
        <w:tc>
          <w:tcPr>
            <w:tcW w:w="1290" w:type="dxa"/>
            <w:vAlign w:val="center"/>
          </w:tcPr>
          <w:p w14:paraId="22BADCF3">
            <w:pPr>
              <w:rPr>
                <w:ins w:id="2218" w:author="柠栀" w:date="2025-05-07T10:48:55Z"/>
                <w:rFonts w:hint="eastAsia"/>
              </w:rPr>
            </w:pPr>
            <w:ins w:id="2219" w:author="柠栀" w:date="2025-05-07T10:48:55Z">
              <w:r>
                <w:rPr>
                  <w:rFonts w:ascii="Segoe UI" w:hAnsi="Segoe UI" w:cs="Segoe UI"/>
                  <w:color w:val="000000"/>
                </w:rPr>
                <w:t>VARCHAR</w:t>
              </w:r>
            </w:ins>
          </w:p>
        </w:tc>
        <w:tc>
          <w:tcPr>
            <w:tcW w:w="605" w:type="dxa"/>
            <w:vAlign w:val="center"/>
          </w:tcPr>
          <w:p w14:paraId="75BB130B">
            <w:pPr>
              <w:rPr>
                <w:ins w:id="2220" w:author="柠栀" w:date="2025-05-07T10:48:55Z"/>
                <w:rFonts w:hint="eastAsia"/>
              </w:rPr>
            </w:pPr>
            <w:ins w:id="2221" w:author="柠栀" w:date="2025-05-07T10:48:55Z">
              <w:r>
                <w:rPr>
                  <w:rFonts w:ascii="Segoe UI" w:hAnsi="Segoe UI" w:cs="Segoe UI"/>
                  <w:color w:val="000000"/>
                </w:rPr>
                <w:t>64</w:t>
              </w:r>
            </w:ins>
          </w:p>
        </w:tc>
        <w:tc>
          <w:tcPr>
            <w:tcW w:w="457" w:type="dxa"/>
            <w:vAlign w:val="center"/>
          </w:tcPr>
          <w:p w14:paraId="24D672C0">
            <w:pPr>
              <w:rPr>
                <w:ins w:id="2222" w:author="柠栀" w:date="2025-05-07T10:48:55Z"/>
                <w:rFonts w:hint="eastAsia"/>
              </w:rPr>
            </w:pPr>
            <w:ins w:id="2223" w:author="柠栀" w:date="2025-05-07T10:48:55Z">
              <w:r>
                <w:rPr>
                  <w:rFonts w:ascii="Segoe UI" w:hAnsi="Segoe UI" w:cs="Segoe UI"/>
                  <w:color w:val="000000"/>
                </w:rPr>
                <w:t>否</w:t>
              </w:r>
            </w:ins>
          </w:p>
        </w:tc>
        <w:tc>
          <w:tcPr>
            <w:tcW w:w="787" w:type="dxa"/>
            <w:vAlign w:val="center"/>
          </w:tcPr>
          <w:p w14:paraId="51FCFD00">
            <w:pPr>
              <w:rPr>
                <w:ins w:id="2224" w:author="柠栀" w:date="2025-05-07T10:48:55Z"/>
                <w:rFonts w:hint="eastAsia"/>
              </w:rPr>
            </w:pPr>
            <w:ins w:id="2225" w:author="柠栀" w:date="2025-05-07T10:48:55Z">
              <w:r>
                <w:rPr>
                  <w:rFonts w:ascii="Segoe UI" w:hAnsi="Segoe UI" w:cs="Segoe UI"/>
                  <w:color w:val="000000"/>
                </w:rPr>
                <w:t>登录密码（加密存储）</w:t>
              </w:r>
            </w:ins>
          </w:p>
        </w:tc>
        <w:tc>
          <w:tcPr>
            <w:tcW w:w="4271" w:type="dxa"/>
            <w:vAlign w:val="center"/>
          </w:tcPr>
          <w:p w14:paraId="420911CD">
            <w:pPr>
              <w:rPr>
                <w:ins w:id="2226" w:author="柠栀" w:date="2025-05-07T10:48:55Z"/>
                <w:rFonts w:hint="eastAsia"/>
              </w:rPr>
            </w:pPr>
            <w:ins w:id="2227" w:author="柠栀" w:date="2025-05-07T10:48:55Z">
              <w:r>
                <w:rPr>
                  <w:rFonts w:ascii="Segoe UI" w:hAnsi="Segoe UI" w:cs="Segoe UI"/>
                  <w:color w:val="000000"/>
                </w:rPr>
                <w:t>SHA-256 哈希值，8-20 字符，含字母 + 数字 + 符号，不可明文存储</w:t>
              </w:r>
            </w:ins>
          </w:p>
        </w:tc>
      </w:tr>
      <w:tr w14:paraId="235135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2228" w:author="柠栀" w:date="2025-05-07T10:48:55Z"/>
        </w:trPr>
        <w:tc>
          <w:tcPr>
            <w:tcW w:w="475" w:type="dxa"/>
            <w:vAlign w:val="center"/>
          </w:tcPr>
          <w:p w14:paraId="2B9A6DDB">
            <w:pPr>
              <w:rPr>
                <w:ins w:id="2229" w:author="柠栀" w:date="2025-05-07T10:48:55Z"/>
                <w:rFonts w:hint="eastAsia"/>
              </w:rPr>
            </w:pPr>
            <w:ins w:id="2230" w:author="柠栀" w:date="2025-05-07T10:48:55Z">
              <w:r>
                <w:rPr>
                  <w:rFonts w:ascii="Segoe UI" w:hAnsi="Segoe UI" w:cs="Segoe UI"/>
                  <w:color w:val="000000"/>
                </w:rPr>
                <w:t>4</w:t>
              </w:r>
            </w:ins>
          </w:p>
        </w:tc>
        <w:tc>
          <w:tcPr>
            <w:tcW w:w="2017" w:type="dxa"/>
            <w:vAlign w:val="center"/>
          </w:tcPr>
          <w:p w14:paraId="5E753B68">
            <w:pPr>
              <w:rPr>
                <w:ins w:id="2231" w:author="柠栀" w:date="2025-05-07T10:48:55Z"/>
                <w:rFonts w:hint="eastAsia"/>
              </w:rPr>
            </w:pPr>
            <w:ins w:id="2232" w:author="柠栀" w:date="2025-05-07T10:48:55Z">
              <w:r>
                <w:rPr>
                  <w:rFonts w:ascii="Segoe UI" w:hAnsi="Segoe UI" w:cs="Segoe UI"/>
                  <w:color w:val="000000"/>
                </w:rPr>
                <w:t>create_time</w:t>
              </w:r>
            </w:ins>
          </w:p>
        </w:tc>
        <w:tc>
          <w:tcPr>
            <w:tcW w:w="1290" w:type="dxa"/>
            <w:vAlign w:val="center"/>
          </w:tcPr>
          <w:p w14:paraId="5274DE3F">
            <w:pPr>
              <w:rPr>
                <w:ins w:id="2233" w:author="柠栀" w:date="2025-05-07T10:48:55Z"/>
                <w:rFonts w:hint="eastAsia"/>
              </w:rPr>
            </w:pPr>
            <w:ins w:id="2234" w:author="柠栀" w:date="2025-05-07T10:48:55Z">
              <w:r>
                <w:rPr>
                  <w:rFonts w:ascii="Segoe UI" w:hAnsi="Segoe UI" w:cs="Segoe UI"/>
                  <w:color w:val="000000"/>
                </w:rPr>
                <w:t>DATETIME</w:t>
              </w:r>
            </w:ins>
          </w:p>
        </w:tc>
        <w:tc>
          <w:tcPr>
            <w:tcW w:w="605" w:type="dxa"/>
            <w:vAlign w:val="center"/>
          </w:tcPr>
          <w:p w14:paraId="687EEC14">
            <w:pPr>
              <w:rPr>
                <w:ins w:id="2235" w:author="柠栀" w:date="2025-05-07T10:48:55Z"/>
                <w:rFonts w:hint="eastAsia"/>
              </w:rPr>
            </w:pPr>
            <w:ins w:id="2236" w:author="柠栀" w:date="2025-05-07T10:48:55Z">
              <w:r>
                <w:rPr>
                  <w:rFonts w:ascii="Segoe UI" w:hAnsi="Segoe UI" w:cs="Segoe UI"/>
                  <w:color w:val="000000"/>
                </w:rPr>
                <w:t>-</w:t>
              </w:r>
            </w:ins>
          </w:p>
        </w:tc>
        <w:tc>
          <w:tcPr>
            <w:tcW w:w="457" w:type="dxa"/>
            <w:vAlign w:val="center"/>
          </w:tcPr>
          <w:p w14:paraId="6833A942">
            <w:pPr>
              <w:rPr>
                <w:ins w:id="2237" w:author="柠栀" w:date="2025-05-07T10:48:55Z"/>
                <w:rFonts w:hint="eastAsia"/>
              </w:rPr>
            </w:pPr>
            <w:ins w:id="2238" w:author="柠栀" w:date="2025-05-07T10:48:55Z">
              <w:r>
                <w:rPr>
                  <w:rFonts w:ascii="Segoe UI" w:hAnsi="Segoe UI" w:cs="Segoe UI"/>
                  <w:color w:val="000000"/>
                </w:rPr>
                <w:t>否</w:t>
              </w:r>
            </w:ins>
          </w:p>
        </w:tc>
        <w:tc>
          <w:tcPr>
            <w:tcW w:w="787" w:type="dxa"/>
            <w:vAlign w:val="center"/>
          </w:tcPr>
          <w:p w14:paraId="20F13BB2">
            <w:pPr>
              <w:rPr>
                <w:ins w:id="2239" w:author="柠栀" w:date="2025-05-07T10:48:55Z"/>
                <w:rFonts w:hint="eastAsia"/>
              </w:rPr>
            </w:pPr>
            <w:ins w:id="2240" w:author="柠栀" w:date="2025-05-07T10:48:55Z">
              <w:r>
                <w:rPr>
                  <w:rFonts w:ascii="Segoe UI" w:hAnsi="Segoe UI" w:cs="Segoe UI"/>
                  <w:color w:val="000000"/>
                </w:rPr>
                <w:t>账户创建时间</w:t>
              </w:r>
            </w:ins>
          </w:p>
        </w:tc>
        <w:tc>
          <w:tcPr>
            <w:tcW w:w="4271" w:type="dxa"/>
            <w:vAlign w:val="center"/>
          </w:tcPr>
          <w:p w14:paraId="4C1D83AC">
            <w:pPr>
              <w:rPr>
                <w:ins w:id="2241" w:author="柠栀" w:date="2025-05-07T10:48:55Z"/>
                <w:rFonts w:hint="eastAsia"/>
              </w:rPr>
            </w:pPr>
            <w:ins w:id="2242" w:author="柠栀" w:date="2025-05-07T10:48:55Z">
              <w:r>
                <w:rPr>
                  <w:rFonts w:ascii="Segoe UI" w:hAnsi="Segoe UI" w:cs="Segoe UI"/>
                  <w:color w:val="000000"/>
                </w:rPr>
                <w:t>系统自动生成，格式：yyyy-MM-dd HH:mm:ss，记录系统时间</w:t>
              </w:r>
            </w:ins>
          </w:p>
        </w:tc>
      </w:tr>
      <w:tr w14:paraId="1DFC5D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2243" w:author="柠栀" w:date="2025-05-07T10:48:55Z"/>
        </w:trPr>
        <w:tc>
          <w:tcPr>
            <w:tcW w:w="475" w:type="dxa"/>
            <w:vAlign w:val="center"/>
          </w:tcPr>
          <w:p w14:paraId="7D6B20D4">
            <w:pPr>
              <w:rPr>
                <w:ins w:id="2244" w:author="柠栀" w:date="2025-05-07T10:48:55Z"/>
                <w:rFonts w:hint="eastAsia"/>
              </w:rPr>
            </w:pPr>
            <w:ins w:id="2245" w:author="柠栀" w:date="2025-05-07T10:48:55Z">
              <w:r>
                <w:rPr>
                  <w:rFonts w:hint="eastAsia" w:ascii="Segoe UI" w:hAnsi="Segoe UI" w:cs="Segoe UI"/>
                  <w:color w:val="000000"/>
                </w:rPr>
                <w:t>5</w:t>
              </w:r>
            </w:ins>
          </w:p>
        </w:tc>
        <w:tc>
          <w:tcPr>
            <w:tcW w:w="2017" w:type="dxa"/>
            <w:vAlign w:val="center"/>
          </w:tcPr>
          <w:p w14:paraId="11D7716F">
            <w:pPr>
              <w:rPr>
                <w:ins w:id="2246" w:author="柠栀" w:date="2025-05-07T10:48:55Z"/>
                <w:rFonts w:hint="eastAsia"/>
              </w:rPr>
            </w:pPr>
            <w:ins w:id="2247" w:author="柠栀" w:date="2025-05-07T10:48:55Z">
              <w:r>
                <w:rPr>
                  <w:rFonts w:ascii="Segoe UI" w:hAnsi="Segoe UI" w:cs="Segoe UI"/>
                  <w:color w:val="000000"/>
                </w:rPr>
                <w:t>admin_nickname</w:t>
              </w:r>
            </w:ins>
          </w:p>
        </w:tc>
        <w:tc>
          <w:tcPr>
            <w:tcW w:w="1290" w:type="dxa"/>
            <w:vAlign w:val="center"/>
          </w:tcPr>
          <w:p w14:paraId="11277217">
            <w:pPr>
              <w:rPr>
                <w:ins w:id="2248" w:author="柠栀" w:date="2025-05-07T10:48:55Z"/>
                <w:rFonts w:hint="eastAsia"/>
              </w:rPr>
            </w:pPr>
            <w:ins w:id="2249" w:author="柠栀" w:date="2025-05-07T10:48:55Z">
              <w:r>
                <w:rPr>
                  <w:rFonts w:ascii="Segoe UI" w:hAnsi="Segoe UI" w:cs="Segoe UI"/>
                  <w:color w:val="000000"/>
                </w:rPr>
                <w:t>VARCHAR</w:t>
              </w:r>
            </w:ins>
          </w:p>
        </w:tc>
        <w:tc>
          <w:tcPr>
            <w:tcW w:w="605" w:type="dxa"/>
            <w:vAlign w:val="center"/>
          </w:tcPr>
          <w:p w14:paraId="315089C3">
            <w:pPr>
              <w:rPr>
                <w:ins w:id="2250" w:author="柠栀" w:date="2025-05-07T10:48:55Z"/>
                <w:rFonts w:hint="eastAsia"/>
              </w:rPr>
            </w:pPr>
            <w:ins w:id="2251" w:author="柠栀" w:date="2025-05-07T10:48:55Z">
              <w:r>
                <w:rPr>
                  <w:rFonts w:ascii="Segoe UI" w:hAnsi="Segoe UI" w:cs="Segoe UI"/>
                  <w:color w:val="000000"/>
                </w:rPr>
                <w:t>20</w:t>
              </w:r>
            </w:ins>
          </w:p>
        </w:tc>
        <w:tc>
          <w:tcPr>
            <w:tcW w:w="457" w:type="dxa"/>
            <w:vAlign w:val="center"/>
          </w:tcPr>
          <w:p w14:paraId="79C1DA86">
            <w:pPr>
              <w:rPr>
                <w:ins w:id="2252" w:author="柠栀" w:date="2025-05-07T10:48:55Z"/>
                <w:rFonts w:hint="eastAsia"/>
              </w:rPr>
            </w:pPr>
            <w:ins w:id="2253" w:author="柠栀" w:date="2025-05-07T10:48:55Z">
              <w:r>
                <w:rPr>
                  <w:rFonts w:ascii="Segoe UI" w:hAnsi="Segoe UI" w:cs="Segoe UI"/>
                  <w:color w:val="000000"/>
                </w:rPr>
                <w:t>是</w:t>
              </w:r>
            </w:ins>
          </w:p>
        </w:tc>
        <w:tc>
          <w:tcPr>
            <w:tcW w:w="787" w:type="dxa"/>
            <w:vAlign w:val="center"/>
          </w:tcPr>
          <w:p w14:paraId="1CE93AF9">
            <w:pPr>
              <w:rPr>
                <w:ins w:id="2254" w:author="柠栀" w:date="2025-05-07T10:48:55Z"/>
                <w:rFonts w:hint="eastAsia"/>
              </w:rPr>
            </w:pPr>
            <w:ins w:id="2255" w:author="柠栀" w:date="2025-05-07T10:48:55Z">
              <w:r>
                <w:rPr>
                  <w:rFonts w:ascii="Segoe UI" w:hAnsi="Segoe UI" w:cs="Segoe UI"/>
                  <w:color w:val="000000"/>
                </w:rPr>
                <w:t>昵称（展示用，可修改）</w:t>
              </w:r>
            </w:ins>
          </w:p>
        </w:tc>
        <w:tc>
          <w:tcPr>
            <w:tcW w:w="4271" w:type="dxa"/>
            <w:vAlign w:val="center"/>
          </w:tcPr>
          <w:p w14:paraId="113449B5">
            <w:pPr>
              <w:rPr>
                <w:ins w:id="2256" w:author="柠栀" w:date="2025-05-07T10:48:55Z"/>
                <w:rFonts w:hint="eastAsia"/>
              </w:rPr>
            </w:pPr>
            <w:ins w:id="2257" w:author="柠栀" w:date="2025-05-07T10:48:55Z">
              <w:r>
                <w:rPr>
                  <w:rFonts w:ascii="Segoe UI" w:hAnsi="Segoe UI" w:cs="Segoe UI"/>
                  <w:color w:val="000000"/>
                </w:rPr>
                <w:t>2-20 字符，允许重复，默认与</w:t>
              </w:r>
            </w:ins>
            <w:ins w:id="2258" w:author="柠栀" w:date="2025-05-07T10:48:55Z">
              <w:r>
                <w:rPr>
                  <w:rStyle w:val="16"/>
                  <w:rFonts w:ascii="Consolas" w:hAnsi="Consolas"/>
                  <w:color w:val="000000"/>
                  <w:sz w:val="21"/>
                  <w:szCs w:val="21"/>
                </w:rPr>
                <w:t>admin_username</w:t>
              </w:r>
            </w:ins>
            <w:ins w:id="2259" w:author="柠栀" w:date="2025-05-07T10:48:55Z">
              <w:r>
                <w:rPr>
                  <w:rFonts w:ascii="Segoe UI" w:hAnsi="Segoe UI" w:cs="Segoe UI"/>
                  <w:color w:val="000000"/>
                </w:rPr>
                <w:t>一致</w:t>
              </w:r>
            </w:ins>
          </w:p>
        </w:tc>
      </w:tr>
      <w:tr w14:paraId="0DA37B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2260" w:author="柠栀" w:date="2025-05-07T10:48:55Z"/>
        </w:trPr>
        <w:tc>
          <w:tcPr>
            <w:tcW w:w="475" w:type="dxa"/>
            <w:vAlign w:val="center"/>
          </w:tcPr>
          <w:p w14:paraId="75A65788">
            <w:pPr>
              <w:rPr>
                <w:ins w:id="2261" w:author="柠栀" w:date="2025-05-07T10:48:55Z"/>
                <w:rFonts w:hint="eastAsia"/>
              </w:rPr>
            </w:pPr>
            <w:ins w:id="2262" w:author="柠栀" w:date="2025-05-07T10:48:55Z">
              <w:r>
                <w:rPr>
                  <w:rFonts w:hint="eastAsia" w:ascii="Segoe UI" w:hAnsi="Segoe UI" w:cs="Segoe UI"/>
                  <w:color w:val="000000"/>
                </w:rPr>
                <w:t>6</w:t>
              </w:r>
            </w:ins>
          </w:p>
        </w:tc>
        <w:tc>
          <w:tcPr>
            <w:tcW w:w="2017" w:type="dxa"/>
            <w:vAlign w:val="center"/>
          </w:tcPr>
          <w:p w14:paraId="0978FE1C">
            <w:pPr>
              <w:rPr>
                <w:ins w:id="2263" w:author="柠栀" w:date="2025-05-07T10:48:55Z"/>
                <w:rFonts w:hint="eastAsia"/>
              </w:rPr>
            </w:pPr>
            <w:ins w:id="2264" w:author="柠栀" w:date="2025-05-07T10:48:55Z">
              <w:r>
                <w:rPr>
                  <w:rFonts w:ascii="Segoe UI" w:hAnsi="Segoe UI" w:cs="Segoe UI"/>
                  <w:color w:val="000000"/>
                </w:rPr>
                <w:t>gender</w:t>
              </w:r>
            </w:ins>
          </w:p>
        </w:tc>
        <w:tc>
          <w:tcPr>
            <w:tcW w:w="1290" w:type="dxa"/>
            <w:vAlign w:val="center"/>
          </w:tcPr>
          <w:p w14:paraId="01B93BD6">
            <w:pPr>
              <w:rPr>
                <w:ins w:id="2265" w:author="柠栀" w:date="2025-05-07T10:48:55Z"/>
                <w:rFonts w:hint="eastAsia"/>
              </w:rPr>
            </w:pPr>
            <w:ins w:id="2266" w:author="柠栀" w:date="2025-05-07T10:48:55Z">
              <w:r>
                <w:rPr>
                  <w:rFonts w:ascii="Segoe UI" w:hAnsi="Segoe UI" w:cs="Segoe UI"/>
                  <w:color w:val="000000"/>
                </w:rPr>
                <w:t>TINYINT</w:t>
              </w:r>
            </w:ins>
          </w:p>
        </w:tc>
        <w:tc>
          <w:tcPr>
            <w:tcW w:w="605" w:type="dxa"/>
            <w:vAlign w:val="center"/>
          </w:tcPr>
          <w:p w14:paraId="3A39350B">
            <w:pPr>
              <w:rPr>
                <w:ins w:id="2267" w:author="柠栀" w:date="2025-05-07T10:48:55Z"/>
                <w:rFonts w:hint="eastAsia"/>
              </w:rPr>
            </w:pPr>
            <w:ins w:id="2268" w:author="柠栀" w:date="2025-05-07T10:48:55Z">
              <w:r>
                <w:rPr>
                  <w:rFonts w:ascii="Segoe UI" w:hAnsi="Segoe UI" w:cs="Segoe UI"/>
                  <w:color w:val="000000"/>
                </w:rPr>
                <w:t>1</w:t>
              </w:r>
            </w:ins>
          </w:p>
        </w:tc>
        <w:tc>
          <w:tcPr>
            <w:tcW w:w="457" w:type="dxa"/>
            <w:vAlign w:val="center"/>
          </w:tcPr>
          <w:p w14:paraId="3FB4B898">
            <w:pPr>
              <w:rPr>
                <w:ins w:id="2269" w:author="柠栀" w:date="2025-05-07T10:48:55Z"/>
                <w:rFonts w:hint="eastAsia"/>
              </w:rPr>
            </w:pPr>
            <w:ins w:id="2270" w:author="柠栀" w:date="2025-05-07T10:48:55Z">
              <w:r>
                <w:rPr>
                  <w:rFonts w:ascii="Segoe UI" w:hAnsi="Segoe UI" w:cs="Segoe UI"/>
                  <w:color w:val="000000"/>
                </w:rPr>
                <w:t>是</w:t>
              </w:r>
            </w:ins>
          </w:p>
        </w:tc>
        <w:tc>
          <w:tcPr>
            <w:tcW w:w="787" w:type="dxa"/>
            <w:vAlign w:val="center"/>
          </w:tcPr>
          <w:p w14:paraId="131A88A5">
            <w:pPr>
              <w:rPr>
                <w:ins w:id="2271" w:author="柠栀" w:date="2025-05-07T10:48:55Z"/>
                <w:rFonts w:hint="eastAsia"/>
              </w:rPr>
            </w:pPr>
            <w:ins w:id="2272" w:author="柠栀" w:date="2025-05-07T10:48:55Z">
              <w:r>
                <w:rPr>
                  <w:rFonts w:ascii="Segoe UI" w:hAnsi="Segoe UI" w:cs="Segoe UI"/>
                  <w:color w:val="000000"/>
                </w:rPr>
                <w:t>性别</w:t>
              </w:r>
            </w:ins>
          </w:p>
        </w:tc>
        <w:tc>
          <w:tcPr>
            <w:tcW w:w="4271" w:type="dxa"/>
            <w:vAlign w:val="center"/>
          </w:tcPr>
          <w:p w14:paraId="1764B5E9">
            <w:pPr>
              <w:rPr>
                <w:ins w:id="2273" w:author="柠栀" w:date="2025-05-07T10:48:55Z"/>
                <w:rFonts w:hint="eastAsia"/>
              </w:rPr>
            </w:pPr>
            <w:ins w:id="2274" w:author="柠栀" w:date="2025-05-07T10:48:55Z">
              <w:r>
                <w:rPr>
                  <w:rFonts w:ascii="Segoe UI" w:hAnsi="Segoe UI" w:cs="Segoe UI"/>
                  <w:color w:val="000000"/>
                </w:rPr>
                <w:t>0 = 未知，1 = 男，2 = 女，3 = 其他，默认 0，个人中心可选择</w:t>
              </w:r>
            </w:ins>
          </w:p>
        </w:tc>
      </w:tr>
      <w:tr w14:paraId="1256EB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2275" w:author="柠栀" w:date="2025-05-07T10:48:55Z"/>
        </w:trPr>
        <w:tc>
          <w:tcPr>
            <w:tcW w:w="475" w:type="dxa"/>
            <w:vAlign w:val="center"/>
          </w:tcPr>
          <w:p w14:paraId="2C2AA030">
            <w:pPr>
              <w:rPr>
                <w:ins w:id="2276" w:author="柠栀" w:date="2025-05-07T10:48:55Z"/>
                <w:rFonts w:hint="eastAsia"/>
              </w:rPr>
            </w:pPr>
            <w:ins w:id="2277" w:author="柠栀" w:date="2025-05-07T10:48:55Z">
              <w:r>
                <w:rPr>
                  <w:rFonts w:hint="eastAsia"/>
                </w:rPr>
                <w:t>7</w:t>
              </w:r>
            </w:ins>
          </w:p>
        </w:tc>
        <w:tc>
          <w:tcPr>
            <w:tcW w:w="2017" w:type="dxa"/>
            <w:vAlign w:val="center"/>
          </w:tcPr>
          <w:p w14:paraId="7A502893">
            <w:pPr>
              <w:rPr>
                <w:ins w:id="2278" w:author="柠栀" w:date="2025-05-07T10:48:55Z"/>
                <w:rFonts w:hint="eastAsia"/>
              </w:rPr>
            </w:pPr>
            <w:ins w:id="2279" w:author="柠栀" w:date="2025-05-07T10:48:55Z">
              <w:r>
                <w:rPr>
                  <w:rFonts w:ascii="Segoe UI" w:hAnsi="Segoe UI" w:cs="Segoe UI"/>
                  <w:color w:val="000000"/>
                </w:rPr>
                <w:t>birthday</w:t>
              </w:r>
            </w:ins>
          </w:p>
        </w:tc>
        <w:tc>
          <w:tcPr>
            <w:tcW w:w="1290" w:type="dxa"/>
            <w:vAlign w:val="center"/>
          </w:tcPr>
          <w:p w14:paraId="7031991E">
            <w:pPr>
              <w:rPr>
                <w:ins w:id="2280" w:author="柠栀" w:date="2025-05-07T10:48:55Z"/>
                <w:rFonts w:hint="eastAsia"/>
              </w:rPr>
            </w:pPr>
            <w:ins w:id="2281" w:author="柠栀" w:date="2025-05-07T10:48:55Z">
              <w:r>
                <w:rPr>
                  <w:rFonts w:ascii="Segoe UI" w:hAnsi="Segoe UI" w:cs="Segoe UI"/>
                  <w:color w:val="000000"/>
                </w:rPr>
                <w:t>DATE</w:t>
              </w:r>
            </w:ins>
          </w:p>
        </w:tc>
        <w:tc>
          <w:tcPr>
            <w:tcW w:w="605" w:type="dxa"/>
            <w:vAlign w:val="center"/>
          </w:tcPr>
          <w:p w14:paraId="39CC0EB5">
            <w:pPr>
              <w:rPr>
                <w:ins w:id="2282" w:author="柠栀" w:date="2025-05-07T10:48:55Z"/>
                <w:rFonts w:hint="eastAsia"/>
              </w:rPr>
            </w:pPr>
            <w:ins w:id="2283" w:author="柠栀" w:date="2025-05-07T10:48:55Z">
              <w:r>
                <w:rPr>
                  <w:rFonts w:ascii="Segoe UI" w:hAnsi="Segoe UI" w:cs="Segoe UI"/>
                  <w:color w:val="000000"/>
                </w:rPr>
                <w:t>-</w:t>
              </w:r>
            </w:ins>
          </w:p>
        </w:tc>
        <w:tc>
          <w:tcPr>
            <w:tcW w:w="457" w:type="dxa"/>
            <w:vAlign w:val="center"/>
          </w:tcPr>
          <w:p w14:paraId="645D0480">
            <w:pPr>
              <w:rPr>
                <w:ins w:id="2284" w:author="柠栀" w:date="2025-05-07T10:48:55Z"/>
                <w:rFonts w:hint="eastAsia"/>
              </w:rPr>
            </w:pPr>
            <w:ins w:id="2285" w:author="柠栀" w:date="2025-05-07T10:48:55Z">
              <w:r>
                <w:rPr>
                  <w:rFonts w:ascii="Segoe UI" w:hAnsi="Segoe UI" w:cs="Segoe UI"/>
                  <w:color w:val="000000"/>
                </w:rPr>
                <w:t>是</w:t>
              </w:r>
            </w:ins>
          </w:p>
        </w:tc>
        <w:tc>
          <w:tcPr>
            <w:tcW w:w="787" w:type="dxa"/>
            <w:vAlign w:val="center"/>
          </w:tcPr>
          <w:p w14:paraId="5F829F07">
            <w:pPr>
              <w:rPr>
                <w:ins w:id="2286" w:author="柠栀" w:date="2025-05-07T10:48:55Z"/>
                <w:rFonts w:hint="eastAsia"/>
              </w:rPr>
            </w:pPr>
            <w:ins w:id="2287" w:author="柠栀" w:date="2025-05-07T10:48:55Z">
              <w:r>
                <w:rPr>
                  <w:rFonts w:ascii="Segoe UI" w:hAnsi="Segoe UI" w:cs="Segoe UI"/>
                  <w:color w:val="000000"/>
                </w:rPr>
                <w:t>生日</w:t>
              </w:r>
            </w:ins>
          </w:p>
        </w:tc>
        <w:tc>
          <w:tcPr>
            <w:tcW w:w="4271" w:type="dxa"/>
            <w:vAlign w:val="center"/>
          </w:tcPr>
          <w:p w14:paraId="311BCB67">
            <w:pPr>
              <w:rPr>
                <w:ins w:id="2288" w:author="柠栀" w:date="2025-05-07T10:48:55Z"/>
                <w:rFonts w:hint="eastAsia"/>
              </w:rPr>
            </w:pPr>
            <w:ins w:id="2289" w:author="柠栀" w:date="2025-05-07T10:48:55Z">
              <w:r>
                <w:rPr>
                  <w:rFonts w:ascii="Segoe UI" w:hAnsi="Segoe UI" w:cs="Segoe UI"/>
                  <w:color w:val="000000"/>
                </w:rPr>
                <w:t>格式：yyyy-MM-dd，选填</w:t>
              </w:r>
            </w:ins>
            <w:ins w:id="2290" w:author="柠栀" w:date="2025-05-07T10:48:55Z">
              <w:r>
                <w:rPr>
                  <w:rFonts w:hint="eastAsia"/>
                </w:rPr>
                <w:t xml:space="preserve"> </w:t>
              </w:r>
            </w:ins>
          </w:p>
        </w:tc>
      </w:tr>
      <w:tr w14:paraId="400E82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2291" w:author="柠栀" w:date="2025-05-07T10:48:55Z"/>
        </w:trPr>
        <w:tc>
          <w:tcPr>
            <w:tcW w:w="475" w:type="dxa"/>
            <w:vAlign w:val="center"/>
          </w:tcPr>
          <w:p w14:paraId="699EEAB5">
            <w:pPr>
              <w:rPr>
                <w:ins w:id="2292" w:author="柠栀" w:date="2025-05-07T10:48:55Z"/>
                <w:rFonts w:hint="eastAsia"/>
              </w:rPr>
            </w:pPr>
            <w:ins w:id="2293" w:author="柠栀" w:date="2025-05-07T10:48:55Z">
              <w:r>
                <w:rPr>
                  <w:rFonts w:hint="eastAsia"/>
                </w:rPr>
                <w:t>8</w:t>
              </w:r>
            </w:ins>
          </w:p>
        </w:tc>
        <w:tc>
          <w:tcPr>
            <w:tcW w:w="2017" w:type="dxa"/>
            <w:vAlign w:val="center"/>
          </w:tcPr>
          <w:p w14:paraId="109F0F4D">
            <w:pPr>
              <w:rPr>
                <w:ins w:id="2294" w:author="柠栀" w:date="2025-05-07T10:48:55Z"/>
                <w:rFonts w:hint="eastAsia"/>
              </w:rPr>
            </w:pPr>
            <w:ins w:id="2295" w:author="柠栀" w:date="2025-05-07T10:48:55Z">
              <w:r>
                <w:rPr>
                  <w:rFonts w:ascii="Segoe UI" w:hAnsi="Segoe UI" w:cs="Segoe UI"/>
                  <w:color w:val="000000"/>
                </w:rPr>
                <w:t>region</w:t>
              </w:r>
            </w:ins>
          </w:p>
        </w:tc>
        <w:tc>
          <w:tcPr>
            <w:tcW w:w="1290" w:type="dxa"/>
            <w:vAlign w:val="center"/>
          </w:tcPr>
          <w:p w14:paraId="411AC5E1">
            <w:pPr>
              <w:rPr>
                <w:ins w:id="2296" w:author="柠栀" w:date="2025-05-07T10:48:55Z"/>
                <w:rFonts w:hint="eastAsia"/>
              </w:rPr>
            </w:pPr>
            <w:ins w:id="2297" w:author="柠栀" w:date="2025-05-07T10:48:55Z">
              <w:r>
                <w:rPr>
                  <w:rFonts w:ascii="Segoe UI" w:hAnsi="Segoe UI" w:cs="Segoe UI"/>
                  <w:color w:val="000000"/>
                </w:rPr>
                <w:t>VARCHAR</w:t>
              </w:r>
            </w:ins>
          </w:p>
        </w:tc>
        <w:tc>
          <w:tcPr>
            <w:tcW w:w="605" w:type="dxa"/>
            <w:vAlign w:val="center"/>
          </w:tcPr>
          <w:p w14:paraId="3B261876">
            <w:pPr>
              <w:rPr>
                <w:ins w:id="2298" w:author="柠栀" w:date="2025-05-07T10:48:55Z"/>
                <w:rFonts w:hint="eastAsia"/>
              </w:rPr>
            </w:pPr>
            <w:ins w:id="2299" w:author="柠栀" w:date="2025-05-07T10:48:55Z">
              <w:r>
                <w:rPr>
                  <w:rFonts w:ascii="Segoe UI" w:hAnsi="Segoe UI" w:cs="Segoe UI"/>
                  <w:color w:val="000000"/>
                </w:rPr>
                <w:t>50</w:t>
              </w:r>
            </w:ins>
          </w:p>
        </w:tc>
        <w:tc>
          <w:tcPr>
            <w:tcW w:w="457" w:type="dxa"/>
            <w:vAlign w:val="center"/>
          </w:tcPr>
          <w:p w14:paraId="3F854AE6">
            <w:pPr>
              <w:rPr>
                <w:ins w:id="2300" w:author="柠栀" w:date="2025-05-07T10:48:55Z"/>
                <w:rFonts w:hint="eastAsia"/>
              </w:rPr>
            </w:pPr>
            <w:ins w:id="2301" w:author="柠栀" w:date="2025-05-07T10:48:55Z">
              <w:r>
                <w:rPr>
                  <w:rFonts w:ascii="Segoe UI" w:hAnsi="Segoe UI" w:cs="Segoe UI"/>
                  <w:color w:val="000000"/>
                </w:rPr>
                <w:t>是</w:t>
              </w:r>
            </w:ins>
          </w:p>
        </w:tc>
        <w:tc>
          <w:tcPr>
            <w:tcW w:w="787" w:type="dxa"/>
            <w:vAlign w:val="center"/>
          </w:tcPr>
          <w:p w14:paraId="77971FD6">
            <w:pPr>
              <w:rPr>
                <w:ins w:id="2302" w:author="柠栀" w:date="2025-05-07T10:48:55Z"/>
                <w:rFonts w:hint="eastAsia"/>
              </w:rPr>
            </w:pPr>
            <w:ins w:id="2303" w:author="柠栀" w:date="2025-05-07T10:48:55Z">
              <w:r>
                <w:rPr>
                  <w:rFonts w:ascii="Segoe UI" w:hAnsi="Segoe UI" w:cs="Segoe UI"/>
                  <w:color w:val="000000"/>
                </w:rPr>
                <w:t>地区（</w:t>
              </w:r>
            </w:ins>
          </w:p>
        </w:tc>
        <w:tc>
          <w:tcPr>
            <w:tcW w:w="4271" w:type="dxa"/>
            <w:vAlign w:val="center"/>
          </w:tcPr>
          <w:p w14:paraId="7BAD3D1D">
            <w:pPr>
              <w:rPr>
                <w:ins w:id="2304" w:author="柠栀" w:date="2025-05-07T10:48:55Z"/>
                <w:rFonts w:hint="eastAsia"/>
              </w:rPr>
            </w:pPr>
            <w:ins w:id="2305" w:author="柠栀" w:date="2025-05-07T10:48:55Z">
              <w:r>
                <w:rPr>
                  <w:rFonts w:ascii="Segoe UI" w:hAnsi="Segoe UI" w:cs="Segoe UI"/>
                  <w:color w:val="000000"/>
                </w:rPr>
                <w:t>最大 50 字符，支持 “国家 - 省 - 市 - 区” 格式，选填，用于显示管理员所属区域</w:t>
              </w:r>
            </w:ins>
          </w:p>
        </w:tc>
      </w:tr>
      <w:tr w14:paraId="05C808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2306" w:author="柠栀" w:date="2025-05-07T10:48:55Z"/>
        </w:trPr>
        <w:tc>
          <w:tcPr>
            <w:tcW w:w="475" w:type="dxa"/>
            <w:vAlign w:val="center"/>
          </w:tcPr>
          <w:p w14:paraId="00C45C25">
            <w:pPr>
              <w:rPr>
                <w:ins w:id="2307" w:author="柠栀" w:date="2025-05-07T10:48:55Z"/>
                <w:rFonts w:hint="eastAsia"/>
              </w:rPr>
            </w:pPr>
            <w:ins w:id="2308" w:author="柠栀" w:date="2025-05-07T10:48:55Z">
              <w:r>
                <w:rPr>
                  <w:rFonts w:hint="eastAsia"/>
                </w:rPr>
                <w:t>9</w:t>
              </w:r>
            </w:ins>
          </w:p>
        </w:tc>
        <w:tc>
          <w:tcPr>
            <w:tcW w:w="2017" w:type="dxa"/>
            <w:vAlign w:val="center"/>
          </w:tcPr>
          <w:p w14:paraId="080FB483">
            <w:pPr>
              <w:rPr>
                <w:ins w:id="2309" w:author="柠栀" w:date="2025-05-07T10:48:55Z"/>
                <w:rFonts w:hint="eastAsia"/>
              </w:rPr>
            </w:pPr>
            <w:ins w:id="2310" w:author="柠栀" w:date="2025-05-07T10:48:55Z">
              <w:r>
                <w:rPr>
                  <w:rFonts w:ascii="Segoe UI" w:hAnsi="Segoe UI" w:cs="Segoe UI"/>
                  <w:color w:val="000000"/>
                </w:rPr>
                <w:t>avatar_url</w:t>
              </w:r>
            </w:ins>
          </w:p>
        </w:tc>
        <w:tc>
          <w:tcPr>
            <w:tcW w:w="1290" w:type="dxa"/>
            <w:vAlign w:val="center"/>
          </w:tcPr>
          <w:p w14:paraId="5D8CBA7D">
            <w:pPr>
              <w:rPr>
                <w:ins w:id="2311" w:author="柠栀" w:date="2025-05-07T10:48:55Z"/>
                <w:rFonts w:hint="eastAsia"/>
              </w:rPr>
            </w:pPr>
            <w:ins w:id="2312" w:author="柠栀" w:date="2025-05-07T10:48:55Z">
              <w:r>
                <w:rPr>
                  <w:rFonts w:ascii="Segoe UI" w:hAnsi="Segoe UI" w:cs="Segoe UI"/>
                  <w:color w:val="000000"/>
                </w:rPr>
                <w:t>VARCHAR</w:t>
              </w:r>
            </w:ins>
          </w:p>
        </w:tc>
        <w:tc>
          <w:tcPr>
            <w:tcW w:w="605" w:type="dxa"/>
            <w:vAlign w:val="center"/>
          </w:tcPr>
          <w:p w14:paraId="7ADB3BE3">
            <w:pPr>
              <w:rPr>
                <w:ins w:id="2313" w:author="柠栀" w:date="2025-05-07T10:48:55Z"/>
                <w:rFonts w:hint="eastAsia"/>
              </w:rPr>
            </w:pPr>
            <w:ins w:id="2314" w:author="柠栀" w:date="2025-05-07T10:48:55Z">
              <w:r>
                <w:rPr>
                  <w:rFonts w:ascii="Segoe UI" w:hAnsi="Segoe UI" w:cs="Segoe UI"/>
                  <w:color w:val="000000"/>
                </w:rPr>
                <w:t>200</w:t>
              </w:r>
            </w:ins>
          </w:p>
        </w:tc>
        <w:tc>
          <w:tcPr>
            <w:tcW w:w="457" w:type="dxa"/>
            <w:vAlign w:val="center"/>
          </w:tcPr>
          <w:p w14:paraId="47958054">
            <w:pPr>
              <w:rPr>
                <w:ins w:id="2315" w:author="柠栀" w:date="2025-05-07T10:48:55Z"/>
                <w:rFonts w:hint="eastAsia"/>
              </w:rPr>
            </w:pPr>
            <w:ins w:id="2316" w:author="柠栀" w:date="2025-05-07T10:48:55Z">
              <w:r>
                <w:rPr>
                  <w:rFonts w:ascii="Segoe UI" w:hAnsi="Segoe UI" w:cs="Segoe UI"/>
                  <w:color w:val="000000"/>
                </w:rPr>
                <w:t>是</w:t>
              </w:r>
            </w:ins>
          </w:p>
        </w:tc>
        <w:tc>
          <w:tcPr>
            <w:tcW w:w="787" w:type="dxa"/>
            <w:vAlign w:val="center"/>
          </w:tcPr>
          <w:p w14:paraId="4D6902F0">
            <w:pPr>
              <w:rPr>
                <w:ins w:id="2317" w:author="柠栀" w:date="2025-05-07T10:48:55Z"/>
                <w:rFonts w:hint="eastAsia"/>
              </w:rPr>
            </w:pPr>
            <w:ins w:id="2318" w:author="柠栀" w:date="2025-05-07T10:48:55Z">
              <w:r>
                <w:rPr>
                  <w:rFonts w:ascii="Segoe UI" w:hAnsi="Segoe UI" w:cs="Segoe UI"/>
                  <w:color w:val="000000"/>
                </w:rPr>
                <w:t>头像图片地址</w:t>
              </w:r>
            </w:ins>
          </w:p>
        </w:tc>
        <w:tc>
          <w:tcPr>
            <w:tcW w:w="4271" w:type="dxa"/>
            <w:vAlign w:val="center"/>
          </w:tcPr>
          <w:p w14:paraId="50A284A8">
            <w:pPr>
              <w:rPr>
                <w:ins w:id="2319" w:author="柠栀" w:date="2025-05-07T10:48:55Z"/>
                <w:rFonts w:hint="eastAsia"/>
              </w:rPr>
            </w:pPr>
            <w:ins w:id="2320" w:author="柠栀" w:date="2025-05-07T10:48:55Z">
              <w:r>
                <w:rPr>
                  <w:rFonts w:ascii="Segoe UI" w:hAnsi="Segoe UI" w:cs="Segoe UI"/>
                  <w:color w:val="000000"/>
                </w:rPr>
                <w:t>存储图片 URL如</w:t>
              </w:r>
            </w:ins>
            <w:ins w:id="2321" w:author="柠栀" w:date="2025-05-07T10:48:55Z">
              <w:r>
                <w:rPr>
                  <w:rStyle w:val="16"/>
                  <w:rFonts w:ascii="Consolas" w:hAnsi="Consolas"/>
                  <w:color w:val="000000"/>
                  <w:sz w:val="21"/>
                  <w:szCs w:val="21"/>
                </w:rPr>
                <w:t>/upload/admin/2024/05/avatar.png</w:t>
              </w:r>
            </w:ins>
            <w:ins w:id="2322" w:author="柠栀" w:date="2025-05-07T10:48:55Z">
              <w:r>
                <w:rPr>
                  <w:rFonts w:ascii="Segoe UI" w:hAnsi="Segoe UI" w:cs="Segoe UI"/>
                  <w:color w:val="000000"/>
                </w:rPr>
                <w:t>，默认使用系统默认头像</w:t>
              </w:r>
            </w:ins>
          </w:p>
        </w:tc>
      </w:tr>
      <w:tr w14:paraId="3BCDD5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2323" w:author="柠栀" w:date="2025-05-07T10:48:55Z"/>
        </w:trPr>
        <w:tc>
          <w:tcPr>
            <w:tcW w:w="475" w:type="dxa"/>
            <w:vAlign w:val="center"/>
          </w:tcPr>
          <w:p w14:paraId="759A7AAE">
            <w:pPr>
              <w:rPr>
                <w:ins w:id="2324" w:author="柠栀" w:date="2025-05-07T10:48:55Z"/>
                <w:rFonts w:hint="eastAsia"/>
              </w:rPr>
            </w:pPr>
            <w:ins w:id="2325" w:author="柠栀" w:date="2025-05-07T10:48:55Z">
              <w:r>
                <w:rPr>
                  <w:rFonts w:ascii="Segoe UI" w:hAnsi="Segoe UI" w:cs="Segoe UI"/>
                  <w:color w:val="000000"/>
                </w:rPr>
                <w:t>1</w:t>
              </w:r>
            </w:ins>
            <w:ins w:id="2326" w:author="柠栀" w:date="2025-05-07T10:48:55Z">
              <w:r>
                <w:rPr>
                  <w:rFonts w:hint="eastAsia" w:ascii="Segoe UI" w:hAnsi="Segoe UI" w:cs="Segoe UI"/>
                  <w:color w:val="000000"/>
                </w:rPr>
                <w:t>0</w:t>
              </w:r>
            </w:ins>
          </w:p>
        </w:tc>
        <w:tc>
          <w:tcPr>
            <w:tcW w:w="2017" w:type="dxa"/>
            <w:vAlign w:val="center"/>
          </w:tcPr>
          <w:p w14:paraId="42616830">
            <w:pPr>
              <w:rPr>
                <w:ins w:id="2327" w:author="柠栀" w:date="2025-05-07T10:48:55Z"/>
                <w:rFonts w:hint="eastAsia"/>
              </w:rPr>
            </w:pPr>
            <w:ins w:id="2328" w:author="柠栀" w:date="2025-05-07T10:48:55Z">
              <w:r>
                <w:rPr>
                  <w:rFonts w:ascii="Segoe UI" w:hAnsi="Segoe UI" w:cs="Segoe UI"/>
                  <w:color w:val="000000"/>
                </w:rPr>
                <w:t>bio</w:t>
              </w:r>
            </w:ins>
          </w:p>
        </w:tc>
        <w:tc>
          <w:tcPr>
            <w:tcW w:w="1290" w:type="dxa"/>
            <w:vAlign w:val="center"/>
          </w:tcPr>
          <w:p w14:paraId="2DE6C065">
            <w:pPr>
              <w:rPr>
                <w:ins w:id="2329" w:author="柠栀" w:date="2025-05-07T10:48:55Z"/>
                <w:rFonts w:hint="eastAsia"/>
              </w:rPr>
            </w:pPr>
            <w:ins w:id="2330" w:author="柠栀" w:date="2025-05-07T10:48:55Z">
              <w:r>
                <w:rPr>
                  <w:rFonts w:ascii="Segoe UI" w:hAnsi="Segoe UI" w:cs="Segoe UI"/>
                  <w:color w:val="000000"/>
                </w:rPr>
                <w:t>TEXT</w:t>
              </w:r>
            </w:ins>
          </w:p>
        </w:tc>
        <w:tc>
          <w:tcPr>
            <w:tcW w:w="605" w:type="dxa"/>
            <w:vAlign w:val="center"/>
          </w:tcPr>
          <w:p w14:paraId="086FBD0F">
            <w:pPr>
              <w:rPr>
                <w:ins w:id="2331" w:author="柠栀" w:date="2025-05-07T10:48:55Z"/>
                <w:rFonts w:hint="eastAsia"/>
              </w:rPr>
            </w:pPr>
            <w:ins w:id="2332" w:author="柠栀" w:date="2025-05-07T10:48:55Z">
              <w:r>
                <w:rPr>
                  <w:rFonts w:ascii="Segoe UI" w:hAnsi="Segoe UI" w:cs="Segoe UI"/>
                  <w:color w:val="000000"/>
                </w:rPr>
                <w:t>-</w:t>
              </w:r>
            </w:ins>
          </w:p>
        </w:tc>
        <w:tc>
          <w:tcPr>
            <w:tcW w:w="457" w:type="dxa"/>
            <w:vAlign w:val="center"/>
          </w:tcPr>
          <w:p w14:paraId="41B49E2C">
            <w:pPr>
              <w:rPr>
                <w:ins w:id="2333" w:author="柠栀" w:date="2025-05-07T10:48:55Z"/>
                <w:rFonts w:hint="eastAsia"/>
              </w:rPr>
            </w:pPr>
            <w:ins w:id="2334" w:author="柠栀" w:date="2025-05-07T10:48:55Z">
              <w:r>
                <w:rPr>
                  <w:rFonts w:ascii="Segoe UI" w:hAnsi="Segoe UI" w:cs="Segoe UI"/>
                  <w:color w:val="000000"/>
                </w:rPr>
                <w:t>是</w:t>
              </w:r>
            </w:ins>
          </w:p>
        </w:tc>
        <w:tc>
          <w:tcPr>
            <w:tcW w:w="787" w:type="dxa"/>
            <w:vAlign w:val="center"/>
          </w:tcPr>
          <w:p w14:paraId="4924E0E4">
            <w:pPr>
              <w:rPr>
                <w:ins w:id="2335" w:author="柠栀" w:date="2025-05-07T10:48:55Z"/>
                <w:rFonts w:hint="eastAsia"/>
              </w:rPr>
            </w:pPr>
            <w:ins w:id="2336" w:author="柠栀" w:date="2025-05-07T10:48:55Z">
              <w:r>
                <w:rPr>
                  <w:rFonts w:ascii="Segoe UI" w:hAnsi="Segoe UI" w:cs="Segoe UI"/>
                  <w:color w:val="000000"/>
                </w:rPr>
                <w:t>个人简介</w:t>
              </w:r>
            </w:ins>
          </w:p>
        </w:tc>
        <w:tc>
          <w:tcPr>
            <w:tcW w:w="4271" w:type="dxa"/>
            <w:vAlign w:val="center"/>
          </w:tcPr>
          <w:p w14:paraId="26D45BAD">
            <w:pPr>
              <w:rPr>
                <w:ins w:id="2337" w:author="柠栀" w:date="2025-05-07T10:48:55Z"/>
                <w:rFonts w:hint="eastAsia"/>
              </w:rPr>
            </w:pPr>
            <w:ins w:id="2338" w:author="柠栀" w:date="2025-05-07T10:48:55Z">
              <w:r>
                <w:rPr>
                  <w:rFonts w:ascii="Segoe UI" w:hAnsi="Segoe UI" w:cs="Segoe UI"/>
                  <w:color w:val="000000"/>
                </w:rPr>
                <w:t>最多 500 字符，</w:t>
              </w:r>
            </w:ins>
            <w:ins w:id="2339" w:author="柠栀" w:date="2025-05-07T10:48:55Z">
              <w:r>
                <w:rPr>
                  <w:rFonts w:hint="eastAsia"/>
                </w:rPr>
                <w:t xml:space="preserve"> </w:t>
              </w:r>
            </w:ins>
          </w:p>
        </w:tc>
      </w:tr>
      <w:tr w14:paraId="6D4749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2340" w:author="柠栀" w:date="2025-05-07T10:48:55Z"/>
        </w:trPr>
        <w:tc>
          <w:tcPr>
            <w:tcW w:w="475" w:type="dxa"/>
            <w:vAlign w:val="center"/>
          </w:tcPr>
          <w:p w14:paraId="5DCB027D">
            <w:pPr>
              <w:rPr>
                <w:ins w:id="2341" w:author="柠栀" w:date="2025-05-07T10:48:55Z"/>
                <w:rFonts w:hint="eastAsia"/>
              </w:rPr>
            </w:pPr>
            <w:ins w:id="2342" w:author="柠栀" w:date="2025-05-07T10:48:55Z">
              <w:r>
                <w:rPr>
                  <w:rFonts w:ascii="Segoe UI" w:hAnsi="Segoe UI" w:cs="Segoe UI"/>
                  <w:color w:val="000000"/>
                </w:rPr>
                <w:t>1</w:t>
              </w:r>
            </w:ins>
            <w:ins w:id="2343" w:author="柠栀" w:date="2025-05-07T10:48:55Z">
              <w:r>
                <w:rPr>
                  <w:rFonts w:hint="eastAsia" w:ascii="Segoe UI" w:hAnsi="Segoe UI" w:cs="Segoe UI"/>
                  <w:color w:val="000000"/>
                </w:rPr>
                <w:t>1</w:t>
              </w:r>
            </w:ins>
          </w:p>
        </w:tc>
        <w:tc>
          <w:tcPr>
            <w:tcW w:w="2017" w:type="dxa"/>
            <w:vAlign w:val="center"/>
          </w:tcPr>
          <w:p w14:paraId="502B7024">
            <w:pPr>
              <w:rPr>
                <w:ins w:id="2344" w:author="柠栀" w:date="2025-05-07T10:48:55Z"/>
                <w:rFonts w:hint="eastAsia"/>
              </w:rPr>
            </w:pPr>
            <w:ins w:id="2345" w:author="柠栀" w:date="2025-05-07T10:48:55Z">
              <w:r>
                <w:rPr>
                  <w:rFonts w:ascii="Segoe UI" w:hAnsi="Segoe UI" w:cs="Segoe UI"/>
                  <w:color w:val="000000"/>
                </w:rPr>
                <w:t>update_time</w:t>
              </w:r>
            </w:ins>
          </w:p>
        </w:tc>
        <w:tc>
          <w:tcPr>
            <w:tcW w:w="1290" w:type="dxa"/>
            <w:vAlign w:val="center"/>
          </w:tcPr>
          <w:p w14:paraId="2D7A0326">
            <w:pPr>
              <w:rPr>
                <w:ins w:id="2346" w:author="柠栀" w:date="2025-05-07T10:48:55Z"/>
                <w:rFonts w:hint="eastAsia"/>
              </w:rPr>
            </w:pPr>
            <w:ins w:id="2347" w:author="柠栀" w:date="2025-05-07T10:48:55Z">
              <w:r>
                <w:rPr>
                  <w:rFonts w:ascii="Segoe UI" w:hAnsi="Segoe UI" w:cs="Segoe UI"/>
                  <w:color w:val="000000"/>
                </w:rPr>
                <w:t>DATETIME</w:t>
              </w:r>
            </w:ins>
          </w:p>
        </w:tc>
        <w:tc>
          <w:tcPr>
            <w:tcW w:w="605" w:type="dxa"/>
            <w:vAlign w:val="center"/>
          </w:tcPr>
          <w:p w14:paraId="3CD79C20">
            <w:pPr>
              <w:rPr>
                <w:ins w:id="2348" w:author="柠栀" w:date="2025-05-07T10:48:55Z"/>
                <w:rFonts w:hint="eastAsia"/>
              </w:rPr>
            </w:pPr>
            <w:ins w:id="2349" w:author="柠栀" w:date="2025-05-07T10:48:55Z">
              <w:r>
                <w:rPr>
                  <w:rFonts w:ascii="Segoe UI" w:hAnsi="Segoe UI" w:cs="Segoe UI"/>
                  <w:color w:val="000000"/>
                </w:rPr>
                <w:t>-</w:t>
              </w:r>
            </w:ins>
          </w:p>
        </w:tc>
        <w:tc>
          <w:tcPr>
            <w:tcW w:w="457" w:type="dxa"/>
            <w:vAlign w:val="center"/>
          </w:tcPr>
          <w:p w14:paraId="368D50DE">
            <w:pPr>
              <w:rPr>
                <w:ins w:id="2350" w:author="柠栀" w:date="2025-05-07T10:48:55Z"/>
                <w:rFonts w:hint="eastAsia"/>
              </w:rPr>
            </w:pPr>
            <w:ins w:id="2351" w:author="柠栀" w:date="2025-05-07T10:48:55Z">
              <w:r>
                <w:rPr>
                  <w:rFonts w:ascii="Segoe UI" w:hAnsi="Segoe UI" w:cs="Segoe UI"/>
                  <w:color w:val="000000"/>
                </w:rPr>
                <w:t>否</w:t>
              </w:r>
            </w:ins>
          </w:p>
        </w:tc>
        <w:tc>
          <w:tcPr>
            <w:tcW w:w="787" w:type="dxa"/>
            <w:vAlign w:val="center"/>
          </w:tcPr>
          <w:p w14:paraId="666414EF">
            <w:pPr>
              <w:rPr>
                <w:ins w:id="2352" w:author="柠栀" w:date="2025-05-07T10:48:55Z"/>
                <w:rFonts w:hint="eastAsia"/>
              </w:rPr>
            </w:pPr>
            <w:ins w:id="2353" w:author="柠栀" w:date="2025-05-07T10:48:55Z">
              <w:r>
                <w:rPr>
                  <w:rFonts w:ascii="Segoe UI" w:hAnsi="Segoe UI" w:cs="Segoe UI"/>
                  <w:color w:val="000000"/>
                </w:rPr>
                <w:t>资料更新时间</w:t>
              </w:r>
            </w:ins>
          </w:p>
        </w:tc>
        <w:tc>
          <w:tcPr>
            <w:tcW w:w="4271" w:type="dxa"/>
            <w:vAlign w:val="center"/>
          </w:tcPr>
          <w:p w14:paraId="28840F2F">
            <w:pPr>
              <w:rPr>
                <w:ins w:id="2354" w:author="柠栀" w:date="2025-05-07T10:48:55Z"/>
                <w:rFonts w:hint="eastAsia"/>
              </w:rPr>
            </w:pPr>
            <w:ins w:id="2355" w:author="柠栀" w:date="2025-05-07T10:48:55Z">
              <w:r>
                <w:rPr>
                  <w:rFonts w:ascii="Segoe UI" w:hAnsi="Segoe UI" w:cs="Segoe UI"/>
                  <w:color w:val="000000"/>
                </w:rPr>
                <w:t>每次修改个人中心信息后自动更新，记录最新修改时间</w:t>
              </w:r>
            </w:ins>
          </w:p>
        </w:tc>
      </w:tr>
      <w:tr w14:paraId="1863FB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2356" w:author="柠栀" w:date="2025-05-07T10:48:55Z"/>
        </w:trPr>
        <w:tc>
          <w:tcPr>
            <w:tcW w:w="475" w:type="dxa"/>
            <w:vAlign w:val="center"/>
          </w:tcPr>
          <w:p w14:paraId="3A06C2C7">
            <w:pPr>
              <w:rPr>
                <w:ins w:id="2357" w:author="柠栀" w:date="2025-05-07T10:48:55Z"/>
                <w:rFonts w:hint="eastAsia"/>
              </w:rPr>
            </w:pPr>
            <w:ins w:id="2358" w:author="柠栀" w:date="2025-05-07T10:48:55Z">
              <w:r>
                <w:rPr>
                  <w:rFonts w:ascii="Segoe UI" w:hAnsi="Segoe UI" w:cs="Segoe UI"/>
                  <w:color w:val="000000"/>
                </w:rPr>
                <w:t>1</w:t>
              </w:r>
            </w:ins>
            <w:ins w:id="2359" w:author="柠栀" w:date="2025-05-07T10:48:55Z">
              <w:r>
                <w:rPr>
                  <w:rFonts w:hint="eastAsia" w:ascii="Segoe UI" w:hAnsi="Segoe UI" w:cs="Segoe UI"/>
                  <w:color w:val="000000"/>
                </w:rPr>
                <w:t>2</w:t>
              </w:r>
            </w:ins>
          </w:p>
        </w:tc>
        <w:tc>
          <w:tcPr>
            <w:tcW w:w="2017" w:type="dxa"/>
            <w:vAlign w:val="center"/>
          </w:tcPr>
          <w:p w14:paraId="306B0DDB">
            <w:pPr>
              <w:rPr>
                <w:ins w:id="2360" w:author="柠栀" w:date="2025-05-07T10:48:55Z"/>
                <w:rFonts w:hint="eastAsia"/>
              </w:rPr>
            </w:pPr>
            <w:ins w:id="2361" w:author="柠栀" w:date="2025-05-07T10:48:55Z">
              <w:r>
                <w:rPr>
                  <w:rFonts w:ascii="Segoe UI" w:hAnsi="Segoe UI" w:cs="Segoe UI"/>
                  <w:color w:val="000000"/>
                </w:rPr>
                <w:t>total_likes</w:t>
              </w:r>
            </w:ins>
          </w:p>
        </w:tc>
        <w:tc>
          <w:tcPr>
            <w:tcW w:w="1290" w:type="dxa"/>
            <w:vAlign w:val="center"/>
          </w:tcPr>
          <w:p w14:paraId="15FF61EE">
            <w:pPr>
              <w:rPr>
                <w:ins w:id="2362" w:author="柠栀" w:date="2025-05-07T10:48:55Z"/>
                <w:rFonts w:hint="eastAsia"/>
              </w:rPr>
            </w:pPr>
            <w:ins w:id="2363" w:author="柠栀" w:date="2025-05-07T10:48:55Z">
              <w:r>
                <w:rPr>
                  <w:rFonts w:ascii="Segoe UI" w:hAnsi="Segoe UI" w:cs="Segoe UI"/>
                  <w:color w:val="000000"/>
                </w:rPr>
                <w:t>INT</w:t>
              </w:r>
            </w:ins>
          </w:p>
        </w:tc>
        <w:tc>
          <w:tcPr>
            <w:tcW w:w="605" w:type="dxa"/>
            <w:vAlign w:val="center"/>
          </w:tcPr>
          <w:p w14:paraId="015C9300">
            <w:pPr>
              <w:rPr>
                <w:ins w:id="2364" w:author="柠栀" w:date="2025-05-07T10:48:55Z"/>
                <w:rFonts w:hint="eastAsia"/>
              </w:rPr>
            </w:pPr>
            <w:ins w:id="2365" w:author="柠栀" w:date="2025-05-07T10:48:55Z">
              <w:r>
                <w:rPr>
                  <w:rFonts w:ascii="Segoe UI" w:hAnsi="Segoe UI" w:cs="Segoe UI"/>
                  <w:color w:val="000000"/>
                </w:rPr>
                <w:t>11</w:t>
              </w:r>
            </w:ins>
          </w:p>
        </w:tc>
        <w:tc>
          <w:tcPr>
            <w:tcW w:w="457" w:type="dxa"/>
            <w:vAlign w:val="center"/>
          </w:tcPr>
          <w:p w14:paraId="57800891">
            <w:pPr>
              <w:rPr>
                <w:ins w:id="2366" w:author="柠栀" w:date="2025-05-07T10:48:55Z"/>
                <w:rFonts w:hint="eastAsia"/>
              </w:rPr>
            </w:pPr>
            <w:ins w:id="2367" w:author="柠栀" w:date="2025-05-07T10:48:55Z">
              <w:r>
                <w:rPr>
                  <w:rFonts w:ascii="Segoe UI" w:hAnsi="Segoe UI" w:cs="Segoe UI"/>
                  <w:color w:val="000000"/>
                </w:rPr>
                <w:t>否</w:t>
              </w:r>
            </w:ins>
          </w:p>
        </w:tc>
        <w:tc>
          <w:tcPr>
            <w:tcW w:w="787" w:type="dxa"/>
            <w:vAlign w:val="center"/>
          </w:tcPr>
          <w:p w14:paraId="65D58AE6">
            <w:pPr>
              <w:rPr>
                <w:ins w:id="2368" w:author="柠栀" w:date="2025-05-07T10:48:55Z"/>
                <w:rFonts w:hint="eastAsia"/>
              </w:rPr>
            </w:pPr>
            <w:ins w:id="2369" w:author="柠栀" w:date="2025-05-07T10:48:55Z">
              <w:r>
                <w:rPr>
                  <w:rFonts w:ascii="Segoe UI" w:hAnsi="Segoe UI" w:cs="Segoe UI"/>
                  <w:color w:val="000000"/>
                </w:rPr>
                <w:t>总点赞数</w:t>
              </w:r>
            </w:ins>
          </w:p>
        </w:tc>
        <w:tc>
          <w:tcPr>
            <w:tcW w:w="4271" w:type="dxa"/>
            <w:vAlign w:val="center"/>
          </w:tcPr>
          <w:p w14:paraId="4C3E9842">
            <w:pPr>
              <w:rPr>
                <w:ins w:id="2370" w:author="柠栀" w:date="2025-05-07T10:48:55Z"/>
                <w:rFonts w:hint="eastAsia"/>
              </w:rPr>
            </w:pPr>
            <w:ins w:id="2371" w:author="柠栀" w:date="2025-05-07T10:48:55Z">
              <w:r>
                <w:rPr>
                  <w:rFonts w:ascii="Segoe UI" w:hAnsi="Segoe UI" w:cs="Segoe UI"/>
                  <w:color w:val="000000"/>
                </w:rPr>
                <w:t>默认 0，管理员点赞内容后 + 1，个人中心显示 “点赞总数：12”</w:t>
              </w:r>
            </w:ins>
            <w:ins w:id="2372" w:author="柠栀" w:date="2025-05-07T10:48:55Z">
              <w:r>
                <w:rPr>
                  <w:rFonts w:hint="eastAsia"/>
                </w:rPr>
                <w:t xml:space="preserve"> </w:t>
              </w:r>
            </w:ins>
          </w:p>
        </w:tc>
      </w:tr>
      <w:tr w14:paraId="1B4571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2373" w:author="柠栀" w:date="2025-05-07T10:48:55Z"/>
        </w:trPr>
        <w:tc>
          <w:tcPr>
            <w:tcW w:w="475" w:type="dxa"/>
            <w:vAlign w:val="center"/>
          </w:tcPr>
          <w:p w14:paraId="65A49EE5">
            <w:pPr>
              <w:rPr>
                <w:ins w:id="2374" w:author="柠栀" w:date="2025-05-07T10:48:55Z"/>
                <w:rFonts w:hint="eastAsia"/>
              </w:rPr>
            </w:pPr>
            <w:ins w:id="2375" w:author="柠栀" w:date="2025-05-07T10:48:55Z">
              <w:r>
                <w:rPr>
                  <w:rFonts w:ascii="Segoe UI" w:hAnsi="Segoe UI" w:cs="Segoe UI"/>
                  <w:color w:val="000000"/>
                </w:rPr>
                <w:t>1</w:t>
              </w:r>
            </w:ins>
            <w:ins w:id="2376" w:author="柠栀" w:date="2025-05-07T10:48:55Z">
              <w:r>
                <w:rPr>
                  <w:rFonts w:hint="eastAsia" w:ascii="Segoe UI" w:hAnsi="Segoe UI" w:cs="Segoe UI"/>
                  <w:color w:val="000000"/>
                </w:rPr>
                <w:t>3</w:t>
              </w:r>
            </w:ins>
          </w:p>
        </w:tc>
        <w:tc>
          <w:tcPr>
            <w:tcW w:w="2017" w:type="dxa"/>
            <w:vAlign w:val="center"/>
          </w:tcPr>
          <w:p w14:paraId="7770A449">
            <w:pPr>
              <w:rPr>
                <w:ins w:id="2377" w:author="柠栀" w:date="2025-05-07T10:48:55Z"/>
                <w:rFonts w:hint="eastAsia"/>
              </w:rPr>
            </w:pPr>
            <w:ins w:id="2378" w:author="柠栀" w:date="2025-05-07T10:48:55Z">
              <w:r>
                <w:rPr>
                  <w:rFonts w:ascii="Segoe UI" w:hAnsi="Segoe UI" w:cs="Segoe UI"/>
                  <w:color w:val="000000"/>
                </w:rPr>
                <w:t>total_comments</w:t>
              </w:r>
            </w:ins>
          </w:p>
        </w:tc>
        <w:tc>
          <w:tcPr>
            <w:tcW w:w="1290" w:type="dxa"/>
            <w:vAlign w:val="center"/>
          </w:tcPr>
          <w:p w14:paraId="375B7058">
            <w:pPr>
              <w:rPr>
                <w:ins w:id="2379" w:author="柠栀" w:date="2025-05-07T10:48:55Z"/>
                <w:rFonts w:hint="eastAsia"/>
              </w:rPr>
            </w:pPr>
            <w:ins w:id="2380" w:author="柠栀" w:date="2025-05-07T10:48:55Z">
              <w:r>
                <w:rPr>
                  <w:rFonts w:ascii="Segoe UI" w:hAnsi="Segoe UI" w:cs="Segoe UI"/>
                  <w:color w:val="000000"/>
                </w:rPr>
                <w:t>INT</w:t>
              </w:r>
            </w:ins>
          </w:p>
        </w:tc>
        <w:tc>
          <w:tcPr>
            <w:tcW w:w="605" w:type="dxa"/>
            <w:vAlign w:val="center"/>
          </w:tcPr>
          <w:p w14:paraId="49F1A221">
            <w:pPr>
              <w:rPr>
                <w:ins w:id="2381" w:author="柠栀" w:date="2025-05-07T10:48:55Z"/>
                <w:rFonts w:hint="eastAsia"/>
              </w:rPr>
            </w:pPr>
            <w:ins w:id="2382" w:author="柠栀" w:date="2025-05-07T10:48:55Z">
              <w:r>
                <w:rPr>
                  <w:rFonts w:ascii="Segoe UI" w:hAnsi="Segoe UI" w:cs="Segoe UI"/>
                  <w:color w:val="000000"/>
                </w:rPr>
                <w:t>11</w:t>
              </w:r>
            </w:ins>
          </w:p>
        </w:tc>
        <w:tc>
          <w:tcPr>
            <w:tcW w:w="457" w:type="dxa"/>
            <w:vAlign w:val="center"/>
          </w:tcPr>
          <w:p w14:paraId="55E5B4BD">
            <w:pPr>
              <w:rPr>
                <w:ins w:id="2383" w:author="柠栀" w:date="2025-05-07T10:48:55Z"/>
                <w:rFonts w:hint="eastAsia"/>
              </w:rPr>
            </w:pPr>
            <w:ins w:id="2384" w:author="柠栀" w:date="2025-05-07T10:48:55Z">
              <w:r>
                <w:rPr>
                  <w:rFonts w:ascii="Segoe UI" w:hAnsi="Segoe UI" w:cs="Segoe UI"/>
                  <w:color w:val="000000"/>
                </w:rPr>
                <w:t>否</w:t>
              </w:r>
            </w:ins>
          </w:p>
        </w:tc>
        <w:tc>
          <w:tcPr>
            <w:tcW w:w="787" w:type="dxa"/>
            <w:vAlign w:val="center"/>
          </w:tcPr>
          <w:p w14:paraId="68538DF3">
            <w:pPr>
              <w:rPr>
                <w:ins w:id="2385" w:author="柠栀" w:date="2025-05-07T10:48:55Z"/>
                <w:rFonts w:hint="eastAsia"/>
              </w:rPr>
            </w:pPr>
            <w:ins w:id="2386" w:author="柠栀" w:date="2025-05-07T10:48:55Z">
              <w:r>
                <w:rPr>
                  <w:rFonts w:ascii="Segoe UI" w:hAnsi="Segoe UI" w:cs="Segoe UI"/>
                  <w:color w:val="000000"/>
                </w:rPr>
                <w:t>总评论数</w:t>
              </w:r>
            </w:ins>
          </w:p>
        </w:tc>
        <w:tc>
          <w:tcPr>
            <w:tcW w:w="4271" w:type="dxa"/>
            <w:vAlign w:val="center"/>
          </w:tcPr>
          <w:p w14:paraId="68799491">
            <w:pPr>
              <w:rPr>
                <w:ins w:id="2387" w:author="柠栀" w:date="2025-05-07T10:48:55Z"/>
                <w:rFonts w:hint="eastAsia"/>
              </w:rPr>
            </w:pPr>
            <w:ins w:id="2388" w:author="柠栀" w:date="2025-05-07T10:48:55Z">
              <w:r>
                <w:rPr>
                  <w:rFonts w:ascii="Segoe UI" w:hAnsi="Segoe UI" w:cs="Segoe UI"/>
                  <w:color w:val="000000"/>
                </w:rPr>
                <w:t>默认 0，管理员回复用户评论后 + 1，显示 “评论总数：8”</w:t>
              </w:r>
            </w:ins>
            <w:ins w:id="2389" w:author="柠栀" w:date="2025-05-07T10:48:55Z">
              <w:r>
                <w:rPr>
                  <w:rFonts w:hint="eastAsia"/>
                </w:rPr>
                <w:t xml:space="preserve"> </w:t>
              </w:r>
            </w:ins>
          </w:p>
        </w:tc>
      </w:tr>
      <w:tr w14:paraId="2D8492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2390" w:author="柠栀" w:date="2025-05-07T10:48:55Z"/>
        </w:trPr>
        <w:tc>
          <w:tcPr>
            <w:tcW w:w="475" w:type="dxa"/>
            <w:vAlign w:val="center"/>
          </w:tcPr>
          <w:p w14:paraId="6CD0F0C7">
            <w:pPr>
              <w:rPr>
                <w:ins w:id="2391" w:author="柠栀" w:date="2025-05-07T10:48:55Z"/>
                <w:rFonts w:hint="eastAsia"/>
              </w:rPr>
            </w:pPr>
            <w:ins w:id="2392" w:author="柠栀" w:date="2025-05-07T10:48:55Z">
              <w:r>
                <w:rPr>
                  <w:rFonts w:ascii="Segoe UI" w:hAnsi="Segoe UI" w:cs="Segoe UI"/>
                  <w:color w:val="000000"/>
                </w:rPr>
                <w:t>1</w:t>
              </w:r>
            </w:ins>
            <w:ins w:id="2393" w:author="柠栀" w:date="2025-05-07T10:48:55Z">
              <w:r>
                <w:rPr>
                  <w:rFonts w:hint="eastAsia" w:ascii="Segoe UI" w:hAnsi="Segoe UI" w:cs="Segoe UI"/>
                  <w:color w:val="000000"/>
                </w:rPr>
                <w:t>4</w:t>
              </w:r>
            </w:ins>
          </w:p>
        </w:tc>
        <w:tc>
          <w:tcPr>
            <w:tcW w:w="2017" w:type="dxa"/>
            <w:vAlign w:val="center"/>
          </w:tcPr>
          <w:p w14:paraId="26B1F35D">
            <w:pPr>
              <w:rPr>
                <w:ins w:id="2394" w:author="柠栀" w:date="2025-05-07T10:48:55Z"/>
                <w:rFonts w:hint="eastAsia"/>
              </w:rPr>
            </w:pPr>
            <w:ins w:id="2395" w:author="柠栀" w:date="2025-05-07T10:48:55Z">
              <w:r>
                <w:rPr>
                  <w:rFonts w:ascii="Segoe UI" w:hAnsi="Segoe UI" w:cs="Segoe UI"/>
                  <w:color w:val="000000"/>
                </w:rPr>
                <w:t>total_collects</w:t>
              </w:r>
            </w:ins>
          </w:p>
        </w:tc>
        <w:tc>
          <w:tcPr>
            <w:tcW w:w="1290" w:type="dxa"/>
            <w:vAlign w:val="center"/>
          </w:tcPr>
          <w:p w14:paraId="13D1EE03">
            <w:pPr>
              <w:rPr>
                <w:ins w:id="2396" w:author="柠栀" w:date="2025-05-07T10:48:55Z"/>
                <w:rFonts w:hint="eastAsia"/>
              </w:rPr>
            </w:pPr>
            <w:ins w:id="2397" w:author="柠栀" w:date="2025-05-07T10:48:55Z">
              <w:r>
                <w:rPr>
                  <w:rFonts w:ascii="Segoe UI" w:hAnsi="Segoe UI" w:cs="Segoe UI"/>
                  <w:color w:val="000000"/>
                </w:rPr>
                <w:t>INT</w:t>
              </w:r>
            </w:ins>
          </w:p>
        </w:tc>
        <w:tc>
          <w:tcPr>
            <w:tcW w:w="605" w:type="dxa"/>
            <w:vAlign w:val="center"/>
          </w:tcPr>
          <w:p w14:paraId="77A4978B">
            <w:pPr>
              <w:rPr>
                <w:ins w:id="2398" w:author="柠栀" w:date="2025-05-07T10:48:55Z"/>
                <w:rFonts w:hint="eastAsia"/>
              </w:rPr>
            </w:pPr>
            <w:ins w:id="2399" w:author="柠栀" w:date="2025-05-07T10:48:55Z">
              <w:r>
                <w:rPr>
                  <w:rFonts w:ascii="Segoe UI" w:hAnsi="Segoe UI" w:cs="Segoe UI"/>
                  <w:color w:val="000000"/>
                </w:rPr>
                <w:t>11</w:t>
              </w:r>
            </w:ins>
          </w:p>
        </w:tc>
        <w:tc>
          <w:tcPr>
            <w:tcW w:w="457" w:type="dxa"/>
            <w:vAlign w:val="center"/>
          </w:tcPr>
          <w:p w14:paraId="0056A104">
            <w:pPr>
              <w:rPr>
                <w:ins w:id="2400" w:author="柠栀" w:date="2025-05-07T10:48:55Z"/>
                <w:rFonts w:hint="eastAsia"/>
              </w:rPr>
            </w:pPr>
            <w:ins w:id="2401" w:author="柠栀" w:date="2025-05-07T10:48:55Z">
              <w:r>
                <w:rPr>
                  <w:rFonts w:ascii="Segoe UI" w:hAnsi="Segoe UI" w:cs="Segoe UI"/>
                  <w:color w:val="000000"/>
                </w:rPr>
                <w:t>否</w:t>
              </w:r>
            </w:ins>
          </w:p>
        </w:tc>
        <w:tc>
          <w:tcPr>
            <w:tcW w:w="787" w:type="dxa"/>
            <w:vAlign w:val="center"/>
          </w:tcPr>
          <w:p w14:paraId="166BD120">
            <w:pPr>
              <w:rPr>
                <w:ins w:id="2402" w:author="柠栀" w:date="2025-05-07T10:48:55Z"/>
                <w:rFonts w:hint="eastAsia"/>
              </w:rPr>
            </w:pPr>
            <w:ins w:id="2403" w:author="柠栀" w:date="2025-05-07T10:48:55Z">
              <w:r>
                <w:rPr>
                  <w:rFonts w:ascii="Segoe UI" w:hAnsi="Segoe UI" w:cs="Segoe UI"/>
                  <w:color w:val="000000"/>
                </w:rPr>
                <w:t>总收藏数</w:t>
              </w:r>
            </w:ins>
          </w:p>
        </w:tc>
        <w:tc>
          <w:tcPr>
            <w:tcW w:w="4271" w:type="dxa"/>
            <w:vAlign w:val="center"/>
          </w:tcPr>
          <w:p w14:paraId="414274B8">
            <w:pPr>
              <w:rPr>
                <w:ins w:id="2404" w:author="柠栀" w:date="2025-05-07T10:48:55Z"/>
                <w:rFonts w:hint="eastAsia"/>
              </w:rPr>
            </w:pPr>
            <w:ins w:id="2405" w:author="柠栀" w:date="2025-05-07T10:48:55Z">
              <w:r>
                <w:rPr>
                  <w:rFonts w:ascii="Segoe UI" w:hAnsi="Segoe UI" w:cs="Segoe UI"/>
                  <w:color w:val="000000"/>
                </w:rPr>
                <w:t>默认 0，收藏重要政策文件后 + 1，显示 “收藏总数：5”</w:t>
              </w:r>
            </w:ins>
            <w:ins w:id="2406" w:author="柠栀" w:date="2025-05-07T10:48:55Z">
              <w:r>
                <w:rPr>
                  <w:rFonts w:hint="eastAsia"/>
                </w:rPr>
                <w:t xml:space="preserve"> </w:t>
              </w:r>
            </w:ins>
          </w:p>
        </w:tc>
      </w:tr>
      <w:tr w14:paraId="0461D7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2407" w:author="柠栀" w:date="2025-05-07T10:48:55Z"/>
        </w:trPr>
        <w:tc>
          <w:tcPr>
            <w:tcW w:w="475" w:type="dxa"/>
            <w:vAlign w:val="center"/>
          </w:tcPr>
          <w:p w14:paraId="412D4787">
            <w:pPr>
              <w:rPr>
                <w:ins w:id="2408" w:author="柠栀" w:date="2025-05-07T10:48:55Z"/>
                <w:rFonts w:ascii="Segoe UI" w:hAnsi="Segoe UI" w:cs="Segoe UI"/>
                <w:color w:val="000000"/>
              </w:rPr>
            </w:pPr>
            <w:ins w:id="2409" w:author="柠栀" w:date="2025-05-07T10:48:55Z">
              <w:r>
                <w:rPr>
                  <w:rFonts w:ascii="Segoe UI" w:hAnsi="Segoe UI" w:cs="Segoe UI"/>
                  <w:color w:val="000000"/>
                </w:rPr>
                <w:t>1</w:t>
              </w:r>
            </w:ins>
            <w:ins w:id="2410" w:author="柠栀" w:date="2025-05-07T10:48:55Z">
              <w:r>
                <w:rPr>
                  <w:rFonts w:hint="eastAsia" w:ascii="Segoe UI" w:hAnsi="Segoe UI" w:cs="Segoe UI"/>
                  <w:color w:val="000000"/>
                </w:rPr>
                <w:t>5</w:t>
              </w:r>
            </w:ins>
          </w:p>
        </w:tc>
        <w:tc>
          <w:tcPr>
            <w:tcW w:w="2017" w:type="dxa"/>
            <w:vAlign w:val="center"/>
          </w:tcPr>
          <w:p w14:paraId="011DE2A9">
            <w:pPr>
              <w:rPr>
                <w:ins w:id="2411" w:author="柠栀" w:date="2025-05-07T10:48:55Z"/>
                <w:rFonts w:ascii="Segoe UI" w:hAnsi="Segoe UI" w:cs="Segoe UI"/>
                <w:color w:val="000000"/>
              </w:rPr>
            </w:pPr>
            <w:ins w:id="2412" w:author="柠栀" w:date="2025-05-07T10:48:55Z">
              <w:r>
                <w:rPr>
                  <w:rFonts w:ascii="Segoe UI" w:hAnsi="Segoe UI" w:cs="Segoe UI"/>
                  <w:color w:val="000000"/>
                </w:rPr>
                <w:t>handle_id</w:t>
              </w:r>
            </w:ins>
          </w:p>
        </w:tc>
        <w:tc>
          <w:tcPr>
            <w:tcW w:w="1290" w:type="dxa"/>
            <w:vAlign w:val="center"/>
          </w:tcPr>
          <w:p w14:paraId="728D1973">
            <w:pPr>
              <w:rPr>
                <w:ins w:id="2413" w:author="柠栀" w:date="2025-05-07T10:48:55Z"/>
                <w:rFonts w:ascii="Segoe UI" w:hAnsi="Segoe UI" w:cs="Segoe UI"/>
                <w:color w:val="000000"/>
              </w:rPr>
            </w:pPr>
            <w:ins w:id="2414" w:author="柠栀" w:date="2025-05-07T10:48:55Z">
              <w:r>
                <w:rPr>
                  <w:rFonts w:ascii="Segoe UI" w:hAnsi="Segoe UI" w:cs="Segoe UI"/>
                  <w:color w:val="000000"/>
                </w:rPr>
                <w:t>VARCHAR</w:t>
              </w:r>
            </w:ins>
          </w:p>
        </w:tc>
        <w:tc>
          <w:tcPr>
            <w:tcW w:w="605" w:type="dxa"/>
            <w:vAlign w:val="center"/>
          </w:tcPr>
          <w:p w14:paraId="2A16497D">
            <w:pPr>
              <w:rPr>
                <w:ins w:id="2415" w:author="柠栀" w:date="2025-05-07T10:48:55Z"/>
                <w:rFonts w:ascii="Segoe UI" w:hAnsi="Segoe UI" w:cs="Segoe UI"/>
                <w:color w:val="000000"/>
              </w:rPr>
            </w:pPr>
            <w:ins w:id="2416" w:author="柠栀" w:date="2025-05-07T10:48:55Z">
              <w:r>
                <w:rPr>
                  <w:rFonts w:ascii="Segoe UI" w:hAnsi="Segoe UI" w:cs="Segoe UI"/>
                  <w:color w:val="000000"/>
                </w:rPr>
                <w:t>32</w:t>
              </w:r>
            </w:ins>
          </w:p>
        </w:tc>
        <w:tc>
          <w:tcPr>
            <w:tcW w:w="457" w:type="dxa"/>
            <w:vAlign w:val="center"/>
          </w:tcPr>
          <w:p w14:paraId="340E1767">
            <w:pPr>
              <w:rPr>
                <w:ins w:id="2417" w:author="柠栀" w:date="2025-05-07T10:48:55Z"/>
                <w:rFonts w:ascii="Segoe UI" w:hAnsi="Segoe UI" w:cs="Segoe UI"/>
                <w:color w:val="000000"/>
              </w:rPr>
            </w:pPr>
            <w:ins w:id="2418" w:author="柠栀" w:date="2025-05-07T10:48:55Z">
              <w:r>
                <w:rPr>
                  <w:rFonts w:ascii="Segoe UI" w:hAnsi="Segoe UI" w:cs="Segoe UI"/>
                  <w:color w:val="000000"/>
                </w:rPr>
                <w:t>否</w:t>
              </w:r>
            </w:ins>
          </w:p>
        </w:tc>
        <w:tc>
          <w:tcPr>
            <w:tcW w:w="787" w:type="dxa"/>
            <w:vAlign w:val="center"/>
          </w:tcPr>
          <w:p w14:paraId="1BA49FD7">
            <w:pPr>
              <w:rPr>
                <w:ins w:id="2419" w:author="柠栀" w:date="2025-05-07T10:48:55Z"/>
                <w:rFonts w:ascii="Segoe UI" w:hAnsi="Segoe UI" w:cs="Segoe UI"/>
                <w:color w:val="000000"/>
              </w:rPr>
            </w:pPr>
            <w:ins w:id="2420" w:author="柠栀" w:date="2025-05-07T10:48:55Z">
              <w:r>
                <w:rPr>
                  <w:rFonts w:ascii="Segoe UI" w:hAnsi="Segoe UI" w:cs="Segoe UI"/>
                  <w:color w:val="000000"/>
                </w:rPr>
                <w:t>处理</w:t>
              </w:r>
            </w:ins>
            <w:ins w:id="2421" w:author="柠栀" w:date="2025-05-07T10:48:55Z">
              <w:r>
                <w:rPr>
                  <w:rFonts w:hint="eastAsia" w:ascii="Segoe UI" w:hAnsi="Segoe UI" w:cs="Segoe UI"/>
                  <w:color w:val="000000"/>
                </w:rPr>
                <w:t>反馈</w:t>
              </w:r>
            </w:ins>
            <w:ins w:id="2422" w:author="柠栀" w:date="2025-05-07T10:48:55Z">
              <w:r>
                <w:rPr>
                  <w:rFonts w:ascii="Segoe UI" w:hAnsi="Segoe UI" w:cs="Segoe UI"/>
                  <w:color w:val="000000"/>
                </w:rPr>
                <w:t>记录唯一标识</w:t>
              </w:r>
            </w:ins>
          </w:p>
        </w:tc>
        <w:tc>
          <w:tcPr>
            <w:tcW w:w="4271" w:type="dxa"/>
            <w:vAlign w:val="center"/>
          </w:tcPr>
          <w:p w14:paraId="1594B148">
            <w:pPr>
              <w:rPr>
                <w:ins w:id="2423" w:author="柠栀" w:date="2025-05-07T10:48:55Z"/>
                <w:rFonts w:ascii="Segoe UI" w:hAnsi="Segoe UI" w:cs="Segoe UI"/>
                <w:color w:val="000000"/>
              </w:rPr>
            </w:pPr>
            <w:ins w:id="2424" w:author="柠栀" w:date="2025-05-07T10:48:55Z">
              <w:r>
                <w:rPr>
                  <w:rFonts w:ascii="Segoe UI" w:hAnsi="Segoe UI" w:cs="Segoe UI"/>
                  <w:color w:val="000000"/>
                </w:rPr>
                <w:t>UUID 生成</w:t>
              </w:r>
            </w:ins>
          </w:p>
        </w:tc>
      </w:tr>
      <w:tr w14:paraId="47C3AA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2425" w:author="柠栀" w:date="2025-05-07T10:48:55Z"/>
        </w:trPr>
        <w:tc>
          <w:tcPr>
            <w:tcW w:w="475" w:type="dxa"/>
            <w:vAlign w:val="center"/>
          </w:tcPr>
          <w:p w14:paraId="7FC3F41E">
            <w:pPr>
              <w:rPr>
                <w:ins w:id="2426" w:author="柠栀" w:date="2025-05-07T10:48:55Z"/>
                <w:rFonts w:ascii="Segoe UI" w:hAnsi="Segoe UI" w:cs="Segoe UI"/>
                <w:color w:val="000000"/>
              </w:rPr>
            </w:pPr>
            <w:ins w:id="2427" w:author="柠栀" w:date="2025-05-07T10:48:55Z">
              <w:r>
                <w:rPr>
                  <w:rFonts w:ascii="Segoe UI" w:hAnsi="Segoe UI" w:cs="Segoe UI"/>
                  <w:color w:val="000000"/>
                </w:rPr>
                <w:t>1</w:t>
              </w:r>
            </w:ins>
            <w:ins w:id="2428" w:author="柠栀" w:date="2025-05-07T10:48:55Z">
              <w:r>
                <w:rPr>
                  <w:rFonts w:hint="eastAsia" w:ascii="Segoe UI" w:hAnsi="Segoe UI" w:cs="Segoe UI"/>
                  <w:color w:val="000000"/>
                </w:rPr>
                <w:t>6</w:t>
              </w:r>
            </w:ins>
          </w:p>
        </w:tc>
        <w:tc>
          <w:tcPr>
            <w:tcW w:w="2017" w:type="dxa"/>
            <w:vAlign w:val="center"/>
          </w:tcPr>
          <w:p w14:paraId="1B790CA0">
            <w:pPr>
              <w:rPr>
                <w:ins w:id="2429" w:author="柠栀" w:date="2025-05-07T10:48:55Z"/>
                <w:rFonts w:ascii="Segoe UI" w:hAnsi="Segoe UI" w:cs="Segoe UI"/>
                <w:color w:val="000000"/>
              </w:rPr>
            </w:pPr>
            <w:ins w:id="2430" w:author="柠栀" w:date="2025-05-07T10:48:55Z">
              <w:r>
                <w:rPr>
                  <w:rFonts w:ascii="Segoe UI" w:hAnsi="Segoe UI" w:cs="Segoe UI"/>
                  <w:color w:val="000000"/>
                </w:rPr>
                <w:t>review_id</w:t>
              </w:r>
            </w:ins>
          </w:p>
        </w:tc>
        <w:tc>
          <w:tcPr>
            <w:tcW w:w="1290" w:type="dxa"/>
            <w:vAlign w:val="center"/>
          </w:tcPr>
          <w:p w14:paraId="0DE614FE">
            <w:pPr>
              <w:rPr>
                <w:ins w:id="2431" w:author="柠栀" w:date="2025-05-07T10:48:55Z"/>
                <w:rFonts w:ascii="Segoe UI" w:hAnsi="Segoe UI" w:cs="Segoe UI"/>
                <w:color w:val="000000"/>
              </w:rPr>
            </w:pPr>
            <w:ins w:id="2432" w:author="柠栀" w:date="2025-05-07T10:48:55Z">
              <w:r>
                <w:rPr>
                  <w:rFonts w:ascii="Segoe UI" w:hAnsi="Segoe UI" w:cs="Segoe UI"/>
                  <w:color w:val="000000"/>
                </w:rPr>
                <w:t>VARCHAR</w:t>
              </w:r>
            </w:ins>
          </w:p>
        </w:tc>
        <w:tc>
          <w:tcPr>
            <w:tcW w:w="605" w:type="dxa"/>
            <w:vAlign w:val="center"/>
          </w:tcPr>
          <w:p w14:paraId="4EC016F6">
            <w:pPr>
              <w:rPr>
                <w:ins w:id="2433" w:author="柠栀" w:date="2025-05-07T10:48:55Z"/>
                <w:rFonts w:ascii="Segoe UI" w:hAnsi="Segoe UI" w:cs="Segoe UI"/>
                <w:color w:val="000000"/>
              </w:rPr>
            </w:pPr>
            <w:ins w:id="2434" w:author="柠栀" w:date="2025-05-07T10:48:55Z">
              <w:r>
                <w:rPr>
                  <w:rFonts w:ascii="Segoe UI" w:hAnsi="Segoe UI" w:cs="Segoe UI"/>
                  <w:color w:val="000000"/>
                </w:rPr>
                <w:t>32</w:t>
              </w:r>
            </w:ins>
          </w:p>
        </w:tc>
        <w:tc>
          <w:tcPr>
            <w:tcW w:w="457" w:type="dxa"/>
            <w:vAlign w:val="center"/>
          </w:tcPr>
          <w:p w14:paraId="3A3DA82B">
            <w:pPr>
              <w:rPr>
                <w:ins w:id="2435" w:author="柠栀" w:date="2025-05-07T10:48:55Z"/>
                <w:rFonts w:ascii="Segoe UI" w:hAnsi="Segoe UI" w:cs="Segoe UI"/>
                <w:color w:val="000000"/>
              </w:rPr>
            </w:pPr>
            <w:ins w:id="2436" w:author="柠栀" w:date="2025-05-07T10:48:55Z">
              <w:r>
                <w:rPr>
                  <w:rFonts w:ascii="Segoe UI" w:hAnsi="Segoe UI" w:cs="Segoe UI"/>
                  <w:color w:val="000000"/>
                </w:rPr>
                <w:t>否</w:t>
              </w:r>
            </w:ins>
          </w:p>
        </w:tc>
        <w:tc>
          <w:tcPr>
            <w:tcW w:w="787" w:type="dxa"/>
            <w:vAlign w:val="center"/>
          </w:tcPr>
          <w:p w14:paraId="6A695A6D">
            <w:pPr>
              <w:rPr>
                <w:ins w:id="2437" w:author="柠栀" w:date="2025-05-07T10:48:55Z"/>
                <w:rFonts w:ascii="Segoe UI" w:hAnsi="Segoe UI" w:cs="Segoe UI"/>
                <w:color w:val="000000"/>
              </w:rPr>
            </w:pPr>
            <w:ins w:id="2438" w:author="柠栀" w:date="2025-05-07T10:48:55Z">
              <w:r>
                <w:rPr>
                  <w:rFonts w:ascii="Segoe UI" w:hAnsi="Segoe UI" w:cs="Segoe UI"/>
                  <w:color w:val="000000"/>
                </w:rPr>
                <w:t>审核记录唯一标识</w:t>
              </w:r>
            </w:ins>
          </w:p>
        </w:tc>
        <w:tc>
          <w:tcPr>
            <w:tcW w:w="4271" w:type="dxa"/>
            <w:vAlign w:val="center"/>
          </w:tcPr>
          <w:p w14:paraId="66BEFB82">
            <w:pPr>
              <w:rPr>
                <w:ins w:id="2439" w:author="柠栀" w:date="2025-05-07T10:48:55Z"/>
                <w:rFonts w:ascii="Segoe UI" w:hAnsi="Segoe UI" w:cs="Segoe UI"/>
                <w:color w:val="000000"/>
              </w:rPr>
            </w:pPr>
            <w:ins w:id="2440" w:author="柠栀" w:date="2025-05-07T10:48:55Z">
              <w:r>
                <w:rPr>
                  <w:rFonts w:ascii="Segoe UI" w:hAnsi="Segoe UI" w:cs="Segoe UI"/>
                  <w:color w:val="000000"/>
                </w:rPr>
                <w:t>UUID 生成，如</w:t>
              </w:r>
            </w:ins>
            <w:ins w:id="2441" w:author="柠栀" w:date="2025-05-07T10:48:55Z">
              <w:r>
                <w:rPr>
                  <w:rStyle w:val="16"/>
                  <w:rFonts w:ascii="Consolas" w:hAnsi="Consolas"/>
                  <w:color w:val="000000"/>
                  <w:sz w:val="21"/>
                  <w:szCs w:val="21"/>
                </w:rPr>
                <w:t>REVIEW_20240507_NOTE_001</w:t>
              </w:r>
            </w:ins>
          </w:p>
        </w:tc>
      </w:tr>
      <w:tr w14:paraId="5F1174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2442" w:author="柠栀" w:date="2025-05-07T10:48:55Z"/>
        </w:trPr>
        <w:tc>
          <w:tcPr>
            <w:tcW w:w="475" w:type="dxa"/>
            <w:vAlign w:val="center"/>
          </w:tcPr>
          <w:p w14:paraId="42064CC4">
            <w:pPr>
              <w:rPr>
                <w:ins w:id="2443" w:author="柠栀" w:date="2025-05-07T10:48:55Z"/>
                <w:rFonts w:ascii="Segoe UI" w:hAnsi="Segoe UI" w:cs="Segoe UI"/>
                <w:color w:val="000000"/>
              </w:rPr>
            </w:pPr>
            <w:ins w:id="2444" w:author="柠栀" w:date="2025-05-07T10:48:55Z">
              <w:r>
                <w:rPr>
                  <w:rFonts w:hint="eastAsia" w:ascii="Segoe UI" w:hAnsi="Segoe UI" w:cs="Segoe UI"/>
                  <w:color w:val="000000"/>
                </w:rPr>
                <w:t>17</w:t>
              </w:r>
            </w:ins>
          </w:p>
        </w:tc>
        <w:tc>
          <w:tcPr>
            <w:tcW w:w="2017" w:type="dxa"/>
            <w:vAlign w:val="center"/>
          </w:tcPr>
          <w:p w14:paraId="06BBCF0D">
            <w:pPr>
              <w:rPr>
                <w:ins w:id="2445" w:author="柠栀" w:date="2025-05-07T10:48:55Z"/>
                <w:rFonts w:ascii="Segoe UI" w:hAnsi="Segoe UI" w:cs="Segoe UI"/>
                <w:color w:val="000000"/>
              </w:rPr>
            </w:pPr>
            <w:ins w:id="2446" w:author="柠栀" w:date="2025-05-07T10:48:55Z">
              <w:r>
                <w:rPr>
                  <w:rFonts w:ascii="Segoe UI" w:hAnsi="Segoe UI" w:cs="Segoe UI"/>
                  <w:color w:val="000000"/>
                </w:rPr>
                <w:t>content_id</w:t>
              </w:r>
            </w:ins>
          </w:p>
        </w:tc>
        <w:tc>
          <w:tcPr>
            <w:tcW w:w="1290" w:type="dxa"/>
            <w:vAlign w:val="center"/>
          </w:tcPr>
          <w:p w14:paraId="6E02E303">
            <w:pPr>
              <w:rPr>
                <w:ins w:id="2447" w:author="柠栀" w:date="2025-05-07T10:48:55Z"/>
                <w:rFonts w:ascii="Segoe UI" w:hAnsi="Segoe UI" w:cs="Segoe UI"/>
                <w:color w:val="000000"/>
              </w:rPr>
            </w:pPr>
            <w:ins w:id="2448" w:author="柠栀" w:date="2025-05-07T10:48:55Z">
              <w:r>
                <w:rPr>
                  <w:rFonts w:ascii="Segoe UI" w:hAnsi="Segoe UI" w:cs="Segoe UI"/>
                  <w:color w:val="000000"/>
                </w:rPr>
                <w:t>VARCHAR</w:t>
              </w:r>
            </w:ins>
          </w:p>
        </w:tc>
        <w:tc>
          <w:tcPr>
            <w:tcW w:w="605" w:type="dxa"/>
            <w:vAlign w:val="center"/>
          </w:tcPr>
          <w:p w14:paraId="7FCBDA41">
            <w:pPr>
              <w:rPr>
                <w:ins w:id="2449" w:author="柠栀" w:date="2025-05-07T10:48:55Z"/>
                <w:rFonts w:ascii="Segoe UI" w:hAnsi="Segoe UI" w:cs="Segoe UI"/>
                <w:color w:val="000000"/>
              </w:rPr>
            </w:pPr>
            <w:ins w:id="2450" w:author="柠栀" w:date="2025-05-07T10:48:55Z">
              <w:r>
                <w:rPr>
                  <w:rFonts w:ascii="Segoe UI" w:hAnsi="Segoe UI" w:cs="Segoe UI"/>
                  <w:color w:val="000000"/>
                </w:rPr>
                <w:t>32</w:t>
              </w:r>
            </w:ins>
          </w:p>
        </w:tc>
        <w:tc>
          <w:tcPr>
            <w:tcW w:w="457" w:type="dxa"/>
            <w:vAlign w:val="center"/>
          </w:tcPr>
          <w:p w14:paraId="4A80ECAB">
            <w:pPr>
              <w:rPr>
                <w:ins w:id="2451" w:author="柠栀" w:date="2025-05-07T10:48:55Z"/>
                <w:rFonts w:ascii="Segoe UI" w:hAnsi="Segoe UI" w:cs="Segoe UI"/>
                <w:color w:val="000000"/>
              </w:rPr>
            </w:pPr>
            <w:ins w:id="2452" w:author="柠栀" w:date="2025-05-07T10:48:55Z">
              <w:r>
                <w:rPr>
                  <w:rFonts w:ascii="Segoe UI" w:hAnsi="Segoe UI" w:cs="Segoe UI"/>
                  <w:color w:val="000000"/>
                </w:rPr>
                <w:t>否</w:t>
              </w:r>
            </w:ins>
          </w:p>
        </w:tc>
        <w:tc>
          <w:tcPr>
            <w:tcW w:w="787" w:type="dxa"/>
            <w:vAlign w:val="center"/>
          </w:tcPr>
          <w:p w14:paraId="4F043C1B">
            <w:pPr>
              <w:rPr>
                <w:ins w:id="2453" w:author="柠栀" w:date="2025-05-07T10:48:55Z"/>
                <w:rFonts w:ascii="Segoe UI" w:hAnsi="Segoe UI" w:cs="Segoe UI"/>
                <w:color w:val="000000"/>
              </w:rPr>
            </w:pPr>
            <w:ins w:id="2454" w:author="柠栀" w:date="2025-05-07T10:48:55Z">
              <w:r>
                <w:rPr>
                  <w:rFonts w:ascii="Segoe UI" w:hAnsi="Segoe UI" w:cs="Segoe UI"/>
                  <w:color w:val="000000"/>
                </w:rPr>
                <w:t xml:space="preserve">审核内容 ID如 </w:t>
              </w:r>
            </w:ins>
            <w:ins w:id="2455" w:author="柠栀" w:date="2025-05-07T10:48:55Z">
              <w:r>
                <w:rPr>
                  <w:rFonts w:hint="eastAsia" w:ascii="Segoe UI" w:hAnsi="Segoe UI" w:cs="Segoe UI"/>
                  <w:color w:val="000000"/>
                </w:rPr>
                <w:t>note</w:t>
              </w:r>
            </w:ins>
            <w:ins w:id="2456" w:author="柠栀" w:date="2025-05-07T10:48:55Z">
              <w:r>
                <w:rPr>
                  <w:rFonts w:ascii="Segoe UI" w:hAnsi="Segoe UI" w:cs="Segoe UI"/>
                  <w:color w:val="000000"/>
                </w:rPr>
                <w:t>_id、comment_id</w:t>
              </w:r>
            </w:ins>
          </w:p>
        </w:tc>
        <w:tc>
          <w:tcPr>
            <w:tcW w:w="4271" w:type="dxa"/>
            <w:vAlign w:val="center"/>
          </w:tcPr>
          <w:p w14:paraId="7082A56F">
            <w:pPr>
              <w:rPr>
                <w:ins w:id="2457" w:author="柠栀" w:date="2025-05-07T10:48:55Z"/>
                <w:rFonts w:ascii="Segoe UI" w:hAnsi="Segoe UI" w:cs="Segoe UI"/>
                <w:color w:val="000000"/>
              </w:rPr>
            </w:pPr>
            <w:ins w:id="2458" w:author="柠栀" w:date="2025-05-07T10:48:55Z">
              <w:r>
                <w:rPr>
                  <w:rFonts w:ascii="Segoe UI" w:hAnsi="Segoe UI" w:cs="Segoe UI"/>
                  <w:color w:val="000000"/>
                </w:rPr>
                <w:t>非空，关联具体内容，外键参照对应表 ID</w:t>
              </w:r>
            </w:ins>
          </w:p>
        </w:tc>
      </w:tr>
    </w:tbl>
    <w:p w14:paraId="7C90B67E">
      <w:pPr>
        <w:widowControl/>
        <w:rPr>
          <w:ins w:id="2459" w:author="柠栀" w:date="2025-05-07T10:48:55Z"/>
          <w:rFonts w:hint="eastAsia"/>
        </w:rPr>
      </w:pPr>
      <w:r>
        <w:drawing>
          <wp:inline distT="0" distB="0" distL="114300" distR="114300">
            <wp:extent cx="5267325" cy="1473200"/>
            <wp:effectExtent l="0" t="0" r="0" b="3175"/>
            <wp:docPr id="1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
                    <pic:cNvPicPr>
                      <a:picLocks noChangeAspect="1"/>
                    </pic:cNvPicPr>
                  </pic:nvPicPr>
                  <pic:blipFill>
                    <a:blip r:embed="rId88"/>
                    <a:stretch>
                      <a:fillRect/>
                    </a:stretch>
                  </pic:blipFill>
                  <pic:spPr>
                    <a:xfrm>
                      <a:off x="0" y="0"/>
                      <a:ext cx="5267325" cy="1473200"/>
                    </a:xfrm>
                    <a:prstGeom prst="rect">
                      <a:avLst/>
                    </a:prstGeom>
                    <a:noFill/>
                    <a:ln>
                      <a:noFill/>
                    </a:ln>
                  </pic:spPr>
                </pic:pic>
              </a:graphicData>
            </a:graphic>
          </wp:inline>
        </w:drawing>
      </w:r>
      <w:ins w:id="2460" w:author="柠栀" w:date="2025-05-07T10:48:55Z">
        <w:r>
          <w:rPr>
            <w:rFonts w:hint="eastAsia"/>
          </w:rPr>
          <w:br w:type="page"/>
        </w:r>
      </w:ins>
    </w:p>
    <w:p w14:paraId="30F7DFEE">
      <w:pPr>
        <w:pStyle w:val="5"/>
        <w:numPr>
          <w:ilvl w:val="-1"/>
          <w:numId w:val="0"/>
        </w:numPr>
        <w:spacing w:before="100" w:after="60"/>
        <w:ind w:left="0" w:firstLine="0"/>
        <w:rPr>
          <w:ins w:id="2462" w:author="柠栀" w:date="2025-05-07T10:48:55Z"/>
          <w:rFonts w:hint="eastAsia" w:eastAsia="宋体" w:asciiTheme="minorHAnsi" w:hAnsiTheme="minorHAnsi" w:cstheme="minorBidi"/>
          <w:b/>
          <w:color w:val="auto"/>
          <w:kern w:val="44"/>
        </w:rPr>
        <w:pPrChange w:id="2461" w:author="柠栀" w:date="2025-05-07T10:53:47Z">
          <w:pPr>
            <w:pStyle w:val="2"/>
            <w:numPr>
              <w:ilvl w:val="0"/>
              <w:numId w:val="20"/>
            </w:numPr>
            <w:spacing w:before="100" w:after="60" w:line="576" w:lineRule="auto"/>
          </w:pPr>
        </w:pPrChange>
      </w:pPr>
      <w:ins w:id="2463" w:author="柠栀" w:date="2025-05-07T10:53:54Z">
        <w:bookmarkStart w:id="145" w:name="_Toc197502468"/>
        <w:r>
          <w:rPr>
            <w:rFonts w:hint="eastAsia" w:eastAsia="宋体" w:cstheme="minorBidi"/>
            <w:b/>
            <w:color w:val="auto"/>
            <w:kern w:val="44"/>
            <w:lang w:val="en-US" w:eastAsia="zh-CN"/>
          </w:rPr>
          <w:t>5</w:t>
        </w:r>
      </w:ins>
      <w:ins w:id="2464" w:author="柠栀" w:date="2025-05-07T10:53:55Z">
        <w:r>
          <w:rPr>
            <w:rFonts w:hint="eastAsia" w:eastAsia="宋体" w:cstheme="minorBidi"/>
            <w:b/>
            <w:color w:val="auto"/>
            <w:kern w:val="44"/>
            <w:lang w:val="en-US" w:eastAsia="zh-CN"/>
          </w:rPr>
          <w:t>.2</w:t>
        </w:r>
      </w:ins>
      <w:ins w:id="2465" w:author="柠栀" w:date="2025-05-07T10:53:56Z">
        <w:r>
          <w:rPr>
            <w:rFonts w:hint="eastAsia" w:eastAsia="宋体" w:cstheme="minorBidi"/>
            <w:b/>
            <w:color w:val="auto"/>
            <w:kern w:val="44"/>
            <w:lang w:val="en-US" w:eastAsia="zh-CN"/>
          </w:rPr>
          <w:t>.</w:t>
        </w:r>
      </w:ins>
      <w:ins w:id="2466" w:author="柠栀" w:date="2025-05-07T10:53:57Z">
        <w:r>
          <w:rPr>
            <w:rFonts w:hint="eastAsia" w:eastAsia="宋体" w:cstheme="minorBidi"/>
            <w:b/>
            <w:color w:val="auto"/>
            <w:kern w:val="44"/>
            <w:lang w:val="en-US" w:eastAsia="zh-CN"/>
          </w:rPr>
          <w:t>2</w:t>
        </w:r>
      </w:ins>
      <w:ins w:id="2467" w:author="柠栀" w:date="2025-05-07T10:48:55Z">
        <w:r>
          <w:rPr>
            <w:rFonts w:hint="eastAsia" w:eastAsia="宋体" w:asciiTheme="minorHAnsi" w:hAnsiTheme="minorHAnsi" w:cstheme="minorBidi"/>
            <w:b/>
            <w:color w:val="auto"/>
            <w:kern w:val="44"/>
          </w:rPr>
          <w:t>论坛相关</w:t>
        </w:r>
        <w:bookmarkEnd w:id="145"/>
      </w:ins>
    </w:p>
    <w:p w14:paraId="45AFEA34">
      <w:pPr>
        <w:pStyle w:val="6"/>
        <w:spacing w:before="60" w:after="60"/>
        <w:rPr>
          <w:ins w:id="2469" w:author="柠栀" w:date="2025-05-07T10:48:55Z"/>
          <w:rFonts w:ascii="Arial" w:hAnsi="Arial" w:eastAsia="宋体" w:cstheme="minorBidi"/>
          <w:b/>
          <w:color w:val="auto"/>
          <w:sz w:val="28"/>
          <w:szCs w:val="24"/>
        </w:rPr>
        <w:pPrChange w:id="2468" w:author="柠栀" w:date="2025-05-07T10:53:03Z">
          <w:pPr>
            <w:pStyle w:val="3"/>
            <w:numPr>
              <w:ilvl w:val="1"/>
              <w:numId w:val="20"/>
            </w:numPr>
            <w:spacing w:before="60" w:after="60" w:line="120" w:lineRule="auto"/>
          </w:pPr>
        </w:pPrChange>
      </w:pPr>
      <w:ins w:id="2470" w:author="柠栀" w:date="2025-05-07T10:54:00Z">
        <w:bookmarkStart w:id="146" w:name="_Toc197502469"/>
        <w:r>
          <w:rPr>
            <w:rFonts w:hint="eastAsia" w:eastAsia="宋体" w:cstheme="minorBidi"/>
            <w:b/>
            <w:color w:val="auto"/>
            <w:sz w:val="28"/>
            <w:szCs w:val="24"/>
            <w:lang w:val="en-US" w:eastAsia="zh-CN"/>
          </w:rPr>
          <w:t>5.</w:t>
        </w:r>
      </w:ins>
      <w:ins w:id="2471" w:author="柠栀" w:date="2025-05-07T10:54:02Z">
        <w:r>
          <w:rPr>
            <w:rFonts w:hint="eastAsia" w:eastAsia="宋体" w:cstheme="minorBidi"/>
            <w:b/>
            <w:color w:val="auto"/>
            <w:sz w:val="28"/>
            <w:szCs w:val="24"/>
            <w:lang w:val="en-US" w:eastAsia="zh-CN"/>
          </w:rPr>
          <w:t>2.2.</w:t>
        </w:r>
      </w:ins>
      <w:ins w:id="2472" w:author="柠栀" w:date="2025-05-07T10:54:03Z">
        <w:r>
          <w:rPr>
            <w:rFonts w:hint="eastAsia" w:eastAsia="宋体" w:cstheme="minorBidi"/>
            <w:b/>
            <w:color w:val="auto"/>
            <w:sz w:val="28"/>
            <w:szCs w:val="24"/>
            <w:lang w:val="en-US" w:eastAsia="zh-CN"/>
          </w:rPr>
          <w:t>1</w:t>
        </w:r>
      </w:ins>
      <w:ins w:id="2473" w:author="柠栀" w:date="2025-05-07T10:48:55Z">
        <w:r>
          <w:rPr>
            <w:rFonts w:hint="eastAsia" w:ascii="Arial" w:hAnsi="Arial" w:eastAsia="宋体" w:cstheme="minorBidi"/>
            <w:b/>
            <w:color w:val="auto"/>
            <w:sz w:val="28"/>
            <w:szCs w:val="24"/>
          </w:rPr>
          <w:t>发布笔记</w:t>
        </w:r>
        <w:bookmarkEnd w:id="146"/>
      </w:ins>
    </w:p>
    <w:tbl>
      <w:tblPr>
        <w:tblStyle w:val="13"/>
        <w:tblW w:w="10566" w:type="dxa"/>
        <w:tblInd w:w="-9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5"/>
        <w:gridCol w:w="1909"/>
        <w:gridCol w:w="1264"/>
        <w:gridCol w:w="475"/>
        <w:gridCol w:w="457"/>
        <w:gridCol w:w="2061"/>
        <w:gridCol w:w="3925"/>
      </w:tblGrid>
      <w:tr w14:paraId="767459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ins w:id="2474" w:author="柠栀" w:date="2025-05-07T10:48:55Z"/>
        </w:trPr>
        <w:tc>
          <w:tcPr>
            <w:tcW w:w="475" w:type="dxa"/>
            <w:vAlign w:val="center"/>
          </w:tcPr>
          <w:p w14:paraId="3AE072D7">
            <w:pPr>
              <w:rPr>
                <w:ins w:id="2475" w:author="柠栀" w:date="2025-05-07T10:48:55Z"/>
                <w:rFonts w:hint="eastAsia"/>
              </w:rPr>
            </w:pPr>
            <w:ins w:id="2476" w:author="柠栀" w:date="2025-05-07T10:48:55Z">
              <w:r>
                <w:rPr>
                  <w:rStyle w:val="15"/>
                  <w:rFonts w:ascii="Segoe UI" w:hAnsi="Segoe UI" w:cs="Segoe UI"/>
                  <w:color w:val="000000"/>
                </w:rPr>
                <w:t>序号</w:t>
              </w:r>
            </w:ins>
          </w:p>
        </w:tc>
        <w:tc>
          <w:tcPr>
            <w:tcW w:w="1909" w:type="dxa"/>
            <w:vAlign w:val="center"/>
          </w:tcPr>
          <w:p w14:paraId="4FA27BDE">
            <w:pPr>
              <w:rPr>
                <w:ins w:id="2477" w:author="柠栀" w:date="2025-05-07T10:48:55Z"/>
                <w:rFonts w:hint="eastAsia"/>
              </w:rPr>
            </w:pPr>
            <w:ins w:id="2478" w:author="柠栀" w:date="2025-05-07T10:48:55Z">
              <w:r>
                <w:rPr>
                  <w:rStyle w:val="15"/>
                  <w:rFonts w:ascii="Segoe UI" w:hAnsi="Segoe UI" w:cs="Segoe UI"/>
                  <w:color w:val="000000"/>
                </w:rPr>
                <w:t>字段名</w:t>
              </w:r>
            </w:ins>
          </w:p>
        </w:tc>
        <w:tc>
          <w:tcPr>
            <w:tcW w:w="1264" w:type="dxa"/>
            <w:vAlign w:val="center"/>
          </w:tcPr>
          <w:p w14:paraId="2776E4B8">
            <w:pPr>
              <w:rPr>
                <w:ins w:id="2479" w:author="柠栀" w:date="2025-05-07T10:48:55Z"/>
                <w:rFonts w:hint="eastAsia"/>
              </w:rPr>
            </w:pPr>
            <w:ins w:id="2480" w:author="柠栀" w:date="2025-05-07T10:48:55Z">
              <w:r>
                <w:rPr>
                  <w:rStyle w:val="15"/>
                  <w:rFonts w:ascii="Segoe UI" w:hAnsi="Segoe UI" w:cs="Segoe UI"/>
                  <w:color w:val="000000"/>
                </w:rPr>
                <w:t>字段类型</w:t>
              </w:r>
            </w:ins>
          </w:p>
        </w:tc>
        <w:tc>
          <w:tcPr>
            <w:tcW w:w="475" w:type="dxa"/>
            <w:vAlign w:val="center"/>
          </w:tcPr>
          <w:p w14:paraId="17311DFE">
            <w:pPr>
              <w:rPr>
                <w:ins w:id="2481" w:author="柠栀" w:date="2025-05-07T10:48:55Z"/>
                <w:rFonts w:hint="eastAsia"/>
              </w:rPr>
            </w:pPr>
            <w:ins w:id="2482" w:author="柠栀" w:date="2025-05-07T10:48:55Z">
              <w:r>
                <w:rPr>
                  <w:rStyle w:val="15"/>
                  <w:rFonts w:ascii="Segoe UI" w:hAnsi="Segoe UI" w:cs="Segoe UI"/>
                  <w:color w:val="000000"/>
                </w:rPr>
                <w:t>宽度</w:t>
              </w:r>
            </w:ins>
          </w:p>
        </w:tc>
        <w:tc>
          <w:tcPr>
            <w:tcW w:w="457" w:type="dxa"/>
            <w:vAlign w:val="center"/>
          </w:tcPr>
          <w:p w14:paraId="52586720">
            <w:pPr>
              <w:rPr>
                <w:ins w:id="2483" w:author="柠栀" w:date="2025-05-07T10:48:55Z"/>
                <w:rFonts w:hint="eastAsia"/>
              </w:rPr>
            </w:pPr>
            <w:ins w:id="2484" w:author="柠栀" w:date="2025-05-07T10:48:55Z">
              <w:r>
                <w:rPr>
                  <w:rStyle w:val="15"/>
                  <w:rFonts w:ascii="Segoe UI" w:hAnsi="Segoe UI" w:cs="Segoe UI"/>
                  <w:color w:val="000000"/>
                </w:rPr>
                <w:t>能否为空</w:t>
              </w:r>
            </w:ins>
          </w:p>
        </w:tc>
        <w:tc>
          <w:tcPr>
            <w:tcW w:w="2061" w:type="dxa"/>
            <w:vAlign w:val="center"/>
          </w:tcPr>
          <w:p w14:paraId="247905E7">
            <w:pPr>
              <w:rPr>
                <w:ins w:id="2485" w:author="柠栀" w:date="2025-05-07T10:48:55Z"/>
                <w:rFonts w:hint="eastAsia"/>
              </w:rPr>
            </w:pPr>
            <w:ins w:id="2486" w:author="柠栀" w:date="2025-05-07T10:48:55Z">
              <w:r>
                <w:rPr>
                  <w:rStyle w:val="15"/>
                  <w:rFonts w:ascii="Segoe UI" w:hAnsi="Segoe UI" w:cs="Segoe UI"/>
                  <w:color w:val="000000"/>
                </w:rPr>
                <w:t>字段描述</w:t>
              </w:r>
            </w:ins>
          </w:p>
        </w:tc>
        <w:tc>
          <w:tcPr>
            <w:tcW w:w="3925" w:type="dxa"/>
            <w:vAlign w:val="center"/>
          </w:tcPr>
          <w:p w14:paraId="390B02BA">
            <w:pPr>
              <w:rPr>
                <w:ins w:id="2487" w:author="柠栀" w:date="2025-05-07T10:48:55Z"/>
                <w:rFonts w:hint="eastAsia"/>
              </w:rPr>
            </w:pPr>
            <w:ins w:id="2488" w:author="柠栀" w:date="2025-05-07T10:48:55Z">
              <w:r>
                <w:rPr>
                  <w:rStyle w:val="15"/>
                  <w:rFonts w:ascii="Segoe UI" w:hAnsi="Segoe UI" w:cs="Segoe UI"/>
                  <w:color w:val="000000"/>
                </w:rPr>
                <w:t>约束规则</w:t>
              </w:r>
            </w:ins>
          </w:p>
        </w:tc>
      </w:tr>
      <w:tr w14:paraId="66196B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2489" w:author="柠栀" w:date="2025-05-07T10:48:55Z"/>
        </w:trPr>
        <w:tc>
          <w:tcPr>
            <w:tcW w:w="475" w:type="dxa"/>
            <w:vAlign w:val="center"/>
          </w:tcPr>
          <w:p w14:paraId="689401D2">
            <w:pPr>
              <w:rPr>
                <w:ins w:id="2490" w:author="柠栀" w:date="2025-05-07T10:48:55Z"/>
                <w:rFonts w:hint="eastAsia"/>
              </w:rPr>
            </w:pPr>
            <w:ins w:id="2491" w:author="柠栀" w:date="2025-05-07T10:48:55Z">
              <w:r>
                <w:rPr>
                  <w:rFonts w:ascii="Segoe UI" w:hAnsi="Segoe UI" w:cs="Segoe UI"/>
                  <w:color w:val="000000"/>
                </w:rPr>
                <w:t>1</w:t>
              </w:r>
            </w:ins>
          </w:p>
        </w:tc>
        <w:tc>
          <w:tcPr>
            <w:tcW w:w="1909" w:type="dxa"/>
            <w:vAlign w:val="center"/>
          </w:tcPr>
          <w:p w14:paraId="1116BD84">
            <w:pPr>
              <w:rPr>
                <w:ins w:id="2492" w:author="柠栀" w:date="2025-05-07T10:48:55Z"/>
                <w:rFonts w:hint="eastAsia"/>
              </w:rPr>
            </w:pPr>
            <w:ins w:id="2493" w:author="柠栀" w:date="2025-05-07T10:48:55Z">
              <w:r>
                <w:rPr>
                  <w:rFonts w:ascii="Segoe UI" w:hAnsi="Segoe UI" w:cs="Segoe UI"/>
                  <w:color w:val="000000"/>
                </w:rPr>
                <w:t>note_id</w:t>
              </w:r>
            </w:ins>
          </w:p>
        </w:tc>
        <w:tc>
          <w:tcPr>
            <w:tcW w:w="1264" w:type="dxa"/>
            <w:vAlign w:val="center"/>
          </w:tcPr>
          <w:p w14:paraId="30713DD5">
            <w:pPr>
              <w:rPr>
                <w:ins w:id="2494" w:author="柠栀" w:date="2025-05-07T10:48:55Z"/>
                <w:rFonts w:hint="eastAsia"/>
              </w:rPr>
            </w:pPr>
            <w:ins w:id="2495" w:author="柠栀" w:date="2025-05-07T10:48:55Z">
              <w:r>
                <w:rPr>
                  <w:rFonts w:ascii="Segoe UI" w:hAnsi="Segoe UI" w:cs="Segoe UI"/>
                  <w:color w:val="000000"/>
                </w:rPr>
                <w:t>VARCHAR</w:t>
              </w:r>
            </w:ins>
          </w:p>
        </w:tc>
        <w:tc>
          <w:tcPr>
            <w:tcW w:w="475" w:type="dxa"/>
            <w:vAlign w:val="center"/>
          </w:tcPr>
          <w:p w14:paraId="035DD5CC">
            <w:pPr>
              <w:rPr>
                <w:ins w:id="2496" w:author="柠栀" w:date="2025-05-07T10:48:55Z"/>
                <w:rFonts w:hint="eastAsia"/>
              </w:rPr>
            </w:pPr>
            <w:ins w:id="2497" w:author="柠栀" w:date="2025-05-07T10:48:55Z">
              <w:r>
                <w:rPr>
                  <w:rFonts w:ascii="Segoe UI" w:hAnsi="Segoe UI" w:cs="Segoe UI"/>
                  <w:color w:val="000000"/>
                </w:rPr>
                <w:t>32</w:t>
              </w:r>
            </w:ins>
          </w:p>
        </w:tc>
        <w:tc>
          <w:tcPr>
            <w:tcW w:w="457" w:type="dxa"/>
            <w:vAlign w:val="center"/>
          </w:tcPr>
          <w:p w14:paraId="41DF962D">
            <w:pPr>
              <w:rPr>
                <w:ins w:id="2498" w:author="柠栀" w:date="2025-05-07T10:48:55Z"/>
                <w:rFonts w:hint="eastAsia"/>
              </w:rPr>
            </w:pPr>
            <w:ins w:id="2499" w:author="柠栀" w:date="2025-05-07T10:48:55Z">
              <w:r>
                <w:rPr>
                  <w:rFonts w:ascii="Segoe UI" w:hAnsi="Segoe UI" w:cs="Segoe UI"/>
                  <w:color w:val="000000"/>
                </w:rPr>
                <w:t>否</w:t>
              </w:r>
            </w:ins>
          </w:p>
        </w:tc>
        <w:tc>
          <w:tcPr>
            <w:tcW w:w="2061" w:type="dxa"/>
            <w:vAlign w:val="center"/>
          </w:tcPr>
          <w:p w14:paraId="3991167D">
            <w:pPr>
              <w:rPr>
                <w:ins w:id="2500" w:author="柠栀" w:date="2025-05-07T10:48:55Z"/>
                <w:rFonts w:hint="eastAsia"/>
              </w:rPr>
            </w:pPr>
            <w:ins w:id="2501" w:author="柠栀" w:date="2025-05-07T10:48:55Z">
              <w:r>
                <w:rPr>
                  <w:rFonts w:hint="eastAsia" w:ascii="Segoe UI" w:hAnsi="Segoe UI" w:cs="Segoe UI"/>
                  <w:color w:val="000000"/>
                </w:rPr>
                <w:t>笔记</w:t>
              </w:r>
            </w:ins>
            <w:ins w:id="2502" w:author="柠栀" w:date="2025-05-07T10:48:55Z">
              <w:r>
                <w:rPr>
                  <w:rFonts w:ascii="Segoe UI" w:hAnsi="Segoe UI" w:cs="Segoe UI"/>
                  <w:color w:val="000000"/>
                </w:rPr>
                <w:t>唯一标识（主键）</w:t>
              </w:r>
            </w:ins>
          </w:p>
        </w:tc>
        <w:tc>
          <w:tcPr>
            <w:tcW w:w="3925" w:type="dxa"/>
            <w:vAlign w:val="center"/>
          </w:tcPr>
          <w:p w14:paraId="5D0A101F">
            <w:pPr>
              <w:rPr>
                <w:ins w:id="2503" w:author="柠栀" w:date="2025-05-07T10:48:55Z"/>
                <w:rFonts w:hint="eastAsia"/>
              </w:rPr>
            </w:pPr>
            <w:ins w:id="2504" w:author="柠栀" w:date="2025-05-07T10:48:55Z">
              <w:r>
                <w:rPr>
                  <w:rFonts w:ascii="Segoe UI" w:hAnsi="Segoe UI" w:cs="Segoe UI"/>
                  <w:color w:val="000000"/>
                </w:rPr>
                <w:t>UUID 生成如</w:t>
              </w:r>
            </w:ins>
            <w:ins w:id="2505" w:author="柠栀" w:date="2025-05-07T10:48:55Z">
              <w:r>
                <w:rPr>
                  <w:rStyle w:val="16"/>
                  <w:rFonts w:ascii="Consolas" w:hAnsi="Consolas"/>
                  <w:color w:val="000000"/>
                  <w:sz w:val="21"/>
                  <w:szCs w:val="21"/>
                </w:rPr>
                <w:t>POST_20240507_ABC123</w:t>
              </w:r>
            </w:ins>
            <w:ins w:id="2506" w:author="柠栀" w:date="2025-05-07T10:48:55Z">
              <w:r>
                <w:rPr>
                  <w:rFonts w:ascii="Segoe UI" w:hAnsi="Segoe UI" w:cs="Segoe UI"/>
                  <w:color w:val="000000"/>
                </w:rPr>
                <w:t>，全局唯一</w:t>
              </w:r>
            </w:ins>
          </w:p>
        </w:tc>
      </w:tr>
      <w:tr w14:paraId="57E903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2507" w:author="柠栀" w:date="2025-05-07T10:48:55Z"/>
        </w:trPr>
        <w:tc>
          <w:tcPr>
            <w:tcW w:w="475" w:type="dxa"/>
            <w:vAlign w:val="center"/>
          </w:tcPr>
          <w:p w14:paraId="7838195C">
            <w:pPr>
              <w:rPr>
                <w:ins w:id="2508" w:author="柠栀" w:date="2025-05-07T10:48:55Z"/>
                <w:rFonts w:hint="eastAsia"/>
              </w:rPr>
            </w:pPr>
            <w:ins w:id="2509" w:author="柠栀" w:date="2025-05-07T10:48:55Z">
              <w:r>
                <w:rPr>
                  <w:rFonts w:ascii="Segoe UI" w:hAnsi="Segoe UI" w:cs="Segoe UI"/>
                  <w:color w:val="000000"/>
                </w:rPr>
                <w:t>2</w:t>
              </w:r>
            </w:ins>
          </w:p>
        </w:tc>
        <w:tc>
          <w:tcPr>
            <w:tcW w:w="1909" w:type="dxa"/>
            <w:vAlign w:val="center"/>
          </w:tcPr>
          <w:p w14:paraId="1B31CB12">
            <w:pPr>
              <w:rPr>
                <w:ins w:id="2510" w:author="柠栀" w:date="2025-05-07T10:48:55Z"/>
                <w:rFonts w:hint="eastAsia"/>
              </w:rPr>
            </w:pPr>
            <w:ins w:id="2511" w:author="柠栀" w:date="2025-05-07T10:48:55Z">
              <w:r>
                <w:rPr>
                  <w:rFonts w:ascii="Segoe UI" w:hAnsi="Segoe UI" w:cs="Segoe UI"/>
                  <w:color w:val="000000"/>
                </w:rPr>
                <w:t>user_id</w:t>
              </w:r>
            </w:ins>
          </w:p>
        </w:tc>
        <w:tc>
          <w:tcPr>
            <w:tcW w:w="1264" w:type="dxa"/>
            <w:vAlign w:val="center"/>
          </w:tcPr>
          <w:p w14:paraId="604833B3">
            <w:pPr>
              <w:rPr>
                <w:ins w:id="2512" w:author="柠栀" w:date="2025-05-07T10:48:55Z"/>
                <w:rFonts w:hint="eastAsia"/>
              </w:rPr>
            </w:pPr>
            <w:ins w:id="2513" w:author="柠栀" w:date="2025-05-07T10:48:55Z">
              <w:r>
                <w:rPr>
                  <w:rFonts w:ascii="Segoe UI" w:hAnsi="Segoe UI" w:cs="Segoe UI"/>
                  <w:color w:val="000000"/>
                </w:rPr>
                <w:t>VARCHAR</w:t>
              </w:r>
            </w:ins>
          </w:p>
        </w:tc>
        <w:tc>
          <w:tcPr>
            <w:tcW w:w="475" w:type="dxa"/>
            <w:vAlign w:val="center"/>
          </w:tcPr>
          <w:p w14:paraId="4CF442C7">
            <w:pPr>
              <w:rPr>
                <w:ins w:id="2514" w:author="柠栀" w:date="2025-05-07T10:48:55Z"/>
                <w:rFonts w:hint="eastAsia"/>
              </w:rPr>
            </w:pPr>
            <w:ins w:id="2515" w:author="柠栀" w:date="2025-05-07T10:48:55Z">
              <w:r>
                <w:rPr>
                  <w:rFonts w:ascii="Segoe UI" w:hAnsi="Segoe UI" w:cs="Segoe UI"/>
                  <w:color w:val="000000"/>
                </w:rPr>
                <w:t>20</w:t>
              </w:r>
            </w:ins>
          </w:p>
        </w:tc>
        <w:tc>
          <w:tcPr>
            <w:tcW w:w="457" w:type="dxa"/>
            <w:vAlign w:val="center"/>
          </w:tcPr>
          <w:p w14:paraId="51B2A395">
            <w:pPr>
              <w:rPr>
                <w:ins w:id="2516" w:author="柠栀" w:date="2025-05-07T10:48:55Z"/>
                <w:rFonts w:hint="eastAsia"/>
              </w:rPr>
            </w:pPr>
            <w:ins w:id="2517" w:author="柠栀" w:date="2025-05-07T10:48:55Z">
              <w:r>
                <w:rPr>
                  <w:rFonts w:ascii="Segoe UI" w:hAnsi="Segoe UI" w:cs="Segoe UI"/>
                  <w:color w:val="000000"/>
                </w:rPr>
                <w:t>否</w:t>
              </w:r>
            </w:ins>
          </w:p>
        </w:tc>
        <w:tc>
          <w:tcPr>
            <w:tcW w:w="2061" w:type="dxa"/>
            <w:vAlign w:val="center"/>
          </w:tcPr>
          <w:p w14:paraId="4D3A7C6C">
            <w:pPr>
              <w:rPr>
                <w:ins w:id="2518" w:author="柠栀" w:date="2025-05-07T10:48:55Z"/>
                <w:rFonts w:hint="eastAsia"/>
              </w:rPr>
            </w:pPr>
            <w:ins w:id="2519" w:author="柠栀" w:date="2025-05-07T10:48:55Z">
              <w:r>
                <w:rPr>
                  <w:rFonts w:hint="eastAsia" w:ascii="Segoe UI" w:hAnsi="Segoe UI" w:cs="Segoe UI"/>
                  <w:color w:val="000000"/>
                </w:rPr>
                <w:t>发布笔记</w:t>
              </w:r>
            </w:ins>
            <w:ins w:id="2520" w:author="柠栀" w:date="2025-05-07T10:48:55Z">
              <w:r>
                <w:rPr>
                  <w:rFonts w:ascii="Segoe UI" w:hAnsi="Segoe UI" w:cs="Segoe UI"/>
                  <w:color w:val="000000"/>
                </w:rPr>
                <w:t>用户 ID（外键，关联 User 表 user_id）</w:t>
              </w:r>
            </w:ins>
          </w:p>
        </w:tc>
        <w:tc>
          <w:tcPr>
            <w:tcW w:w="3925" w:type="dxa"/>
            <w:vAlign w:val="center"/>
          </w:tcPr>
          <w:p w14:paraId="1658635F">
            <w:pPr>
              <w:rPr>
                <w:ins w:id="2521" w:author="柠栀" w:date="2025-05-07T10:48:55Z"/>
                <w:rFonts w:hint="eastAsia"/>
              </w:rPr>
            </w:pPr>
            <w:ins w:id="2522" w:author="柠栀" w:date="2025-05-07T10:48:55Z">
              <w:r>
                <w:rPr>
                  <w:rFonts w:ascii="Segoe UI" w:hAnsi="Segoe UI" w:cs="Segoe UI"/>
                  <w:color w:val="000000"/>
                </w:rPr>
                <w:t>非空，参照 User 表 user_id，级联删除</w:t>
              </w:r>
            </w:ins>
            <w:ins w:id="2523" w:author="柠栀" w:date="2025-05-07T10:48:55Z">
              <w:r>
                <w:rPr>
                  <w:rFonts w:hint="eastAsia" w:ascii="Segoe UI" w:hAnsi="Segoe UI" w:cs="Segoe UI"/>
                  <w:color w:val="000000"/>
                </w:rPr>
                <w:t>，</w:t>
              </w:r>
            </w:ins>
            <w:ins w:id="2524" w:author="柠栀" w:date="2025-05-07T10:48:55Z">
              <w:r>
                <w:rPr>
                  <w:rFonts w:ascii="Segoe UI" w:hAnsi="Segoe UI" w:cs="Segoe UI"/>
                  <w:color w:val="000000"/>
                </w:rPr>
                <w:t>用户删除则</w:t>
              </w:r>
            </w:ins>
            <w:ins w:id="2525" w:author="柠栀" w:date="2025-05-07T10:48:55Z">
              <w:r>
                <w:rPr>
                  <w:rFonts w:hint="eastAsia" w:ascii="Segoe UI" w:hAnsi="Segoe UI" w:cs="Segoe UI"/>
                  <w:color w:val="000000"/>
                </w:rPr>
                <w:t>笔记</w:t>
              </w:r>
            </w:ins>
            <w:ins w:id="2526" w:author="柠栀" w:date="2025-05-07T10:48:55Z">
              <w:r>
                <w:rPr>
                  <w:rFonts w:ascii="Segoe UI" w:hAnsi="Segoe UI" w:cs="Segoe UI"/>
                  <w:color w:val="000000"/>
                </w:rPr>
                <w:t>同步删除</w:t>
              </w:r>
            </w:ins>
          </w:p>
        </w:tc>
      </w:tr>
      <w:tr w14:paraId="7506A5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2527" w:author="柠栀" w:date="2025-05-07T10:48:55Z"/>
        </w:trPr>
        <w:tc>
          <w:tcPr>
            <w:tcW w:w="475" w:type="dxa"/>
            <w:vAlign w:val="center"/>
          </w:tcPr>
          <w:p w14:paraId="2147D7AA">
            <w:pPr>
              <w:rPr>
                <w:ins w:id="2528" w:author="柠栀" w:date="2025-05-07T10:48:55Z"/>
                <w:rFonts w:hint="eastAsia"/>
              </w:rPr>
            </w:pPr>
            <w:ins w:id="2529" w:author="柠栀" w:date="2025-05-07T10:48:55Z">
              <w:r>
                <w:rPr>
                  <w:rFonts w:ascii="Segoe UI" w:hAnsi="Segoe UI" w:cs="Segoe UI"/>
                  <w:color w:val="000000"/>
                </w:rPr>
                <w:t>3</w:t>
              </w:r>
            </w:ins>
          </w:p>
        </w:tc>
        <w:tc>
          <w:tcPr>
            <w:tcW w:w="1909" w:type="dxa"/>
            <w:vAlign w:val="center"/>
          </w:tcPr>
          <w:p w14:paraId="5C295C50">
            <w:pPr>
              <w:rPr>
                <w:ins w:id="2530" w:author="柠栀" w:date="2025-05-07T10:48:55Z"/>
                <w:rFonts w:hint="eastAsia"/>
              </w:rPr>
            </w:pPr>
            <w:ins w:id="2531" w:author="柠栀" w:date="2025-05-07T10:48:55Z">
              <w:r>
                <w:rPr>
                  <w:rFonts w:ascii="Segoe UI" w:hAnsi="Segoe UI" w:cs="Segoe UI"/>
                  <w:color w:val="000000"/>
                </w:rPr>
                <w:t>board_id</w:t>
              </w:r>
            </w:ins>
          </w:p>
        </w:tc>
        <w:tc>
          <w:tcPr>
            <w:tcW w:w="1264" w:type="dxa"/>
            <w:vAlign w:val="center"/>
          </w:tcPr>
          <w:p w14:paraId="39C754CF">
            <w:pPr>
              <w:rPr>
                <w:ins w:id="2532" w:author="柠栀" w:date="2025-05-07T10:48:55Z"/>
                <w:rFonts w:hint="eastAsia"/>
              </w:rPr>
            </w:pPr>
            <w:ins w:id="2533" w:author="柠栀" w:date="2025-05-07T10:48:55Z">
              <w:r>
                <w:rPr>
                  <w:rFonts w:ascii="Segoe UI" w:hAnsi="Segoe UI" w:cs="Segoe UI"/>
                  <w:color w:val="000000"/>
                </w:rPr>
                <w:t>VARCHAR</w:t>
              </w:r>
            </w:ins>
          </w:p>
        </w:tc>
        <w:tc>
          <w:tcPr>
            <w:tcW w:w="475" w:type="dxa"/>
            <w:vAlign w:val="center"/>
          </w:tcPr>
          <w:p w14:paraId="2F0D6AAF">
            <w:pPr>
              <w:rPr>
                <w:ins w:id="2534" w:author="柠栀" w:date="2025-05-07T10:48:55Z"/>
                <w:rFonts w:hint="eastAsia"/>
              </w:rPr>
            </w:pPr>
            <w:ins w:id="2535" w:author="柠栀" w:date="2025-05-07T10:48:55Z">
              <w:r>
                <w:rPr>
                  <w:rFonts w:ascii="Segoe UI" w:hAnsi="Segoe UI" w:cs="Segoe UI"/>
                  <w:color w:val="000000"/>
                </w:rPr>
                <w:t>20</w:t>
              </w:r>
            </w:ins>
          </w:p>
        </w:tc>
        <w:tc>
          <w:tcPr>
            <w:tcW w:w="457" w:type="dxa"/>
            <w:vAlign w:val="center"/>
          </w:tcPr>
          <w:p w14:paraId="30C27B1D">
            <w:pPr>
              <w:rPr>
                <w:ins w:id="2536" w:author="柠栀" w:date="2025-05-07T10:48:55Z"/>
                <w:rFonts w:hint="eastAsia"/>
              </w:rPr>
            </w:pPr>
            <w:ins w:id="2537" w:author="柠栀" w:date="2025-05-07T10:48:55Z">
              <w:r>
                <w:rPr>
                  <w:rFonts w:ascii="Segoe UI" w:hAnsi="Segoe UI" w:cs="Segoe UI"/>
                  <w:color w:val="000000"/>
                </w:rPr>
                <w:t>否</w:t>
              </w:r>
            </w:ins>
          </w:p>
        </w:tc>
        <w:tc>
          <w:tcPr>
            <w:tcW w:w="2061" w:type="dxa"/>
            <w:vAlign w:val="center"/>
          </w:tcPr>
          <w:p w14:paraId="2FF9E293">
            <w:pPr>
              <w:rPr>
                <w:ins w:id="2538" w:author="柠栀" w:date="2025-05-07T10:48:55Z"/>
                <w:rFonts w:hint="eastAsia"/>
              </w:rPr>
            </w:pPr>
            <w:ins w:id="2539" w:author="柠栀" w:date="2025-05-07T10:48:55Z">
              <w:r>
                <w:rPr>
                  <w:rFonts w:ascii="Segoe UI" w:hAnsi="Segoe UI" w:cs="Segoe UI"/>
                  <w:color w:val="000000"/>
                </w:rPr>
                <w:t>发布板块 ID（外键，关联板块表 Board.board_id）</w:t>
              </w:r>
            </w:ins>
          </w:p>
        </w:tc>
        <w:tc>
          <w:tcPr>
            <w:tcW w:w="3925" w:type="dxa"/>
            <w:vAlign w:val="center"/>
          </w:tcPr>
          <w:p w14:paraId="6770FF7F">
            <w:pPr>
              <w:rPr>
                <w:ins w:id="2540" w:author="柠栀" w:date="2025-05-07T10:48:55Z"/>
                <w:rFonts w:hint="eastAsia"/>
              </w:rPr>
            </w:pPr>
            <w:ins w:id="2541" w:author="柠栀" w:date="2025-05-07T10:48:55Z">
              <w:r>
                <w:rPr>
                  <w:rFonts w:ascii="Segoe UI" w:hAnsi="Segoe UI" w:cs="Segoe UI"/>
                  <w:color w:val="000000"/>
                </w:rPr>
                <w:t>非空，通过下拉菜单选择板块，必填</w:t>
              </w:r>
            </w:ins>
          </w:p>
        </w:tc>
      </w:tr>
      <w:tr w14:paraId="3D09D5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2542" w:author="柠栀" w:date="2025-05-07T10:48:55Z"/>
        </w:trPr>
        <w:tc>
          <w:tcPr>
            <w:tcW w:w="475" w:type="dxa"/>
            <w:vAlign w:val="center"/>
          </w:tcPr>
          <w:p w14:paraId="1B1063FB">
            <w:pPr>
              <w:rPr>
                <w:ins w:id="2543" w:author="柠栀" w:date="2025-05-07T10:48:55Z"/>
                <w:rFonts w:hint="eastAsia"/>
              </w:rPr>
            </w:pPr>
            <w:ins w:id="2544" w:author="柠栀" w:date="2025-05-07T10:48:55Z">
              <w:r>
                <w:rPr>
                  <w:rFonts w:ascii="Segoe UI" w:hAnsi="Segoe UI" w:cs="Segoe UI"/>
                  <w:color w:val="000000"/>
                </w:rPr>
                <w:t>4</w:t>
              </w:r>
            </w:ins>
          </w:p>
        </w:tc>
        <w:tc>
          <w:tcPr>
            <w:tcW w:w="1909" w:type="dxa"/>
            <w:vAlign w:val="center"/>
          </w:tcPr>
          <w:p w14:paraId="5ED84975">
            <w:pPr>
              <w:rPr>
                <w:ins w:id="2545" w:author="柠栀" w:date="2025-05-07T10:48:55Z"/>
                <w:rFonts w:hint="eastAsia"/>
              </w:rPr>
            </w:pPr>
            <w:ins w:id="2546" w:author="柠栀" w:date="2025-05-07T10:48:55Z">
              <w:r>
                <w:rPr>
                  <w:rFonts w:ascii="Segoe UI" w:hAnsi="Segoe UI" w:cs="Segoe UI"/>
                  <w:color w:val="000000"/>
                </w:rPr>
                <w:t>note_title</w:t>
              </w:r>
            </w:ins>
          </w:p>
        </w:tc>
        <w:tc>
          <w:tcPr>
            <w:tcW w:w="1264" w:type="dxa"/>
            <w:vAlign w:val="center"/>
          </w:tcPr>
          <w:p w14:paraId="2A86ECF7">
            <w:pPr>
              <w:rPr>
                <w:ins w:id="2547" w:author="柠栀" w:date="2025-05-07T10:48:55Z"/>
                <w:rFonts w:hint="eastAsia"/>
              </w:rPr>
            </w:pPr>
            <w:ins w:id="2548" w:author="柠栀" w:date="2025-05-07T10:48:55Z">
              <w:r>
                <w:rPr>
                  <w:rFonts w:ascii="Segoe UI" w:hAnsi="Segoe UI" w:cs="Segoe UI"/>
                  <w:color w:val="000000"/>
                </w:rPr>
                <w:t>VARCHAR</w:t>
              </w:r>
            </w:ins>
          </w:p>
        </w:tc>
        <w:tc>
          <w:tcPr>
            <w:tcW w:w="475" w:type="dxa"/>
            <w:vAlign w:val="center"/>
          </w:tcPr>
          <w:p w14:paraId="153D82F2">
            <w:pPr>
              <w:rPr>
                <w:ins w:id="2549" w:author="柠栀" w:date="2025-05-07T10:48:55Z"/>
                <w:rFonts w:hint="eastAsia"/>
              </w:rPr>
            </w:pPr>
            <w:ins w:id="2550" w:author="柠栀" w:date="2025-05-07T10:48:55Z">
              <w:r>
                <w:rPr>
                  <w:rFonts w:ascii="Segoe UI" w:hAnsi="Segoe UI" w:cs="Segoe UI"/>
                  <w:color w:val="000000"/>
                </w:rPr>
                <w:t>50</w:t>
              </w:r>
            </w:ins>
          </w:p>
        </w:tc>
        <w:tc>
          <w:tcPr>
            <w:tcW w:w="457" w:type="dxa"/>
            <w:vAlign w:val="center"/>
          </w:tcPr>
          <w:p w14:paraId="73D52EC4">
            <w:pPr>
              <w:rPr>
                <w:ins w:id="2551" w:author="柠栀" w:date="2025-05-07T10:48:55Z"/>
                <w:rFonts w:hint="eastAsia"/>
              </w:rPr>
            </w:pPr>
            <w:ins w:id="2552" w:author="柠栀" w:date="2025-05-07T10:48:55Z">
              <w:r>
                <w:rPr>
                  <w:rFonts w:ascii="Segoe UI" w:hAnsi="Segoe UI" w:cs="Segoe UI"/>
                  <w:color w:val="000000"/>
                </w:rPr>
                <w:t>否</w:t>
              </w:r>
            </w:ins>
          </w:p>
        </w:tc>
        <w:tc>
          <w:tcPr>
            <w:tcW w:w="2061" w:type="dxa"/>
            <w:vAlign w:val="center"/>
          </w:tcPr>
          <w:p w14:paraId="546FFF87">
            <w:pPr>
              <w:rPr>
                <w:ins w:id="2553" w:author="柠栀" w:date="2025-05-07T10:48:55Z"/>
                <w:rFonts w:hint="eastAsia"/>
              </w:rPr>
            </w:pPr>
            <w:ins w:id="2554" w:author="柠栀" w:date="2025-05-07T10:48:55Z">
              <w:r>
                <w:rPr>
                  <w:rFonts w:hint="eastAsia" w:ascii="Segoe UI" w:hAnsi="Segoe UI" w:cs="Segoe UI"/>
                  <w:color w:val="000000"/>
                </w:rPr>
                <w:t>笔记</w:t>
              </w:r>
            </w:ins>
            <w:ins w:id="2555" w:author="柠栀" w:date="2025-05-07T10:48:55Z">
              <w:r>
                <w:rPr>
                  <w:rFonts w:ascii="Segoe UI" w:hAnsi="Segoe UI" w:cs="Segoe UI"/>
                  <w:color w:val="000000"/>
                </w:rPr>
                <w:t>标题</w:t>
              </w:r>
            </w:ins>
          </w:p>
        </w:tc>
        <w:tc>
          <w:tcPr>
            <w:tcW w:w="3925" w:type="dxa"/>
            <w:vAlign w:val="center"/>
          </w:tcPr>
          <w:p w14:paraId="19ED3B54">
            <w:pPr>
              <w:rPr>
                <w:ins w:id="2556" w:author="柠栀" w:date="2025-05-07T10:48:55Z"/>
                <w:rFonts w:hint="eastAsia"/>
              </w:rPr>
            </w:pPr>
            <w:ins w:id="2557" w:author="柠栀" w:date="2025-05-07T10:48:55Z">
              <w:r>
                <w:rPr>
                  <w:rFonts w:ascii="Segoe UI" w:hAnsi="Segoe UI" w:cs="Segoe UI"/>
                  <w:color w:val="000000"/>
                </w:rPr>
                <w:t>2-50 字符，禁止敏感词，用于搜索和展示</w:t>
              </w:r>
            </w:ins>
          </w:p>
        </w:tc>
      </w:tr>
      <w:tr w14:paraId="73AA64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2558" w:author="柠栀" w:date="2025-05-07T10:48:55Z"/>
        </w:trPr>
        <w:tc>
          <w:tcPr>
            <w:tcW w:w="475" w:type="dxa"/>
            <w:vAlign w:val="center"/>
          </w:tcPr>
          <w:p w14:paraId="3D494910">
            <w:pPr>
              <w:rPr>
                <w:ins w:id="2559" w:author="柠栀" w:date="2025-05-07T10:48:55Z"/>
                <w:rFonts w:hint="eastAsia"/>
              </w:rPr>
            </w:pPr>
            <w:ins w:id="2560" w:author="柠栀" w:date="2025-05-07T10:48:55Z">
              <w:r>
                <w:rPr>
                  <w:rFonts w:ascii="Segoe UI" w:hAnsi="Segoe UI" w:cs="Segoe UI"/>
                  <w:color w:val="000000"/>
                </w:rPr>
                <w:t>5</w:t>
              </w:r>
            </w:ins>
          </w:p>
        </w:tc>
        <w:tc>
          <w:tcPr>
            <w:tcW w:w="1909" w:type="dxa"/>
            <w:vAlign w:val="center"/>
          </w:tcPr>
          <w:p w14:paraId="3F84ACF9">
            <w:pPr>
              <w:rPr>
                <w:ins w:id="2561" w:author="柠栀" w:date="2025-05-07T10:48:55Z"/>
                <w:rFonts w:hint="eastAsia"/>
              </w:rPr>
            </w:pPr>
            <w:ins w:id="2562" w:author="柠栀" w:date="2025-05-07T10:48:55Z">
              <w:r>
                <w:rPr>
                  <w:rFonts w:ascii="Segoe UI" w:hAnsi="Segoe UI" w:cs="Segoe UI"/>
                  <w:color w:val="000000"/>
                </w:rPr>
                <w:t>note_content</w:t>
              </w:r>
            </w:ins>
          </w:p>
        </w:tc>
        <w:tc>
          <w:tcPr>
            <w:tcW w:w="1264" w:type="dxa"/>
            <w:vAlign w:val="center"/>
          </w:tcPr>
          <w:p w14:paraId="5FECB535">
            <w:pPr>
              <w:rPr>
                <w:ins w:id="2563" w:author="柠栀" w:date="2025-05-07T10:48:55Z"/>
                <w:rFonts w:hint="eastAsia"/>
              </w:rPr>
            </w:pPr>
            <w:ins w:id="2564" w:author="柠栀" w:date="2025-05-07T10:48:55Z">
              <w:r>
                <w:rPr>
                  <w:rFonts w:ascii="Segoe UI" w:hAnsi="Segoe UI" w:cs="Segoe UI"/>
                  <w:color w:val="000000"/>
                </w:rPr>
                <w:t>TEXT</w:t>
              </w:r>
            </w:ins>
          </w:p>
        </w:tc>
        <w:tc>
          <w:tcPr>
            <w:tcW w:w="475" w:type="dxa"/>
            <w:vAlign w:val="center"/>
          </w:tcPr>
          <w:p w14:paraId="16F0898C">
            <w:pPr>
              <w:rPr>
                <w:ins w:id="2565" w:author="柠栀" w:date="2025-05-07T10:48:55Z"/>
                <w:rFonts w:hint="eastAsia"/>
              </w:rPr>
            </w:pPr>
            <w:ins w:id="2566" w:author="柠栀" w:date="2025-05-07T10:48:55Z">
              <w:r>
                <w:rPr>
                  <w:rFonts w:ascii="Segoe UI" w:hAnsi="Segoe UI" w:cs="Segoe UI"/>
                  <w:color w:val="000000"/>
                </w:rPr>
                <w:t>-</w:t>
              </w:r>
            </w:ins>
          </w:p>
        </w:tc>
        <w:tc>
          <w:tcPr>
            <w:tcW w:w="457" w:type="dxa"/>
            <w:vAlign w:val="center"/>
          </w:tcPr>
          <w:p w14:paraId="24D98ACA">
            <w:pPr>
              <w:rPr>
                <w:ins w:id="2567" w:author="柠栀" w:date="2025-05-07T10:48:55Z"/>
                <w:rFonts w:hint="eastAsia"/>
              </w:rPr>
            </w:pPr>
            <w:ins w:id="2568" w:author="柠栀" w:date="2025-05-07T10:48:55Z">
              <w:r>
                <w:rPr>
                  <w:rFonts w:ascii="Segoe UI" w:hAnsi="Segoe UI" w:cs="Segoe UI"/>
                  <w:color w:val="000000"/>
                </w:rPr>
                <w:t>否</w:t>
              </w:r>
            </w:ins>
          </w:p>
        </w:tc>
        <w:tc>
          <w:tcPr>
            <w:tcW w:w="2061" w:type="dxa"/>
            <w:vAlign w:val="center"/>
          </w:tcPr>
          <w:p w14:paraId="48AE336F">
            <w:pPr>
              <w:rPr>
                <w:ins w:id="2569" w:author="柠栀" w:date="2025-05-07T10:48:55Z"/>
                <w:rFonts w:hint="eastAsia"/>
              </w:rPr>
            </w:pPr>
            <w:ins w:id="2570" w:author="柠栀" w:date="2025-05-07T10:48:55Z">
              <w:r>
                <w:rPr>
                  <w:rFonts w:hint="eastAsia" w:ascii="Segoe UI" w:hAnsi="Segoe UI" w:cs="Segoe UI"/>
                  <w:color w:val="000000"/>
                </w:rPr>
                <w:t>笔记</w:t>
              </w:r>
            </w:ins>
            <w:ins w:id="2571" w:author="柠栀" w:date="2025-05-07T10:48:55Z">
              <w:r>
                <w:rPr>
                  <w:rFonts w:ascii="Segoe UI" w:hAnsi="Segoe UI" w:cs="Segoe UI"/>
                  <w:color w:val="000000"/>
                </w:rPr>
                <w:t>正文</w:t>
              </w:r>
            </w:ins>
          </w:p>
        </w:tc>
        <w:tc>
          <w:tcPr>
            <w:tcW w:w="3925" w:type="dxa"/>
            <w:vAlign w:val="center"/>
          </w:tcPr>
          <w:p w14:paraId="10B7BBC0">
            <w:pPr>
              <w:rPr>
                <w:ins w:id="2572" w:author="柠栀" w:date="2025-05-07T10:48:55Z"/>
                <w:rFonts w:hint="eastAsia"/>
              </w:rPr>
            </w:pPr>
            <w:ins w:id="2573" w:author="柠栀" w:date="2025-05-07T10:48:55Z">
              <w:r>
                <w:rPr>
                  <w:rFonts w:ascii="Segoe UI" w:hAnsi="Segoe UI" w:cs="Segoe UI"/>
                  <w:color w:val="000000"/>
                </w:rPr>
                <w:t>不少于 50 字符，支持富文本（图文混排），禁止广告 / 违禁内容</w:t>
              </w:r>
            </w:ins>
          </w:p>
        </w:tc>
      </w:tr>
      <w:tr w14:paraId="078E59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2574" w:author="柠栀" w:date="2025-05-07T10:48:55Z"/>
        </w:trPr>
        <w:tc>
          <w:tcPr>
            <w:tcW w:w="475" w:type="dxa"/>
            <w:vAlign w:val="center"/>
          </w:tcPr>
          <w:p w14:paraId="6ADAB156">
            <w:pPr>
              <w:rPr>
                <w:ins w:id="2575" w:author="柠栀" w:date="2025-05-07T10:48:55Z"/>
                <w:rFonts w:hint="eastAsia"/>
              </w:rPr>
            </w:pPr>
            <w:ins w:id="2576" w:author="柠栀" w:date="2025-05-07T10:48:55Z">
              <w:r>
                <w:rPr>
                  <w:rFonts w:ascii="Segoe UI" w:hAnsi="Segoe UI" w:cs="Segoe UI"/>
                  <w:color w:val="000000"/>
                </w:rPr>
                <w:t>6</w:t>
              </w:r>
            </w:ins>
          </w:p>
        </w:tc>
        <w:tc>
          <w:tcPr>
            <w:tcW w:w="1909" w:type="dxa"/>
            <w:vAlign w:val="center"/>
          </w:tcPr>
          <w:p w14:paraId="62D21C10">
            <w:pPr>
              <w:rPr>
                <w:ins w:id="2577" w:author="柠栀" w:date="2025-05-07T10:48:55Z"/>
                <w:rFonts w:hint="eastAsia"/>
              </w:rPr>
            </w:pPr>
            <w:ins w:id="2578" w:author="柠栀" w:date="2025-05-07T10:48:55Z">
              <w:r>
                <w:rPr>
                  <w:rFonts w:ascii="Segoe UI" w:hAnsi="Segoe UI" w:cs="Segoe UI"/>
                  <w:color w:val="000000"/>
                </w:rPr>
                <w:t>images_url</w:t>
              </w:r>
            </w:ins>
          </w:p>
        </w:tc>
        <w:tc>
          <w:tcPr>
            <w:tcW w:w="1264" w:type="dxa"/>
            <w:vAlign w:val="center"/>
          </w:tcPr>
          <w:p w14:paraId="318B7A57">
            <w:pPr>
              <w:rPr>
                <w:ins w:id="2579" w:author="柠栀" w:date="2025-05-07T10:48:55Z"/>
                <w:rFonts w:hint="eastAsia"/>
              </w:rPr>
            </w:pPr>
            <w:ins w:id="2580" w:author="柠栀" w:date="2025-05-07T10:48:55Z">
              <w:r>
                <w:rPr>
                  <w:rFonts w:ascii="Segoe UI" w:hAnsi="Segoe UI" w:cs="Segoe UI"/>
                  <w:color w:val="000000"/>
                </w:rPr>
                <w:t>TEXT</w:t>
              </w:r>
            </w:ins>
          </w:p>
        </w:tc>
        <w:tc>
          <w:tcPr>
            <w:tcW w:w="475" w:type="dxa"/>
            <w:vAlign w:val="center"/>
          </w:tcPr>
          <w:p w14:paraId="4EE11DFE">
            <w:pPr>
              <w:rPr>
                <w:ins w:id="2581" w:author="柠栀" w:date="2025-05-07T10:48:55Z"/>
                <w:rFonts w:hint="eastAsia"/>
              </w:rPr>
            </w:pPr>
            <w:ins w:id="2582" w:author="柠栀" w:date="2025-05-07T10:48:55Z">
              <w:r>
                <w:rPr>
                  <w:rFonts w:ascii="Segoe UI" w:hAnsi="Segoe UI" w:cs="Segoe UI"/>
                  <w:color w:val="000000"/>
                </w:rPr>
                <w:t>-</w:t>
              </w:r>
            </w:ins>
          </w:p>
        </w:tc>
        <w:tc>
          <w:tcPr>
            <w:tcW w:w="457" w:type="dxa"/>
            <w:vAlign w:val="center"/>
          </w:tcPr>
          <w:p w14:paraId="2D487091">
            <w:pPr>
              <w:rPr>
                <w:ins w:id="2583" w:author="柠栀" w:date="2025-05-07T10:48:55Z"/>
                <w:rFonts w:hint="eastAsia"/>
              </w:rPr>
            </w:pPr>
            <w:ins w:id="2584" w:author="柠栀" w:date="2025-05-07T10:48:55Z">
              <w:r>
                <w:rPr>
                  <w:rFonts w:ascii="Segoe UI" w:hAnsi="Segoe UI" w:cs="Segoe UI"/>
                  <w:color w:val="000000"/>
                </w:rPr>
                <w:t>是</w:t>
              </w:r>
            </w:ins>
          </w:p>
        </w:tc>
        <w:tc>
          <w:tcPr>
            <w:tcW w:w="2061" w:type="dxa"/>
            <w:vAlign w:val="center"/>
          </w:tcPr>
          <w:p w14:paraId="4F13359A">
            <w:pPr>
              <w:rPr>
                <w:ins w:id="2585" w:author="柠栀" w:date="2025-05-07T10:48:55Z"/>
                <w:rFonts w:hint="eastAsia"/>
              </w:rPr>
            </w:pPr>
            <w:ins w:id="2586" w:author="柠栀" w:date="2025-05-07T10:48:55Z">
              <w:r>
                <w:rPr>
                  <w:rFonts w:ascii="Segoe UI" w:hAnsi="Segoe UI" w:cs="Segoe UI"/>
                  <w:color w:val="000000"/>
                </w:rPr>
                <w:t>附带照片 URL 列表</w:t>
              </w:r>
            </w:ins>
          </w:p>
        </w:tc>
        <w:tc>
          <w:tcPr>
            <w:tcW w:w="3925" w:type="dxa"/>
            <w:vAlign w:val="center"/>
          </w:tcPr>
          <w:p w14:paraId="1F4A7C46">
            <w:pPr>
              <w:rPr>
                <w:ins w:id="2587" w:author="柠栀" w:date="2025-05-07T10:48:55Z"/>
                <w:rFonts w:hint="eastAsia"/>
              </w:rPr>
            </w:pPr>
            <w:ins w:id="2588" w:author="柠栀" w:date="2025-05-07T10:48:55Z">
              <w:r>
                <w:rPr>
                  <w:rFonts w:ascii="Segoe UI" w:hAnsi="Segoe UI" w:cs="Segoe UI"/>
                  <w:color w:val="000000"/>
                </w:rPr>
                <w:t>JSON 数组格式如</w:t>
              </w:r>
            </w:ins>
            <w:ins w:id="2589" w:author="柠栀" w:date="2025-05-07T10:48:55Z">
              <w:r>
                <w:rPr>
                  <w:rStyle w:val="16"/>
                  <w:rFonts w:ascii="Consolas" w:hAnsi="Consolas"/>
                  <w:color w:val="000000"/>
                  <w:sz w:val="21"/>
                  <w:szCs w:val="21"/>
                </w:rPr>
                <w:t>["/upload/2024/05/note_1.jpg", "/upload/2024/05/note_2.png"]</w:t>
              </w:r>
            </w:ins>
            <w:ins w:id="2590" w:author="柠栀" w:date="2025-05-07T10:48:55Z">
              <w:r>
                <w:rPr>
                  <w:rFonts w:ascii="Segoe UI" w:hAnsi="Segoe UI" w:cs="Segoe UI"/>
                  <w:color w:val="000000"/>
                </w:rPr>
                <w:t>，最多支持 9 张图</w:t>
              </w:r>
            </w:ins>
          </w:p>
        </w:tc>
      </w:tr>
      <w:tr w14:paraId="5332E1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2591" w:author="柠栀" w:date="2025-05-07T10:48:55Z"/>
        </w:trPr>
        <w:tc>
          <w:tcPr>
            <w:tcW w:w="475" w:type="dxa"/>
            <w:vAlign w:val="center"/>
          </w:tcPr>
          <w:p w14:paraId="7B18F008">
            <w:pPr>
              <w:rPr>
                <w:ins w:id="2592" w:author="柠栀" w:date="2025-05-07T10:48:55Z"/>
                <w:rFonts w:hint="eastAsia"/>
              </w:rPr>
            </w:pPr>
            <w:ins w:id="2593" w:author="柠栀" w:date="2025-05-07T10:48:55Z">
              <w:r>
                <w:rPr>
                  <w:rFonts w:ascii="Segoe UI" w:hAnsi="Segoe UI" w:cs="Segoe UI"/>
                  <w:color w:val="000000"/>
                </w:rPr>
                <w:t>7</w:t>
              </w:r>
            </w:ins>
          </w:p>
        </w:tc>
        <w:tc>
          <w:tcPr>
            <w:tcW w:w="1909" w:type="dxa"/>
            <w:vAlign w:val="center"/>
          </w:tcPr>
          <w:p w14:paraId="06BD50D4">
            <w:pPr>
              <w:rPr>
                <w:ins w:id="2594" w:author="柠栀" w:date="2025-05-07T10:48:55Z"/>
                <w:rFonts w:hint="eastAsia"/>
              </w:rPr>
            </w:pPr>
            <w:ins w:id="2595" w:author="柠栀" w:date="2025-05-07T10:48:55Z">
              <w:r>
                <w:rPr>
                  <w:rFonts w:ascii="Segoe UI" w:hAnsi="Segoe UI" w:cs="Segoe UI"/>
                  <w:color w:val="000000"/>
                </w:rPr>
                <w:t>total_likes</w:t>
              </w:r>
            </w:ins>
          </w:p>
        </w:tc>
        <w:tc>
          <w:tcPr>
            <w:tcW w:w="1264" w:type="dxa"/>
            <w:vAlign w:val="center"/>
          </w:tcPr>
          <w:p w14:paraId="27D29A7A">
            <w:pPr>
              <w:rPr>
                <w:ins w:id="2596" w:author="柠栀" w:date="2025-05-07T10:48:55Z"/>
                <w:rFonts w:hint="eastAsia"/>
              </w:rPr>
            </w:pPr>
            <w:ins w:id="2597" w:author="柠栀" w:date="2025-05-07T10:48:55Z">
              <w:r>
                <w:rPr>
                  <w:rFonts w:ascii="Segoe UI" w:hAnsi="Segoe UI" w:cs="Segoe UI"/>
                  <w:color w:val="000000"/>
                </w:rPr>
                <w:t>INT</w:t>
              </w:r>
            </w:ins>
          </w:p>
        </w:tc>
        <w:tc>
          <w:tcPr>
            <w:tcW w:w="475" w:type="dxa"/>
            <w:vAlign w:val="center"/>
          </w:tcPr>
          <w:p w14:paraId="557CFC68">
            <w:pPr>
              <w:rPr>
                <w:ins w:id="2598" w:author="柠栀" w:date="2025-05-07T10:48:55Z"/>
                <w:rFonts w:hint="eastAsia"/>
              </w:rPr>
            </w:pPr>
            <w:ins w:id="2599" w:author="柠栀" w:date="2025-05-07T10:48:55Z">
              <w:r>
                <w:rPr>
                  <w:rFonts w:ascii="Segoe UI" w:hAnsi="Segoe UI" w:cs="Segoe UI"/>
                  <w:color w:val="000000"/>
                </w:rPr>
                <w:t>11</w:t>
              </w:r>
            </w:ins>
          </w:p>
        </w:tc>
        <w:tc>
          <w:tcPr>
            <w:tcW w:w="457" w:type="dxa"/>
            <w:vAlign w:val="center"/>
          </w:tcPr>
          <w:p w14:paraId="36EC0390">
            <w:pPr>
              <w:rPr>
                <w:ins w:id="2600" w:author="柠栀" w:date="2025-05-07T10:48:55Z"/>
                <w:rFonts w:hint="eastAsia"/>
              </w:rPr>
            </w:pPr>
            <w:ins w:id="2601" w:author="柠栀" w:date="2025-05-07T10:48:55Z">
              <w:r>
                <w:rPr>
                  <w:rFonts w:ascii="Segoe UI" w:hAnsi="Segoe UI" w:cs="Segoe UI"/>
                  <w:color w:val="000000"/>
                </w:rPr>
                <w:t>否</w:t>
              </w:r>
            </w:ins>
          </w:p>
        </w:tc>
        <w:tc>
          <w:tcPr>
            <w:tcW w:w="2061" w:type="dxa"/>
            <w:vAlign w:val="center"/>
          </w:tcPr>
          <w:p w14:paraId="175186BA">
            <w:pPr>
              <w:rPr>
                <w:ins w:id="2602" w:author="柠栀" w:date="2025-05-07T10:48:55Z"/>
                <w:rFonts w:hint="eastAsia"/>
              </w:rPr>
            </w:pPr>
            <w:ins w:id="2603" w:author="柠栀" w:date="2025-05-07T10:48:55Z">
              <w:r>
                <w:rPr>
                  <w:rFonts w:ascii="Segoe UI" w:hAnsi="Segoe UI" w:cs="Segoe UI"/>
                  <w:color w:val="000000"/>
                </w:rPr>
                <w:t>点赞总数</w:t>
              </w:r>
            </w:ins>
          </w:p>
        </w:tc>
        <w:tc>
          <w:tcPr>
            <w:tcW w:w="3925" w:type="dxa"/>
            <w:vAlign w:val="center"/>
          </w:tcPr>
          <w:p w14:paraId="7B039332">
            <w:pPr>
              <w:rPr>
                <w:ins w:id="2604" w:author="柠栀" w:date="2025-05-07T10:48:55Z"/>
                <w:rFonts w:hint="eastAsia"/>
              </w:rPr>
            </w:pPr>
            <w:ins w:id="2605" w:author="柠栀" w:date="2025-05-07T10:48:55Z">
              <w:r>
                <w:rPr>
                  <w:rFonts w:ascii="Segoe UI" w:hAnsi="Segoe UI" w:cs="Segoe UI"/>
                  <w:color w:val="000000"/>
                </w:rPr>
                <w:t>默认 0，每次用户点赞后 + 1，帖子详情页显示</w:t>
              </w:r>
            </w:ins>
          </w:p>
        </w:tc>
      </w:tr>
      <w:tr w14:paraId="7A65A8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2606" w:author="柠栀" w:date="2025-05-07T10:48:55Z"/>
        </w:trPr>
        <w:tc>
          <w:tcPr>
            <w:tcW w:w="475" w:type="dxa"/>
            <w:vAlign w:val="center"/>
          </w:tcPr>
          <w:p w14:paraId="62065F5C">
            <w:pPr>
              <w:rPr>
                <w:ins w:id="2607" w:author="柠栀" w:date="2025-05-07T10:48:55Z"/>
                <w:rFonts w:hint="eastAsia"/>
              </w:rPr>
            </w:pPr>
            <w:ins w:id="2608" w:author="柠栀" w:date="2025-05-07T10:48:55Z">
              <w:r>
                <w:rPr>
                  <w:rFonts w:ascii="Segoe UI" w:hAnsi="Segoe UI" w:cs="Segoe UI"/>
                  <w:color w:val="000000"/>
                </w:rPr>
                <w:t>8</w:t>
              </w:r>
            </w:ins>
          </w:p>
        </w:tc>
        <w:tc>
          <w:tcPr>
            <w:tcW w:w="1909" w:type="dxa"/>
            <w:vAlign w:val="center"/>
          </w:tcPr>
          <w:p w14:paraId="29853B05">
            <w:pPr>
              <w:rPr>
                <w:ins w:id="2609" w:author="柠栀" w:date="2025-05-07T10:48:55Z"/>
                <w:rFonts w:hint="eastAsia"/>
              </w:rPr>
            </w:pPr>
            <w:ins w:id="2610" w:author="柠栀" w:date="2025-05-07T10:48:55Z">
              <w:r>
                <w:rPr>
                  <w:rFonts w:ascii="Segoe UI" w:hAnsi="Segoe UI" w:cs="Segoe UI"/>
                  <w:color w:val="000000"/>
                </w:rPr>
                <w:t>total_collects</w:t>
              </w:r>
            </w:ins>
          </w:p>
        </w:tc>
        <w:tc>
          <w:tcPr>
            <w:tcW w:w="1264" w:type="dxa"/>
            <w:vAlign w:val="center"/>
          </w:tcPr>
          <w:p w14:paraId="7735E62F">
            <w:pPr>
              <w:rPr>
                <w:ins w:id="2611" w:author="柠栀" w:date="2025-05-07T10:48:55Z"/>
                <w:rFonts w:hint="eastAsia"/>
              </w:rPr>
            </w:pPr>
            <w:ins w:id="2612" w:author="柠栀" w:date="2025-05-07T10:48:55Z">
              <w:r>
                <w:rPr>
                  <w:rFonts w:ascii="Segoe UI" w:hAnsi="Segoe UI" w:cs="Segoe UI"/>
                  <w:color w:val="000000"/>
                </w:rPr>
                <w:t>INT</w:t>
              </w:r>
            </w:ins>
          </w:p>
        </w:tc>
        <w:tc>
          <w:tcPr>
            <w:tcW w:w="475" w:type="dxa"/>
            <w:vAlign w:val="center"/>
          </w:tcPr>
          <w:p w14:paraId="69CCA231">
            <w:pPr>
              <w:rPr>
                <w:ins w:id="2613" w:author="柠栀" w:date="2025-05-07T10:48:55Z"/>
                <w:rFonts w:hint="eastAsia"/>
              </w:rPr>
            </w:pPr>
            <w:ins w:id="2614" w:author="柠栀" w:date="2025-05-07T10:48:55Z">
              <w:r>
                <w:rPr>
                  <w:rFonts w:ascii="Segoe UI" w:hAnsi="Segoe UI" w:cs="Segoe UI"/>
                  <w:color w:val="000000"/>
                </w:rPr>
                <w:t>11</w:t>
              </w:r>
            </w:ins>
          </w:p>
        </w:tc>
        <w:tc>
          <w:tcPr>
            <w:tcW w:w="457" w:type="dxa"/>
            <w:vAlign w:val="center"/>
          </w:tcPr>
          <w:p w14:paraId="6A771B39">
            <w:pPr>
              <w:rPr>
                <w:ins w:id="2615" w:author="柠栀" w:date="2025-05-07T10:48:55Z"/>
                <w:rFonts w:hint="eastAsia"/>
              </w:rPr>
            </w:pPr>
            <w:ins w:id="2616" w:author="柠栀" w:date="2025-05-07T10:48:55Z">
              <w:r>
                <w:rPr>
                  <w:rFonts w:ascii="Segoe UI" w:hAnsi="Segoe UI" w:cs="Segoe UI"/>
                  <w:color w:val="000000"/>
                </w:rPr>
                <w:t>否</w:t>
              </w:r>
            </w:ins>
          </w:p>
        </w:tc>
        <w:tc>
          <w:tcPr>
            <w:tcW w:w="2061" w:type="dxa"/>
            <w:vAlign w:val="center"/>
          </w:tcPr>
          <w:p w14:paraId="765C4959">
            <w:pPr>
              <w:rPr>
                <w:ins w:id="2617" w:author="柠栀" w:date="2025-05-07T10:48:55Z"/>
                <w:rFonts w:hint="eastAsia"/>
              </w:rPr>
            </w:pPr>
            <w:ins w:id="2618" w:author="柠栀" w:date="2025-05-07T10:48:55Z">
              <w:r>
                <w:rPr>
                  <w:rFonts w:ascii="Segoe UI" w:hAnsi="Segoe UI" w:cs="Segoe UI"/>
                  <w:color w:val="000000"/>
                </w:rPr>
                <w:t>收藏总数</w:t>
              </w:r>
            </w:ins>
          </w:p>
        </w:tc>
        <w:tc>
          <w:tcPr>
            <w:tcW w:w="3925" w:type="dxa"/>
            <w:vAlign w:val="center"/>
          </w:tcPr>
          <w:p w14:paraId="61C5C00D">
            <w:pPr>
              <w:rPr>
                <w:ins w:id="2619" w:author="柠栀" w:date="2025-05-07T10:48:55Z"/>
                <w:rFonts w:hint="eastAsia"/>
              </w:rPr>
            </w:pPr>
            <w:ins w:id="2620" w:author="柠栀" w:date="2025-05-07T10:48:55Z">
              <w:r>
                <w:rPr>
                  <w:rFonts w:ascii="Segoe UI" w:hAnsi="Segoe UI" w:cs="Segoe UI"/>
                  <w:color w:val="000000"/>
                </w:rPr>
                <w:t>默认 0，每次用户收藏后 + 1，帖子详情页显示</w:t>
              </w:r>
            </w:ins>
          </w:p>
        </w:tc>
      </w:tr>
      <w:tr w14:paraId="44DBB6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2621" w:author="柠栀" w:date="2025-05-07T10:48:55Z"/>
        </w:trPr>
        <w:tc>
          <w:tcPr>
            <w:tcW w:w="475" w:type="dxa"/>
            <w:vAlign w:val="center"/>
          </w:tcPr>
          <w:p w14:paraId="28F2F244">
            <w:pPr>
              <w:rPr>
                <w:ins w:id="2622" w:author="柠栀" w:date="2025-05-07T10:48:55Z"/>
                <w:rFonts w:hint="eastAsia"/>
              </w:rPr>
            </w:pPr>
            <w:ins w:id="2623" w:author="柠栀" w:date="2025-05-07T10:48:55Z">
              <w:r>
                <w:rPr>
                  <w:rFonts w:ascii="Segoe UI" w:hAnsi="Segoe UI" w:cs="Segoe UI"/>
                  <w:color w:val="000000"/>
                </w:rPr>
                <w:t>9</w:t>
              </w:r>
            </w:ins>
          </w:p>
        </w:tc>
        <w:tc>
          <w:tcPr>
            <w:tcW w:w="1909" w:type="dxa"/>
            <w:vAlign w:val="center"/>
          </w:tcPr>
          <w:p w14:paraId="0B44DBAB">
            <w:pPr>
              <w:rPr>
                <w:ins w:id="2624" w:author="柠栀" w:date="2025-05-07T10:48:55Z"/>
                <w:rFonts w:hint="eastAsia"/>
              </w:rPr>
            </w:pPr>
            <w:ins w:id="2625" w:author="柠栀" w:date="2025-05-07T10:48:55Z">
              <w:r>
                <w:rPr>
                  <w:rFonts w:ascii="Segoe UI" w:hAnsi="Segoe UI" w:cs="Segoe UI"/>
                  <w:color w:val="000000"/>
                </w:rPr>
                <w:t>total_shares</w:t>
              </w:r>
            </w:ins>
          </w:p>
        </w:tc>
        <w:tc>
          <w:tcPr>
            <w:tcW w:w="1264" w:type="dxa"/>
            <w:vAlign w:val="center"/>
          </w:tcPr>
          <w:p w14:paraId="6BABF51A">
            <w:pPr>
              <w:rPr>
                <w:ins w:id="2626" w:author="柠栀" w:date="2025-05-07T10:48:55Z"/>
                <w:rFonts w:hint="eastAsia"/>
              </w:rPr>
            </w:pPr>
            <w:ins w:id="2627" w:author="柠栀" w:date="2025-05-07T10:48:55Z">
              <w:r>
                <w:rPr>
                  <w:rFonts w:ascii="Segoe UI" w:hAnsi="Segoe UI" w:cs="Segoe UI"/>
                  <w:color w:val="000000"/>
                </w:rPr>
                <w:t>INT</w:t>
              </w:r>
            </w:ins>
          </w:p>
        </w:tc>
        <w:tc>
          <w:tcPr>
            <w:tcW w:w="475" w:type="dxa"/>
            <w:vAlign w:val="center"/>
          </w:tcPr>
          <w:p w14:paraId="3EE6D950">
            <w:pPr>
              <w:rPr>
                <w:ins w:id="2628" w:author="柠栀" w:date="2025-05-07T10:48:55Z"/>
                <w:rFonts w:hint="eastAsia"/>
              </w:rPr>
            </w:pPr>
            <w:ins w:id="2629" w:author="柠栀" w:date="2025-05-07T10:48:55Z">
              <w:r>
                <w:rPr>
                  <w:rFonts w:ascii="Segoe UI" w:hAnsi="Segoe UI" w:cs="Segoe UI"/>
                  <w:color w:val="000000"/>
                </w:rPr>
                <w:t>11</w:t>
              </w:r>
            </w:ins>
          </w:p>
        </w:tc>
        <w:tc>
          <w:tcPr>
            <w:tcW w:w="457" w:type="dxa"/>
            <w:vAlign w:val="center"/>
          </w:tcPr>
          <w:p w14:paraId="392B9712">
            <w:pPr>
              <w:rPr>
                <w:ins w:id="2630" w:author="柠栀" w:date="2025-05-07T10:48:55Z"/>
                <w:rFonts w:hint="eastAsia"/>
              </w:rPr>
            </w:pPr>
            <w:ins w:id="2631" w:author="柠栀" w:date="2025-05-07T10:48:55Z">
              <w:r>
                <w:rPr>
                  <w:rFonts w:ascii="Segoe UI" w:hAnsi="Segoe UI" w:cs="Segoe UI"/>
                  <w:color w:val="000000"/>
                </w:rPr>
                <w:t>否</w:t>
              </w:r>
            </w:ins>
          </w:p>
        </w:tc>
        <w:tc>
          <w:tcPr>
            <w:tcW w:w="2061" w:type="dxa"/>
            <w:vAlign w:val="center"/>
          </w:tcPr>
          <w:p w14:paraId="584F728B">
            <w:pPr>
              <w:rPr>
                <w:ins w:id="2632" w:author="柠栀" w:date="2025-05-07T10:48:55Z"/>
                <w:rFonts w:hint="eastAsia"/>
              </w:rPr>
            </w:pPr>
            <w:ins w:id="2633" w:author="柠栀" w:date="2025-05-07T10:48:55Z">
              <w:r>
                <w:rPr>
                  <w:rFonts w:ascii="Segoe UI" w:hAnsi="Segoe UI" w:cs="Segoe UI"/>
                  <w:color w:val="000000"/>
                </w:rPr>
                <w:t>分享总数</w:t>
              </w:r>
            </w:ins>
          </w:p>
        </w:tc>
        <w:tc>
          <w:tcPr>
            <w:tcW w:w="3925" w:type="dxa"/>
            <w:vAlign w:val="center"/>
          </w:tcPr>
          <w:p w14:paraId="00D9F6BF">
            <w:pPr>
              <w:rPr>
                <w:ins w:id="2634" w:author="柠栀" w:date="2025-05-07T10:48:55Z"/>
                <w:rFonts w:hint="eastAsia"/>
              </w:rPr>
            </w:pPr>
            <w:ins w:id="2635" w:author="柠栀" w:date="2025-05-07T10:48:55Z">
              <w:r>
                <w:rPr>
                  <w:rFonts w:ascii="Segoe UI" w:hAnsi="Segoe UI" w:cs="Segoe UI"/>
                  <w:color w:val="000000"/>
                </w:rPr>
                <w:t>默认 0，每次用户分享到微信 / QQ 后 + 1，帖子详情页显示</w:t>
              </w:r>
            </w:ins>
          </w:p>
        </w:tc>
      </w:tr>
      <w:tr w14:paraId="470078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2636" w:author="柠栀" w:date="2025-05-07T10:48:55Z"/>
        </w:trPr>
        <w:tc>
          <w:tcPr>
            <w:tcW w:w="475" w:type="dxa"/>
            <w:vAlign w:val="center"/>
          </w:tcPr>
          <w:p w14:paraId="3C02D59D">
            <w:pPr>
              <w:rPr>
                <w:ins w:id="2637" w:author="柠栀" w:date="2025-05-07T10:48:55Z"/>
                <w:rFonts w:hint="eastAsia"/>
              </w:rPr>
            </w:pPr>
            <w:ins w:id="2638" w:author="柠栀" w:date="2025-05-07T10:48:55Z">
              <w:r>
                <w:rPr>
                  <w:rFonts w:ascii="Segoe UI" w:hAnsi="Segoe UI" w:cs="Segoe UI"/>
                  <w:color w:val="000000"/>
                </w:rPr>
                <w:t>10</w:t>
              </w:r>
            </w:ins>
          </w:p>
        </w:tc>
        <w:tc>
          <w:tcPr>
            <w:tcW w:w="1909" w:type="dxa"/>
            <w:vAlign w:val="center"/>
          </w:tcPr>
          <w:p w14:paraId="53C9B61C">
            <w:pPr>
              <w:rPr>
                <w:ins w:id="2639" w:author="柠栀" w:date="2025-05-07T10:48:55Z"/>
                <w:rFonts w:hint="eastAsia"/>
              </w:rPr>
            </w:pPr>
            <w:ins w:id="2640" w:author="柠栀" w:date="2025-05-07T10:48:55Z">
              <w:r>
                <w:rPr>
                  <w:rFonts w:ascii="Segoe UI" w:hAnsi="Segoe UI" w:cs="Segoe UI"/>
                  <w:color w:val="000000"/>
                </w:rPr>
                <w:t>total_comments</w:t>
              </w:r>
            </w:ins>
          </w:p>
        </w:tc>
        <w:tc>
          <w:tcPr>
            <w:tcW w:w="1264" w:type="dxa"/>
            <w:vAlign w:val="center"/>
          </w:tcPr>
          <w:p w14:paraId="7C5C3459">
            <w:pPr>
              <w:rPr>
                <w:ins w:id="2641" w:author="柠栀" w:date="2025-05-07T10:48:55Z"/>
                <w:rFonts w:hint="eastAsia"/>
              </w:rPr>
            </w:pPr>
            <w:ins w:id="2642" w:author="柠栀" w:date="2025-05-07T10:48:55Z">
              <w:r>
                <w:rPr>
                  <w:rFonts w:ascii="Segoe UI" w:hAnsi="Segoe UI" w:cs="Segoe UI"/>
                  <w:color w:val="000000"/>
                </w:rPr>
                <w:t>INT</w:t>
              </w:r>
            </w:ins>
          </w:p>
        </w:tc>
        <w:tc>
          <w:tcPr>
            <w:tcW w:w="475" w:type="dxa"/>
            <w:vAlign w:val="center"/>
          </w:tcPr>
          <w:p w14:paraId="785134E9">
            <w:pPr>
              <w:rPr>
                <w:ins w:id="2643" w:author="柠栀" w:date="2025-05-07T10:48:55Z"/>
                <w:rFonts w:hint="eastAsia"/>
              </w:rPr>
            </w:pPr>
            <w:ins w:id="2644" w:author="柠栀" w:date="2025-05-07T10:48:55Z">
              <w:r>
                <w:rPr>
                  <w:rFonts w:ascii="Segoe UI" w:hAnsi="Segoe UI" w:cs="Segoe UI"/>
                  <w:color w:val="000000"/>
                </w:rPr>
                <w:t>11</w:t>
              </w:r>
            </w:ins>
          </w:p>
        </w:tc>
        <w:tc>
          <w:tcPr>
            <w:tcW w:w="457" w:type="dxa"/>
            <w:vAlign w:val="center"/>
          </w:tcPr>
          <w:p w14:paraId="5E67D524">
            <w:pPr>
              <w:rPr>
                <w:ins w:id="2645" w:author="柠栀" w:date="2025-05-07T10:48:55Z"/>
                <w:rFonts w:hint="eastAsia"/>
              </w:rPr>
            </w:pPr>
            <w:ins w:id="2646" w:author="柠栀" w:date="2025-05-07T10:48:55Z">
              <w:r>
                <w:rPr>
                  <w:rFonts w:ascii="Segoe UI" w:hAnsi="Segoe UI" w:cs="Segoe UI"/>
                  <w:color w:val="000000"/>
                </w:rPr>
                <w:t>否</w:t>
              </w:r>
            </w:ins>
          </w:p>
        </w:tc>
        <w:tc>
          <w:tcPr>
            <w:tcW w:w="2061" w:type="dxa"/>
            <w:vAlign w:val="center"/>
          </w:tcPr>
          <w:p w14:paraId="5068A1B7">
            <w:pPr>
              <w:rPr>
                <w:ins w:id="2647" w:author="柠栀" w:date="2025-05-07T10:48:55Z"/>
                <w:rFonts w:hint="eastAsia"/>
              </w:rPr>
            </w:pPr>
            <w:ins w:id="2648" w:author="柠栀" w:date="2025-05-07T10:48:55Z">
              <w:r>
                <w:rPr>
                  <w:rFonts w:ascii="Segoe UI" w:hAnsi="Segoe UI" w:cs="Segoe UI"/>
                  <w:color w:val="000000"/>
                </w:rPr>
                <w:t>评论总数</w:t>
              </w:r>
            </w:ins>
          </w:p>
        </w:tc>
        <w:tc>
          <w:tcPr>
            <w:tcW w:w="3925" w:type="dxa"/>
            <w:vAlign w:val="center"/>
          </w:tcPr>
          <w:p w14:paraId="73F988C2">
            <w:pPr>
              <w:rPr>
                <w:ins w:id="2649" w:author="柠栀" w:date="2025-05-07T10:48:55Z"/>
                <w:rFonts w:hint="eastAsia"/>
              </w:rPr>
            </w:pPr>
            <w:ins w:id="2650" w:author="柠栀" w:date="2025-05-07T10:48:55Z">
              <w:r>
                <w:rPr>
                  <w:rFonts w:ascii="Segoe UI" w:hAnsi="Segoe UI" w:cs="Segoe UI"/>
                  <w:color w:val="000000"/>
                </w:rPr>
                <w:t>默认 0，每次新增评论后 + 1，帖子详情页显示</w:t>
              </w:r>
            </w:ins>
          </w:p>
        </w:tc>
      </w:tr>
      <w:tr w14:paraId="1579C4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2651" w:author="柠栀" w:date="2025-05-07T10:48:55Z"/>
        </w:trPr>
        <w:tc>
          <w:tcPr>
            <w:tcW w:w="475" w:type="dxa"/>
            <w:vAlign w:val="center"/>
          </w:tcPr>
          <w:p w14:paraId="213BF45B">
            <w:pPr>
              <w:rPr>
                <w:ins w:id="2652" w:author="柠栀" w:date="2025-05-07T10:48:55Z"/>
                <w:rFonts w:ascii="Segoe UI" w:hAnsi="Segoe UI" w:cs="Segoe UI"/>
                <w:color w:val="000000"/>
              </w:rPr>
            </w:pPr>
            <w:ins w:id="2653" w:author="柠栀" w:date="2025-05-07T10:48:55Z">
              <w:r>
                <w:rPr>
                  <w:rFonts w:ascii="Segoe UI" w:hAnsi="Segoe UI" w:cs="Segoe UI"/>
                  <w:color w:val="000000"/>
                </w:rPr>
                <w:t>11</w:t>
              </w:r>
            </w:ins>
          </w:p>
        </w:tc>
        <w:tc>
          <w:tcPr>
            <w:tcW w:w="1909" w:type="dxa"/>
            <w:vAlign w:val="center"/>
          </w:tcPr>
          <w:p w14:paraId="141A03D4">
            <w:pPr>
              <w:rPr>
                <w:ins w:id="2654" w:author="柠栀" w:date="2025-05-07T10:48:55Z"/>
                <w:rFonts w:ascii="Segoe UI" w:hAnsi="Segoe UI" w:cs="Segoe UI"/>
                <w:color w:val="000000"/>
              </w:rPr>
            </w:pPr>
            <w:ins w:id="2655" w:author="柠栀" w:date="2025-05-07T10:48:55Z">
              <w:r>
                <w:rPr>
                  <w:rFonts w:ascii="Segoe UI" w:hAnsi="Segoe UI" w:cs="Segoe UI"/>
                  <w:color w:val="000000"/>
                </w:rPr>
                <w:t>review_status</w:t>
              </w:r>
            </w:ins>
          </w:p>
        </w:tc>
        <w:tc>
          <w:tcPr>
            <w:tcW w:w="1264" w:type="dxa"/>
            <w:vAlign w:val="center"/>
          </w:tcPr>
          <w:p w14:paraId="45119B68">
            <w:pPr>
              <w:rPr>
                <w:ins w:id="2656" w:author="柠栀" w:date="2025-05-07T10:48:55Z"/>
                <w:rFonts w:ascii="Segoe UI" w:hAnsi="Segoe UI" w:cs="Segoe UI"/>
                <w:color w:val="000000"/>
              </w:rPr>
            </w:pPr>
            <w:ins w:id="2657" w:author="柠栀" w:date="2025-05-07T10:48:55Z">
              <w:r>
                <w:rPr>
                  <w:rFonts w:ascii="Segoe UI" w:hAnsi="Segoe UI" w:cs="Segoe UI"/>
                  <w:color w:val="000000"/>
                </w:rPr>
                <w:t>TINYINT</w:t>
              </w:r>
            </w:ins>
          </w:p>
        </w:tc>
        <w:tc>
          <w:tcPr>
            <w:tcW w:w="475" w:type="dxa"/>
            <w:vAlign w:val="center"/>
          </w:tcPr>
          <w:p w14:paraId="4F83B1E2">
            <w:pPr>
              <w:rPr>
                <w:ins w:id="2658" w:author="柠栀" w:date="2025-05-07T10:48:55Z"/>
                <w:rFonts w:ascii="Segoe UI" w:hAnsi="Segoe UI" w:cs="Segoe UI"/>
                <w:color w:val="000000"/>
              </w:rPr>
            </w:pPr>
            <w:ins w:id="2659" w:author="柠栀" w:date="2025-05-07T10:48:55Z">
              <w:r>
                <w:rPr>
                  <w:rFonts w:ascii="Segoe UI" w:hAnsi="Segoe UI" w:cs="Segoe UI"/>
                  <w:color w:val="000000"/>
                </w:rPr>
                <w:t>1</w:t>
              </w:r>
            </w:ins>
          </w:p>
        </w:tc>
        <w:tc>
          <w:tcPr>
            <w:tcW w:w="457" w:type="dxa"/>
            <w:vAlign w:val="center"/>
          </w:tcPr>
          <w:p w14:paraId="0A4C016C">
            <w:pPr>
              <w:rPr>
                <w:ins w:id="2660" w:author="柠栀" w:date="2025-05-07T10:48:55Z"/>
                <w:rFonts w:ascii="Segoe UI" w:hAnsi="Segoe UI" w:cs="Segoe UI"/>
                <w:color w:val="000000"/>
              </w:rPr>
            </w:pPr>
            <w:ins w:id="2661" w:author="柠栀" w:date="2025-05-07T10:48:55Z">
              <w:r>
                <w:rPr>
                  <w:rFonts w:ascii="Segoe UI" w:hAnsi="Segoe UI" w:cs="Segoe UI"/>
                  <w:color w:val="000000"/>
                </w:rPr>
                <w:t>否</w:t>
              </w:r>
            </w:ins>
          </w:p>
        </w:tc>
        <w:tc>
          <w:tcPr>
            <w:tcW w:w="2061" w:type="dxa"/>
            <w:vAlign w:val="center"/>
          </w:tcPr>
          <w:p w14:paraId="20DF494E">
            <w:pPr>
              <w:rPr>
                <w:ins w:id="2662" w:author="柠栀" w:date="2025-05-07T10:48:55Z"/>
                <w:rFonts w:ascii="Segoe UI" w:hAnsi="Segoe UI" w:cs="Segoe UI"/>
                <w:color w:val="000000"/>
              </w:rPr>
            </w:pPr>
            <w:ins w:id="2663" w:author="柠栀" w:date="2025-05-07T10:48:55Z">
              <w:r>
                <w:rPr>
                  <w:rFonts w:ascii="Segoe UI" w:hAnsi="Segoe UI" w:cs="Segoe UI"/>
                  <w:color w:val="000000"/>
                </w:rPr>
                <w:t>审核状态</w:t>
              </w:r>
            </w:ins>
          </w:p>
        </w:tc>
        <w:tc>
          <w:tcPr>
            <w:tcW w:w="3925" w:type="dxa"/>
            <w:vAlign w:val="center"/>
          </w:tcPr>
          <w:p w14:paraId="3125E2C7">
            <w:pPr>
              <w:rPr>
                <w:ins w:id="2664" w:author="柠栀" w:date="2025-05-07T10:48:55Z"/>
                <w:rStyle w:val="16"/>
                <w:rFonts w:ascii="Consolas" w:hAnsi="Consolas"/>
                <w:color w:val="000000"/>
                <w:sz w:val="21"/>
                <w:szCs w:val="21"/>
              </w:rPr>
            </w:pPr>
            <w:ins w:id="2665" w:author="柠栀" w:date="2025-05-07T10:48:55Z">
              <w:r>
                <w:rPr>
                  <w:rFonts w:ascii="Segoe UI" w:hAnsi="Segoe UI" w:cs="Segoe UI"/>
                  <w:color w:val="000000"/>
                </w:rPr>
                <w:t>1 = 待审核，2 = 审核通过，3 = 审核不通过，默认 1（提交后自动进入审核）</w:t>
              </w:r>
            </w:ins>
          </w:p>
        </w:tc>
      </w:tr>
      <w:tr w14:paraId="033BF1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2666" w:author="柠栀" w:date="2025-05-07T10:48:55Z"/>
        </w:trPr>
        <w:tc>
          <w:tcPr>
            <w:tcW w:w="475" w:type="dxa"/>
            <w:vAlign w:val="center"/>
          </w:tcPr>
          <w:p w14:paraId="0102E65B">
            <w:pPr>
              <w:rPr>
                <w:ins w:id="2667" w:author="柠栀" w:date="2025-05-07T10:48:55Z"/>
                <w:rFonts w:ascii="Segoe UI" w:hAnsi="Segoe UI" w:cs="Segoe UI"/>
                <w:color w:val="000000"/>
              </w:rPr>
            </w:pPr>
            <w:ins w:id="2668" w:author="柠栀" w:date="2025-05-07T10:48:55Z">
              <w:r>
                <w:rPr>
                  <w:rFonts w:ascii="Segoe UI" w:hAnsi="Segoe UI" w:cs="Segoe UI"/>
                  <w:color w:val="000000"/>
                </w:rPr>
                <w:t>1</w:t>
              </w:r>
            </w:ins>
            <w:ins w:id="2669" w:author="柠栀" w:date="2025-05-07T10:48:55Z">
              <w:r>
                <w:rPr>
                  <w:rFonts w:hint="eastAsia" w:ascii="Segoe UI" w:hAnsi="Segoe UI" w:cs="Segoe UI"/>
                  <w:color w:val="000000"/>
                </w:rPr>
                <w:t>2</w:t>
              </w:r>
            </w:ins>
          </w:p>
        </w:tc>
        <w:tc>
          <w:tcPr>
            <w:tcW w:w="1909" w:type="dxa"/>
            <w:vAlign w:val="center"/>
          </w:tcPr>
          <w:p w14:paraId="674BE31C">
            <w:pPr>
              <w:rPr>
                <w:ins w:id="2670" w:author="柠栀" w:date="2025-05-07T10:48:55Z"/>
                <w:rFonts w:ascii="Segoe UI" w:hAnsi="Segoe UI" w:cs="Segoe UI"/>
                <w:color w:val="000000"/>
              </w:rPr>
            </w:pPr>
            <w:ins w:id="2671" w:author="柠栀" w:date="2025-05-07T10:48:55Z">
              <w:r>
                <w:rPr>
                  <w:rFonts w:ascii="Segoe UI" w:hAnsi="Segoe UI" w:cs="Segoe UI"/>
                  <w:color w:val="000000"/>
                </w:rPr>
                <w:t>create_time</w:t>
              </w:r>
            </w:ins>
          </w:p>
        </w:tc>
        <w:tc>
          <w:tcPr>
            <w:tcW w:w="1264" w:type="dxa"/>
            <w:vAlign w:val="center"/>
          </w:tcPr>
          <w:p w14:paraId="65548FE6">
            <w:pPr>
              <w:rPr>
                <w:ins w:id="2672" w:author="柠栀" w:date="2025-05-07T10:48:55Z"/>
                <w:rFonts w:ascii="Segoe UI" w:hAnsi="Segoe UI" w:cs="Segoe UI"/>
                <w:color w:val="000000"/>
              </w:rPr>
            </w:pPr>
            <w:ins w:id="2673" w:author="柠栀" w:date="2025-05-07T10:48:55Z">
              <w:r>
                <w:rPr>
                  <w:rFonts w:ascii="Segoe UI" w:hAnsi="Segoe UI" w:cs="Segoe UI"/>
                  <w:color w:val="000000"/>
                </w:rPr>
                <w:t>DATETIME</w:t>
              </w:r>
            </w:ins>
          </w:p>
        </w:tc>
        <w:tc>
          <w:tcPr>
            <w:tcW w:w="475" w:type="dxa"/>
            <w:vAlign w:val="center"/>
          </w:tcPr>
          <w:p w14:paraId="782150FB">
            <w:pPr>
              <w:rPr>
                <w:ins w:id="2674" w:author="柠栀" w:date="2025-05-07T10:48:55Z"/>
                <w:rFonts w:ascii="Segoe UI" w:hAnsi="Segoe UI" w:cs="Segoe UI"/>
                <w:color w:val="000000"/>
              </w:rPr>
            </w:pPr>
            <w:ins w:id="2675" w:author="柠栀" w:date="2025-05-07T10:48:55Z">
              <w:r>
                <w:rPr>
                  <w:rFonts w:ascii="Segoe UI" w:hAnsi="Segoe UI" w:cs="Segoe UI"/>
                  <w:color w:val="000000"/>
                </w:rPr>
                <w:t>-</w:t>
              </w:r>
            </w:ins>
          </w:p>
        </w:tc>
        <w:tc>
          <w:tcPr>
            <w:tcW w:w="457" w:type="dxa"/>
            <w:vAlign w:val="center"/>
          </w:tcPr>
          <w:p w14:paraId="312C92A3">
            <w:pPr>
              <w:rPr>
                <w:ins w:id="2676" w:author="柠栀" w:date="2025-05-07T10:48:55Z"/>
                <w:rFonts w:ascii="Segoe UI" w:hAnsi="Segoe UI" w:cs="Segoe UI"/>
                <w:color w:val="000000"/>
              </w:rPr>
            </w:pPr>
            <w:ins w:id="2677" w:author="柠栀" w:date="2025-05-07T10:48:55Z">
              <w:r>
                <w:rPr>
                  <w:rFonts w:ascii="Segoe UI" w:hAnsi="Segoe UI" w:cs="Segoe UI"/>
                  <w:color w:val="000000"/>
                </w:rPr>
                <w:t>否</w:t>
              </w:r>
            </w:ins>
          </w:p>
        </w:tc>
        <w:tc>
          <w:tcPr>
            <w:tcW w:w="2061" w:type="dxa"/>
            <w:vAlign w:val="center"/>
          </w:tcPr>
          <w:p w14:paraId="16024EF5">
            <w:pPr>
              <w:rPr>
                <w:ins w:id="2678" w:author="柠栀" w:date="2025-05-07T10:48:55Z"/>
                <w:rFonts w:ascii="Segoe UI" w:hAnsi="Segoe UI" w:cs="Segoe UI"/>
                <w:color w:val="000000"/>
              </w:rPr>
            </w:pPr>
            <w:ins w:id="2679" w:author="柠栀" w:date="2025-05-07T10:48:55Z">
              <w:r>
                <w:rPr>
                  <w:rFonts w:ascii="Segoe UI" w:hAnsi="Segoe UI" w:cs="Segoe UI"/>
                  <w:color w:val="000000"/>
                </w:rPr>
                <w:t>发布时间</w:t>
              </w:r>
            </w:ins>
          </w:p>
        </w:tc>
        <w:tc>
          <w:tcPr>
            <w:tcW w:w="3925" w:type="dxa"/>
            <w:vAlign w:val="center"/>
          </w:tcPr>
          <w:p w14:paraId="719BDB60">
            <w:pPr>
              <w:rPr>
                <w:ins w:id="2680" w:author="柠栀" w:date="2025-05-07T10:48:55Z"/>
                <w:rFonts w:ascii="Segoe UI" w:hAnsi="Segoe UI" w:cs="Segoe UI"/>
                <w:color w:val="000000"/>
              </w:rPr>
            </w:pPr>
            <w:ins w:id="2681" w:author="柠栀" w:date="2025-05-07T10:48:55Z">
              <w:r>
                <w:rPr>
                  <w:rFonts w:ascii="Segoe UI" w:hAnsi="Segoe UI" w:cs="Segoe UI"/>
                  <w:color w:val="000000"/>
                </w:rPr>
                <w:t>系统自动生成，精确到秒，用于排序和搜索</w:t>
              </w:r>
            </w:ins>
          </w:p>
        </w:tc>
      </w:tr>
    </w:tbl>
    <w:p w14:paraId="29B1CCE6">
      <w:pPr>
        <w:pStyle w:val="5"/>
        <w:spacing w:before="60" w:after="60"/>
        <w:outlineLvl w:val="9"/>
        <w:rPr>
          <w:rFonts w:hint="eastAsia" w:eastAsia="宋体" w:cstheme="minorBidi"/>
          <w:b/>
          <w:color w:val="auto"/>
          <w:sz w:val="28"/>
          <w:szCs w:val="24"/>
          <w:lang w:val="en-US" w:eastAsia="zh-CN"/>
        </w:rPr>
        <w:pPrChange w:id="2682" w:author="柠栀" w:date="2025-05-07T10:53:03Z">
          <w:pPr>
            <w:pStyle w:val="3"/>
            <w:numPr>
              <w:ilvl w:val="1"/>
              <w:numId w:val="20"/>
            </w:numPr>
            <w:spacing w:before="60" w:after="60" w:line="120" w:lineRule="auto"/>
          </w:pPr>
        </w:pPrChange>
      </w:pPr>
      <w:bookmarkStart w:id="147" w:name="_Toc197502470"/>
      <w:r>
        <w:drawing>
          <wp:inline distT="0" distB="0" distL="114300" distR="114300">
            <wp:extent cx="5271135" cy="1376045"/>
            <wp:effectExtent l="0" t="0" r="5715" b="5080"/>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
                    <pic:cNvPicPr>
                      <a:picLocks noChangeAspect="1"/>
                    </pic:cNvPicPr>
                  </pic:nvPicPr>
                  <pic:blipFill>
                    <a:blip r:embed="rId89"/>
                    <a:stretch>
                      <a:fillRect/>
                    </a:stretch>
                  </pic:blipFill>
                  <pic:spPr>
                    <a:xfrm>
                      <a:off x="0" y="0"/>
                      <a:ext cx="5271135" cy="1376045"/>
                    </a:xfrm>
                    <a:prstGeom prst="rect">
                      <a:avLst/>
                    </a:prstGeom>
                    <a:noFill/>
                    <a:ln>
                      <a:noFill/>
                    </a:ln>
                  </pic:spPr>
                </pic:pic>
              </a:graphicData>
            </a:graphic>
          </wp:inline>
        </w:drawing>
      </w:r>
    </w:p>
    <w:p w14:paraId="475BC2F9">
      <w:pPr>
        <w:pStyle w:val="6"/>
        <w:spacing w:before="60" w:after="60"/>
        <w:rPr>
          <w:ins w:id="2684" w:author="柠栀" w:date="2025-05-07T10:48:55Z"/>
          <w:rFonts w:ascii="Arial" w:hAnsi="Arial" w:eastAsia="宋体" w:cstheme="minorBidi"/>
          <w:b/>
          <w:color w:val="auto"/>
          <w:sz w:val="28"/>
          <w:szCs w:val="24"/>
        </w:rPr>
        <w:pPrChange w:id="2683" w:author="柠栀" w:date="2025-05-07T10:53:03Z">
          <w:pPr>
            <w:pStyle w:val="3"/>
            <w:numPr>
              <w:ilvl w:val="1"/>
              <w:numId w:val="20"/>
            </w:numPr>
            <w:spacing w:before="60" w:after="60" w:line="120" w:lineRule="auto"/>
          </w:pPr>
        </w:pPrChange>
      </w:pPr>
      <w:ins w:id="2685" w:author="柠栀" w:date="2025-05-07T10:54:10Z">
        <w:r>
          <w:rPr>
            <w:rFonts w:hint="eastAsia" w:eastAsia="宋体" w:cstheme="minorBidi"/>
            <w:b/>
            <w:color w:val="auto"/>
            <w:sz w:val="28"/>
            <w:szCs w:val="24"/>
            <w:lang w:val="en-US" w:eastAsia="zh-CN"/>
          </w:rPr>
          <w:t>5.2.</w:t>
        </w:r>
      </w:ins>
      <w:ins w:id="2686" w:author="柠栀" w:date="2025-05-07T10:54:11Z">
        <w:r>
          <w:rPr>
            <w:rFonts w:hint="eastAsia" w:eastAsia="宋体" w:cstheme="minorBidi"/>
            <w:b/>
            <w:color w:val="auto"/>
            <w:sz w:val="28"/>
            <w:szCs w:val="24"/>
            <w:lang w:val="en-US" w:eastAsia="zh-CN"/>
          </w:rPr>
          <w:t>2.2</w:t>
        </w:r>
      </w:ins>
      <w:ins w:id="2687" w:author="柠栀" w:date="2025-05-07T10:48:55Z">
        <w:r>
          <w:rPr>
            <w:rFonts w:hint="eastAsia" w:ascii="Arial" w:hAnsi="Arial" w:eastAsia="宋体" w:cstheme="minorBidi"/>
            <w:b/>
            <w:color w:val="auto"/>
            <w:sz w:val="28"/>
            <w:szCs w:val="24"/>
          </w:rPr>
          <w:t>评论</w:t>
        </w:r>
        <w:bookmarkEnd w:id="147"/>
      </w:ins>
    </w:p>
    <w:tbl>
      <w:tblPr>
        <w:tblStyle w:val="13"/>
        <w:tblW w:w="10632" w:type="dxa"/>
        <w:tblInd w:w="-9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0"/>
        <w:gridCol w:w="2469"/>
        <w:gridCol w:w="1300"/>
        <w:gridCol w:w="624"/>
        <w:gridCol w:w="491"/>
        <w:gridCol w:w="1239"/>
        <w:gridCol w:w="4019"/>
      </w:tblGrid>
      <w:tr w14:paraId="1B4FB0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2688" w:author="柠栀" w:date="2025-05-07T10:48:55Z"/>
        </w:trPr>
        <w:tc>
          <w:tcPr>
            <w:tcW w:w="490" w:type="dxa"/>
            <w:vAlign w:val="center"/>
          </w:tcPr>
          <w:p w14:paraId="28E972D0">
            <w:pPr>
              <w:rPr>
                <w:ins w:id="2689" w:author="柠栀" w:date="2025-05-07T10:48:55Z"/>
                <w:rFonts w:hint="eastAsia"/>
              </w:rPr>
            </w:pPr>
            <w:ins w:id="2690" w:author="柠栀" w:date="2025-05-07T10:48:55Z">
              <w:r>
                <w:rPr>
                  <w:rStyle w:val="15"/>
                  <w:rFonts w:ascii="Segoe UI" w:hAnsi="Segoe UI" w:cs="Segoe UI"/>
                  <w:color w:val="000000"/>
                </w:rPr>
                <w:t>序号</w:t>
              </w:r>
            </w:ins>
          </w:p>
        </w:tc>
        <w:tc>
          <w:tcPr>
            <w:tcW w:w="2469" w:type="dxa"/>
            <w:vAlign w:val="center"/>
          </w:tcPr>
          <w:p w14:paraId="1EE6612B">
            <w:pPr>
              <w:rPr>
                <w:ins w:id="2691" w:author="柠栀" w:date="2025-05-07T10:48:55Z"/>
                <w:rFonts w:hint="eastAsia"/>
              </w:rPr>
            </w:pPr>
            <w:ins w:id="2692" w:author="柠栀" w:date="2025-05-07T10:48:55Z">
              <w:r>
                <w:rPr>
                  <w:rStyle w:val="15"/>
                  <w:rFonts w:ascii="Segoe UI" w:hAnsi="Segoe UI" w:cs="Segoe UI"/>
                  <w:color w:val="000000"/>
                </w:rPr>
                <w:t>字段名</w:t>
              </w:r>
            </w:ins>
          </w:p>
        </w:tc>
        <w:tc>
          <w:tcPr>
            <w:tcW w:w="1300" w:type="dxa"/>
            <w:vAlign w:val="center"/>
          </w:tcPr>
          <w:p w14:paraId="072A6CAA">
            <w:pPr>
              <w:rPr>
                <w:ins w:id="2693" w:author="柠栀" w:date="2025-05-07T10:48:55Z"/>
                <w:rFonts w:hint="eastAsia"/>
              </w:rPr>
            </w:pPr>
            <w:ins w:id="2694" w:author="柠栀" w:date="2025-05-07T10:48:55Z">
              <w:r>
                <w:rPr>
                  <w:rStyle w:val="15"/>
                  <w:rFonts w:ascii="Segoe UI" w:hAnsi="Segoe UI" w:cs="Segoe UI"/>
                  <w:color w:val="000000"/>
                </w:rPr>
                <w:t>字段类型</w:t>
              </w:r>
            </w:ins>
          </w:p>
        </w:tc>
        <w:tc>
          <w:tcPr>
            <w:tcW w:w="624" w:type="dxa"/>
            <w:vAlign w:val="center"/>
          </w:tcPr>
          <w:p w14:paraId="01977886">
            <w:pPr>
              <w:rPr>
                <w:ins w:id="2695" w:author="柠栀" w:date="2025-05-07T10:48:55Z"/>
                <w:rFonts w:hint="eastAsia"/>
              </w:rPr>
            </w:pPr>
            <w:ins w:id="2696" w:author="柠栀" w:date="2025-05-07T10:48:55Z">
              <w:r>
                <w:rPr>
                  <w:rStyle w:val="15"/>
                  <w:rFonts w:ascii="Segoe UI" w:hAnsi="Segoe UI" w:cs="Segoe UI"/>
                  <w:color w:val="000000"/>
                </w:rPr>
                <w:t>宽度</w:t>
              </w:r>
            </w:ins>
          </w:p>
        </w:tc>
        <w:tc>
          <w:tcPr>
            <w:tcW w:w="491" w:type="dxa"/>
            <w:vAlign w:val="center"/>
          </w:tcPr>
          <w:p w14:paraId="2AF75A16">
            <w:pPr>
              <w:rPr>
                <w:ins w:id="2697" w:author="柠栀" w:date="2025-05-07T10:48:55Z"/>
                <w:rFonts w:hint="eastAsia"/>
              </w:rPr>
            </w:pPr>
            <w:ins w:id="2698" w:author="柠栀" w:date="2025-05-07T10:48:55Z">
              <w:r>
                <w:rPr>
                  <w:rStyle w:val="15"/>
                  <w:rFonts w:ascii="Segoe UI" w:hAnsi="Segoe UI" w:cs="Segoe UI"/>
                  <w:color w:val="000000"/>
                </w:rPr>
                <w:t>能否为空</w:t>
              </w:r>
            </w:ins>
          </w:p>
        </w:tc>
        <w:tc>
          <w:tcPr>
            <w:tcW w:w="1239" w:type="dxa"/>
            <w:vAlign w:val="center"/>
          </w:tcPr>
          <w:p w14:paraId="6E47DAAD">
            <w:pPr>
              <w:rPr>
                <w:ins w:id="2699" w:author="柠栀" w:date="2025-05-07T10:48:55Z"/>
                <w:rFonts w:hint="eastAsia"/>
              </w:rPr>
            </w:pPr>
            <w:ins w:id="2700" w:author="柠栀" w:date="2025-05-07T10:48:55Z">
              <w:r>
                <w:rPr>
                  <w:rStyle w:val="15"/>
                  <w:rFonts w:ascii="Segoe UI" w:hAnsi="Segoe UI" w:cs="Segoe UI"/>
                  <w:color w:val="000000"/>
                </w:rPr>
                <w:t>字段描述</w:t>
              </w:r>
            </w:ins>
          </w:p>
        </w:tc>
        <w:tc>
          <w:tcPr>
            <w:tcW w:w="4019" w:type="dxa"/>
            <w:vAlign w:val="center"/>
          </w:tcPr>
          <w:p w14:paraId="07AD3826">
            <w:pPr>
              <w:rPr>
                <w:ins w:id="2701" w:author="柠栀" w:date="2025-05-07T10:48:55Z"/>
                <w:rFonts w:hint="eastAsia"/>
              </w:rPr>
            </w:pPr>
            <w:ins w:id="2702" w:author="柠栀" w:date="2025-05-07T10:48:55Z">
              <w:r>
                <w:rPr>
                  <w:rStyle w:val="15"/>
                  <w:rFonts w:ascii="Segoe UI" w:hAnsi="Segoe UI" w:cs="Segoe UI"/>
                  <w:color w:val="000000"/>
                </w:rPr>
                <w:t>约束规则</w:t>
              </w:r>
            </w:ins>
          </w:p>
        </w:tc>
      </w:tr>
      <w:tr w14:paraId="18D4C7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2703" w:author="柠栀" w:date="2025-05-07T10:48:55Z"/>
        </w:trPr>
        <w:tc>
          <w:tcPr>
            <w:tcW w:w="490" w:type="dxa"/>
            <w:vAlign w:val="center"/>
          </w:tcPr>
          <w:p w14:paraId="5B377AAF">
            <w:pPr>
              <w:rPr>
                <w:ins w:id="2704" w:author="柠栀" w:date="2025-05-07T10:48:55Z"/>
                <w:rFonts w:hint="eastAsia"/>
              </w:rPr>
            </w:pPr>
            <w:ins w:id="2705" w:author="柠栀" w:date="2025-05-07T10:48:55Z">
              <w:r>
                <w:rPr>
                  <w:rFonts w:ascii="Segoe UI" w:hAnsi="Segoe UI" w:cs="Segoe UI"/>
                  <w:color w:val="000000"/>
                </w:rPr>
                <w:t>1</w:t>
              </w:r>
            </w:ins>
          </w:p>
        </w:tc>
        <w:tc>
          <w:tcPr>
            <w:tcW w:w="2469" w:type="dxa"/>
            <w:vAlign w:val="center"/>
          </w:tcPr>
          <w:p w14:paraId="7A6A6AE1">
            <w:pPr>
              <w:rPr>
                <w:ins w:id="2706" w:author="柠栀" w:date="2025-05-07T10:48:55Z"/>
                <w:rFonts w:hint="eastAsia"/>
              </w:rPr>
            </w:pPr>
            <w:ins w:id="2707" w:author="柠栀" w:date="2025-05-07T10:48:55Z">
              <w:r>
                <w:rPr>
                  <w:rFonts w:ascii="Segoe UI" w:hAnsi="Segoe UI" w:cs="Segoe UI"/>
                  <w:color w:val="000000"/>
                </w:rPr>
                <w:t>comment_id</w:t>
              </w:r>
            </w:ins>
          </w:p>
        </w:tc>
        <w:tc>
          <w:tcPr>
            <w:tcW w:w="1300" w:type="dxa"/>
            <w:vAlign w:val="center"/>
          </w:tcPr>
          <w:p w14:paraId="5F933BBD">
            <w:pPr>
              <w:rPr>
                <w:ins w:id="2708" w:author="柠栀" w:date="2025-05-07T10:48:55Z"/>
                <w:rFonts w:hint="eastAsia"/>
              </w:rPr>
            </w:pPr>
            <w:ins w:id="2709" w:author="柠栀" w:date="2025-05-07T10:48:55Z">
              <w:r>
                <w:rPr>
                  <w:rFonts w:ascii="Segoe UI" w:hAnsi="Segoe UI" w:cs="Segoe UI"/>
                  <w:color w:val="000000"/>
                </w:rPr>
                <w:t>VARCHAR</w:t>
              </w:r>
            </w:ins>
          </w:p>
        </w:tc>
        <w:tc>
          <w:tcPr>
            <w:tcW w:w="624" w:type="dxa"/>
            <w:vAlign w:val="center"/>
          </w:tcPr>
          <w:p w14:paraId="2E67A132">
            <w:pPr>
              <w:rPr>
                <w:ins w:id="2710" w:author="柠栀" w:date="2025-05-07T10:48:55Z"/>
                <w:rFonts w:hint="eastAsia"/>
              </w:rPr>
            </w:pPr>
            <w:ins w:id="2711" w:author="柠栀" w:date="2025-05-07T10:48:55Z">
              <w:r>
                <w:rPr>
                  <w:rFonts w:ascii="Segoe UI" w:hAnsi="Segoe UI" w:cs="Segoe UI"/>
                  <w:color w:val="000000"/>
                </w:rPr>
                <w:t>32</w:t>
              </w:r>
            </w:ins>
          </w:p>
        </w:tc>
        <w:tc>
          <w:tcPr>
            <w:tcW w:w="491" w:type="dxa"/>
            <w:vAlign w:val="center"/>
          </w:tcPr>
          <w:p w14:paraId="589FC558">
            <w:pPr>
              <w:rPr>
                <w:ins w:id="2712" w:author="柠栀" w:date="2025-05-07T10:48:55Z"/>
                <w:rFonts w:hint="eastAsia"/>
              </w:rPr>
            </w:pPr>
            <w:ins w:id="2713" w:author="柠栀" w:date="2025-05-07T10:48:55Z">
              <w:r>
                <w:rPr>
                  <w:rFonts w:ascii="Segoe UI" w:hAnsi="Segoe UI" w:cs="Segoe UI"/>
                  <w:color w:val="000000"/>
                </w:rPr>
                <w:t>否</w:t>
              </w:r>
            </w:ins>
          </w:p>
        </w:tc>
        <w:tc>
          <w:tcPr>
            <w:tcW w:w="1239" w:type="dxa"/>
            <w:vAlign w:val="center"/>
          </w:tcPr>
          <w:p w14:paraId="04629411">
            <w:pPr>
              <w:rPr>
                <w:ins w:id="2714" w:author="柠栀" w:date="2025-05-07T10:48:55Z"/>
                <w:rFonts w:hint="eastAsia"/>
              </w:rPr>
            </w:pPr>
            <w:ins w:id="2715" w:author="柠栀" w:date="2025-05-07T10:48:55Z">
              <w:r>
                <w:rPr>
                  <w:rFonts w:ascii="Segoe UI" w:hAnsi="Segoe UI" w:cs="Segoe UI"/>
                  <w:color w:val="000000"/>
                </w:rPr>
                <w:t>评论唯一标识（主键）</w:t>
              </w:r>
            </w:ins>
          </w:p>
        </w:tc>
        <w:tc>
          <w:tcPr>
            <w:tcW w:w="4019" w:type="dxa"/>
            <w:vAlign w:val="center"/>
          </w:tcPr>
          <w:p w14:paraId="5A3AB23D">
            <w:pPr>
              <w:rPr>
                <w:ins w:id="2716" w:author="柠栀" w:date="2025-05-07T10:48:55Z"/>
                <w:rFonts w:hint="eastAsia"/>
              </w:rPr>
            </w:pPr>
            <w:ins w:id="2717" w:author="柠栀" w:date="2025-05-07T10:48:55Z">
              <w:r>
                <w:rPr>
                  <w:rFonts w:ascii="Segoe UI" w:hAnsi="Segoe UI" w:cs="Segoe UI"/>
                  <w:color w:val="000000"/>
                </w:rPr>
                <w:t>UUID 生成如</w:t>
              </w:r>
            </w:ins>
            <w:ins w:id="2718" w:author="柠栀" w:date="2025-05-07T10:48:55Z">
              <w:r>
                <w:rPr>
                  <w:rStyle w:val="16"/>
                  <w:rFonts w:ascii="Consolas" w:hAnsi="Consolas"/>
                  <w:color w:val="000000"/>
                  <w:sz w:val="21"/>
                  <w:szCs w:val="21"/>
                </w:rPr>
                <w:t>COMMENT_20240507_1234</w:t>
              </w:r>
            </w:ins>
            <w:ins w:id="2719" w:author="柠栀" w:date="2025-05-07T10:48:55Z">
              <w:r>
                <w:rPr>
                  <w:rFonts w:ascii="Segoe UI" w:hAnsi="Segoe UI" w:cs="Segoe UI"/>
                  <w:color w:val="000000"/>
                </w:rPr>
                <w:t>，全局唯一</w:t>
              </w:r>
            </w:ins>
          </w:p>
        </w:tc>
      </w:tr>
      <w:tr w14:paraId="7A7407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2720" w:author="柠栀" w:date="2025-05-07T10:48:55Z"/>
        </w:trPr>
        <w:tc>
          <w:tcPr>
            <w:tcW w:w="490" w:type="dxa"/>
            <w:vAlign w:val="center"/>
          </w:tcPr>
          <w:p w14:paraId="35F2437C">
            <w:pPr>
              <w:rPr>
                <w:ins w:id="2721" w:author="柠栀" w:date="2025-05-07T10:48:55Z"/>
                <w:rFonts w:hint="eastAsia"/>
              </w:rPr>
            </w:pPr>
            <w:ins w:id="2722" w:author="柠栀" w:date="2025-05-07T10:48:55Z">
              <w:r>
                <w:rPr>
                  <w:rFonts w:ascii="Segoe UI" w:hAnsi="Segoe UI" w:cs="Segoe UI"/>
                  <w:color w:val="000000"/>
                </w:rPr>
                <w:t>2</w:t>
              </w:r>
            </w:ins>
          </w:p>
        </w:tc>
        <w:tc>
          <w:tcPr>
            <w:tcW w:w="2469" w:type="dxa"/>
            <w:vAlign w:val="center"/>
          </w:tcPr>
          <w:p w14:paraId="2A13C510">
            <w:pPr>
              <w:rPr>
                <w:ins w:id="2723" w:author="柠栀" w:date="2025-05-07T10:48:55Z"/>
                <w:rFonts w:hint="eastAsia"/>
              </w:rPr>
            </w:pPr>
            <w:ins w:id="2724" w:author="柠栀" w:date="2025-05-07T10:48:55Z">
              <w:r>
                <w:rPr>
                  <w:rFonts w:ascii="Segoe UI" w:hAnsi="Segoe UI" w:cs="Segoe UI"/>
                  <w:color w:val="000000"/>
                </w:rPr>
                <w:t>user_id</w:t>
              </w:r>
            </w:ins>
          </w:p>
        </w:tc>
        <w:tc>
          <w:tcPr>
            <w:tcW w:w="1300" w:type="dxa"/>
            <w:vAlign w:val="center"/>
          </w:tcPr>
          <w:p w14:paraId="537BC88F">
            <w:pPr>
              <w:rPr>
                <w:ins w:id="2725" w:author="柠栀" w:date="2025-05-07T10:48:55Z"/>
                <w:rFonts w:hint="eastAsia"/>
              </w:rPr>
            </w:pPr>
            <w:ins w:id="2726" w:author="柠栀" w:date="2025-05-07T10:48:55Z">
              <w:r>
                <w:rPr>
                  <w:rFonts w:ascii="Segoe UI" w:hAnsi="Segoe UI" w:cs="Segoe UI"/>
                  <w:color w:val="000000"/>
                </w:rPr>
                <w:t>VARCHAR</w:t>
              </w:r>
            </w:ins>
          </w:p>
        </w:tc>
        <w:tc>
          <w:tcPr>
            <w:tcW w:w="624" w:type="dxa"/>
            <w:vAlign w:val="center"/>
          </w:tcPr>
          <w:p w14:paraId="4EC9F64E">
            <w:pPr>
              <w:rPr>
                <w:ins w:id="2727" w:author="柠栀" w:date="2025-05-07T10:48:55Z"/>
                <w:rFonts w:hint="eastAsia"/>
              </w:rPr>
            </w:pPr>
            <w:ins w:id="2728" w:author="柠栀" w:date="2025-05-07T10:48:55Z">
              <w:r>
                <w:rPr>
                  <w:rFonts w:ascii="Segoe UI" w:hAnsi="Segoe UI" w:cs="Segoe UI"/>
                  <w:color w:val="000000"/>
                </w:rPr>
                <w:t>20</w:t>
              </w:r>
            </w:ins>
          </w:p>
        </w:tc>
        <w:tc>
          <w:tcPr>
            <w:tcW w:w="491" w:type="dxa"/>
            <w:vAlign w:val="center"/>
          </w:tcPr>
          <w:p w14:paraId="34FAFECE">
            <w:pPr>
              <w:rPr>
                <w:ins w:id="2729" w:author="柠栀" w:date="2025-05-07T10:48:55Z"/>
                <w:rFonts w:hint="eastAsia"/>
              </w:rPr>
            </w:pPr>
            <w:ins w:id="2730" w:author="柠栀" w:date="2025-05-07T10:48:55Z">
              <w:r>
                <w:rPr>
                  <w:rFonts w:ascii="Segoe UI" w:hAnsi="Segoe UI" w:cs="Segoe UI"/>
                  <w:color w:val="000000"/>
                </w:rPr>
                <w:t>否</w:t>
              </w:r>
            </w:ins>
          </w:p>
        </w:tc>
        <w:tc>
          <w:tcPr>
            <w:tcW w:w="1239" w:type="dxa"/>
            <w:vAlign w:val="center"/>
          </w:tcPr>
          <w:p w14:paraId="1C0DF0F7">
            <w:pPr>
              <w:rPr>
                <w:ins w:id="2731" w:author="柠栀" w:date="2025-05-07T10:48:55Z"/>
                <w:rFonts w:hint="eastAsia"/>
              </w:rPr>
            </w:pPr>
            <w:ins w:id="2732" w:author="柠栀" w:date="2025-05-07T10:48:55Z">
              <w:r>
                <w:rPr>
                  <w:rFonts w:ascii="Segoe UI" w:hAnsi="Segoe UI" w:cs="Segoe UI"/>
                  <w:color w:val="000000"/>
                </w:rPr>
                <w:t>评论用户ID（外键，关联 User 表 user_id）</w:t>
              </w:r>
            </w:ins>
          </w:p>
        </w:tc>
        <w:tc>
          <w:tcPr>
            <w:tcW w:w="4019" w:type="dxa"/>
            <w:vAlign w:val="center"/>
          </w:tcPr>
          <w:p w14:paraId="419489B7">
            <w:pPr>
              <w:rPr>
                <w:ins w:id="2733" w:author="柠栀" w:date="2025-05-07T10:48:55Z"/>
                <w:rFonts w:hint="eastAsia"/>
              </w:rPr>
            </w:pPr>
            <w:ins w:id="2734" w:author="柠栀" w:date="2025-05-07T10:48:55Z">
              <w:r>
                <w:rPr>
                  <w:rFonts w:ascii="Segoe UI" w:hAnsi="Segoe UI" w:cs="Segoe UI"/>
                  <w:color w:val="000000"/>
                </w:rPr>
                <w:t>非空，参照 User 表 user_id，级联删除（用户删除则评论同步删除）</w:t>
              </w:r>
            </w:ins>
          </w:p>
        </w:tc>
      </w:tr>
      <w:tr w14:paraId="30A8A5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2735" w:author="柠栀" w:date="2025-05-07T10:48:55Z"/>
        </w:trPr>
        <w:tc>
          <w:tcPr>
            <w:tcW w:w="490" w:type="dxa"/>
            <w:vAlign w:val="center"/>
          </w:tcPr>
          <w:p w14:paraId="505EE069">
            <w:pPr>
              <w:rPr>
                <w:ins w:id="2736" w:author="柠栀" w:date="2025-05-07T10:48:55Z"/>
                <w:rFonts w:hint="eastAsia"/>
              </w:rPr>
            </w:pPr>
            <w:ins w:id="2737" w:author="柠栀" w:date="2025-05-07T10:48:55Z">
              <w:r>
                <w:rPr>
                  <w:rFonts w:ascii="Segoe UI" w:hAnsi="Segoe UI" w:cs="Segoe UI"/>
                  <w:color w:val="000000"/>
                </w:rPr>
                <w:t>3</w:t>
              </w:r>
            </w:ins>
          </w:p>
        </w:tc>
        <w:tc>
          <w:tcPr>
            <w:tcW w:w="2469" w:type="dxa"/>
            <w:vAlign w:val="center"/>
          </w:tcPr>
          <w:p w14:paraId="62D3F349">
            <w:pPr>
              <w:rPr>
                <w:ins w:id="2738" w:author="柠栀" w:date="2025-05-07T10:48:55Z"/>
                <w:rFonts w:hint="eastAsia"/>
              </w:rPr>
            </w:pPr>
            <w:ins w:id="2739" w:author="柠栀" w:date="2025-05-07T10:48:55Z">
              <w:r>
                <w:rPr>
                  <w:rFonts w:ascii="Segoe UI" w:hAnsi="Segoe UI" w:cs="Segoe UI"/>
                  <w:color w:val="000000"/>
                </w:rPr>
                <w:t>note_id</w:t>
              </w:r>
            </w:ins>
          </w:p>
        </w:tc>
        <w:tc>
          <w:tcPr>
            <w:tcW w:w="1300" w:type="dxa"/>
            <w:vAlign w:val="center"/>
          </w:tcPr>
          <w:p w14:paraId="78291ADF">
            <w:pPr>
              <w:rPr>
                <w:ins w:id="2740" w:author="柠栀" w:date="2025-05-07T10:48:55Z"/>
                <w:rFonts w:hint="eastAsia"/>
              </w:rPr>
            </w:pPr>
            <w:ins w:id="2741" w:author="柠栀" w:date="2025-05-07T10:48:55Z">
              <w:r>
                <w:rPr>
                  <w:rFonts w:ascii="Segoe UI" w:hAnsi="Segoe UI" w:cs="Segoe UI"/>
                  <w:color w:val="000000"/>
                </w:rPr>
                <w:t>VARCHAR</w:t>
              </w:r>
            </w:ins>
          </w:p>
        </w:tc>
        <w:tc>
          <w:tcPr>
            <w:tcW w:w="624" w:type="dxa"/>
            <w:vAlign w:val="center"/>
          </w:tcPr>
          <w:p w14:paraId="5BF8D7AB">
            <w:pPr>
              <w:rPr>
                <w:ins w:id="2742" w:author="柠栀" w:date="2025-05-07T10:48:55Z"/>
                <w:rFonts w:hint="eastAsia"/>
              </w:rPr>
            </w:pPr>
            <w:ins w:id="2743" w:author="柠栀" w:date="2025-05-07T10:48:55Z">
              <w:r>
                <w:rPr>
                  <w:rFonts w:ascii="Segoe UI" w:hAnsi="Segoe UI" w:cs="Segoe UI"/>
                  <w:color w:val="000000"/>
                </w:rPr>
                <w:t>32</w:t>
              </w:r>
            </w:ins>
          </w:p>
        </w:tc>
        <w:tc>
          <w:tcPr>
            <w:tcW w:w="491" w:type="dxa"/>
            <w:vAlign w:val="center"/>
          </w:tcPr>
          <w:p w14:paraId="7476A24B">
            <w:pPr>
              <w:rPr>
                <w:ins w:id="2744" w:author="柠栀" w:date="2025-05-07T10:48:55Z"/>
                <w:rFonts w:hint="eastAsia"/>
              </w:rPr>
            </w:pPr>
            <w:ins w:id="2745" w:author="柠栀" w:date="2025-05-07T10:48:55Z">
              <w:r>
                <w:rPr>
                  <w:rFonts w:ascii="Segoe UI" w:hAnsi="Segoe UI" w:cs="Segoe UI"/>
                  <w:color w:val="000000"/>
                </w:rPr>
                <w:t>否</w:t>
              </w:r>
            </w:ins>
          </w:p>
        </w:tc>
        <w:tc>
          <w:tcPr>
            <w:tcW w:w="1239" w:type="dxa"/>
            <w:vAlign w:val="center"/>
          </w:tcPr>
          <w:p w14:paraId="063D1C06">
            <w:pPr>
              <w:rPr>
                <w:ins w:id="2746" w:author="柠栀" w:date="2025-05-07T10:48:55Z"/>
                <w:rFonts w:hint="eastAsia"/>
              </w:rPr>
            </w:pPr>
            <w:ins w:id="2747" w:author="柠栀" w:date="2025-05-07T10:48:55Z">
              <w:r>
                <w:rPr>
                  <w:rFonts w:ascii="Segoe UI" w:hAnsi="Segoe UI" w:cs="Segoe UI"/>
                  <w:color w:val="000000"/>
                </w:rPr>
                <w:t>关联帖子 ID（外键，关联 Note 表 note_id）</w:t>
              </w:r>
            </w:ins>
          </w:p>
        </w:tc>
        <w:tc>
          <w:tcPr>
            <w:tcW w:w="4019" w:type="dxa"/>
            <w:vAlign w:val="center"/>
          </w:tcPr>
          <w:p w14:paraId="5AB0187F">
            <w:pPr>
              <w:rPr>
                <w:ins w:id="2748" w:author="柠栀" w:date="2025-05-07T10:48:55Z"/>
                <w:rFonts w:hint="eastAsia"/>
              </w:rPr>
            </w:pPr>
            <w:ins w:id="2749" w:author="柠栀" w:date="2025-05-07T10:48:55Z">
              <w:r>
                <w:rPr>
                  <w:rFonts w:ascii="Segoe UI" w:hAnsi="Segoe UI" w:cs="Segoe UI"/>
                  <w:color w:val="000000"/>
                </w:rPr>
                <w:t>非空，评论属于某条具体帖子，删除帖子时级联删除评论</w:t>
              </w:r>
            </w:ins>
          </w:p>
        </w:tc>
      </w:tr>
      <w:tr w14:paraId="199D5C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2750" w:author="柠栀" w:date="2025-05-07T10:48:55Z"/>
        </w:trPr>
        <w:tc>
          <w:tcPr>
            <w:tcW w:w="490" w:type="dxa"/>
            <w:vAlign w:val="center"/>
          </w:tcPr>
          <w:p w14:paraId="50DCC9D5">
            <w:pPr>
              <w:rPr>
                <w:ins w:id="2751" w:author="柠栀" w:date="2025-05-07T10:48:55Z"/>
                <w:rFonts w:hint="eastAsia"/>
              </w:rPr>
            </w:pPr>
            <w:ins w:id="2752" w:author="柠栀" w:date="2025-05-07T10:48:55Z">
              <w:r>
                <w:rPr>
                  <w:rFonts w:ascii="Segoe UI" w:hAnsi="Segoe UI" w:cs="Segoe UI"/>
                  <w:color w:val="000000"/>
                </w:rPr>
                <w:t>4</w:t>
              </w:r>
            </w:ins>
          </w:p>
        </w:tc>
        <w:tc>
          <w:tcPr>
            <w:tcW w:w="2469" w:type="dxa"/>
            <w:vAlign w:val="center"/>
          </w:tcPr>
          <w:p w14:paraId="4137E38B">
            <w:pPr>
              <w:rPr>
                <w:ins w:id="2753" w:author="柠栀" w:date="2025-05-07T10:48:55Z"/>
                <w:rFonts w:hint="eastAsia"/>
              </w:rPr>
            </w:pPr>
            <w:ins w:id="2754" w:author="柠栀" w:date="2025-05-07T10:48:55Z">
              <w:r>
                <w:rPr>
                  <w:rFonts w:ascii="Segoe UI" w:hAnsi="Segoe UI" w:cs="Segoe UI"/>
                  <w:color w:val="000000"/>
                </w:rPr>
                <w:t>reply_to_comment_id</w:t>
              </w:r>
            </w:ins>
          </w:p>
        </w:tc>
        <w:tc>
          <w:tcPr>
            <w:tcW w:w="1300" w:type="dxa"/>
            <w:vAlign w:val="center"/>
          </w:tcPr>
          <w:p w14:paraId="18212C4E">
            <w:pPr>
              <w:rPr>
                <w:ins w:id="2755" w:author="柠栀" w:date="2025-05-07T10:48:55Z"/>
                <w:rFonts w:hint="eastAsia"/>
              </w:rPr>
            </w:pPr>
            <w:ins w:id="2756" w:author="柠栀" w:date="2025-05-07T10:48:55Z">
              <w:r>
                <w:rPr>
                  <w:rFonts w:ascii="Segoe UI" w:hAnsi="Segoe UI" w:cs="Segoe UI"/>
                  <w:color w:val="000000"/>
                </w:rPr>
                <w:t>VARCHAR</w:t>
              </w:r>
            </w:ins>
          </w:p>
        </w:tc>
        <w:tc>
          <w:tcPr>
            <w:tcW w:w="624" w:type="dxa"/>
            <w:vAlign w:val="center"/>
          </w:tcPr>
          <w:p w14:paraId="4BAD79E3">
            <w:pPr>
              <w:rPr>
                <w:ins w:id="2757" w:author="柠栀" w:date="2025-05-07T10:48:55Z"/>
                <w:rFonts w:hint="eastAsia"/>
              </w:rPr>
            </w:pPr>
            <w:ins w:id="2758" w:author="柠栀" w:date="2025-05-07T10:48:55Z">
              <w:r>
                <w:rPr>
                  <w:rFonts w:ascii="Segoe UI" w:hAnsi="Segoe UI" w:cs="Segoe UI"/>
                  <w:color w:val="000000"/>
                </w:rPr>
                <w:t>32</w:t>
              </w:r>
            </w:ins>
          </w:p>
        </w:tc>
        <w:tc>
          <w:tcPr>
            <w:tcW w:w="491" w:type="dxa"/>
            <w:vAlign w:val="center"/>
          </w:tcPr>
          <w:p w14:paraId="5929D33A">
            <w:pPr>
              <w:rPr>
                <w:ins w:id="2759" w:author="柠栀" w:date="2025-05-07T10:48:55Z"/>
                <w:rFonts w:hint="eastAsia"/>
              </w:rPr>
            </w:pPr>
            <w:ins w:id="2760" w:author="柠栀" w:date="2025-05-07T10:48:55Z">
              <w:r>
                <w:rPr>
                  <w:rFonts w:ascii="Segoe UI" w:hAnsi="Segoe UI" w:cs="Segoe UI"/>
                  <w:color w:val="000000"/>
                </w:rPr>
                <w:t>是</w:t>
              </w:r>
            </w:ins>
          </w:p>
        </w:tc>
        <w:tc>
          <w:tcPr>
            <w:tcW w:w="1239" w:type="dxa"/>
            <w:vAlign w:val="center"/>
          </w:tcPr>
          <w:p w14:paraId="34994923">
            <w:pPr>
              <w:rPr>
                <w:ins w:id="2761" w:author="柠栀" w:date="2025-05-07T10:48:55Z"/>
                <w:rFonts w:hint="eastAsia"/>
              </w:rPr>
            </w:pPr>
            <w:ins w:id="2762" w:author="柠栀" w:date="2025-05-07T10:48:55Z">
              <w:r>
                <w:rPr>
                  <w:rFonts w:ascii="Segoe UI" w:hAnsi="Segoe UI" w:cs="Segoe UI"/>
                  <w:color w:val="000000"/>
                </w:rPr>
                <w:t>回复的目标评论 ID（自关联）</w:t>
              </w:r>
            </w:ins>
          </w:p>
        </w:tc>
        <w:tc>
          <w:tcPr>
            <w:tcW w:w="4019" w:type="dxa"/>
            <w:vAlign w:val="center"/>
          </w:tcPr>
          <w:p w14:paraId="0F10FBED">
            <w:pPr>
              <w:rPr>
                <w:ins w:id="2763" w:author="柠栀" w:date="2025-05-07T10:48:55Z"/>
                <w:rFonts w:hint="eastAsia"/>
              </w:rPr>
            </w:pPr>
            <w:ins w:id="2764" w:author="柠栀" w:date="2025-05-07T10:48:55Z">
              <w:r>
                <w:rPr>
                  <w:rFonts w:ascii="Segoe UI" w:hAnsi="Segoe UI" w:cs="Segoe UI"/>
                  <w:color w:val="000000"/>
                </w:rPr>
                <w:t>可空，默认</w:t>
              </w:r>
            </w:ins>
            <w:ins w:id="2765" w:author="柠栀" w:date="2025-05-07T10:48:55Z">
              <w:r>
                <w:rPr>
                  <w:rStyle w:val="16"/>
                  <w:rFonts w:ascii="Consolas" w:hAnsi="Consolas"/>
                  <w:color w:val="000000"/>
                  <w:sz w:val="21"/>
                  <w:szCs w:val="21"/>
                </w:rPr>
                <w:t>NULL</w:t>
              </w:r>
            </w:ins>
            <w:ins w:id="2766" w:author="柠栀" w:date="2025-05-07T10:48:55Z">
              <w:r>
                <w:rPr>
                  <w:rFonts w:ascii="Segoe UI" w:hAnsi="Segoe UI" w:cs="Segoe UI"/>
                  <w:color w:val="000000"/>
                </w:rPr>
                <w:t>表示一级评论；非空时指向被回复的评论 ID</w:t>
              </w:r>
            </w:ins>
            <w:ins w:id="2767" w:author="柠栀" w:date="2025-05-07T10:48:55Z">
              <w:r>
                <w:rPr>
                  <w:rFonts w:hint="eastAsia" w:ascii="Segoe UI" w:hAnsi="Segoe UI" w:cs="Segoe UI"/>
                  <w:color w:val="000000"/>
                </w:rPr>
                <w:t>，</w:t>
              </w:r>
            </w:ins>
            <w:ins w:id="2768" w:author="柠栀" w:date="2025-05-07T10:48:55Z">
              <w:r>
                <w:rPr>
                  <w:rFonts w:ascii="Segoe UI" w:hAnsi="Segoe UI" w:cs="Segoe UI"/>
                  <w:color w:val="000000"/>
                </w:rPr>
                <w:t>形成楼中楼结构</w:t>
              </w:r>
            </w:ins>
          </w:p>
        </w:tc>
      </w:tr>
      <w:tr w14:paraId="20DEB7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2769" w:author="柠栀" w:date="2025-05-07T10:48:55Z"/>
        </w:trPr>
        <w:tc>
          <w:tcPr>
            <w:tcW w:w="490" w:type="dxa"/>
            <w:vAlign w:val="center"/>
          </w:tcPr>
          <w:p w14:paraId="44E2792E">
            <w:pPr>
              <w:rPr>
                <w:ins w:id="2770" w:author="柠栀" w:date="2025-05-07T10:48:55Z"/>
                <w:rFonts w:hint="eastAsia"/>
              </w:rPr>
            </w:pPr>
            <w:ins w:id="2771" w:author="柠栀" w:date="2025-05-07T10:48:55Z">
              <w:r>
                <w:rPr>
                  <w:rFonts w:ascii="Segoe UI" w:hAnsi="Segoe UI" w:cs="Segoe UI"/>
                  <w:color w:val="000000"/>
                </w:rPr>
                <w:t>5</w:t>
              </w:r>
            </w:ins>
          </w:p>
        </w:tc>
        <w:tc>
          <w:tcPr>
            <w:tcW w:w="2469" w:type="dxa"/>
            <w:vAlign w:val="center"/>
          </w:tcPr>
          <w:p w14:paraId="3F4FB499">
            <w:pPr>
              <w:rPr>
                <w:ins w:id="2772" w:author="柠栀" w:date="2025-05-07T10:48:55Z"/>
                <w:rFonts w:hint="eastAsia"/>
              </w:rPr>
            </w:pPr>
            <w:ins w:id="2773" w:author="柠栀" w:date="2025-05-07T10:48:55Z">
              <w:r>
                <w:rPr>
                  <w:rFonts w:ascii="Segoe UI" w:hAnsi="Segoe UI" w:cs="Segoe UI"/>
                  <w:color w:val="000000"/>
                </w:rPr>
                <w:t>comment_content</w:t>
              </w:r>
            </w:ins>
          </w:p>
        </w:tc>
        <w:tc>
          <w:tcPr>
            <w:tcW w:w="1300" w:type="dxa"/>
            <w:vAlign w:val="center"/>
          </w:tcPr>
          <w:p w14:paraId="6FD03815">
            <w:pPr>
              <w:rPr>
                <w:ins w:id="2774" w:author="柠栀" w:date="2025-05-07T10:48:55Z"/>
                <w:rFonts w:hint="eastAsia"/>
              </w:rPr>
            </w:pPr>
            <w:ins w:id="2775" w:author="柠栀" w:date="2025-05-07T10:48:55Z">
              <w:r>
                <w:rPr>
                  <w:rFonts w:ascii="Segoe UI" w:hAnsi="Segoe UI" w:cs="Segoe UI"/>
                  <w:color w:val="000000"/>
                </w:rPr>
                <w:t>VARCHAR</w:t>
              </w:r>
            </w:ins>
          </w:p>
        </w:tc>
        <w:tc>
          <w:tcPr>
            <w:tcW w:w="624" w:type="dxa"/>
            <w:vAlign w:val="center"/>
          </w:tcPr>
          <w:p w14:paraId="22046A0D">
            <w:pPr>
              <w:rPr>
                <w:ins w:id="2776" w:author="柠栀" w:date="2025-05-07T10:48:55Z"/>
                <w:rFonts w:hint="eastAsia"/>
              </w:rPr>
            </w:pPr>
            <w:ins w:id="2777" w:author="柠栀" w:date="2025-05-07T10:48:55Z">
              <w:r>
                <w:rPr>
                  <w:rFonts w:ascii="Segoe UI" w:hAnsi="Segoe UI" w:cs="Segoe UI"/>
                  <w:color w:val="000000"/>
                </w:rPr>
                <w:t>200</w:t>
              </w:r>
            </w:ins>
          </w:p>
        </w:tc>
        <w:tc>
          <w:tcPr>
            <w:tcW w:w="491" w:type="dxa"/>
            <w:vAlign w:val="center"/>
          </w:tcPr>
          <w:p w14:paraId="1E654845">
            <w:pPr>
              <w:rPr>
                <w:ins w:id="2778" w:author="柠栀" w:date="2025-05-07T10:48:55Z"/>
                <w:rFonts w:hint="eastAsia"/>
              </w:rPr>
            </w:pPr>
            <w:ins w:id="2779" w:author="柠栀" w:date="2025-05-07T10:48:55Z">
              <w:r>
                <w:rPr>
                  <w:rFonts w:ascii="Segoe UI" w:hAnsi="Segoe UI" w:cs="Segoe UI"/>
                  <w:color w:val="000000"/>
                </w:rPr>
                <w:t>否</w:t>
              </w:r>
            </w:ins>
          </w:p>
        </w:tc>
        <w:tc>
          <w:tcPr>
            <w:tcW w:w="1239" w:type="dxa"/>
            <w:vAlign w:val="center"/>
          </w:tcPr>
          <w:p w14:paraId="2E9246D9">
            <w:pPr>
              <w:rPr>
                <w:ins w:id="2780" w:author="柠栀" w:date="2025-05-07T10:48:55Z"/>
                <w:rFonts w:hint="eastAsia"/>
              </w:rPr>
            </w:pPr>
            <w:ins w:id="2781" w:author="柠栀" w:date="2025-05-07T10:48:55Z">
              <w:r>
                <w:rPr>
                  <w:rFonts w:ascii="Segoe UI" w:hAnsi="Segoe UI" w:cs="Segoe UI"/>
                  <w:color w:val="000000"/>
                </w:rPr>
                <w:t>评论内容</w:t>
              </w:r>
            </w:ins>
          </w:p>
        </w:tc>
        <w:tc>
          <w:tcPr>
            <w:tcW w:w="4019" w:type="dxa"/>
            <w:vAlign w:val="center"/>
          </w:tcPr>
          <w:p w14:paraId="7F2DF360">
            <w:pPr>
              <w:rPr>
                <w:ins w:id="2782" w:author="柠栀" w:date="2025-05-07T10:48:55Z"/>
                <w:rFonts w:hint="eastAsia"/>
              </w:rPr>
            </w:pPr>
            <w:ins w:id="2783" w:author="柠栀" w:date="2025-05-07T10:48:55Z">
              <w:r>
                <w:rPr>
                  <w:rFonts w:ascii="Segoe UI" w:hAnsi="Segoe UI" w:cs="Segoe UI"/>
                  <w:color w:val="000000"/>
                </w:rPr>
                <w:t>2-200 字符，禁止敏感词，支持文字回复</w:t>
              </w:r>
            </w:ins>
          </w:p>
        </w:tc>
      </w:tr>
      <w:tr w14:paraId="012B99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2784" w:author="柠栀" w:date="2025-05-07T10:48:55Z"/>
        </w:trPr>
        <w:tc>
          <w:tcPr>
            <w:tcW w:w="490" w:type="dxa"/>
            <w:vAlign w:val="center"/>
          </w:tcPr>
          <w:p w14:paraId="1B297C41">
            <w:pPr>
              <w:rPr>
                <w:ins w:id="2785" w:author="柠栀" w:date="2025-05-07T10:48:55Z"/>
                <w:rFonts w:hint="eastAsia"/>
              </w:rPr>
            </w:pPr>
            <w:ins w:id="2786" w:author="柠栀" w:date="2025-05-07T10:48:55Z">
              <w:r>
                <w:rPr>
                  <w:rFonts w:ascii="Segoe UI" w:hAnsi="Segoe UI" w:cs="Segoe UI"/>
                  <w:color w:val="000000"/>
                </w:rPr>
                <w:t>6</w:t>
              </w:r>
            </w:ins>
          </w:p>
        </w:tc>
        <w:tc>
          <w:tcPr>
            <w:tcW w:w="2469" w:type="dxa"/>
            <w:vAlign w:val="center"/>
          </w:tcPr>
          <w:p w14:paraId="21908735">
            <w:pPr>
              <w:rPr>
                <w:ins w:id="2787" w:author="柠栀" w:date="2025-05-07T10:48:55Z"/>
                <w:rFonts w:hint="eastAsia"/>
              </w:rPr>
            </w:pPr>
            <w:ins w:id="2788" w:author="柠栀" w:date="2025-05-07T10:48:55Z">
              <w:r>
                <w:rPr>
                  <w:rFonts w:ascii="Segoe UI" w:hAnsi="Segoe UI" w:cs="Segoe UI"/>
                  <w:color w:val="000000"/>
                </w:rPr>
                <w:t>total_likes</w:t>
              </w:r>
            </w:ins>
          </w:p>
        </w:tc>
        <w:tc>
          <w:tcPr>
            <w:tcW w:w="1300" w:type="dxa"/>
            <w:vAlign w:val="center"/>
          </w:tcPr>
          <w:p w14:paraId="409FBB92">
            <w:pPr>
              <w:rPr>
                <w:ins w:id="2789" w:author="柠栀" w:date="2025-05-07T10:48:55Z"/>
                <w:rFonts w:hint="eastAsia"/>
              </w:rPr>
            </w:pPr>
            <w:ins w:id="2790" w:author="柠栀" w:date="2025-05-07T10:48:55Z">
              <w:r>
                <w:rPr>
                  <w:rFonts w:ascii="Segoe UI" w:hAnsi="Segoe UI" w:cs="Segoe UI"/>
                  <w:color w:val="000000"/>
                </w:rPr>
                <w:t>INT</w:t>
              </w:r>
            </w:ins>
          </w:p>
        </w:tc>
        <w:tc>
          <w:tcPr>
            <w:tcW w:w="624" w:type="dxa"/>
            <w:vAlign w:val="center"/>
          </w:tcPr>
          <w:p w14:paraId="4AEB962C">
            <w:pPr>
              <w:rPr>
                <w:ins w:id="2791" w:author="柠栀" w:date="2025-05-07T10:48:55Z"/>
                <w:rFonts w:hint="eastAsia"/>
              </w:rPr>
            </w:pPr>
            <w:ins w:id="2792" w:author="柠栀" w:date="2025-05-07T10:48:55Z">
              <w:r>
                <w:rPr>
                  <w:rFonts w:ascii="Segoe UI" w:hAnsi="Segoe UI" w:cs="Segoe UI"/>
                  <w:color w:val="000000"/>
                </w:rPr>
                <w:t>11</w:t>
              </w:r>
            </w:ins>
          </w:p>
        </w:tc>
        <w:tc>
          <w:tcPr>
            <w:tcW w:w="491" w:type="dxa"/>
            <w:vAlign w:val="center"/>
          </w:tcPr>
          <w:p w14:paraId="4AECF06C">
            <w:pPr>
              <w:rPr>
                <w:ins w:id="2793" w:author="柠栀" w:date="2025-05-07T10:48:55Z"/>
                <w:rFonts w:hint="eastAsia"/>
              </w:rPr>
            </w:pPr>
            <w:ins w:id="2794" w:author="柠栀" w:date="2025-05-07T10:48:55Z">
              <w:r>
                <w:rPr>
                  <w:rFonts w:ascii="Segoe UI" w:hAnsi="Segoe UI" w:cs="Segoe UI"/>
                  <w:color w:val="000000"/>
                </w:rPr>
                <w:t>否</w:t>
              </w:r>
            </w:ins>
          </w:p>
        </w:tc>
        <w:tc>
          <w:tcPr>
            <w:tcW w:w="1239" w:type="dxa"/>
            <w:vAlign w:val="center"/>
          </w:tcPr>
          <w:p w14:paraId="7ED04249">
            <w:pPr>
              <w:rPr>
                <w:ins w:id="2795" w:author="柠栀" w:date="2025-05-07T10:48:55Z"/>
                <w:rFonts w:hint="eastAsia"/>
              </w:rPr>
            </w:pPr>
            <w:ins w:id="2796" w:author="柠栀" w:date="2025-05-07T10:48:55Z">
              <w:r>
                <w:rPr>
                  <w:rFonts w:ascii="Segoe UI" w:hAnsi="Segoe UI" w:cs="Segoe UI"/>
                  <w:color w:val="000000"/>
                </w:rPr>
                <w:t>评论点赞总数</w:t>
              </w:r>
            </w:ins>
          </w:p>
        </w:tc>
        <w:tc>
          <w:tcPr>
            <w:tcW w:w="4019" w:type="dxa"/>
            <w:vAlign w:val="center"/>
          </w:tcPr>
          <w:p w14:paraId="1176446C">
            <w:pPr>
              <w:rPr>
                <w:ins w:id="2797" w:author="柠栀" w:date="2025-05-07T10:48:55Z"/>
                <w:rFonts w:hint="eastAsia"/>
              </w:rPr>
            </w:pPr>
            <w:ins w:id="2798" w:author="柠栀" w:date="2025-05-07T10:48:55Z">
              <w:r>
                <w:rPr>
                  <w:rFonts w:ascii="Segoe UI" w:hAnsi="Segoe UI" w:cs="Segoe UI"/>
                  <w:color w:val="000000"/>
                </w:rPr>
                <w:t>默认 0，每次用户点赞后 + 1，评论显示</w:t>
              </w:r>
            </w:ins>
          </w:p>
        </w:tc>
      </w:tr>
      <w:tr w14:paraId="245DDE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2799" w:author="柠栀" w:date="2025-05-07T10:48:55Z"/>
        </w:trPr>
        <w:tc>
          <w:tcPr>
            <w:tcW w:w="490" w:type="dxa"/>
            <w:vAlign w:val="center"/>
          </w:tcPr>
          <w:p w14:paraId="00B7707E">
            <w:pPr>
              <w:rPr>
                <w:ins w:id="2800" w:author="柠栀" w:date="2025-05-07T10:48:55Z"/>
                <w:rFonts w:hint="eastAsia"/>
              </w:rPr>
            </w:pPr>
            <w:ins w:id="2801" w:author="柠栀" w:date="2025-05-07T10:48:55Z">
              <w:r>
                <w:rPr>
                  <w:rFonts w:ascii="Segoe UI" w:hAnsi="Segoe UI" w:cs="Segoe UI"/>
                  <w:color w:val="000000"/>
                </w:rPr>
                <w:t>7</w:t>
              </w:r>
            </w:ins>
          </w:p>
        </w:tc>
        <w:tc>
          <w:tcPr>
            <w:tcW w:w="2469" w:type="dxa"/>
            <w:vAlign w:val="center"/>
          </w:tcPr>
          <w:p w14:paraId="1863354B">
            <w:pPr>
              <w:rPr>
                <w:ins w:id="2802" w:author="柠栀" w:date="2025-05-07T10:48:55Z"/>
                <w:rFonts w:hint="eastAsia"/>
              </w:rPr>
            </w:pPr>
            <w:ins w:id="2803" w:author="柠栀" w:date="2025-05-07T10:48:55Z">
              <w:r>
                <w:rPr>
                  <w:rFonts w:ascii="Segoe UI" w:hAnsi="Segoe UI" w:cs="Segoe UI"/>
                  <w:color w:val="000000"/>
                </w:rPr>
                <w:t>create_time</w:t>
              </w:r>
            </w:ins>
          </w:p>
        </w:tc>
        <w:tc>
          <w:tcPr>
            <w:tcW w:w="1300" w:type="dxa"/>
            <w:vAlign w:val="center"/>
          </w:tcPr>
          <w:p w14:paraId="310040F8">
            <w:pPr>
              <w:rPr>
                <w:ins w:id="2804" w:author="柠栀" w:date="2025-05-07T10:48:55Z"/>
                <w:rFonts w:hint="eastAsia"/>
              </w:rPr>
            </w:pPr>
            <w:ins w:id="2805" w:author="柠栀" w:date="2025-05-07T10:48:55Z">
              <w:r>
                <w:rPr>
                  <w:rFonts w:ascii="Segoe UI" w:hAnsi="Segoe UI" w:cs="Segoe UI"/>
                  <w:color w:val="000000"/>
                </w:rPr>
                <w:t>DATETIME</w:t>
              </w:r>
            </w:ins>
          </w:p>
        </w:tc>
        <w:tc>
          <w:tcPr>
            <w:tcW w:w="624" w:type="dxa"/>
            <w:vAlign w:val="center"/>
          </w:tcPr>
          <w:p w14:paraId="71C9368E">
            <w:pPr>
              <w:rPr>
                <w:ins w:id="2806" w:author="柠栀" w:date="2025-05-07T10:48:55Z"/>
                <w:rFonts w:hint="eastAsia"/>
              </w:rPr>
            </w:pPr>
            <w:ins w:id="2807" w:author="柠栀" w:date="2025-05-07T10:48:55Z">
              <w:r>
                <w:rPr>
                  <w:rFonts w:ascii="Segoe UI" w:hAnsi="Segoe UI" w:cs="Segoe UI"/>
                  <w:color w:val="000000"/>
                </w:rPr>
                <w:t>-</w:t>
              </w:r>
            </w:ins>
          </w:p>
        </w:tc>
        <w:tc>
          <w:tcPr>
            <w:tcW w:w="491" w:type="dxa"/>
            <w:vAlign w:val="center"/>
          </w:tcPr>
          <w:p w14:paraId="4F3EE095">
            <w:pPr>
              <w:rPr>
                <w:ins w:id="2808" w:author="柠栀" w:date="2025-05-07T10:48:55Z"/>
                <w:rFonts w:hint="eastAsia"/>
              </w:rPr>
            </w:pPr>
            <w:ins w:id="2809" w:author="柠栀" w:date="2025-05-07T10:48:55Z">
              <w:r>
                <w:rPr>
                  <w:rFonts w:ascii="Segoe UI" w:hAnsi="Segoe UI" w:cs="Segoe UI"/>
                  <w:color w:val="000000"/>
                </w:rPr>
                <w:t>否</w:t>
              </w:r>
            </w:ins>
          </w:p>
        </w:tc>
        <w:tc>
          <w:tcPr>
            <w:tcW w:w="1239" w:type="dxa"/>
            <w:vAlign w:val="center"/>
          </w:tcPr>
          <w:p w14:paraId="3A3A8115">
            <w:pPr>
              <w:rPr>
                <w:ins w:id="2810" w:author="柠栀" w:date="2025-05-07T10:48:55Z"/>
                <w:rFonts w:hint="eastAsia"/>
              </w:rPr>
            </w:pPr>
            <w:ins w:id="2811" w:author="柠栀" w:date="2025-05-07T10:48:55Z">
              <w:r>
                <w:rPr>
                  <w:rFonts w:ascii="Segoe UI" w:hAnsi="Segoe UI" w:cs="Segoe UI"/>
                  <w:color w:val="000000"/>
                </w:rPr>
                <w:t>评论发布时间</w:t>
              </w:r>
            </w:ins>
          </w:p>
        </w:tc>
        <w:tc>
          <w:tcPr>
            <w:tcW w:w="4019" w:type="dxa"/>
            <w:vAlign w:val="center"/>
          </w:tcPr>
          <w:p w14:paraId="7556F765">
            <w:pPr>
              <w:rPr>
                <w:ins w:id="2812" w:author="柠栀" w:date="2025-05-07T10:48:55Z"/>
                <w:rFonts w:hint="eastAsia"/>
              </w:rPr>
            </w:pPr>
            <w:ins w:id="2813" w:author="柠栀" w:date="2025-05-07T10:48:55Z">
              <w:r>
                <w:rPr>
                  <w:rFonts w:ascii="Segoe UI" w:hAnsi="Segoe UI" w:cs="Segoe UI"/>
                  <w:color w:val="000000"/>
                </w:rPr>
                <w:t>系统自动生成，用于排序</w:t>
              </w:r>
            </w:ins>
          </w:p>
        </w:tc>
      </w:tr>
    </w:tbl>
    <w:p w14:paraId="5B36989E">
      <w:pPr>
        <w:pStyle w:val="5"/>
        <w:spacing w:before="60" w:after="60"/>
        <w:outlineLvl w:val="9"/>
        <w:rPr>
          <w:rFonts w:hint="eastAsia" w:eastAsia="宋体" w:cstheme="minorBidi"/>
          <w:b/>
          <w:color w:val="auto"/>
          <w:sz w:val="28"/>
          <w:szCs w:val="24"/>
          <w:lang w:val="en-US" w:eastAsia="zh-CN"/>
        </w:rPr>
        <w:pPrChange w:id="2814" w:author="柠栀" w:date="2025-05-07T10:53:03Z">
          <w:pPr>
            <w:pStyle w:val="3"/>
            <w:numPr>
              <w:ilvl w:val="1"/>
              <w:numId w:val="20"/>
            </w:numPr>
            <w:spacing w:before="60" w:after="60" w:line="120" w:lineRule="auto"/>
          </w:pPr>
        </w:pPrChange>
      </w:pPr>
      <w:bookmarkStart w:id="148" w:name="_Toc197502471"/>
      <w:r>
        <w:drawing>
          <wp:inline distT="0" distB="0" distL="114300" distR="114300">
            <wp:extent cx="5268595" cy="2292350"/>
            <wp:effectExtent l="0" t="0" r="8255" b="3175"/>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pic:cNvPicPr>
                  </pic:nvPicPr>
                  <pic:blipFill>
                    <a:blip r:embed="rId90"/>
                    <a:stretch>
                      <a:fillRect/>
                    </a:stretch>
                  </pic:blipFill>
                  <pic:spPr>
                    <a:xfrm>
                      <a:off x="0" y="0"/>
                      <a:ext cx="5268595" cy="2292350"/>
                    </a:xfrm>
                    <a:prstGeom prst="rect">
                      <a:avLst/>
                    </a:prstGeom>
                    <a:noFill/>
                    <a:ln>
                      <a:noFill/>
                    </a:ln>
                  </pic:spPr>
                </pic:pic>
              </a:graphicData>
            </a:graphic>
          </wp:inline>
        </w:drawing>
      </w:r>
    </w:p>
    <w:p w14:paraId="7763E907">
      <w:pPr>
        <w:pStyle w:val="6"/>
        <w:spacing w:before="60" w:after="60"/>
        <w:rPr>
          <w:ins w:id="2816" w:author="柠栀" w:date="2025-05-07T10:48:55Z"/>
          <w:rFonts w:ascii="Arial" w:hAnsi="Arial" w:eastAsia="宋体" w:cstheme="minorBidi"/>
          <w:b/>
          <w:color w:val="auto"/>
          <w:sz w:val="28"/>
          <w:szCs w:val="24"/>
        </w:rPr>
        <w:pPrChange w:id="2815" w:author="柠栀" w:date="2025-05-07T10:53:03Z">
          <w:pPr>
            <w:pStyle w:val="3"/>
            <w:numPr>
              <w:ilvl w:val="1"/>
              <w:numId w:val="20"/>
            </w:numPr>
            <w:spacing w:before="60" w:after="60" w:line="120" w:lineRule="auto"/>
          </w:pPr>
        </w:pPrChange>
      </w:pPr>
      <w:ins w:id="2817" w:author="柠栀" w:date="2025-05-07T10:54:15Z">
        <w:r>
          <w:rPr>
            <w:rFonts w:hint="eastAsia" w:eastAsia="宋体" w:cstheme="minorBidi"/>
            <w:b/>
            <w:color w:val="auto"/>
            <w:sz w:val="28"/>
            <w:szCs w:val="24"/>
            <w:lang w:val="en-US" w:eastAsia="zh-CN"/>
          </w:rPr>
          <w:t>5</w:t>
        </w:r>
      </w:ins>
      <w:ins w:id="2818" w:author="柠栀" w:date="2025-05-07T10:54:16Z">
        <w:r>
          <w:rPr>
            <w:rFonts w:hint="eastAsia" w:eastAsia="宋体" w:cstheme="minorBidi"/>
            <w:b/>
            <w:color w:val="auto"/>
            <w:sz w:val="28"/>
            <w:szCs w:val="24"/>
            <w:lang w:val="en-US" w:eastAsia="zh-CN"/>
          </w:rPr>
          <w:t>.2.2</w:t>
        </w:r>
      </w:ins>
      <w:ins w:id="2819" w:author="柠栀" w:date="2025-05-07T10:54:17Z">
        <w:r>
          <w:rPr>
            <w:rFonts w:hint="eastAsia" w:eastAsia="宋体" w:cstheme="minorBidi"/>
            <w:b/>
            <w:color w:val="auto"/>
            <w:sz w:val="28"/>
            <w:szCs w:val="24"/>
            <w:lang w:val="en-US" w:eastAsia="zh-CN"/>
          </w:rPr>
          <w:t>.3</w:t>
        </w:r>
      </w:ins>
      <w:ins w:id="2820" w:author="柠栀" w:date="2025-05-07T10:48:55Z">
        <w:r>
          <w:rPr>
            <w:rFonts w:hint="eastAsia" w:ascii="Arial" w:hAnsi="Arial" w:eastAsia="宋体" w:cstheme="minorBidi"/>
            <w:b/>
            <w:color w:val="auto"/>
            <w:sz w:val="28"/>
            <w:szCs w:val="24"/>
          </w:rPr>
          <w:t>点赞</w:t>
        </w:r>
        <w:bookmarkEnd w:id="148"/>
      </w:ins>
    </w:p>
    <w:tbl>
      <w:tblPr>
        <w:tblStyle w:val="13"/>
        <w:tblW w:w="10632" w:type="dxa"/>
        <w:tblInd w:w="-9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1"/>
        <w:gridCol w:w="2300"/>
        <w:gridCol w:w="1296"/>
        <w:gridCol w:w="607"/>
        <w:gridCol w:w="491"/>
        <w:gridCol w:w="1218"/>
        <w:gridCol w:w="4229"/>
      </w:tblGrid>
      <w:tr w14:paraId="038F46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2821" w:author="柠栀" w:date="2025-05-07T10:48:55Z"/>
        </w:trPr>
        <w:tc>
          <w:tcPr>
            <w:tcW w:w="491" w:type="dxa"/>
            <w:vAlign w:val="center"/>
          </w:tcPr>
          <w:p w14:paraId="11D27873">
            <w:pPr>
              <w:rPr>
                <w:ins w:id="2822" w:author="柠栀" w:date="2025-05-07T10:48:55Z"/>
                <w:rFonts w:hint="eastAsia"/>
              </w:rPr>
            </w:pPr>
            <w:ins w:id="2823" w:author="柠栀" w:date="2025-05-07T10:48:55Z">
              <w:r>
                <w:rPr>
                  <w:rStyle w:val="15"/>
                  <w:rFonts w:ascii="Segoe UI" w:hAnsi="Segoe UI" w:cs="Segoe UI"/>
                  <w:color w:val="000000"/>
                </w:rPr>
                <w:t>序号</w:t>
              </w:r>
            </w:ins>
          </w:p>
        </w:tc>
        <w:tc>
          <w:tcPr>
            <w:tcW w:w="2300" w:type="dxa"/>
            <w:vAlign w:val="center"/>
          </w:tcPr>
          <w:p w14:paraId="526383E1">
            <w:pPr>
              <w:rPr>
                <w:ins w:id="2824" w:author="柠栀" w:date="2025-05-07T10:48:55Z"/>
                <w:rFonts w:hint="eastAsia"/>
              </w:rPr>
            </w:pPr>
            <w:ins w:id="2825" w:author="柠栀" w:date="2025-05-07T10:48:55Z">
              <w:r>
                <w:rPr>
                  <w:rStyle w:val="15"/>
                  <w:rFonts w:ascii="Segoe UI" w:hAnsi="Segoe UI" w:cs="Segoe UI"/>
                  <w:color w:val="000000"/>
                </w:rPr>
                <w:t>字段名</w:t>
              </w:r>
            </w:ins>
          </w:p>
        </w:tc>
        <w:tc>
          <w:tcPr>
            <w:tcW w:w="1296" w:type="dxa"/>
            <w:vAlign w:val="center"/>
          </w:tcPr>
          <w:p w14:paraId="4EC7401B">
            <w:pPr>
              <w:rPr>
                <w:ins w:id="2826" w:author="柠栀" w:date="2025-05-07T10:48:55Z"/>
                <w:rFonts w:hint="eastAsia"/>
              </w:rPr>
            </w:pPr>
            <w:ins w:id="2827" w:author="柠栀" w:date="2025-05-07T10:48:55Z">
              <w:r>
                <w:rPr>
                  <w:rStyle w:val="15"/>
                  <w:rFonts w:ascii="Segoe UI" w:hAnsi="Segoe UI" w:cs="Segoe UI"/>
                  <w:color w:val="000000"/>
                </w:rPr>
                <w:t>字段类型</w:t>
              </w:r>
            </w:ins>
          </w:p>
        </w:tc>
        <w:tc>
          <w:tcPr>
            <w:tcW w:w="607" w:type="dxa"/>
            <w:vAlign w:val="center"/>
          </w:tcPr>
          <w:p w14:paraId="4CF31ED4">
            <w:pPr>
              <w:rPr>
                <w:ins w:id="2828" w:author="柠栀" w:date="2025-05-07T10:48:55Z"/>
                <w:rFonts w:hint="eastAsia"/>
              </w:rPr>
            </w:pPr>
            <w:ins w:id="2829" w:author="柠栀" w:date="2025-05-07T10:48:55Z">
              <w:r>
                <w:rPr>
                  <w:rStyle w:val="15"/>
                  <w:rFonts w:ascii="Segoe UI" w:hAnsi="Segoe UI" w:cs="Segoe UI"/>
                  <w:color w:val="000000"/>
                </w:rPr>
                <w:t>宽度</w:t>
              </w:r>
            </w:ins>
          </w:p>
        </w:tc>
        <w:tc>
          <w:tcPr>
            <w:tcW w:w="491" w:type="dxa"/>
            <w:vAlign w:val="center"/>
          </w:tcPr>
          <w:p w14:paraId="25F28EBF">
            <w:pPr>
              <w:rPr>
                <w:ins w:id="2830" w:author="柠栀" w:date="2025-05-07T10:48:55Z"/>
                <w:rFonts w:hint="eastAsia"/>
              </w:rPr>
            </w:pPr>
            <w:ins w:id="2831" w:author="柠栀" w:date="2025-05-07T10:48:55Z">
              <w:r>
                <w:rPr>
                  <w:rStyle w:val="15"/>
                  <w:rFonts w:ascii="Segoe UI" w:hAnsi="Segoe UI" w:cs="Segoe UI"/>
                  <w:color w:val="000000"/>
                </w:rPr>
                <w:t>能否为空</w:t>
              </w:r>
            </w:ins>
          </w:p>
        </w:tc>
        <w:tc>
          <w:tcPr>
            <w:tcW w:w="1218" w:type="dxa"/>
            <w:vAlign w:val="center"/>
          </w:tcPr>
          <w:p w14:paraId="655B0628">
            <w:pPr>
              <w:rPr>
                <w:ins w:id="2832" w:author="柠栀" w:date="2025-05-07T10:48:55Z"/>
                <w:rFonts w:hint="eastAsia"/>
              </w:rPr>
            </w:pPr>
            <w:ins w:id="2833" w:author="柠栀" w:date="2025-05-07T10:48:55Z">
              <w:r>
                <w:rPr>
                  <w:rStyle w:val="15"/>
                  <w:rFonts w:ascii="Segoe UI" w:hAnsi="Segoe UI" w:cs="Segoe UI"/>
                  <w:color w:val="000000"/>
                </w:rPr>
                <w:t>字段描述</w:t>
              </w:r>
            </w:ins>
          </w:p>
        </w:tc>
        <w:tc>
          <w:tcPr>
            <w:tcW w:w="4229" w:type="dxa"/>
            <w:vAlign w:val="center"/>
          </w:tcPr>
          <w:p w14:paraId="70082563">
            <w:pPr>
              <w:rPr>
                <w:ins w:id="2834" w:author="柠栀" w:date="2025-05-07T10:48:55Z"/>
                <w:rFonts w:hint="eastAsia"/>
              </w:rPr>
            </w:pPr>
            <w:ins w:id="2835" w:author="柠栀" w:date="2025-05-07T10:48:55Z">
              <w:r>
                <w:rPr>
                  <w:rStyle w:val="15"/>
                  <w:rFonts w:ascii="Segoe UI" w:hAnsi="Segoe UI" w:cs="Segoe UI"/>
                  <w:color w:val="000000"/>
                </w:rPr>
                <w:t>约束规则</w:t>
              </w:r>
            </w:ins>
          </w:p>
        </w:tc>
      </w:tr>
      <w:tr w14:paraId="5B0DFE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2836" w:author="柠栀" w:date="2025-05-07T10:48:55Z"/>
        </w:trPr>
        <w:tc>
          <w:tcPr>
            <w:tcW w:w="491" w:type="dxa"/>
            <w:vAlign w:val="center"/>
          </w:tcPr>
          <w:p w14:paraId="2A95EF33">
            <w:pPr>
              <w:rPr>
                <w:ins w:id="2837" w:author="柠栀" w:date="2025-05-07T10:48:55Z"/>
                <w:rFonts w:hint="eastAsia"/>
              </w:rPr>
            </w:pPr>
            <w:ins w:id="2838" w:author="柠栀" w:date="2025-05-07T10:48:55Z">
              <w:r>
                <w:rPr>
                  <w:rFonts w:ascii="Segoe UI" w:hAnsi="Segoe UI" w:cs="Segoe UI"/>
                  <w:color w:val="000000"/>
                </w:rPr>
                <w:t>1</w:t>
              </w:r>
            </w:ins>
          </w:p>
        </w:tc>
        <w:tc>
          <w:tcPr>
            <w:tcW w:w="2300" w:type="dxa"/>
            <w:vAlign w:val="center"/>
          </w:tcPr>
          <w:p w14:paraId="55064766">
            <w:pPr>
              <w:rPr>
                <w:ins w:id="2839" w:author="柠栀" w:date="2025-05-07T10:48:55Z"/>
                <w:rFonts w:hint="eastAsia"/>
              </w:rPr>
            </w:pPr>
            <w:ins w:id="2840" w:author="柠栀" w:date="2025-05-07T10:48:55Z">
              <w:r>
                <w:rPr>
                  <w:rFonts w:ascii="Segoe UI" w:hAnsi="Segoe UI" w:cs="Segoe UI"/>
                  <w:color w:val="000000"/>
                </w:rPr>
                <w:t>like_id</w:t>
              </w:r>
            </w:ins>
          </w:p>
        </w:tc>
        <w:tc>
          <w:tcPr>
            <w:tcW w:w="1296" w:type="dxa"/>
            <w:vAlign w:val="center"/>
          </w:tcPr>
          <w:p w14:paraId="6CEE0605">
            <w:pPr>
              <w:rPr>
                <w:ins w:id="2841" w:author="柠栀" w:date="2025-05-07T10:48:55Z"/>
                <w:rFonts w:hint="eastAsia"/>
              </w:rPr>
            </w:pPr>
            <w:ins w:id="2842" w:author="柠栀" w:date="2025-05-07T10:48:55Z">
              <w:r>
                <w:rPr>
                  <w:rFonts w:ascii="Segoe UI" w:hAnsi="Segoe UI" w:cs="Segoe UI"/>
                  <w:color w:val="000000"/>
                </w:rPr>
                <w:t>VARCHAR</w:t>
              </w:r>
            </w:ins>
          </w:p>
        </w:tc>
        <w:tc>
          <w:tcPr>
            <w:tcW w:w="607" w:type="dxa"/>
            <w:vAlign w:val="center"/>
          </w:tcPr>
          <w:p w14:paraId="0269D239">
            <w:pPr>
              <w:rPr>
                <w:ins w:id="2843" w:author="柠栀" w:date="2025-05-07T10:48:55Z"/>
                <w:rFonts w:hint="eastAsia"/>
              </w:rPr>
            </w:pPr>
            <w:ins w:id="2844" w:author="柠栀" w:date="2025-05-07T10:48:55Z">
              <w:r>
                <w:rPr>
                  <w:rFonts w:ascii="Segoe UI" w:hAnsi="Segoe UI" w:cs="Segoe UI"/>
                  <w:color w:val="000000"/>
                </w:rPr>
                <w:t>32</w:t>
              </w:r>
            </w:ins>
          </w:p>
        </w:tc>
        <w:tc>
          <w:tcPr>
            <w:tcW w:w="491" w:type="dxa"/>
            <w:vAlign w:val="center"/>
          </w:tcPr>
          <w:p w14:paraId="30B29778">
            <w:pPr>
              <w:rPr>
                <w:ins w:id="2845" w:author="柠栀" w:date="2025-05-07T10:48:55Z"/>
                <w:rFonts w:hint="eastAsia"/>
              </w:rPr>
            </w:pPr>
            <w:ins w:id="2846" w:author="柠栀" w:date="2025-05-07T10:48:55Z">
              <w:r>
                <w:rPr>
                  <w:rFonts w:ascii="Segoe UI" w:hAnsi="Segoe UI" w:cs="Segoe UI"/>
                  <w:color w:val="000000"/>
                </w:rPr>
                <w:t>否</w:t>
              </w:r>
            </w:ins>
          </w:p>
        </w:tc>
        <w:tc>
          <w:tcPr>
            <w:tcW w:w="1218" w:type="dxa"/>
            <w:vAlign w:val="center"/>
          </w:tcPr>
          <w:p w14:paraId="4E69AA5E">
            <w:pPr>
              <w:rPr>
                <w:ins w:id="2847" w:author="柠栀" w:date="2025-05-07T10:48:55Z"/>
                <w:rFonts w:hint="eastAsia"/>
              </w:rPr>
            </w:pPr>
            <w:ins w:id="2848" w:author="柠栀" w:date="2025-05-07T10:48:55Z">
              <w:r>
                <w:rPr>
                  <w:rFonts w:ascii="Segoe UI" w:hAnsi="Segoe UI" w:cs="Segoe UI"/>
                  <w:color w:val="000000"/>
                </w:rPr>
                <w:t>点赞记录唯一标识</w:t>
              </w:r>
            </w:ins>
          </w:p>
        </w:tc>
        <w:tc>
          <w:tcPr>
            <w:tcW w:w="4229" w:type="dxa"/>
            <w:vAlign w:val="center"/>
          </w:tcPr>
          <w:p w14:paraId="46B9A579">
            <w:pPr>
              <w:rPr>
                <w:ins w:id="2849" w:author="柠栀" w:date="2025-05-07T10:48:55Z"/>
                <w:rFonts w:hint="eastAsia"/>
              </w:rPr>
            </w:pPr>
            <w:ins w:id="2850" w:author="柠栀" w:date="2025-05-07T10:48:55Z">
              <w:r>
                <w:rPr>
                  <w:rFonts w:ascii="Segoe UI" w:hAnsi="Segoe UI" w:cs="Segoe UI"/>
                  <w:color w:val="000000"/>
                </w:rPr>
                <w:t>UUID 生成如</w:t>
              </w:r>
            </w:ins>
            <w:ins w:id="2851" w:author="柠栀" w:date="2025-05-07T10:48:55Z">
              <w:r>
                <w:rPr>
                  <w:rStyle w:val="16"/>
                  <w:rFonts w:ascii="Consolas" w:hAnsi="Consolas"/>
                  <w:color w:val="000000"/>
                  <w:sz w:val="21"/>
                  <w:szCs w:val="21"/>
                </w:rPr>
                <w:t>LIKE_20240508_NOTE_123</w:t>
              </w:r>
            </w:ins>
            <w:ins w:id="2852" w:author="柠栀" w:date="2025-05-07T10:48:55Z">
              <w:r>
                <w:rPr>
                  <w:rFonts w:ascii="Segoe UI" w:hAnsi="Segoe UI" w:cs="Segoe UI"/>
                  <w:color w:val="000000"/>
                </w:rPr>
                <w:t>，全局唯一，支持多内容类型点赞</w:t>
              </w:r>
            </w:ins>
          </w:p>
        </w:tc>
      </w:tr>
      <w:tr w14:paraId="0CB511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2853" w:author="柠栀" w:date="2025-05-07T10:48:55Z"/>
        </w:trPr>
        <w:tc>
          <w:tcPr>
            <w:tcW w:w="491" w:type="dxa"/>
            <w:vAlign w:val="center"/>
          </w:tcPr>
          <w:p w14:paraId="42DD01C7">
            <w:pPr>
              <w:rPr>
                <w:ins w:id="2854" w:author="柠栀" w:date="2025-05-07T10:48:55Z"/>
                <w:rFonts w:hint="eastAsia"/>
              </w:rPr>
            </w:pPr>
            <w:ins w:id="2855" w:author="柠栀" w:date="2025-05-07T10:48:55Z">
              <w:r>
                <w:rPr>
                  <w:rFonts w:ascii="Segoe UI" w:hAnsi="Segoe UI" w:cs="Segoe UI"/>
                  <w:color w:val="000000"/>
                </w:rPr>
                <w:t>2</w:t>
              </w:r>
            </w:ins>
          </w:p>
        </w:tc>
        <w:tc>
          <w:tcPr>
            <w:tcW w:w="2300" w:type="dxa"/>
            <w:vAlign w:val="center"/>
          </w:tcPr>
          <w:p w14:paraId="339A0BAE">
            <w:pPr>
              <w:rPr>
                <w:ins w:id="2856" w:author="柠栀" w:date="2025-05-07T10:48:55Z"/>
                <w:rFonts w:hint="eastAsia"/>
              </w:rPr>
            </w:pPr>
            <w:ins w:id="2857" w:author="柠栀" w:date="2025-05-07T10:48:55Z">
              <w:r>
                <w:rPr>
                  <w:rFonts w:ascii="Segoe UI" w:hAnsi="Segoe UI" w:cs="Segoe UI"/>
                  <w:color w:val="000000"/>
                </w:rPr>
                <w:t>user_id</w:t>
              </w:r>
            </w:ins>
          </w:p>
        </w:tc>
        <w:tc>
          <w:tcPr>
            <w:tcW w:w="1296" w:type="dxa"/>
            <w:vAlign w:val="center"/>
          </w:tcPr>
          <w:p w14:paraId="37BEEAA1">
            <w:pPr>
              <w:rPr>
                <w:ins w:id="2858" w:author="柠栀" w:date="2025-05-07T10:48:55Z"/>
                <w:rFonts w:hint="eastAsia"/>
              </w:rPr>
            </w:pPr>
            <w:ins w:id="2859" w:author="柠栀" w:date="2025-05-07T10:48:55Z">
              <w:r>
                <w:rPr>
                  <w:rFonts w:ascii="Segoe UI" w:hAnsi="Segoe UI" w:cs="Segoe UI"/>
                  <w:color w:val="000000"/>
                </w:rPr>
                <w:t>VARCHAR</w:t>
              </w:r>
            </w:ins>
          </w:p>
        </w:tc>
        <w:tc>
          <w:tcPr>
            <w:tcW w:w="607" w:type="dxa"/>
            <w:vAlign w:val="center"/>
          </w:tcPr>
          <w:p w14:paraId="323BE2DA">
            <w:pPr>
              <w:rPr>
                <w:ins w:id="2860" w:author="柠栀" w:date="2025-05-07T10:48:55Z"/>
                <w:rFonts w:hint="eastAsia"/>
              </w:rPr>
            </w:pPr>
            <w:ins w:id="2861" w:author="柠栀" w:date="2025-05-07T10:48:55Z">
              <w:r>
                <w:rPr>
                  <w:rFonts w:ascii="Segoe UI" w:hAnsi="Segoe UI" w:cs="Segoe UI"/>
                  <w:color w:val="000000"/>
                </w:rPr>
                <w:t>20</w:t>
              </w:r>
            </w:ins>
          </w:p>
        </w:tc>
        <w:tc>
          <w:tcPr>
            <w:tcW w:w="491" w:type="dxa"/>
            <w:vAlign w:val="center"/>
          </w:tcPr>
          <w:p w14:paraId="3E7AA029">
            <w:pPr>
              <w:rPr>
                <w:ins w:id="2862" w:author="柠栀" w:date="2025-05-07T10:48:55Z"/>
                <w:rFonts w:hint="eastAsia"/>
              </w:rPr>
            </w:pPr>
            <w:ins w:id="2863" w:author="柠栀" w:date="2025-05-07T10:48:55Z">
              <w:r>
                <w:rPr>
                  <w:rFonts w:ascii="Segoe UI" w:hAnsi="Segoe UI" w:cs="Segoe UI"/>
                  <w:color w:val="000000"/>
                </w:rPr>
                <w:t>否</w:t>
              </w:r>
            </w:ins>
          </w:p>
        </w:tc>
        <w:tc>
          <w:tcPr>
            <w:tcW w:w="1218" w:type="dxa"/>
            <w:vAlign w:val="center"/>
          </w:tcPr>
          <w:p w14:paraId="015F0C01">
            <w:pPr>
              <w:rPr>
                <w:ins w:id="2864" w:author="柠栀" w:date="2025-05-07T10:48:55Z"/>
                <w:rFonts w:hint="eastAsia"/>
              </w:rPr>
            </w:pPr>
            <w:ins w:id="2865" w:author="柠栀" w:date="2025-05-07T10:48:55Z">
              <w:r>
                <w:rPr>
                  <w:rFonts w:ascii="Segoe UI" w:hAnsi="Segoe UI" w:cs="Segoe UI"/>
                  <w:color w:val="000000"/>
                </w:rPr>
                <w:t>点赞用户 ID（外键，关联 User 表 user_id）</w:t>
              </w:r>
            </w:ins>
          </w:p>
        </w:tc>
        <w:tc>
          <w:tcPr>
            <w:tcW w:w="4229" w:type="dxa"/>
            <w:vAlign w:val="center"/>
          </w:tcPr>
          <w:p w14:paraId="365C444D">
            <w:pPr>
              <w:rPr>
                <w:ins w:id="2866" w:author="柠栀" w:date="2025-05-07T10:48:55Z"/>
                <w:rFonts w:hint="eastAsia"/>
              </w:rPr>
            </w:pPr>
            <w:ins w:id="2867" w:author="柠栀" w:date="2025-05-07T10:48:55Z">
              <w:r>
                <w:rPr>
                  <w:rFonts w:ascii="Segoe UI" w:hAnsi="Segoe UI" w:cs="Segoe UI"/>
                  <w:color w:val="000000"/>
                </w:rPr>
                <w:t>非空，参照 User 表 user_id，级联删除（用户删除则点赞记录同步删除）</w:t>
              </w:r>
            </w:ins>
          </w:p>
        </w:tc>
      </w:tr>
      <w:tr w14:paraId="6EB287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2868" w:author="柠栀" w:date="2025-05-07T10:48:55Z"/>
        </w:trPr>
        <w:tc>
          <w:tcPr>
            <w:tcW w:w="491" w:type="dxa"/>
            <w:vAlign w:val="center"/>
          </w:tcPr>
          <w:p w14:paraId="19796E0C">
            <w:pPr>
              <w:rPr>
                <w:ins w:id="2869" w:author="柠栀" w:date="2025-05-07T10:48:55Z"/>
                <w:rFonts w:hint="eastAsia"/>
              </w:rPr>
            </w:pPr>
            <w:ins w:id="2870" w:author="柠栀" w:date="2025-05-07T10:48:55Z">
              <w:r>
                <w:rPr>
                  <w:rFonts w:ascii="Segoe UI" w:hAnsi="Segoe UI" w:cs="Segoe UI"/>
                  <w:color w:val="000000"/>
                </w:rPr>
                <w:t>3</w:t>
              </w:r>
            </w:ins>
          </w:p>
        </w:tc>
        <w:tc>
          <w:tcPr>
            <w:tcW w:w="2300" w:type="dxa"/>
            <w:vAlign w:val="center"/>
          </w:tcPr>
          <w:p w14:paraId="627F8425">
            <w:pPr>
              <w:rPr>
                <w:ins w:id="2871" w:author="柠栀" w:date="2025-05-07T10:48:55Z"/>
                <w:rFonts w:hint="eastAsia"/>
              </w:rPr>
            </w:pPr>
            <w:ins w:id="2872" w:author="柠栀" w:date="2025-05-07T10:48:55Z">
              <w:r>
                <w:rPr>
                  <w:rFonts w:ascii="Segoe UI" w:hAnsi="Segoe UI" w:cs="Segoe UI"/>
                  <w:color w:val="000000"/>
                </w:rPr>
                <w:t>target_id</w:t>
              </w:r>
            </w:ins>
          </w:p>
        </w:tc>
        <w:tc>
          <w:tcPr>
            <w:tcW w:w="1296" w:type="dxa"/>
            <w:vAlign w:val="center"/>
          </w:tcPr>
          <w:p w14:paraId="50FD6BB6">
            <w:pPr>
              <w:rPr>
                <w:ins w:id="2873" w:author="柠栀" w:date="2025-05-07T10:48:55Z"/>
                <w:rFonts w:hint="eastAsia"/>
              </w:rPr>
            </w:pPr>
            <w:ins w:id="2874" w:author="柠栀" w:date="2025-05-07T10:48:55Z">
              <w:r>
                <w:rPr>
                  <w:rFonts w:ascii="Segoe UI" w:hAnsi="Segoe UI" w:cs="Segoe UI"/>
                  <w:color w:val="000000"/>
                </w:rPr>
                <w:t>VARCHAR</w:t>
              </w:r>
            </w:ins>
          </w:p>
        </w:tc>
        <w:tc>
          <w:tcPr>
            <w:tcW w:w="607" w:type="dxa"/>
            <w:vAlign w:val="center"/>
          </w:tcPr>
          <w:p w14:paraId="251A1104">
            <w:pPr>
              <w:rPr>
                <w:ins w:id="2875" w:author="柠栀" w:date="2025-05-07T10:48:55Z"/>
                <w:rFonts w:hint="eastAsia"/>
              </w:rPr>
            </w:pPr>
            <w:ins w:id="2876" w:author="柠栀" w:date="2025-05-07T10:48:55Z">
              <w:r>
                <w:rPr>
                  <w:rFonts w:ascii="Segoe UI" w:hAnsi="Segoe UI" w:cs="Segoe UI"/>
                  <w:color w:val="000000"/>
                </w:rPr>
                <w:t>32</w:t>
              </w:r>
            </w:ins>
          </w:p>
        </w:tc>
        <w:tc>
          <w:tcPr>
            <w:tcW w:w="491" w:type="dxa"/>
            <w:vAlign w:val="center"/>
          </w:tcPr>
          <w:p w14:paraId="740B8F81">
            <w:pPr>
              <w:rPr>
                <w:ins w:id="2877" w:author="柠栀" w:date="2025-05-07T10:48:55Z"/>
                <w:rFonts w:hint="eastAsia"/>
              </w:rPr>
            </w:pPr>
            <w:ins w:id="2878" w:author="柠栀" w:date="2025-05-07T10:48:55Z">
              <w:r>
                <w:rPr>
                  <w:rFonts w:ascii="Segoe UI" w:hAnsi="Segoe UI" w:cs="Segoe UI"/>
                  <w:color w:val="000000"/>
                </w:rPr>
                <w:t>否</w:t>
              </w:r>
            </w:ins>
          </w:p>
        </w:tc>
        <w:tc>
          <w:tcPr>
            <w:tcW w:w="1218" w:type="dxa"/>
            <w:vAlign w:val="center"/>
          </w:tcPr>
          <w:p w14:paraId="7A8D4BE2">
            <w:pPr>
              <w:rPr>
                <w:ins w:id="2879" w:author="柠栀" w:date="2025-05-07T10:48:55Z"/>
                <w:rFonts w:hint="eastAsia"/>
              </w:rPr>
            </w:pPr>
            <w:ins w:id="2880" w:author="柠栀" w:date="2025-05-07T10:48:55Z">
              <w:r>
                <w:rPr>
                  <w:rFonts w:ascii="Segoe UI" w:hAnsi="Segoe UI" w:cs="Segoe UI"/>
                  <w:color w:val="000000"/>
                </w:rPr>
                <w:t>被点赞的目标 ID</w:t>
              </w:r>
            </w:ins>
            <w:ins w:id="2881" w:author="柠栀" w:date="2025-05-07T10:48:55Z">
              <w:r>
                <w:rPr>
                  <w:rFonts w:hint="eastAsia" w:ascii="Segoe UI" w:hAnsi="Segoe UI" w:cs="Segoe UI"/>
                  <w:color w:val="000000"/>
                </w:rPr>
                <w:t>包括</w:t>
              </w:r>
            </w:ins>
            <w:ins w:id="2882" w:author="柠栀" w:date="2025-05-07T10:48:55Z">
              <w:r>
                <w:rPr>
                  <w:rFonts w:ascii="Segoe UI" w:hAnsi="Segoe UI" w:cs="Segoe UI"/>
                  <w:color w:val="000000"/>
                </w:rPr>
                <w:t>评论 / 笔记等</w:t>
              </w:r>
            </w:ins>
          </w:p>
        </w:tc>
        <w:tc>
          <w:tcPr>
            <w:tcW w:w="4229" w:type="dxa"/>
            <w:vAlign w:val="center"/>
          </w:tcPr>
          <w:p w14:paraId="19A51F68">
            <w:pPr>
              <w:rPr>
                <w:ins w:id="2883" w:author="柠栀" w:date="2025-05-07T10:48:55Z"/>
                <w:rFonts w:hint="eastAsia"/>
              </w:rPr>
            </w:pPr>
            <w:ins w:id="2884" w:author="柠栀" w:date="2025-05-07T10:48:55Z">
              <w:r>
                <w:rPr>
                  <w:rFonts w:ascii="Segoe UI" w:hAnsi="Segoe UI" w:cs="Segoe UI"/>
                  <w:color w:val="000000"/>
                </w:rPr>
                <w:t xml:space="preserve">关联具体内容 ID如 </w:t>
              </w:r>
            </w:ins>
            <w:ins w:id="2885" w:author="柠栀" w:date="2025-05-07T10:48:55Z">
              <w:r>
                <w:rPr>
                  <w:rFonts w:hint="eastAsia" w:ascii="Segoe UI" w:hAnsi="Segoe UI" w:cs="Segoe UI"/>
                  <w:color w:val="000000"/>
                </w:rPr>
                <w:t>note</w:t>
              </w:r>
            </w:ins>
            <w:ins w:id="2886" w:author="柠栀" w:date="2025-05-07T10:48:55Z">
              <w:r>
                <w:rPr>
                  <w:rFonts w:ascii="Segoe UI" w:hAnsi="Segoe UI" w:cs="Segoe UI"/>
                  <w:color w:val="000000"/>
                </w:rPr>
                <w:t>_id、comment_id，根据</w:t>
              </w:r>
            </w:ins>
            <w:ins w:id="2887" w:author="柠栀" w:date="2025-05-07T10:48:55Z">
              <w:r>
                <w:rPr>
                  <w:rStyle w:val="16"/>
                  <w:rFonts w:ascii="Consolas" w:hAnsi="Consolas"/>
                  <w:color w:val="000000"/>
                  <w:sz w:val="21"/>
                  <w:szCs w:val="21"/>
                </w:rPr>
                <w:t>target_type</w:t>
              </w:r>
            </w:ins>
            <w:ins w:id="2888" w:author="柠栀" w:date="2025-05-07T10:48:55Z">
              <w:r>
                <w:rPr>
                  <w:rFonts w:ascii="Segoe UI" w:hAnsi="Segoe UI" w:cs="Segoe UI"/>
                  <w:color w:val="000000"/>
                </w:rPr>
                <w:t>区分类型</w:t>
              </w:r>
            </w:ins>
          </w:p>
        </w:tc>
      </w:tr>
      <w:tr w14:paraId="36B136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2889" w:author="柠栀" w:date="2025-05-07T10:48:55Z"/>
        </w:trPr>
        <w:tc>
          <w:tcPr>
            <w:tcW w:w="491" w:type="dxa"/>
            <w:vAlign w:val="center"/>
          </w:tcPr>
          <w:p w14:paraId="5DE3A150">
            <w:pPr>
              <w:rPr>
                <w:ins w:id="2890" w:author="柠栀" w:date="2025-05-07T10:48:55Z"/>
                <w:rFonts w:ascii="Segoe UI" w:hAnsi="Segoe UI" w:cs="Segoe UI"/>
                <w:color w:val="000000"/>
              </w:rPr>
            </w:pPr>
            <w:ins w:id="2891" w:author="柠栀" w:date="2025-05-07T10:48:55Z">
              <w:r>
                <w:rPr>
                  <w:rFonts w:hint="eastAsia" w:ascii="Segoe UI" w:hAnsi="Segoe UI" w:cs="Segoe UI"/>
                  <w:color w:val="000000"/>
                </w:rPr>
                <w:t>4</w:t>
              </w:r>
            </w:ins>
          </w:p>
        </w:tc>
        <w:tc>
          <w:tcPr>
            <w:tcW w:w="2300" w:type="dxa"/>
            <w:vAlign w:val="center"/>
          </w:tcPr>
          <w:p w14:paraId="00B06DFB">
            <w:pPr>
              <w:rPr>
                <w:ins w:id="2892" w:author="柠栀" w:date="2025-05-07T10:48:55Z"/>
                <w:rFonts w:ascii="Segoe UI" w:hAnsi="Segoe UI" w:cs="Segoe UI"/>
                <w:color w:val="000000"/>
              </w:rPr>
            </w:pPr>
            <w:ins w:id="2893" w:author="柠栀" w:date="2025-05-07T10:48:55Z">
              <w:r>
                <w:rPr>
                  <w:rFonts w:ascii="Segoe UI" w:hAnsi="Segoe UI" w:cs="Segoe UI"/>
                  <w:color w:val="000000"/>
                </w:rPr>
                <w:t>total_</w:t>
              </w:r>
            </w:ins>
            <w:ins w:id="2894" w:author="柠栀" w:date="2025-05-07T10:48:55Z">
              <w:r>
                <w:rPr>
                  <w:rFonts w:hint="eastAsia" w:ascii="Segoe UI" w:hAnsi="Segoe UI" w:cs="Segoe UI"/>
                  <w:color w:val="000000"/>
                </w:rPr>
                <w:t>like</w:t>
              </w:r>
            </w:ins>
            <w:ins w:id="2895" w:author="柠栀" w:date="2025-05-07T10:48:55Z">
              <w:r>
                <w:rPr>
                  <w:rFonts w:ascii="Segoe UI" w:hAnsi="Segoe UI" w:cs="Segoe UI"/>
                  <w:color w:val="000000"/>
                </w:rPr>
                <w:t>s</w:t>
              </w:r>
            </w:ins>
          </w:p>
        </w:tc>
        <w:tc>
          <w:tcPr>
            <w:tcW w:w="1296" w:type="dxa"/>
            <w:vAlign w:val="center"/>
          </w:tcPr>
          <w:p w14:paraId="0B77E997">
            <w:pPr>
              <w:rPr>
                <w:ins w:id="2896" w:author="柠栀" w:date="2025-05-07T10:48:55Z"/>
                <w:rFonts w:ascii="Segoe UI" w:hAnsi="Segoe UI" w:cs="Segoe UI"/>
                <w:color w:val="000000"/>
              </w:rPr>
            </w:pPr>
            <w:ins w:id="2897" w:author="柠栀" w:date="2025-05-07T10:48:55Z">
              <w:r>
                <w:rPr>
                  <w:rFonts w:ascii="Segoe UI" w:hAnsi="Segoe UI" w:cs="Segoe UI"/>
                  <w:color w:val="000000"/>
                </w:rPr>
                <w:t>INT</w:t>
              </w:r>
            </w:ins>
          </w:p>
        </w:tc>
        <w:tc>
          <w:tcPr>
            <w:tcW w:w="607" w:type="dxa"/>
            <w:vAlign w:val="center"/>
          </w:tcPr>
          <w:p w14:paraId="1248EA33">
            <w:pPr>
              <w:rPr>
                <w:ins w:id="2898" w:author="柠栀" w:date="2025-05-07T10:48:55Z"/>
                <w:rFonts w:ascii="Segoe UI" w:hAnsi="Segoe UI" w:cs="Segoe UI"/>
                <w:color w:val="000000"/>
              </w:rPr>
            </w:pPr>
            <w:ins w:id="2899" w:author="柠栀" w:date="2025-05-07T10:48:55Z">
              <w:r>
                <w:rPr>
                  <w:rFonts w:ascii="Segoe UI" w:hAnsi="Segoe UI" w:cs="Segoe UI"/>
                  <w:color w:val="000000"/>
                </w:rPr>
                <w:t>11</w:t>
              </w:r>
            </w:ins>
          </w:p>
        </w:tc>
        <w:tc>
          <w:tcPr>
            <w:tcW w:w="491" w:type="dxa"/>
            <w:vAlign w:val="center"/>
          </w:tcPr>
          <w:p w14:paraId="124D692E">
            <w:pPr>
              <w:rPr>
                <w:ins w:id="2900" w:author="柠栀" w:date="2025-05-07T10:48:55Z"/>
                <w:rFonts w:ascii="Segoe UI" w:hAnsi="Segoe UI" w:cs="Segoe UI"/>
                <w:color w:val="000000"/>
              </w:rPr>
            </w:pPr>
            <w:ins w:id="2901" w:author="柠栀" w:date="2025-05-07T10:48:55Z">
              <w:r>
                <w:rPr>
                  <w:rFonts w:ascii="Segoe UI" w:hAnsi="Segoe UI" w:cs="Segoe UI"/>
                  <w:color w:val="000000"/>
                </w:rPr>
                <w:t>否</w:t>
              </w:r>
            </w:ins>
          </w:p>
        </w:tc>
        <w:tc>
          <w:tcPr>
            <w:tcW w:w="1218" w:type="dxa"/>
            <w:vAlign w:val="center"/>
          </w:tcPr>
          <w:p w14:paraId="3EC8BFD9">
            <w:pPr>
              <w:rPr>
                <w:ins w:id="2902" w:author="柠栀" w:date="2025-05-07T10:48:55Z"/>
                <w:rFonts w:ascii="Segoe UI" w:hAnsi="Segoe UI" w:cs="Segoe UI"/>
                <w:color w:val="000000"/>
              </w:rPr>
            </w:pPr>
            <w:ins w:id="2903" w:author="柠栀" w:date="2025-05-07T10:48:55Z">
              <w:r>
                <w:rPr>
                  <w:rFonts w:hint="eastAsia" w:ascii="Segoe UI" w:hAnsi="Segoe UI" w:cs="Segoe UI"/>
                  <w:color w:val="000000"/>
                </w:rPr>
                <w:t>笔记点赞</w:t>
              </w:r>
            </w:ins>
            <w:ins w:id="2904" w:author="柠栀" w:date="2025-05-07T10:48:55Z">
              <w:r>
                <w:rPr>
                  <w:rFonts w:ascii="Segoe UI" w:hAnsi="Segoe UI" w:cs="Segoe UI"/>
                  <w:color w:val="000000"/>
                </w:rPr>
                <w:t>总数</w:t>
              </w:r>
            </w:ins>
          </w:p>
        </w:tc>
        <w:tc>
          <w:tcPr>
            <w:tcW w:w="4229" w:type="dxa"/>
            <w:vAlign w:val="center"/>
          </w:tcPr>
          <w:p w14:paraId="3674B785">
            <w:pPr>
              <w:rPr>
                <w:ins w:id="2905" w:author="柠栀" w:date="2025-05-07T10:48:55Z"/>
                <w:rFonts w:ascii="Segoe UI" w:hAnsi="Segoe UI" w:cs="Segoe UI"/>
                <w:color w:val="000000"/>
              </w:rPr>
            </w:pPr>
            <w:ins w:id="2906" w:author="柠栀" w:date="2025-05-07T10:48:55Z">
              <w:r>
                <w:rPr>
                  <w:rFonts w:ascii="Segoe UI" w:hAnsi="Segoe UI" w:cs="Segoe UI"/>
                  <w:color w:val="000000"/>
                </w:rPr>
                <w:t>默认 0，每次用户</w:t>
              </w:r>
            </w:ins>
            <w:ins w:id="2907" w:author="柠栀" w:date="2025-05-07T10:48:55Z">
              <w:r>
                <w:rPr>
                  <w:rFonts w:hint="eastAsia" w:ascii="Segoe UI" w:hAnsi="Segoe UI" w:cs="Segoe UI"/>
                  <w:color w:val="000000"/>
                </w:rPr>
                <w:t>点赞</w:t>
              </w:r>
            </w:ins>
            <w:ins w:id="2908" w:author="柠栀" w:date="2025-05-07T10:48:55Z">
              <w:r>
                <w:rPr>
                  <w:rFonts w:ascii="Segoe UI" w:hAnsi="Segoe UI" w:cs="Segoe UI"/>
                  <w:color w:val="000000"/>
                </w:rPr>
                <w:t>后 + 1，</w:t>
              </w:r>
            </w:ins>
            <w:ins w:id="2909" w:author="柠栀" w:date="2025-05-07T10:48:55Z">
              <w:r>
                <w:rPr>
                  <w:rFonts w:hint="eastAsia" w:ascii="Segoe UI" w:hAnsi="Segoe UI" w:cs="Segoe UI"/>
                  <w:color w:val="000000"/>
                </w:rPr>
                <w:t>笔记</w:t>
              </w:r>
            </w:ins>
            <w:ins w:id="2910" w:author="柠栀" w:date="2025-05-07T10:48:55Z">
              <w:r>
                <w:rPr>
                  <w:rFonts w:ascii="Segoe UI" w:hAnsi="Segoe UI" w:cs="Segoe UI"/>
                  <w:color w:val="000000"/>
                </w:rPr>
                <w:t>详情页显示</w:t>
              </w:r>
            </w:ins>
          </w:p>
        </w:tc>
      </w:tr>
    </w:tbl>
    <w:p w14:paraId="65D5B08E">
      <w:pPr>
        <w:pStyle w:val="5"/>
        <w:spacing w:before="60" w:after="60"/>
        <w:outlineLvl w:val="9"/>
        <w:rPr>
          <w:rFonts w:hint="eastAsia" w:eastAsia="宋体" w:cstheme="minorBidi"/>
          <w:b/>
          <w:color w:val="auto"/>
          <w:sz w:val="28"/>
          <w:szCs w:val="24"/>
          <w:lang w:val="en-US" w:eastAsia="zh-CN"/>
        </w:rPr>
        <w:pPrChange w:id="2911" w:author="柠栀" w:date="2025-05-07T10:53:03Z">
          <w:pPr>
            <w:pStyle w:val="3"/>
            <w:numPr>
              <w:ilvl w:val="1"/>
              <w:numId w:val="20"/>
            </w:numPr>
            <w:spacing w:before="60" w:after="60" w:line="120" w:lineRule="auto"/>
          </w:pPr>
        </w:pPrChange>
      </w:pPr>
      <w:bookmarkStart w:id="149" w:name="_Toc197502472"/>
      <w:r>
        <w:drawing>
          <wp:inline distT="0" distB="0" distL="114300" distR="114300">
            <wp:extent cx="5114925" cy="2505075"/>
            <wp:effectExtent l="0" t="0" r="0" b="0"/>
            <wp:docPr id="10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
                    <pic:cNvPicPr>
                      <a:picLocks noChangeAspect="1"/>
                    </pic:cNvPicPr>
                  </pic:nvPicPr>
                  <pic:blipFill>
                    <a:blip r:embed="rId91"/>
                    <a:stretch>
                      <a:fillRect/>
                    </a:stretch>
                  </pic:blipFill>
                  <pic:spPr>
                    <a:xfrm>
                      <a:off x="0" y="0"/>
                      <a:ext cx="5114925" cy="2505075"/>
                    </a:xfrm>
                    <a:prstGeom prst="rect">
                      <a:avLst/>
                    </a:prstGeom>
                    <a:noFill/>
                    <a:ln>
                      <a:noFill/>
                    </a:ln>
                  </pic:spPr>
                </pic:pic>
              </a:graphicData>
            </a:graphic>
          </wp:inline>
        </w:drawing>
      </w:r>
    </w:p>
    <w:p w14:paraId="36C3D516">
      <w:pPr>
        <w:pStyle w:val="6"/>
        <w:spacing w:before="60" w:after="60"/>
        <w:rPr>
          <w:ins w:id="2913" w:author="柠栀" w:date="2025-05-07T10:48:55Z"/>
          <w:rFonts w:ascii="Arial" w:hAnsi="Arial" w:eastAsia="宋体" w:cstheme="minorBidi"/>
          <w:b/>
          <w:color w:val="auto"/>
          <w:sz w:val="28"/>
          <w:szCs w:val="24"/>
        </w:rPr>
        <w:pPrChange w:id="2912" w:author="柠栀" w:date="2025-05-07T10:53:03Z">
          <w:pPr>
            <w:pStyle w:val="3"/>
            <w:numPr>
              <w:ilvl w:val="1"/>
              <w:numId w:val="20"/>
            </w:numPr>
            <w:spacing w:before="60" w:after="60" w:line="120" w:lineRule="auto"/>
          </w:pPr>
        </w:pPrChange>
      </w:pPr>
      <w:ins w:id="2914" w:author="柠栀" w:date="2025-05-07T10:54:21Z">
        <w:r>
          <w:rPr>
            <w:rFonts w:hint="eastAsia" w:eastAsia="宋体" w:cstheme="minorBidi"/>
            <w:b/>
            <w:color w:val="auto"/>
            <w:sz w:val="28"/>
            <w:szCs w:val="24"/>
            <w:lang w:val="en-US" w:eastAsia="zh-CN"/>
          </w:rPr>
          <w:t>5.2.</w:t>
        </w:r>
      </w:ins>
      <w:ins w:id="2915" w:author="柠栀" w:date="2025-05-07T10:54:22Z">
        <w:r>
          <w:rPr>
            <w:rFonts w:hint="eastAsia" w:eastAsia="宋体" w:cstheme="minorBidi"/>
            <w:b/>
            <w:color w:val="auto"/>
            <w:sz w:val="28"/>
            <w:szCs w:val="24"/>
            <w:lang w:val="en-US" w:eastAsia="zh-CN"/>
          </w:rPr>
          <w:t>2.4</w:t>
        </w:r>
      </w:ins>
      <w:ins w:id="2916" w:author="柠栀" w:date="2025-05-07T10:48:55Z">
        <w:r>
          <w:rPr>
            <w:rFonts w:hint="eastAsia" w:ascii="Arial" w:hAnsi="Arial" w:eastAsia="宋体" w:cstheme="minorBidi"/>
            <w:b/>
            <w:color w:val="auto"/>
            <w:sz w:val="28"/>
            <w:szCs w:val="24"/>
          </w:rPr>
          <w:t>收藏</w:t>
        </w:r>
        <w:bookmarkEnd w:id="149"/>
      </w:ins>
    </w:p>
    <w:tbl>
      <w:tblPr>
        <w:tblStyle w:val="13"/>
        <w:tblW w:w="10632" w:type="dxa"/>
        <w:tblInd w:w="-9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1"/>
        <w:gridCol w:w="2299"/>
        <w:gridCol w:w="1296"/>
        <w:gridCol w:w="607"/>
        <w:gridCol w:w="491"/>
        <w:gridCol w:w="1220"/>
        <w:gridCol w:w="4228"/>
      </w:tblGrid>
      <w:tr w14:paraId="72629D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2917" w:author="柠栀" w:date="2025-05-07T10:48:55Z"/>
        </w:trPr>
        <w:tc>
          <w:tcPr>
            <w:tcW w:w="491" w:type="dxa"/>
            <w:vAlign w:val="center"/>
          </w:tcPr>
          <w:p w14:paraId="7E1F3C16">
            <w:pPr>
              <w:rPr>
                <w:ins w:id="2918" w:author="柠栀" w:date="2025-05-07T10:48:55Z"/>
                <w:rFonts w:hint="eastAsia"/>
              </w:rPr>
            </w:pPr>
            <w:ins w:id="2919" w:author="柠栀" w:date="2025-05-07T10:48:55Z">
              <w:r>
                <w:rPr>
                  <w:rStyle w:val="15"/>
                  <w:rFonts w:ascii="Segoe UI" w:hAnsi="Segoe UI" w:cs="Segoe UI"/>
                  <w:color w:val="000000"/>
                </w:rPr>
                <w:t>序号</w:t>
              </w:r>
            </w:ins>
          </w:p>
        </w:tc>
        <w:tc>
          <w:tcPr>
            <w:tcW w:w="2299" w:type="dxa"/>
            <w:vAlign w:val="center"/>
          </w:tcPr>
          <w:p w14:paraId="0F5104CB">
            <w:pPr>
              <w:rPr>
                <w:ins w:id="2920" w:author="柠栀" w:date="2025-05-07T10:48:55Z"/>
                <w:rFonts w:hint="eastAsia"/>
              </w:rPr>
            </w:pPr>
            <w:ins w:id="2921" w:author="柠栀" w:date="2025-05-07T10:48:55Z">
              <w:r>
                <w:rPr>
                  <w:rStyle w:val="15"/>
                  <w:rFonts w:ascii="Segoe UI" w:hAnsi="Segoe UI" w:cs="Segoe UI"/>
                  <w:color w:val="000000"/>
                </w:rPr>
                <w:t>字段名</w:t>
              </w:r>
            </w:ins>
          </w:p>
        </w:tc>
        <w:tc>
          <w:tcPr>
            <w:tcW w:w="1296" w:type="dxa"/>
            <w:vAlign w:val="center"/>
          </w:tcPr>
          <w:p w14:paraId="32318955">
            <w:pPr>
              <w:rPr>
                <w:ins w:id="2922" w:author="柠栀" w:date="2025-05-07T10:48:55Z"/>
                <w:rFonts w:hint="eastAsia"/>
              </w:rPr>
            </w:pPr>
            <w:ins w:id="2923" w:author="柠栀" w:date="2025-05-07T10:48:55Z">
              <w:r>
                <w:rPr>
                  <w:rStyle w:val="15"/>
                  <w:rFonts w:ascii="Segoe UI" w:hAnsi="Segoe UI" w:cs="Segoe UI"/>
                  <w:color w:val="000000"/>
                </w:rPr>
                <w:t>字段类型</w:t>
              </w:r>
            </w:ins>
          </w:p>
        </w:tc>
        <w:tc>
          <w:tcPr>
            <w:tcW w:w="607" w:type="dxa"/>
            <w:vAlign w:val="center"/>
          </w:tcPr>
          <w:p w14:paraId="316E5473">
            <w:pPr>
              <w:rPr>
                <w:ins w:id="2924" w:author="柠栀" w:date="2025-05-07T10:48:55Z"/>
                <w:rFonts w:hint="eastAsia"/>
              </w:rPr>
            </w:pPr>
            <w:ins w:id="2925" w:author="柠栀" w:date="2025-05-07T10:48:55Z">
              <w:r>
                <w:rPr>
                  <w:rStyle w:val="15"/>
                  <w:rFonts w:ascii="Segoe UI" w:hAnsi="Segoe UI" w:cs="Segoe UI"/>
                  <w:color w:val="000000"/>
                </w:rPr>
                <w:t>宽度</w:t>
              </w:r>
            </w:ins>
          </w:p>
        </w:tc>
        <w:tc>
          <w:tcPr>
            <w:tcW w:w="491" w:type="dxa"/>
            <w:vAlign w:val="center"/>
          </w:tcPr>
          <w:p w14:paraId="70AAA00F">
            <w:pPr>
              <w:rPr>
                <w:ins w:id="2926" w:author="柠栀" w:date="2025-05-07T10:48:55Z"/>
                <w:rFonts w:hint="eastAsia"/>
              </w:rPr>
            </w:pPr>
            <w:ins w:id="2927" w:author="柠栀" w:date="2025-05-07T10:48:55Z">
              <w:r>
                <w:rPr>
                  <w:rStyle w:val="15"/>
                  <w:rFonts w:ascii="Segoe UI" w:hAnsi="Segoe UI" w:cs="Segoe UI"/>
                  <w:color w:val="000000"/>
                </w:rPr>
                <w:t>能否为空</w:t>
              </w:r>
            </w:ins>
          </w:p>
        </w:tc>
        <w:tc>
          <w:tcPr>
            <w:tcW w:w="1220" w:type="dxa"/>
            <w:vAlign w:val="center"/>
          </w:tcPr>
          <w:p w14:paraId="5CCB48F2">
            <w:pPr>
              <w:rPr>
                <w:ins w:id="2928" w:author="柠栀" w:date="2025-05-07T10:48:55Z"/>
                <w:rFonts w:hint="eastAsia"/>
              </w:rPr>
            </w:pPr>
            <w:ins w:id="2929" w:author="柠栀" w:date="2025-05-07T10:48:55Z">
              <w:r>
                <w:rPr>
                  <w:rStyle w:val="15"/>
                  <w:rFonts w:ascii="Segoe UI" w:hAnsi="Segoe UI" w:cs="Segoe UI"/>
                  <w:color w:val="000000"/>
                </w:rPr>
                <w:t>字段描述</w:t>
              </w:r>
            </w:ins>
          </w:p>
        </w:tc>
        <w:tc>
          <w:tcPr>
            <w:tcW w:w="4228" w:type="dxa"/>
            <w:vAlign w:val="center"/>
          </w:tcPr>
          <w:p w14:paraId="7DBA6286">
            <w:pPr>
              <w:rPr>
                <w:ins w:id="2930" w:author="柠栀" w:date="2025-05-07T10:48:55Z"/>
                <w:rFonts w:hint="eastAsia"/>
              </w:rPr>
            </w:pPr>
            <w:ins w:id="2931" w:author="柠栀" w:date="2025-05-07T10:48:55Z">
              <w:r>
                <w:rPr>
                  <w:rStyle w:val="15"/>
                  <w:rFonts w:ascii="Segoe UI" w:hAnsi="Segoe UI" w:cs="Segoe UI"/>
                  <w:color w:val="000000"/>
                </w:rPr>
                <w:t>约束规则</w:t>
              </w:r>
            </w:ins>
          </w:p>
        </w:tc>
      </w:tr>
      <w:tr w14:paraId="4F6ECC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2932" w:author="柠栀" w:date="2025-05-07T10:48:55Z"/>
        </w:trPr>
        <w:tc>
          <w:tcPr>
            <w:tcW w:w="491" w:type="dxa"/>
            <w:vAlign w:val="center"/>
          </w:tcPr>
          <w:p w14:paraId="4C32A493">
            <w:pPr>
              <w:rPr>
                <w:ins w:id="2933" w:author="柠栀" w:date="2025-05-07T10:48:55Z"/>
                <w:rFonts w:hint="eastAsia"/>
              </w:rPr>
            </w:pPr>
            <w:ins w:id="2934" w:author="柠栀" w:date="2025-05-07T10:48:55Z">
              <w:r>
                <w:rPr>
                  <w:rFonts w:ascii="Segoe UI" w:hAnsi="Segoe UI" w:cs="Segoe UI"/>
                  <w:color w:val="000000"/>
                </w:rPr>
                <w:t>1</w:t>
              </w:r>
            </w:ins>
          </w:p>
        </w:tc>
        <w:tc>
          <w:tcPr>
            <w:tcW w:w="2299" w:type="dxa"/>
            <w:vAlign w:val="center"/>
          </w:tcPr>
          <w:p w14:paraId="4DE06E0C">
            <w:pPr>
              <w:rPr>
                <w:ins w:id="2935" w:author="柠栀" w:date="2025-05-07T10:48:55Z"/>
                <w:rFonts w:hint="eastAsia"/>
              </w:rPr>
            </w:pPr>
            <w:ins w:id="2936" w:author="柠栀" w:date="2025-05-07T10:48:55Z">
              <w:r>
                <w:rPr>
                  <w:rFonts w:ascii="Segoe UI" w:hAnsi="Segoe UI" w:cs="Segoe UI"/>
                  <w:color w:val="000000"/>
                </w:rPr>
                <w:t>collect_id</w:t>
              </w:r>
            </w:ins>
          </w:p>
        </w:tc>
        <w:tc>
          <w:tcPr>
            <w:tcW w:w="1296" w:type="dxa"/>
            <w:vAlign w:val="center"/>
          </w:tcPr>
          <w:p w14:paraId="35EAA99D">
            <w:pPr>
              <w:rPr>
                <w:ins w:id="2937" w:author="柠栀" w:date="2025-05-07T10:48:55Z"/>
                <w:rFonts w:hint="eastAsia"/>
              </w:rPr>
            </w:pPr>
            <w:ins w:id="2938" w:author="柠栀" w:date="2025-05-07T10:48:55Z">
              <w:r>
                <w:rPr>
                  <w:rFonts w:ascii="Segoe UI" w:hAnsi="Segoe UI" w:cs="Segoe UI"/>
                  <w:color w:val="000000"/>
                </w:rPr>
                <w:t>VARCHAR</w:t>
              </w:r>
            </w:ins>
          </w:p>
        </w:tc>
        <w:tc>
          <w:tcPr>
            <w:tcW w:w="607" w:type="dxa"/>
            <w:vAlign w:val="center"/>
          </w:tcPr>
          <w:p w14:paraId="0679AB0E">
            <w:pPr>
              <w:rPr>
                <w:ins w:id="2939" w:author="柠栀" w:date="2025-05-07T10:48:55Z"/>
                <w:rFonts w:hint="eastAsia"/>
              </w:rPr>
            </w:pPr>
            <w:ins w:id="2940" w:author="柠栀" w:date="2025-05-07T10:48:55Z">
              <w:r>
                <w:rPr>
                  <w:rFonts w:ascii="Segoe UI" w:hAnsi="Segoe UI" w:cs="Segoe UI"/>
                  <w:color w:val="000000"/>
                </w:rPr>
                <w:t>32</w:t>
              </w:r>
            </w:ins>
          </w:p>
        </w:tc>
        <w:tc>
          <w:tcPr>
            <w:tcW w:w="491" w:type="dxa"/>
            <w:vAlign w:val="center"/>
          </w:tcPr>
          <w:p w14:paraId="04A3E259">
            <w:pPr>
              <w:rPr>
                <w:ins w:id="2941" w:author="柠栀" w:date="2025-05-07T10:48:55Z"/>
                <w:rFonts w:hint="eastAsia"/>
              </w:rPr>
            </w:pPr>
            <w:ins w:id="2942" w:author="柠栀" w:date="2025-05-07T10:48:55Z">
              <w:r>
                <w:rPr>
                  <w:rFonts w:ascii="Segoe UI" w:hAnsi="Segoe UI" w:cs="Segoe UI"/>
                  <w:color w:val="000000"/>
                </w:rPr>
                <w:t>否</w:t>
              </w:r>
            </w:ins>
          </w:p>
        </w:tc>
        <w:tc>
          <w:tcPr>
            <w:tcW w:w="1220" w:type="dxa"/>
            <w:vAlign w:val="center"/>
          </w:tcPr>
          <w:p w14:paraId="1E2F34E5">
            <w:pPr>
              <w:rPr>
                <w:ins w:id="2943" w:author="柠栀" w:date="2025-05-07T10:48:55Z"/>
                <w:rFonts w:hint="eastAsia"/>
              </w:rPr>
            </w:pPr>
            <w:ins w:id="2944" w:author="柠栀" w:date="2025-05-07T10:48:55Z">
              <w:r>
                <w:rPr>
                  <w:rFonts w:ascii="Segoe UI" w:hAnsi="Segoe UI" w:cs="Segoe UI"/>
                  <w:color w:val="000000"/>
                </w:rPr>
                <w:t>收藏记录唯一标识</w:t>
              </w:r>
            </w:ins>
          </w:p>
        </w:tc>
        <w:tc>
          <w:tcPr>
            <w:tcW w:w="4228" w:type="dxa"/>
            <w:vAlign w:val="center"/>
          </w:tcPr>
          <w:p w14:paraId="140CF063">
            <w:pPr>
              <w:rPr>
                <w:ins w:id="2945" w:author="柠栀" w:date="2025-05-07T10:48:55Z"/>
                <w:rFonts w:hint="eastAsia"/>
              </w:rPr>
            </w:pPr>
            <w:ins w:id="2946" w:author="柠栀" w:date="2025-05-07T10:48:55Z">
              <w:r>
                <w:rPr>
                  <w:rFonts w:ascii="Segoe UI" w:hAnsi="Segoe UI" w:cs="Segoe UI"/>
                  <w:color w:val="000000"/>
                </w:rPr>
                <w:t>UUID 生成如</w:t>
              </w:r>
            </w:ins>
            <w:ins w:id="2947" w:author="柠栀" w:date="2025-05-07T10:48:55Z">
              <w:r>
                <w:rPr>
                  <w:rStyle w:val="16"/>
                  <w:rFonts w:ascii="Consolas" w:hAnsi="Consolas"/>
                  <w:color w:val="000000"/>
                  <w:sz w:val="21"/>
                  <w:szCs w:val="21"/>
                </w:rPr>
                <w:t>COLLECT_20240508_POST_123</w:t>
              </w:r>
            </w:ins>
            <w:ins w:id="2948" w:author="柠栀" w:date="2025-05-07T10:48:55Z">
              <w:r>
                <w:rPr>
                  <w:rFonts w:ascii="Segoe UI" w:hAnsi="Segoe UI" w:cs="Segoe UI"/>
                  <w:color w:val="000000"/>
                </w:rPr>
                <w:t>，全局唯一</w:t>
              </w:r>
            </w:ins>
          </w:p>
        </w:tc>
      </w:tr>
      <w:tr w14:paraId="2FDB6B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2949" w:author="柠栀" w:date="2025-05-07T10:48:55Z"/>
        </w:trPr>
        <w:tc>
          <w:tcPr>
            <w:tcW w:w="491" w:type="dxa"/>
            <w:vAlign w:val="center"/>
          </w:tcPr>
          <w:p w14:paraId="68A714DF">
            <w:pPr>
              <w:rPr>
                <w:ins w:id="2950" w:author="柠栀" w:date="2025-05-07T10:48:55Z"/>
                <w:rFonts w:hint="eastAsia"/>
              </w:rPr>
            </w:pPr>
            <w:ins w:id="2951" w:author="柠栀" w:date="2025-05-07T10:48:55Z">
              <w:r>
                <w:rPr>
                  <w:rFonts w:ascii="Segoe UI" w:hAnsi="Segoe UI" w:cs="Segoe UI"/>
                  <w:color w:val="000000"/>
                </w:rPr>
                <w:t>2</w:t>
              </w:r>
            </w:ins>
          </w:p>
        </w:tc>
        <w:tc>
          <w:tcPr>
            <w:tcW w:w="2299" w:type="dxa"/>
            <w:vAlign w:val="center"/>
          </w:tcPr>
          <w:p w14:paraId="6CD8A3D3">
            <w:pPr>
              <w:rPr>
                <w:ins w:id="2952" w:author="柠栀" w:date="2025-05-07T10:48:55Z"/>
                <w:rFonts w:hint="eastAsia"/>
              </w:rPr>
            </w:pPr>
            <w:ins w:id="2953" w:author="柠栀" w:date="2025-05-07T10:48:55Z">
              <w:r>
                <w:rPr>
                  <w:rFonts w:ascii="Segoe UI" w:hAnsi="Segoe UI" w:cs="Segoe UI"/>
                  <w:color w:val="000000"/>
                </w:rPr>
                <w:t>user_id</w:t>
              </w:r>
            </w:ins>
          </w:p>
        </w:tc>
        <w:tc>
          <w:tcPr>
            <w:tcW w:w="1296" w:type="dxa"/>
            <w:vAlign w:val="center"/>
          </w:tcPr>
          <w:p w14:paraId="4E11B64F">
            <w:pPr>
              <w:rPr>
                <w:ins w:id="2954" w:author="柠栀" w:date="2025-05-07T10:48:55Z"/>
                <w:rFonts w:hint="eastAsia"/>
              </w:rPr>
            </w:pPr>
            <w:ins w:id="2955" w:author="柠栀" w:date="2025-05-07T10:48:55Z">
              <w:r>
                <w:rPr>
                  <w:rFonts w:ascii="Segoe UI" w:hAnsi="Segoe UI" w:cs="Segoe UI"/>
                  <w:color w:val="000000"/>
                </w:rPr>
                <w:t>VARCHAR</w:t>
              </w:r>
            </w:ins>
          </w:p>
        </w:tc>
        <w:tc>
          <w:tcPr>
            <w:tcW w:w="607" w:type="dxa"/>
            <w:vAlign w:val="center"/>
          </w:tcPr>
          <w:p w14:paraId="188BDAD4">
            <w:pPr>
              <w:rPr>
                <w:ins w:id="2956" w:author="柠栀" w:date="2025-05-07T10:48:55Z"/>
                <w:rFonts w:hint="eastAsia"/>
              </w:rPr>
            </w:pPr>
            <w:ins w:id="2957" w:author="柠栀" w:date="2025-05-07T10:48:55Z">
              <w:r>
                <w:rPr>
                  <w:rFonts w:ascii="Segoe UI" w:hAnsi="Segoe UI" w:cs="Segoe UI"/>
                  <w:color w:val="000000"/>
                </w:rPr>
                <w:t>20</w:t>
              </w:r>
            </w:ins>
          </w:p>
        </w:tc>
        <w:tc>
          <w:tcPr>
            <w:tcW w:w="491" w:type="dxa"/>
            <w:vAlign w:val="center"/>
          </w:tcPr>
          <w:p w14:paraId="4856C098">
            <w:pPr>
              <w:rPr>
                <w:ins w:id="2958" w:author="柠栀" w:date="2025-05-07T10:48:55Z"/>
                <w:rFonts w:hint="eastAsia"/>
              </w:rPr>
            </w:pPr>
            <w:ins w:id="2959" w:author="柠栀" w:date="2025-05-07T10:48:55Z">
              <w:r>
                <w:rPr>
                  <w:rFonts w:ascii="Segoe UI" w:hAnsi="Segoe UI" w:cs="Segoe UI"/>
                  <w:color w:val="000000"/>
                </w:rPr>
                <w:t>否</w:t>
              </w:r>
            </w:ins>
          </w:p>
        </w:tc>
        <w:tc>
          <w:tcPr>
            <w:tcW w:w="1220" w:type="dxa"/>
            <w:vAlign w:val="center"/>
          </w:tcPr>
          <w:p w14:paraId="43276F4B">
            <w:pPr>
              <w:rPr>
                <w:ins w:id="2960" w:author="柠栀" w:date="2025-05-07T10:48:55Z"/>
                <w:rFonts w:hint="eastAsia"/>
              </w:rPr>
            </w:pPr>
            <w:ins w:id="2961" w:author="柠栀" w:date="2025-05-07T10:48:55Z">
              <w:r>
                <w:rPr>
                  <w:rFonts w:ascii="Segoe UI" w:hAnsi="Segoe UI" w:cs="Segoe UI"/>
                  <w:color w:val="000000"/>
                </w:rPr>
                <w:t>收藏用户 ID（外键，关联 User 表 user_id）</w:t>
              </w:r>
            </w:ins>
          </w:p>
        </w:tc>
        <w:tc>
          <w:tcPr>
            <w:tcW w:w="4228" w:type="dxa"/>
            <w:vAlign w:val="center"/>
          </w:tcPr>
          <w:p w14:paraId="5AE5758C">
            <w:pPr>
              <w:rPr>
                <w:ins w:id="2962" w:author="柠栀" w:date="2025-05-07T10:48:55Z"/>
                <w:rFonts w:hint="eastAsia"/>
              </w:rPr>
            </w:pPr>
            <w:ins w:id="2963" w:author="柠栀" w:date="2025-05-07T10:48:55Z">
              <w:r>
                <w:rPr>
                  <w:rFonts w:ascii="Segoe UI" w:hAnsi="Segoe UI" w:cs="Segoe UI"/>
                  <w:color w:val="000000"/>
                </w:rPr>
                <w:t>非空，参照 User 表</w:t>
              </w:r>
            </w:ins>
            <w:ins w:id="2964" w:author="柠栀" w:date="2025-05-07T10:48:55Z">
              <w:r>
                <w:rPr>
                  <w:rStyle w:val="16"/>
                  <w:rFonts w:ascii="Consolas" w:hAnsi="Consolas"/>
                  <w:color w:val="000000"/>
                  <w:sz w:val="21"/>
                  <w:szCs w:val="21"/>
                </w:rPr>
                <w:t>user_id</w:t>
              </w:r>
            </w:ins>
            <w:ins w:id="2965" w:author="柠栀" w:date="2025-05-07T10:48:55Z">
              <w:r>
                <w:rPr>
                  <w:rFonts w:ascii="Segoe UI" w:hAnsi="Segoe UI" w:cs="Segoe UI"/>
                  <w:color w:val="000000"/>
                </w:rPr>
                <w:t>，级联删除（用户删除则收藏记录同步删除）</w:t>
              </w:r>
            </w:ins>
          </w:p>
        </w:tc>
      </w:tr>
      <w:tr w14:paraId="2C8220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2966" w:author="柠栀" w:date="2025-05-07T10:48:55Z"/>
        </w:trPr>
        <w:tc>
          <w:tcPr>
            <w:tcW w:w="491" w:type="dxa"/>
            <w:vAlign w:val="center"/>
          </w:tcPr>
          <w:p w14:paraId="0FC65F6C">
            <w:pPr>
              <w:rPr>
                <w:ins w:id="2967" w:author="柠栀" w:date="2025-05-07T10:48:55Z"/>
                <w:rFonts w:hint="eastAsia"/>
              </w:rPr>
            </w:pPr>
            <w:ins w:id="2968" w:author="柠栀" w:date="2025-05-07T10:48:55Z">
              <w:r>
                <w:rPr>
                  <w:rFonts w:ascii="Segoe UI" w:hAnsi="Segoe UI" w:cs="Segoe UI"/>
                  <w:color w:val="000000"/>
                </w:rPr>
                <w:t>3</w:t>
              </w:r>
            </w:ins>
          </w:p>
        </w:tc>
        <w:tc>
          <w:tcPr>
            <w:tcW w:w="2299" w:type="dxa"/>
            <w:vAlign w:val="center"/>
          </w:tcPr>
          <w:p w14:paraId="48476D0E">
            <w:pPr>
              <w:rPr>
                <w:ins w:id="2969" w:author="柠栀" w:date="2025-05-07T10:48:55Z"/>
                <w:rFonts w:hint="eastAsia"/>
              </w:rPr>
            </w:pPr>
            <w:ins w:id="2970" w:author="柠栀" w:date="2025-05-07T10:48:55Z">
              <w:r>
                <w:rPr>
                  <w:rFonts w:ascii="Segoe UI" w:hAnsi="Segoe UI" w:cs="Segoe UI"/>
                  <w:color w:val="000000"/>
                </w:rPr>
                <w:t>post_id</w:t>
              </w:r>
            </w:ins>
          </w:p>
        </w:tc>
        <w:tc>
          <w:tcPr>
            <w:tcW w:w="1296" w:type="dxa"/>
            <w:vAlign w:val="center"/>
          </w:tcPr>
          <w:p w14:paraId="772F7C1D">
            <w:pPr>
              <w:rPr>
                <w:ins w:id="2971" w:author="柠栀" w:date="2025-05-07T10:48:55Z"/>
                <w:rFonts w:hint="eastAsia"/>
              </w:rPr>
            </w:pPr>
            <w:ins w:id="2972" w:author="柠栀" w:date="2025-05-07T10:48:55Z">
              <w:r>
                <w:rPr>
                  <w:rFonts w:ascii="Segoe UI" w:hAnsi="Segoe UI" w:cs="Segoe UI"/>
                  <w:color w:val="000000"/>
                </w:rPr>
                <w:t>VARCHAR</w:t>
              </w:r>
            </w:ins>
          </w:p>
        </w:tc>
        <w:tc>
          <w:tcPr>
            <w:tcW w:w="607" w:type="dxa"/>
            <w:vAlign w:val="center"/>
          </w:tcPr>
          <w:p w14:paraId="73B9500E">
            <w:pPr>
              <w:rPr>
                <w:ins w:id="2973" w:author="柠栀" w:date="2025-05-07T10:48:55Z"/>
                <w:rFonts w:hint="eastAsia"/>
              </w:rPr>
            </w:pPr>
            <w:ins w:id="2974" w:author="柠栀" w:date="2025-05-07T10:48:55Z">
              <w:r>
                <w:rPr>
                  <w:rFonts w:ascii="Segoe UI" w:hAnsi="Segoe UI" w:cs="Segoe UI"/>
                  <w:color w:val="000000"/>
                </w:rPr>
                <w:t>32</w:t>
              </w:r>
            </w:ins>
          </w:p>
        </w:tc>
        <w:tc>
          <w:tcPr>
            <w:tcW w:w="491" w:type="dxa"/>
            <w:vAlign w:val="center"/>
          </w:tcPr>
          <w:p w14:paraId="27411C1A">
            <w:pPr>
              <w:rPr>
                <w:ins w:id="2975" w:author="柠栀" w:date="2025-05-07T10:48:55Z"/>
                <w:rFonts w:hint="eastAsia"/>
              </w:rPr>
            </w:pPr>
            <w:ins w:id="2976" w:author="柠栀" w:date="2025-05-07T10:48:55Z">
              <w:r>
                <w:rPr>
                  <w:rFonts w:ascii="Segoe UI" w:hAnsi="Segoe UI" w:cs="Segoe UI"/>
                  <w:color w:val="000000"/>
                </w:rPr>
                <w:t>否</w:t>
              </w:r>
            </w:ins>
          </w:p>
        </w:tc>
        <w:tc>
          <w:tcPr>
            <w:tcW w:w="1220" w:type="dxa"/>
            <w:vAlign w:val="center"/>
          </w:tcPr>
          <w:p w14:paraId="07DFE465">
            <w:pPr>
              <w:rPr>
                <w:ins w:id="2977" w:author="柠栀" w:date="2025-05-07T10:48:55Z"/>
                <w:rFonts w:hint="eastAsia"/>
              </w:rPr>
            </w:pPr>
            <w:ins w:id="2978" w:author="柠栀" w:date="2025-05-07T10:48:55Z">
              <w:r>
                <w:rPr>
                  <w:rFonts w:ascii="Segoe UI" w:hAnsi="Segoe UI" w:cs="Segoe UI"/>
                  <w:color w:val="000000"/>
                </w:rPr>
                <w:t>被收藏的帖子 ID（外键，关联 Post 表 post_id）</w:t>
              </w:r>
            </w:ins>
          </w:p>
        </w:tc>
        <w:tc>
          <w:tcPr>
            <w:tcW w:w="4228" w:type="dxa"/>
            <w:vAlign w:val="center"/>
          </w:tcPr>
          <w:p w14:paraId="3349AD17">
            <w:pPr>
              <w:rPr>
                <w:ins w:id="2979" w:author="柠栀" w:date="2025-05-07T10:48:55Z"/>
                <w:rFonts w:hint="eastAsia"/>
              </w:rPr>
            </w:pPr>
            <w:ins w:id="2980" w:author="柠栀" w:date="2025-05-07T10:48:55Z">
              <w:r>
                <w:rPr>
                  <w:rFonts w:ascii="Segoe UI" w:hAnsi="Segoe UI" w:cs="Segoe UI"/>
                  <w:color w:val="000000"/>
                </w:rPr>
                <w:t>非空，参照 Post 表</w:t>
              </w:r>
            </w:ins>
            <w:ins w:id="2981" w:author="柠栀" w:date="2025-05-07T10:48:55Z">
              <w:r>
                <w:rPr>
                  <w:rStyle w:val="16"/>
                  <w:rFonts w:ascii="Consolas" w:hAnsi="Consolas"/>
                  <w:color w:val="000000"/>
                  <w:sz w:val="21"/>
                  <w:szCs w:val="21"/>
                </w:rPr>
                <w:t>post_id</w:t>
              </w:r>
            </w:ins>
            <w:ins w:id="2982" w:author="柠栀" w:date="2025-05-07T10:48:55Z">
              <w:r>
                <w:rPr>
                  <w:rFonts w:ascii="Segoe UI" w:hAnsi="Segoe UI" w:cs="Segoe UI"/>
                  <w:color w:val="000000"/>
                </w:rPr>
                <w:t>，级联删除（</w:t>
              </w:r>
            </w:ins>
            <w:ins w:id="2983" w:author="柠栀" w:date="2025-05-07T10:48:55Z">
              <w:r>
                <w:rPr>
                  <w:rFonts w:hint="eastAsia" w:ascii="Segoe UI" w:hAnsi="Segoe UI" w:cs="Segoe UI"/>
                  <w:color w:val="000000"/>
                </w:rPr>
                <w:t>笔记</w:t>
              </w:r>
            </w:ins>
            <w:ins w:id="2984" w:author="柠栀" w:date="2025-05-07T10:48:55Z">
              <w:r>
                <w:rPr>
                  <w:rFonts w:ascii="Segoe UI" w:hAnsi="Segoe UI" w:cs="Segoe UI"/>
                  <w:color w:val="000000"/>
                </w:rPr>
                <w:t>删除则收藏记录同步删除）</w:t>
              </w:r>
            </w:ins>
          </w:p>
        </w:tc>
      </w:tr>
      <w:tr w14:paraId="77ED3A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2985" w:author="柠栀" w:date="2025-05-07T10:48:55Z"/>
        </w:trPr>
        <w:tc>
          <w:tcPr>
            <w:tcW w:w="491" w:type="dxa"/>
            <w:vAlign w:val="center"/>
          </w:tcPr>
          <w:p w14:paraId="12F3510A">
            <w:pPr>
              <w:rPr>
                <w:ins w:id="2986" w:author="柠栀" w:date="2025-05-07T10:48:55Z"/>
                <w:rFonts w:ascii="Segoe UI" w:hAnsi="Segoe UI" w:cs="Segoe UI"/>
                <w:color w:val="000000"/>
              </w:rPr>
            </w:pPr>
            <w:ins w:id="2987" w:author="柠栀" w:date="2025-05-07T10:48:55Z">
              <w:r>
                <w:rPr>
                  <w:rFonts w:hint="eastAsia" w:ascii="Segoe UI" w:hAnsi="Segoe UI" w:cs="Segoe UI"/>
                  <w:color w:val="000000"/>
                </w:rPr>
                <w:t>4</w:t>
              </w:r>
            </w:ins>
          </w:p>
        </w:tc>
        <w:tc>
          <w:tcPr>
            <w:tcW w:w="2299" w:type="dxa"/>
            <w:vAlign w:val="center"/>
          </w:tcPr>
          <w:p w14:paraId="1B78AB6D">
            <w:pPr>
              <w:rPr>
                <w:ins w:id="2988" w:author="柠栀" w:date="2025-05-07T10:48:55Z"/>
                <w:rFonts w:ascii="Segoe UI" w:hAnsi="Segoe UI" w:cs="Segoe UI"/>
                <w:color w:val="000000"/>
              </w:rPr>
            </w:pPr>
            <w:ins w:id="2989" w:author="柠栀" w:date="2025-05-07T10:48:55Z">
              <w:r>
                <w:rPr>
                  <w:rFonts w:ascii="Segoe UI" w:hAnsi="Segoe UI" w:cs="Segoe UI"/>
                  <w:color w:val="000000"/>
                </w:rPr>
                <w:t>total_collects</w:t>
              </w:r>
            </w:ins>
          </w:p>
        </w:tc>
        <w:tc>
          <w:tcPr>
            <w:tcW w:w="1296" w:type="dxa"/>
            <w:vAlign w:val="center"/>
          </w:tcPr>
          <w:p w14:paraId="7F553050">
            <w:pPr>
              <w:rPr>
                <w:ins w:id="2990" w:author="柠栀" w:date="2025-05-07T10:48:55Z"/>
                <w:rFonts w:ascii="Segoe UI" w:hAnsi="Segoe UI" w:cs="Segoe UI"/>
                <w:color w:val="000000"/>
              </w:rPr>
            </w:pPr>
            <w:ins w:id="2991" w:author="柠栀" w:date="2025-05-07T10:48:55Z">
              <w:r>
                <w:rPr>
                  <w:rFonts w:ascii="Segoe UI" w:hAnsi="Segoe UI" w:cs="Segoe UI"/>
                  <w:color w:val="000000"/>
                </w:rPr>
                <w:t>INT</w:t>
              </w:r>
            </w:ins>
          </w:p>
        </w:tc>
        <w:tc>
          <w:tcPr>
            <w:tcW w:w="607" w:type="dxa"/>
            <w:vAlign w:val="center"/>
          </w:tcPr>
          <w:p w14:paraId="022B645A">
            <w:pPr>
              <w:rPr>
                <w:ins w:id="2992" w:author="柠栀" w:date="2025-05-07T10:48:55Z"/>
                <w:rFonts w:ascii="Segoe UI" w:hAnsi="Segoe UI" w:cs="Segoe UI"/>
                <w:color w:val="000000"/>
              </w:rPr>
            </w:pPr>
            <w:ins w:id="2993" w:author="柠栀" w:date="2025-05-07T10:48:55Z">
              <w:r>
                <w:rPr>
                  <w:rFonts w:ascii="Segoe UI" w:hAnsi="Segoe UI" w:cs="Segoe UI"/>
                  <w:color w:val="000000"/>
                </w:rPr>
                <w:t>11</w:t>
              </w:r>
            </w:ins>
          </w:p>
        </w:tc>
        <w:tc>
          <w:tcPr>
            <w:tcW w:w="491" w:type="dxa"/>
            <w:vAlign w:val="center"/>
          </w:tcPr>
          <w:p w14:paraId="55B58AC4">
            <w:pPr>
              <w:rPr>
                <w:ins w:id="2994" w:author="柠栀" w:date="2025-05-07T10:48:55Z"/>
                <w:rFonts w:ascii="Segoe UI" w:hAnsi="Segoe UI" w:cs="Segoe UI"/>
                <w:color w:val="000000"/>
              </w:rPr>
            </w:pPr>
            <w:ins w:id="2995" w:author="柠栀" w:date="2025-05-07T10:48:55Z">
              <w:r>
                <w:rPr>
                  <w:rFonts w:ascii="Segoe UI" w:hAnsi="Segoe UI" w:cs="Segoe UI"/>
                  <w:color w:val="000000"/>
                </w:rPr>
                <w:t>否</w:t>
              </w:r>
            </w:ins>
          </w:p>
        </w:tc>
        <w:tc>
          <w:tcPr>
            <w:tcW w:w="1220" w:type="dxa"/>
            <w:vAlign w:val="center"/>
          </w:tcPr>
          <w:p w14:paraId="30995247">
            <w:pPr>
              <w:rPr>
                <w:ins w:id="2996" w:author="柠栀" w:date="2025-05-07T10:48:55Z"/>
                <w:rFonts w:ascii="Segoe UI" w:hAnsi="Segoe UI" w:cs="Segoe UI"/>
                <w:color w:val="000000"/>
              </w:rPr>
            </w:pPr>
            <w:ins w:id="2997" w:author="柠栀" w:date="2025-05-07T10:48:55Z">
              <w:r>
                <w:rPr>
                  <w:rFonts w:hint="eastAsia" w:ascii="Segoe UI" w:hAnsi="Segoe UI" w:cs="Segoe UI"/>
                  <w:color w:val="000000"/>
                </w:rPr>
                <w:t>笔记</w:t>
              </w:r>
            </w:ins>
            <w:ins w:id="2998" w:author="柠栀" w:date="2025-05-07T10:48:55Z">
              <w:r>
                <w:rPr>
                  <w:rFonts w:ascii="Segoe UI" w:hAnsi="Segoe UI" w:cs="Segoe UI"/>
                  <w:color w:val="000000"/>
                </w:rPr>
                <w:t>收藏总数</w:t>
              </w:r>
            </w:ins>
          </w:p>
        </w:tc>
        <w:tc>
          <w:tcPr>
            <w:tcW w:w="4228" w:type="dxa"/>
            <w:vAlign w:val="center"/>
          </w:tcPr>
          <w:p w14:paraId="04F64CCE">
            <w:pPr>
              <w:rPr>
                <w:ins w:id="2999" w:author="柠栀" w:date="2025-05-07T10:48:55Z"/>
                <w:rFonts w:ascii="Segoe UI" w:hAnsi="Segoe UI" w:cs="Segoe UI"/>
                <w:color w:val="000000"/>
              </w:rPr>
            </w:pPr>
            <w:ins w:id="3000" w:author="柠栀" w:date="2025-05-07T10:48:55Z">
              <w:r>
                <w:rPr>
                  <w:rFonts w:ascii="Segoe UI" w:hAnsi="Segoe UI" w:cs="Segoe UI"/>
                  <w:color w:val="000000"/>
                </w:rPr>
                <w:t>默认 0，每次用户收藏后 + 1，</w:t>
              </w:r>
            </w:ins>
            <w:ins w:id="3001" w:author="柠栀" w:date="2025-05-07T10:48:55Z">
              <w:r>
                <w:rPr>
                  <w:rFonts w:hint="eastAsia" w:ascii="Segoe UI" w:hAnsi="Segoe UI" w:cs="Segoe UI"/>
                  <w:color w:val="000000"/>
                </w:rPr>
                <w:t>笔记</w:t>
              </w:r>
            </w:ins>
            <w:ins w:id="3002" w:author="柠栀" w:date="2025-05-07T10:48:55Z">
              <w:r>
                <w:rPr>
                  <w:rFonts w:ascii="Segoe UI" w:hAnsi="Segoe UI" w:cs="Segoe UI"/>
                  <w:color w:val="000000"/>
                </w:rPr>
                <w:t>详情页显示</w:t>
              </w:r>
            </w:ins>
          </w:p>
        </w:tc>
      </w:tr>
    </w:tbl>
    <w:p w14:paraId="71ADFC98">
      <w:pPr>
        <w:pStyle w:val="5"/>
        <w:spacing w:before="60" w:after="60"/>
        <w:outlineLvl w:val="9"/>
        <w:rPr>
          <w:rFonts w:hint="eastAsia" w:eastAsia="宋体" w:cstheme="minorBidi"/>
          <w:b/>
          <w:color w:val="auto"/>
          <w:sz w:val="28"/>
          <w:szCs w:val="24"/>
          <w:lang w:val="en-US" w:eastAsia="zh-CN"/>
        </w:rPr>
        <w:pPrChange w:id="3003" w:author="柠栀" w:date="2025-05-07T10:53:03Z">
          <w:pPr>
            <w:pStyle w:val="3"/>
            <w:numPr>
              <w:ilvl w:val="1"/>
              <w:numId w:val="20"/>
            </w:numPr>
            <w:spacing w:before="60" w:after="60" w:line="120" w:lineRule="auto"/>
          </w:pPr>
        </w:pPrChange>
      </w:pPr>
      <w:bookmarkStart w:id="150" w:name="_Toc197502473"/>
      <w:r>
        <w:drawing>
          <wp:inline distT="0" distB="0" distL="114300" distR="114300">
            <wp:extent cx="5272405" cy="2160270"/>
            <wp:effectExtent l="0" t="0" r="4445" b="1905"/>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
                    <pic:cNvPicPr>
                      <a:picLocks noChangeAspect="1"/>
                    </pic:cNvPicPr>
                  </pic:nvPicPr>
                  <pic:blipFill>
                    <a:blip r:embed="rId92"/>
                    <a:stretch>
                      <a:fillRect/>
                    </a:stretch>
                  </pic:blipFill>
                  <pic:spPr>
                    <a:xfrm>
                      <a:off x="0" y="0"/>
                      <a:ext cx="5272405" cy="2160270"/>
                    </a:xfrm>
                    <a:prstGeom prst="rect">
                      <a:avLst/>
                    </a:prstGeom>
                    <a:noFill/>
                    <a:ln>
                      <a:noFill/>
                    </a:ln>
                  </pic:spPr>
                </pic:pic>
              </a:graphicData>
            </a:graphic>
          </wp:inline>
        </w:drawing>
      </w:r>
    </w:p>
    <w:p w14:paraId="17756F15">
      <w:pPr>
        <w:pStyle w:val="6"/>
        <w:spacing w:before="60" w:after="60"/>
        <w:rPr>
          <w:ins w:id="3005" w:author="柠栀" w:date="2025-05-07T10:48:55Z"/>
          <w:rFonts w:ascii="Arial" w:hAnsi="Arial" w:eastAsia="宋体" w:cstheme="minorBidi"/>
          <w:b/>
          <w:color w:val="auto"/>
          <w:sz w:val="28"/>
          <w:szCs w:val="24"/>
        </w:rPr>
        <w:pPrChange w:id="3004" w:author="柠栀" w:date="2025-05-07T10:53:03Z">
          <w:pPr>
            <w:pStyle w:val="3"/>
            <w:numPr>
              <w:ilvl w:val="1"/>
              <w:numId w:val="20"/>
            </w:numPr>
            <w:spacing w:before="60" w:after="60" w:line="120" w:lineRule="auto"/>
          </w:pPr>
        </w:pPrChange>
      </w:pPr>
      <w:ins w:id="3006" w:author="柠栀" w:date="2025-05-07T10:54:26Z">
        <w:r>
          <w:rPr>
            <w:rFonts w:hint="eastAsia" w:eastAsia="宋体" w:cstheme="minorBidi"/>
            <w:b/>
            <w:color w:val="auto"/>
            <w:sz w:val="28"/>
            <w:szCs w:val="24"/>
            <w:lang w:val="en-US" w:eastAsia="zh-CN"/>
          </w:rPr>
          <w:t>5.2</w:t>
        </w:r>
      </w:ins>
      <w:ins w:id="3007" w:author="柠栀" w:date="2025-05-07T10:54:27Z">
        <w:r>
          <w:rPr>
            <w:rFonts w:hint="eastAsia" w:eastAsia="宋体" w:cstheme="minorBidi"/>
            <w:b/>
            <w:color w:val="auto"/>
            <w:sz w:val="28"/>
            <w:szCs w:val="24"/>
            <w:lang w:val="en-US" w:eastAsia="zh-CN"/>
          </w:rPr>
          <w:t>.2.5</w:t>
        </w:r>
      </w:ins>
      <w:ins w:id="3008" w:author="柠栀" w:date="2025-05-07T10:48:55Z">
        <w:r>
          <w:rPr>
            <w:rFonts w:hint="eastAsia" w:ascii="Arial" w:hAnsi="Arial" w:eastAsia="宋体" w:cstheme="minorBidi"/>
            <w:b/>
            <w:color w:val="auto"/>
            <w:sz w:val="28"/>
            <w:szCs w:val="24"/>
          </w:rPr>
          <w:t>板块</w:t>
        </w:r>
        <w:bookmarkEnd w:id="150"/>
      </w:ins>
    </w:p>
    <w:tbl>
      <w:tblPr>
        <w:tblStyle w:val="13"/>
        <w:tblW w:w="10632" w:type="dxa"/>
        <w:tblInd w:w="-9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3"/>
        <w:gridCol w:w="2253"/>
        <w:gridCol w:w="1294"/>
        <w:gridCol w:w="606"/>
        <w:gridCol w:w="482"/>
        <w:gridCol w:w="2061"/>
        <w:gridCol w:w="3453"/>
      </w:tblGrid>
      <w:tr w14:paraId="7D0E9D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3009" w:author="柠栀" w:date="2025-05-07T10:48:55Z"/>
        </w:trPr>
        <w:tc>
          <w:tcPr>
            <w:tcW w:w="483" w:type="dxa"/>
            <w:vAlign w:val="center"/>
          </w:tcPr>
          <w:p w14:paraId="55FE6285">
            <w:pPr>
              <w:rPr>
                <w:ins w:id="3010" w:author="柠栀" w:date="2025-05-07T10:48:55Z"/>
                <w:rFonts w:hint="eastAsia"/>
              </w:rPr>
            </w:pPr>
            <w:ins w:id="3011" w:author="柠栀" w:date="2025-05-07T10:48:55Z">
              <w:r>
                <w:rPr>
                  <w:rStyle w:val="15"/>
                  <w:rFonts w:ascii="Segoe UI" w:hAnsi="Segoe UI" w:cs="Segoe UI"/>
                  <w:color w:val="000000"/>
                </w:rPr>
                <w:t>序号</w:t>
              </w:r>
            </w:ins>
          </w:p>
        </w:tc>
        <w:tc>
          <w:tcPr>
            <w:tcW w:w="2253" w:type="dxa"/>
            <w:vAlign w:val="center"/>
          </w:tcPr>
          <w:p w14:paraId="1B1661B5">
            <w:pPr>
              <w:rPr>
                <w:ins w:id="3012" w:author="柠栀" w:date="2025-05-07T10:48:55Z"/>
                <w:rFonts w:hint="eastAsia"/>
              </w:rPr>
            </w:pPr>
            <w:ins w:id="3013" w:author="柠栀" w:date="2025-05-07T10:48:55Z">
              <w:r>
                <w:rPr>
                  <w:rStyle w:val="15"/>
                  <w:rFonts w:ascii="Segoe UI" w:hAnsi="Segoe UI" w:cs="Segoe UI"/>
                  <w:color w:val="000000"/>
                </w:rPr>
                <w:t>字段名</w:t>
              </w:r>
            </w:ins>
          </w:p>
        </w:tc>
        <w:tc>
          <w:tcPr>
            <w:tcW w:w="1294" w:type="dxa"/>
            <w:vAlign w:val="center"/>
          </w:tcPr>
          <w:p w14:paraId="44AF2AFB">
            <w:pPr>
              <w:rPr>
                <w:ins w:id="3014" w:author="柠栀" w:date="2025-05-07T10:48:55Z"/>
                <w:rFonts w:hint="eastAsia"/>
              </w:rPr>
            </w:pPr>
            <w:ins w:id="3015" w:author="柠栀" w:date="2025-05-07T10:48:55Z">
              <w:r>
                <w:rPr>
                  <w:rStyle w:val="15"/>
                  <w:rFonts w:ascii="Segoe UI" w:hAnsi="Segoe UI" w:cs="Segoe UI"/>
                  <w:color w:val="000000"/>
                </w:rPr>
                <w:t>字段类型</w:t>
              </w:r>
            </w:ins>
          </w:p>
        </w:tc>
        <w:tc>
          <w:tcPr>
            <w:tcW w:w="606" w:type="dxa"/>
            <w:vAlign w:val="center"/>
          </w:tcPr>
          <w:p w14:paraId="0F10AAF0">
            <w:pPr>
              <w:rPr>
                <w:ins w:id="3016" w:author="柠栀" w:date="2025-05-07T10:48:55Z"/>
                <w:rFonts w:hint="eastAsia"/>
              </w:rPr>
            </w:pPr>
            <w:ins w:id="3017" w:author="柠栀" w:date="2025-05-07T10:48:55Z">
              <w:r>
                <w:rPr>
                  <w:rStyle w:val="15"/>
                  <w:rFonts w:ascii="Segoe UI" w:hAnsi="Segoe UI" w:cs="Segoe UI"/>
                  <w:color w:val="000000"/>
                </w:rPr>
                <w:t>宽度</w:t>
              </w:r>
            </w:ins>
          </w:p>
        </w:tc>
        <w:tc>
          <w:tcPr>
            <w:tcW w:w="482" w:type="dxa"/>
            <w:vAlign w:val="center"/>
          </w:tcPr>
          <w:p w14:paraId="0D7A852B">
            <w:pPr>
              <w:rPr>
                <w:ins w:id="3018" w:author="柠栀" w:date="2025-05-07T10:48:55Z"/>
                <w:rFonts w:hint="eastAsia"/>
              </w:rPr>
            </w:pPr>
            <w:ins w:id="3019" w:author="柠栀" w:date="2025-05-07T10:48:55Z">
              <w:r>
                <w:rPr>
                  <w:rStyle w:val="15"/>
                  <w:rFonts w:ascii="Segoe UI" w:hAnsi="Segoe UI" w:cs="Segoe UI"/>
                  <w:color w:val="000000"/>
                </w:rPr>
                <w:t>能否为空</w:t>
              </w:r>
            </w:ins>
          </w:p>
        </w:tc>
        <w:tc>
          <w:tcPr>
            <w:tcW w:w="2061" w:type="dxa"/>
            <w:vAlign w:val="center"/>
          </w:tcPr>
          <w:p w14:paraId="30537D24">
            <w:pPr>
              <w:rPr>
                <w:ins w:id="3020" w:author="柠栀" w:date="2025-05-07T10:48:55Z"/>
                <w:rFonts w:hint="eastAsia"/>
              </w:rPr>
            </w:pPr>
            <w:ins w:id="3021" w:author="柠栀" w:date="2025-05-07T10:48:55Z">
              <w:r>
                <w:rPr>
                  <w:rStyle w:val="15"/>
                  <w:rFonts w:ascii="Segoe UI" w:hAnsi="Segoe UI" w:cs="Segoe UI"/>
                  <w:color w:val="000000"/>
                </w:rPr>
                <w:t>字段描述</w:t>
              </w:r>
            </w:ins>
          </w:p>
        </w:tc>
        <w:tc>
          <w:tcPr>
            <w:tcW w:w="3453" w:type="dxa"/>
            <w:vAlign w:val="center"/>
          </w:tcPr>
          <w:p w14:paraId="0DF4A29A">
            <w:pPr>
              <w:rPr>
                <w:ins w:id="3022" w:author="柠栀" w:date="2025-05-07T10:48:55Z"/>
                <w:rFonts w:hint="eastAsia"/>
              </w:rPr>
            </w:pPr>
            <w:ins w:id="3023" w:author="柠栀" w:date="2025-05-07T10:48:55Z">
              <w:r>
                <w:rPr>
                  <w:rStyle w:val="15"/>
                  <w:rFonts w:ascii="Segoe UI" w:hAnsi="Segoe UI" w:cs="Segoe UI"/>
                  <w:color w:val="000000"/>
                </w:rPr>
                <w:t>约束规则</w:t>
              </w:r>
            </w:ins>
          </w:p>
        </w:tc>
      </w:tr>
      <w:tr w14:paraId="40D4A4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3024" w:author="柠栀" w:date="2025-05-07T10:48:55Z"/>
        </w:trPr>
        <w:tc>
          <w:tcPr>
            <w:tcW w:w="483" w:type="dxa"/>
            <w:vAlign w:val="center"/>
          </w:tcPr>
          <w:p w14:paraId="34B28526">
            <w:pPr>
              <w:rPr>
                <w:ins w:id="3025" w:author="柠栀" w:date="2025-05-07T10:48:55Z"/>
                <w:rFonts w:hint="eastAsia"/>
              </w:rPr>
            </w:pPr>
            <w:ins w:id="3026" w:author="柠栀" w:date="2025-05-07T10:48:55Z">
              <w:r>
                <w:rPr>
                  <w:rFonts w:ascii="Segoe UI" w:hAnsi="Segoe UI" w:cs="Segoe UI"/>
                  <w:color w:val="000000"/>
                </w:rPr>
                <w:t>1</w:t>
              </w:r>
            </w:ins>
          </w:p>
        </w:tc>
        <w:tc>
          <w:tcPr>
            <w:tcW w:w="2253" w:type="dxa"/>
            <w:vAlign w:val="center"/>
          </w:tcPr>
          <w:p w14:paraId="3FAADCF2">
            <w:pPr>
              <w:rPr>
                <w:ins w:id="3027" w:author="柠栀" w:date="2025-05-07T10:48:55Z"/>
                <w:rFonts w:hint="eastAsia"/>
              </w:rPr>
            </w:pPr>
            <w:ins w:id="3028" w:author="柠栀" w:date="2025-05-07T10:48:55Z">
              <w:r>
                <w:rPr>
                  <w:rFonts w:ascii="Segoe UI" w:hAnsi="Segoe UI" w:cs="Segoe UI"/>
                  <w:color w:val="000000"/>
                </w:rPr>
                <w:t>board_id</w:t>
              </w:r>
            </w:ins>
          </w:p>
        </w:tc>
        <w:tc>
          <w:tcPr>
            <w:tcW w:w="1294" w:type="dxa"/>
            <w:vAlign w:val="center"/>
          </w:tcPr>
          <w:p w14:paraId="18EAF719">
            <w:pPr>
              <w:rPr>
                <w:ins w:id="3029" w:author="柠栀" w:date="2025-05-07T10:48:55Z"/>
                <w:rFonts w:hint="eastAsia"/>
              </w:rPr>
            </w:pPr>
            <w:ins w:id="3030" w:author="柠栀" w:date="2025-05-07T10:48:55Z">
              <w:r>
                <w:rPr>
                  <w:rFonts w:ascii="Segoe UI" w:hAnsi="Segoe UI" w:cs="Segoe UI"/>
                  <w:color w:val="000000"/>
                </w:rPr>
                <w:t>VARCHAR</w:t>
              </w:r>
            </w:ins>
          </w:p>
        </w:tc>
        <w:tc>
          <w:tcPr>
            <w:tcW w:w="606" w:type="dxa"/>
            <w:vAlign w:val="center"/>
          </w:tcPr>
          <w:p w14:paraId="091642FE">
            <w:pPr>
              <w:rPr>
                <w:ins w:id="3031" w:author="柠栀" w:date="2025-05-07T10:48:55Z"/>
                <w:rFonts w:hint="eastAsia"/>
              </w:rPr>
            </w:pPr>
            <w:ins w:id="3032" w:author="柠栀" w:date="2025-05-07T10:48:55Z">
              <w:r>
                <w:rPr>
                  <w:rFonts w:ascii="Segoe UI" w:hAnsi="Segoe UI" w:cs="Segoe UI"/>
                  <w:color w:val="000000"/>
                </w:rPr>
                <w:t>20</w:t>
              </w:r>
            </w:ins>
          </w:p>
        </w:tc>
        <w:tc>
          <w:tcPr>
            <w:tcW w:w="482" w:type="dxa"/>
            <w:vAlign w:val="center"/>
          </w:tcPr>
          <w:p w14:paraId="3614B3A3">
            <w:pPr>
              <w:rPr>
                <w:ins w:id="3033" w:author="柠栀" w:date="2025-05-07T10:48:55Z"/>
                <w:rFonts w:hint="eastAsia"/>
              </w:rPr>
            </w:pPr>
            <w:ins w:id="3034" w:author="柠栀" w:date="2025-05-07T10:48:55Z">
              <w:r>
                <w:rPr>
                  <w:rFonts w:ascii="Segoe UI" w:hAnsi="Segoe UI" w:cs="Segoe UI"/>
                  <w:color w:val="000000"/>
                </w:rPr>
                <w:t>否</w:t>
              </w:r>
            </w:ins>
          </w:p>
        </w:tc>
        <w:tc>
          <w:tcPr>
            <w:tcW w:w="2061" w:type="dxa"/>
            <w:vAlign w:val="center"/>
          </w:tcPr>
          <w:p w14:paraId="533C31E1">
            <w:pPr>
              <w:rPr>
                <w:ins w:id="3035" w:author="柠栀" w:date="2025-05-07T10:48:55Z"/>
                <w:rFonts w:hint="eastAsia"/>
              </w:rPr>
            </w:pPr>
            <w:ins w:id="3036" w:author="柠栀" w:date="2025-05-07T10:48:55Z">
              <w:r>
                <w:rPr>
                  <w:rFonts w:ascii="Segoe UI" w:hAnsi="Segoe UI" w:cs="Segoe UI"/>
                  <w:color w:val="000000"/>
                </w:rPr>
                <w:t>板块唯一标识（主键）</w:t>
              </w:r>
            </w:ins>
          </w:p>
        </w:tc>
        <w:tc>
          <w:tcPr>
            <w:tcW w:w="3453" w:type="dxa"/>
            <w:vAlign w:val="center"/>
          </w:tcPr>
          <w:p w14:paraId="47527162">
            <w:pPr>
              <w:rPr>
                <w:ins w:id="3037" w:author="柠栀" w:date="2025-05-07T10:48:55Z"/>
                <w:rFonts w:hint="eastAsia"/>
              </w:rPr>
            </w:pPr>
            <w:ins w:id="3038" w:author="柠栀" w:date="2025-05-07T10:48:55Z">
              <w:r>
                <w:rPr>
                  <w:rFonts w:ascii="Segoe UI" w:hAnsi="Segoe UI" w:cs="Segoe UI"/>
                  <w:color w:val="000000"/>
                </w:rPr>
                <w:t>编码规则：</w:t>
              </w:r>
            </w:ins>
            <w:ins w:id="3039" w:author="柠栀" w:date="2025-05-07T10:48:55Z">
              <w:r>
                <w:rPr>
                  <w:rStyle w:val="16"/>
                  <w:rFonts w:ascii="Consolas" w:hAnsi="Consolas"/>
                  <w:color w:val="000000"/>
                  <w:sz w:val="21"/>
                  <w:szCs w:val="21"/>
                </w:rPr>
                <w:t>BOARD_001</w:t>
              </w:r>
            </w:ins>
            <w:ins w:id="3040" w:author="柠栀" w:date="2025-05-07T10:48:55Z">
              <w:r>
                <w:rPr>
                  <w:rFonts w:ascii="Segoe UI" w:hAnsi="Segoe UI" w:cs="Segoe UI"/>
                  <w:color w:val="000000"/>
                </w:rPr>
                <w:t>（前缀 + 数字递增），全局唯一</w:t>
              </w:r>
            </w:ins>
          </w:p>
        </w:tc>
      </w:tr>
      <w:tr w14:paraId="08A82E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3041" w:author="柠栀" w:date="2025-05-07T10:48:55Z"/>
        </w:trPr>
        <w:tc>
          <w:tcPr>
            <w:tcW w:w="483" w:type="dxa"/>
            <w:vAlign w:val="center"/>
          </w:tcPr>
          <w:p w14:paraId="38C9E5A2">
            <w:pPr>
              <w:rPr>
                <w:ins w:id="3042" w:author="柠栀" w:date="2025-05-07T10:48:55Z"/>
                <w:rFonts w:hint="eastAsia"/>
              </w:rPr>
            </w:pPr>
            <w:ins w:id="3043" w:author="柠栀" w:date="2025-05-07T10:48:55Z">
              <w:r>
                <w:rPr>
                  <w:rFonts w:ascii="Segoe UI" w:hAnsi="Segoe UI" w:cs="Segoe UI"/>
                  <w:color w:val="000000"/>
                </w:rPr>
                <w:t>2</w:t>
              </w:r>
            </w:ins>
          </w:p>
        </w:tc>
        <w:tc>
          <w:tcPr>
            <w:tcW w:w="2253" w:type="dxa"/>
            <w:vAlign w:val="center"/>
          </w:tcPr>
          <w:p w14:paraId="347B5763">
            <w:pPr>
              <w:rPr>
                <w:ins w:id="3044" w:author="柠栀" w:date="2025-05-07T10:48:55Z"/>
                <w:rFonts w:hint="eastAsia"/>
              </w:rPr>
            </w:pPr>
            <w:ins w:id="3045" w:author="柠栀" w:date="2025-05-07T10:48:55Z">
              <w:r>
                <w:rPr>
                  <w:rFonts w:ascii="Segoe UI" w:hAnsi="Segoe UI" w:cs="Segoe UI"/>
                  <w:color w:val="000000"/>
                </w:rPr>
                <w:t>board_name</w:t>
              </w:r>
            </w:ins>
          </w:p>
        </w:tc>
        <w:tc>
          <w:tcPr>
            <w:tcW w:w="1294" w:type="dxa"/>
            <w:vAlign w:val="center"/>
          </w:tcPr>
          <w:p w14:paraId="7AD43B24">
            <w:pPr>
              <w:rPr>
                <w:ins w:id="3046" w:author="柠栀" w:date="2025-05-07T10:48:55Z"/>
                <w:rFonts w:hint="eastAsia"/>
              </w:rPr>
            </w:pPr>
            <w:ins w:id="3047" w:author="柠栀" w:date="2025-05-07T10:48:55Z">
              <w:r>
                <w:rPr>
                  <w:rFonts w:ascii="Segoe UI" w:hAnsi="Segoe UI" w:cs="Segoe UI"/>
                  <w:color w:val="000000"/>
                </w:rPr>
                <w:t>VARCHAR</w:t>
              </w:r>
            </w:ins>
          </w:p>
        </w:tc>
        <w:tc>
          <w:tcPr>
            <w:tcW w:w="606" w:type="dxa"/>
            <w:vAlign w:val="center"/>
          </w:tcPr>
          <w:p w14:paraId="3AEDCD8A">
            <w:pPr>
              <w:rPr>
                <w:ins w:id="3048" w:author="柠栀" w:date="2025-05-07T10:48:55Z"/>
                <w:rFonts w:hint="eastAsia"/>
              </w:rPr>
            </w:pPr>
            <w:ins w:id="3049" w:author="柠栀" w:date="2025-05-07T10:48:55Z">
              <w:r>
                <w:rPr>
                  <w:rFonts w:ascii="Segoe UI" w:hAnsi="Segoe UI" w:cs="Segoe UI"/>
                  <w:color w:val="000000"/>
                </w:rPr>
                <w:t>20</w:t>
              </w:r>
            </w:ins>
          </w:p>
        </w:tc>
        <w:tc>
          <w:tcPr>
            <w:tcW w:w="482" w:type="dxa"/>
            <w:vAlign w:val="center"/>
          </w:tcPr>
          <w:p w14:paraId="4FF2EB8B">
            <w:pPr>
              <w:rPr>
                <w:ins w:id="3050" w:author="柠栀" w:date="2025-05-07T10:48:55Z"/>
                <w:rFonts w:hint="eastAsia"/>
              </w:rPr>
            </w:pPr>
            <w:ins w:id="3051" w:author="柠栀" w:date="2025-05-07T10:48:55Z">
              <w:r>
                <w:rPr>
                  <w:rFonts w:ascii="Segoe UI" w:hAnsi="Segoe UI" w:cs="Segoe UI"/>
                  <w:color w:val="000000"/>
                </w:rPr>
                <w:t>否</w:t>
              </w:r>
            </w:ins>
          </w:p>
        </w:tc>
        <w:tc>
          <w:tcPr>
            <w:tcW w:w="2061" w:type="dxa"/>
            <w:vAlign w:val="center"/>
          </w:tcPr>
          <w:p w14:paraId="3543071E">
            <w:pPr>
              <w:rPr>
                <w:ins w:id="3052" w:author="柠栀" w:date="2025-05-07T10:48:55Z"/>
                <w:rFonts w:hint="eastAsia"/>
              </w:rPr>
            </w:pPr>
            <w:ins w:id="3053" w:author="柠栀" w:date="2025-05-07T10:48:55Z">
              <w:r>
                <w:rPr>
                  <w:rFonts w:ascii="Segoe UI" w:hAnsi="Segoe UI" w:cs="Segoe UI"/>
                  <w:color w:val="000000"/>
                </w:rPr>
                <w:t>板块名称</w:t>
              </w:r>
            </w:ins>
          </w:p>
        </w:tc>
        <w:tc>
          <w:tcPr>
            <w:tcW w:w="3453" w:type="dxa"/>
            <w:vAlign w:val="center"/>
          </w:tcPr>
          <w:p w14:paraId="6774D8A5">
            <w:pPr>
              <w:rPr>
                <w:ins w:id="3054" w:author="柠栀" w:date="2025-05-07T10:48:55Z"/>
                <w:rFonts w:hint="eastAsia"/>
              </w:rPr>
            </w:pPr>
            <w:ins w:id="3055" w:author="柠栀" w:date="2025-05-07T10:48:55Z">
              <w:r>
                <w:rPr>
                  <w:rFonts w:ascii="Segoe UI" w:hAnsi="Segoe UI" w:cs="Segoe UI"/>
                  <w:color w:val="000000"/>
                </w:rPr>
                <w:t>2-20 字符，唯一约束（不可重复），用于前端显示</w:t>
              </w:r>
            </w:ins>
          </w:p>
        </w:tc>
      </w:tr>
      <w:tr w14:paraId="0E4333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3056" w:author="柠栀" w:date="2025-05-07T10:48:55Z"/>
        </w:trPr>
        <w:tc>
          <w:tcPr>
            <w:tcW w:w="483" w:type="dxa"/>
            <w:vAlign w:val="center"/>
          </w:tcPr>
          <w:p w14:paraId="668A6170">
            <w:pPr>
              <w:rPr>
                <w:ins w:id="3057" w:author="柠栀" w:date="2025-05-07T10:48:55Z"/>
                <w:rFonts w:ascii="Segoe UI" w:hAnsi="Segoe UI" w:cs="Segoe UI"/>
                <w:color w:val="000000"/>
              </w:rPr>
            </w:pPr>
            <w:ins w:id="3058" w:author="柠栀" w:date="2025-05-07T10:48:55Z">
              <w:r>
                <w:rPr>
                  <w:rFonts w:hint="eastAsia" w:ascii="Segoe UI" w:hAnsi="Segoe UI" w:cs="Segoe UI"/>
                  <w:color w:val="000000"/>
                </w:rPr>
                <w:t>5</w:t>
              </w:r>
            </w:ins>
          </w:p>
        </w:tc>
        <w:tc>
          <w:tcPr>
            <w:tcW w:w="2253" w:type="dxa"/>
            <w:vAlign w:val="center"/>
          </w:tcPr>
          <w:p w14:paraId="65C9066A">
            <w:pPr>
              <w:rPr>
                <w:ins w:id="3059" w:author="柠栀" w:date="2025-05-07T10:48:55Z"/>
                <w:rFonts w:ascii="Segoe UI" w:hAnsi="Segoe UI" w:cs="Segoe UI"/>
                <w:color w:val="000000"/>
              </w:rPr>
            </w:pPr>
            <w:ins w:id="3060" w:author="柠栀" w:date="2025-05-07T10:48:55Z">
              <w:r>
                <w:rPr>
                  <w:rFonts w:ascii="Segoe UI" w:hAnsi="Segoe UI" w:cs="Segoe UI"/>
                  <w:color w:val="000000"/>
                </w:rPr>
                <w:t>board_id</w:t>
              </w:r>
            </w:ins>
          </w:p>
        </w:tc>
        <w:tc>
          <w:tcPr>
            <w:tcW w:w="1294" w:type="dxa"/>
            <w:vAlign w:val="center"/>
          </w:tcPr>
          <w:p w14:paraId="6C07EC98">
            <w:pPr>
              <w:rPr>
                <w:ins w:id="3061" w:author="柠栀" w:date="2025-05-07T10:48:55Z"/>
                <w:rFonts w:ascii="Segoe UI" w:hAnsi="Segoe UI" w:cs="Segoe UI"/>
                <w:color w:val="000000"/>
              </w:rPr>
            </w:pPr>
            <w:ins w:id="3062" w:author="柠栀" w:date="2025-05-07T10:48:55Z">
              <w:r>
                <w:rPr>
                  <w:rFonts w:ascii="Segoe UI" w:hAnsi="Segoe UI" w:cs="Segoe UI"/>
                  <w:color w:val="000000"/>
                </w:rPr>
                <w:t>VARCHAR</w:t>
              </w:r>
            </w:ins>
          </w:p>
        </w:tc>
        <w:tc>
          <w:tcPr>
            <w:tcW w:w="606" w:type="dxa"/>
            <w:vAlign w:val="center"/>
          </w:tcPr>
          <w:p w14:paraId="070C6621">
            <w:pPr>
              <w:rPr>
                <w:ins w:id="3063" w:author="柠栀" w:date="2025-05-07T10:48:55Z"/>
                <w:rFonts w:ascii="Segoe UI" w:hAnsi="Segoe UI" w:cs="Segoe UI"/>
                <w:color w:val="000000"/>
              </w:rPr>
            </w:pPr>
            <w:ins w:id="3064" w:author="柠栀" w:date="2025-05-07T10:48:55Z">
              <w:r>
                <w:rPr>
                  <w:rFonts w:ascii="Segoe UI" w:hAnsi="Segoe UI" w:cs="Segoe UI"/>
                  <w:color w:val="000000"/>
                </w:rPr>
                <w:t>20</w:t>
              </w:r>
            </w:ins>
          </w:p>
        </w:tc>
        <w:tc>
          <w:tcPr>
            <w:tcW w:w="482" w:type="dxa"/>
            <w:vAlign w:val="center"/>
          </w:tcPr>
          <w:p w14:paraId="01B6AA7A">
            <w:pPr>
              <w:rPr>
                <w:ins w:id="3065" w:author="柠栀" w:date="2025-05-07T10:48:55Z"/>
                <w:rFonts w:ascii="Segoe UI" w:hAnsi="Segoe UI" w:cs="Segoe UI"/>
                <w:color w:val="000000"/>
              </w:rPr>
            </w:pPr>
            <w:ins w:id="3066" w:author="柠栀" w:date="2025-05-07T10:48:55Z">
              <w:r>
                <w:rPr>
                  <w:rFonts w:ascii="Segoe UI" w:hAnsi="Segoe UI" w:cs="Segoe UI"/>
                  <w:color w:val="000000"/>
                </w:rPr>
                <w:t>否</w:t>
              </w:r>
            </w:ins>
          </w:p>
        </w:tc>
        <w:tc>
          <w:tcPr>
            <w:tcW w:w="2061" w:type="dxa"/>
            <w:vAlign w:val="center"/>
          </w:tcPr>
          <w:p w14:paraId="57B6BD6C">
            <w:pPr>
              <w:rPr>
                <w:ins w:id="3067" w:author="柠栀" w:date="2025-05-07T10:48:55Z"/>
                <w:rFonts w:ascii="Segoe UI" w:hAnsi="Segoe UI" w:cs="Segoe UI"/>
                <w:color w:val="000000"/>
              </w:rPr>
            </w:pPr>
            <w:ins w:id="3068" w:author="柠栀" w:date="2025-05-07T10:48:55Z">
              <w:r>
                <w:rPr>
                  <w:rFonts w:ascii="Segoe UI" w:hAnsi="Segoe UI" w:cs="Segoe UI"/>
                  <w:color w:val="000000"/>
                </w:rPr>
                <w:t>发布板块 ID（外键，关联板块表 Board.board_id）</w:t>
              </w:r>
            </w:ins>
          </w:p>
        </w:tc>
        <w:tc>
          <w:tcPr>
            <w:tcW w:w="3453" w:type="dxa"/>
            <w:vAlign w:val="center"/>
          </w:tcPr>
          <w:p w14:paraId="188DAD6F">
            <w:pPr>
              <w:rPr>
                <w:ins w:id="3069" w:author="柠栀" w:date="2025-05-07T10:48:55Z"/>
                <w:rFonts w:ascii="Segoe UI" w:hAnsi="Segoe UI" w:cs="Segoe UI"/>
                <w:color w:val="000000"/>
              </w:rPr>
            </w:pPr>
            <w:ins w:id="3070" w:author="柠栀" w:date="2025-05-07T10:48:55Z">
              <w:r>
                <w:rPr>
                  <w:rFonts w:ascii="Segoe UI" w:hAnsi="Segoe UI" w:cs="Segoe UI"/>
                  <w:color w:val="000000"/>
                </w:rPr>
                <w:t>非空，通过下拉菜单选择板块，必填</w:t>
              </w:r>
            </w:ins>
          </w:p>
        </w:tc>
      </w:tr>
      <w:tr w14:paraId="2BA34F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3071" w:author="柠栀" w:date="2025-05-07T10:48:55Z"/>
        </w:trPr>
        <w:tc>
          <w:tcPr>
            <w:tcW w:w="483" w:type="dxa"/>
            <w:vAlign w:val="center"/>
          </w:tcPr>
          <w:p w14:paraId="21D37232">
            <w:pPr>
              <w:rPr>
                <w:ins w:id="3072" w:author="柠栀" w:date="2025-05-07T10:48:55Z"/>
                <w:rFonts w:ascii="Segoe UI" w:hAnsi="Segoe UI" w:cs="Segoe UI"/>
                <w:color w:val="000000"/>
              </w:rPr>
            </w:pPr>
            <w:ins w:id="3073" w:author="柠栀" w:date="2025-05-07T10:48:55Z">
              <w:r>
                <w:rPr>
                  <w:rFonts w:ascii="Segoe UI" w:hAnsi="Segoe UI" w:cs="Segoe UI"/>
                  <w:color w:val="000000"/>
                </w:rPr>
                <w:t>6</w:t>
              </w:r>
            </w:ins>
          </w:p>
        </w:tc>
        <w:tc>
          <w:tcPr>
            <w:tcW w:w="2253" w:type="dxa"/>
            <w:vAlign w:val="center"/>
          </w:tcPr>
          <w:p w14:paraId="47D0A59B">
            <w:pPr>
              <w:rPr>
                <w:ins w:id="3074" w:author="柠栀" w:date="2025-05-07T10:48:55Z"/>
                <w:rFonts w:ascii="Segoe UI" w:hAnsi="Segoe UI" w:cs="Segoe UI"/>
                <w:color w:val="000000"/>
              </w:rPr>
            </w:pPr>
            <w:ins w:id="3075" w:author="柠栀" w:date="2025-05-07T10:48:55Z">
              <w:r>
                <w:rPr>
                  <w:rFonts w:ascii="Segoe UI" w:hAnsi="Segoe UI" w:cs="Segoe UI"/>
                  <w:color w:val="000000"/>
                </w:rPr>
                <w:t>total_dynamics</w:t>
              </w:r>
            </w:ins>
          </w:p>
        </w:tc>
        <w:tc>
          <w:tcPr>
            <w:tcW w:w="1294" w:type="dxa"/>
            <w:vAlign w:val="center"/>
          </w:tcPr>
          <w:p w14:paraId="2A6E030D">
            <w:pPr>
              <w:rPr>
                <w:ins w:id="3076" w:author="柠栀" w:date="2025-05-07T10:48:55Z"/>
                <w:rFonts w:ascii="Segoe UI" w:hAnsi="Segoe UI" w:cs="Segoe UI"/>
                <w:color w:val="000000"/>
              </w:rPr>
            </w:pPr>
            <w:ins w:id="3077" w:author="柠栀" w:date="2025-05-07T10:48:55Z">
              <w:r>
                <w:rPr>
                  <w:rFonts w:ascii="Segoe UI" w:hAnsi="Segoe UI" w:cs="Segoe UI"/>
                  <w:color w:val="000000"/>
                </w:rPr>
                <w:t>INT</w:t>
              </w:r>
            </w:ins>
          </w:p>
        </w:tc>
        <w:tc>
          <w:tcPr>
            <w:tcW w:w="606" w:type="dxa"/>
            <w:vAlign w:val="center"/>
          </w:tcPr>
          <w:p w14:paraId="5977D819">
            <w:pPr>
              <w:rPr>
                <w:ins w:id="3078" w:author="柠栀" w:date="2025-05-07T10:48:55Z"/>
                <w:rFonts w:ascii="Segoe UI" w:hAnsi="Segoe UI" w:cs="Segoe UI"/>
                <w:color w:val="000000"/>
              </w:rPr>
            </w:pPr>
            <w:ins w:id="3079" w:author="柠栀" w:date="2025-05-07T10:48:55Z">
              <w:r>
                <w:rPr>
                  <w:rFonts w:ascii="Segoe UI" w:hAnsi="Segoe UI" w:cs="Segoe UI"/>
                  <w:color w:val="000000"/>
                </w:rPr>
                <w:t>11</w:t>
              </w:r>
            </w:ins>
          </w:p>
        </w:tc>
        <w:tc>
          <w:tcPr>
            <w:tcW w:w="482" w:type="dxa"/>
            <w:vAlign w:val="center"/>
          </w:tcPr>
          <w:p w14:paraId="65AA10C5">
            <w:pPr>
              <w:rPr>
                <w:ins w:id="3080" w:author="柠栀" w:date="2025-05-07T10:48:55Z"/>
                <w:rFonts w:ascii="Segoe UI" w:hAnsi="Segoe UI" w:cs="Segoe UI"/>
                <w:color w:val="000000"/>
              </w:rPr>
            </w:pPr>
            <w:ins w:id="3081" w:author="柠栀" w:date="2025-05-07T10:48:55Z">
              <w:r>
                <w:rPr>
                  <w:rFonts w:ascii="Segoe UI" w:hAnsi="Segoe UI" w:cs="Segoe UI"/>
                  <w:color w:val="000000"/>
                </w:rPr>
                <w:t>否</w:t>
              </w:r>
            </w:ins>
          </w:p>
        </w:tc>
        <w:tc>
          <w:tcPr>
            <w:tcW w:w="2061" w:type="dxa"/>
            <w:vAlign w:val="center"/>
          </w:tcPr>
          <w:p w14:paraId="48523FAA">
            <w:pPr>
              <w:rPr>
                <w:ins w:id="3082" w:author="柠栀" w:date="2025-05-07T10:48:55Z"/>
                <w:rFonts w:ascii="Segoe UI" w:hAnsi="Segoe UI" w:cs="Segoe UI"/>
                <w:color w:val="000000"/>
              </w:rPr>
            </w:pPr>
            <w:ins w:id="3083" w:author="柠栀" w:date="2025-05-07T10:48:55Z">
              <w:r>
                <w:rPr>
                  <w:rFonts w:ascii="Segoe UI" w:hAnsi="Segoe UI" w:cs="Segoe UI"/>
                  <w:color w:val="000000"/>
                </w:rPr>
                <w:t>板块动态总数</w:t>
              </w:r>
            </w:ins>
          </w:p>
        </w:tc>
        <w:tc>
          <w:tcPr>
            <w:tcW w:w="3453" w:type="dxa"/>
            <w:vAlign w:val="center"/>
          </w:tcPr>
          <w:p w14:paraId="16613E64">
            <w:pPr>
              <w:rPr>
                <w:ins w:id="3084" w:author="柠栀" w:date="2025-05-07T10:48:55Z"/>
                <w:rFonts w:ascii="Segoe UI" w:hAnsi="Segoe UI" w:cs="Segoe UI"/>
                <w:color w:val="000000"/>
              </w:rPr>
            </w:pPr>
            <w:ins w:id="3085" w:author="柠栀" w:date="2025-05-07T10:48:55Z">
              <w:r>
                <w:rPr>
                  <w:rFonts w:ascii="Segoe UI" w:hAnsi="Segoe UI" w:cs="Segoe UI"/>
                  <w:color w:val="000000"/>
                </w:rPr>
                <w:t>默认</w:t>
              </w:r>
            </w:ins>
            <w:ins w:id="3086" w:author="柠栀" w:date="2025-05-07T10:48:55Z">
              <w:r>
                <w:rPr>
                  <w:rStyle w:val="16"/>
                  <w:rFonts w:ascii="Consolas" w:hAnsi="Consolas"/>
                  <w:color w:val="000000"/>
                  <w:sz w:val="21"/>
                  <w:szCs w:val="21"/>
                </w:rPr>
                <w:t>0</w:t>
              </w:r>
            </w:ins>
            <w:ins w:id="3087" w:author="柠栀" w:date="2025-05-07T10:48:55Z">
              <w:r>
                <w:rPr>
                  <w:rFonts w:ascii="Segoe UI" w:hAnsi="Segoe UI" w:cs="Segoe UI"/>
                  <w:color w:val="000000"/>
                </w:rPr>
                <w:t>，每次新增/删除笔记时同步更新（新增笔记</w:t>
              </w:r>
            </w:ins>
            <w:ins w:id="3088" w:author="柠栀" w:date="2025-05-07T10:48:55Z">
              <w:r>
                <w:rPr>
                  <w:rStyle w:val="16"/>
                  <w:rFonts w:ascii="Consolas" w:hAnsi="Consolas"/>
                  <w:color w:val="000000"/>
                  <w:sz w:val="21"/>
                  <w:szCs w:val="21"/>
                </w:rPr>
                <w:t>+1</w:t>
              </w:r>
            </w:ins>
            <w:ins w:id="3089" w:author="柠栀" w:date="2025-05-07T10:48:55Z">
              <w:r>
                <w:rPr>
                  <w:rFonts w:ascii="Segoe UI" w:hAnsi="Segoe UI" w:cs="Segoe UI"/>
                  <w:color w:val="000000"/>
                </w:rPr>
                <w:t>，删除笔记</w:t>
              </w:r>
            </w:ins>
            <w:ins w:id="3090" w:author="柠栀" w:date="2025-05-07T10:48:55Z">
              <w:r>
                <w:rPr>
                  <w:rStyle w:val="16"/>
                  <w:rFonts w:ascii="Consolas" w:hAnsi="Consolas"/>
                  <w:color w:val="000000"/>
                  <w:sz w:val="21"/>
                  <w:szCs w:val="21"/>
                </w:rPr>
                <w:t>-1</w:t>
              </w:r>
            </w:ins>
            <w:ins w:id="3091" w:author="柠栀" w:date="2025-05-07T10:48:55Z">
              <w:r>
                <w:rPr>
                  <w:rFonts w:ascii="Segoe UI" w:hAnsi="Segoe UI" w:cs="Segoe UI"/>
                  <w:color w:val="000000"/>
                </w:rPr>
                <w:t>），用于首页显示</w:t>
              </w:r>
            </w:ins>
          </w:p>
        </w:tc>
      </w:tr>
    </w:tbl>
    <w:p w14:paraId="14E17824">
      <w:pPr>
        <w:pStyle w:val="4"/>
        <w:numPr>
          <w:ilvl w:val="-1"/>
          <w:numId w:val="0"/>
        </w:numPr>
        <w:spacing w:before="100" w:after="60"/>
        <w:ind w:left="0" w:firstLine="0"/>
        <w:outlineLvl w:val="9"/>
        <w:rPr>
          <w:rFonts w:hint="eastAsia" w:eastAsia="宋体" w:cstheme="minorBidi"/>
          <w:b/>
          <w:color w:val="auto"/>
          <w:kern w:val="44"/>
          <w:lang w:val="en-US" w:eastAsia="zh-CN"/>
        </w:rPr>
        <w:pPrChange w:id="3092" w:author="柠栀" w:date="2025-05-07T10:54:32Z">
          <w:pPr>
            <w:pStyle w:val="2"/>
            <w:numPr>
              <w:ilvl w:val="0"/>
              <w:numId w:val="20"/>
            </w:numPr>
            <w:spacing w:before="100" w:after="60" w:line="576" w:lineRule="auto"/>
          </w:pPr>
        </w:pPrChange>
      </w:pPr>
      <w:bookmarkStart w:id="151" w:name="_Toc197502474"/>
      <w:r>
        <w:drawing>
          <wp:inline distT="0" distB="0" distL="114300" distR="114300">
            <wp:extent cx="5272405" cy="2372360"/>
            <wp:effectExtent l="0" t="0" r="4445" b="8890"/>
            <wp:docPr id="10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
                    <pic:cNvPicPr>
                      <a:picLocks noChangeAspect="1"/>
                    </pic:cNvPicPr>
                  </pic:nvPicPr>
                  <pic:blipFill>
                    <a:blip r:embed="rId93"/>
                    <a:stretch>
                      <a:fillRect/>
                    </a:stretch>
                  </pic:blipFill>
                  <pic:spPr>
                    <a:xfrm>
                      <a:off x="0" y="0"/>
                      <a:ext cx="5272405" cy="2372360"/>
                    </a:xfrm>
                    <a:prstGeom prst="rect">
                      <a:avLst/>
                    </a:prstGeom>
                    <a:noFill/>
                    <a:ln>
                      <a:noFill/>
                    </a:ln>
                  </pic:spPr>
                </pic:pic>
              </a:graphicData>
            </a:graphic>
          </wp:inline>
        </w:drawing>
      </w:r>
    </w:p>
    <w:p w14:paraId="467B10CC">
      <w:pPr>
        <w:pStyle w:val="5"/>
        <w:numPr>
          <w:ilvl w:val="-1"/>
          <w:numId w:val="0"/>
        </w:numPr>
        <w:spacing w:before="100" w:after="60"/>
        <w:ind w:left="0" w:firstLine="0"/>
        <w:rPr>
          <w:ins w:id="3094" w:author="柠栀" w:date="2025-05-07T10:48:55Z"/>
          <w:rFonts w:hint="eastAsia" w:eastAsia="宋体" w:asciiTheme="minorHAnsi" w:hAnsiTheme="minorHAnsi" w:cstheme="minorBidi"/>
          <w:b/>
          <w:color w:val="auto"/>
          <w:kern w:val="44"/>
        </w:rPr>
        <w:pPrChange w:id="3093" w:author="柠栀" w:date="2025-05-07T10:54:32Z">
          <w:pPr>
            <w:pStyle w:val="2"/>
            <w:numPr>
              <w:ilvl w:val="0"/>
              <w:numId w:val="20"/>
            </w:numPr>
            <w:spacing w:before="100" w:after="60" w:line="576" w:lineRule="auto"/>
          </w:pPr>
        </w:pPrChange>
      </w:pPr>
      <w:ins w:id="3095" w:author="柠栀" w:date="2025-05-07T10:54:34Z">
        <w:r>
          <w:rPr>
            <w:rFonts w:hint="eastAsia" w:eastAsia="宋体" w:cstheme="minorBidi"/>
            <w:b/>
            <w:color w:val="auto"/>
            <w:kern w:val="44"/>
            <w:lang w:val="en-US" w:eastAsia="zh-CN"/>
          </w:rPr>
          <w:t>5.</w:t>
        </w:r>
      </w:ins>
      <w:ins w:id="3096" w:author="柠栀" w:date="2025-05-07T10:54:35Z">
        <w:r>
          <w:rPr>
            <w:rFonts w:hint="eastAsia" w:eastAsia="宋体" w:cstheme="minorBidi"/>
            <w:b/>
            <w:color w:val="auto"/>
            <w:kern w:val="44"/>
            <w:lang w:val="en-US" w:eastAsia="zh-CN"/>
          </w:rPr>
          <w:t>2.</w:t>
        </w:r>
      </w:ins>
      <w:ins w:id="3097" w:author="柠栀" w:date="2025-05-07T10:54:37Z">
        <w:r>
          <w:rPr>
            <w:rFonts w:hint="eastAsia" w:eastAsia="宋体" w:cstheme="minorBidi"/>
            <w:b/>
            <w:color w:val="auto"/>
            <w:kern w:val="44"/>
            <w:lang w:val="en-US" w:eastAsia="zh-CN"/>
          </w:rPr>
          <w:t>3</w:t>
        </w:r>
      </w:ins>
      <w:ins w:id="3098" w:author="柠栀" w:date="2025-05-07T10:48:55Z">
        <w:r>
          <w:rPr>
            <w:rFonts w:hint="eastAsia" w:eastAsia="宋体" w:asciiTheme="minorHAnsi" w:hAnsiTheme="minorHAnsi" w:cstheme="minorBidi"/>
            <w:b/>
            <w:color w:val="auto"/>
            <w:kern w:val="44"/>
          </w:rPr>
          <w:t>个人相关</w:t>
        </w:r>
        <w:bookmarkEnd w:id="151"/>
      </w:ins>
    </w:p>
    <w:p w14:paraId="5AE5D40D">
      <w:pPr>
        <w:pStyle w:val="6"/>
        <w:spacing w:before="60" w:after="60"/>
        <w:rPr>
          <w:ins w:id="3100" w:author="柠栀" w:date="2025-05-07T10:48:55Z"/>
          <w:rFonts w:ascii="Arial" w:hAnsi="Arial" w:eastAsia="宋体" w:cstheme="minorBidi"/>
          <w:b/>
          <w:color w:val="auto"/>
          <w:sz w:val="28"/>
          <w:szCs w:val="24"/>
        </w:rPr>
        <w:pPrChange w:id="3099" w:author="柠栀" w:date="2025-05-07T10:53:14Z">
          <w:pPr>
            <w:pStyle w:val="3"/>
            <w:numPr>
              <w:ilvl w:val="1"/>
              <w:numId w:val="20"/>
            </w:numPr>
            <w:spacing w:before="60" w:after="60" w:line="120" w:lineRule="auto"/>
          </w:pPr>
        </w:pPrChange>
      </w:pPr>
      <w:ins w:id="3101" w:author="柠栀" w:date="2025-05-07T10:54:41Z">
        <w:bookmarkStart w:id="152" w:name="_Toc197502475"/>
        <w:r>
          <w:rPr>
            <w:rFonts w:hint="eastAsia" w:eastAsia="宋体" w:cstheme="minorBidi"/>
            <w:b/>
            <w:color w:val="auto"/>
            <w:sz w:val="28"/>
            <w:szCs w:val="24"/>
            <w:lang w:val="en-US" w:eastAsia="zh-CN"/>
          </w:rPr>
          <w:t>5</w:t>
        </w:r>
      </w:ins>
      <w:ins w:id="3102" w:author="柠栀" w:date="2025-05-07T10:54:42Z">
        <w:r>
          <w:rPr>
            <w:rFonts w:hint="eastAsia" w:eastAsia="宋体" w:cstheme="minorBidi"/>
            <w:b/>
            <w:color w:val="auto"/>
            <w:sz w:val="28"/>
            <w:szCs w:val="24"/>
            <w:lang w:val="en-US" w:eastAsia="zh-CN"/>
          </w:rPr>
          <w:t>.2</w:t>
        </w:r>
      </w:ins>
      <w:ins w:id="3103" w:author="柠栀" w:date="2025-05-07T10:54:43Z">
        <w:r>
          <w:rPr>
            <w:rFonts w:hint="eastAsia" w:eastAsia="宋体" w:cstheme="minorBidi"/>
            <w:b/>
            <w:color w:val="auto"/>
            <w:sz w:val="28"/>
            <w:szCs w:val="24"/>
            <w:lang w:val="en-US" w:eastAsia="zh-CN"/>
          </w:rPr>
          <w:t>.</w:t>
        </w:r>
      </w:ins>
      <w:ins w:id="3104" w:author="柠栀" w:date="2025-05-07T10:54:45Z">
        <w:r>
          <w:rPr>
            <w:rFonts w:hint="eastAsia" w:eastAsia="宋体" w:cstheme="minorBidi"/>
            <w:b/>
            <w:color w:val="auto"/>
            <w:sz w:val="28"/>
            <w:szCs w:val="24"/>
            <w:lang w:val="en-US" w:eastAsia="zh-CN"/>
          </w:rPr>
          <w:t>3.</w:t>
        </w:r>
      </w:ins>
      <w:ins w:id="3105" w:author="柠栀" w:date="2025-05-07T10:54:46Z">
        <w:r>
          <w:rPr>
            <w:rFonts w:hint="eastAsia" w:eastAsia="宋体" w:cstheme="minorBidi"/>
            <w:b/>
            <w:color w:val="auto"/>
            <w:sz w:val="28"/>
            <w:szCs w:val="24"/>
            <w:lang w:val="en-US" w:eastAsia="zh-CN"/>
          </w:rPr>
          <w:t>1</w:t>
        </w:r>
      </w:ins>
      <w:ins w:id="3106" w:author="柠栀" w:date="2025-05-07T10:48:55Z">
        <w:r>
          <w:rPr>
            <w:rFonts w:hint="eastAsia" w:ascii="Arial" w:hAnsi="Arial" w:eastAsia="宋体" w:cstheme="minorBidi"/>
            <w:b/>
            <w:color w:val="auto"/>
            <w:sz w:val="28"/>
            <w:szCs w:val="24"/>
          </w:rPr>
          <w:t>反馈</w:t>
        </w:r>
        <w:bookmarkEnd w:id="152"/>
      </w:ins>
    </w:p>
    <w:tbl>
      <w:tblPr>
        <w:tblStyle w:val="13"/>
        <w:tblW w:w="9609" w:type="dxa"/>
        <w:tblInd w:w="-9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2"/>
        <w:gridCol w:w="2088"/>
        <w:gridCol w:w="1296"/>
        <w:gridCol w:w="532"/>
        <w:gridCol w:w="477"/>
        <w:gridCol w:w="1420"/>
        <w:gridCol w:w="3314"/>
      </w:tblGrid>
      <w:tr w14:paraId="3EE554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3107" w:author="柠栀" w:date="2025-05-07T10:48:55Z"/>
        </w:trPr>
        <w:tc>
          <w:tcPr>
            <w:tcW w:w="482" w:type="dxa"/>
            <w:vAlign w:val="center"/>
          </w:tcPr>
          <w:p w14:paraId="47B2938F">
            <w:pPr>
              <w:rPr>
                <w:ins w:id="3108" w:author="柠栀" w:date="2025-05-07T10:48:55Z"/>
                <w:rFonts w:hint="eastAsia"/>
              </w:rPr>
            </w:pPr>
            <w:ins w:id="3109" w:author="柠栀" w:date="2025-05-07T10:48:55Z">
              <w:r>
                <w:rPr>
                  <w:rStyle w:val="15"/>
                  <w:rFonts w:ascii="Segoe UI" w:hAnsi="Segoe UI" w:cs="Segoe UI"/>
                  <w:color w:val="000000"/>
                </w:rPr>
                <w:t>序号</w:t>
              </w:r>
            </w:ins>
          </w:p>
        </w:tc>
        <w:tc>
          <w:tcPr>
            <w:tcW w:w="2088" w:type="dxa"/>
            <w:vAlign w:val="center"/>
          </w:tcPr>
          <w:p w14:paraId="28D3C27F">
            <w:pPr>
              <w:rPr>
                <w:ins w:id="3110" w:author="柠栀" w:date="2025-05-07T10:48:55Z"/>
                <w:rFonts w:hint="eastAsia"/>
              </w:rPr>
            </w:pPr>
            <w:ins w:id="3111" w:author="柠栀" w:date="2025-05-07T10:48:55Z">
              <w:r>
                <w:rPr>
                  <w:rStyle w:val="15"/>
                  <w:rFonts w:ascii="Segoe UI" w:hAnsi="Segoe UI" w:cs="Segoe UI"/>
                  <w:color w:val="000000"/>
                </w:rPr>
                <w:t>字段名</w:t>
              </w:r>
            </w:ins>
          </w:p>
        </w:tc>
        <w:tc>
          <w:tcPr>
            <w:tcW w:w="1296" w:type="dxa"/>
            <w:vAlign w:val="center"/>
          </w:tcPr>
          <w:p w14:paraId="5ED94B0A">
            <w:pPr>
              <w:rPr>
                <w:ins w:id="3112" w:author="柠栀" w:date="2025-05-07T10:48:55Z"/>
                <w:rFonts w:hint="eastAsia"/>
              </w:rPr>
            </w:pPr>
            <w:ins w:id="3113" w:author="柠栀" w:date="2025-05-07T10:48:55Z">
              <w:r>
                <w:rPr>
                  <w:rStyle w:val="15"/>
                  <w:rFonts w:ascii="Segoe UI" w:hAnsi="Segoe UI" w:cs="Segoe UI"/>
                  <w:color w:val="000000"/>
                </w:rPr>
                <w:t>字段类型</w:t>
              </w:r>
            </w:ins>
          </w:p>
        </w:tc>
        <w:tc>
          <w:tcPr>
            <w:tcW w:w="532" w:type="dxa"/>
            <w:vAlign w:val="center"/>
          </w:tcPr>
          <w:p w14:paraId="5120B4B8">
            <w:pPr>
              <w:rPr>
                <w:ins w:id="3114" w:author="柠栀" w:date="2025-05-07T10:48:55Z"/>
                <w:rFonts w:hint="eastAsia"/>
              </w:rPr>
            </w:pPr>
            <w:ins w:id="3115" w:author="柠栀" w:date="2025-05-07T10:48:55Z">
              <w:r>
                <w:rPr>
                  <w:rStyle w:val="15"/>
                  <w:rFonts w:ascii="Segoe UI" w:hAnsi="Segoe UI" w:cs="Segoe UI"/>
                  <w:color w:val="000000"/>
                </w:rPr>
                <w:t>宽度</w:t>
              </w:r>
            </w:ins>
          </w:p>
        </w:tc>
        <w:tc>
          <w:tcPr>
            <w:tcW w:w="477" w:type="dxa"/>
            <w:vAlign w:val="center"/>
          </w:tcPr>
          <w:p w14:paraId="6EC1DADF">
            <w:pPr>
              <w:rPr>
                <w:ins w:id="3116" w:author="柠栀" w:date="2025-05-07T10:48:55Z"/>
                <w:rFonts w:hint="eastAsia"/>
              </w:rPr>
            </w:pPr>
            <w:ins w:id="3117" w:author="柠栀" w:date="2025-05-07T10:48:55Z">
              <w:r>
                <w:rPr>
                  <w:rStyle w:val="15"/>
                  <w:rFonts w:ascii="Segoe UI" w:hAnsi="Segoe UI" w:cs="Segoe UI"/>
                  <w:color w:val="000000"/>
                </w:rPr>
                <w:t>能否为空</w:t>
              </w:r>
            </w:ins>
          </w:p>
        </w:tc>
        <w:tc>
          <w:tcPr>
            <w:tcW w:w="1420" w:type="dxa"/>
            <w:vAlign w:val="center"/>
          </w:tcPr>
          <w:p w14:paraId="1DF689A9">
            <w:pPr>
              <w:rPr>
                <w:ins w:id="3118" w:author="柠栀" w:date="2025-05-07T10:48:55Z"/>
                <w:rFonts w:hint="eastAsia"/>
              </w:rPr>
            </w:pPr>
            <w:ins w:id="3119" w:author="柠栀" w:date="2025-05-07T10:48:55Z">
              <w:r>
                <w:rPr>
                  <w:rStyle w:val="15"/>
                  <w:rFonts w:ascii="Segoe UI" w:hAnsi="Segoe UI" w:cs="Segoe UI"/>
                  <w:color w:val="000000"/>
                </w:rPr>
                <w:t>字段描述</w:t>
              </w:r>
            </w:ins>
          </w:p>
        </w:tc>
        <w:tc>
          <w:tcPr>
            <w:tcW w:w="3314" w:type="dxa"/>
            <w:vAlign w:val="center"/>
          </w:tcPr>
          <w:p w14:paraId="5FCC6256">
            <w:pPr>
              <w:rPr>
                <w:ins w:id="3120" w:author="柠栀" w:date="2025-05-07T10:48:55Z"/>
                <w:rFonts w:hint="eastAsia"/>
              </w:rPr>
            </w:pPr>
            <w:ins w:id="3121" w:author="柠栀" w:date="2025-05-07T10:48:55Z">
              <w:r>
                <w:rPr>
                  <w:rStyle w:val="15"/>
                  <w:rFonts w:ascii="Segoe UI" w:hAnsi="Segoe UI" w:cs="Segoe UI"/>
                  <w:color w:val="000000"/>
                </w:rPr>
                <w:t>约束规则</w:t>
              </w:r>
            </w:ins>
          </w:p>
        </w:tc>
      </w:tr>
      <w:tr w14:paraId="0258E9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3122" w:author="柠栀" w:date="2025-05-07T10:48:55Z"/>
        </w:trPr>
        <w:tc>
          <w:tcPr>
            <w:tcW w:w="482" w:type="dxa"/>
            <w:vAlign w:val="center"/>
          </w:tcPr>
          <w:p w14:paraId="7EE8D6B2">
            <w:pPr>
              <w:rPr>
                <w:ins w:id="3123" w:author="柠栀" w:date="2025-05-07T10:48:55Z"/>
                <w:rFonts w:hint="eastAsia"/>
              </w:rPr>
            </w:pPr>
            <w:ins w:id="3124" w:author="柠栀" w:date="2025-05-07T10:48:55Z">
              <w:r>
                <w:rPr>
                  <w:rFonts w:ascii="Segoe UI" w:hAnsi="Segoe UI" w:cs="Segoe UI"/>
                  <w:color w:val="000000"/>
                </w:rPr>
                <w:t>1</w:t>
              </w:r>
            </w:ins>
          </w:p>
        </w:tc>
        <w:tc>
          <w:tcPr>
            <w:tcW w:w="2088" w:type="dxa"/>
            <w:vAlign w:val="center"/>
          </w:tcPr>
          <w:p w14:paraId="45815D14">
            <w:pPr>
              <w:rPr>
                <w:ins w:id="3125" w:author="柠栀" w:date="2025-05-07T10:48:55Z"/>
                <w:rFonts w:hint="eastAsia"/>
              </w:rPr>
            </w:pPr>
            <w:ins w:id="3126" w:author="柠栀" w:date="2025-05-07T10:48:55Z">
              <w:r>
                <w:rPr>
                  <w:rFonts w:ascii="Segoe UI" w:hAnsi="Segoe UI" w:cs="Segoe UI"/>
                  <w:color w:val="000000"/>
                </w:rPr>
                <w:t>feedback_id</w:t>
              </w:r>
            </w:ins>
          </w:p>
        </w:tc>
        <w:tc>
          <w:tcPr>
            <w:tcW w:w="1296" w:type="dxa"/>
            <w:vAlign w:val="center"/>
          </w:tcPr>
          <w:p w14:paraId="0EDCB032">
            <w:pPr>
              <w:rPr>
                <w:ins w:id="3127" w:author="柠栀" w:date="2025-05-07T10:48:55Z"/>
                <w:rFonts w:hint="eastAsia"/>
              </w:rPr>
            </w:pPr>
            <w:ins w:id="3128" w:author="柠栀" w:date="2025-05-07T10:48:55Z">
              <w:r>
                <w:rPr>
                  <w:rFonts w:ascii="Segoe UI" w:hAnsi="Segoe UI" w:cs="Segoe UI"/>
                  <w:color w:val="000000"/>
                </w:rPr>
                <w:t>VARCHAR</w:t>
              </w:r>
            </w:ins>
          </w:p>
        </w:tc>
        <w:tc>
          <w:tcPr>
            <w:tcW w:w="532" w:type="dxa"/>
            <w:vAlign w:val="center"/>
          </w:tcPr>
          <w:p w14:paraId="43601F2B">
            <w:pPr>
              <w:rPr>
                <w:ins w:id="3129" w:author="柠栀" w:date="2025-05-07T10:48:55Z"/>
                <w:rFonts w:hint="eastAsia"/>
              </w:rPr>
            </w:pPr>
            <w:ins w:id="3130" w:author="柠栀" w:date="2025-05-07T10:48:55Z">
              <w:r>
                <w:rPr>
                  <w:rFonts w:ascii="Segoe UI" w:hAnsi="Segoe UI" w:cs="Segoe UI"/>
                  <w:color w:val="000000"/>
                </w:rPr>
                <w:t>32</w:t>
              </w:r>
            </w:ins>
          </w:p>
        </w:tc>
        <w:tc>
          <w:tcPr>
            <w:tcW w:w="477" w:type="dxa"/>
            <w:vAlign w:val="center"/>
          </w:tcPr>
          <w:p w14:paraId="59988684">
            <w:pPr>
              <w:rPr>
                <w:ins w:id="3131" w:author="柠栀" w:date="2025-05-07T10:48:55Z"/>
                <w:rFonts w:hint="eastAsia"/>
              </w:rPr>
            </w:pPr>
            <w:ins w:id="3132" w:author="柠栀" w:date="2025-05-07T10:48:55Z">
              <w:r>
                <w:rPr>
                  <w:rFonts w:ascii="Segoe UI" w:hAnsi="Segoe UI" w:cs="Segoe UI"/>
                  <w:color w:val="000000"/>
                </w:rPr>
                <w:t>否</w:t>
              </w:r>
            </w:ins>
          </w:p>
        </w:tc>
        <w:tc>
          <w:tcPr>
            <w:tcW w:w="1420" w:type="dxa"/>
            <w:vAlign w:val="center"/>
          </w:tcPr>
          <w:p w14:paraId="4B6D643F">
            <w:pPr>
              <w:rPr>
                <w:ins w:id="3133" w:author="柠栀" w:date="2025-05-07T10:48:55Z"/>
                <w:rFonts w:hint="eastAsia"/>
              </w:rPr>
            </w:pPr>
            <w:ins w:id="3134" w:author="柠栀" w:date="2025-05-07T10:48:55Z">
              <w:r>
                <w:rPr>
                  <w:rFonts w:ascii="Segoe UI" w:hAnsi="Segoe UI" w:cs="Segoe UI"/>
                  <w:color w:val="000000"/>
                </w:rPr>
                <w:t>反馈唯一标识（主键）</w:t>
              </w:r>
            </w:ins>
          </w:p>
        </w:tc>
        <w:tc>
          <w:tcPr>
            <w:tcW w:w="3314" w:type="dxa"/>
            <w:vAlign w:val="center"/>
          </w:tcPr>
          <w:p w14:paraId="5B1CFE69">
            <w:pPr>
              <w:rPr>
                <w:ins w:id="3135" w:author="柠栀" w:date="2025-05-07T10:48:55Z"/>
                <w:rFonts w:hint="eastAsia"/>
              </w:rPr>
            </w:pPr>
            <w:ins w:id="3136" w:author="柠栀" w:date="2025-05-07T10:48:55Z">
              <w:r>
                <w:rPr>
                  <w:rFonts w:ascii="Segoe UI" w:hAnsi="Segoe UI" w:cs="Segoe UI"/>
                  <w:color w:val="000000"/>
                </w:rPr>
                <w:t>UUID 生成如</w:t>
              </w:r>
            </w:ins>
            <w:ins w:id="3137" w:author="柠栀" w:date="2025-05-07T10:48:55Z">
              <w:r>
                <w:rPr>
                  <w:rStyle w:val="16"/>
                  <w:rFonts w:ascii="Consolas" w:hAnsi="Consolas"/>
                  <w:color w:val="000000"/>
                  <w:sz w:val="21"/>
                  <w:szCs w:val="21"/>
                </w:rPr>
                <w:t>FEEDBACK_20240508_1234</w:t>
              </w:r>
            </w:ins>
            <w:ins w:id="3138" w:author="柠栀" w:date="2025-05-07T10:48:55Z">
              <w:r>
                <w:rPr>
                  <w:rFonts w:ascii="Segoe UI" w:hAnsi="Segoe UI" w:cs="Segoe UI"/>
                  <w:color w:val="000000"/>
                </w:rPr>
                <w:t>，全局唯一，用于跟踪反馈流程</w:t>
              </w:r>
            </w:ins>
          </w:p>
        </w:tc>
      </w:tr>
      <w:tr w14:paraId="12EEB8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3139" w:author="柠栀" w:date="2025-05-07T10:48:55Z"/>
        </w:trPr>
        <w:tc>
          <w:tcPr>
            <w:tcW w:w="482" w:type="dxa"/>
            <w:vAlign w:val="center"/>
          </w:tcPr>
          <w:p w14:paraId="2812CC2A">
            <w:pPr>
              <w:rPr>
                <w:ins w:id="3140" w:author="柠栀" w:date="2025-05-07T10:48:55Z"/>
                <w:rFonts w:hint="eastAsia"/>
              </w:rPr>
            </w:pPr>
            <w:ins w:id="3141" w:author="柠栀" w:date="2025-05-07T10:48:55Z">
              <w:r>
                <w:rPr>
                  <w:rFonts w:ascii="Segoe UI" w:hAnsi="Segoe UI" w:cs="Segoe UI"/>
                  <w:color w:val="000000"/>
                </w:rPr>
                <w:t>2</w:t>
              </w:r>
            </w:ins>
          </w:p>
        </w:tc>
        <w:tc>
          <w:tcPr>
            <w:tcW w:w="2088" w:type="dxa"/>
            <w:vAlign w:val="center"/>
          </w:tcPr>
          <w:p w14:paraId="742F4165">
            <w:pPr>
              <w:rPr>
                <w:ins w:id="3142" w:author="柠栀" w:date="2025-05-07T10:48:55Z"/>
                <w:rFonts w:hint="eastAsia"/>
              </w:rPr>
            </w:pPr>
            <w:ins w:id="3143" w:author="柠栀" w:date="2025-05-07T10:48:55Z">
              <w:r>
                <w:rPr>
                  <w:rFonts w:ascii="Segoe UI" w:hAnsi="Segoe UI" w:cs="Segoe UI"/>
                  <w:color w:val="000000"/>
                </w:rPr>
                <w:t>user_id</w:t>
              </w:r>
            </w:ins>
          </w:p>
        </w:tc>
        <w:tc>
          <w:tcPr>
            <w:tcW w:w="1296" w:type="dxa"/>
            <w:vAlign w:val="center"/>
          </w:tcPr>
          <w:p w14:paraId="53ECC43D">
            <w:pPr>
              <w:rPr>
                <w:ins w:id="3144" w:author="柠栀" w:date="2025-05-07T10:48:55Z"/>
                <w:rFonts w:hint="eastAsia"/>
              </w:rPr>
            </w:pPr>
            <w:ins w:id="3145" w:author="柠栀" w:date="2025-05-07T10:48:55Z">
              <w:r>
                <w:rPr>
                  <w:rFonts w:ascii="Segoe UI" w:hAnsi="Segoe UI" w:cs="Segoe UI"/>
                  <w:color w:val="000000"/>
                </w:rPr>
                <w:t>VARCHAR</w:t>
              </w:r>
            </w:ins>
          </w:p>
        </w:tc>
        <w:tc>
          <w:tcPr>
            <w:tcW w:w="532" w:type="dxa"/>
            <w:vAlign w:val="center"/>
          </w:tcPr>
          <w:p w14:paraId="3D313E70">
            <w:pPr>
              <w:rPr>
                <w:ins w:id="3146" w:author="柠栀" w:date="2025-05-07T10:48:55Z"/>
                <w:rFonts w:hint="eastAsia"/>
              </w:rPr>
            </w:pPr>
            <w:ins w:id="3147" w:author="柠栀" w:date="2025-05-07T10:48:55Z">
              <w:r>
                <w:rPr>
                  <w:rFonts w:ascii="Segoe UI" w:hAnsi="Segoe UI" w:cs="Segoe UI"/>
                  <w:color w:val="000000"/>
                </w:rPr>
                <w:t>20</w:t>
              </w:r>
            </w:ins>
          </w:p>
        </w:tc>
        <w:tc>
          <w:tcPr>
            <w:tcW w:w="477" w:type="dxa"/>
            <w:vAlign w:val="center"/>
          </w:tcPr>
          <w:p w14:paraId="25352635">
            <w:pPr>
              <w:rPr>
                <w:ins w:id="3148" w:author="柠栀" w:date="2025-05-07T10:48:55Z"/>
                <w:rFonts w:hint="eastAsia"/>
              </w:rPr>
            </w:pPr>
            <w:ins w:id="3149" w:author="柠栀" w:date="2025-05-07T10:48:55Z">
              <w:r>
                <w:rPr>
                  <w:rFonts w:ascii="Segoe UI" w:hAnsi="Segoe UI" w:cs="Segoe UI"/>
                  <w:color w:val="000000"/>
                </w:rPr>
                <w:t>否</w:t>
              </w:r>
            </w:ins>
          </w:p>
        </w:tc>
        <w:tc>
          <w:tcPr>
            <w:tcW w:w="1420" w:type="dxa"/>
            <w:vAlign w:val="center"/>
          </w:tcPr>
          <w:p w14:paraId="030778BA">
            <w:pPr>
              <w:rPr>
                <w:ins w:id="3150" w:author="柠栀" w:date="2025-05-07T10:48:55Z"/>
                <w:rFonts w:hint="eastAsia"/>
              </w:rPr>
            </w:pPr>
            <w:ins w:id="3151" w:author="柠栀" w:date="2025-05-07T10:48:55Z">
              <w:r>
                <w:rPr>
                  <w:rFonts w:ascii="Segoe UI" w:hAnsi="Segoe UI" w:cs="Segoe UI"/>
                  <w:color w:val="000000"/>
                </w:rPr>
                <w:t>反馈用户 ID（外键，关联 User 表 user_id）</w:t>
              </w:r>
            </w:ins>
          </w:p>
        </w:tc>
        <w:tc>
          <w:tcPr>
            <w:tcW w:w="3314" w:type="dxa"/>
            <w:vAlign w:val="center"/>
          </w:tcPr>
          <w:p w14:paraId="6CE7C7F3">
            <w:pPr>
              <w:rPr>
                <w:ins w:id="3152" w:author="柠栀" w:date="2025-05-07T10:48:55Z"/>
                <w:rFonts w:hint="eastAsia"/>
              </w:rPr>
            </w:pPr>
            <w:ins w:id="3153" w:author="柠栀" w:date="2025-05-07T10:48:55Z">
              <w:r>
                <w:rPr>
                  <w:rFonts w:ascii="Segoe UI" w:hAnsi="Segoe UI" w:cs="Segoe UI"/>
                  <w:color w:val="000000"/>
                </w:rPr>
                <w:t>非空，参照 User 表</w:t>
              </w:r>
            </w:ins>
            <w:ins w:id="3154" w:author="柠栀" w:date="2025-05-07T10:48:55Z">
              <w:r>
                <w:rPr>
                  <w:rStyle w:val="16"/>
                  <w:rFonts w:ascii="Consolas" w:hAnsi="Consolas"/>
                  <w:color w:val="000000"/>
                  <w:sz w:val="21"/>
                  <w:szCs w:val="21"/>
                </w:rPr>
                <w:t>user_id</w:t>
              </w:r>
            </w:ins>
            <w:ins w:id="3155" w:author="柠栀" w:date="2025-05-07T10:48:55Z">
              <w:r>
                <w:rPr>
                  <w:rFonts w:ascii="Segoe UI" w:hAnsi="Segoe UI" w:cs="Segoe UI"/>
                  <w:color w:val="000000"/>
                </w:rPr>
                <w:t>，级联删除（用户删除则反馈记录同步删除）</w:t>
              </w:r>
            </w:ins>
          </w:p>
        </w:tc>
      </w:tr>
      <w:tr w14:paraId="486940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3156" w:author="柠栀" w:date="2025-05-07T10:48:55Z"/>
        </w:trPr>
        <w:tc>
          <w:tcPr>
            <w:tcW w:w="482" w:type="dxa"/>
            <w:vAlign w:val="center"/>
          </w:tcPr>
          <w:p w14:paraId="6B27FC41">
            <w:pPr>
              <w:rPr>
                <w:ins w:id="3157" w:author="柠栀" w:date="2025-05-07T10:48:55Z"/>
                <w:rFonts w:hint="eastAsia"/>
              </w:rPr>
            </w:pPr>
            <w:ins w:id="3158" w:author="柠栀" w:date="2025-05-07T10:48:55Z">
              <w:r>
                <w:rPr>
                  <w:rFonts w:ascii="Segoe UI" w:hAnsi="Segoe UI" w:cs="Segoe UI"/>
                  <w:color w:val="000000"/>
                </w:rPr>
                <w:t>3</w:t>
              </w:r>
            </w:ins>
          </w:p>
        </w:tc>
        <w:tc>
          <w:tcPr>
            <w:tcW w:w="2088" w:type="dxa"/>
            <w:vAlign w:val="center"/>
          </w:tcPr>
          <w:p w14:paraId="780544F1">
            <w:pPr>
              <w:rPr>
                <w:ins w:id="3159" w:author="柠栀" w:date="2025-05-07T10:48:55Z"/>
                <w:rFonts w:hint="eastAsia"/>
              </w:rPr>
            </w:pPr>
            <w:ins w:id="3160" w:author="柠栀" w:date="2025-05-07T10:48:55Z">
              <w:r>
                <w:rPr>
                  <w:rFonts w:ascii="Segoe UI" w:hAnsi="Segoe UI" w:cs="Segoe UI"/>
                  <w:color w:val="000000"/>
                </w:rPr>
                <w:t>feedback_type</w:t>
              </w:r>
            </w:ins>
          </w:p>
        </w:tc>
        <w:tc>
          <w:tcPr>
            <w:tcW w:w="1296" w:type="dxa"/>
            <w:vAlign w:val="center"/>
          </w:tcPr>
          <w:p w14:paraId="7D32D126">
            <w:pPr>
              <w:rPr>
                <w:ins w:id="3161" w:author="柠栀" w:date="2025-05-07T10:48:55Z"/>
                <w:rFonts w:hint="eastAsia"/>
              </w:rPr>
            </w:pPr>
            <w:ins w:id="3162" w:author="柠栀" w:date="2025-05-07T10:48:55Z">
              <w:r>
                <w:rPr>
                  <w:rFonts w:ascii="Segoe UI" w:hAnsi="Segoe UI" w:cs="Segoe UI"/>
                  <w:color w:val="000000"/>
                </w:rPr>
                <w:t>TINYINT</w:t>
              </w:r>
            </w:ins>
          </w:p>
        </w:tc>
        <w:tc>
          <w:tcPr>
            <w:tcW w:w="532" w:type="dxa"/>
            <w:vAlign w:val="center"/>
          </w:tcPr>
          <w:p w14:paraId="218EABE6">
            <w:pPr>
              <w:rPr>
                <w:ins w:id="3163" w:author="柠栀" w:date="2025-05-07T10:48:55Z"/>
                <w:rFonts w:hint="eastAsia"/>
              </w:rPr>
            </w:pPr>
            <w:ins w:id="3164" w:author="柠栀" w:date="2025-05-07T10:48:55Z">
              <w:r>
                <w:rPr>
                  <w:rFonts w:ascii="Segoe UI" w:hAnsi="Segoe UI" w:cs="Segoe UI"/>
                  <w:color w:val="000000"/>
                </w:rPr>
                <w:t>1</w:t>
              </w:r>
            </w:ins>
          </w:p>
        </w:tc>
        <w:tc>
          <w:tcPr>
            <w:tcW w:w="477" w:type="dxa"/>
            <w:vAlign w:val="center"/>
          </w:tcPr>
          <w:p w14:paraId="79654B3A">
            <w:pPr>
              <w:rPr>
                <w:ins w:id="3165" w:author="柠栀" w:date="2025-05-07T10:48:55Z"/>
                <w:rFonts w:hint="eastAsia"/>
              </w:rPr>
            </w:pPr>
            <w:ins w:id="3166" w:author="柠栀" w:date="2025-05-07T10:48:55Z">
              <w:r>
                <w:rPr>
                  <w:rFonts w:ascii="Segoe UI" w:hAnsi="Segoe UI" w:cs="Segoe UI"/>
                  <w:color w:val="000000"/>
                </w:rPr>
                <w:t>否</w:t>
              </w:r>
            </w:ins>
          </w:p>
        </w:tc>
        <w:tc>
          <w:tcPr>
            <w:tcW w:w="1420" w:type="dxa"/>
            <w:vAlign w:val="center"/>
          </w:tcPr>
          <w:p w14:paraId="3E03E482">
            <w:pPr>
              <w:rPr>
                <w:ins w:id="3167" w:author="柠栀" w:date="2025-05-07T10:48:55Z"/>
                <w:rFonts w:hint="eastAsia"/>
              </w:rPr>
            </w:pPr>
            <w:ins w:id="3168" w:author="柠栀" w:date="2025-05-07T10:48:55Z">
              <w:r>
                <w:rPr>
                  <w:rFonts w:ascii="Segoe UI" w:hAnsi="Segoe UI" w:cs="Segoe UI"/>
                  <w:color w:val="000000"/>
                </w:rPr>
                <w:t>反馈类型</w:t>
              </w:r>
            </w:ins>
          </w:p>
        </w:tc>
        <w:tc>
          <w:tcPr>
            <w:tcW w:w="3314" w:type="dxa"/>
            <w:vAlign w:val="center"/>
          </w:tcPr>
          <w:p w14:paraId="7060B0BD">
            <w:pPr>
              <w:rPr>
                <w:ins w:id="3169" w:author="柠栀" w:date="2025-05-07T10:48:55Z"/>
                <w:rFonts w:hint="eastAsia"/>
              </w:rPr>
            </w:pPr>
            <w:ins w:id="3170" w:author="柠栀" w:date="2025-05-07T10:48:55Z">
              <w:r>
                <w:rPr>
                  <w:rFonts w:ascii="Segoe UI" w:hAnsi="Segoe UI" w:cs="Segoe UI"/>
                  <w:color w:val="000000"/>
                </w:rPr>
                <w:t>1 =</w:t>
              </w:r>
            </w:ins>
            <w:ins w:id="3171" w:author="柠栀" w:date="2025-05-07T10:48:55Z">
              <w:r>
                <w:rPr>
                  <w:rFonts w:hint="eastAsia" w:ascii="Segoe UI" w:hAnsi="Segoe UI" w:cs="Segoe UI"/>
                  <w:color w:val="000000"/>
                </w:rPr>
                <w:t>功能异常</w:t>
              </w:r>
            </w:ins>
            <w:ins w:id="3172" w:author="柠栀" w:date="2025-05-07T10:48:55Z">
              <w:r>
                <w:rPr>
                  <w:rFonts w:ascii="Segoe UI" w:hAnsi="Segoe UI" w:cs="Segoe UI"/>
                  <w:color w:val="000000"/>
                </w:rPr>
                <w:t xml:space="preserve">，2 = </w:t>
              </w:r>
            </w:ins>
            <w:ins w:id="3173" w:author="柠栀" w:date="2025-05-07T10:48:55Z">
              <w:r>
                <w:rPr>
                  <w:rFonts w:hint="eastAsia" w:ascii="Segoe UI" w:hAnsi="Segoe UI" w:cs="Segoe UI"/>
                  <w:color w:val="000000"/>
                </w:rPr>
                <w:t>交互体验不佳</w:t>
              </w:r>
            </w:ins>
            <w:ins w:id="3174" w:author="柠栀" w:date="2025-05-07T10:48:55Z">
              <w:r>
                <w:rPr>
                  <w:rFonts w:ascii="Segoe UI" w:hAnsi="Segoe UI" w:cs="Segoe UI"/>
                  <w:color w:val="000000"/>
                </w:rPr>
                <w:t>，3 =</w:t>
              </w:r>
            </w:ins>
            <w:ins w:id="3175" w:author="柠栀" w:date="2025-05-07T10:48:55Z">
              <w:r>
                <w:rPr>
                  <w:rFonts w:hint="eastAsia" w:ascii="Segoe UI" w:hAnsi="Segoe UI" w:cs="Segoe UI"/>
                  <w:color w:val="000000"/>
                </w:rPr>
                <w:t>内容不准确</w:t>
              </w:r>
            </w:ins>
            <w:ins w:id="3176" w:author="柠栀" w:date="2025-05-07T10:48:55Z">
              <w:r>
                <w:rPr>
                  <w:rFonts w:ascii="Segoe UI" w:hAnsi="Segoe UI" w:cs="Segoe UI"/>
                  <w:color w:val="000000"/>
                </w:rPr>
                <w:t>，</w:t>
              </w:r>
            </w:ins>
            <w:ins w:id="3177" w:author="柠栀" w:date="2025-05-07T10:48:55Z">
              <w:r>
                <w:rPr>
                  <w:rFonts w:hint="eastAsia" w:ascii="Segoe UI" w:hAnsi="Segoe UI" w:cs="Segoe UI"/>
                  <w:color w:val="000000"/>
                </w:rPr>
                <w:t>4=安全与隐私，5=其他，</w:t>
              </w:r>
            </w:ins>
            <w:ins w:id="3178" w:author="柠栀" w:date="2025-05-07T10:48:55Z">
              <w:r>
                <w:rPr>
                  <w:rFonts w:ascii="Segoe UI" w:hAnsi="Segoe UI" w:cs="Segoe UI"/>
                  <w:color w:val="000000"/>
                </w:rPr>
                <w:t>默认 1</w:t>
              </w:r>
            </w:ins>
          </w:p>
        </w:tc>
      </w:tr>
      <w:tr w14:paraId="29130E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3179" w:author="柠栀" w:date="2025-05-07T10:48:55Z"/>
        </w:trPr>
        <w:tc>
          <w:tcPr>
            <w:tcW w:w="482" w:type="dxa"/>
            <w:vAlign w:val="center"/>
          </w:tcPr>
          <w:p w14:paraId="08EC2D66">
            <w:pPr>
              <w:rPr>
                <w:ins w:id="3180" w:author="柠栀" w:date="2025-05-07T10:48:55Z"/>
                <w:rFonts w:hint="eastAsia"/>
              </w:rPr>
            </w:pPr>
            <w:ins w:id="3181" w:author="柠栀" w:date="2025-05-07T10:48:55Z">
              <w:r>
                <w:rPr>
                  <w:rFonts w:ascii="Segoe UI" w:hAnsi="Segoe UI" w:cs="Segoe UI"/>
                  <w:color w:val="000000"/>
                </w:rPr>
                <w:t>4</w:t>
              </w:r>
            </w:ins>
          </w:p>
        </w:tc>
        <w:tc>
          <w:tcPr>
            <w:tcW w:w="2088" w:type="dxa"/>
            <w:vAlign w:val="center"/>
          </w:tcPr>
          <w:p w14:paraId="6796541B">
            <w:pPr>
              <w:rPr>
                <w:ins w:id="3182" w:author="柠栀" w:date="2025-05-07T10:48:55Z"/>
                <w:rFonts w:hint="eastAsia"/>
              </w:rPr>
            </w:pPr>
            <w:ins w:id="3183" w:author="柠栀" w:date="2025-05-07T10:48:55Z">
              <w:r>
                <w:rPr>
                  <w:rFonts w:ascii="Segoe UI" w:hAnsi="Segoe UI" w:cs="Segoe UI"/>
                  <w:color w:val="000000"/>
                </w:rPr>
                <w:t>feedback_content</w:t>
              </w:r>
            </w:ins>
          </w:p>
        </w:tc>
        <w:tc>
          <w:tcPr>
            <w:tcW w:w="1296" w:type="dxa"/>
            <w:vAlign w:val="center"/>
          </w:tcPr>
          <w:p w14:paraId="0D25768A">
            <w:pPr>
              <w:rPr>
                <w:ins w:id="3184" w:author="柠栀" w:date="2025-05-07T10:48:55Z"/>
                <w:rFonts w:hint="eastAsia"/>
              </w:rPr>
            </w:pPr>
            <w:ins w:id="3185" w:author="柠栀" w:date="2025-05-07T10:48:55Z">
              <w:r>
                <w:rPr>
                  <w:rFonts w:ascii="Segoe UI" w:hAnsi="Segoe UI" w:cs="Segoe UI"/>
                  <w:color w:val="000000"/>
                </w:rPr>
                <w:t>TEXT</w:t>
              </w:r>
            </w:ins>
          </w:p>
        </w:tc>
        <w:tc>
          <w:tcPr>
            <w:tcW w:w="532" w:type="dxa"/>
            <w:vAlign w:val="center"/>
          </w:tcPr>
          <w:p w14:paraId="714140BB">
            <w:pPr>
              <w:rPr>
                <w:ins w:id="3186" w:author="柠栀" w:date="2025-05-07T10:48:55Z"/>
                <w:rFonts w:hint="eastAsia"/>
              </w:rPr>
            </w:pPr>
            <w:ins w:id="3187" w:author="柠栀" w:date="2025-05-07T10:48:55Z">
              <w:r>
                <w:rPr>
                  <w:rFonts w:ascii="Segoe UI" w:hAnsi="Segoe UI" w:cs="Segoe UI"/>
                  <w:color w:val="000000"/>
                </w:rPr>
                <w:t>-</w:t>
              </w:r>
            </w:ins>
          </w:p>
        </w:tc>
        <w:tc>
          <w:tcPr>
            <w:tcW w:w="477" w:type="dxa"/>
            <w:vAlign w:val="center"/>
          </w:tcPr>
          <w:p w14:paraId="6F5D3367">
            <w:pPr>
              <w:rPr>
                <w:ins w:id="3188" w:author="柠栀" w:date="2025-05-07T10:48:55Z"/>
                <w:rFonts w:hint="eastAsia"/>
              </w:rPr>
            </w:pPr>
            <w:ins w:id="3189" w:author="柠栀" w:date="2025-05-07T10:48:55Z">
              <w:r>
                <w:rPr>
                  <w:rFonts w:ascii="Segoe UI" w:hAnsi="Segoe UI" w:cs="Segoe UI"/>
                  <w:color w:val="000000"/>
                </w:rPr>
                <w:t>否</w:t>
              </w:r>
            </w:ins>
          </w:p>
        </w:tc>
        <w:tc>
          <w:tcPr>
            <w:tcW w:w="1420" w:type="dxa"/>
            <w:vAlign w:val="center"/>
          </w:tcPr>
          <w:p w14:paraId="6589DECB">
            <w:pPr>
              <w:rPr>
                <w:ins w:id="3190" w:author="柠栀" w:date="2025-05-07T10:48:55Z"/>
                <w:rFonts w:hint="eastAsia"/>
              </w:rPr>
            </w:pPr>
            <w:ins w:id="3191" w:author="柠栀" w:date="2025-05-07T10:48:55Z">
              <w:r>
                <w:rPr>
                  <w:rFonts w:ascii="Segoe UI" w:hAnsi="Segoe UI" w:cs="Segoe UI"/>
                  <w:color w:val="000000"/>
                </w:rPr>
                <w:t>反馈详情</w:t>
              </w:r>
            </w:ins>
          </w:p>
        </w:tc>
        <w:tc>
          <w:tcPr>
            <w:tcW w:w="3314" w:type="dxa"/>
            <w:vAlign w:val="center"/>
          </w:tcPr>
          <w:p w14:paraId="0A66E95B">
            <w:pPr>
              <w:rPr>
                <w:ins w:id="3192" w:author="柠栀" w:date="2025-05-07T10:48:55Z"/>
                <w:rFonts w:hint="eastAsia"/>
              </w:rPr>
            </w:pPr>
            <w:ins w:id="3193" w:author="柠栀" w:date="2025-05-07T10:48:55Z">
              <w:r>
                <w:rPr>
                  <w:rFonts w:ascii="Segoe UI" w:hAnsi="Segoe UI" w:cs="Segoe UI"/>
                  <w:color w:val="000000"/>
                </w:rPr>
                <w:t>不少于 10 字符，</w:t>
              </w:r>
            </w:ins>
            <w:ins w:id="3194" w:author="柠栀" w:date="2025-05-07T10:48:55Z">
              <w:r>
                <w:rPr>
                  <w:rFonts w:hint="eastAsia"/>
                </w:rPr>
                <w:t xml:space="preserve"> </w:t>
              </w:r>
            </w:ins>
          </w:p>
        </w:tc>
      </w:tr>
    </w:tbl>
    <w:p w14:paraId="3618D0C0">
      <w:pPr>
        <w:pStyle w:val="5"/>
        <w:spacing w:before="60" w:after="60"/>
        <w:outlineLvl w:val="9"/>
        <w:rPr>
          <w:rFonts w:hint="eastAsia" w:eastAsia="宋体" w:cstheme="minorBidi"/>
          <w:b/>
          <w:color w:val="auto"/>
          <w:sz w:val="28"/>
          <w:szCs w:val="24"/>
          <w:lang w:val="en-US" w:eastAsia="zh-CN"/>
        </w:rPr>
        <w:pPrChange w:id="3195" w:author="柠栀" w:date="2025-05-07T10:55:37Z">
          <w:pPr>
            <w:pStyle w:val="3"/>
            <w:numPr>
              <w:ilvl w:val="1"/>
              <w:numId w:val="20"/>
            </w:numPr>
            <w:spacing w:before="60" w:after="60" w:line="120" w:lineRule="auto"/>
          </w:pPr>
        </w:pPrChange>
      </w:pPr>
      <w:bookmarkStart w:id="153" w:name="_Toc197502476"/>
      <w:r>
        <w:drawing>
          <wp:inline distT="0" distB="0" distL="114300" distR="114300">
            <wp:extent cx="5271770" cy="2536190"/>
            <wp:effectExtent l="0" t="0" r="5080" b="6985"/>
            <wp:docPr id="1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8"/>
                    <pic:cNvPicPr>
                      <a:picLocks noChangeAspect="1"/>
                    </pic:cNvPicPr>
                  </pic:nvPicPr>
                  <pic:blipFill>
                    <a:blip r:embed="rId94"/>
                    <a:stretch>
                      <a:fillRect/>
                    </a:stretch>
                  </pic:blipFill>
                  <pic:spPr>
                    <a:xfrm>
                      <a:off x="0" y="0"/>
                      <a:ext cx="5271770" cy="2536190"/>
                    </a:xfrm>
                    <a:prstGeom prst="rect">
                      <a:avLst/>
                    </a:prstGeom>
                    <a:noFill/>
                    <a:ln>
                      <a:noFill/>
                    </a:ln>
                  </pic:spPr>
                </pic:pic>
              </a:graphicData>
            </a:graphic>
          </wp:inline>
        </w:drawing>
      </w:r>
    </w:p>
    <w:p w14:paraId="3AD7F20C">
      <w:pPr>
        <w:pStyle w:val="6"/>
        <w:spacing w:before="60" w:after="60"/>
        <w:rPr>
          <w:ins w:id="3197" w:author="柠栀" w:date="2025-05-07T10:48:55Z"/>
          <w:rFonts w:hint="eastAsia" w:ascii="Arial" w:hAnsi="Arial" w:eastAsia="宋体" w:cstheme="minorBidi"/>
          <w:b/>
          <w:color w:val="auto"/>
          <w:sz w:val="28"/>
          <w:szCs w:val="24"/>
          <w:rPrChange w:id="3198" w:author="柠栀" w:date="2025-05-07T10:55:37Z">
            <w:rPr>
              <w:ins w:id="3199" w:author="柠栀" w:date="2025-05-07T10:48:55Z"/>
              <w:rFonts w:ascii="Arial" w:hAnsi="Arial" w:eastAsia="宋体" w:cstheme="minorBidi"/>
              <w:b/>
              <w:color w:val="auto"/>
              <w:sz w:val="28"/>
              <w:szCs w:val="24"/>
            </w:rPr>
          </w:rPrChange>
        </w:rPr>
        <w:pPrChange w:id="3196" w:author="柠栀" w:date="2025-05-07T10:55:37Z">
          <w:pPr>
            <w:pStyle w:val="3"/>
            <w:numPr>
              <w:ilvl w:val="1"/>
              <w:numId w:val="20"/>
            </w:numPr>
            <w:spacing w:before="60" w:after="60" w:line="120" w:lineRule="auto"/>
          </w:pPr>
        </w:pPrChange>
      </w:pPr>
      <w:ins w:id="3200" w:author="柠栀" w:date="2025-05-07T10:54:52Z">
        <w:r>
          <w:rPr>
            <w:rFonts w:hint="eastAsia" w:eastAsia="宋体" w:cstheme="minorBidi"/>
            <w:b/>
            <w:color w:val="auto"/>
            <w:sz w:val="28"/>
            <w:szCs w:val="24"/>
            <w:lang w:val="en-US" w:eastAsia="zh-CN"/>
          </w:rPr>
          <w:t>5</w:t>
        </w:r>
      </w:ins>
      <w:ins w:id="3201" w:author="柠栀" w:date="2025-05-07T10:54:53Z">
        <w:r>
          <w:rPr>
            <w:rFonts w:hint="eastAsia" w:eastAsia="宋体" w:cstheme="minorBidi"/>
            <w:b/>
            <w:color w:val="auto"/>
            <w:sz w:val="28"/>
            <w:szCs w:val="24"/>
            <w:lang w:val="en-US" w:eastAsia="zh-CN"/>
          </w:rPr>
          <w:t>.2.</w:t>
        </w:r>
      </w:ins>
      <w:ins w:id="3202" w:author="柠栀" w:date="2025-05-07T10:54:55Z">
        <w:r>
          <w:rPr>
            <w:rFonts w:hint="eastAsia" w:eastAsia="宋体" w:cstheme="minorBidi"/>
            <w:b/>
            <w:color w:val="auto"/>
            <w:sz w:val="28"/>
            <w:szCs w:val="24"/>
            <w:lang w:val="en-US" w:eastAsia="zh-CN"/>
          </w:rPr>
          <w:t>3.</w:t>
        </w:r>
      </w:ins>
      <w:ins w:id="3203" w:author="柠栀" w:date="2025-05-07T10:54:56Z">
        <w:r>
          <w:rPr>
            <w:rFonts w:hint="eastAsia" w:eastAsia="宋体" w:cstheme="minorBidi"/>
            <w:b/>
            <w:color w:val="auto"/>
            <w:sz w:val="28"/>
            <w:szCs w:val="24"/>
            <w:lang w:val="en-US" w:eastAsia="zh-CN"/>
          </w:rPr>
          <w:t>2</w:t>
        </w:r>
      </w:ins>
      <w:ins w:id="3204" w:author="柠栀" w:date="2025-05-07T10:55:26Z">
        <w:r>
          <w:rPr>
            <w:rFonts w:hint="eastAsia" w:eastAsia="宋体" w:cstheme="minorBidi"/>
            <w:b/>
            <w:color w:val="auto"/>
            <w:sz w:val="28"/>
            <w:szCs w:val="24"/>
            <w:lang w:val="en-US" w:eastAsia="zh-CN"/>
          </w:rPr>
          <w:t xml:space="preserve"> </w:t>
        </w:r>
      </w:ins>
      <w:ins w:id="3205" w:author="柠栀" w:date="2025-05-07T10:48:55Z">
        <w:r>
          <w:rPr>
            <w:rFonts w:hint="eastAsia" w:ascii="Arial" w:hAnsi="Arial" w:eastAsia="宋体" w:cstheme="minorBidi"/>
            <w:b/>
            <w:color w:val="auto"/>
            <w:sz w:val="28"/>
            <w:szCs w:val="24"/>
            <w:rPrChange w:id="3206" w:author="柠栀" w:date="2025-05-07T10:55:37Z">
              <w:rPr>
                <w:rFonts w:hint="eastAsia" w:ascii="Arial" w:hAnsi="Arial" w:eastAsia="宋体" w:cstheme="minorBidi"/>
                <w:b/>
                <w:color w:val="auto"/>
                <w:sz w:val="28"/>
                <w:szCs w:val="24"/>
              </w:rPr>
            </w:rPrChange>
          </w:rPr>
          <w:t>AI问答查询</w:t>
        </w:r>
        <w:bookmarkEnd w:id="153"/>
      </w:ins>
    </w:p>
    <w:tbl>
      <w:tblPr>
        <w:tblStyle w:val="13"/>
        <w:tblW w:w="9609" w:type="dxa"/>
        <w:tblInd w:w="-9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2"/>
        <w:gridCol w:w="2088"/>
        <w:gridCol w:w="1296"/>
        <w:gridCol w:w="532"/>
        <w:gridCol w:w="477"/>
        <w:gridCol w:w="1420"/>
        <w:gridCol w:w="3314"/>
      </w:tblGrid>
      <w:tr w14:paraId="7DE10D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3207" w:author="柠栀" w:date="2025-05-07T10:48:55Z"/>
        </w:trPr>
        <w:tc>
          <w:tcPr>
            <w:tcW w:w="482" w:type="dxa"/>
            <w:vAlign w:val="center"/>
          </w:tcPr>
          <w:p w14:paraId="5620E7DF">
            <w:pPr>
              <w:rPr>
                <w:ins w:id="3208" w:author="柠栀" w:date="2025-05-07T10:48:55Z"/>
                <w:rFonts w:hint="eastAsia"/>
              </w:rPr>
            </w:pPr>
            <w:ins w:id="3209" w:author="柠栀" w:date="2025-05-07T10:48:55Z">
              <w:r>
                <w:rPr>
                  <w:rStyle w:val="15"/>
                  <w:rFonts w:ascii="Segoe UI" w:hAnsi="Segoe UI" w:cs="Segoe UI"/>
                  <w:color w:val="000000"/>
                </w:rPr>
                <w:t>序号</w:t>
              </w:r>
            </w:ins>
          </w:p>
        </w:tc>
        <w:tc>
          <w:tcPr>
            <w:tcW w:w="2088" w:type="dxa"/>
            <w:vAlign w:val="center"/>
          </w:tcPr>
          <w:p w14:paraId="476C2C7B">
            <w:pPr>
              <w:rPr>
                <w:ins w:id="3210" w:author="柠栀" w:date="2025-05-07T10:48:55Z"/>
                <w:rFonts w:hint="eastAsia"/>
              </w:rPr>
            </w:pPr>
            <w:ins w:id="3211" w:author="柠栀" w:date="2025-05-07T10:48:55Z">
              <w:r>
                <w:rPr>
                  <w:rStyle w:val="15"/>
                  <w:rFonts w:ascii="Segoe UI" w:hAnsi="Segoe UI" w:cs="Segoe UI"/>
                  <w:color w:val="000000"/>
                </w:rPr>
                <w:t>字段名</w:t>
              </w:r>
            </w:ins>
          </w:p>
        </w:tc>
        <w:tc>
          <w:tcPr>
            <w:tcW w:w="1296" w:type="dxa"/>
            <w:vAlign w:val="center"/>
          </w:tcPr>
          <w:p w14:paraId="1BF335B0">
            <w:pPr>
              <w:rPr>
                <w:ins w:id="3212" w:author="柠栀" w:date="2025-05-07T10:48:55Z"/>
                <w:rFonts w:hint="eastAsia"/>
              </w:rPr>
            </w:pPr>
            <w:ins w:id="3213" w:author="柠栀" w:date="2025-05-07T10:48:55Z">
              <w:r>
                <w:rPr>
                  <w:rStyle w:val="15"/>
                  <w:rFonts w:ascii="Segoe UI" w:hAnsi="Segoe UI" w:cs="Segoe UI"/>
                  <w:color w:val="000000"/>
                </w:rPr>
                <w:t>字段类型</w:t>
              </w:r>
            </w:ins>
          </w:p>
        </w:tc>
        <w:tc>
          <w:tcPr>
            <w:tcW w:w="532" w:type="dxa"/>
            <w:vAlign w:val="center"/>
          </w:tcPr>
          <w:p w14:paraId="5C5F73F5">
            <w:pPr>
              <w:rPr>
                <w:ins w:id="3214" w:author="柠栀" w:date="2025-05-07T10:48:55Z"/>
                <w:rFonts w:hint="eastAsia"/>
              </w:rPr>
            </w:pPr>
            <w:ins w:id="3215" w:author="柠栀" w:date="2025-05-07T10:48:55Z">
              <w:r>
                <w:rPr>
                  <w:rStyle w:val="15"/>
                  <w:rFonts w:ascii="Segoe UI" w:hAnsi="Segoe UI" w:cs="Segoe UI"/>
                  <w:color w:val="000000"/>
                </w:rPr>
                <w:t>宽度</w:t>
              </w:r>
            </w:ins>
          </w:p>
        </w:tc>
        <w:tc>
          <w:tcPr>
            <w:tcW w:w="477" w:type="dxa"/>
            <w:vAlign w:val="center"/>
          </w:tcPr>
          <w:p w14:paraId="54F061BC">
            <w:pPr>
              <w:rPr>
                <w:ins w:id="3216" w:author="柠栀" w:date="2025-05-07T10:48:55Z"/>
                <w:rFonts w:hint="eastAsia"/>
              </w:rPr>
            </w:pPr>
            <w:ins w:id="3217" w:author="柠栀" w:date="2025-05-07T10:48:55Z">
              <w:r>
                <w:rPr>
                  <w:rStyle w:val="15"/>
                  <w:rFonts w:ascii="Segoe UI" w:hAnsi="Segoe UI" w:cs="Segoe UI"/>
                  <w:color w:val="000000"/>
                </w:rPr>
                <w:t>能否为空</w:t>
              </w:r>
            </w:ins>
          </w:p>
        </w:tc>
        <w:tc>
          <w:tcPr>
            <w:tcW w:w="1420" w:type="dxa"/>
            <w:vAlign w:val="center"/>
          </w:tcPr>
          <w:p w14:paraId="24E23A12">
            <w:pPr>
              <w:rPr>
                <w:ins w:id="3218" w:author="柠栀" w:date="2025-05-07T10:48:55Z"/>
                <w:rFonts w:hint="eastAsia"/>
              </w:rPr>
            </w:pPr>
            <w:ins w:id="3219" w:author="柠栀" w:date="2025-05-07T10:48:55Z">
              <w:r>
                <w:rPr>
                  <w:rStyle w:val="15"/>
                  <w:rFonts w:ascii="Segoe UI" w:hAnsi="Segoe UI" w:cs="Segoe UI"/>
                  <w:color w:val="000000"/>
                </w:rPr>
                <w:t>字段描述</w:t>
              </w:r>
            </w:ins>
          </w:p>
        </w:tc>
        <w:tc>
          <w:tcPr>
            <w:tcW w:w="3314" w:type="dxa"/>
            <w:vAlign w:val="center"/>
          </w:tcPr>
          <w:p w14:paraId="15DA970A">
            <w:pPr>
              <w:rPr>
                <w:ins w:id="3220" w:author="柠栀" w:date="2025-05-07T10:48:55Z"/>
                <w:rFonts w:hint="eastAsia"/>
              </w:rPr>
            </w:pPr>
            <w:ins w:id="3221" w:author="柠栀" w:date="2025-05-07T10:48:55Z">
              <w:r>
                <w:rPr>
                  <w:rStyle w:val="15"/>
                  <w:rFonts w:ascii="Segoe UI" w:hAnsi="Segoe UI" w:cs="Segoe UI"/>
                  <w:color w:val="000000"/>
                </w:rPr>
                <w:t>约束规则</w:t>
              </w:r>
            </w:ins>
          </w:p>
        </w:tc>
      </w:tr>
      <w:tr w14:paraId="1C0F0B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3222" w:author="柠栀" w:date="2025-05-07T10:48:55Z"/>
        </w:trPr>
        <w:tc>
          <w:tcPr>
            <w:tcW w:w="482" w:type="dxa"/>
            <w:vAlign w:val="center"/>
          </w:tcPr>
          <w:p w14:paraId="3DD2FAC0">
            <w:pPr>
              <w:rPr>
                <w:ins w:id="3223" w:author="柠栀" w:date="2025-05-07T10:48:55Z"/>
                <w:rFonts w:hint="eastAsia"/>
              </w:rPr>
            </w:pPr>
            <w:ins w:id="3224" w:author="柠栀" w:date="2025-05-07T10:48:55Z">
              <w:r>
                <w:rPr>
                  <w:rFonts w:ascii="Segoe UI" w:hAnsi="Segoe UI" w:cs="Segoe UI"/>
                  <w:color w:val="000000"/>
                </w:rPr>
                <w:t>1</w:t>
              </w:r>
            </w:ins>
          </w:p>
        </w:tc>
        <w:tc>
          <w:tcPr>
            <w:tcW w:w="2088" w:type="dxa"/>
            <w:vAlign w:val="center"/>
          </w:tcPr>
          <w:p w14:paraId="61EA67B2">
            <w:pPr>
              <w:rPr>
                <w:ins w:id="3225" w:author="柠栀" w:date="2025-05-07T10:48:55Z"/>
                <w:rFonts w:hint="eastAsia"/>
              </w:rPr>
            </w:pPr>
            <w:ins w:id="3226" w:author="柠栀" w:date="2025-05-07T10:48:55Z">
              <w:r>
                <w:rPr>
                  <w:rFonts w:ascii="Segoe UI" w:hAnsi="Segoe UI" w:cs="Segoe UI"/>
                  <w:color w:val="000000"/>
                </w:rPr>
                <w:t>ask_id</w:t>
              </w:r>
            </w:ins>
          </w:p>
        </w:tc>
        <w:tc>
          <w:tcPr>
            <w:tcW w:w="1296" w:type="dxa"/>
            <w:vAlign w:val="center"/>
          </w:tcPr>
          <w:p w14:paraId="78991098">
            <w:pPr>
              <w:rPr>
                <w:ins w:id="3227" w:author="柠栀" w:date="2025-05-07T10:48:55Z"/>
                <w:rFonts w:hint="eastAsia"/>
              </w:rPr>
            </w:pPr>
            <w:ins w:id="3228" w:author="柠栀" w:date="2025-05-07T10:48:55Z">
              <w:r>
                <w:rPr>
                  <w:rFonts w:ascii="Segoe UI" w:hAnsi="Segoe UI" w:cs="Segoe UI"/>
                  <w:color w:val="000000"/>
                </w:rPr>
                <w:t>VARCHAR</w:t>
              </w:r>
            </w:ins>
          </w:p>
        </w:tc>
        <w:tc>
          <w:tcPr>
            <w:tcW w:w="532" w:type="dxa"/>
            <w:vAlign w:val="center"/>
          </w:tcPr>
          <w:p w14:paraId="231E9DDE">
            <w:pPr>
              <w:rPr>
                <w:ins w:id="3229" w:author="柠栀" w:date="2025-05-07T10:48:55Z"/>
                <w:rFonts w:hint="eastAsia"/>
              </w:rPr>
            </w:pPr>
            <w:ins w:id="3230" w:author="柠栀" w:date="2025-05-07T10:48:55Z">
              <w:r>
                <w:rPr>
                  <w:rFonts w:ascii="Segoe UI" w:hAnsi="Segoe UI" w:cs="Segoe UI"/>
                  <w:color w:val="000000"/>
                </w:rPr>
                <w:t>32</w:t>
              </w:r>
            </w:ins>
          </w:p>
        </w:tc>
        <w:tc>
          <w:tcPr>
            <w:tcW w:w="477" w:type="dxa"/>
            <w:vAlign w:val="center"/>
          </w:tcPr>
          <w:p w14:paraId="689B10DB">
            <w:pPr>
              <w:rPr>
                <w:ins w:id="3231" w:author="柠栀" w:date="2025-05-07T10:48:55Z"/>
                <w:rFonts w:hint="eastAsia"/>
              </w:rPr>
            </w:pPr>
            <w:ins w:id="3232" w:author="柠栀" w:date="2025-05-07T10:48:55Z">
              <w:r>
                <w:rPr>
                  <w:rFonts w:ascii="Segoe UI" w:hAnsi="Segoe UI" w:cs="Segoe UI"/>
                  <w:color w:val="000000"/>
                </w:rPr>
                <w:t>否</w:t>
              </w:r>
            </w:ins>
          </w:p>
        </w:tc>
        <w:tc>
          <w:tcPr>
            <w:tcW w:w="1420" w:type="dxa"/>
            <w:vAlign w:val="center"/>
          </w:tcPr>
          <w:p w14:paraId="1FE29F24">
            <w:pPr>
              <w:rPr>
                <w:ins w:id="3233" w:author="柠栀" w:date="2025-05-07T10:48:55Z"/>
                <w:rFonts w:hint="eastAsia"/>
              </w:rPr>
            </w:pPr>
            <w:ins w:id="3234" w:author="柠栀" w:date="2025-05-07T10:48:55Z">
              <w:r>
                <w:rPr>
                  <w:rFonts w:ascii="Segoe UI" w:hAnsi="Segoe UI" w:cs="Segoe UI"/>
                  <w:color w:val="000000"/>
                </w:rPr>
                <w:t>问询记录唯一标识（主键）</w:t>
              </w:r>
            </w:ins>
          </w:p>
        </w:tc>
        <w:tc>
          <w:tcPr>
            <w:tcW w:w="3314" w:type="dxa"/>
            <w:vAlign w:val="center"/>
          </w:tcPr>
          <w:p w14:paraId="53FFEC0A">
            <w:pPr>
              <w:rPr>
                <w:ins w:id="3235" w:author="柠栀" w:date="2025-05-07T10:48:55Z"/>
                <w:rFonts w:hint="eastAsia"/>
              </w:rPr>
            </w:pPr>
            <w:ins w:id="3236" w:author="柠栀" w:date="2025-05-07T10:48:55Z">
              <w:r>
                <w:rPr>
                  <w:rFonts w:ascii="Segoe UI" w:hAnsi="Segoe UI" w:cs="Segoe UI"/>
                  <w:color w:val="000000"/>
                </w:rPr>
                <w:t>UUID 生成，全局唯一，用于区分每次问询</w:t>
              </w:r>
            </w:ins>
          </w:p>
        </w:tc>
      </w:tr>
      <w:tr w14:paraId="24E691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3237" w:author="柠栀" w:date="2025-05-07T10:48:55Z"/>
        </w:trPr>
        <w:tc>
          <w:tcPr>
            <w:tcW w:w="482" w:type="dxa"/>
            <w:vAlign w:val="center"/>
          </w:tcPr>
          <w:p w14:paraId="0844C551">
            <w:pPr>
              <w:rPr>
                <w:ins w:id="3238" w:author="柠栀" w:date="2025-05-07T10:48:55Z"/>
                <w:rFonts w:hint="eastAsia"/>
              </w:rPr>
            </w:pPr>
            <w:ins w:id="3239" w:author="柠栀" w:date="2025-05-07T10:48:55Z">
              <w:r>
                <w:rPr>
                  <w:rFonts w:ascii="Segoe UI" w:hAnsi="Segoe UI" w:cs="Segoe UI"/>
                  <w:color w:val="000000"/>
                </w:rPr>
                <w:t>2</w:t>
              </w:r>
            </w:ins>
          </w:p>
        </w:tc>
        <w:tc>
          <w:tcPr>
            <w:tcW w:w="2088" w:type="dxa"/>
            <w:vAlign w:val="center"/>
          </w:tcPr>
          <w:p w14:paraId="515261FB">
            <w:pPr>
              <w:rPr>
                <w:ins w:id="3240" w:author="柠栀" w:date="2025-05-07T10:48:55Z"/>
                <w:rFonts w:hint="eastAsia"/>
              </w:rPr>
            </w:pPr>
            <w:ins w:id="3241" w:author="柠栀" w:date="2025-05-07T10:48:55Z">
              <w:r>
                <w:rPr>
                  <w:rFonts w:ascii="Segoe UI" w:hAnsi="Segoe UI" w:cs="Segoe UI"/>
                  <w:color w:val="000000"/>
                </w:rPr>
                <w:t>user_id</w:t>
              </w:r>
            </w:ins>
          </w:p>
        </w:tc>
        <w:tc>
          <w:tcPr>
            <w:tcW w:w="1296" w:type="dxa"/>
            <w:vAlign w:val="center"/>
          </w:tcPr>
          <w:p w14:paraId="6085C4CE">
            <w:pPr>
              <w:rPr>
                <w:ins w:id="3242" w:author="柠栀" w:date="2025-05-07T10:48:55Z"/>
                <w:rFonts w:hint="eastAsia"/>
              </w:rPr>
            </w:pPr>
            <w:ins w:id="3243" w:author="柠栀" w:date="2025-05-07T10:48:55Z">
              <w:r>
                <w:rPr>
                  <w:rFonts w:ascii="Segoe UI" w:hAnsi="Segoe UI" w:cs="Segoe UI"/>
                  <w:color w:val="000000"/>
                </w:rPr>
                <w:t>VARCHAR</w:t>
              </w:r>
            </w:ins>
          </w:p>
        </w:tc>
        <w:tc>
          <w:tcPr>
            <w:tcW w:w="532" w:type="dxa"/>
            <w:vAlign w:val="center"/>
          </w:tcPr>
          <w:p w14:paraId="06DBFEE3">
            <w:pPr>
              <w:rPr>
                <w:ins w:id="3244" w:author="柠栀" w:date="2025-05-07T10:48:55Z"/>
                <w:rFonts w:hint="eastAsia"/>
              </w:rPr>
            </w:pPr>
            <w:ins w:id="3245" w:author="柠栀" w:date="2025-05-07T10:48:55Z">
              <w:r>
                <w:rPr>
                  <w:rFonts w:ascii="Segoe UI" w:hAnsi="Segoe UI" w:cs="Segoe UI"/>
                  <w:color w:val="000000"/>
                </w:rPr>
                <w:t>20</w:t>
              </w:r>
            </w:ins>
          </w:p>
        </w:tc>
        <w:tc>
          <w:tcPr>
            <w:tcW w:w="477" w:type="dxa"/>
            <w:vAlign w:val="center"/>
          </w:tcPr>
          <w:p w14:paraId="40CDFB18">
            <w:pPr>
              <w:rPr>
                <w:ins w:id="3246" w:author="柠栀" w:date="2025-05-07T10:48:55Z"/>
                <w:rFonts w:hint="eastAsia"/>
              </w:rPr>
            </w:pPr>
            <w:ins w:id="3247" w:author="柠栀" w:date="2025-05-07T10:48:55Z">
              <w:r>
                <w:rPr>
                  <w:rFonts w:ascii="Segoe UI" w:hAnsi="Segoe UI" w:cs="Segoe UI"/>
                  <w:color w:val="000000"/>
                </w:rPr>
                <w:t>否</w:t>
              </w:r>
            </w:ins>
          </w:p>
        </w:tc>
        <w:tc>
          <w:tcPr>
            <w:tcW w:w="1420" w:type="dxa"/>
            <w:vAlign w:val="center"/>
          </w:tcPr>
          <w:p w14:paraId="39269D23">
            <w:pPr>
              <w:rPr>
                <w:ins w:id="3248" w:author="柠栀" w:date="2025-05-07T10:48:55Z"/>
                <w:rFonts w:hint="eastAsia"/>
              </w:rPr>
            </w:pPr>
            <w:ins w:id="3249" w:author="柠栀" w:date="2025-05-07T10:48:55Z">
              <w:r>
                <w:rPr>
                  <w:rFonts w:ascii="Segoe UI" w:hAnsi="Segoe UI" w:cs="Segoe UI"/>
                  <w:color w:val="000000"/>
                </w:rPr>
                <w:t>问询用户 ID（外键，关联 User 表 user_id）</w:t>
              </w:r>
            </w:ins>
          </w:p>
        </w:tc>
        <w:tc>
          <w:tcPr>
            <w:tcW w:w="3314" w:type="dxa"/>
            <w:vAlign w:val="center"/>
          </w:tcPr>
          <w:p w14:paraId="19672441">
            <w:pPr>
              <w:rPr>
                <w:ins w:id="3250" w:author="柠栀" w:date="2025-05-07T10:48:55Z"/>
                <w:rFonts w:hint="eastAsia"/>
              </w:rPr>
            </w:pPr>
            <w:ins w:id="3251" w:author="柠栀" w:date="2025-05-07T10:48:55Z">
              <w:r>
                <w:rPr>
                  <w:rFonts w:ascii="Segoe UI" w:hAnsi="Segoe UI" w:cs="Segoe UI"/>
                  <w:color w:val="000000"/>
                </w:rPr>
                <w:t>非空，参照 User 表</w:t>
              </w:r>
            </w:ins>
            <w:ins w:id="3252" w:author="柠栀" w:date="2025-05-07T10:48:55Z">
              <w:r>
                <w:rPr>
                  <w:rStyle w:val="16"/>
                  <w:rFonts w:ascii="Consolas" w:hAnsi="Consolas"/>
                  <w:color w:val="000000"/>
                  <w:sz w:val="21"/>
                  <w:szCs w:val="21"/>
                </w:rPr>
                <w:t>user_id</w:t>
              </w:r>
            </w:ins>
            <w:ins w:id="3253" w:author="柠栀" w:date="2025-05-07T10:48:55Z">
              <w:r>
                <w:rPr>
                  <w:rFonts w:ascii="Segoe UI" w:hAnsi="Segoe UI" w:cs="Segoe UI"/>
                  <w:color w:val="000000"/>
                </w:rPr>
                <w:t>，级联删除（用户删除则问询记录同步删除）</w:t>
              </w:r>
            </w:ins>
          </w:p>
        </w:tc>
      </w:tr>
      <w:tr w14:paraId="15E8C8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3254" w:author="柠栀" w:date="2025-05-07T10:48:55Z"/>
        </w:trPr>
        <w:tc>
          <w:tcPr>
            <w:tcW w:w="482" w:type="dxa"/>
            <w:vAlign w:val="center"/>
          </w:tcPr>
          <w:p w14:paraId="3C6C9F6E">
            <w:pPr>
              <w:rPr>
                <w:ins w:id="3255" w:author="柠栀" w:date="2025-05-07T10:48:55Z"/>
                <w:rFonts w:hint="eastAsia"/>
              </w:rPr>
            </w:pPr>
            <w:ins w:id="3256" w:author="柠栀" w:date="2025-05-07T10:48:55Z">
              <w:r>
                <w:rPr>
                  <w:rFonts w:ascii="Segoe UI" w:hAnsi="Segoe UI" w:cs="Segoe UI"/>
                  <w:color w:val="000000"/>
                </w:rPr>
                <w:t>3</w:t>
              </w:r>
            </w:ins>
          </w:p>
        </w:tc>
        <w:tc>
          <w:tcPr>
            <w:tcW w:w="2088" w:type="dxa"/>
            <w:vAlign w:val="center"/>
          </w:tcPr>
          <w:p w14:paraId="2E2D1AAD">
            <w:pPr>
              <w:rPr>
                <w:ins w:id="3257" w:author="柠栀" w:date="2025-05-07T10:48:55Z"/>
                <w:rFonts w:hint="eastAsia"/>
              </w:rPr>
            </w:pPr>
            <w:ins w:id="3258" w:author="柠栀" w:date="2025-05-07T10:48:55Z">
              <w:r>
                <w:rPr>
                  <w:rFonts w:ascii="Segoe UI" w:hAnsi="Segoe UI" w:cs="Segoe UI"/>
                  <w:color w:val="000000"/>
                </w:rPr>
                <w:t>ask_content</w:t>
              </w:r>
            </w:ins>
          </w:p>
        </w:tc>
        <w:tc>
          <w:tcPr>
            <w:tcW w:w="1296" w:type="dxa"/>
            <w:vAlign w:val="center"/>
          </w:tcPr>
          <w:p w14:paraId="13651EEA">
            <w:pPr>
              <w:rPr>
                <w:ins w:id="3259" w:author="柠栀" w:date="2025-05-07T10:48:55Z"/>
                <w:rFonts w:hint="eastAsia"/>
              </w:rPr>
            </w:pPr>
            <w:ins w:id="3260" w:author="柠栀" w:date="2025-05-07T10:48:55Z">
              <w:r>
                <w:rPr>
                  <w:rFonts w:ascii="Segoe UI" w:hAnsi="Segoe UI" w:cs="Segoe UI"/>
                  <w:color w:val="000000"/>
                </w:rPr>
                <w:t>TEXT</w:t>
              </w:r>
            </w:ins>
          </w:p>
        </w:tc>
        <w:tc>
          <w:tcPr>
            <w:tcW w:w="532" w:type="dxa"/>
            <w:vAlign w:val="center"/>
          </w:tcPr>
          <w:p w14:paraId="295FB619">
            <w:pPr>
              <w:rPr>
                <w:ins w:id="3261" w:author="柠栀" w:date="2025-05-07T10:48:55Z"/>
                <w:rFonts w:hint="eastAsia"/>
              </w:rPr>
            </w:pPr>
            <w:ins w:id="3262" w:author="柠栀" w:date="2025-05-07T10:48:55Z">
              <w:r>
                <w:rPr>
                  <w:rFonts w:ascii="Segoe UI" w:hAnsi="Segoe UI" w:cs="Segoe UI"/>
                  <w:color w:val="000000"/>
                </w:rPr>
                <w:t>-</w:t>
              </w:r>
            </w:ins>
          </w:p>
        </w:tc>
        <w:tc>
          <w:tcPr>
            <w:tcW w:w="477" w:type="dxa"/>
            <w:vAlign w:val="center"/>
          </w:tcPr>
          <w:p w14:paraId="57D9B4AC">
            <w:pPr>
              <w:rPr>
                <w:ins w:id="3263" w:author="柠栀" w:date="2025-05-07T10:48:55Z"/>
                <w:rFonts w:hint="eastAsia"/>
              </w:rPr>
            </w:pPr>
            <w:ins w:id="3264" w:author="柠栀" w:date="2025-05-07T10:48:55Z">
              <w:r>
                <w:rPr>
                  <w:rFonts w:ascii="Segoe UI" w:hAnsi="Segoe UI" w:cs="Segoe UI"/>
                  <w:color w:val="000000"/>
                </w:rPr>
                <w:t>否</w:t>
              </w:r>
            </w:ins>
          </w:p>
        </w:tc>
        <w:tc>
          <w:tcPr>
            <w:tcW w:w="1420" w:type="dxa"/>
            <w:vAlign w:val="center"/>
          </w:tcPr>
          <w:p w14:paraId="55F51149">
            <w:pPr>
              <w:rPr>
                <w:ins w:id="3265" w:author="柠栀" w:date="2025-05-07T10:48:55Z"/>
                <w:rFonts w:hint="eastAsia"/>
              </w:rPr>
            </w:pPr>
            <w:ins w:id="3266" w:author="柠栀" w:date="2025-05-07T10:48:55Z">
              <w:r>
                <w:rPr>
                  <w:rFonts w:ascii="Segoe UI" w:hAnsi="Segoe UI" w:cs="Segoe UI"/>
                  <w:color w:val="000000"/>
                </w:rPr>
                <w:t>问询内容</w:t>
              </w:r>
            </w:ins>
          </w:p>
        </w:tc>
        <w:tc>
          <w:tcPr>
            <w:tcW w:w="3314" w:type="dxa"/>
            <w:vAlign w:val="center"/>
          </w:tcPr>
          <w:p w14:paraId="35A4FF74">
            <w:pPr>
              <w:rPr>
                <w:ins w:id="3267" w:author="柠栀" w:date="2025-05-07T10:48:55Z"/>
                <w:rFonts w:hint="eastAsia"/>
              </w:rPr>
            </w:pPr>
            <w:ins w:id="3268" w:author="柠栀" w:date="2025-05-07T10:48:55Z">
              <w:r>
                <w:rPr>
                  <w:rFonts w:ascii="Segoe UI" w:hAnsi="Segoe UI" w:cs="Segoe UI"/>
                  <w:color w:val="000000"/>
                </w:rPr>
                <w:t>不少于 1 字符，记录用户向 AI 提出的问题</w:t>
              </w:r>
            </w:ins>
          </w:p>
        </w:tc>
      </w:tr>
      <w:tr w14:paraId="1537FF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3269" w:author="柠栀" w:date="2025-05-07T10:48:55Z"/>
        </w:trPr>
        <w:tc>
          <w:tcPr>
            <w:tcW w:w="482" w:type="dxa"/>
            <w:vAlign w:val="center"/>
          </w:tcPr>
          <w:p w14:paraId="1E525C4D">
            <w:pPr>
              <w:rPr>
                <w:ins w:id="3270" w:author="柠栀" w:date="2025-05-07T10:48:55Z"/>
                <w:rFonts w:hint="eastAsia"/>
              </w:rPr>
            </w:pPr>
            <w:ins w:id="3271" w:author="柠栀" w:date="2025-05-07T10:48:55Z">
              <w:r>
                <w:rPr>
                  <w:rFonts w:ascii="Segoe UI" w:hAnsi="Segoe UI" w:cs="Segoe UI"/>
                  <w:color w:val="000000"/>
                </w:rPr>
                <w:t>4</w:t>
              </w:r>
            </w:ins>
          </w:p>
        </w:tc>
        <w:tc>
          <w:tcPr>
            <w:tcW w:w="2088" w:type="dxa"/>
            <w:vAlign w:val="center"/>
          </w:tcPr>
          <w:p w14:paraId="58ABC64B">
            <w:pPr>
              <w:rPr>
                <w:ins w:id="3272" w:author="柠栀" w:date="2025-05-07T10:48:55Z"/>
                <w:rFonts w:hint="eastAsia"/>
              </w:rPr>
            </w:pPr>
            <w:ins w:id="3273" w:author="柠栀" w:date="2025-05-07T10:48:55Z">
              <w:r>
                <w:rPr>
                  <w:rFonts w:ascii="Segoe UI" w:hAnsi="Segoe UI" w:cs="Segoe UI"/>
                  <w:color w:val="000000"/>
                </w:rPr>
                <w:t>ai_reply</w:t>
              </w:r>
            </w:ins>
          </w:p>
        </w:tc>
        <w:tc>
          <w:tcPr>
            <w:tcW w:w="1296" w:type="dxa"/>
            <w:vAlign w:val="center"/>
          </w:tcPr>
          <w:p w14:paraId="50E320A8">
            <w:pPr>
              <w:rPr>
                <w:ins w:id="3274" w:author="柠栀" w:date="2025-05-07T10:48:55Z"/>
                <w:rFonts w:hint="eastAsia"/>
              </w:rPr>
            </w:pPr>
            <w:ins w:id="3275" w:author="柠栀" w:date="2025-05-07T10:48:55Z">
              <w:r>
                <w:rPr>
                  <w:rFonts w:ascii="Segoe UI" w:hAnsi="Segoe UI" w:cs="Segoe UI"/>
                  <w:color w:val="000000"/>
                </w:rPr>
                <w:t>TEXT</w:t>
              </w:r>
            </w:ins>
          </w:p>
        </w:tc>
        <w:tc>
          <w:tcPr>
            <w:tcW w:w="532" w:type="dxa"/>
            <w:vAlign w:val="center"/>
          </w:tcPr>
          <w:p w14:paraId="3468BF13">
            <w:pPr>
              <w:rPr>
                <w:ins w:id="3276" w:author="柠栀" w:date="2025-05-07T10:48:55Z"/>
                <w:rFonts w:hint="eastAsia"/>
              </w:rPr>
            </w:pPr>
            <w:ins w:id="3277" w:author="柠栀" w:date="2025-05-07T10:48:55Z">
              <w:r>
                <w:rPr>
                  <w:rFonts w:ascii="Segoe UI" w:hAnsi="Segoe UI" w:cs="Segoe UI"/>
                  <w:color w:val="000000"/>
                </w:rPr>
                <w:t>-</w:t>
              </w:r>
            </w:ins>
          </w:p>
        </w:tc>
        <w:tc>
          <w:tcPr>
            <w:tcW w:w="477" w:type="dxa"/>
            <w:vAlign w:val="center"/>
          </w:tcPr>
          <w:p w14:paraId="317700EA">
            <w:pPr>
              <w:rPr>
                <w:ins w:id="3278" w:author="柠栀" w:date="2025-05-07T10:48:55Z"/>
                <w:rFonts w:hint="eastAsia"/>
              </w:rPr>
            </w:pPr>
            <w:ins w:id="3279" w:author="柠栀" w:date="2025-05-07T10:48:55Z">
              <w:r>
                <w:rPr>
                  <w:rFonts w:ascii="Segoe UI" w:hAnsi="Segoe UI" w:cs="Segoe UI"/>
                  <w:color w:val="000000"/>
                </w:rPr>
                <w:t>否</w:t>
              </w:r>
            </w:ins>
          </w:p>
        </w:tc>
        <w:tc>
          <w:tcPr>
            <w:tcW w:w="1420" w:type="dxa"/>
            <w:vAlign w:val="center"/>
          </w:tcPr>
          <w:p w14:paraId="3D6ACFA6">
            <w:pPr>
              <w:rPr>
                <w:ins w:id="3280" w:author="柠栀" w:date="2025-05-07T10:48:55Z"/>
                <w:rFonts w:hint="eastAsia"/>
              </w:rPr>
            </w:pPr>
            <w:ins w:id="3281" w:author="柠栀" w:date="2025-05-07T10:48:55Z">
              <w:r>
                <w:rPr>
                  <w:rFonts w:ascii="Segoe UI" w:hAnsi="Segoe UI" w:cs="Segoe UI"/>
                  <w:color w:val="000000"/>
                </w:rPr>
                <w:t>AI 回复内容</w:t>
              </w:r>
            </w:ins>
          </w:p>
        </w:tc>
        <w:tc>
          <w:tcPr>
            <w:tcW w:w="3314" w:type="dxa"/>
            <w:vAlign w:val="center"/>
          </w:tcPr>
          <w:p w14:paraId="45ACE773">
            <w:pPr>
              <w:rPr>
                <w:ins w:id="3282" w:author="柠栀" w:date="2025-05-07T10:48:55Z"/>
                <w:rFonts w:hint="eastAsia"/>
              </w:rPr>
            </w:pPr>
            <w:ins w:id="3283" w:author="柠栀" w:date="2025-05-07T10:48:55Z">
              <w:r>
                <w:rPr>
                  <w:rFonts w:ascii="Segoe UI" w:hAnsi="Segoe UI" w:cs="Segoe UI"/>
                  <w:color w:val="000000"/>
                </w:rPr>
                <w:t>非空，记录 AI 返回的回答</w:t>
              </w:r>
            </w:ins>
          </w:p>
        </w:tc>
      </w:tr>
    </w:tbl>
    <w:p w14:paraId="21293034">
      <w:pPr>
        <w:pStyle w:val="6"/>
        <w:bidi w:val="0"/>
        <w:ind w:leftChars="0"/>
        <w:outlineLvl w:val="9"/>
        <w:rPr>
          <w:del w:id="3285" w:author="柠栀" w:date="2025-05-07T10:48:55Z"/>
          <w:rFonts w:hint="eastAsia" w:ascii="楷体" w:hAnsi="楷体" w:eastAsia="楷体" w:cs="楷体"/>
          <w:sz w:val="28"/>
          <w:szCs w:val="28"/>
          <w:lang w:val="en-US" w:eastAsia="zh-CN"/>
        </w:rPr>
        <w:pPrChange w:id="3284" w:author="柠栀" w:date="2025-05-07T11:27:55Z">
          <w:pPr>
            <w:pStyle w:val="4"/>
            <w:numPr>
              <w:ilvl w:val="2"/>
              <w:numId w:val="0"/>
            </w:numPr>
            <w:bidi w:val="0"/>
            <w:ind w:leftChars="0"/>
          </w:pPr>
        </w:pPrChange>
      </w:pPr>
      <w:del w:id="3286" w:author="柠栀" w:date="2025-05-07T10:48:55Z">
        <w:r>
          <w:rPr>
            <w:rFonts w:hint="eastAsia" w:ascii="楷体" w:hAnsi="楷体" w:eastAsia="楷体" w:cs="楷体"/>
            <w:sz w:val="28"/>
            <w:szCs w:val="28"/>
            <w:lang w:val="en-US" w:eastAsia="zh-CN"/>
          </w:rPr>
          <w:delText>5.2.1用户相关</w:delText>
        </w:r>
        <w:bookmarkEnd w:id="141"/>
        <w:bookmarkEnd w:id="142"/>
      </w:del>
    </w:p>
    <w:p w14:paraId="75F3DB4E">
      <w:pPr>
        <w:pStyle w:val="5"/>
        <w:bidi w:val="0"/>
        <w:outlineLvl w:val="9"/>
        <w:rPr>
          <w:del w:id="3288" w:author="柠栀" w:date="2025-05-07T10:48:55Z"/>
        </w:rPr>
        <w:pPrChange w:id="3287" w:author="柠栀" w:date="2025-05-07T11:27:55Z">
          <w:pPr>
            <w:pStyle w:val="5"/>
            <w:bidi w:val="0"/>
          </w:pPr>
        </w:pPrChange>
      </w:pPr>
      <w:del w:id="3289" w:author="柠栀" w:date="2025-05-07T10:48:55Z">
        <w:r>
          <w:rPr>
            <w:rFonts w:hint="eastAsia" w:ascii="楷体" w:hAnsi="楷体" w:eastAsia="楷体" w:cs="楷体"/>
            <w:lang w:val="en-US" w:eastAsia="zh-CN"/>
          </w:rPr>
          <w:delText>5.2.1.1学生</w:delText>
        </w:r>
      </w:del>
    </w:p>
    <w:tbl>
      <w:tblPr>
        <w:tblStyle w:val="12"/>
        <w:tblW w:w="5000" w:type="pct"/>
        <w:jc w:val="center"/>
        <w:tblLayout w:type="fixed"/>
        <w:tblCellMar>
          <w:top w:w="0" w:type="dxa"/>
          <w:left w:w="108" w:type="dxa"/>
          <w:bottom w:w="0" w:type="dxa"/>
          <w:right w:w="108" w:type="dxa"/>
        </w:tblCellMar>
      </w:tblPr>
      <w:tblGrid>
        <w:gridCol w:w="406"/>
        <w:gridCol w:w="1054"/>
        <w:gridCol w:w="822"/>
        <w:gridCol w:w="646"/>
        <w:gridCol w:w="1180"/>
        <w:gridCol w:w="2251"/>
        <w:gridCol w:w="2163"/>
      </w:tblGrid>
      <w:tr w14:paraId="58478A88">
        <w:tblPrEx>
          <w:tblCellMar>
            <w:top w:w="0" w:type="dxa"/>
            <w:left w:w="108" w:type="dxa"/>
            <w:bottom w:w="0" w:type="dxa"/>
            <w:right w:w="108" w:type="dxa"/>
          </w:tblCellMar>
        </w:tblPrEx>
        <w:trPr>
          <w:trHeight w:val="333" w:hRule="atLeast"/>
          <w:jc w:val="center"/>
          <w:del w:id="3290" w:author="柠栀" w:date="2025-05-07T10:48:55Z"/>
        </w:trPr>
        <w:tc>
          <w:tcPr>
            <w:tcW w:w="1460" w:type="dxa"/>
            <w:gridSpan w:val="2"/>
            <w:tcBorders>
              <w:top w:val="single" w:color="auto" w:sz="4" w:space="0"/>
              <w:left w:val="single" w:color="auto" w:sz="4" w:space="0"/>
              <w:bottom w:val="single" w:color="auto" w:sz="4" w:space="0"/>
              <w:right w:val="single" w:color="auto" w:sz="4" w:space="0"/>
            </w:tcBorders>
            <w:shd w:val="clear" w:color="auto" w:fill="auto"/>
            <w:vAlign w:val="bottom"/>
          </w:tcPr>
          <w:p w14:paraId="27313F3E">
            <w:pPr>
              <w:widowControl/>
              <w:jc w:val="center"/>
              <w:rPr>
                <w:del w:id="3291" w:author="柠栀" w:date="2025-05-07T10:48:55Z"/>
                <w:rFonts w:ascii="楷体" w:hAnsi="楷体" w:eastAsia="楷体" w:cs="楷体"/>
                <w:color w:val="000000"/>
                <w:kern w:val="0"/>
              </w:rPr>
            </w:pPr>
            <w:del w:id="3292" w:author="柠栀" w:date="2025-05-07T10:48:55Z">
              <w:r>
                <w:rPr>
                  <w:rFonts w:hint="eastAsia" w:ascii="楷体" w:hAnsi="楷体" w:eastAsia="楷体" w:cs="楷体"/>
                  <w:color w:val="000000"/>
                  <w:kern w:val="0"/>
                  <w:lang w:bidi="ar"/>
                </w:rPr>
                <w:delText>数据字典名</w:delText>
              </w:r>
            </w:del>
          </w:p>
        </w:tc>
        <w:tc>
          <w:tcPr>
            <w:tcW w:w="7062" w:type="dxa"/>
            <w:gridSpan w:val="5"/>
            <w:tcBorders>
              <w:top w:val="single" w:color="auto" w:sz="4" w:space="0"/>
              <w:left w:val="nil"/>
              <w:bottom w:val="single" w:color="auto" w:sz="4" w:space="0"/>
              <w:right w:val="single" w:color="auto" w:sz="4" w:space="0"/>
            </w:tcBorders>
            <w:shd w:val="clear" w:color="auto" w:fill="auto"/>
            <w:vAlign w:val="bottom"/>
          </w:tcPr>
          <w:p w14:paraId="2753E366">
            <w:pPr>
              <w:widowControl/>
              <w:jc w:val="center"/>
              <w:rPr>
                <w:del w:id="3293" w:author="柠栀" w:date="2025-05-07T10:48:55Z"/>
                <w:rFonts w:ascii="楷体" w:hAnsi="楷体" w:eastAsia="楷体" w:cs="楷体"/>
                <w:color w:val="000000"/>
                <w:kern w:val="0"/>
              </w:rPr>
            </w:pPr>
            <w:del w:id="3294" w:author="柠栀" w:date="2025-05-07T10:48:55Z">
              <w:r>
                <w:rPr>
                  <w:rFonts w:hint="eastAsia" w:ascii="楷体" w:hAnsi="楷体" w:eastAsia="楷体" w:cs="楷体"/>
                  <w:color w:val="000000"/>
                  <w:kern w:val="0"/>
                  <w:lang w:bidi="ar"/>
                </w:rPr>
                <w:delText>学生字典</w:delText>
              </w:r>
            </w:del>
          </w:p>
        </w:tc>
      </w:tr>
      <w:tr w14:paraId="6F70EB81">
        <w:tblPrEx>
          <w:tblCellMar>
            <w:top w:w="0" w:type="dxa"/>
            <w:left w:w="108" w:type="dxa"/>
            <w:bottom w:w="0" w:type="dxa"/>
            <w:right w:w="108" w:type="dxa"/>
          </w:tblCellMar>
        </w:tblPrEx>
        <w:trPr>
          <w:trHeight w:val="307" w:hRule="atLeast"/>
          <w:jc w:val="center"/>
          <w:del w:id="3295" w:author="柠栀" w:date="2025-05-07T10:48:55Z"/>
        </w:trPr>
        <w:tc>
          <w:tcPr>
            <w:tcW w:w="1460" w:type="dxa"/>
            <w:gridSpan w:val="2"/>
            <w:tcBorders>
              <w:top w:val="single" w:color="auto" w:sz="4" w:space="0"/>
              <w:left w:val="single" w:color="auto" w:sz="4" w:space="0"/>
              <w:bottom w:val="single" w:color="auto" w:sz="4" w:space="0"/>
              <w:right w:val="single" w:color="auto" w:sz="4" w:space="0"/>
            </w:tcBorders>
            <w:shd w:val="clear" w:color="auto" w:fill="auto"/>
            <w:vAlign w:val="bottom"/>
          </w:tcPr>
          <w:p w14:paraId="4B9A7260">
            <w:pPr>
              <w:widowControl/>
              <w:jc w:val="center"/>
              <w:rPr>
                <w:del w:id="3296" w:author="柠栀" w:date="2025-05-07T10:48:55Z"/>
                <w:rFonts w:ascii="楷体" w:hAnsi="楷体" w:eastAsia="楷体" w:cs="楷体"/>
                <w:color w:val="000000"/>
                <w:kern w:val="0"/>
              </w:rPr>
            </w:pPr>
            <w:del w:id="3297" w:author="柠栀" w:date="2025-05-07T10:48:55Z">
              <w:r>
                <w:rPr>
                  <w:rFonts w:hint="eastAsia" w:ascii="楷体" w:hAnsi="楷体" w:eastAsia="楷体" w:cs="楷体"/>
                  <w:color w:val="000000"/>
                  <w:kern w:val="0"/>
                  <w:lang w:bidi="ar"/>
                </w:rPr>
                <w:delText>字典</w:delText>
              </w:r>
            </w:del>
          </w:p>
        </w:tc>
        <w:tc>
          <w:tcPr>
            <w:tcW w:w="7062" w:type="dxa"/>
            <w:gridSpan w:val="5"/>
            <w:tcBorders>
              <w:top w:val="single" w:color="auto" w:sz="4" w:space="0"/>
              <w:left w:val="nil"/>
              <w:bottom w:val="single" w:color="auto" w:sz="4" w:space="0"/>
              <w:right w:val="single" w:color="auto" w:sz="4" w:space="0"/>
            </w:tcBorders>
            <w:shd w:val="clear" w:color="auto" w:fill="auto"/>
            <w:vAlign w:val="bottom"/>
          </w:tcPr>
          <w:p w14:paraId="7F22A716">
            <w:pPr>
              <w:widowControl/>
              <w:jc w:val="center"/>
              <w:rPr>
                <w:del w:id="3298" w:author="柠栀" w:date="2025-05-07T10:48:55Z"/>
                <w:rFonts w:ascii="楷体" w:hAnsi="楷体" w:eastAsia="楷体" w:cs="楷体"/>
                <w:color w:val="000000"/>
                <w:kern w:val="0"/>
              </w:rPr>
            </w:pPr>
            <w:del w:id="3299" w:author="柠栀" w:date="2025-05-07T10:48:55Z">
              <w:r>
                <w:rPr>
                  <w:rFonts w:hint="eastAsia" w:ascii="楷体" w:hAnsi="楷体" w:eastAsia="楷体" w:cs="楷体"/>
                  <w:color w:val="000000"/>
                  <w:kern w:val="0"/>
                </w:rPr>
                <w:delText>Student</w:delText>
              </w:r>
            </w:del>
          </w:p>
        </w:tc>
      </w:tr>
      <w:tr w14:paraId="4DD47E39">
        <w:tblPrEx>
          <w:tblCellMar>
            <w:top w:w="0" w:type="dxa"/>
            <w:left w:w="108" w:type="dxa"/>
            <w:bottom w:w="0" w:type="dxa"/>
            <w:right w:w="108" w:type="dxa"/>
          </w:tblCellMar>
        </w:tblPrEx>
        <w:trPr>
          <w:trHeight w:val="365" w:hRule="atLeast"/>
          <w:jc w:val="center"/>
          <w:del w:id="3300" w:author="柠栀" w:date="2025-05-07T10:48:55Z"/>
        </w:trPr>
        <w:tc>
          <w:tcPr>
            <w:tcW w:w="406" w:type="dxa"/>
            <w:tcBorders>
              <w:top w:val="nil"/>
              <w:left w:val="single" w:color="auto" w:sz="4" w:space="0"/>
              <w:bottom w:val="single" w:color="auto" w:sz="4" w:space="0"/>
              <w:right w:val="single" w:color="auto" w:sz="4" w:space="0"/>
            </w:tcBorders>
            <w:shd w:val="clear" w:color="auto" w:fill="auto"/>
            <w:vAlign w:val="bottom"/>
          </w:tcPr>
          <w:p w14:paraId="5A079F16">
            <w:pPr>
              <w:widowControl/>
              <w:rPr>
                <w:del w:id="3301" w:author="柠栀" w:date="2025-05-07T10:48:55Z"/>
                <w:rFonts w:ascii="楷体" w:hAnsi="楷体" w:eastAsia="楷体" w:cs="楷体"/>
                <w:color w:val="000000"/>
                <w:kern w:val="0"/>
              </w:rPr>
            </w:pPr>
            <w:del w:id="3302" w:author="柠栀" w:date="2025-05-07T10:48:55Z">
              <w:r>
                <w:rPr>
                  <w:rFonts w:hint="eastAsia" w:ascii="楷体" w:hAnsi="楷体" w:eastAsia="楷体" w:cs="楷体"/>
                  <w:color w:val="000000"/>
                  <w:kern w:val="0"/>
                  <w:lang w:bidi="ar"/>
                </w:rPr>
                <w:delText>序号</w:delText>
              </w:r>
            </w:del>
          </w:p>
        </w:tc>
        <w:tc>
          <w:tcPr>
            <w:tcW w:w="1054" w:type="dxa"/>
            <w:tcBorders>
              <w:top w:val="nil"/>
              <w:left w:val="nil"/>
              <w:bottom w:val="single" w:color="auto" w:sz="4" w:space="0"/>
              <w:right w:val="single" w:color="auto" w:sz="4" w:space="0"/>
            </w:tcBorders>
            <w:shd w:val="clear" w:color="auto" w:fill="auto"/>
            <w:vAlign w:val="bottom"/>
          </w:tcPr>
          <w:p w14:paraId="716EE622">
            <w:pPr>
              <w:widowControl/>
              <w:rPr>
                <w:del w:id="3303" w:author="柠栀" w:date="2025-05-07T10:48:55Z"/>
                <w:rFonts w:ascii="楷体" w:hAnsi="楷体" w:eastAsia="楷体" w:cs="楷体"/>
                <w:color w:val="000000"/>
                <w:kern w:val="0"/>
              </w:rPr>
            </w:pPr>
            <w:del w:id="3304" w:author="柠栀" w:date="2025-05-07T10:48:55Z">
              <w:r>
                <w:rPr>
                  <w:rFonts w:hint="eastAsia" w:ascii="楷体" w:hAnsi="楷体" w:eastAsia="楷体" w:cs="楷体"/>
                  <w:color w:val="000000"/>
                  <w:kern w:val="0"/>
                  <w:lang w:bidi="ar"/>
                </w:rPr>
                <w:delText>字段名</w:delText>
              </w:r>
            </w:del>
          </w:p>
        </w:tc>
        <w:tc>
          <w:tcPr>
            <w:tcW w:w="822" w:type="dxa"/>
            <w:tcBorders>
              <w:top w:val="nil"/>
              <w:left w:val="nil"/>
              <w:bottom w:val="single" w:color="auto" w:sz="4" w:space="0"/>
              <w:right w:val="single" w:color="auto" w:sz="4" w:space="0"/>
            </w:tcBorders>
            <w:shd w:val="clear" w:color="auto" w:fill="auto"/>
            <w:vAlign w:val="bottom"/>
          </w:tcPr>
          <w:p w14:paraId="467F89B5">
            <w:pPr>
              <w:widowControl/>
              <w:rPr>
                <w:del w:id="3305" w:author="柠栀" w:date="2025-05-07T10:48:55Z"/>
                <w:rFonts w:ascii="楷体" w:hAnsi="楷体" w:eastAsia="楷体" w:cs="楷体"/>
                <w:color w:val="000000"/>
                <w:kern w:val="0"/>
              </w:rPr>
            </w:pPr>
            <w:del w:id="3306" w:author="柠栀" w:date="2025-05-07T10:48:55Z">
              <w:r>
                <w:rPr>
                  <w:rFonts w:hint="eastAsia" w:ascii="楷体" w:hAnsi="楷体" w:eastAsia="楷体" w:cs="楷体"/>
                  <w:color w:val="000000"/>
                  <w:kern w:val="0"/>
                  <w:lang w:bidi="ar"/>
                </w:rPr>
                <w:delText>字段</w:delText>
              </w:r>
            </w:del>
          </w:p>
        </w:tc>
        <w:tc>
          <w:tcPr>
            <w:tcW w:w="646" w:type="dxa"/>
            <w:tcBorders>
              <w:top w:val="nil"/>
              <w:left w:val="nil"/>
              <w:bottom w:val="single" w:color="auto" w:sz="4" w:space="0"/>
              <w:right w:val="single" w:color="auto" w:sz="4" w:space="0"/>
            </w:tcBorders>
            <w:shd w:val="clear" w:color="auto" w:fill="auto"/>
            <w:vAlign w:val="bottom"/>
          </w:tcPr>
          <w:p w14:paraId="25D2B933">
            <w:pPr>
              <w:widowControl/>
              <w:rPr>
                <w:del w:id="3307" w:author="柠栀" w:date="2025-05-07T10:48:55Z"/>
                <w:rFonts w:ascii="楷体" w:hAnsi="楷体" w:eastAsia="楷体" w:cs="楷体"/>
                <w:color w:val="000000"/>
                <w:kern w:val="0"/>
              </w:rPr>
            </w:pPr>
            <w:del w:id="3308" w:author="柠栀" w:date="2025-05-07T10:48:55Z">
              <w:r>
                <w:rPr>
                  <w:rFonts w:hint="eastAsia" w:ascii="楷体" w:hAnsi="楷体" w:eastAsia="楷体" w:cs="楷体"/>
                  <w:color w:val="000000"/>
                  <w:kern w:val="0"/>
                  <w:lang w:bidi="ar"/>
                </w:rPr>
                <w:delText>宽度</w:delText>
              </w:r>
            </w:del>
          </w:p>
        </w:tc>
        <w:tc>
          <w:tcPr>
            <w:tcW w:w="1180" w:type="dxa"/>
            <w:tcBorders>
              <w:top w:val="nil"/>
              <w:left w:val="nil"/>
              <w:bottom w:val="single" w:color="auto" w:sz="4" w:space="0"/>
              <w:right w:val="single" w:color="auto" w:sz="4" w:space="0"/>
            </w:tcBorders>
            <w:shd w:val="clear" w:color="auto" w:fill="auto"/>
            <w:vAlign w:val="bottom"/>
          </w:tcPr>
          <w:p w14:paraId="2017A834">
            <w:pPr>
              <w:widowControl/>
              <w:rPr>
                <w:del w:id="3309" w:author="柠栀" w:date="2025-05-07T10:48:55Z"/>
                <w:rFonts w:ascii="楷体" w:hAnsi="楷体" w:eastAsia="楷体" w:cs="楷体"/>
                <w:color w:val="000000"/>
                <w:kern w:val="0"/>
              </w:rPr>
            </w:pPr>
            <w:del w:id="3310" w:author="柠栀" w:date="2025-05-07T10:48:55Z">
              <w:r>
                <w:rPr>
                  <w:rFonts w:hint="eastAsia" w:ascii="楷体" w:hAnsi="楷体" w:eastAsia="楷体" w:cs="楷体"/>
                  <w:color w:val="000000"/>
                  <w:kern w:val="0"/>
                  <w:lang w:bidi="ar"/>
                </w:rPr>
                <w:delText>能否为空</w:delText>
              </w:r>
            </w:del>
          </w:p>
        </w:tc>
        <w:tc>
          <w:tcPr>
            <w:tcW w:w="2251" w:type="dxa"/>
            <w:tcBorders>
              <w:top w:val="nil"/>
              <w:left w:val="nil"/>
              <w:bottom w:val="single" w:color="auto" w:sz="4" w:space="0"/>
              <w:right w:val="single" w:color="auto" w:sz="4" w:space="0"/>
            </w:tcBorders>
            <w:shd w:val="clear" w:color="auto" w:fill="auto"/>
            <w:vAlign w:val="bottom"/>
          </w:tcPr>
          <w:p w14:paraId="469CA217">
            <w:pPr>
              <w:widowControl/>
              <w:rPr>
                <w:del w:id="3311" w:author="柠栀" w:date="2025-05-07T10:48:55Z"/>
                <w:rFonts w:ascii="楷体" w:hAnsi="楷体" w:eastAsia="楷体" w:cs="楷体"/>
                <w:color w:val="000000"/>
                <w:kern w:val="0"/>
              </w:rPr>
            </w:pPr>
            <w:del w:id="3312" w:author="柠栀" w:date="2025-05-07T10:48:55Z">
              <w:r>
                <w:rPr>
                  <w:rFonts w:hint="eastAsia" w:ascii="楷体" w:hAnsi="楷体" w:eastAsia="楷体" w:cs="楷体"/>
                  <w:color w:val="000000"/>
                  <w:kern w:val="0"/>
                  <w:lang w:bidi="ar"/>
                </w:rPr>
                <w:delText>限制与描述</w:delText>
              </w:r>
            </w:del>
          </w:p>
        </w:tc>
        <w:tc>
          <w:tcPr>
            <w:tcW w:w="2163" w:type="dxa"/>
            <w:tcBorders>
              <w:top w:val="nil"/>
              <w:left w:val="nil"/>
              <w:bottom w:val="single" w:color="auto" w:sz="4" w:space="0"/>
              <w:right w:val="single" w:color="auto" w:sz="4" w:space="0"/>
            </w:tcBorders>
            <w:shd w:val="clear" w:color="auto" w:fill="auto"/>
            <w:vAlign w:val="bottom"/>
          </w:tcPr>
          <w:p w14:paraId="020325F9">
            <w:pPr>
              <w:widowControl/>
              <w:rPr>
                <w:del w:id="3313" w:author="柠栀" w:date="2025-05-07T10:48:55Z"/>
                <w:rFonts w:ascii="楷体" w:hAnsi="楷体" w:eastAsia="楷体" w:cs="楷体"/>
                <w:color w:val="000000"/>
                <w:kern w:val="0"/>
              </w:rPr>
            </w:pPr>
            <w:del w:id="3314" w:author="柠栀" w:date="2025-05-07T10:48:55Z">
              <w:r>
                <w:rPr>
                  <w:rFonts w:hint="eastAsia" w:ascii="楷体" w:hAnsi="楷体" w:eastAsia="楷体" w:cs="楷体"/>
                  <w:color w:val="000000"/>
                  <w:kern w:val="0"/>
                  <w:lang w:bidi="ar"/>
                </w:rPr>
                <w:delText>数据来源</w:delText>
              </w:r>
            </w:del>
          </w:p>
        </w:tc>
      </w:tr>
      <w:tr w14:paraId="224AB516">
        <w:tblPrEx>
          <w:tblCellMar>
            <w:top w:w="0" w:type="dxa"/>
            <w:left w:w="108" w:type="dxa"/>
            <w:bottom w:w="0" w:type="dxa"/>
            <w:right w:w="108" w:type="dxa"/>
          </w:tblCellMar>
        </w:tblPrEx>
        <w:trPr>
          <w:trHeight w:val="90" w:hRule="atLeast"/>
          <w:jc w:val="center"/>
          <w:del w:id="3315"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tcPr>
          <w:p w14:paraId="6BFB3676">
            <w:pPr>
              <w:widowControl/>
              <w:jc w:val="both"/>
              <w:rPr>
                <w:del w:id="3316" w:author="柠栀" w:date="2025-05-07T10:48:55Z"/>
                <w:rFonts w:ascii="楷体" w:hAnsi="楷体" w:eastAsia="楷体" w:cs="楷体"/>
                <w:color w:val="000000"/>
                <w:kern w:val="0"/>
              </w:rPr>
            </w:pPr>
            <w:del w:id="3317" w:author="柠栀" w:date="2025-05-07T10:48:55Z">
              <w:r>
                <w:rPr>
                  <w:rFonts w:hint="eastAsia" w:ascii="楷体" w:hAnsi="楷体" w:eastAsia="楷体" w:cs="楷体"/>
                  <w:color w:val="000000"/>
                  <w:kern w:val="0"/>
                  <w:lang w:bidi="ar"/>
                </w:rPr>
                <w:delText>1</w:delText>
              </w:r>
            </w:del>
          </w:p>
        </w:tc>
        <w:tc>
          <w:tcPr>
            <w:tcW w:w="1054" w:type="dxa"/>
            <w:tcBorders>
              <w:top w:val="single" w:color="auto" w:sz="4" w:space="0"/>
              <w:left w:val="nil"/>
              <w:bottom w:val="single" w:color="auto" w:sz="4" w:space="0"/>
              <w:right w:val="single" w:color="auto" w:sz="4" w:space="0"/>
            </w:tcBorders>
            <w:shd w:val="clear" w:color="auto" w:fill="auto"/>
          </w:tcPr>
          <w:p w14:paraId="1F6530F9">
            <w:pPr>
              <w:rPr>
                <w:del w:id="3318" w:author="柠栀" w:date="2025-05-07T10:48:55Z"/>
                <w:rFonts w:ascii="楷体" w:hAnsi="楷体" w:eastAsia="楷体" w:cs="楷体"/>
                <w:color w:val="000000"/>
                <w:kern w:val="0"/>
              </w:rPr>
            </w:pPr>
            <w:del w:id="3319" w:author="柠栀" w:date="2025-05-07T10:48:55Z">
              <w:r>
                <w:rPr>
                  <w:rFonts w:hint="eastAsia" w:ascii="楷体" w:hAnsi="楷体" w:eastAsia="楷体" w:cs="楷体"/>
                  <w:color w:val="000000"/>
                  <w:kern w:val="0"/>
                </w:rPr>
                <w:delText>学生编号</w:delText>
              </w:r>
            </w:del>
          </w:p>
        </w:tc>
        <w:tc>
          <w:tcPr>
            <w:tcW w:w="822" w:type="dxa"/>
            <w:tcBorders>
              <w:top w:val="single" w:color="auto" w:sz="4" w:space="0"/>
              <w:left w:val="nil"/>
              <w:bottom w:val="single" w:color="auto" w:sz="4" w:space="0"/>
              <w:right w:val="single" w:color="auto" w:sz="4" w:space="0"/>
            </w:tcBorders>
            <w:shd w:val="clear" w:color="auto" w:fill="auto"/>
          </w:tcPr>
          <w:p w14:paraId="08148DB6">
            <w:pPr>
              <w:rPr>
                <w:del w:id="3320" w:author="柠栀" w:date="2025-05-07T10:48:55Z"/>
                <w:rFonts w:ascii="楷体" w:hAnsi="楷体" w:eastAsia="楷体" w:cs="楷体"/>
                <w:color w:val="000000"/>
                <w:kern w:val="0"/>
              </w:rPr>
            </w:pPr>
            <w:del w:id="3321" w:author="柠栀" w:date="2025-05-07T10:48:55Z">
              <w:r>
                <w:rPr>
                  <w:rFonts w:hint="eastAsia" w:ascii="楷体" w:hAnsi="楷体" w:eastAsia="楷体" w:cs="楷体"/>
                  <w:color w:val="000000"/>
                  <w:kern w:val="0"/>
                  <w:lang w:val="en-US" w:eastAsia="zh-CN"/>
                </w:rPr>
                <w:delText>S</w:delText>
              </w:r>
            </w:del>
            <w:del w:id="3322" w:author="柠栀" w:date="2025-05-07T10:48:55Z">
              <w:r>
                <w:rPr>
                  <w:rFonts w:hint="eastAsia" w:ascii="楷体" w:hAnsi="楷体" w:eastAsia="楷体" w:cs="楷体"/>
                  <w:color w:val="000000"/>
                  <w:kern w:val="0"/>
                </w:rPr>
                <w:delText>tudent_id</w:delText>
              </w:r>
            </w:del>
          </w:p>
        </w:tc>
        <w:tc>
          <w:tcPr>
            <w:tcW w:w="646" w:type="dxa"/>
            <w:tcBorders>
              <w:top w:val="single" w:color="auto" w:sz="4" w:space="0"/>
              <w:left w:val="nil"/>
              <w:bottom w:val="single" w:color="auto" w:sz="4" w:space="0"/>
              <w:right w:val="single" w:color="auto" w:sz="4" w:space="0"/>
            </w:tcBorders>
            <w:shd w:val="clear" w:color="auto" w:fill="auto"/>
          </w:tcPr>
          <w:p w14:paraId="178D3D03">
            <w:pPr>
              <w:rPr>
                <w:del w:id="3323" w:author="柠栀" w:date="2025-05-07T10:48:55Z"/>
                <w:rFonts w:ascii="楷体" w:hAnsi="楷体" w:eastAsia="楷体" w:cs="楷体"/>
                <w:color w:val="000000"/>
                <w:kern w:val="0"/>
              </w:rPr>
            </w:pPr>
            <w:del w:id="3324" w:author="柠栀" w:date="2025-05-07T10:48:55Z">
              <w:r>
                <w:rPr>
                  <w:rFonts w:hint="eastAsia" w:ascii="楷体" w:hAnsi="楷体" w:eastAsia="楷体" w:cs="楷体"/>
                  <w:kern w:val="0"/>
                </w:rPr>
                <w:delText>20</w:delText>
              </w:r>
            </w:del>
          </w:p>
        </w:tc>
        <w:tc>
          <w:tcPr>
            <w:tcW w:w="1180" w:type="dxa"/>
            <w:tcBorders>
              <w:top w:val="single" w:color="auto" w:sz="4" w:space="0"/>
              <w:left w:val="nil"/>
              <w:bottom w:val="single" w:color="auto" w:sz="4" w:space="0"/>
              <w:right w:val="single" w:color="auto" w:sz="4" w:space="0"/>
            </w:tcBorders>
            <w:shd w:val="clear" w:color="auto" w:fill="auto"/>
          </w:tcPr>
          <w:p w14:paraId="206A50EB">
            <w:pPr>
              <w:widowControl/>
              <w:jc w:val="both"/>
              <w:rPr>
                <w:del w:id="3325" w:author="柠栀" w:date="2025-05-07T10:48:55Z"/>
                <w:rFonts w:ascii="楷体" w:hAnsi="楷体" w:eastAsia="楷体" w:cs="楷体"/>
                <w:color w:val="000000"/>
                <w:kern w:val="0"/>
              </w:rPr>
            </w:pPr>
            <w:del w:id="3326" w:author="柠栀" w:date="2025-05-07T10:48:55Z">
              <w:r>
                <w:rPr>
                  <w:rFonts w:hint="eastAsia" w:ascii="楷体" w:hAnsi="楷体" w:eastAsia="楷体" w:cs="楷体"/>
                  <w:color w:val="000000"/>
                  <w:kern w:val="0"/>
                  <w:lang w:bidi="ar"/>
                </w:rPr>
                <w:delText>否</w:delText>
              </w:r>
            </w:del>
          </w:p>
        </w:tc>
        <w:tc>
          <w:tcPr>
            <w:tcW w:w="2251" w:type="dxa"/>
            <w:tcBorders>
              <w:top w:val="single" w:color="auto" w:sz="4" w:space="0"/>
              <w:left w:val="nil"/>
              <w:bottom w:val="single" w:color="auto" w:sz="4" w:space="0"/>
              <w:right w:val="single" w:color="auto" w:sz="4" w:space="0"/>
            </w:tcBorders>
            <w:shd w:val="clear" w:color="auto" w:fill="auto"/>
          </w:tcPr>
          <w:p w14:paraId="29AEFD05">
            <w:pPr>
              <w:widowControl/>
              <w:jc w:val="both"/>
              <w:rPr>
                <w:del w:id="3327" w:author="柠栀" w:date="2025-05-07T10:48:55Z"/>
                <w:rFonts w:ascii="楷体" w:hAnsi="楷体" w:eastAsia="楷体" w:cs="楷体"/>
                <w:color w:val="000000"/>
                <w:kern w:val="0"/>
              </w:rPr>
            </w:pPr>
            <w:del w:id="3328" w:author="柠栀" w:date="2025-05-07T10:48:55Z">
              <w:r>
                <w:rPr>
                  <w:rFonts w:hint="eastAsia" w:ascii="楷体" w:hAnsi="楷体" w:eastAsia="楷体" w:cs="楷体"/>
                  <w:color w:val="000000"/>
                  <w:kern w:val="0"/>
                  <w:lang w:bidi="ar"/>
                </w:rPr>
                <w:delText>自增、系统自动分配</w:delText>
              </w:r>
            </w:del>
          </w:p>
        </w:tc>
        <w:tc>
          <w:tcPr>
            <w:tcW w:w="2163" w:type="dxa"/>
            <w:tcBorders>
              <w:top w:val="single" w:color="auto" w:sz="4" w:space="0"/>
              <w:left w:val="nil"/>
              <w:bottom w:val="single" w:color="auto" w:sz="4" w:space="0"/>
              <w:right w:val="single" w:color="auto" w:sz="4" w:space="0"/>
            </w:tcBorders>
            <w:shd w:val="clear" w:color="auto" w:fill="auto"/>
          </w:tcPr>
          <w:p w14:paraId="392D84C1">
            <w:pPr>
              <w:rPr>
                <w:del w:id="3329" w:author="柠栀" w:date="2025-05-07T10:48:55Z"/>
                <w:rFonts w:ascii="楷体" w:hAnsi="楷体" w:eastAsia="楷体" w:cs="楷体"/>
                <w:color w:val="000000"/>
                <w:kern w:val="0"/>
              </w:rPr>
            </w:pPr>
            <w:del w:id="3330" w:author="柠栀" w:date="2025-05-07T10:48:55Z">
              <w:r>
                <w:rPr>
                  <w:rFonts w:hint="eastAsia" w:ascii="楷体" w:hAnsi="楷体" w:eastAsia="楷体" w:cs="楷体"/>
                  <w:color w:val="000000"/>
                  <w:kern w:val="0"/>
                </w:rPr>
                <w:delText>添加学生用户时自动生成</w:delText>
              </w:r>
            </w:del>
          </w:p>
        </w:tc>
      </w:tr>
      <w:tr w14:paraId="18D87E7E">
        <w:tblPrEx>
          <w:tblCellMar>
            <w:top w:w="0" w:type="dxa"/>
            <w:left w:w="108" w:type="dxa"/>
            <w:bottom w:w="0" w:type="dxa"/>
            <w:right w:w="108" w:type="dxa"/>
          </w:tblCellMar>
        </w:tblPrEx>
        <w:trPr>
          <w:trHeight w:val="90" w:hRule="atLeast"/>
          <w:jc w:val="center"/>
          <w:del w:id="3331"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tcPr>
          <w:p w14:paraId="2711BFB8">
            <w:pPr>
              <w:widowControl/>
              <w:jc w:val="both"/>
              <w:rPr>
                <w:del w:id="3332" w:author="柠栀" w:date="2025-05-07T10:48:55Z"/>
                <w:rFonts w:ascii="楷体" w:hAnsi="楷体" w:eastAsia="楷体" w:cs="楷体"/>
                <w:color w:val="000000"/>
                <w:kern w:val="0"/>
              </w:rPr>
            </w:pPr>
            <w:del w:id="3333" w:author="柠栀" w:date="2025-05-07T10:48:55Z">
              <w:r>
                <w:rPr>
                  <w:rFonts w:hint="eastAsia" w:ascii="楷体" w:hAnsi="楷体" w:eastAsia="楷体" w:cs="楷体"/>
                  <w:color w:val="000000"/>
                  <w:kern w:val="0"/>
                  <w:lang w:bidi="ar"/>
                </w:rPr>
                <w:delText>2</w:delText>
              </w:r>
            </w:del>
          </w:p>
        </w:tc>
        <w:tc>
          <w:tcPr>
            <w:tcW w:w="1054" w:type="dxa"/>
            <w:tcBorders>
              <w:top w:val="single" w:color="auto" w:sz="4" w:space="0"/>
              <w:left w:val="nil"/>
              <w:bottom w:val="single" w:color="auto" w:sz="4" w:space="0"/>
              <w:right w:val="single" w:color="auto" w:sz="4" w:space="0"/>
            </w:tcBorders>
            <w:shd w:val="clear" w:color="auto" w:fill="auto"/>
          </w:tcPr>
          <w:p w14:paraId="6EF4CE8E">
            <w:pPr>
              <w:rPr>
                <w:del w:id="3334" w:author="柠栀" w:date="2025-05-07T10:48:55Z"/>
                <w:rFonts w:ascii="楷体" w:hAnsi="楷体" w:eastAsia="楷体" w:cs="楷体"/>
                <w:color w:val="000000"/>
                <w:kern w:val="0"/>
              </w:rPr>
            </w:pPr>
            <w:del w:id="3335" w:author="柠栀" w:date="2025-05-07T10:48:55Z">
              <w:r>
                <w:rPr>
                  <w:rFonts w:hint="eastAsia" w:ascii="楷体" w:hAnsi="楷体" w:eastAsia="楷体" w:cs="楷体"/>
                  <w:kern w:val="0"/>
                </w:rPr>
                <w:delText>学生学号</w:delText>
              </w:r>
            </w:del>
          </w:p>
        </w:tc>
        <w:tc>
          <w:tcPr>
            <w:tcW w:w="822" w:type="dxa"/>
            <w:tcBorders>
              <w:top w:val="single" w:color="auto" w:sz="4" w:space="0"/>
              <w:left w:val="nil"/>
              <w:bottom w:val="single" w:color="auto" w:sz="4" w:space="0"/>
              <w:right w:val="single" w:color="auto" w:sz="4" w:space="0"/>
            </w:tcBorders>
            <w:shd w:val="clear" w:color="auto" w:fill="auto"/>
          </w:tcPr>
          <w:p w14:paraId="40A52030">
            <w:pPr>
              <w:rPr>
                <w:del w:id="3336" w:author="柠栀" w:date="2025-05-07T10:48:55Z"/>
                <w:rFonts w:ascii="楷体" w:hAnsi="楷体" w:eastAsia="楷体" w:cs="楷体"/>
                <w:color w:val="000000"/>
                <w:kern w:val="0"/>
              </w:rPr>
            </w:pPr>
            <w:del w:id="3337" w:author="柠栀" w:date="2025-05-07T10:48:55Z">
              <w:r>
                <w:rPr>
                  <w:rFonts w:hint="eastAsia" w:ascii="楷体" w:hAnsi="楷体" w:eastAsia="楷体" w:cs="楷体"/>
                  <w:color w:val="000000"/>
                  <w:kern w:val="0"/>
                  <w:lang w:val="en-US" w:eastAsia="zh-CN"/>
                </w:rPr>
                <w:delText>S</w:delText>
              </w:r>
            </w:del>
            <w:del w:id="3338" w:author="柠栀" w:date="2025-05-07T10:48:55Z">
              <w:r>
                <w:rPr>
                  <w:rFonts w:hint="eastAsia" w:ascii="楷体" w:hAnsi="楷体" w:eastAsia="楷体" w:cs="楷体"/>
                  <w:color w:val="000000"/>
                  <w:kern w:val="0"/>
                </w:rPr>
                <w:delText>tudent_code</w:delText>
              </w:r>
            </w:del>
          </w:p>
        </w:tc>
        <w:tc>
          <w:tcPr>
            <w:tcW w:w="646" w:type="dxa"/>
            <w:tcBorders>
              <w:top w:val="single" w:color="auto" w:sz="4" w:space="0"/>
              <w:left w:val="nil"/>
              <w:bottom w:val="single" w:color="auto" w:sz="4" w:space="0"/>
              <w:right w:val="single" w:color="auto" w:sz="4" w:space="0"/>
            </w:tcBorders>
            <w:shd w:val="clear" w:color="auto" w:fill="auto"/>
          </w:tcPr>
          <w:p w14:paraId="19D09BFE">
            <w:pPr>
              <w:rPr>
                <w:del w:id="3339" w:author="柠栀" w:date="2025-05-07T10:48:55Z"/>
                <w:rFonts w:ascii="楷体" w:hAnsi="楷体" w:eastAsia="楷体" w:cs="楷体"/>
                <w:color w:val="000000"/>
                <w:kern w:val="0"/>
              </w:rPr>
            </w:pPr>
            <w:del w:id="3340" w:author="柠栀" w:date="2025-05-07T10:48:55Z">
              <w:r>
                <w:rPr>
                  <w:rFonts w:hint="eastAsia" w:ascii="楷体" w:hAnsi="楷体" w:eastAsia="楷体" w:cs="楷体"/>
                  <w:color w:val="000000"/>
                  <w:kern w:val="0"/>
                </w:rPr>
                <w:delText>10</w:delText>
              </w:r>
            </w:del>
          </w:p>
        </w:tc>
        <w:tc>
          <w:tcPr>
            <w:tcW w:w="1180" w:type="dxa"/>
            <w:tcBorders>
              <w:top w:val="single" w:color="auto" w:sz="4" w:space="0"/>
              <w:left w:val="nil"/>
              <w:bottom w:val="single" w:color="auto" w:sz="4" w:space="0"/>
              <w:right w:val="single" w:color="auto" w:sz="4" w:space="0"/>
            </w:tcBorders>
            <w:shd w:val="clear" w:color="auto" w:fill="auto"/>
          </w:tcPr>
          <w:p w14:paraId="72FD2ED8">
            <w:pPr>
              <w:widowControl/>
              <w:jc w:val="both"/>
              <w:rPr>
                <w:del w:id="3341" w:author="柠栀" w:date="2025-05-07T10:48:55Z"/>
                <w:rFonts w:ascii="楷体" w:hAnsi="楷体" w:eastAsia="楷体" w:cs="楷体"/>
                <w:color w:val="000000"/>
                <w:kern w:val="0"/>
              </w:rPr>
            </w:pPr>
            <w:del w:id="3342" w:author="柠栀" w:date="2025-05-07T10:48:55Z">
              <w:r>
                <w:rPr>
                  <w:rFonts w:hint="eastAsia" w:ascii="楷体" w:hAnsi="楷体" w:eastAsia="楷体" w:cs="楷体"/>
                  <w:color w:val="000000"/>
                  <w:kern w:val="0"/>
                  <w:lang w:bidi="ar"/>
                </w:rPr>
                <w:delText>否</w:delText>
              </w:r>
            </w:del>
          </w:p>
        </w:tc>
        <w:tc>
          <w:tcPr>
            <w:tcW w:w="2251" w:type="dxa"/>
            <w:tcBorders>
              <w:top w:val="single" w:color="auto" w:sz="4" w:space="0"/>
              <w:left w:val="nil"/>
              <w:bottom w:val="single" w:color="auto" w:sz="4" w:space="0"/>
              <w:right w:val="single" w:color="auto" w:sz="4" w:space="0"/>
            </w:tcBorders>
            <w:shd w:val="clear" w:color="auto" w:fill="auto"/>
          </w:tcPr>
          <w:p w14:paraId="75FB10EC">
            <w:pPr>
              <w:widowControl/>
              <w:jc w:val="both"/>
              <w:rPr>
                <w:del w:id="3343" w:author="柠栀" w:date="2025-05-07T10:48:55Z"/>
                <w:rFonts w:ascii="楷体" w:hAnsi="楷体" w:eastAsia="楷体" w:cs="楷体"/>
                <w:i/>
                <w:iCs/>
                <w:color w:val="000000"/>
                <w:kern w:val="0"/>
              </w:rPr>
            </w:pPr>
            <w:del w:id="3344" w:author="柠栀" w:date="2025-05-07T10:48:55Z">
              <w:r>
                <w:rPr>
                  <w:rFonts w:hint="eastAsia" w:ascii="楷体" w:hAnsi="楷体" w:eastAsia="楷体" w:cs="楷体"/>
                  <w:i/>
                  <w:iCs/>
                  <w:color w:val="000000"/>
                  <w:kern w:val="0"/>
                </w:rPr>
                <w:delText>\d{8}</w:delText>
              </w:r>
            </w:del>
          </w:p>
          <w:p w14:paraId="3BC522B3">
            <w:pPr>
              <w:widowControl/>
              <w:jc w:val="both"/>
              <w:rPr>
                <w:del w:id="3345" w:author="柠栀" w:date="2025-05-07T10:48:55Z"/>
                <w:rFonts w:ascii="楷体" w:hAnsi="楷体" w:eastAsia="楷体" w:cs="楷体"/>
                <w:color w:val="000000"/>
                <w:kern w:val="0"/>
              </w:rPr>
            </w:pPr>
          </w:p>
          <w:p w14:paraId="14D0F556">
            <w:pPr>
              <w:widowControl/>
              <w:jc w:val="both"/>
              <w:rPr>
                <w:del w:id="3346" w:author="柠栀" w:date="2025-05-07T10:48:55Z"/>
                <w:rFonts w:ascii="楷体" w:hAnsi="楷体" w:eastAsia="楷体" w:cs="楷体"/>
                <w:color w:val="000000"/>
                <w:kern w:val="0"/>
              </w:rPr>
            </w:pPr>
            <w:del w:id="3347" w:author="柠栀" w:date="2025-05-07T10:48:55Z">
              <w:r>
                <w:rPr>
                  <w:rFonts w:hint="eastAsia" w:ascii="楷体" w:hAnsi="楷体" w:eastAsia="楷体" w:cs="楷体"/>
                  <w:color w:val="000000"/>
                  <w:kern w:val="0"/>
                </w:rPr>
                <w:delText>长度限制：8位</w:delText>
              </w:r>
            </w:del>
          </w:p>
          <w:p w14:paraId="2F60A295">
            <w:pPr>
              <w:widowControl/>
              <w:jc w:val="both"/>
              <w:rPr>
                <w:del w:id="3348" w:author="柠栀" w:date="2025-05-07T10:48:55Z"/>
                <w:rFonts w:ascii="楷体" w:hAnsi="楷体" w:eastAsia="楷体" w:cs="楷体"/>
                <w:color w:val="000000"/>
                <w:kern w:val="0"/>
              </w:rPr>
            </w:pPr>
            <w:del w:id="3349" w:author="柠栀" w:date="2025-05-07T10:48:55Z">
              <w:r>
                <w:rPr>
                  <w:rFonts w:hint="eastAsia" w:ascii="楷体" w:hAnsi="楷体" w:eastAsia="楷体" w:cs="楷体"/>
                  <w:color w:val="000000"/>
                  <w:kern w:val="0"/>
                </w:rPr>
                <w:delText>格式限制：仅包含数字</w:delText>
              </w:r>
            </w:del>
          </w:p>
        </w:tc>
        <w:tc>
          <w:tcPr>
            <w:tcW w:w="2163" w:type="dxa"/>
            <w:tcBorders>
              <w:top w:val="single" w:color="auto" w:sz="4" w:space="0"/>
              <w:left w:val="nil"/>
              <w:bottom w:val="single" w:color="auto" w:sz="4" w:space="0"/>
              <w:right w:val="single" w:color="auto" w:sz="4" w:space="0"/>
            </w:tcBorders>
            <w:shd w:val="clear" w:color="auto" w:fill="auto"/>
          </w:tcPr>
          <w:p w14:paraId="294A0CC4">
            <w:pPr>
              <w:rPr>
                <w:del w:id="3350" w:author="柠栀" w:date="2025-05-07T10:48:55Z"/>
                <w:rFonts w:ascii="楷体" w:hAnsi="楷体" w:eastAsia="楷体" w:cs="楷体"/>
                <w:color w:val="000000"/>
                <w:kern w:val="0"/>
              </w:rPr>
            </w:pPr>
            <w:del w:id="3351" w:author="柠栀" w:date="2025-05-07T10:48:55Z">
              <w:r>
                <w:rPr>
                  <w:rFonts w:hint="eastAsia" w:ascii="楷体" w:hAnsi="楷体" w:eastAsia="楷体" w:cs="楷体"/>
                  <w:kern w:val="0"/>
                </w:rPr>
                <w:delText>注册时输入</w:delText>
              </w:r>
            </w:del>
          </w:p>
        </w:tc>
      </w:tr>
      <w:tr w14:paraId="59C78E4A">
        <w:tblPrEx>
          <w:tblCellMar>
            <w:top w:w="0" w:type="dxa"/>
            <w:left w:w="108" w:type="dxa"/>
            <w:bottom w:w="0" w:type="dxa"/>
            <w:right w:w="108" w:type="dxa"/>
          </w:tblCellMar>
        </w:tblPrEx>
        <w:trPr>
          <w:trHeight w:val="90" w:hRule="atLeast"/>
          <w:jc w:val="center"/>
          <w:del w:id="3352"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tcPr>
          <w:p w14:paraId="44795F98">
            <w:pPr>
              <w:widowControl/>
              <w:jc w:val="both"/>
              <w:rPr>
                <w:del w:id="3353" w:author="柠栀" w:date="2025-05-07T10:48:55Z"/>
                <w:rFonts w:ascii="楷体" w:hAnsi="楷体" w:eastAsia="楷体" w:cs="楷体"/>
                <w:color w:val="000000"/>
                <w:kern w:val="0"/>
                <w:lang w:bidi="ar"/>
              </w:rPr>
            </w:pPr>
            <w:del w:id="3354" w:author="柠栀" w:date="2025-05-07T10:48:55Z">
              <w:r>
                <w:rPr>
                  <w:rFonts w:hint="eastAsia" w:ascii="楷体" w:hAnsi="楷体" w:eastAsia="楷体" w:cs="楷体"/>
                  <w:color w:val="000000"/>
                  <w:kern w:val="0"/>
                  <w:lang w:bidi="ar"/>
                </w:rPr>
                <w:delText>3</w:delText>
              </w:r>
            </w:del>
          </w:p>
        </w:tc>
        <w:tc>
          <w:tcPr>
            <w:tcW w:w="1054" w:type="dxa"/>
            <w:tcBorders>
              <w:top w:val="single" w:color="auto" w:sz="4" w:space="0"/>
              <w:left w:val="nil"/>
              <w:bottom w:val="single" w:color="auto" w:sz="4" w:space="0"/>
              <w:right w:val="single" w:color="auto" w:sz="4" w:space="0"/>
            </w:tcBorders>
            <w:shd w:val="clear" w:color="auto" w:fill="auto"/>
          </w:tcPr>
          <w:p w14:paraId="7F55306B">
            <w:pPr>
              <w:rPr>
                <w:del w:id="3355" w:author="柠栀" w:date="2025-05-07T10:48:55Z"/>
                <w:rFonts w:ascii="楷体" w:hAnsi="楷体" w:eastAsia="楷体" w:cs="楷体"/>
                <w:kern w:val="0"/>
              </w:rPr>
            </w:pPr>
            <w:del w:id="3356" w:author="柠栀" w:date="2025-05-07T10:48:55Z">
              <w:r>
                <w:rPr>
                  <w:rFonts w:hint="eastAsia" w:ascii="楷体" w:hAnsi="楷体" w:eastAsia="楷体" w:cs="楷体"/>
                  <w:kern w:val="0"/>
                </w:rPr>
                <w:delText>学生姓名</w:delText>
              </w:r>
            </w:del>
          </w:p>
        </w:tc>
        <w:tc>
          <w:tcPr>
            <w:tcW w:w="822" w:type="dxa"/>
            <w:tcBorders>
              <w:top w:val="single" w:color="auto" w:sz="4" w:space="0"/>
              <w:left w:val="nil"/>
              <w:bottom w:val="single" w:color="auto" w:sz="4" w:space="0"/>
              <w:right w:val="single" w:color="auto" w:sz="4" w:space="0"/>
            </w:tcBorders>
            <w:shd w:val="clear" w:color="auto" w:fill="auto"/>
          </w:tcPr>
          <w:p w14:paraId="022F6FC9">
            <w:pPr>
              <w:rPr>
                <w:del w:id="3357" w:author="柠栀" w:date="2025-05-07T10:48:55Z"/>
                <w:rFonts w:ascii="楷体" w:hAnsi="楷体" w:eastAsia="楷体" w:cs="楷体"/>
                <w:color w:val="000000"/>
                <w:kern w:val="0"/>
              </w:rPr>
            </w:pPr>
            <w:del w:id="3358" w:author="柠栀" w:date="2025-05-07T10:48:55Z">
              <w:r>
                <w:rPr>
                  <w:rFonts w:hint="eastAsia" w:ascii="楷体" w:hAnsi="楷体" w:eastAsia="楷体" w:cs="楷体"/>
                  <w:color w:val="000000"/>
                  <w:kern w:val="0"/>
                  <w:lang w:val="en-US" w:eastAsia="zh-CN"/>
                </w:rPr>
                <w:delText>S</w:delText>
              </w:r>
            </w:del>
            <w:del w:id="3359" w:author="柠栀" w:date="2025-05-07T10:48:55Z">
              <w:r>
                <w:rPr>
                  <w:rFonts w:hint="eastAsia" w:ascii="楷体" w:hAnsi="楷体" w:eastAsia="楷体" w:cs="楷体"/>
                  <w:color w:val="000000"/>
                  <w:kern w:val="0"/>
                </w:rPr>
                <w:delText>tudent_name</w:delText>
              </w:r>
            </w:del>
          </w:p>
        </w:tc>
        <w:tc>
          <w:tcPr>
            <w:tcW w:w="646" w:type="dxa"/>
            <w:tcBorders>
              <w:top w:val="single" w:color="auto" w:sz="4" w:space="0"/>
              <w:left w:val="nil"/>
              <w:bottom w:val="single" w:color="auto" w:sz="4" w:space="0"/>
              <w:right w:val="single" w:color="auto" w:sz="4" w:space="0"/>
            </w:tcBorders>
            <w:shd w:val="clear" w:color="auto" w:fill="auto"/>
          </w:tcPr>
          <w:p w14:paraId="70E02FAF">
            <w:pPr>
              <w:rPr>
                <w:del w:id="3360" w:author="柠栀" w:date="2025-05-07T10:48:55Z"/>
                <w:rFonts w:ascii="楷体" w:hAnsi="楷体" w:eastAsia="楷体" w:cs="楷体"/>
                <w:kern w:val="0"/>
              </w:rPr>
            </w:pPr>
            <w:del w:id="3361" w:author="柠栀" w:date="2025-05-07T10:48:55Z">
              <w:r>
                <w:rPr>
                  <w:rFonts w:hint="eastAsia" w:ascii="楷体" w:hAnsi="楷体" w:eastAsia="楷体" w:cs="楷体"/>
                  <w:kern w:val="0"/>
                </w:rPr>
                <w:delText>10</w:delText>
              </w:r>
            </w:del>
          </w:p>
        </w:tc>
        <w:tc>
          <w:tcPr>
            <w:tcW w:w="1180" w:type="dxa"/>
            <w:tcBorders>
              <w:top w:val="single" w:color="auto" w:sz="4" w:space="0"/>
              <w:left w:val="nil"/>
              <w:bottom w:val="single" w:color="auto" w:sz="4" w:space="0"/>
              <w:right w:val="single" w:color="auto" w:sz="4" w:space="0"/>
            </w:tcBorders>
            <w:shd w:val="clear" w:color="auto" w:fill="auto"/>
          </w:tcPr>
          <w:p w14:paraId="63923939">
            <w:pPr>
              <w:widowControl/>
              <w:jc w:val="both"/>
              <w:rPr>
                <w:del w:id="3362" w:author="柠栀" w:date="2025-05-07T10:48:55Z"/>
                <w:rFonts w:ascii="楷体" w:hAnsi="楷体" w:eastAsia="楷体" w:cs="楷体"/>
                <w:color w:val="000000"/>
                <w:kern w:val="0"/>
                <w:lang w:bidi="ar"/>
              </w:rPr>
            </w:pPr>
            <w:del w:id="3363" w:author="柠栀" w:date="2025-05-07T10:48:55Z">
              <w:r>
                <w:rPr>
                  <w:rFonts w:hint="eastAsia" w:ascii="楷体" w:hAnsi="楷体" w:eastAsia="楷体" w:cs="楷体"/>
                  <w:color w:val="000000"/>
                  <w:kern w:val="0"/>
                  <w:lang w:bidi="ar"/>
                </w:rPr>
                <w:delText>否</w:delText>
              </w:r>
            </w:del>
          </w:p>
        </w:tc>
        <w:tc>
          <w:tcPr>
            <w:tcW w:w="2251" w:type="dxa"/>
            <w:tcBorders>
              <w:top w:val="single" w:color="auto" w:sz="4" w:space="0"/>
              <w:left w:val="nil"/>
              <w:bottom w:val="single" w:color="auto" w:sz="4" w:space="0"/>
              <w:right w:val="single" w:color="auto" w:sz="4" w:space="0"/>
            </w:tcBorders>
            <w:shd w:val="clear" w:color="auto" w:fill="auto"/>
          </w:tcPr>
          <w:p w14:paraId="7BAA18CB">
            <w:pPr>
              <w:widowControl/>
              <w:jc w:val="both"/>
              <w:rPr>
                <w:del w:id="3364" w:author="柠栀" w:date="2025-05-07T10:48:55Z"/>
                <w:rFonts w:ascii="楷体" w:hAnsi="楷体" w:eastAsia="楷体" w:cs="楷体"/>
                <w:i/>
                <w:iCs/>
                <w:color w:val="000000"/>
                <w:kern w:val="0"/>
                <w:lang w:bidi="ar"/>
              </w:rPr>
            </w:pPr>
            <w:del w:id="3365" w:author="柠栀" w:date="2025-05-07T10:48:55Z">
              <w:r>
                <w:rPr>
                  <w:rFonts w:hint="eastAsia" w:ascii="楷体" w:hAnsi="楷体" w:eastAsia="楷体" w:cs="楷体"/>
                  <w:i/>
                  <w:iCs/>
                  <w:color w:val="000000"/>
                  <w:kern w:val="0"/>
                  <w:lang w:bidi="ar"/>
                </w:rPr>
                <w:delText>^.{2,10}$</w:delText>
              </w:r>
            </w:del>
          </w:p>
          <w:p w14:paraId="478622D3">
            <w:pPr>
              <w:widowControl/>
              <w:jc w:val="both"/>
              <w:rPr>
                <w:del w:id="3366" w:author="柠栀" w:date="2025-05-07T10:48:55Z"/>
                <w:rFonts w:ascii="楷体" w:hAnsi="楷体" w:eastAsia="楷体" w:cs="楷体"/>
                <w:i/>
                <w:iCs/>
                <w:color w:val="000000"/>
                <w:kern w:val="0"/>
                <w:lang w:bidi="ar"/>
              </w:rPr>
            </w:pPr>
          </w:p>
          <w:p w14:paraId="7FF2D4E3">
            <w:pPr>
              <w:widowControl/>
              <w:jc w:val="both"/>
              <w:rPr>
                <w:del w:id="3367" w:author="柠栀" w:date="2025-05-07T10:48:55Z"/>
                <w:rFonts w:ascii="楷体" w:hAnsi="楷体" w:eastAsia="楷体" w:cs="楷体"/>
                <w:color w:val="000000"/>
                <w:kern w:val="0"/>
                <w:lang w:bidi="ar"/>
              </w:rPr>
            </w:pPr>
            <w:del w:id="3368" w:author="柠栀" w:date="2025-05-07T10:48:55Z">
              <w:r>
                <w:rPr>
                  <w:rFonts w:hint="eastAsia" w:ascii="楷体" w:hAnsi="楷体" w:eastAsia="楷体" w:cs="楷体"/>
                  <w:color w:val="000000"/>
                  <w:kern w:val="0"/>
                  <w:lang w:bidi="ar"/>
                </w:rPr>
                <w:delText>长度限制：2-10位</w:delText>
              </w:r>
            </w:del>
          </w:p>
          <w:p w14:paraId="21DDF94F">
            <w:pPr>
              <w:widowControl/>
              <w:jc w:val="both"/>
              <w:rPr>
                <w:del w:id="3369" w:author="柠栀" w:date="2025-05-07T10:48:55Z"/>
                <w:rFonts w:ascii="楷体" w:hAnsi="楷体" w:eastAsia="楷体" w:cs="楷体"/>
                <w:color w:val="000000"/>
                <w:kern w:val="0"/>
                <w:lang w:bidi="ar"/>
              </w:rPr>
            </w:pPr>
            <w:del w:id="3370" w:author="柠栀" w:date="2025-05-07T10:48:55Z">
              <w:r>
                <w:rPr>
                  <w:rFonts w:hint="eastAsia" w:ascii="楷体" w:hAnsi="楷体" w:eastAsia="楷体" w:cs="楷体"/>
                  <w:color w:val="000000"/>
                  <w:kern w:val="0"/>
                  <w:lang w:bidi="ar"/>
                </w:rPr>
                <w:delText>格式限制：任意字符</w:delText>
              </w:r>
            </w:del>
          </w:p>
        </w:tc>
        <w:tc>
          <w:tcPr>
            <w:tcW w:w="2163" w:type="dxa"/>
            <w:tcBorders>
              <w:top w:val="single" w:color="auto" w:sz="4" w:space="0"/>
              <w:left w:val="nil"/>
              <w:bottom w:val="single" w:color="auto" w:sz="4" w:space="0"/>
              <w:right w:val="single" w:color="auto" w:sz="4" w:space="0"/>
            </w:tcBorders>
            <w:shd w:val="clear" w:color="auto" w:fill="auto"/>
          </w:tcPr>
          <w:p w14:paraId="5BB21474">
            <w:pPr>
              <w:rPr>
                <w:del w:id="3371" w:author="柠栀" w:date="2025-05-07T10:48:55Z"/>
                <w:rFonts w:ascii="楷体" w:hAnsi="楷体" w:eastAsia="楷体" w:cs="楷体"/>
                <w:color w:val="000000"/>
                <w:kern w:val="0"/>
              </w:rPr>
            </w:pPr>
            <w:del w:id="3372" w:author="柠栀" w:date="2025-05-07T10:48:55Z">
              <w:r>
                <w:rPr>
                  <w:rFonts w:hint="eastAsia" w:ascii="楷体" w:hAnsi="楷体" w:eastAsia="楷体" w:cs="楷体"/>
                  <w:color w:val="000000"/>
                  <w:kern w:val="0"/>
                </w:rPr>
                <w:delText>从学校分配数据读取，与学号相匹配</w:delText>
              </w:r>
            </w:del>
          </w:p>
        </w:tc>
      </w:tr>
      <w:tr w14:paraId="74328301">
        <w:tblPrEx>
          <w:tblCellMar>
            <w:top w:w="0" w:type="dxa"/>
            <w:left w:w="108" w:type="dxa"/>
            <w:bottom w:w="0" w:type="dxa"/>
            <w:right w:w="108" w:type="dxa"/>
          </w:tblCellMar>
        </w:tblPrEx>
        <w:trPr>
          <w:trHeight w:val="355" w:hRule="atLeast"/>
          <w:jc w:val="center"/>
          <w:del w:id="3373"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tcPr>
          <w:p w14:paraId="57AA9927">
            <w:pPr>
              <w:widowControl/>
              <w:jc w:val="both"/>
              <w:rPr>
                <w:del w:id="3374" w:author="柠栀" w:date="2025-05-07T10:48:55Z"/>
                <w:rFonts w:ascii="楷体" w:hAnsi="楷体" w:eastAsia="楷体" w:cs="楷体"/>
                <w:color w:val="000000"/>
                <w:kern w:val="0"/>
              </w:rPr>
            </w:pPr>
            <w:del w:id="3375" w:author="柠栀" w:date="2025-05-07T10:48:55Z">
              <w:r>
                <w:rPr>
                  <w:rFonts w:hint="eastAsia" w:ascii="楷体" w:hAnsi="楷体" w:eastAsia="楷体" w:cs="楷体"/>
                  <w:color w:val="000000"/>
                  <w:kern w:val="0"/>
                </w:rPr>
                <w:delText>4</w:delText>
              </w:r>
            </w:del>
          </w:p>
        </w:tc>
        <w:tc>
          <w:tcPr>
            <w:tcW w:w="1054" w:type="dxa"/>
            <w:tcBorders>
              <w:top w:val="single" w:color="auto" w:sz="4" w:space="0"/>
              <w:left w:val="nil"/>
              <w:bottom w:val="single" w:color="auto" w:sz="4" w:space="0"/>
              <w:right w:val="single" w:color="auto" w:sz="4" w:space="0"/>
            </w:tcBorders>
            <w:shd w:val="clear" w:color="auto" w:fill="auto"/>
          </w:tcPr>
          <w:p w14:paraId="46C25911">
            <w:pPr>
              <w:rPr>
                <w:del w:id="3376" w:author="柠栀" w:date="2025-05-07T10:48:55Z"/>
                <w:rFonts w:ascii="楷体" w:hAnsi="楷体" w:eastAsia="楷体" w:cs="楷体"/>
                <w:color w:val="000000"/>
                <w:kern w:val="0"/>
              </w:rPr>
            </w:pPr>
            <w:del w:id="3377" w:author="柠栀" w:date="2025-05-07T10:48:55Z">
              <w:r>
                <w:rPr>
                  <w:rFonts w:hint="eastAsia" w:ascii="楷体" w:hAnsi="楷体" w:eastAsia="楷体" w:cs="楷体"/>
                  <w:kern w:val="0"/>
                </w:rPr>
                <w:delText>学生班级</w:delText>
              </w:r>
            </w:del>
          </w:p>
        </w:tc>
        <w:tc>
          <w:tcPr>
            <w:tcW w:w="822" w:type="dxa"/>
            <w:tcBorders>
              <w:top w:val="single" w:color="auto" w:sz="4" w:space="0"/>
              <w:left w:val="nil"/>
              <w:bottom w:val="single" w:color="auto" w:sz="4" w:space="0"/>
              <w:right w:val="single" w:color="auto" w:sz="4" w:space="0"/>
            </w:tcBorders>
            <w:shd w:val="clear" w:color="auto" w:fill="auto"/>
          </w:tcPr>
          <w:p w14:paraId="28DFAA3C">
            <w:pPr>
              <w:rPr>
                <w:del w:id="3378" w:author="柠栀" w:date="2025-05-07T10:48:55Z"/>
                <w:rFonts w:ascii="楷体" w:hAnsi="楷体" w:eastAsia="楷体" w:cs="楷体"/>
                <w:color w:val="000000"/>
                <w:kern w:val="0"/>
              </w:rPr>
            </w:pPr>
            <w:del w:id="3379" w:author="柠栀" w:date="2025-05-07T10:48:55Z">
              <w:r>
                <w:rPr>
                  <w:rFonts w:hint="eastAsia" w:ascii="楷体" w:hAnsi="楷体" w:eastAsia="楷体" w:cs="楷体"/>
                  <w:color w:val="000000"/>
                  <w:kern w:val="0"/>
                </w:rPr>
                <w:delText>Student_class</w:delText>
              </w:r>
            </w:del>
          </w:p>
        </w:tc>
        <w:tc>
          <w:tcPr>
            <w:tcW w:w="646" w:type="dxa"/>
            <w:tcBorders>
              <w:top w:val="single" w:color="auto" w:sz="4" w:space="0"/>
              <w:left w:val="nil"/>
              <w:bottom w:val="single" w:color="auto" w:sz="4" w:space="0"/>
              <w:right w:val="single" w:color="auto" w:sz="4" w:space="0"/>
            </w:tcBorders>
            <w:shd w:val="clear" w:color="auto" w:fill="auto"/>
          </w:tcPr>
          <w:p w14:paraId="27927719">
            <w:pPr>
              <w:rPr>
                <w:del w:id="3380" w:author="柠栀" w:date="2025-05-07T10:48:55Z"/>
                <w:rFonts w:ascii="楷体" w:hAnsi="楷体" w:eastAsia="楷体" w:cs="楷体"/>
                <w:color w:val="000000"/>
                <w:kern w:val="0"/>
              </w:rPr>
            </w:pPr>
            <w:del w:id="3381" w:author="柠栀" w:date="2025-05-07T10:48:55Z">
              <w:r>
                <w:rPr>
                  <w:rFonts w:hint="eastAsia" w:ascii="楷体" w:hAnsi="楷体" w:eastAsia="楷体" w:cs="楷体"/>
                  <w:kern w:val="0"/>
                </w:rPr>
                <w:delText>20</w:delText>
              </w:r>
            </w:del>
          </w:p>
        </w:tc>
        <w:tc>
          <w:tcPr>
            <w:tcW w:w="1180" w:type="dxa"/>
            <w:tcBorders>
              <w:top w:val="single" w:color="auto" w:sz="4" w:space="0"/>
              <w:left w:val="nil"/>
              <w:bottom w:val="single" w:color="auto" w:sz="4" w:space="0"/>
              <w:right w:val="single" w:color="auto" w:sz="4" w:space="0"/>
            </w:tcBorders>
            <w:shd w:val="clear" w:color="auto" w:fill="auto"/>
          </w:tcPr>
          <w:p w14:paraId="38EFAF82">
            <w:pPr>
              <w:widowControl/>
              <w:jc w:val="both"/>
              <w:rPr>
                <w:del w:id="3382" w:author="柠栀" w:date="2025-05-07T10:48:55Z"/>
                <w:rFonts w:ascii="楷体" w:hAnsi="楷体" w:eastAsia="楷体" w:cs="楷体"/>
                <w:color w:val="000000"/>
                <w:kern w:val="0"/>
              </w:rPr>
            </w:pPr>
            <w:del w:id="3383" w:author="柠栀" w:date="2025-05-07T10:48:55Z">
              <w:r>
                <w:rPr>
                  <w:rFonts w:hint="eastAsia" w:ascii="楷体" w:hAnsi="楷体" w:eastAsia="楷体" w:cs="楷体"/>
                  <w:color w:val="000000"/>
                  <w:kern w:val="0"/>
                  <w:lang w:bidi="ar"/>
                </w:rPr>
                <w:delText>否</w:delText>
              </w:r>
            </w:del>
          </w:p>
        </w:tc>
        <w:tc>
          <w:tcPr>
            <w:tcW w:w="2251" w:type="dxa"/>
            <w:tcBorders>
              <w:top w:val="single" w:color="auto" w:sz="4" w:space="0"/>
              <w:left w:val="nil"/>
              <w:bottom w:val="single" w:color="auto" w:sz="4" w:space="0"/>
              <w:right w:val="single" w:color="auto" w:sz="4" w:space="0"/>
            </w:tcBorders>
            <w:shd w:val="clear" w:color="auto" w:fill="auto"/>
          </w:tcPr>
          <w:p w14:paraId="5E2CD542">
            <w:pPr>
              <w:widowControl/>
              <w:rPr>
                <w:del w:id="3384" w:author="柠栀" w:date="2025-05-07T10:48:55Z"/>
                <w:rFonts w:ascii="楷体" w:hAnsi="楷体" w:eastAsia="楷体" w:cs="楷体"/>
                <w:i/>
                <w:iCs/>
                <w:color w:val="000000"/>
                <w:kern w:val="0"/>
              </w:rPr>
            </w:pPr>
            <w:del w:id="3385" w:author="柠栀" w:date="2025-05-07T10:48:55Z">
              <w:r>
                <w:rPr>
                  <w:rFonts w:hint="eastAsia" w:ascii="楷体" w:hAnsi="楷体" w:eastAsia="楷体" w:cs="楷体"/>
                  <w:i/>
                  <w:iCs/>
                  <w:color w:val="000000"/>
                  <w:kern w:val="0"/>
                </w:rPr>
                <w:delText>^[^\d]{2,15}\d{4}$</w:delText>
              </w:r>
            </w:del>
          </w:p>
          <w:p w14:paraId="78FE264E">
            <w:pPr>
              <w:widowControl/>
              <w:rPr>
                <w:del w:id="3386" w:author="柠栀" w:date="2025-05-07T10:48:55Z"/>
                <w:rFonts w:ascii="楷体" w:hAnsi="楷体" w:eastAsia="楷体" w:cs="楷体"/>
                <w:i/>
                <w:iCs/>
                <w:color w:val="000000"/>
                <w:kern w:val="0"/>
              </w:rPr>
            </w:pPr>
          </w:p>
          <w:p w14:paraId="49107CAA">
            <w:pPr>
              <w:widowControl/>
              <w:rPr>
                <w:del w:id="3387" w:author="柠栀" w:date="2025-05-07T10:48:55Z"/>
                <w:rFonts w:ascii="楷体" w:hAnsi="楷体" w:eastAsia="楷体" w:cs="楷体"/>
                <w:color w:val="000000"/>
                <w:kern w:val="0"/>
              </w:rPr>
            </w:pPr>
            <w:del w:id="3388" w:author="柠栀" w:date="2025-05-07T10:48:55Z">
              <w:r>
                <w:rPr>
                  <w:rFonts w:hint="eastAsia" w:ascii="楷体" w:hAnsi="楷体" w:eastAsia="楷体" w:cs="楷体"/>
                  <w:color w:val="000000"/>
                  <w:kern w:val="0"/>
                </w:rPr>
                <w:delText>长度限制：2-15位任意非数字字符+4位数字</w:delText>
              </w:r>
            </w:del>
          </w:p>
          <w:p w14:paraId="188B6931">
            <w:pPr>
              <w:widowControl/>
              <w:rPr>
                <w:del w:id="3389" w:author="柠栀" w:date="2025-05-07T10:48:55Z"/>
                <w:rFonts w:ascii="楷体" w:hAnsi="楷体" w:eastAsia="楷体" w:cs="楷体"/>
                <w:color w:val="000000"/>
                <w:kern w:val="0"/>
              </w:rPr>
            </w:pPr>
            <w:del w:id="3390" w:author="柠栀" w:date="2025-05-07T10:48:55Z">
              <w:r>
                <w:rPr>
                  <w:rFonts w:hint="eastAsia" w:ascii="楷体" w:hAnsi="楷体" w:eastAsia="楷体" w:cs="楷体"/>
                  <w:color w:val="000000"/>
                  <w:kern w:val="0"/>
                </w:rPr>
                <w:delText>类型限制：必须是字符+数字组合</w:delText>
              </w:r>
            </w:del>
          </w:p>
        </w:tc>
        <w:tc>
          <w:tcPr>
            <w:tcW w:w="2163" w:type="dxa"/>
            <w:tcBorders>
              <w:top w:val="single" w:color="auto" w:sz="4" w:space="0"/>
              <w:left w:val="nil"/>
              <w:bottom w:val="single" w:color="auto" w:sz="4" w:space="0"/>
              <w:right w:val="single" w:color="auto" w:sz="4" w:space="0"/>
            </w:tcBorders>
            <w:shd w:val="clear" w:color="auto" w:fill="auto"/>
          </w:tcPr>
          <w:p w14:paraId="374F31B3">
            <w:pPr>
              <w:rPr>
                <w:del w:id="3391" w:author="柠栀" w:date="2025-05-07T10:48:55Z"/>
                <w:rFonts w:ascii="楷体" w:hAnsi="楷体" w:eastAsia="楷体" w:cs="楷体"/>
                <w:color w:val="000000"/>
                <w:kern w:val="0"/>
              </w:rPr>
            </w:pPr>
            <w:del w:id="3392" w:author="柠栀" w:date="2025-05-07T10:48:55Z">
              <w:r>
                <w:rPr>
                  <w:rFonts w:hint="eastAsia" w:ascii="楷体" w:hAnsi="楷体" w:eastAsia="楷体" w:cs="楷体"/>
                  <w:color w:val="000000"/>
                  <w:kern w:val="0"/>
                </w:rPr>
                <w:delText>从学校分配数据读取，与学号相匹配</w:delText>
              </w:r>
            </w:del>
          </w:p>
        </w:tc>
      </w:tr>
      <w:tr w14:paraId="489F05D2">
        <w:tblPrEx>
          <w:tblCellMar>
            <w:top w:w="0" w:type="dxa"/>
            <w:left w:w="108" w:type="dxa"/>
            <w:bottom w:w="0" w:type="dxa"/>
            <w:right w:w="108" w:type="dxa"/>
          </w:tblCellMar>
        </w:tblPrEx>
        <w:trPr>
          <w:trHeight w:val="355" w:hRule="atLeast"/>
          <w:jc w:val="center"/>
          <w:del w:id="3393"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tcPr>
          <w:p w14:paraId="50D8BB8B">
            <w:pPr>
              <w:widowControl/>
              <w:jc w:val="both"/>
              <w:rPr>
                <w:del w:id="3394" w:author="柠栀" w:date="2025-05-07T10:48:55Z"/>
                <w:rFonts w:ascii="楷体" w:hAnsi="楷体" w:eastAsia="楷体" w:cs="楷体"/>
                <w:color w:val="000000"/>
                <w:kern w:val="0"/>
              </w:rPr>
            </w:pPr>
            <w:del w:id="3395" w:author="柠栀" w:date="2025-05-07T10:48:55Z">
              <w:r>
                <w:rPr>
                  <w:rFonts w:hint="eastAsia" w:ascii="楷体" w:hAnsi="楷体" w:eastAsia="楷体" w:cs="楷体"/>
                  <w:color w:val="000000"/>
                  <w:kern w:val="0"/>
                </w:rPr>
                <w:delText>5</w:delText>
              </w:r>
            </w:del>
          </w:p>
        </w:tc>
        <w:tc>
          <w:tcPr>
            <w:tcW w:w="1054" w:type="dxa"/>
            <w:tcBorders>
              <w:top w:val="single" w:color="auto" w:sz="4" w:space="0"/>
              <w:left w:val="nil"/>
              <w:bottom w:val="single" w:color="auto" w:sz="4" w:space="0"/>
              <w:right w:val="single" w:color="auto" w:sz="4" w:space="0"/>
            </w:tcBorders>
            <w:shd w:val="clear" w:color="auto" w:fill="auto"/>
          </w:tcPr>
          <w:p w14:paraId="259F98D7">
            <w:pPr>
              <w:rPr>
                <w:del w:id="3396" w:author="柠栀" w:date="2025-05-07T10:48:55Z"/>
                <w:rFonts w:ascii="楷体" w:hAnsi="楷体" w:eastAsia="楷体" w:cs="楷体"/>
                <w:kern w:val="0"/>
              </w:rPr>
            </w:pPr>
            <w:del w:id="3397" w:author="柠栀" w:date="2025-05-07T10:48:55Z">
              <w:r>
                <w:rPr>
                  <w:rFonts w:hint="eastAsia" w:ascii="楷体" w:hAnsi="楷体" w:eastAsia="楷体" w:cs="楷体"/>
                  <w:color w:val="000000"/>
                  <w:kern w:val="0"/>
                  <w:lang w:bidi="ar"/>
                </w:rPr>
                <w:delText>学生密码</w:delText>
              </w:r>
            </w:del>
          </w:p>
        </w:tc>
        <w:tc>
          <w:tcPr>
            <w:tcW w:w="822" w:type="dxa"/>
            <w:tcBorders>
              <w:top w:val="single" w:color="auto" w:sz="4" w:space="0"/>
              <w:left w:val="nil"/>
              <w:bottom w:val="single" w:color="auto" w:sz="4" w:space="0"/>
              <w:right w:val="single" w:color="auto" w:sz="4" w:space="0"/>
            </w:tcBorders>
            <w:shd w:val="clear" w:color="auto" w:fill="auto"/>
          </w:tcPr>
          <w:p w14:paraId="76B745AC">
            <w:pPr>
              <w:rPr>
                <w:del w:id="3398" w:author="柠栀" w:date="2025-05-07T10:48:55Z"/>
                <w:rFonts w:ascii="楷体" w:hAnsi="楷体" w:eastAsia="楷体" w:cs="楷体"/>
                <w:kern w:val="0"/>
              </w:rPr>
            </w:pPr>
            <w:del w:id="3399" w:author="柠栀" w:date="2025-05-07T10:48:55Z">
              <w:r>
                <w:rPr>
                  <w:rFonts w:hint="eastAsia" w:ascii="楷体" w:hAnsi="楷体" w:eastAsia="楷体" w:cs="楷体"/>
                  <w:color w:val="000000"/>
                  <w:kern w:val="0"/>
                  <w:lang w:val="en-US" w:eastAsia="zh-CN"/>
                </w:rPr>
                <w:delText>S</w:delText>
              </w:r>
            </w:del>
            <w:del w:id="3400" w:author="柠栀" w:date="2025-05-07T10:48:55Z">
              <w:r>
                <w:rPr>
                  <w:rFonts w:hint="eastAsia" w:ascii="楷体" w:hAnsi="楷体" w:eastAsia="楷体" w:cs="楷体"/>
                  <w:color w:val="000000"/>
                  <w:kern w:val="0"/>
                </w:rPr>
                <w:delText>tudent_password</w:delText>
              </w:r>
            </w:del>
          </w:p>
        </w:tc>
        <w:tc>
          <w:tcPr>
            <w:tcW w:w="646" w:type="dxa"/>
            <w:tcBorders>
              <w:top w:val="single" w:color="auto" w:sz="4" w:space="0"/>
              <w:left w:val="nil"/>
              <w:bottom w:val="single" w:color="auto" w:sz="4" w:space="0"/>
              <w:right w:val="single" w:color="auto" w:sz="4" w:space="0"/>
            </w:tcBorders>
            <w:shd w:val="clear" w:color="auto" w:fill="auto"/>
          </w:tcPr>
          <w:p w14:paraId="6FF8C1F4">
            <w:pPr>
              <w:rPr>
                <w:del w:id="3401" w:author="柠栀" w:date="2025-05-07T10:48:55Z"/>
                <w:rFonts w:ascii="楷体" w:hAnsi="楷体" w:eastAsia="楷体" w:cs="楷体"/>
                <w:kern w:val="0"/>
              </w:rPr>
            </w:pPr>
            <w:del w:id="3402" w:author="柠栀" w:date="2025-05-07T10:48:55Z">
              <w:r>
                <w:rPr>
                  <w:rFonts w:hint="eastAsia" w:ascii="楷体" w:hAnsi="楷体" w:eastAsia="楷体" w:cs="楷体"/>
                  <w:kern w:val="0"/>
                </w:rPr>
                <w:delText>20</w:delText>
              </w:r>
            </w:del>
          </w:p>
        </w:tc>
        <w:tc>
          <w:tcPr>
            <w:tcW w:w="1180" w:type="dxa"/>
            <w:tcBorders>
              <w:top w:val="single" w:color="auto" w:sz="4" w:space="0"/>
              <w:left w:val="nil"/>
              <w:bottom w:val="single" w:color="auto" w:sz="4" w:space="0"/>
              <w:right w:val="single" w:color="auto" w:sz="4" w:space="0"/>
            </w:tcBorders>
            <w:shd w:val="clear" w:color="auto" w:fill="auto"/>
          </w:tcPr>
          <w:p w14:paraId="3535B231">
            <w:pPr>
              <w:widowControl/>
              <w:jc w:val="both"/>
              <w:rPr>
                <w:del w:id="3403" w:author="柠栀" w:date="2025-05-07T10:48:55Z"/>
                <w:rFonts w:ascii="楷体" w:hAnsi="楷体" w:eastAsia="楷体" w:cs="楷体"/>
                <w:color w:val="000000"/>
                <w:kern w:val="0"/>
                <w:lang w:bidi="ar"/>
              </w:rPr>
            </w:pPr>
            <w:del w:id="3404" w:author="柠栀" w:date="2025-05-07T10:48:55Z">
              <w:r>
                <w:rPr>
                  <w:rFonts w:hint="eastAsia" w:ascii="楷体" w:hAnsi="楷体" w:eastAsia="楷体" w:cs="楷体"/>
                  <w:color w:val="000000"/>
                  <w:kern w:val="0"/>
                  <w:lang w:bidi="ar"/>
                </w:rPr>
                <w:delText>否</w:delText>
              </w:r>
            </w:del>
          </w:p>
        </w:tc>
        <w:tc>
          <w:tcPr>
            <w:tcW w:w="2251" w:type="dxa"/>
            <w:tcBorders>
              <w:top w:val="single" w:color="auto" w:sz="4" w:space="0"/>
              <w:left w:val="nil"/>
              <w:bottom w:val="single" w:color="auto" w:sz="4" w:space="0"/>
              <w:right w:val="single" w:color="auto" w:sz="4" w:space="0"/>
            </w:tcBorders>
            <w:shd w:val="clear" w:color="auto" w:fill="auto"/>
          </w:tcPr>
          <w:p w14:paraId="6801C1B6">
            <w:pPr>
              <w:widowControl/>
              <w:rPr>
                <w:del w:id="3405" w:author="柠栀" w:date="2025-05-07T10:48:55Z"/>
                <w:rFonts w:ascii="楷体" w:hAnsi="楷体" w:eastAsia="楷体" w:cs="楷体"/>
                <w:i/>
                <w:iCs/>
                <w:color w:val="000000"/>
                <w:kern w:val="0"/>
              </w:rPr>
            </w:pPr>
            <w:del w:id="3406" w:author="柠栀" w:date="2025-05-07T10:48:55Z">
              <w:r>
                <w:rPr>
                  <w:rFonts w:hint="eastAsia" w:ascii="楷体" w:hAnsi="楷体" w:eastAsia="楷体" w:cs="楷体"/>
                  <w:i/>
                  <w:iCs/>
                  <w:color w:val="000000"/>
                  <w:kern w:val="0"/>
                </w:rPr>
                <w:delText>^(?=.*[A-Z])(?=.*[a-z])(?=.*\d)(?=.*[-+_!@#$%^&amp;*.,?]).{8,}$</w:delText>
              </w:r>
            </w:del>
          </w:p>
          <w:p w14:paraId="26716100">
            <w:pPr>
              <w:widowControl/>
              <w:rPr>
                <w:del w:id="3407" w:author="柠栀" w:date="2025-05-07T10:48:55Z"/>
                <w:rFonts w:ascii="楷体" w:hAnsi="楷体" w:eastAsia="楷体" w:cs="楷体"/>
                <w:color w:val="000000"/>
                <w:kern w:val="0"/>
              </w:rPr>
            </w:pPr>
          </w:p>
          <w:p w14:paraId="66A2F678">
            <w:pPr>
              <w:widowControl/>
              <w:rPr>
                <w:del w:id="3408" w:author="柠栀" w:date="2025-05-07T10:48:55Z"/>
                <w:rFonts w:ascii="楷体" w:hAnsi="楷体" w:eastAsia="楷体" w:cs="楷体"/>
                <w:color w:val="000000"/>
                <w:kern w:val="0"/>
              </w:rPr>
            </w:pPr>
            <w:del w:id="3409" w:author="柠栀" w:date="2025-05-07T10:48:55Z">
              <w:r>
                <w:rPr>
                  <w:rFonts w:hint="eastAsia" w:ascii="楷体" w:hAnsi="楷体" w:eastAsia="楷体" w:cs="楷体"/>
                  <w:color w:val="000000"/>
                  <w:kern w:val="0"/>
                </w:rPr>
                <w:delText>长度限制：8位以上</w:delText>
              </w:r>
            </w:del>
          </w:p>
          <w:p w14:paraId="14D63FA6">
            <w:pPr>
              <w:widowControl/>
              <w:rPr>
                <w:del w:id="3410" w:author="柠栀" w:date="2025-05-07T10:48:55Z"/>
                <w:rFonts w:ascii="楷体" w:hAnsi="楷体" w:eastAsia="楷体" w:cs="楷体"/>
                <w:color w:val="000000"/>
                <w:kern w:val="0"/>
              </w:rPr>
            </w:pPr>
            <w:del w:id="3411" w:author="柠栀" w:date="2025-05-07T10:48:55Z">
              <w:r>
                <w:rPr>
                  <w:rFonts w:hint="eastAsia" w:ascii="楷体" w:hAnsi="楷体" w:eastAsia="楷体" w:cs="楷体"/>
                  <w:color w:val="000000"/>
                  <w:kern w:val="0"/>
                </w:rPr>
                <w:delText>格式限制：至少包含一个大写字母、一个小写字母、一个数字和一个特殊字符</w:delText>
              </w:r>
            </w:del>
          </w:p>
        </w:tc>
        <w:tc>
          <w:tcPr>
            <w:tcW w:w="2163" w:type="dxa"/>
            <w:tcBorders>
              <w:top w:val="single" w:color="auto" w:sz="4" w:space="0"/>
              <w:left w:val="nil"/>
              <w:bottom w:val="single" w:color="auto" w:sz="4" w:space="0"/>
              <w:right w:val="single" w:color="auto" w:sz="4" w:space="0"/>
            </w:tcBorders>
            <w:shd w:val="clear" w:color="auto" w:fill="auto"/>
          </w:tcPr>
          <w:p w14:paraId="7A5485EA">
            <w:pPr>
              <w:rPr>
                <w:del w:id="3412" w:author="柠栀" w:date="2025-05-07T10:48:55Z"/>
                <w:rFonts w:ascii="楷体" w:hAnsi="楷体" w:eastAsia="楷体" w:cs="楷体"/>
                <w:color w:val="000000"/>
                <w:kern w:val="0"/>
              </w:rPr>
            </w:pPr>
            <w:del w:id="3413" w:author="柠栀" w:date="2025-05-07T10:48:55Z">
              <w:r>
                <w:rPr>
                  <w:rFonts w:hint="eastAsia" w:ascii="楷体" w:hAnsi="楷体" w:eastAsia="楷体" w:cs="楷体"/>
                  <w:color w:val="000000"/>
                  <w:kern w:val="0"/>
                </w:rPr>
                <w:delText>注册时输入</w:delText>
              </w:r>
            </w:del>
          </w:p>
          <w:p w14:paraId="17A24E35">
            <w:pPr>
              <w:rPr>
                <w:del w:id="3414" w:author="柠栀" w:date="2025-05-07T10:48:55Z"/>
                <w:rFonts w:ascii="楷体" w:hAnsi="楷体" w:eastAsia="楷体" w:cs="楷体"/>
                <w:color w:val="000000"/>
                <w:kern w:val="0"/>
              </w:rPr>
            </w:pPr>
            <w:del w:id="3415" w:author="柠栀" w:date="2025-05-07T10:48:55Z">
              <w:r>
                <w:rPr>
                  <w:rFonts w:hint="eastAsia" w:ascii="楷体" w:hAnsi="楷体" w:eastAsia="楷体" w:cs="楷体"/>
                  <w:color w:val="000000"/>
                  <w:kern w:val="0"/>
                </w:rPr>
                <w:delText>修改密码时输入</w:delText>
              </w:r>
            </w:del>
          </w:p>
        </w:tc>
      </w:tr>
      <w:tr w14:paraId="3839591B">
        <w:tblPrEx>
          <w:tblCellMar>
            <w:top w:w="0" w:type="dxa"/>
            <w:left w:w="108" w:type="dxa"/>
            <w:bottom w:w="0" w:type="dxa"/>
            <w:right w:w="108" w:type="dxa"/>
          </w:tblCellMar>
        </w:tblPrEx>
        <w:trPr>
          <w:trHeight w:val="355" w:hRule="atLeast"/>
          <w:jc w:val="center"/>
          <w:del w:id="3416"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tcPr>
          <w:p w14:paraId="340ADBD0">
            <w:pPr>
              <w:widowControl/>
              <w:jc w:val="both"/>
              <w:rPr>
                <w:del w:id="3417" w:author="柠栀" w:date="2025-05-07T10:48:55Z"/>
                <w:rFonts w:hint="eastAsia" w:ascii="楷体" w:hAnsi="楷体" w:eastAsia="楷体" w:cs="楷体"/>
                <w:color w:val="000000"/>
                <w:kern w:val="0"/>
                <w:lang w:eastAsia="zh-CN"/>
              </w:rPr>
            </w:pPr>
            <w:del w:id="3418" w:author="柠栀" w:date="2025-05-07T10:48:55Z">
              <w:r>
                <w:rPr>
                  <w:rFonts w:hint="eastAsia" w:ascii="楷体" w:hAnsi="楷体" w:eastAsia="楷体" w:cs="楷体"/>
                  <w:color w:val="000000"/>
                  <w:kern w:val="0"/>
                  <w:lang w:val="en-US" w:eastAsia="zh-CN"/>
                </w:rPr>
                <w:delText>6</w:delText>
              </w:r>
            </w:del>
          </w:p>
        </w:tc>
        <w:tc>
          <w:tcPr>
            <w:tcW w:w="1054" w:type="dxa"/>
            <w:tcBorders>
              <w:top w:val="single" w:color="auto" w:sz="4" w:space="0"/>
              <w:left w:val="nil"/>
              <w:bottom w:val="single" w:color="auto" w:sz="4" w:space="0"/>
              <w:right w:val="single" w:color="auto" w:sz="4" w:space="0"/>
            </w:tcBorders>
            <w:shd w:val="clear" w:color="auto" w:fill="auto"/>
          </w:tcPr>
          <w:p w14:paraId="1F9F8378">
            <w:pPr>
              <w:widowControl/>
              <w:jc w:val="both"/>
              <w:rPr>
                <w:del w:id="3419" w:author="柠栀" w:date="2025-05-07T10:48:55Z"/>
                <w:rFonts w:ascii="楷体" w:hAnsi="楷体" w:eastAsia="楷体" w:cs="楷体"/>
                <w:kern w:val="0"/>
              </w:rPr>
            </w:pPr>
            <w:del w:id="3420" w:author="柠栀" w:date="2025-05-07T10:48:55Z">
              <w:r>
                <w:rPr>
                  <w:rFonts w:hint="eastAsia" w:ascii="楷体" w:hAnsi="楷体" w:eastAsia="楷体" w:cs="楷体"/>
                  <w:kern w:val="0"/>
                </w:rPr>
                <w:delText>封号状态</w:delText>
              </w:r>
            </w:del>
          </w:p>
        </w:tc>
        <w:tc>
          <w:tcPr>
            <w:tcW w:w="822" w:type="dxa"/>
            <w:tcBorders>
              <w:top w:val="single" w:color="auto" w:sz="4" w:space="0"/>
              <w:left w:val="nil"/>
              <w:bottom w:val="single" w:color="auto" w:sz="4" w:space="0"/>
              <w:right w:val="single" w:color="auto" w:sz="4" w:space="0"/>
            </w:tcBorders>
            <w:shd w:val="clear" w:color="auto" w:fill="auto"/>
          </w:tcPr>
          <w:p w14:paraId="45836251">
            <w:pPr>
              <w:widowControl/>
              <w:jc w:val="both"/>
              <w:rPr>
                <w:del w:id="3421" w:author="柠栀" w:date="2025-05-07T10:48:55Z"/>
                <w:rFonts w:ascii="楷体" w:hAnsi="楷体" w:eastAsia="楷体" w:cs="楷体"/>
                <w:color w:val="333333"/>
                <w:shd w:val="clear" w:color="auto" w:fill="FFFFFF"/>
              </w:rPr>
            </w:pPr>
            <w:del w:id="3422" w:author="柠栀" w:date="2025-05-07T10:48:55Z">
              <w:r>
                <w:rPr>
                  <w:rFonts w:hint="eastAsia" w:ascii="楷体" w:hAnsi="楷体" w:eastAsia="楷体" w:cs="楷体"/>
                  <w:color w:val="000000"/>
                  <w:kern w:val="0"/>
                  <w:lang w:val="en-US" w:eastAsia="zh-CN"/>
                </w:rPr>
                <w:delText>P</w:delText>
              </w:r>
            </w:del>
            <w:del w:id="3423" w:author="柠栀" w:date="2025-05-07T10:48:55Z">
              <w:r>
                <w:rPr>
                  <w:rFonts w:hint="eastAsia" w:ascii="楷体" w:hAnsi="楷体" w:eastAsia="楷体" w:cs="楷体"/>
                  <w:color w:val="000000"/>
                  <w:kern w:val="0"/>
                </w:rPr>
                <w:delText>rohibit</w:delText>
              </w:r>
            </w:del>
          </w:p>
          <w:p w14:paraId="5C5FA174">
            <w:pPr>
              <w:widowControl/>
              <w:jc w:val="both"/>
              <w:rPr>
                <w:del w:id="3424" w:author="柠栀" w:date="2025-05-07T10:48:55Z"/>
                <w:rFonts w:ascii="楷体" w:hAnsi="楷体" w:eastAsia="楷体" w:cs="楷体"/>
                <w:color w:val="000000"/>
                <w:kern w:val="0"/>
                <w:lang w:bidi="ar"/>
              </w:rPr>
            </w:pPr>
          </w:p>
        </w:tc>
        <w:tc>
          <w:tcPr>
            <w:tcW w:w="646" w:type="dxa"/>
            <w:tcBorders>
              <w:top w:val="single" w:color="auto" w:sz="4" w:space="0"/>
              <w:left w:val="nil"/>
              <w:bottom w:val="single" w:color="auto" w:sz="4" w:space="0"/>
              <w:right w:val="single" w:color="auto" w:sz="4" w:space="0"/>
            </w:tcBorders>
            <w:shd w:val="clear" w:color="auto" w:fill="auto"/>
          </w:tcPr>
          <w:p w14:paraId="5BC1CBC9">
            <w:pPr>
              <w:widowControl/>
              <w:jc w:val="both"/>
              <w:rPr>
                <w:del w:id="3425" w:author="柠栀" w:date="2025-05-07T10:48:55Z"/>
                <w:rFonts w:ascii="楷体" w:hAnsi="楷体" w:eastAsia="楷体" w:cs="楷体"/>
                <w:color w:val="000000"/>
                <w:kern w:val="0"/>
                <w:lang w:bidi="ar"/>
              </w:rPr>
            </w:pPr>
            <w:del w:id="3426" w:author="柠栀" w:date="2025-05-07T10:48:55Z">
              <w:r>
                <w:rPr>
                  <w:rFonts w:hint="eastAsia" w:ascii="楷体" w:hAnsi="楷体" w:eastAsia="楷体" w:cs="楷体"/>
                  <w:color w:val="000000"/>
                  <w:kern w:val="0"/>
                </w:rPr>
                <w:delText>1</w:delText>
              </w:r>
            </w:del>
          </w:p>
        </w:tc>
        <w:tc>
          <w:tcPr>
            <w:tcW w:w="1180" w:type="dxa"/>
            <w:tcBorders>
              <w:top w:val="single" w:color="auto" w:sz="4" w:space="0"/>
              <w:left w:val="nil"/>
              <w:bottom w:val="single" w:color="auto" w:sz="4" w:space="0"/>
              <w:right w:val="single" w:color="auto" w:sz="4" w:space="0"/>
            </w:tcBorders>
            <w:shd w:val="clear" w:color="auto" w:fill="auto"/>
          </w:tcPr>
          <w:p w14:paraId="34B3C665">
            <w:pPr>
              <w:widowControl/>
              <w:jc w:val="both"/>
              <w:rPr>
                <w:del w:id="3427" w:author="柠栀" w:date="2025-05-07T10:48:55Z"/>
                <w:rFonts w:ascii="楷体" w:hAnsi="楷体" w:eastAsia="楷体" w:cs="楷体"/>
                <w:color w:val="000000"/>
                <w:kern w:val="0"/>
                <w:lang w:bidi="ar"/>
              </w:rPr>
            </w:pPr>
            <w:del w:id="3428" w:author="柠栀" w:date="2025-05-07T10:48:55Z">
              <w:r>
                <w:rPr>
                  <w:rFonts w:hint="eastAsia" w:ascii="楷体" w:hAnsi="楷体" w:eastAsia="楷体" w:cs="楷体"/>
                  <w:color w:val="000000"/>
                  <w:kern w:val="0"/>
                </w:rPr>
                <w:delText>否</w:delText>
              </w:r>
            </w:del>
          </w:p>
        </w:tc>
        <w:tc>
          <w:tcPr>
            <w:tcW w:w="2251" w:type="dxa"/>
            <w:tcBorders>
              <w:top w:val="single" w:color="auto" w:sz="4" w:space="0"/>
              <w:left w:val="nil"/>
              <w:bottom w:val="single" w:color="auto" w:sz="4" w:space="0"/>
              <w:right w:val="single" w:color="auto" w:sz="4" w:space="0"/>
            </w:tcBorders>
            <w:shd w:val="clear" w:color="auto" w:fill="auto"/>
          </w:tcPr>
          <w:p w14:paraId="6FCEEB80">
            <w:pPr>
              <w:widowControl/>
              <w:jc w:val="both"/>
              <w:rPr>
                <w:del w:id="3429" w:author="柠栀" w:date="2025-05-07T10:48:55Z"/>
                <w:rFonts w:ascii="楷体" w:hAnsi="楷体" w:eastAsia="楷体" w:cs="楷体"/>
                <w:i/>
                <w:iCs/>
                <w:color w:val="000000"/>
                <w:kern w:val="0"/>
              </w:rPr>
            </w:pPr>
            <w:del w:id="3430" w:author="柠栀" w:date="2025-05-07T10:48:55Z">
              <w:r>
                <w:rPr>
                  <w:rFonts w:hint="eastAsia" w:ascii="楷体" w:hAnsi="楷体" w:eastAsia="楷体" w:cs="楷体"/>
                  <w:i/>
                  <w:iCs/>
                  <w:color w:val="000000"/>
                  <w:kern w:val="0"/>
                </w:rPr>
                <w:delText>^(true|false)$</w:delText>
              </w:r>
            </w:del>
          </w:p>
          <w:p w14:paraId="702D9365">
            <w:pPr>
              <w:widowControl/>
              <w:jc w:val="both"/>
              <w:rPr>
                <w:del w:id="3431" w:author="柠栀" w:date="2025-05-07T10:48:55Z"/>
                <w:rFonts w:ascii="楷体" w:hAnsi="楷体" w:eastAsia="楷体" w:cs="楷体"/>
                <w:color w:val="000000"/>
                <w:kern w:val="0"/>
              </w:rPr>
            </w:pPr>
          </w:p>
          <w:p w14:paraId="1F7C7A50">
            <w:pPr>
              <w:widowControl/>
              <w:rPr>
                <w:del w:id="3432" w:author="柠栀" w:date="2025-05-07T10:48:55Z"/>
                <w:rFonts w:ascii="楷体" w:hAnsi="楷体" w:eastAsia="楷体" w:cs="楷体"/>
                <w:color w:val="000000"/>
                <w:kern w:val="0"/>
              </w:rPr>
            </w:pPr>
            <w:del w:id="3433" w:author="柠栀" w:date="2025-05-07T10:48:55Z">
              <w:r>
                <w:rPr>
                  <w:rFonts w:hint="eastAsia" w:ascii="楷体" w:hAnsi="楷体" w:eastAsia="楷体" w:cs="楷体"/>
                  <w:color w:val="000000"/>
                  <w:kern w:val="0"/>
                </w:rPr>
                <w:delText>长度限制：1位</w:delText>
              </w:r>
            </w:del>
          </w:p>
          <w:p w14:paraId="056D02D8">
            <w:pPr>
              <w:widowControl/>
              <w:jc w:val="both"/>
              <w:rPr>
                <w:del w:id="3434" w:author="柠栀" w:date="2025-05-07T10:48:55Z"/>
                <w:rFonts w:ascii="楷体" w:hAnsi="楷体" w:eastAsia="楷体" w:cs="楷体"/>
                <w:color w:val="000000"/>
                <w:kern w:val="0"/>
              </w:rPr>
            </w:pPr>
            <w:del w:id="3435" w:author="柠栀" w:date="2025-05-07T10:48:55Z">
              <w:r>
                <w:rPr>
                  <w:rFonts w:hint="eastAsia" w:ascii="楷体" w:hAnsi="楷体" w:eastAsia="楷体" w:cs="楷体"/>
                  <w:color w:val="000000"/>
                  <w:kern w:val="0"/>
                </w:rPr>
                <w:delText>格式限制：布尔类型</w:delText>
              </w:r>
            </w:del>
          </w:p>
          <w:p w14:paraId="4212B94A">
            <w:pPr>
              <w:widowControl/>
              <w:jc w:val="both"/>
              <w:rPr>
                <w:del w:id="3436" w:author="柠栀" w:date="2025-05-07T10:48:55Z"/>
                <w:rFonts w:ascii="楷体" w:hAnsi="楷体" w:eastAsia="楷体" w:cs="楷体"/>
                <w:color w:val="000000"/>
                <w:kern w:val="0"/>
              </w:rPr>
            </w:pPr>
            <w:del w:id="3437" w:author="柠栀" w:date="2025-05-07T10:48:55Z">
              <w:r>
                <w:rPr>
                  <w:rFonts w:hint="eastAsia" w:ascii="楷体" w:hAnsi="楷体" w:eastAsia="楷体" w:cs="楷体"/>
                  <w:color w:val="000000"/>
                  <w:kern w:val="0"/>
                </w:rPr>
                <w:delText>(true表明用户被封号，无法登录；false表明用户可以正常登录）</w:delText>
              </w:r>
            </w:del>
          </w:p>
        </w:tc>
        <w:tc>
          <w:tcPr>
            <w:tcW w:w="2163" w:type="dxa"/>
            <w:tcBorders>
              <w:top w:val="single" w:color="auto" w:sz="4" w:space="0"/>
              <w:left w:val="nil"/>
              <w:bottom w:val="single" w:color="auto" w:sz="4" w:space="0"/>
              <w:right w:val="single" w:color="auto" w:sz="4" w:space="0"/>
            </w:tcBorders>
            <w:shd w:val="clear" w:color="auto" w:fill="auto"/>
          </w:tcPr>
          <w:p w14:paraId="635B14C9">
            <w:pPr>
              <w:widowControl/>
              <w:rPr>
                <w:del w:id="3438" w:author="柠栀" w:date="2025-05-07T10:48:55Z"/>
                <w:rFonts w:ascii="楷体" w:hAnsi="楷体" w:eastAsia="楷体" w:cs="楷体"/>
                <w:color w:val="000000"/>
                <w:kern w:val="0"/>
              </w:rPr>
            </w:pPr>
            <w:del w:id="3439" w:author="柠栀" w:date="2025-05-07T10:48:55Z">
              <w:r>
                <w:rPr>
                  <w:rFonts w:hint="eastAsia" w:ascii="楷体" w:hAnsi="楷体" w:eastAsia="楷体" w:cs="楷体"/>
                  <w:color w:val="000000"/>
                  <w:kern w:val="0"/>
                </w:rPr>
                <w:delText>管理员设置用户是否被封号</w:delText>
              </w:r>
            </w:del>
          </w:p>
        </w:tc>
      </w:tr>
      <w:tr w14:paraId="4A24CA71">
        <w:tblPrEx>
          <w:tblCellMar>
            <w:top w:w="0" w:type="dxa"/>
            <w:left w:w="108" w:type="dxa"/>
            <w:bottom w:w="0" w:type="dxa"/>
            <w:right w:w="108" w:type="dxa"/>
          </w:tblCellMar>
        </w:tblPrEx>
        <w:trPr>
          <w:trHeight w:val="355" w:hRule="atLeast"/>
          <w:jc w:val="center"/>
          <w:del w:id="3440"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tcPr>
          <w:p w14:paraId="0B1C44D7">
            <w:pPr>
              <w:widowControl/>
              <w:jc w:val="both"/>
              <w:rPr>
                <w:del w:id="3441" w:author="柠栀" w:date="2025-05-07T10:48:55Z"/>
                <w:rFonts w:hint="eastAsia" w:ascii="楷体" w:hAnsi="楷体" w:eastAsia="楷体" w:cs="楷体"/>
                <w:color w:val="000000"/>
                <w:kern w:val="0"/>
                <w:lang w:eastAsia="zh-CN"/>
              </w:rPr>
            </w:pPr>
            <w:del w:id="3442" w:author="柠栀" w:date="2025-05-07T10:48:55Z">
              <w:r>
                <w:rPr>
                  <w:rFonts w:hint="eastAsia" w:ascii="楷体" w:hAnsi="楷体" w:eastAsia="楷体" w:cs="楷体"/>
                  <w:color w:val="000000"/>
                  <w:kern w:val="0"/>
                  <w:lang w:val="en-US" w:eastAsia="zh-CN"/>
                </w:rPr>
                <w:delText>7</w:delText>
              </w:r>
            </w:del>
          </w:p>
        </w:tc>
        <w:tc>
          <w:tcPr>
            <w:tcW w:w="1054" w:type="dxa"/>
            <w:tcBorders>
              <w:top w:val="single" w:color="auto" w:sz="4" w:space="0"/>
              <w:left w:val="nil"/>
              <w:bottom w:val="single" w:color="auto" w:sz="4" w:space="0"/>
              <w:right w:val="single" w:color="auto" w:sz="4" w:space="0"/>
            </w:tcBorders>
            <w:shd w:val="clear" w:color="auto" w:fill="auto"/>
          </w:tcPr>
          <w:p w14:paraId="5689B263">
            <w:pPr>
              <w:widowControl/>
              <w:jc w:val="both"/>
              <w:rPr>
                <w:del w:id="3443" w:author="柠栀" w:date="2025-05-07T10:48:55Z"/>
                <w:rFonts w:ascii="楷体" w:hAnsi="楷体" w:eastAsia="楷体" w:cs="楷体"/>
                <w:kern w:val="0"/>
              </w:rPr>
            </w:pPr>
            <w:del w:id="3444" w:author="柠栀" w:date="2025-05-07T10:48:55Z">
              <w:r>
                <w:rPr>
                  <w:rFonts w:hint="eastAsia" w:ascii="楷体" w:hAnsi="楷体" w:eastAsia="楷体" w:cs="楷体"/>
                  <w:kern w:val="0"/>
                </w:rPr>
                <w:delText>封号开始时间</w:delText>
              </w:r>
            </w:del>
          </w:p>
        </w:tc>
        <w:tc>
          <w:tcPr>
            <w:tcW w:w="822" w:type="dxa"/>
            <w:tcBorders>
              <w:top w:val="single" w:color="auto" w:sz="4" w:space="0"/>
              <w:left w:val="nil"/>
              <w:bottom w:val="single" w:color="auto" w:sz="4" w:space="0"/>
              <w:right w:val="single" w:color="auto" w:sz="4" w:space="0"/>
            </w:tcBorders>
            <w:shd w:val="clear" w:color="auto" w:fill="auto"/>
          </w:tcPr>
          <w:p w14:paraId="7B8D6856">
            <w:pPr>
              <w:widowControl/>
              <w:jc w:val="both"/>
              <w:rPr>
                <w:del w:id="3445" w:author="柠栀" w:date="2025-05-07T10:48:55Z"/>
                <w:rFonts w:ascii="楷体" w:hAnsi="楷体" w:eastAsia="楷体" w:cs="楷体"/>
                <w:color w:val="333333"/>
                <w:shd w:val="clear" w:color="auto" w:fill="FFFFFF"/>
              </w:rPr>
            </w:pPr>
            <w:del w:id="3446" w:author="柠栀" w:date="2025-05-07T10:48:55Z">
              <w:r>
                <w:rPr>
                  <w:rFonts w:hint="eastAsia" w:ascii="楷体" w:hAnsi="楷体" w:eastAsia="楷体" w:cs="楷体"/>
                  <w:color w:val="000000"/>
                  <w:kern w:val="0"/>
                  <w:lang w:val="en-US" w:eastAsia="zh-CN"/>
                </w:rPr>
                <w:delText>P</w:delText>
              </w:r>
            </w:del>
            <w:del w:id="3447" w:author="柠栀" w:date="2025-05-07T10:48:55Z">
              <w:r>
                <w:rPr>
                  <w:rFonts w:hint="eastAsia" w:ascii="楷体" w:hAnsi="楷体" w:eastAsia="楷体" w:cs="楷体"/>
                  <w:color w:val="000000"/>
                  <w:kern w:val="0"/>
                </w:rPr>
                <w:delText>rohibit_begin</w:delText>
              </w:r>
            </w:del>
          </w:p>
          <w:p w14:paraId="7AE8AC6A">
            <w:pPr>
              <w:widowControl/>
              <w:jc w:val="both"/>
              <w:rPr>
                <w:del w:id="3448" w:author="柠栀" w:date="2025-05-07T10:48:55Z"/>
                <w:rFonts w:ascii="楷体" w:hAnsi="楷体" w:eastAsia="楷体" w:cs="楷体"/>
                <w:color w:val="000000"/>
                <w:kern w:val="0"/>
                <w:lang w:bidi="ar"/>
              </w:rPr>
            </w:pPr>
          </w:p>
        </w:tc>
        <w:tc>
          <w:tcPr>
            <w:tcW w:w="646" w:type="dxa"/>
            <w:tcBorders>
              <w:top w:val="single" w:color="auto" w:sz="4" w:space="0"/>
              <w:left w:val="nil"/>
              <w:bottom w:val="single" w:color="auto" w:sz="4" w:space="0"/>
              <w:right w:val="single" w:color="auto" w:sz="4" w:space="0"/>
            </w:tcBorders>
            <w:shd w:val="clear" w:color="auto" w:fill="auto"/>
          </w:tcPr>
          <w:p w14:paraId="4B2B6468">
            <w:pPr>
              <w:widowControl/>
              <w:jc w:val="both"/>
              <w:rPr>
                <w:del w:id="3449" w:author="柠栀" w:date="2025-05-07T10:48:55Z"/>
                <w:rFonts w:ascii="楷体" w:hAnsi="楷体" w:eastAsia="楷体" w:cs="楷体"/>
                <w:color w:val="000000"/>
                <w:kern w:val="0"/>
                <w:lang w:bidi="ar"/>
              </w:rPr>
            </w:pPr>
            <w:del w:id="3450" w:author="柠栀" w:date="2025-05-07T10:48:55Z">
              <w:r>
                <w:rPr>
                  <w:rFonts w:hint="eastAsia" w:ascii="楷体" w:hAnsi="楷体" w:eastAsia="楷体" w:cs="楷体"/>
                  <w:color w:val="000000"/>
                  <w:kern w:val="0"/>
                  <w:lang w:bidi="ar"/>
                </w:rPr>
                <w:delText>20</w:delText>
              </w:r>
            </w:del>
          </w:p>
        </w:tc>
        <w:tc>
          <w:tcPr>
            <w:tcW w:w="1180" w:type="dxa"/>
            <w:tcBorders>
              <w:top w:val="single" w:color="auto" w:sz="4" w:space="0"/>
              <w:left w:val="nil"/>
              <w:bottom w:val="single" w:color="auto" w:sz="4" w:space="0"/>
              <w:right w:val="single" w:color="auto" w:sz="4" w:space="0"/>
            </w:tcBorders>
            <w:shd w:val="clear" w:color="auto" w:fill="auto"/>
          </w:tcPr>
          <w:p w14:paraId="5AB7B409">
            <w:pPr>
              <w:widowControl/>
              <w:jc w:val="both"/>
              <w:rPr>
                <w:del w:id="3451" w:author="柠栀" w:date="2025-05-07T10:48:55Z"/>
                <w:rFonts w:ascii="楷体" w:hAnsi="楷体" w:eastAsia="楷体" w:cs="楷体"/>
                <w:color w:val="000000"/>
                <w:kern w:val="0"/>
                <w:lang w:bidi="ar"/>
              </w:rPr>
            </w:pPr>
            <w:del w:id="3452" w:author="柠栀" w:date="2025-05-07T10:48:55Z">
              <w:r>
                <w:rPr>
                  <w:rFonts w:hint="eastAsia" w:ascii="楷体" w:hAnsi="楷体" w:eastAsia="楷体" w:cs="楷体"/>
                  <w:color w:val="000000"/>
                  <w:kern w:val="0"/>
                </w:rPr>
                <w:delText>是</w:delText>
              </w:r>
            </w:del>
          </w:p>
        </w:tc>
        <w:tc>
          <w:tcPr>
            <w:tcW w:w="2251" w:type="dxa"/>
            <w:tcBorders>
              <w:top w:val="single" w:color="auto" w:sz="4" w:space="0"/>
              <w:left w:val="nil"/>
              <w:bottom w:val="single" w:color="auto" w:sz="4" w:space="0"/>
              <w:right w:val="single" w:color="auto" w:sz="4" w:space="0"/>
            </w:tcBorders>
            <w:shd w:val="clear" w:color="auto" w:fill="auto"/>
          </w:tcPr>
          <w:p w14:paraId="54829755">
            <w:pPr>
              <w:widowControl/>
              <w:jc w:val="both"/>
              <w:rPr>
                <w:del w:id="3453" w:author="柠栀" w:date="2025-05-07T10:48:55Z"/>
                <w:rFonts w:ascii="楷体" w:hAnsi="楷体" w:eastAsia="楷体" w:cs="楷体"/>
                <w:i/>
                <w:iCs/>
                <w:color w:val="000000"/>
                <w:kern w:val="0"/>
              </w:rPr>
            </w:pPr>
            <w:del w:id="3454" w:author="柠栀" w:date="2025-05-07T10:48:55Z">
              <w:r>
                <w:rPr>
                  <w:rFonts w:hint="eastAsia" w:ascii="楷体" w:hAnsi="楷体" w:eastAsia="楷体" w:cs="楷体"/>
                  <w:i/>
                  <w:iCs/>
                  <w:color w:val="000000"/>
                  <w:kern w:val="0"/>
                </w:rPr>
                <w:delText>^\d{4}-\d{2}-\d{2}\s\d{2}:\d{2}:\d{2}$</w:delText>
              </w:r>
            </w:del>
          </w:p>
          <w:p w14:paraId="30F47E75">
            <w:pPr>
              <w:widowControl/>
              <w:jc w:val="both"/>
              <w:rPr>
                <w:del w:id="3455" w:author="柠栀" w:date="2025-05-07T10:48:55Z"/>
                <w:rFonts w:ascii="楷体" w:hAnsi="楷体" w:eastAsia="楷体" w:cs="楷体"/>
                <w:color w:val="000000"/>
                <w:kern w:val="0"/>
              </w:rPr>
            </w:pPr>
          </w:p>
          <w:p w14:paraId="2EA41B88">
            <w:pPr>
              <w:widowControl/>
              <w:jc w:val="both"/>
              <w:rPr>
                <w:del w:id="3456" w:author="柠栀" w:date="2025-05-07T10:48:55Z"/>
                <w:rFonts w:ascii="楷体" w:hAnsi="楷体" w:eastAsia="楷体" w:cs="楷体"/>
                <w:color w:val="000000"/>
                <w:kern w:val="0"/>
              </w:rPr>
            </w:pPr>
            <w:del w:id="3457" w:author="柠栀" w:date="2025-05-07T10:48:55Z">
              <w:r>
                <w:rPr>
                  <w:rFonts w:hint="eastAsia" w:ascii="楷体" w:hAnsi="楷体" w:eastAsia="楷体" w:cs="楷体"/>
                  <w:color w:val="000000"/>
                  <w:kern w:val="0"/>
                </w:rPr>
                <w:delText>长度限制：17个字符</w:delText>
              </w:r>
            </w:del>
          </w:p>
          <w:p w14:paraId="68C0FFC1">
            <w:pPr>
              <w:widowControl/>
              <w:jc w:val="both"/>
              <w:rPr>
                <w:del w:id="3458" w:author="柠栀" w:date="2025-05-07T10:48:55Z"/>
                <w:rFonts w:ascii="楷体" w:hAnsi="楷体" w:eastAsia="楷体" w:cs="楷体"/>
                <w:color w:val="000000"/>
                <w:kern w:val="0"/>
              </w:rPr>
            </w:pPr>
            <w:del w:id="3459" w:author="柠栀" w:date="2025-05-07T10:48:55Z">
              <w:r>
                <w:rPr>
                  <w:rFonts w:hint="eastAsia" w:ascii="楷体" w:hAnsi="楷体" w:eastAsia="楷体" w:cs="楷体"/>
                  <w:color w:val="000000"/>
                  <w:kern w:val="0"/>
                </w:rPr>
                <w:delText>格式限制：yyyy-mm-dd hh:mm:ss</w:delText>
              </w:r>
            </w:del>
          </w:p>
        </w:tc>
        <w:tc>
          <w:tcPr>
            <w:tcW w:w="2163" w:type="dxa"/>
            <w:tcBorders>
              <w:top w:val="single" w:color="auto" w:sz="4" w:space="0"/>
              <w:left w:val="nil"/>
              <w:bottom w:val="single" w:color="auto" w:sz="4" w:space="0"/>
              <w:right w:val="single" w:color="auto" w:sz="4" w:space="0"/>
            </w:tcBorders>
            <w:shd w:val="clear" w:color="auto" w:fill="auto"/>
          </w:tcPr>
          <w:p w14:paraId="4F2076AA">
            <w:pPr>
              <w:widowControl/>
              <w:rPr>
                <w:del w:id="3460" w:author="柠栀" w:date="2025-05-07T10:48:55Z"/>
                <w:rFonts w:ascii="楷体" w:hAnsi="楷体" w:eastAsia="楷体" w:cs="楷体"/>
                <w:color w:val="000000"/>
                <w:kern w:val="0"/>
              </w:rPr>
            </w:pPr>
            <w:del w:id="3461" w:author="柠栀" w:date="2025-05-07T10:48:55Z">
              <w:r>
                <w:rPr>
                  <w:rFonts w:hint="eastAsia" w:ascii="楷体" w:hAnsi="楷体" w:eastAsia="楷体" w:cs="楷体"/>
                  <w:color w:val="000000"/>
                  <w:kern w:val="0"/>
                </w:rPr>
                <w:delText>管理员对用户执行封号时时自动生成</w:delText>
              </w:r>
            </w:del>
          </w:p>
          <w:p w14:paraId="2B7532A6">
            <w:pPr>
              <w:widowControl/>
              <w:rPr>
                <w:del w:id="3462" w:author="柠栀" w:date="2025-05-07T10:48:55Z"/>
                <w:rFonts w:ascii="楷体" w:hAnsi="楷体" w:eastAsia="楷体" w:cs="楷体"/>
                <w:color w:val="000000"/>
                <w:kern w:val="0"/>
              </w:rPr>
            </w:pPr>
          </w:p>
        </w:tc>
      </w:tr>
      <w:tr w14:paraId="05EAFB1D">
        <w:tblPrEx>
          <w:tblCellMar>
            <w:top w:w="0" w:type="dxa"/>
            <w:left w:w="108" w:type="dxa"/>
            <w:bottom w:w="0" w:type="dxa"/>
            <w:right w:w="108" w:type="dxa"/>
          </w:tblCellMar>
        </w:tblPrEx>
        <w:trPr>
          <w:trHeight w:val="649" w:hRule="atLeast"/>
          <w:jc w:val="center"/>
          <w:del w:id="3463"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tcPr>
          <w:p w14:paraId="00773D7A">
            <w:pPr>
              <w:widowControl/>
              <w:jc w:val="both"/>
              <w:rPr>
                <w:del w:id="3464" w:author="柠栀" w:date="2025-05-07T10:48:55Z"/>
                <w:rFonts w:hint="eastAsia" w:ascii="楷体" w:hAnsi="楷体" w:eastAsia="楷体" w:cs="楷体"/>
                <w:color w:val="000000"/>
                <w:kern w:val="0"/>
                <w:lang w:eastAsia="zh-CN"/>
              </w:rPr>
            </w:pPr>
            <w:del w:id="3465" w:author="柠栀" w:date="2025-05-07T10:48:55Z">
              <w:r>
                <w:rPr>
                  <w:rFonts w:hint="eastAsia" w:ascii="楷体" w:hAnsi="楷体" w:eastAsia="楷体" w:cs="楷体"/>
                  <w:color w:val="000000"/>
                  <w:kern w:val="0"/>
                  <w:lang w:val="en-US" w:eastAsia="zh-CN"/>
                </w:rPr>
                <w:delText>8</w:delText>
              </w:r>
            </w:del>
          </w:p>
        </w:tc>
        <w:tc>
          <w:tcPr>
            <w:tcW w:w="1054" w:type="dxa"/>
            <w:tcBorders>
              <w:top w:val="single" w:color="auto" w:sz="4" w:space="0"/>
              <w:left w:val="nil"/>
              <w:bottom w:val="single" w:color="auto" w:sz="4" w:space="0"/>
              <w:right w:val="single" w:color="auto" w:sz="4" w:space="0"/>
            </w:tcBorders>
            <w:shd w:val="clear" w:color="auto" w:fill="auto"/>
          </w:tcPr>
          <w:p w14:paraId="797E1E6D">
            <w:pPr>
              <w:widowControl/>
              <w:jc w:val="both"/>
              <w:rPr>
                <w:del w:id="3466" w:author="柠栀" w:date="2025-05-07T10:48:55Z"/>
                <w:rFonts w:ascii="楷体" w:hAnsi="楷体" w:eastAsia="楷体" w:cs="楷体"/>
                <w:kern w:val="0"/>
              </w:rPr>
            </w:pPr>
            <w:del w:id="3467" w:author="柠栀" w:date="2025-05-07T10:48:55Z">
              <w:r>
                <w:rPr>
                  <w:rFonts w:hint="eastAsia" w:ascii="楷体" w:hAnsi="楷体" w:eastAsia="楷体" w:cs="楷体"/>
                  <w:kern w:val="0"/>
                </w:rPr>
                <w:delText>封号结束时间</w:delText>
              </w:r>
            </w:del>
          </w:p>
        </w:tc>
        <w:tc>
          <w:tcPr>
            <w:tcW w:w="822" w:type="dxa"/>
            <w:tcBorders>
              <w:top w:val="single" w:color="auto" w:sz="4" w:space="0"/>
              <w:left w:val="nil"/>
              <w:bottom w:val="single" w:color="auto" w:sz="4" w:space="0"/>
              <w:right w:val="single" w:color="auto" w:sz="4" w:space="0"/>
            </w:tcBorders>
            <w:shd w:val="clear" w:color="auto" w:fill="auto"/>
          </w:tcPr>
          <w:p w14:paraId="766222C6">
            <w:pPr>
              <w:widowControl/>
              <w:jc w:val="both"/>
              <w:rPr>
                <w:del w:id="3468" w:author="柠栀" w:date="2025-05-07T10:48:55Z"/>
                <w:rFonts w:ascii="楷体" w:hAnsi="楷体" w:eastAsia="楷体" w:cs="楷体"/>
                <w:color w:val="000000"/>
                <w:kern w:val="0"/>
                <w:lang w:bidi="ar"/>
              </w:rPr>
            </w:pPr>
            <w:del w:id="3469" w:author="柠栀" w:date="2025-05-07T10:48:55Z">
              <w:r>
                <w:rPr>
                  <w:rFonts w:hint="eastAsia" w:ascii="楷体" w:hAnsi="楷体" w:eastAsia="楷体" w:cs="楷体"/>
                  <w:color w:val="000000"/>
                  <w:kern w:val="0"/>
                </w:rPr>
                <w:delText>Prohibit_end</w:delText>
              </w:r>
            </w:del>
          </w:p>
        </w:tc>
        <w:tc>
          <w:tcPr>
            <w:tcW w:w="646" w:type="dxa"/>
            <w:tcBorders>
              <w:top w:val="single" w:color="auto" w:sz="4" w:space="0"/>
              <w:left w:val="nil"/>
              <w:bottom w:val="single" w:color="auto" w:sz="4" w:space="0"/>
              <w:right w:val="single" w:color="auto" w:sz="4" w:space="0"/>
            </w:tcBorders>
            <w:shd w:val="clear" w:color="auto" w:fill="auto"/>
          </w:tcPr>
          <w:p w14:paraId="2DDCEFF4">
            <w:pPr>
              <w:widowControl/>
              <w:jc w:val="both"/>
              <w:rPr>
                <w:del w:id="3470" w:author="柠栀" w:date="2025-05-07T10:48:55Z"/>
                <w:rFonts w:ascii="楷体" w:hAnsi="楷体" w:eastAsia="楷体" w:cs="楷体"/>
                <w:color w:val="000000"/>
                <w:kern w:val="0"/>
                <w:lang w:bidi="ar"/>
              </w:rPr>
            </w:pPr>
            <w:del w:id="3471" w:author="柠栀" w:date="2025-05-07T10:48:55Z">
              <w:r>
                <w:rPr>
                  <w:rFonts w:hint="eastAsia" w:ascii="楷体" w:hAnsi="楷体" w:eastAsia="楷体" w:cs="楷体"/>
                  <w:color w:val="000000"/>
                  <w:kern w:val="0"/>
                  <w:lang w:bidi="ar"/>
                </w:rPr>
                <w:delText>20</w:delText>
              </w:r>
            </w:del>
          </w:p>
        </w:tc>
        <w:tc>
          <w:tcPr>
            <w:tcW w:w="1180" w:type="dxa"/>
            <w:tcBorders>
              <w:top w:val="single" w:color="auto" w:sz="4" w:space="0"/>
              <w:left w:val="nil"/>
              <w:bottom w:val="single" w:color="auto" w:sz="4" w:space="0"/>
              <w:right w:val="single" w:color="auto" w:sz="4" w:space="0"/>
            </w:tcBorders>
            <w:shd w:val="clear" w:color="auto" w:fill="auto"/>
          </w:tcPr>
          <w:p w14:paraId="0FEE3E62">
            <w:pPr>
              <w:widowControl/>
              <w:jc w:val="both"/>
              <w:rPr>
                <w:del w:id="3472" w:author="柠栀" w:date="2025-05-07T10:48:55Z"/>
                <w:rFonts w:ascii="楷体" w:hAnsi="楷体" w:eastAsia="楷体" w:cs="楷体"/>
                <w:color w:val="000000"/>
                <w:kern w:val="0"/>
                <w:lang w:bidi="ar"/>
              </w:rPr>
            </w:pPr>
            <w:del w:id="3473" w:author="柠栀" w:date="2025-05-07T10:48:55Z">
              <w:r>
                <w:rPr>
                  <w:rFonts w:hint="eastAsia" w:ascii="楷体" w:hAnsi="楷体" w:eastAsia="楷体" w:cs="楷体"/>
                  <w:color w:val="000000"/>
                  <w:kern w:val="0"/>
                </w:rPr>
                <w:delText>是</w:delText>
              </w:r>
            </w:del>
          </w:p>
        </w:tc>
        <w:tc>
          <w:tcPr>
            <w:tcW w:w="2251" w:type="dxa"/>
            <w:tcBorders>
              <w:top w:val="single" w:color="auto" w:sz="4" w:space="0"/>
              <w:left w:val="nil"/>
              <w:bottom w:val="single" w:color="auto" w:sz="4" w:space="0"/>
              <w:right w:val="single" w:color="auto" w:sz="4" w:space="0"/>
            </w:tcBorders>
            <w:shd w:val="clear" w:color="auto" w:fill="auto"/>
          </w:tcPr>
          <w:p w14:paraId="41DBE7CE">
            <w:pPr>
              <w:widowControl/>
              <w:jc w:val="both"/>
              <w:rPr>
                <w:del w:id="3474" w:author="柠栀" w:date="2025-05-07T10:48:55Z"/>
                <w:rFonts w:ascii="楷体" w:hAnsi="楷体" w:eastAsia="楷体" w:cs="楷体"/>
                <w:i/>
                <w:iCs/>
                <w:color w:val="000000"/>
                <w:kern w:val="0"/>
              </w:rPr>
            </w:pPr>
            <w:del w:id="3475" w:author="柠栀" w:date="2025-05-07T10:48:55Z">
              <w:r>
                <w:rPr>
                  <w:rFonts w:hint="eastAsia" w:ascii="楷体" w:hAnsi="楷体" w:eastAsia="楷体" w:cs="楷体"/>
                  <w:i/>
                  <w:iCs/>
                  <w:color w:val="000000"/>
                  <w:kern w:val="0"/>
                </w:rPr>
                <w:delText>^\d{4}-\d{2}-\d{2}\s\d{2}:\d{2}:\d{2}$</w:delText>
              </w:r>
            </w:del>
          </w:p>
          <w:p w14:paraId="2C589823">
            <w:pPr>
              <w:widowControl/>
              <w:jc w:val="both"/>
              <w:rPr>
                <w:del w:id="3476" w:author="柠栀" w:date="2025-05-07T10:48:55Z"/>
                <w:rFonts w:ascii="楷体" w:hAnsi="楷体" w:eastAsia="楷体" w:cs="楷体"/>
                <w:color w:val="000000"/>
                <w:kern w:val="0"/>
              </w:rPr>
            </w:pPr>
          </w:p>
          <w:p w14:paraId="5DD1496F">
            <w:pPr>
              <w:widowControl/>
              <w:jc w:val="both"/>
              <w:rPr>
                <w:del w:id="3477" w:author="柠栀" w:date="2025-05-07T10:48:55Z"/>
                <w:rFonts w:ascii="楷体" w:hAnsi="楷体" w:eastAsia="楷体" w:cs="楷体"/>
                <w:color w:val="000000"/>
                <w:kern w:val="0"/>
              </w:rPr>
            </w:pPr>
            <w:del w:id="3478" w:author="柠栀" w:date="2025-05-07T10:48:55Z">
              <w:r>
                <w:rPr>
                  <w:rFonts w:hint="eastAsia" w:ascii="楷体" w:hAnsi="楷体" w:eastAsia="楷体" w:cs="楷体"/>
                  <w:color w:val="000000"/>
                  <w:kern w:val="0"/>
                </w:rPr>
                <w:delText>长度限制：17个字符</w:delText>
              </w:r>
            </w:del>
          </w:p>
          <w:p w14:paraId="40FB158B">
            <w:pPr>
              <w:widowControl/>
              <w:jc w:val="both"/>
              <w:rPr>
                <w:del w:id="3479" w:author="柠栀" w:date="2025-05-07T10:48:55Z"/>
                <w:rFonts w:ascii="楷体" w:hAnsi="楷体" w:eastAsia="楷体" w:cs="楷体"/>
                <w:color w:val="000000"/>
                <w:kern w:val="0"/>
              </w:rPr>
            </w:pPr>
            <w:del w:id="3480" w:author="柠栀" w:date="2025-05-07T10:48:55Z">
              <w:r>
                <w:rPr>
                  <w:rFonts w:hint="eastAsia" w:ascii="楷体" w:hAnsi="楷体" w:eastAsia="楷体" w:cs="楷体"/>
                  <w:color w:val="000000"/>
                  <w:kern w:val="0"/>
                </w:rPr>
                <w:delText>格式限制：yyyy-mm-dd hh:mm:ss</w:delText>
              </w:r>
            </w:del>
          </w:p>
        </w:tc>
        <w:tc>
          <w:tcPr>
            <w:tcW w:w="2163" w:type="dxa"/>
            <w:tcBorders>
              <w:top w:val="single" w:color="auto" w:sz="4" w:space="0"/>
              <w:left w:val="nil"/>
              <w:bottom w:val="single" w:color="auto" w:sz="4" w:space="0"/>
              <w:right w:val="single" w:color="auto" w:sz="4" w:space="0"/>
            </w:tcBorders>
            <w:shd w:val="clear" w:color="auto" w:fill="auto"/>
          </w:tcPr>
          <w:p w14:paraId="7B7656C0">
            <w:pPr>
              <w:widowControl/>
              <w:rPr>
                <w:del w:id="3481" w:author="柠栀" w:date="2025-05-07T10:48:55Z"/>
                <w:rFonts w:ascii="楷体" w:hAnsi="楷体" w:eastAsia="楷体" w:cs="楷体"/>
                <w:color w:val="000000"/>
                <w:kern w:val="0"/>
              </w:rPr>
            </w:pPr>
            <w:del w:id="3482" w:author="柠栀" w:date="2025-05-07T10:48:55Z">
              <w:r>
                <w:rPr>
                  <w:rFonts w:hint="eastAsia" w:ascii="楷体" w:hAnsi="楷体" w:eastAsia="楷体" w:cs="楷体"/>
                  <w:color w:val="000000"/>
                  <w:kern w:val="0"/>
                </w:rPr>
                <w:delText>管理员设置用户解封时间</w:delText>
              </w:r>
            </w:del>
          </w:p>
        </w:tc>
      </w:tr>
      <w:tr w14:paraId="41861D6B">
        <w:tblPrEx>
          <w:tblCellMar>
            <w:top w:w="0" w:type="dxa"/>
            <w:left w:w="108" w:type="dxa"/>
            <w:bottom w:w="0" w:type="dxa"/>
            <w:right w:w="108" w:type="dxa"/>
          </w:tblCellMar>
        </w:tblPrEx>
        <w:trPr>
          <w:trHeight w:val="355" w:hRule="atLeast"/>
          <w:jc w:val="center"/>
          <w:del w:id="3483"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tcPr>
          <w:p w14:paraId="22B048A6">
            <w:pPr>
              <w:widowControl/>
              <w:jc w:val="both"/>
              <w:rPr>
                <w:del w:id="3484" w:author="柠栀" w:date="2025-05-07T10:48:55Z"/>
                <w:rFonts w:hint="eastAsia" w:ascii="楷体" w:hAnsi="楷体" w:eastAsia="楷体" w:cs="楷体"/>
                <w:color w:val="000000"/>
                <w:kern w:val="0"/>
                <w:lang w:eastAsia="zh-CN"/>
              </w:rPr>
            </w:pPr>
            <w:del w:id="3485" w:author="柠栀" w:date="2025-05-07T10:48:55Z">
              <w:r>
                <w:rPr>
                  <w:rFonts w:hint="eastAsia" w:ascii="楷体" w:hAnsi="楷体" w:eastAsia="楷体" w:cs="楷体"/>
                  <w:color w:val="000000"/>
                  <w:kern w:val="0"/>
                  <w:lang w:val="en-US" w:eastAsia="zh-CN"/>
                </w:rPr>
                <w:delText>9</w:delText>
              </w:r>
            </w:del>
          </w:p>
        </w:tc>
        <w:tc>
          <w:tcPr>
            <w:tcW w:w="1054" w:type="dxa"/>
            <w:tcBorders>
              <w:top w:val="single" w:color="auto" w:sz="4" w:space="0"/>
              <w:left w:val="nil"/>
              <w:bottom w:val="single" w:color="auto" w:sz="4" w:space="0"/>
              <w:right w:val="single" w:color="auto" w:sz="4" w:space="0"/>
            </w:tcBorders>
            <w:shd w:val="clear" w:color="auto" w:fill="auto"/>
          </w:tcPr>
          <w:p w14:paraId="5FDFDC39">
            <w:pPr>
              <w:widowControl/>
              <w:jc w:val="both"/>
              <w:rPr>
                <w:del w:id="3486" w:author="柠栀" w:date="2025-05-07T10:48:55Z"/>
                <w:rFonts w:ascii="楷体" w:hAnsi="楷体" w:eastAsia="楷体" w:cs="楷体"/>
                <w:kern w:val="0"/>
              </w:rPr>
            </w:pPr>
            <w:del w:id="3487" w:author="柠栀" w:date="2025-05-07T10:48:55Z">
              <w:r>
                <w:rPr>
                  <w:rFonts w:hint="eastAsia" w:ascii="楷体" w:hAnsi="楷体" w:eastAsia="楷体" w:cs="楷体"/>
                  <w:kern w:val="0"/>
                </w:rPr>
                <w:delText>禁言状态</w:delText>
              </w:r>
            </w:del>
          </w:p>
        </w:tc>
        <w:tc>
          <w:tcPr>
            <w:tcW w:w="822" w:type="dxa"/>
            <w:tcBorders>
              <w:top w:val="single" w:color="auto" w:sz="4" w:space="0"/>
              <w:left w:val="nil"/>
              <w:bottom w:val="single" w:color="auto" w:sz="4" w:space="0"/>
              <w:right w:val="single" w:color="auto" w:sz="4" w:space="0"/>
            </w:tcBorders>
            <w:shd w:val="clear" w:color="auto" w:fill="auto"/>
          </w:tcPr>
          <w:p w14:paraId="2A106155">
            <w:pPr>
              <w:widowControl/>
              <w:jc w:val="both"/>
              <w:rPr>
                <w:del w:id="3488" w:author="柠栀" w:date="2025-05-07T10:48:55Z"/>
                <w:rFonts w:ascii="楷体" w:hAnsi="楷体" w:eastAsia="楷体" w:cs="楷体"/>
                <w:color w:val="000000"/>
                <w:kern w:val="0"/>
                <w:lang w:bidi="ar"/>
              </w:rPr>
            </w:pPr>
            <w:del w:id="3489" w:author="柠栀" w:date="2025-05-07T10:48:55Z">
              <w:r>
                <w:rPr>
                  <w:rFonts w:hint="eastAsia" w:ascii="楷体" w:hAnsi="楷体" w:eastAsia="楷体" w:cs="楷体"/>
                  <w:color w:val="000000"/>
                  <w:kern w:val="0"/>
                  <w:lang w:val="en-US" w:eastAsia="zh-CN"/>
                </w:rPr>
                <w:delText>B</w:delText>
              </w:r>
            </w:del>
            <w:del w:id="3490" w:author="柠栀" w:date="2025-05-07T10:48:55Z">
              <w:r>
                <w:rPr>
                  <w:rFonts w:hint="eastAsia" w:ascii="楷体" w:hAnsi="楷体" w:eastAsia="楷体" w:cs="楷体"/>
                  <w:color w:val="000000"/>
                  <w:kern w:val="0"/>
                </w:rPr>
                <w:delText>anned</w:delText>
              </w:r>
            </w:del>
          </w:p>
        </w:tc>
        <w:tc>
          <w:tcPr>
            <w:tcW w:w="646" w:type="dxa"/>
            <w:tcBorders>
              <w:top w:val="single" w:color="auto" w:sz="4" w:space="0"/>
              <w:left w:val="nil"/>
              <w:bottom w:val="single" w:color="auto" w:sz="4" w:space="0"/>
              <w:right w:val="single" w:color="auto" w:sz="4" w:space="0"/>
            </w:tcBorders>
            <w:shd w:val="clear" w:color="auto" w:fill="auto"/>
          </w:tcPr>
          <w:p w14:paraId="5172BF90">
            <w:pPr>
              <w:widowControl/>
              <w:jc w:val="both"/>
              <w:rPr>
                <w:del w:id="3491" w:author="柠栀" w:date="2025-05-07T10:48:55Z"/>
                <w:rFonts w:ascii="楷体" w:hAnsi="楷体" w:eastAsia="楷体" w:cs="楷体"/>
                <w:color w:val="000000"/>
                <w:kern w:val="0"/>
                <w:lang w:bidi="ar"/>
              </w:rPr>
            </w:pPr>
            <w:del w:id="3492" w:author="柠栀" w:date="2025-05-07T10:48:55Z">
              <w:r>
                <w:rPr>
                  <w:rFonts w:hint="eastAsia" w:ascii="楷体" w:hAnsi="楷体" w:eastAsia="楷体" w:cs="楷体"/>
                  <w:color w:val="000000"/>
                  <w:kern w:val="0"/>
                </w:rPr>
                <w:delText>1</w:delText>
              </w:r>
            </w:del>
          </w:p>
        </w:tc>
        <w:tc>
          <w:tcPr>
            <w:tcW w:w="1180" w:type="dxa"/>
            <w:tcBorders>
              <w:top w:val="single" w:color="auto" w:sz="4" w:space="0"/>
              <w:left w:val="nil"/>
              <w:bottom w:val="single" w:color="auto" w:sz="4" w:space="0"/>
              <w:right w:val="single" w:color="auto" w:sz="4" w:space="0"/>
            </w:tcBorders>
            <w:shd w:val="clear" w:color="auto" w:fill="auto"/>
          </w:tcPr>
          <w:p w14:paraId="3A2BCE4E">
            <w:pPr>
              <w:widowControl/>
              <w:jc w:val="both"/>
              <w:rPr>
                <w:del w:id="3493" w:author="柠栀" w:date="2025-05-07T10:48:55Z"/>
                <w:rFonts w:ascii="楷体" w:hAnsi="楷体" w:eastAsia="楷体" w:cs="楷体"/>
                <w:color w:val="000000"/>
                <w:kern w:val="0"/>
                <w:lang w:bidi="ar"/>
              </w:rPr>
            </w:pPr>
            <w:del w:id="3494" w:author="柠栀" w:date="2025-05-07T10:48:55Z">
              <w:r>
                <w:rPr>
                  <w:rFonts w:hint="eastAsia" w:ascii="楷体" w:hAnsi="楷体" w:eastAsia="楷体" w:cs="楷体"/>
                  <w:color w:val="000000"/>
                  <w:kern w:val="0"/>
                </w:rPr>
                <w:delText>否</w:delText>
              </w:r>
            </w:del>
          </w:p>
        </w:tc>
        <w:tc>
          <w:tcPr>
            <w:tcW w:w="2251" w:type="dxa"/>
            <w:tcBorders>
              <w:top w:val="single" w:color="auto" w:sz="4" w:space="0"/>
              <w:left w:val="nil"/>
              <w:bottom w:val="single" w:color="auto" w:sz="4" w:space="0"/>
              <w:right w:val="single" w:color="auto" w:sz="4" w:space="0"/>
            </w:tcBorders>
            <w:shd w:val="clear" w:color="auto" w:fill="auto"/>
          </w:tcPr>
          <w:p w14:paraId="3D965BC1">
            <w:pPr>
              <w:widowControl/>
              <w:jc w:val="both"/>
              <w:rPr>
                <w:del w:id="3495" w:author="柠栀" w:date="2025-05-07T10:48:55Z"/>
                <w:rFonts w:ascii="楷体" w:hAnsi="楷体" w:eastAsia="楷体" w:cs="楷体"/>
                <w:i/>
                <w:iCs/>
                <w:color w:val="000000"/>
                <w:kern w:val="0"/>
              </w:rPr>
            </w:pPr>
            <w:del w:id="3496" w:author="柠栀" w:date="2025-05-07T10:48:55Z">
              <w:r>
                <w:rPr>
                  <w:rFonts w:hint="eastAsia" w:ascii="楷体" w:hAnsi="楷体" w:eastAsia="楷体" w:cs="楷体"/>
                  <w:i/>
                  <w:iCs/>
                  <w:color w:val="000000"/>
                  <w:kern w:val="0"/>
                </w:rPr>
                <w:delText>^(true|false)$</w:delText>
              </w:r>
            </w:del>
          </w:p>
          <w:p w14:paraId="4C4AD7A6">
            <w:pPr>
              <w:widowControl/>
              <w:jc w:val="both"/>
              <w:rPr>
                <w:del w:id="3497" w:author="柠栀" w:date="2025-05-07T10:48:55Z"/>
                <w:rFonts w:ascii="楷体" w:hAnsi="楷体" w:eastAsia="楷体" w:cs="楷体"/>
                <w:color w:val="000000"/>
                <w:kern w:val="0"/>
              </w:rPr>
            </w:pPr>
          </w:p>
          <w:p w14:paraId="6E3FE1A7">
            <w:pPr>
              <w:widowControl/>
              <w:rPr>
                <w:del w:id="3498" w:author="柠栀" w:date="2025-05-07T10:48:55Z"/>
                <w:rFonts w:ascii="楷体" w:hAnsi="楷体" w:eastAsia="楷体" w:cs="楷体"/>
                <w:color w:val="000000"/>
                <w:kern w:val="0"/>
              </w:rPr>
            </w:pPr>
            <w:del w:id="3499" w:author="柠栀" w:date="2025-05-07T10:48:55Z">
              <w:r>
                <w:rPr>
                  <w:rFonts w:hint="eastAsia" w:ascii="楷体" w:hAnsi="楷体" w:eastAsia="楷体" w:cs="楷体"/>
                  <w:color w:val="000000"/>
                  <w:kern w:val="0"/>
                </w:rPr>
                <w:delText>长度限制：1位</w:delText>
              </w:r>
            </w:del>
          </w:p>
          <w:p w14:paraId="23C0C885">
            <w:pPr>
              <w:widowControl/>
              <w:jc w:val="both"/>
              <w:rPr>
                <w:del w:id="3500" w:author="柠栀" w:date="2025-05-07T10:48:55Z"/>
                <w:rFonts w:ascii="楷体" w:hAnsi="楷体" w:eastAsia="楷体" w:cs="楷体"/>
                <w:color w:val="000000"/>
                <w:kern w:val="0"/>
              </w:rPr>
            </w:pPr>
            <w:del w:id="3501" w:author="柠栀" w:date="2025-05-07T10:48:55Z">
              <w:r>
                <w:rPr>
                  <w:rFonts w:hint="eastAsia" w:ascii="楷体" w:hAnsi="楷体" w:eastAsia="楷体" w:cs="楷体"/>
                  <w:color w:val="000000"/>
                  <w:kern w:val="0"/>
                </w:rPr>
                <w:delText>格式限制：布尔类型</w:delText>
              </w:r>
            </w:del>
          </w:p>
          <w:p w14:paraId="35D94BBE">
            <w:pPr>
              <w:widowControl/>
              <w:jc w:val="both"/>
              <w:rPr>
                <w:del w:id="3502" w:author="柠栀" w:date="2025-05-07T10:48:55Z"/>
                <w:rFonts w:ascii="楷体" w:hAnsi="楷体" w:eastAsia="楷体" w:cs="楷体"/>
                <w:color w:val="000000"/>
                <w:kern w:val="0"/>
              </w:rPr>
            </w:pPr>
            <w:del w:id="3503" w:author="柠栀" w:date="2025-05-07T10:48:55Z">
              <w:r>
                <w:rPr>
                  <w:rFonts w:hint="eastAsia" w:ascii="楷体" w:hAnsi="楷体" w:eastAsia="楷体" w:cs="楷体"/>
                  <w:color w:val="000000"/>
                  <w:kern w:val="0"/>
                </w:rPr>
                <w:delText>(true表明用户被禁言，无法登评论；false表明用户可以正常评论发言）</w:delText>
              </w:r>
            </w:del>
          </w:p>
        </w:tc>
        <w:tc>
          <w:tcPr>
            <w:tcW w:w="2163" w:type="dxa"/>
            <w:tcBorders>
              <w:top w:val="single" w:color="auto" w:sz="4" w:space="0"/>
              <w:left w:val="nil"/>
              <w:bottom w:val="single" w:color="auto" w:sz="4" w:space="0"/>
              <w:right w:val="single" w:color="auto" w:sz="4" w:space="0"/>
            </w:tcBorders>
            <w:shd w:val="clear" w:color="auto" w:fill="auto"/>
          </w:tcPr>
          <w:p w14:paraId="6C3B7F0E">
            <w:pPr>
              <w:widowControl/>
              <w:rPr>
                <w:del w:id="3504" w:author="柠栀" w:date="2025-05-07T10:48:55Z"/>
                <w:rFonts w:ascii="楷体" w:hAnsi="楷体" w:eastAsia="楷体" w:cs="楷体"/>
                <w:color w:val="000000"/>
                <w:kern w:val="0"/>
              </w:rPr>
            </w:pPr>
            <w:del w:id="3505" w:author="柠栀" w:date="2025-05-07T10:48:55Z">
              <w:r>
                <w:rPr>
                  <w:rFonts w:hint="eastAsia" w:ascii="楷体" w:hAnsi="楷体" w:eastAsia="楷体" w:cs="楷体"/>
                  <w:color w:val="000000"/>
                  <w:kern w:val="0"/>
                </w:rPr>
                <w:delText>管理员设置用户是否禁言</w:delText>
              </w:r>
            </w:del>
          </w:p>
        </w:tc>
      </w:tr>
      <w:tr w14:paraId="1F8656C2">
        <w:tblPrEx>
          <w:tblCellMar>
            <w:top w:w="0" w:type="dxa"/>
            <w:left w:w="108" w:type="dxa"/>
            <w:bottom w:w="0" w:type="dxa"/>
            <w:right w:w="108" w:type="dxa"/>
          </w:tblCellMar>
        </w:tblPrEx>
        <w:trPr>
          <w:trHeight w:val="355" w:hRule="atLeast"/>
          <w:jc w:val="center"/>
          <w:del w:id="3506"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tcPr>
          <w:p w14:paraId="512369E9">
            <w:pPr>
              <w:widowControl/>
              <w:jc w:val="both"/>
              <w:rPr>
                <w:del w:id="3507" w:author="柠栀" w:date="2025-05-07T10:48:55Z"/>
                <w:rFonts w:hint="eastAsia" w:ascii="楷体" w:hAnsi="楷体" w:eastAsia="楷体" w:cs="楷体"/>
                <w:color w:val="000000"/>
                <w:kern w:val="0"/>
                <w:lang w:eastAsia="zh-CN"/>
              </w:rPr>
            </w:pPr>
            <w:del w:id="3508" w:author="柠栀" w:date="2025-05-07T10:48:55Z">
              <w:r>
                <w:rPr>
                  <w:rFonts w:hint="eastAsia" w:ascii="楷体" w:hAnsi="楷体" w:eastAsia="楷体" w:cs="楷体"/>
                  <w:color w:val="000000"/>
                  <w:kern w:val="0"/>
                </w:rPr>
                <w:delText>1</w:delText>
              </w:r>
            </w:del>
            <w:del w:id="3509" w:author="柠栀" w:date="2025-05-07T10:48:55Z">
              <w:r>
                <w:rPr>
                  <w:rFonts w:hint="eastAsia" w:ascii="楷体" w:hAnsi="楷体" w:eastAsia="楷体" w:cs="楷体"/>
                  <w:color w:val="000000"/>
                  <w:kern w:val="0"/>
                  <w:lang w:val="en-US" w:eastAsia="zh-CN"/>
                </w:rPr>
                <w:delText>0</w:delText>
              </w:r>
            </w:del>
          </w:p>
        </w:tc>
        <w:tc>
          <w:tcPr>
            <w:tcW w:w="1054" w:type="dxa"/>
            <w:tcBorders>
              <w:top w:val="single" w:color="auto" w:sz="4" w:space="0"/>
              <w:left w:val="nil"/>
              <w:bottom w:val="single" w:color="auto" w:sz="4" w:space="0"/>
              <w:right w:val="single" w:color="auto" w:sz="4" w:space="0"/>
            </w:tcBorders>
            <w:shd w:val="clear" w:color="auto" w:fill="auto"/>
          </w:tcPr>
          <w:p w14:paraId="56A2F9E4">
            <w:pPr>
              <w:widowControl/>
              <w:jc w:val="both"/>
              <w:rPr>
                <w:del w:id="3510" w:author="柠栀" w:date="2025-05-07T10:48:55Z"/>
                <w:rFonts w:ascii="楷体" w:hAnsi="楷体" w:eastAsia="楷体" w:cs="楷体"/>
                <w:kern w:val="0"/>
              </w:rPr>
            </w:pPr>
            <w:del w:id="3511" w:author="柠栀" w:date="2025-05-07T10:48:55Z">
              <w:r>
                <w:rPr>
                  <w:rFonts w:hint="eastAsia" w:ascii="楷体" w:hAnsi="楷体" w:eastAsia="楷体" w:cs="楷体"/>
                  <w:kern w:val="0"/>
                </w:rPr>
                <w:delText>禁言开始时间</w:delText>
              </w:r>
            </w:del>
          </w:p>
        </w:tc>
        <w:tc>
          <w:tcPr>
            <w:tcW w:w="822" w:type="dxa"/>
            <w:tcBorders>
              <w:top w:val="single" w:color="auto" w:sz="4" w:space="0"/>
              <w:left w:val="nil"/>
              <w:bottom w:val="single" w:color="auto" w:sz="4" w:space="0"/>
              <w:right w:val="single" w:color="auto" w:sz="4" w:space="0"/>
            </w:tcBorders>
            <w:shd w:val="clear" w:color="auto" w:fill="auto"/>
          </w:tcPr>
          <w:p w14:paraId="45598F65">
            <w:pPr>
              <w:widowControl/>
              <w:jc w:val="both"/>
              <w:rPr>
                <w:del w:id="3512" w:author="柠栀" w:date="2025-05-07T10:48:55Z"/>
                <w:rFonts w:ascii="楷体" w:hAnsi="楷体" w:eastAsia="楷体" w:cs="楷体"/>
                <w:color w:val="333333"/>
                <w:shd w:val="clear" w:color="auto" w:fill="FFFFFF"/>
              </w:rPr>
            </w:pPr>
            <w:del w:id="3513" w:author="柠栀" w:date="2025-05-07T10:48:55Z">
              <w:r>
                <w:rPr>
                  <w:rFonts w:hint="eastAsia" w:ascii="楷体" w:hAnsi="楷体" w:eastAsia="楷体" w:cs="楷体"/>
                  <w:color w:val="000000"/>
                  <w:kern w:val="0"/>
                  <w:lang w:val="en-US" w:eastAsia="zh-CN"/>
                </w:rPr>
                <w:delText>B</w:delText>
              </w:r>
            </w:del>
            <w:del w:id="3514" w:author="柠栀" w:date="2025-05-07T10:48:55Z">
              <w:r>
                <w:rPr>
                  <w:rFonts w:hint="eastAsia" w:ascii="楷体" w:hAnsi="楷体" w:eastAsia="楷体" w:cs="楷体"/>
                  <w:color w:val="000000"/>
                  <w:kern w:val="0"/>
                </w:rPr>
                <w:delText>anned_begin</w:delText>
              </w:r>
            </w:del>
          </w:p>
          <w:p w14:paraId="17DF014B">
            <w:pPr>
              <w:widowControl/>
              <w:jc w:val="both"/>
              <w:rPr>
                <w:del w:id="3515" w:author="柠栀" w:date="2025-05-07T10:48:55Z"/>
                <w:rFonts w:ascii="楷体" w:hAnsi="楷体" w:eastAsia="楷体" w:cs="楷体"/>
                <w:color w:val="000000"/>
                <w:kern w:val="0"/>
              </w:rPr>
            </w:pPr>
          </w:p>
        </w:tc>
        <w:tc>
          <w:tcPr>
            <w:tcW w:w="646" w:type="dxa"/>
            <w:tcBorders>
              <w:top w:val="single" w:color="auto" w:sz="4" w:space="0"/>
              <w:left w:val="nil"/>
              <w:bottom w:val="single" w:color="auto" w:sz="4" w:space="0"/>
              <w:right w:val="single" w:color="auto" w:sz="4" w:space="0"/>
            </w:tcBorders>
            <w:shd w:val="clear" w:color="auto" w:fill="auto"/>
          </w:tcPr>
          <w:p w14:paraId="6141476D">
            <w:pPr>
              <w:widowControl/>
              <w:jc w:val="both"/>
              <w:rPr>
                <w:del w:id="3516" w:author="柠栀" w:date="2025-05-07T10:48:55Z"/>
                <w:rFonts w:ascii="楷体" w:hAnsi="楷体" w:eastAsia="楷体" w:cs="楷体"/>
                <w:color w:val="000000"/>
                <w:kern w:val="0"/>
              </w:rPr>
            </w:pPr>
            <w:del w:id="3517" w:author="柠栀" w:date="2025-05-07T10:48:55Z">
              <w:r>
                <w:rPr>
                  <w:rFonts w:hint="eastAsia" w:ascii="楷体" w:hAnsi="楷体" w:eastAsia="楷体" w:cs="楷体"/>
                  <w:color w:val="000000"/>
                  <w:kern w:val="0"/>
                </w:rPr>
                <w:delText>20</w:delText>
              </w:r>
            </w:del>
          </w:p>
        </w:tc>
        <w:tc>
          <w:tcPr>
            <w:tcW w:w="1180" w:type="dxa"/>
            <w:tcBorders>
              <w:top w:val="single" w:color="auto" w:sz="4" w:space="0"/>
              <w:left w:val="nil"/>
              <w:bottom w:val="single" w:color="auto" w:sz="4" w:space="0"/>
              <w:right w:val="single" w:color="auto" w:sz="4" w:space="0"/>
            </w:tcBorders>
            <w:shd w:val="clear" w:color="auto" w:fill="auto"/>
          </w:tcPr>
          <w:p w14:paraId="205E0EBF">
            <w:pPr>
              <w:widowControl/>
              <w:jc w:val="both"/>
              <w:rPr>
                <w:del w:id="3518" w:author="柠栀" w:date="2025-05-07T10:48:55Z"/>
                <w:rFonts w:ascii="楷体" w:hAnsi="楷体" w:eastAsia="楷体" w:cs="楷体"/>
                <w:color w:val="000000"/>
                <w:kern w:val="0"/>
              </w:rPr>
            </w:pPr>
            <w:del w:id="3519" w:author="柠栀" w:date="2025-05-07T10:48:55Z">
              <w:r>
                <w:rPr>
                  <w:rFonts w:hint="eastAsia" w:ascii="楷体" w:hAnsi="楷体" w:eastAsia="楷体" w:cs="楷体"/>
                  <w:color w:val="000000"/>
                  <w:kern w:val="0"/>
                </w:rPr>
                <w:delText>是</w:delText>
              </w:r>
            </w:del>
          </w:p>
        </w:tc>
        <w:tc>
          <w:tcPr>
            <w:tcW w:w="2251" w:type="dxa"/>
            <w:tcBorders>
              <w:top w:val="single" w:color="auto" w:sz="4" w:space="0"/>
              <w:left w:val="nil"/>
              <w:bottom w:val="single" w:color="auto" w:sz="4" w:space="0"/>
              <w:right w:val="single" w:color="auto" w:sz="4" w:space="0"/>
            </w:tcBorders>
            <w:shd w:val="clear" w:color="auto" w:fill="auto"/>
          </w:tcPr>
          <w:p w14:paraId="53686950">
            <w:pPr>
              <w:widowControl/>
              <w:jc w:val="both"/>
              <w:rPr>
                <w:del w:id="3520" w:author="柠栀" w:date="2025-05-07T10:48:55Z"/>
                <w:rFonts w:ascii="楷体" w:hAnsi="楷体" w:eastAsia="楷体" w:cs="楷体"/>
                <w:i/>
                <w:iCs/>
                <w:color w:val="000000"/>
                <w:kern w:val="0"/>
              </w:rPr>
            </w:pPr>
            <w:del w:id="3521" w:author="柠栀" w:date="2025-05-07T10:48:55Z">
              <w:r>
                <w:rPr>
                  <w:rFonts w:hint="eastAsia" w:ascii="楷体" w:hAnsi="楷体" w:eastAsia="楷体" w:cs="楷体"/>
                  <w:i/>
                  <w:iCs/>
                  <w:color w:val="000000"/>
                  <w:kern w:val="0"/>
                </w:rPr>
                <w:delText>^\d{4}-\d{2}-\d{2}\s\d{2}:\d{2}:\d{2}$</w:delText>
              </w:r>
            </w:del>
          </w:p>
          <w:p w14:paraId="679CF72E">
            <w:pPr>
              <w:widowControl/>
              <w:jc w:val="both"/>
              <w:rPr>
                <w:del w:id="3522" w:author="柠栀" w:date="2025-05-07T10:48:55Z"/>
                <w:rFonts w:ascii="楷体" w:hAnsi="楷体" w:eastAsia="楷体" w:cs="楷体"/>
                <w:color w:val="000000"/>
                <w:kern w:val="0"/>
              </w:rPr>
            </w:pPr>
          </w:p>
          <w:p w14:paraId="0BC386BE">
            <w:pPr>
              <w:widowControl/>
              <w:jc w:val="both"/>
              <w:rPr>
                <w:del w:id="3523" w:author="柠栀" w:date="2025-05-07T10:48:55Z"/>
                <w:rFonts w:ascii="楷体" w:hAnsi="楷体" w:eastAsia="楷体" w:cs="楷体"/>
                <w:color w:val="000000"/>
                <w:kern w:val="0"/>
              </w:rPr>
            </w:pPr>
            <w:del w:id="3524" w:author="柠栀" w:date="2025-05-07T10:48:55Z">
              <w:r>
                <w:rPr>
                  <w:rFonts w:hint="eastAsia" w:ascii="楷体" w:hAnsi="楷体" w:eastAsia="楷体" w:cs="楷体"/>
                  <w:color w:val="000000"/>
                  <w:kern w:val="0"/>
                </w:rPr>
                <w:delText>长度限制：17个字符</w:delText>
              </w:r>
            </w:del>
          </w:p>
          <w:p w14:paraId="6714D122">
            <w:pPr>
              <w:widowControl/>
              <w:jc w:val="both"/>
              <w:rPr>
                <w:del w:id="3525" w:author="柠栀" w:date="2025-05-07T10:48:55Z"/>
                <w:rFonts w:ascii="楷体" w:hAnsi="楷体" w:eastAsia="楷体" w:cs="楷体"/>
                <w:color w:val="000000"/>
                <w:kern w:val="0"/>
              </w:rPr>
            </w:pPr>
            <w:del w:id="3526" w:author="柠栀" w:date="2025-05-07T10:48:55Z">
              <w:r>
                <w:rPr>
                  <w:rFonts w:hint="eastAsia" w:ascii="楷体" w:hAnsi="楷体" w:eastAsia="楷体" w:cs="楷体"/>
                  <w:color w:val="000000"/>
                  <w:kern w:val="0"/>
                </w:rPr>
                <w:delText>格式限制：yyyy-mm-dd hh:mm:ss</w:delText>
              </w:r>
            </w:del>
          </w:p>
        </w:tc>
        <w:tc>
          <w:tcPr>
            <w:tcW w:w="2163" w:type="dxa"/>
            <w:tcBorders>
              <w:top w:val="single" w:color="auto" w:sz="4" w:space="0"/>
              <w:left w:val="nil"/>
              <w:bottom w:val="single" w:color="auto" w:sz="4" w:space="0"/>
              <w:right w:val="single" w:color="auto" w:sz="4" w:space="0"/>
            </w:tcBorders>
            <w:shd w:val="clear" w:color="auto" w:fill="auto"/>
          </w:tcPr>
          <w:p w14:paraId="24A7E257">
            <w:pPr>
              <w:widowControl/>
              <w:rPr>
                <w:del w:id="3527" w:author="柠栀" w:date="2025-05-07T10:48:55Z"/>
                <w:rFonts w:ascii="楷体" w:hAnsi="楷体" w:eastAsia="楷体" w:cs="楷体"/>
                <w:color w:val="000000"/>
                <w:kern w:val="0"/>
              </w:rPr>
            </w:pPr>
            <w:del w:id="3528" w:author="柠栀" w:date="2025-05-07T10:48:55Z">
              <w:r>
                <w:rPr>
                  <w:rFonts w:hint="eastAsia" w:ascii="楷体" w:hAnsi="楷体" w:eastAsia="楷体" w:cs="楷体"/>
                  <w:color w:val="000000"/>
                  <w:kern w:val="0"/>
                </w:rPr>
                <w:delText>管理员设置用户禁言时自动生成</w:delText>
              </w:r>
            </w:del>
          </w:p>
          <w:p w14:paraId="57A2E70A">
            <w:pPr>
              <w:widowControl/>
              <w:rPr>
                <w:del w:id="3529" w:author="柠栀" w:date="2025-05-07T10:48:55Z"/>
                <w:rFonts w:ascii="楷体" w:hAnsi="楷体" w:eastAsia="楷体" w:cs="楷体"/>
              </w:rPr>
            </w:pPr>
          </w:p>
        </w:tc>
      </w:tr>
      <w:tr w14:paraId="0E5D968E">
        <w:tblPrEx>
          <w:tblCellMar>
            <w:top w:w="0" w:type="dxa"/>
            <w:left w:w="108" w:type="dxa"/>
            <w:bottom w:w="0" w:type="dxa"/>
            <w:right w:w="108" w:type="dxa"/>
          </w:tblCellMar>
        </w:tblPrEx>
        <w:trPr>
          <w:trHeight w:val="355" w:hRule="atLeast"/>
          <w:jc w:val="center"/>
          <w:del w:id="3530"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tcPr>
          <w:p w14:paraId="7FBB0812">
            <w:pPr>
              <w:widowControl/>
              <w:jc w:val="both"/>
              <w:rPr>
                <w:del w:id="3531" w:author="柠栀" w:date="2025-05-07T10:48:55Z"/>
                <w:rFonts w:hint="eastAsia" w:ascii="楷体" w:hAnsi="楷体" w:eastAsia="楷体" w:cs="楷体"/>
                <w:color w:val="000000"/>
                <w:kern w:val="0"/>
                <w:lang w:eastAsia="zh-CN"/>
              </w:rPr>
            </w:pPr>
            <w:del w:id="3532" w:author="柠栀" w:date="2025-05-07T10:48:55Z">
              <w:r>
                <w:rPr>
                  <w:rFonts w:hint="eastAsia" w:ascii="楷体" w:hAnsi="楷体" w:eastAsia="楷体" w:cs="楷体"/>
                  <w:color w:val="000000"/>
                  <w:kern w:val="0"/>
                </w:rPr>
                <w:delText>1</w:delText>
              </w:r>
            </w:del>
            <w:del w:id="3533" w:author="柠栀" w:date="2025-05-07T10:48:55Z">
              <w:r>
                <w:rPr>
                  <w:rFonts w:hint="eastAsia" w:ascii="楷体" w:hAnsi="楷体" w:eastAsia="楷体" w:cs="楷体"/>
                  <w:color w:val="000000"/>
                  <w:kern w:val="0"/>
                  <w:lang w:val="en-US" w:eastAsia="zh-CN"/>
                </w:rPr>
                <w:delText>1</w:delText>
              </w:r>
            </w:del>
          </w:p>
        </w:tc>
        <w:tc>
          <w:tcPr>
            <w:tcW w:w="1054" w:type="dxa"/>
            <w:tcBorders>
              <w:top w:val="single" w:color="auto" w:sz="4" w:space="0"/>
              <w:left w:val="nil"/>
              <w:bottom w:val="single" w:color="auto" w:sz="4" w:space="0"/>
              <w:right w:val="single" w:color="auto" w:sz="4" w:space="0"/>
            </w:tcBorders>
            <w:shd w:val="clear" w:color="auto" w:fill="auto"/>
          </w:tcPr>
          <w:p w14:paraId="45319233">
            <w:pPr>
              <w:widowControl/>
              <w:jc w:val="both"/>
              <w:rPr>
                <w:del w:id="3534" w:author="柠栀" w:date="2025-05-07T10:48:55Z"/>
                <w:rFonts w:ascii="楷体" w:hAnsi="楷体" w:eastAsia="楷体" w:cs="楷体"/>
                <w:kern w:val="0"/>
              </w:rPr>
            </w:pPr>
            <w:del w:id="3535" w:author="柠栀" w:date="2025-05-07T10:48:55Z">
              <w:r>
                <w:rPr>
                  <w:rFonts w:hint="eastAsia" w:ascii="楷体" w:hAnsi="楷体" w:eastAsia="楷体" w:cs="楷体"/>
                  <w:kern w:val="0"/>
                </w:rPr>
                <w:delText>禁言结束时间</w:delText>
              </w:r>
            </w:del>
          </w:p>
        </w:tc>
        <w:tc>
          <w:tcPr>
            <w:tcW w:w="822" w:type="dxa"/>
            <w:tcBorders>
              <w:top w:val="single" w:color="auto" w:sz="4" w:space="0"/>
              <w:left w:val="nil"/>
              <w:bottom w:val="single" w:color="auto" w:sz="4" w:space="0"/>
              <w:right w:val="single" w:color="auto" w:sz="4" w:space="0"/>
            </w:tcBorders>
            <w:shd w:val="clear" w:color="auto" w:fill="auto"/>
          </w:tcPr>
          <w:p w14:paraId="19C28B84">
            <w:pPr>
              <w:widowControl/>
              <w:jc w:val="both"/>
              <w:rPr>
                <w:del w:id="3536" w:author="柠栀" w:date="2025-05-07T10:48:55Z"/>
                <w:rFonts w:ascii="楷体" w:hAnsi="楷体" w:eastAsia="楷体" w:cs="楷体"/>
                <w:color w:val="000000"/>
                <w:kern w:val="0"/>
              </w:rPr>
            </w:pPr>
            <w:del w:id="3537" w:author="柠栀" w:date="2025-05-07T10:48:55Z">
              <w:r>
                <w:rPr>
                  <w:rFonts w:hint="eastAsia" w:ascii="楷体" w:hAnsi="楷体" w:eastAsia="楷体" w:cs="楷体"/>
                  <w:color w:val="000000"/>
                  <w:kern w:val="0"/>
                  <w:lang w:val="en-US" w:eastAsia="zh-CN"/>
                </w:rPr>
                <w:delText>B</w:delText>
              </w:r>
            </w:del>
            <w:del w:id="3538" w:author="柠栀" w:date="2025-05-07T10:48:55Z">
              <w:r>
                <w:rPr>
                  <w:rFonts w:hint="eastAsia" w:ascii="楷体" w:hAnsi="楷体" w:eastAsia="楷体" w:cs="楷体"/>
                  <w:color w:val="000000"/>
                  <w:kern w:val="0"/>
                </w:rPr>
                <w:delText>anned_end</w:delText>
              </w:r>
            </w:del>
          </w:p>
        </w:tc>
        <w:tc>
          <w:tcPr>
            <w:tcW w:w="646" w:type="dxa"/>
            <w:tcBorders>
              <w:top w:val="single" w:color="auto" w:sz="4" w:space="0"/>
              <w:left w:val="nil"/>
              <w:bottom w:val="single" w:color="auto" w:sz="4" w:space="0"/>
              <w:right w:val="single" w:color="auto" w:sz="4" w:space="0"/>
            </w:tcBorders>
            <w:shd w:val="clear" w:color="auto" w:fill="auto"/>
          </w:tcPr>
          <w:p w14:paraId="576F0A63">
            <w:pPr>
              <w:widowControl/>
              <w:jc w:val="both"/>
              <w:rPr>
                <w:del w:id="3539" w:author="柠栀" w:date="2025-05-07T10:48:55Z"/>
                <w:rFonts w:ascii="楷体" w:hAnsi="楷体" w:eastAsia="楷体" w:cs="楷体"/>
                <w:color w:val="000000"/>
                <w:kern w:val="0"/>
              </w:rPr>
            </w:pPr>
            <w:del w:id="3540" w:author="柠栀" w:date="2025-05-07T10:48:55Z">
              <w:r>
                <w:rPr>
                  <w:rFonts w:hint="eastAsia" w:ascii="楷体" w:hAnsi="楷体" w:eastAsia="楷体" w:cs="楷体"/>
                  <w:color w:val="000000"/>
                  <w:kern w:val="0"/>
                </w:rPr>
                <w:delText>20</w:delText>
              </w:r>
            </w:del>
          </w:p>
        </w:tc>
        <w:tc>
          <w:tcPr>
            <w:tcW w:w="1180" w:type="dxa"/>
            <w:tcBorders>
              <w:top w:val="single" w:color="auto" w:sz="4" w:space="0"/>
              <w:left w:val="nil"/>
              <w:bottom w:val="single" w:color="auto" w:sz="4" w:space="0"/>
              <w:right w:val="single" w:color="auto" w:sz="4" w:space="0"/>
            </w:tcBorders>
            <w:shd w:val="clear" w:color="auto" w:fill="auto"/>
          </w:tcPr>
          <w:p w14:paraId="59EE6416">
            <w:pPr>
              <w:widowControl/>
              <w:jc w:val="both"/>
              <w:rPr>
                <w:del w:id="3541" w:author="柠栀" w:date="2025-05-07T10:48:55Z"/>
                <w:rFonts w:ascii="楷体" w:hAnsi="楷体" w:eastAsia="楷体" w:cs="楷体"/>
                <w:color w:val="000000"/>
                <w:kern w:val="0"/>
              </w:rPr>
            </w:pPr>
            <w:del w:id="3542" w:author="柠栀" w:date="2025-05-07T10:48:55Z">
              <w:r>
                <w:rPr>
                  <w:rFonts w:hint="eastAsia" w:ascii="楷体" w:hAnsi="楷体" w:eastAsia="楷体" w:cs="楷体"/>
                  <w:color w:val="000000"/>
                  <w:kern w:val="0"/>
                </w:rPr>
                <w:delText>是</w:delText>
              </w:r>
            </w:del>
          </w:p>
        </w:tc>
        <w:tc>
          <w:tcPr>
            <w:tcW w:w="2251" w:type="dxa"/>
            <w:tcBorders>
              <w:top w:val="single" w:color="auto" w:sz="4" w:space="0"/>
              <w:left w:val="nil"/>
              <w:bottom w:val="single" w:color="auto" w:sz="4" w:space="0"/>
              <w:right w:val="single" w:color="auto" w:sz="4" w:space="0"/>
            </w:tcBorders>
            <w:shd w:val="clear" w:color="auto" w:fill="auto"/>
          </w:tcPr>
          <w:p w14:paraId="29827DF4">
            <w:pPr>
              <w:widowControl/>
              <w:jc w:val="both"/>
              <w:rPr>
                <w:del w:id="3543" w:author="柠栀" w:date="2025-05-07T10:48:55Z"/>
                <w:rFonts w:ascii="楷体" w:hAnsi="楷体" w:eastAsia="楷体" w:cs="楷体"/>
                <w:i/>
                <w:iCs/>
                <w:color w:val="000000"/>
                <w:kern w:val="0"/>
              </w:rPr>
            </w:pPr>
            <w:del w:id="3544" w:author="柠栀" w:date="2025-05-07T10:48:55Z">
              <w:r>
                <w:rPr>
                  <w:rFonts w:hint="eastAsia" w:ascii="楷体" w:hAnsi="楷体" w:eastAsia="楷体" w:cs="楷体"/>
                  <w:i/>
                  <w:iCs/>
                  <w:color w:val="000000"/>
                  <w:kern w:val="0"/>
                </w:rPr>
                <w:delText>^\d{4}-\d{2}-\d{2}\s\d{2}:\d{2}:\d{2}$</w:delText>
              </w:r>
            </w:del>
          </w:p>
          <w:p w14:paraId="0E26CAF1">
            <w:pPr>
              <w:widowControl/>
              <w:jc w:val="both"/>
              <w:rPr>
                <w:del w:id="3545" w:author="柠栀" w:date="2025-05-07T10:48:55Z"/>
                <w:rFonts w:ascii="楷体" w:hAnsi="楷体" w:eastAsia="楷体" w:cs="楷体"/>
                <w:color w:val="000000"/>
                <w:kern w:val="0"/>
              </w:rPr>
            </w:pPr>
          </w:p>
          <w:p w14:paraId="0144361A">
            <w:pPr>
              <w:widowControl/>
              <w:jc w:val="both"/>
              <w:rPr>
                <w:del w:id="3546" w:author="柠栀" w:date="2025-05-07T10:48:55Z"/>
                <w:rFonts w:ascii="楷体" w:hAnsi="楷体" w:eastAsia="楷体" w:cs="楷体"/>
                <w:color w:val="000000"/>
                <w:kern w:val="0"/>
              </w:rPr>
            </w:pPr>
            <w:del w:id="3547" w:author="柠栀" w:date="2025-05-07T10:48:55Z">
              <w:r>
                <w:rPr>
                  <w:rFonts w:hint="eastAsia" w:ascii="楷体" w:hAnsi="楷体" w:eastAsia="楷体" w:cs="楷体"/>
                  <w:color w:val="000000"/>
                  <w:kern w:val="0"/>
                </w:rPr>
                <w:delText>长度限制：17个字符</w:delText>
              </w:r>
            </w:del>
          </w:p>
          <w:p w14:paraId="30DC3FEA">
            <w:pPr>
              <w:widowControl/>
              <w:jc w:val="both"/>
              <w:rPr>
                <w:del w:id="3548" w:author="柠栀" w:date="2025-05-07T10:48:55Z"/>
                <w:rFonts w:ascii="楷体" w:hAnsi="楷体" w:eastAsia="楷体" w:cs="楷体"/>
                <w:color w:val="000000"/>
                <w:kern w:val="0"/>
              </w:rPr>
            </w:pPr>
            <w:del w:id="3549" w:author="柠栀" w:date="2025-05-07T10:48:55Z">
              <w:r>
                <w:rPr>
                  <w:rFonts w:hint="eastAsia" w:ascii="楷体" w:hAnsi="楷体" w:eastAsia="楷体" w:cs="楷体"/>
                  <w:color w:val="000000"/>
                  <w:kern w:val="0"/>
                </w:rPr>
                <w:delText>格式限制：yyyy-mm-dd hh:mm:ss</w:delText>
              </w:r>
            </w:del>
          </w:p>
        </w:tc>
        <w:tc>
          <w:tcPr>
            <w:tcW w:w="2163" w:type="dxa"/>
            <w:tcBorders>
              <w:top w:val="single" w:color="auto" w:sz="4" w:space="0"/>
              <w:left w:val="nil"/>
              <w:bottom w:val="single" w:color="auto" w:sz="4" w:space="0"/>
              <w:right w:val="single" w:color="auto" w:sz="4" w:space="0"/>
            </w:tcBorders>
            <w:shd w:val="clear" w:color="auto" w:fill="auto"/>
          </w:tcPr>
          <w:p w14:paraId="0C8CBDE4">
            <w:pPr>
              <w:widowControl/>
              <w:rPr>
                <w:del w:id="3550" w:author="柠栀" w:date="2025-05-07T10:48:55Z"/>
                <w:rFonts w:ascii="楷体" w:hAnsi="楷体" w:eastAsia="楷体" w:cs="楷体"/>
              </w:rPr>
            </w:pPr>
            <w:del w:id="3551" w:author="柠栀" w:date="2025-05-07T10:48:55Z">
              <w:r>
                <w:rPr>
                  <w:rFonts w:hint="eastAsia" w:ascii="楷体" w:hAnsi="楷体" w:eastAsia="楷体" w:cs="楷体"/>
                  <w:color w:val="000000"/>
                  <w:kern w:val="0"/>
                </w:rPr>
                <w:delText>管理员设置用户除解禁言时间</w:delText>
              </w:r>
            </w:del>
          </w:p>
        </w:tc>
      </w:tr>
      <w:tr w14:paraId="60672C7A">
        <w:tblPrEx>
          <w:tblCellMar>
            <w:top w:w="0" w:type="dxa"/>
            <w:left w:w="108" w:type="dxa"/>
            <w:bottom w:w="0" w:type="dxa"/>
            <w:right w:w="108" w:type="dxa"/>
          </w:tblCellMar>
        </w:tblPrEx>
        <w:trPr>
          <w:trHeight w:val="355" w:hRule="atLeast"/>
          <w:jc w:val="center"/>
          <w:del w:id="3552"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tcPr>
          <w:p w14:paraId="376582B1">
            <w:pPr>
              <w:widowControl/>
              <w:jc w:val="both"/>
              <w:rPr>
                <w:del w:id="3553" w:author="柠栀" w:date="2025-05-07T10:48:55Z"/>
                <w:rFonts w:hint="eastAsia" w:ascii="楷体" w:hAnsi="楷体" w:eastAsia="楷体" w:cs="楷体"/>
                <w:color w:val="000000"/>
                <w:kern w:val="0"/>
                <w:lang w:eastAsia="zh-CN"/>
              </w:rPr>
            </w:pPr>
            <w:del w:id="3554" w:author="柠栀" w:date="2025-05-07T10:48:55Z">
              <w:r>
                <w:rPr>
                  <w:rFonts w:hint="eastAsia" w:ascii="楷体" w:hAnsi="楷体" w:eastAsia="楷体" w:cs="楷体"/>
                  <w:color w:val="000000"/>
                  <w:kern w:val="0"/>
                </w:rPr>
                <w:delText>1</w:delText>
              </w:r>
            </w:del>
            <w:del w:id="3555" w:author="柠栀" w:date="2025-05-07T10:48:55Z">
              <w:r>
                <w:rPr>
                  <w:rFonts w:hint="eastAsia" w:ascii="楷体" w:hAnsi="楷体" w:eastAsia="楷体" w:cs="楷体"/>
                  <w:color w:val="000000"/>
                  <w:kern w:val="0"/>
                  <w:lang w:val="en-US" w:eastAsia="zh-CN"/>
                </w:rPr>
                <w:delText>2</w:delText>
              </w:r>
            </w:del>
          </w:p>
        </w:tc>
        <w:tc>
          <w:tcPr>
            <w:tcW w:w="1054" w:type="dxa"/>
            <w:tcBorders>
              <w:top w:val="single" w:color="auto" w:sz="4" w:space="0"/>
              <w:left w:val="nil"/>
              <w:bottom w:val="single" w:color="auto" w:sz="4" w:space="0"/>
              <w:right w:val="single" w:color="auto" w:sz="4" w:space="0"/>
            </w:tcBorders>
            <w:shd w:val="clear" w:color="auto" w:fill="auto"/>
          </w:tcPr>
          <w:p w14:paraId="4C538BDE">
            <w:pPr>
              <w:widowControl/>
              <w:jc w:val="both"/>
              <w:rPr>
                <w:del w:id="3556" w:author="柠栀" w:date="2025-05-07T10:48:55Z"/>
                <w:rFonts w:ascii="楷体" w:hAnsi="楷体" w:eastAsia="楷体" w:cs="楷体"/>
                <w:kern w:val="0"/>
              </w:rPr>
            </w:pPr>
            <w:del w:id="3557" w:author="柠栀" w:date="2025-05-07T10:48:55Z">
              <w:r>
                <w:rPr>
                  <w:rFonts w:hint="eastAsia" w:ascii="楷体" w:hAnsi="楷体" w:eastAsia="楷体" w:cs="楷体"/>
                  <w:color w:val="000000"/>
                  <w:kern w:val="0"/>
                  <w:lang w:bidi="ar"/>
                </w:rPr>
                <w:delText>创建时间</w:delText>
              </w:r>
            </w:del>
          </w:p>
        </w:tc>
        <w:tc>
          <w:tcPr>
            <w:tcW w:w="822" w:type="dxa"/>
            <w:tcBorders>
              <w:top w:val="single" w:color="auto" w:sz="4" w:space="0"/>
              <w:left w:val="nil"/>
              <w:bottom w:val="single" w:color="auto" w:sz="4" w:space="0"/>
              <w:right w:val="single" w:color="auto" w:sz="4" w:space="0"/>
            </w:tcBorders>
            <w:shd w:val="clear" w:color="auto" w:fill="auto"/>
          </w:tcPr>
          <w:p w14:paraId="3C29916D">
            <w:pPr>
              <w:widowControl/>
              <w:jc w:val="both"/>
              <w:rPr>
                <w:del w:id="3558" w:author="柠栀" w:date="2025-05-07T10:48:55Z"/>
                <w:rFonts w:ascii="楷体" w:hAnsi="楷体" w:eastAsia="楷体" w:cs="楷体"/>
                <w:kern w:val="0"/>
              </w:rPr>
            </w:pPr>
            <w:del w:id="3559" w:author="柠栀" w:date="2025-05-07T10:48:55Z">
              <w:r>
                <w:rPr>
                  <w:rFonts w:hint="eastAsia" w:ascii="楷体" w:hAnsi="楷体" w:eastAsia="楷体" w:cs="楷体"/>
                  <w:color w:val="000000"/>
                  <w:kern w:val="0"/>
                  <w:lang w:val="en-US" w:eastAsia="zh-CN" w:bidi="ar"/>
                </w:rPr>
                <w:delText>A</w:delText>
              </w:r>
            </w:del>
            <w:del w:id="3560" w:author="柠栀" w:date="2025-05-07T10:48:55Z">
              <w:r>
                <w:rPr>
                  <w:rFonts w:hint="eastAsia" w:ascii="楷体" w:hAnsi="楷体" w:eastAsia="楷体" w:cs="楷体"/>
                  <w:color w:val="000000"/>
                  <w:kern w:val="0"/>
                  <w:lang w:bidi="ar"/>
                </w:rPr>
                <w:delText>dd_time</w:delText>
              </w:r>
            </w:del>
          </w:p>
        </w:tc>
        <w:tc>
          <w:tcPr>
            <w:tcW w:w="646" w:type="dxa"/>
            <w:tcBorders>
              <w:top w:val="single" w:color="auto" w:sz="4" w:space="0"/>
              <w:left w:val="nil"/>
              <w:bottom w:val="single" w:color="auto" w:sz="4" w:space="0"/>
              <w:right w:val="single" w:color="auto" w:sz="4" w:space="0"/>
            </w:tcBorders>
            <w:shd w:val="clear" w:color="auto" w:fill="auto"/>
          </w:tcPr>
          <w:p w14:paraId="21BCCAE8">
            <w:pPr>
              <w:widowControl/>
              <w:jc w:val="both"/>
              <w:rPr>
                <w:del w:id="3561" w:author="柠栀" w:date="2025-05-07T10:48:55Z"/>
                <w:rFonts w:ascii="楷体" w:hAnsi="楷体" w:eastAsia="楷体" w:cs="楷体"/>
                <w:kern w:val="0"/>
              </w:rPr>
            </w:pPr>
            <w:del w:id="3562" w:author="柠栀" w:date="2025-05-07T10:48:55Z">
              <w:r>
                <w:rPr>
                  <w:rFonts w:hint="eastAsia" w:ascii="楷体" w:hAnsi="楷体" w:eastAsia="楷体" w:cs="楷体"/>
                  <w:color w:val="000000"/>
                  <w:kern w:val="0"/>
                </w:rPr>
                <w:delText>20</w:delText>
              </w:r>
            </w:del>
          </w:p>
        </w:tc>
        <w:tc>
          <w:tcPr>
            <w:tcW w:w="1180" w:type="dxa"/>
            <w:tcBorders>
              <w:top w:val="single" w:color="auto" w:sz="4" w:space="0"/>
              <w:left w:val="nil"/>
              <w:bottom w:val="single" w:color="auto" w:sz="4" w:space="0"/>
              <w:right w:val="single" w:color="auto" w:sz="4" w:space="0"/>
            </w:tcBorders>
            <w:shd w:val="clear" w:color="auto" w:fill="auto"/>
          </w:tcPr>
          <w:p w14:paraId="62C0E49F">
            <w:pPr>
              <w:widowControl/>
              <w:jc w:val="both"/>
              <w:rPr>
                <w:del w:id="3563" w:author="柠栀" w:date="2025-05-07T10:48:55Z"/>
                <w:rFonts w:ascii="楷体" w:hAnsi="楷体" w:eastAsia="楷体" w:cs="楷体"/>
                <w:color w:val="000000"/>
                <w:kern w:val="0"/>
                <w:lang w:bidi="ar"/>
              </w:rPr>
            </w:pPr>
            <w:del w:id="3564" w:author="柠栀" w:date="2025-05-07T10:48:55Z">
              <w:r>
                <w:rPr>
                  <w:rFonts w:hint="eastAsia" w:ascii="楷体" w:hAnsi="楷体" w:eastAsia="楷体" w:cs="楷体"/>
                  <w:color w:val="000000"/>
                  <w:kern w:val="0"/>
                  <w:lang w:bidi="ar"/>
                </w:rPr>
                <w:delText>否</w:delText>
              </w:r>
            </w:del>
          </w:p>
        </w:tc>
        <w:tc>
          <w:tcPr>
            <w:tcW w:w="2251" w:type="dxa"/>
            <w:tcBorders>
              <w:top w:val="single" w:color="auto" w:sz="4" w:space="0"/>
              <w:left w:val="nil"/>
              <w:bottom w:val="single" w:color="auto" w:sz="4" w:space="0"/>
              <w:right w:val="single" w:color="auto" w:sz="4" w:space="0"/>
            </w:tcBorders>
            <w:shd w:val="clear" w:color="auto" w:fill="auto"/>
          </w:tcPr>
          <w:p w14:paraId="1D0F8666">
            <w:pPr>
              <w:widowControl/>
              <w:jc w:val="both"/>
              <w:rPr>
                <w:del w:id="3565" w:author="柠栀" w:date="2025-05-07T10:48:55Z"/>
                <w:rFonts w:ascii="楷体" w:hAnsi="楷体" w:eastAsia="楷体" w:cs="楷体"/>
                <w:i/>
                <w:iCs/>
                <w:color w:val="000000"/>
                <w:kern w:val="0"/>
              </w:rPr>
            </w:pPr>
            <w:del w:id="3566" w:author="柠栀" w:date="2025-05-07T10:48:55Z">
              <w:r>
                <w:rPr>
                  <w:rFonts w:hint="eastAsia" w:ascii="楷体" w:hAnsi="楷体" w:eastAsia="楷体" w:cs="楷体"/>
                  <w:i/>
                  <w:iCs/>
                  <w:color w:val="000000"/>
                  <w:kern w:val="0"/>
                </w:rPr>
                <w:delText>^\d{4}-\d{2}-\d{2}\s\d{2}:\d{2}:\d{2}$</w:delText>
              </w:r>
            </w:del>
          </w:p>
          <w:p w14:paraId="77A3BA56">
            <w:pPr>
              <w:widowControl/>
              <w:jc w:val="both"/>
              <w:rPr>
                <w:del w:id="3567" w:author="柠栀" w:date="2025-05-07T10:48:55Z"/>
                <w:rFonts w:ascii="楷体" w:hAnsi="楷体" w:eastAsia="楷体" w:cs="楷体"/>
                <w:color w:val="000000"/>
                <w:kern w:val="0"/>
              </w:rPr>
            </w:pPr>
          </w:p>
          <w:p w14:paraId="5F3079CA">
            <w:pPr>
              <w:widowControl/>
              <w:jc w:val="both"/>
              <w:rPr>
                <w:del w:id="3568" w:author="柠栀" w:date="2025-05-07T10:48:55Z"/>
                <w:rFonts w:ascii="楷体" w:hAnsi="楷体" w:eastAsia="楷体" w:cs="楷体"/>
                <w:color w:val="000000"/>
                <w:kern w:val="0"/>
              </w:rPr>
            </w:pPr>
            <w:del w:id="3569" w:author="柠栀" w:date="2025-05-07T10:48:55Z">
              <w:r>
                <w:rPr>
                  <w:rFonts w:hint="eastAsia" w:ascii="楷体" w:hAnsi="楷体" w:eastAsia="楷体" w:cs="楷体"/>
                  <w:color w:val="000000"/>
                  <w:kern w:val="0"/>
                </w:rPr>
                <w:delText>长度限制：17个字符</w:delText>
              </w:r>
            </w:del>
          </w:p>
          <w:p w14:paraId="61BD20A8">
            <w:pPr>
              <w:widowControl/>
              <w:rPr>
                <w:del w:id="3570" w:author="柠栀" w:date="2025-05-07T10:48:55Z"/>
                <w:rFonts w:ascii="楷体" w:hAnsi="楷体" w:eastAsia="楷体" w:cs="楷体"/>
                <w:color w:val="000000"/>
                <w:kern w:val="0"/>
              </w:rPr>
            </w:pPr>
            <w:del w:id="3571" w:author="柠栀" w:date="2025-05-07T10:48:55Z">
              <w:r>
                <w:rPr>
                  <w:rFonts w:hint="eastAsia" w:ascii="楷体" w:hAnsi="楷体" w:eastAsia="楷体" w:cs="楷体"/>
                  <w:color w:val="000000"/>
                  <w:kern w:val="0"/>
                </w:rPr>
                <w:delText>格式限制：yyyy-mm-dd hh:mm:ss</w:delText>
              </w:r>
            </w:del>
          </w:p>
        </w:tc>
        <w:tc>
          <w:tcPr>
            <w:tcW w:w="2163" w:type="dxa"/>
            <w:tcBorders>
              <w:top w:val="single" w:color="auto" w:sz="4" w:space="0"/>
              <w:left w:val="nil"/>
              <w:bottom w:val="single" w:color="auto" w:sz="4" w:space="0"/>
              <w:right w:val="single" w:color="auto" w:sz="4" w:space="0"/>
            </w:tcBorders>
            <w:shd w:val="clear" w:color="auto" w:fill="auto"/>
          </w:tcPr>
          <w:p w14:paraId="2F9ACAE9">
            <w:pPr>
              <w:widowControl/>
              <w:rPr>
                <w:del w:id="3572" w:author="柠栀" w:date="2025-05-07T10:48:55Z"/>
                <w:rFonts w:ascii="楷体" w:hAnsi="楷体" w:eastAsia="楷体" w:cs="楷体"/>
                <w:kern w:val="0"/>
              </w:rPr>
            </w:pPr>
            <w:del w:id="3573" w:author="柠栀" w:date="2025-05-07T10:48:55Z">
              <w:r>
                <w:rPr>
                  <w:rFonts w:hint="eastAsia" w:ascii="楷体" w:hAnsi="楷体" w:eastAsia="楷体" w:cs="楷体"/>
                  <w:color w:val="000000"/>
                  <w:kern w:val="0"/>
                  <w:lang w:bidi="ar"/>
                </w:rPr>
                <w:delText>增加用户时系统自动生成</w:delText>
              </w:r>
            </w:del>
          </w:p>
        </w:tc>
      </w:tr>
      <w:tr w14:paraId="6BA92673">
        <w:tblPrEx>
          <w:tblCellMar>
            <w:top w:w="0" w:type="dxa"/>
            <w:left w:w="108" w:type="dxa"/>
            <w:bottom w:w="0" w:type="dxa"/>
            <w:right w:w="108" w:type="dxa"/>
          </w:tblCellMar>
        </w:tblPrEx>
        <w:trPr>
          <w:trHeight w:val="355" w:hRule="atLeast"/>
          <w:jc w:val="center"/>
          <w:del w:id="3574"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tcPr>
          <w:p w14:paraId="71222A5F">
            <w:pPr>
              <w:widowControl/>
              <w:jc w:val="both"/>
              <w:rPr>
                <w:del w:id="3575" w:author="柠栀" w:date="2025-05-07T10:48:55Z"/>
                <w:rFonts w:hint="eastAsia" w:ascii="楷体" w:hAnsi="楷体" w:eastAsia="楷体" w:cs="楷体"/>
                <w:color w:val="000000"/>
                <w:kern w:val="0"/>
                <w:lang w:eastAsia="zh-CN"/>
              </w:rPr>
            </w:pPr>
            <w:del w:id="3576" w:author="柠栀" w:date="2025-05-07T10:48:55Z">
              <w:r>
                <w:rPr>
                  <w:rFonts w:hint="eastAsia" w:ascii="楷体" w:hAnsi="楷体" w:eastAsia="楷体" w:cs="楷体"/>
                  <w:color w:val="000000"/>
                  <w:kern w:val="0"/>
                  <w:lang w:bidi="ar"/>
                </w:rPr>
                <w:delText>1</w:delText>
              </w:r>
            </w:del>
            <w:del w:id="3577" w:author="柠栀" w:date="2025-05-07T10:48:55Z">
              <w:r>
                <w:rPr>
                  <w:rFonts w:hint="eastAsia" w:ascii="楷体" w:hAnsi="楷体" w:eastAsia="楷体" w:cs="楷体"/>
                  <w:color w:val="000000"/>
                  <w:kern w:val="0"/>
                  <w:lang w:val="en-US" w:eastAsia="zh-CN" w:bidi="ar"/>
                </w:rPr>
                <w:delText>3</w:delText>
              </w:r>
            </w:del>
          </w:p>
        </w:tc>
        <w:tc>
          <w:tcPr>
            <w:tcW w:w="1054" w:type="dxa"/>
            <w:tcBorders>
              <w:top w:val="single" w:color="auto" w:sz="4" w:space="0"/>
              <w:left w:val="nil"/>
              <w:bottom w:val="single" w:color="auto" w:sz="4" w:space="0"/>
              <w:right w:val="single" w:color="auto" w:sz="4" w:space="0"/>
            </w:tcBorders>
            <w:shd w:val="clear" w:color="auto" w:fill="auto"/>
          </w:tcPr>
          <w:p w14:paraId="46C0677C">
            <w:pPr>
              <w:widowControl/>
              <w:jc w:val="both"/>
              <w:rPr>
                <w:del w:id="3578" w:author="柠栀" w:date="2025-05-07T10:48:55Z"/>
                <w:rFonts w:ascii="楷体" w:hAnsi="楷体" w:eastAsia="楷体" w:cs="楷体"/>
                <w:kern w:val="0"/>
              </w:rPr>
            </w:pPr>
            <w:del w:id="3579" w:author="柠栀" w:date="2025-05-07T10:48:55Z">
              <w:r>
                <w:rPr>
                  <w:rFonts w:hint="eastAsia" w:ascii="楷体" w:hAnsi="楷体" w:eastAsia="楷体" w:cs="楷体"/>
                  <w:color w:val="000000"/>
                  <w:kern w:val="0"/>
                  <w:lang w:bidi="ar"/>
                </w:rPr>
                <w:delText>删除时间</w:delText>
              </w:r>
            </w:del>
          </w:p>
        </w:tc>
        <w:tc>
          <w:tcPr>
            <w:tcW w:w="822" w:type="dxa"/>
            <w:tcBorders>
              <w:top w:val="single" w:color="auto" w:sz="4" w:space="0"/>
              <w:left w:val="nil"/>
              <w:bottom w:val="single" w:color="auto" w:sz="4" w:space="0"/>
              <w:right w:val="single" w:color="auto" w:sz="4" w:space="0"/>
            </w:tcBorders>
            <w:shd w:val="clear" w:color="auto" w:fill="auto"/>
          </w:tcPr>
          <w:p w14:paraId="5E4EEC51">
            <w:pPr>
              <w:widowControl/>
              <w:jc w:val="both"/>
              <w:rPr>
                <w:del w:id="3580" w:author="柠栀" w:date="2025-05-07T10:48:55Z"/>
                <w:rFonts w:ascii="楷体" w:hAnsi="楷体" w:eastAsia="楷体" w:cs="楷体"/>
                <w:kern w:val="0"/>
              </w:rPr>
            </w:pPr>
            <w:del w:id="3581" w:author="柠栀" w:date="2025-05-07T10:48:55Z">
              <w:r>
                <w:rPr>
                  <w:rFonts w:hint="eastAsia" w:ascii="楷体" w:hAnsi="楷体" w:eastAsia="楷体" w:cs="楷体"/>
                  <w:color w:val="000000"/>
                  <w:kern w:val="0"/>
                  <w:lang w:val="en-US" w:eastAsia="zh-CN" w:bidi="ar"/>
                </w:rPr>
                <w:delText>D</w:delText>
              </w:r>
            </w:del>
            <w:del w:id="3582" w:author="柠栀" w:date="2025-05-07T10:48:55Z">
              <w:r>
                <w:rPr>
                  <w:rFonts w:hint="eastAsia" w:ascii="楷体" w:hAnsi="楷体" w:eastAsia="楷体" w:cs="楷体"/>
                  <w:color w:val="000000"/>
                  <w:kern w:val="0"/>
                  <w:lang w:bidi="ar"/>
                </w:rPr>
                <w:delText>elete_time</w:delText>
              </w:r>
            </w:del>
          </w:p>
        </w:tc>
        <w:tc>
          <w:tcPr>
            <w:tcW w:w="646" w:type="dxa"/>
            <w:tcBorders>
              <w:top w:val="single" w:color="auto" w:sz="4" w:space="0"/>
              <w:left w:val="nil"/>
              <w:bottom w:val="single" w:color="auto" w:sz="4" w:space="0"/>
              <w:right w:val="single" w:color="auto" w:sz="4" w:space="0"/>
            </w:tcBorders>
            <w:shd w:val="clear" w:color="auto" w:fill="auto"/>
          </w:tcPr>
          <w:p w14:paraId="14CCCB53">
            <w:pPr>
              <w:widowControl/>
              <w:jc w:val="both"/>
              <w:rPr>
                <w:del w:id="3583" w:author="柠栀" w:date="2025-05-07T10:48:55Z"/>
                <w:rFonts w:ascii="楷体" w:hAnsi="楷体" w:eastAsia="楷体" w:cs="楷体"/>
                <w:kern w:val="0"/>
              </w:rPr>
            </w:pPr>
            <w:del w:id="3584" w:author="柠栀" w:date="2025-05-07T10:48:55Z">
              <w:r>
                <w:rPr>
                  <w:rFonts w:hint="eastAsia" w:ascii="楷体" w:hAnsi="楷体" w:eastAsia="楷体" w:cs="楷体"/>
                  <w:color w:val="000000"/>
                  <w:kern w:val="0"/>
                </w:rPr>
                <w:delText>20</w:delText>
              </w:r>
            </w:del>
          </w:p>
        </w:tc>
        <w:tc>
          <w:tcPr>
            <w:tcW w:w="1180" w:type="dxa"/>
            <w:tcBorders>
              <w:top w:val="single" w:color="auto" w:sz="4" w:space="0"/>
              <w:left w:val="nil"/>
              <w:bottom w:val="single" w:color="auto" w:sz="4" w:space="0"/>
              <w:right w:val="single" w:color="auto" w:sz="4" w:space="0"/>
            </w:tcBorders>
            <w:shd w:val="clear" w:color="auto" w:fill="auto"/>
          </w:tcPr>
          <w:p w14:paraId="0FA0F836">
            <w:pPr>
              <w:widowControl/>
              <w:jc w:val="both"/>
              <w:rPr>
                <w:del w:id="3585" w:author="柠栀" w:date="2025-05-07T10:48:55Z"/>
                <w:rFonts w:ascii="楷体" w:hAnsi="楷体" w:eastAsia="楷体" w:cs="楷体"/>
                <w:color w:val="000000"/>
                <w:kern w:val="0"/>
                <w:lang w:bidi="ar"/>
              </w:rPr>
            </w:pPr>
            <w:del w:id="3586" w:author="柠栀" w:date="2025-05-07T10:48:55Z">
              <w:r>
                <w:rPr>
                  <w:rFonts w:hint="eastAsia" w:ascii="楷体" w:hAnsi="楷体" w:eastAsia="楷体" w:cs="楷体"/>
                  <w:color w:val="000000"/>
                  <w:kern w:val="0"/>
                  <w:lang w:bidi="ar"/>
                </w:rPr>
                <w:delText>是</w:delText>
              </w:r>
            </w:del>
          </w:p>
        </w:tc>
        <w:tc>
          <w:tcPr>
            <w:tcW w:w="2251" w:type="dxa"/>
            <w:tcBorders>
              <w:top w:val="single" w:color="auto" w:sz="4" w:space="0"/>
              <w:left w:val="nil"/>
              <w:bottom w:val="single" w:color="auto" w:sz="4" w:space="0"/>
              <w:right w:val="single" w:color="auto" w:sz="4" w:space="0"/>
            </w:tcBorders>
            <w:shd w:val="clear" w:color="auto" w:fill="auto"/>
          </w:tcPr>
          <w:p w14:paraId="2D5EE6EA">
            <w:pPr>
              <w:widowControl/>
              <w:jc w:val="both"/>
              <w:rPr>
                <w:del w:id="3587" w:author="柠栀" w:date="2025-05-07T10:48:55Z"/>
                <w:rFonts w:ascii="楷体" w:hAnsi="楷体" w:eastAsia="楷体" w:cs="楷体"/>
                <w:i/>
                <w:iCs/>
                <w:color w:val="000000"/>
                <w:kern w:val="0"/>
              </w:rPr>
            </w:pPr>
            <w:del w:id="3588" w:author="柠栀" w:date="2025-05-07T10:48:55Z">
              <w:r>
                <w:rPr>
                  <w:rFonts w:hint="eastAsia" w:ascii="楷体" w:hAnsi="楷体" w:eastAsia="楷体" w:cs="楷体"/>
                  <w:i/>
                  <w:iCs/>
                  <w:color w:val="000000"/>
                  <w:kern w:val="0"/>
                </w:rPr>
                <w:delText>^\d{4}-\d{2}-\d{2}\s\d{2}:\d{2}:\d{2}$</w:delText>
              </w:r>
            </w:del>
          </w:p>
          <w:p w14:paraId="2CCD7ACC">
            <w:pPr>
              <w:widowControl/>
              <w:jc w:val="both"/>
              <w:rPr>
                <w:del w:id="3589" w:author="柠栀" w:date="2025-05-07T10:48:55Z"/>
                <w:rFonts w:ascii="楷体" w:hAnsi="楷体" w:eastAsia="楷体" w:cs="楷体"/>
                <w:color w:val="000000"/>
                <w:kern w:val="0"/>
              </w:rPr>
            </w:pPr>
          </w:p>
          <w:p w14:paraId="61ECAB24">
            <w:pPr>
              <w:widowControl/>
              <w:jc w:val="both"/>
              <w:rPr>
                <w:del w:id="3590" w:author="柠栀" w:date="2025-05-07T10:48:55Z"/>
                <w:rFonts w:ascii="楷体" w:hAnsi="楷体" w:eastAsia="楷体" w:cs="楷体"/>
                <w:color w:val="000000"/>
                <w:kern w:val="0"/>
              </w:rPr>
            </w:pPr>
            <w:del w:id="3591" w:author="柠栀" w:date="2025-05-07T10:48:55Z">
              <w:r>
                <w:rPr>
                  <w:rFonts w:hint="eastAsia" w:ascii="楷体" w:hAnsi="楷体" w:eastAsia="楷体" w:cs="楷体"/>
                  <w:color w:val="000000"/>
                  <w:kern w:val="0"/>
                </w:rPr>
                <w:delText>长度限制：17个字符</w:delText>
              </w:r>
            </w:del>
          </w:p>
          <w:p w14:paraId="4F6E6569">
            <w:pPr>
              <w:widowControl/>
              <w:rPr>
                <w:del w:id="3592" w:author="柠栀" w:date="2025-05-07T10:48:55Z"/>
                <w:rFonts w:ascii="楷体" w:hAnsi="楷体" w:eastAsia="楷体" w:cs="楷体"/>
                <w:color w:val="000000"/>
                <w:kern w:val="0"/>
              </w:rPr>
            </w:pPr>
            <w:del w:id="3593" w:author="柠栀" w:date="2025-05-07T10:48:55Z">
              <w:r>
                <w:rPr>
                  <w:rFonts w:hint="eastAsia" w:ascii="楷体" w:hAnsi="楷体" w:eastAsia="楷体" w:cs="楷体"/>
                  <w:color w:val="000000"/>
                  <w:kern w:val="0"/>
                </w:rPr>
                <w:delText>格式限制：yyyy-mm-dd hh:mm:ss</w:delText>
              </w:r>
            </w:del>
          </w:p>
        </w:tc>
        <w:tc>
          <w:tcPr>
            <w:tcW w:w="2163" w:type="dxa"/>
            <w:tcBorders>
              <w:top w:val="single" w:color="auto" w:sz="4" w:space="0"/>
              <w:left w:val="nil"/>
              <w:bottom w:val="single" w:color="auto" w:sz="4" w:space="0"/>
              <w:right w:val="single" w:color="auto" w:sz="4" w:space="0"/>
            </w:tcBorders>
            <w:shd w:val="clear" w:color="auto" w:fill="auto"/>
          </w:tcPr>
          <w:p w14:paraId="5935451C">
            <w:pPr>
              <w:widowControl/>
              <w:rPr>
                <w:del w:id="3594" w:author="柠栀" w:date="2025-05-07T10:48:55Z"/>
                <w:rFonts w:ascii="楷体" w:hAnsi="楷体" w:eastAsia="楷体" w:cs="楷体"/>
                <w:kern w:val="0"/>
              </w:rPr>
            </w:pPr>
            <w:del w:id="3595" w:author="柠栀" w:date="2025-05-07T10:48:55Z">
              <w:r>
                <w:rPr>
                  <w:rFonts w:hint="eastAsia" w:ascii="楷体" w:hAnsi="楷体" w:eastAsia="楷体" w:cs="楷体"/>
                  <w:color w:val="000000"/>
                  <w:kern w:val="0"/>
                  <w:lang w:bidi="ar"/>
                </w:rPr>
                <w:delText>删除用户时系统自动生成</w:delText>
              </w:r>
            </w:del>
          </w:p>
        </w:tc>
      </w:tr>
    </w:tbl>
    <w:p w14:paraId="5334FD77">
      <w:pPr>
        <w:rPr>
          <w:del w:id="3596" w:author="柠栀" w:date="2025-05-07T10:48:55Z"/>
        </w:rPr>
      </w:pPr>
    </w:p>
    <w:p w14:paraId="68D1D27C">
      <w:pPr>
        <w:bidi w:val="0"/>
        <w:ind w:leftChars="0"/>
        <w:outlineLvl w:val="9"/>
        <w:rPr>
          <w:del w:id="3598" w:author="柠栀" w:date="2025-05-07T10:48:55Z"/>
          <w:rFonts w:hint="eastAsia" w:ascii="楷体" w:hAnsi="楷体" w:eastAsia="楷体" w:cs="楷体"/>
          <w:sz w:val="28"/>
          <w:szCs w:val="28"/>
          <w:lang w:val="en-US" w:eastAsia="zh-CN"/>
        </w:rPr>
        <w:pPrChange w:id="3597" w:author="柠栀" w:date="2025-05-07T11:27:55Z">
          <w:pPr>
            <w:pStyle w:val="5"/>
            <w:numPr>
              <w:ilvl w:val="3"/>
              <w:numId w:val="0"/>
            </w:numPr>
            <w:bidi w:val="0"/>
            <w:ind w:leftChars="0"/>
          </w:pPr>
        </w:pPrChange>
      </w:pPr>
      <w:del w:id="3599" w:author="柠栀" w:date="2025-05-07T10:48:55Z">
        <w:bookmarkStart w:id="154" w:name="_Toc2212"/>
        <w:bookmarkStart w:id="155" w:name="_5.2.1.1教师"/>
        <w:r>
          <w:rPr>
            <w:rFonts w:hint="eastAsia" w:ascii="楷体" w:hAnsi="楷体" w:eastAsia="楷体" w:cs="楷体"/>
            <w:sz w:val="28"/>
            <w:szCs w:val="28"/>
            <w:lang w:val="en-US" w:eastAsia="zh-CN"/>
          </w:rPr>
          <w:delText>5.2.1.2教师</w:delText>
        </w:r>
        <w:bookmarkEnd w:id="154"/>
      </w:del>
    </w:p>
    <w:tbl>
      <w:tblPr>
        <w:tblStyle w:val="12"/>
        <w:tblW w:w="4999" w:type="pct"/>
        <w:jc w:val="center"/>
        <w:tblLayout w:type="fixed"/>
        <w:tblCellMar>
          <w:top w:w="0" w:type="dxa"/>
          <w:left w:w="108" w:type="dxa"/>
          <w:bottom w:w="0" w:type="dxa"/>
          <w:right w:w="108" w:type="dxa"/>
        </w:tblCellMar>
      </w:tblPr>
      <w:tblGrid>
        <w:gridCol w:w="532"/>
        <w:gridCol w:w="1130"/>
        <w:gridCol w:w="604"/>
        <w:gridCol w:w="648"/>
        <w:gridCol w:w="755"/>
        <w:gridCol w:w="2358"/>
        <w:gridCol w:w="2493"/>
      </w:tblGrid>
      <w:tr w14:paraId="4CFA97F6">
        <w:tblPrEx>
          <w:tblCellMar>
            <w:top w:w="0" w:type="dxa"/>
            <w:left w:w="108" w:type="dxa"/>
            <w:bottom w:w="0" w:type="dxa"/>
            <w:right w:w="108" w:type="dxa"/>
          </w:tblCellMar>
        </w:tblPrEx>
        <w:trPr>
          <w:trHeight w:val="333" w:hRule="atLeast"/>
          <w:jc w:val="center"/>
          <w:del w:id="3600" w:author="柠栀" w:date="2025-05-07T10:48:55Z"/>
        </w:trPr>
        <w:tc>
          <w:tcPr>
            <w:tcW w:w="1663" w:type="dxa"/>
            <w:gridSpan w:val="2"/>
            <w:tcBorders>
              <w:top w:val="single" w:color="auto" w:sz="4" w:space="0"/>
              <w:left w:val="single" w:color="auto" w:sz="4" w:space="0"/>
              <w:bottom w:val="single" w:color="auto" w:sz="4" w:space="0"/>
              <w:right w:val="single" w:color="auto" w:sz="4" w:space="0"/>
            </w:tcBorders>
            <w:shd w:val="clear" w:color="auto" w:fill="auto"/>
            <w:vAlign w:val="bottom"/>
          </w:tcPr>
          <w:p w14:paraId="5798F2FE">
            <w:pPr>
              <w:widowControl/>
              <w:jc w:val="center"/>
              <w:rPr>
                <w:del w:id="3601" w:author="柠栀" w:date="2025-05-07T10:48:55Z"/>
                <w:rFonts w:ascii="楷体" w:hAnsi="楷体" w:eastAsia="楷体" w:cs="楷体"/>
                <w:color w:val="000000"/>
                <w:kern w:val="0"/>
              </w:rPr>
            </w:pPr>
            <w:del w:id="3602" w:author="柠栀" w:date="2025-05-07T10:48:55Z">
              <w:r>
                <w:rPr>
                  <w:rFonts w:hint="eastAsia" w:ascii="楷体" w:hAnsi="楷体" w:eastAsia="楷体" w:cs="楷体"/>
                  <w:color w:val="000000"/>
                  <w:kern w:val="0"/>
                  <w:lang w:bidi="ar"/>
                </w:rPr>
                <w:delText>数据字典名</w:delText>
              </w:r>
            </w:del>
          </w:p>
        </w:tc>
        <w:tc>
          <w:tcPr>
            <w:tcW w:w="6858" w:type="dxa"/>
            <w:gridSpan w:val="5"/>
            <w:tcBorders>
              <w:top w:val="single" w:color="auto" w:sz="4" w:space="0"/>
              <w:left w:val="nil"/>
              <w:bottom w:val="single" w:color="auto" w:sz="4" w:space="0"/>
              <w:right w:val="single" w:color="auto" w:sz="4" w:space="0"/>
            </w:tcBorders>
            <w:shd w:val="clear" w:color="auto" w:fill="auto"/>
            <w:vAlign w:val="bottom"/>
          </w:tcPr>
          <w:p w14:paraId="21AEE101">
            <w:pPr>
              <w:widowControl/>
              <w:jc w:val="center"/>
              <w:rPr>
                <w:del w:id="3603" w:author="柠栀" w:date="2025-05-07T10:48:55Z"/>
                <w:rFonts w:ascii="楷体" w:hAnsi="楷体" w:eastAsia="楷体" w:cs="楷体"/>
                <w:color w:val="000000"/>
                <w:kern w:val="0"/>
              </w:rPr>
            </w:pPr>
            <w:del w:id="3604" w:author="柠栀" w:date="2025-05-07T10:48:55Z">
              <w:r>
                <w:rPr>
                  <w:rFonts w:hint="eastAsia" w:ascii="楷体" w:hAnsi="楷体" w:eastAsia="楷体" w:cs="楷体"/>
                  <w:color w:val="000000"/>
                  <w:kern w:val="0"/>
                  <w:lang w:bidi="ar"/>
                </w:rPr>
                <w:delText>教师数据字典</w:delText>
              </w:r>
            </w:del>
          </w:p>
        </w:tc>
      </w:tr>
      <w:tr w14:paraId="3597D8D8">
        <w:tblPrEx>
          <w:tblCellMar>
            <w:top w:w="0" w:type="dxa"/>
            <w:left w:w="108" w:type="dxa"/>
            <w:bottom w:w="0" w:type="dxa"/>
            <w:right w:w="108" w:type="dxa"/>
          </w:tblCellMar>
        </w:tblPrEx>
        <w:trPr>
          <w:trHeight w:val="307" w:hRule="atLeast"/>
          <w:jc w:val="center"/>
          <w:del w:id="3605" w:author="柠栀" w:date="2025-05-07T10:48:55Z"/>
        </w:trPr>
        <w:tc>
          <w:tcPr>
            <w:tcW w:w="1663" w:type="dxa"/>
            <w:gridSpan w:val="2"/>
            <w:tcBorders>
              <w:top w:val="single" w:color="auto" w:sz="4" w:space="0"/>
              <w:left w:val="single" w:color="auto" w:sz="4" w:space="0"/>
              <w:bottom w:val="single" w:color="auto" w:sz="4" w:space="0"/>
              <w:right w:val="single" w:color="auto" w:sz="4" w:space="0"/>
            </w:tcBorders>
            <w:shd w:val="clear" w:color="auto" w:fill="auto"/>
            <w:vAlign w:val="bottom"/>
          </w:tcPr>
          <w:p w14:paraId="44A4A5D6">
            <w:pPr>
              <w:widowControl/>
              <w:jc w:val="center"/>
              <w:rPr>
                <w:del w:id="3606" w:author="柠栀" w:date="2025-05-07T10:48:55Z"/>
                <w:rFonts w:ascii="楷体" w:hAnsi="楷体" w:eastAsia="楷体" w:cs="楷体"/>
                <w:color w:val="000000"/>
                <w:kern w:val="0"/>
              </w:rPr>
            </w:pPr>
            <w:del w:id="3607" w:author="柠栀" w:date="2025-05-07T10:48:55Z">
              <w:r>
                <w:rPr>
                  <w:rFonts w:hint="eastAsia" w:ascii="楷体" w:hAnsi="楷体" w:eastAsia="楷体" w:cs="楷体"/>
                  <w:color w:val="000000"/>
                  <w:kern w:val="0"/>
                </w:rPr>
                <w:delText>字典</w:delText>
              </w:r>
            </w:del>
          </w:p>
        </w:tc>
        <w:tc>
          <w:tcPr>
            <w:tcW w:w="6858" w:type="dxa"/>
            <w:gridSpan w:val="5"/>
            <w:tcBorders>
              <w:top w:val="single" w:color="auto" w:sz="4" w:space="0"/>
              <w:left w:val="nil"/>
              <w:bottom w:val="single" w:color="auto" w:sz="4" w:space="0"/>
              <w:right w:val="single" w:color="auto" w:sz="4" w:space="0"/>
            </w:tcBorders>
            <w:shd w:val="clear" w:color="auto" w:fill="auto"/>
            <w:vAlign w:val="bottom"/>
          </w:tcPr>
          <w:p w14:paraId="7B7AEB0A">
            <w:pPr>
              <w:widowControl/>
              <w:jc w:val="center"/>
              <w:rPr>
                <w:del w:id="3608" w:author="柠栀" w:date="2025-05-07T10:48:55Z"/>
                <w:rFonts w:ascii="楷体" w:hAnsi="楷体" w:eastAsia="楷体" w:cs="楷体"/>
                <w:color w:val="000000"/>
                <w:kern w:val="0"/>
              </w:rPr>
            </w:pPr>
            <w:del w:id="3609" w:author="柠栀" w:date="2025-05-07T10:48:55Z">
              <w:r>
                <w:rPr>
                  <w:rFonts w:hint="eastAsia" w:ascii="楷体" w:hAnsi="楷体" w:eastAsia="楷体" w:cs="楷体"/>
                  <w:color w:val="000000"/>
                  <w:kern w:val="0"/>
                  <w:lang w:bidi="ar"/>
                </w:rPr>
                <w:delText>Teacher</w:delText>
              </w:r>
            </w:del>
          </w:p>
        </w:tc>
      </w:tr>
      <w:tr w14:paraId="4B84845B">
        <w:tblPrEx>
          <w:tblCellMar>
            <w:top w:w="0" w:type="dxa"/>
            <w:left w:w="108" w:type="dxa"/>
            <w:bottom w:w="0" w:type="dxa"/>
            <w:right w:w="108" w:type="dxa"/>
          </w:tblCellMar>
        </w:tblPrEx>
        <w:trPr>
          <w:trHeight w:val="365" w:hRule="atLeast"/>
          <w:jc w:val="center"/>
          <w:del w:id="3610" w:author="柠栀" w:date="2025-05-07T10:48:55Z"/>
        </w:trPr>
        <w:tc>
          <w:tcPr>
            <w:tcW w:w="533" w:type="dxa"/>
            <w:tcBorders>
              <w:top w:val="nil"/>
              <w:left w:val="single" w:color="auto" w:sz="4" w:space="0"/>
              <w:bottom w:val="single" w:color="auto" w:sz="4" w:space="0"/>
              <w:right w:val="single" w:color="auto" w:sz="4" w:space="0"/>
            </w:tcBorders>
            <w:shd w:val="clear" w:color="auto" w:fill="auto"/>
            <w:vAlign w:val="bottom"/>
          </w:tcPr>
          <w:p w14:paraId="1D6693D6">
            <w:pPr>
              <w:widowControl/>
              <w:rPr>
                <w:del w:id="3611" w:author="柠栀" w:date="2025-05-07T10:48:55Z"/>
                <w:rFonts w:ascii="楷体" w:hAnsi="楷体" w:eastAsia="楷体" w:cs="楷体"/>
                <w:color w:val="000000"/>
                <w:kern w:val="0"/>
              </w:rPr>
            </w:pPr>
            <w:del w:id="3612" w:author="柠栀" w:date="2025-05-07T10:48:55Z">
              <w:r>
                <w:rPr>
                  <w:rFonts w:hint="eastAsia" w:ascii="楷体" w:hAnsi="楷体" w:eastAsia="楷体" w:cs="楷体"/>
                  <w:color w:val="000000"/>
                  <w:kern w:val="0"/>
                  <w:lang w:bidi="ar"/>
                </w:rPr>
                <w:delText>序号</w:delText>
              </w:r>
            </w:del>
          </w:p>
        </w:tc>
        <w:tc>
          <w:tcPr>
            <w:tcW w:w="1130" w:type="dxa"/>
            <w:tcBorders>
              <w:top w:val="nil"/>
              <w:left w:val="nil"/>
              <w:bottom w:val="single" w:color="auto" w:sz="4" w:space="0"/>
              <w:right w:val="single" w:color="auto" w:sz="4" w:space="0"/>
            </w:tcBorders>
            <w:shd w:val="clear" w:color="auto" w:fill="auto"/>
            <w:vAlign w:val="bottom"/>
          </w:tcPr>
          <w:p w14:paraId="03424985">
            <w:pPr>
              <w:widowControl/>
              <w:rPr>
                <w:del w:id="3613" w:author="柠栀" w:date="2025-05-07T10:48:55Z"/>
                <w:rFonts w:ascii="楷体" w:hAnsi="楷体" w:eastAsia="楷体" w:cs="楷体"/>
                <w:color w:val="000000"/>
                <w:kern w:val="0"/>
              </w:rPr>
            </w:pPr>
            <w:del w:id="3614" w:author="柠栀" w:date="2025-05-07T10:48:55Z">
              <w:r>
                <w:rPr>
                  <w:rFonts w:hint="eastAsia" w:ascii="楷体" w:hAnsi="楷体" w:eastAsia="楷体" w:cs="楷体"/>
                  <w:color w:val="000000"/>
                  <w:kern w:val="0"/>
                  <w:lang w:bidi="ar"/>
                </w:rPr>
                <w:delText>字段名</w:delText>
              </w:r>
            </w:del>
          </w:p>
        </w:tc>
        <w:tc>
          <w:tcPr>
            <w:tcW w:w="604" w:type="dxa"/>
            <w:tcBorders>
              <w:top w:val="nil"/>
              <w:left w:val="nil"/>
              <w:bottom w:val="single" w:color="auto" w:sz="4" w:space="0"/>
              <w:right w:val="single" w:color="auto" w:sz="4" w:space="0"/>
            </w:tcBorders>
            <w:shd w:val="clear" w:color="auto" w:fill="auto"/>
            <w:vAlign w:val="bottom"/>
          </w:tcPr>
          <w:p w14:paraId="210B1F74">
            <w:pPr>
              <w:widowControl/>
              <w:rPr>
                <w:del w:id="3615" w:author="柠栀" w:date="2025-05-07T10:48:55Z"/>
                <w:rFonts w:ascii="楷体" w:hAnsi="楷体" w:eastAsia="楷体" w:cs="楷体"/>
                <w:color w:val="000000"/>
                <w:kern w:val="0"/>
              </w:rPr>
            </w:pPr>
            <w:del w:id="3616" w:author="柠栀" w:date="2025-05-07T10:48:55Z">
              <w:r>
                <w:rPr>
                  <w:rFonts w:hint="eastAsia" w:ascii="楷体" w:hAnsi="楷体" w:eastAsia="楷体" w:cs="楷体"/>
                  <w:color w:val="000000"/>
                  <w:kern w:val="0"/>
                  <w:lang w:bidi="ar"/>
                </w:rPr>
                <w:delText>字段</w:delText>
              </w:r>
            </w:del>
          </w:p>
        </w:tc>
        <w:tc>
          <w:tcPr>
            <w:tcW w:w="648" w:type="dxa"/>
            <w:tcBorders>
              <w:top w:val="nil"/>
              <w:left w:val="nil"/>
              <w:bottom w:val="single" w:color="auto" w:sz="4" w:space="0"/>
              <w:right w:val="single" w:color="auto" w:sz="4" w:space="0"/>
            </w:tcBorders>
            <w:shd w:val="clear" w:color="auto" w:fill="auto"/>
            <w:vAlign w:val="bottom"/>
          </w:tcPr>
          <w:p w14:paraId="42C25818">
            <w:pPr>
              <w:widowControl/>
              <w:rPr>
                <w:del w:id="3617" w:author="柠栀" w:date="2025-05-07T10:48:55Z"/>
                <w:rFonts w:ascii="楷体" w:hAnsi="楷体" w:eastAsia="楷体" w:cs="楷体"/>
                <w:color w:val="000000"/>
                <w:kern w:val="0"/>
              </w:rPr>
            </w:pPr>
            <w:del w:id="3618" w:author="柠栀" w:date="2025-05-07T10:48:55Z">
              <w:r>
                <w:rPr>
                  <w:rFonts w:hint="eastAsia" w:ascii="楷体" w:hAnsi="楷体" w:eastAsia="楷体" w:cs="楷体"/>
                  <w:color w:val="000000"/>
                  <w:kern w:val="0"/>
                  <w:lang w:bidi="ar"/>
                </w:rPr>
                <w:delText>宽度</w:delText>
              </w:r>
            </w:del>
          </w:p>
        </w:tc>
        <w:tc>
          <w:tcPr>
            <w:tcW w:w="755" w:type="dxa"/>
            <w:tcBorders>
              <w:top w:val="nil"/>
              <w:left w:val="nil"/>
              <w:bottom w:val="single" w:color="auto" w:sz="4" w:space="0"/>
              <w:right w:val="single" w:color="auto" w:sz="4" w:space="0"/>
            </w:tcBorders>
            <w:shd w:val="clear" w:color="auto" w:fill="auto"/>
            <w:vAlign w:val="bottom"/>
          </w:tcPr>
          <w:p w14:paraId="34BA6EFB">
            <w:pPr>
              <w:widowControl/>
              <w:rPr>
                <w:del w:id="3619" w:author="柠栀" w:date="2025-05-07T10:48:55Z"/>
                <w:rFonts w:ascii="楷体" w:hAnsi="楷体" w:eastAsia="楷体" w:cs="楷体"/>
                <w:color w:val="000000"/>
                <w:kern w:val="0"/>
              </w:rPr>
            </w:pPr>
            <w:del w:id="3620" w:author="柠栀" w:date="2025-05-07T10:48:55Z">
              <w:r>
                <w:rPr>
                  <w:rFonts w:hint="eastAsia" w:ascii="楷体" w:hAnsi="楷体" w:eastAsia="楷体" w:cs="楷体"/>
                  <w:color w:val="000000"/>
                  <w:kern w:val="0"/>
                  <w:lang w:bidi="ar"/>
                </w:rPr>
                <w:delText>能否为空</w:delText>
              </w:r>
            </w:del>
          </w:p>
        </w:tc>
        <w:tc>
          <w:tcPr>
            <w:tcW w:w="2358" w:type="dxa"/>
            <w:tcBorders>
              <w:top w:val="nil"/>
              <w:left w:val="nil"/>
              <w:bottom w:val="single" w:color="auto" w:sz="4" w:space="0"/>
              <w:right w:val="single" w:color="auto" w:sz="4" w:space="0"/>
            </w:tcBorders>
            <w:shd w:val="clear" w:color="auto" w:fill="auto"/>
            <w:vAlign w:val="bottom"/>
          </w:tcPr>
          <w:p w14:paraId="6F4059FD">
            <w:pPr>
              <w:widowControl/>
              <w:rPr>
                <w:del w:id="3621" w:author="柠栀" w:date="2025-05-07T10:48:55Z"/>
                <w:rFonts w:ascii="楷体" w:hAnsi="楷体" w:eastAsia="楷体" w:cs="楷体"/>
                <w:color w:val="000000"/>
                <w:kern w:val="0"/>
              </w:rPr>
            </w:pPr>
            <w:del w:id="3622" w:author="柠栀" w:date="2025-05-07T10:48:55Z">
              <w:r>
                <w:rPr>
                  <w:rFonts w:hint="eastAsia" w:ascii="楷体" w:hAnsi="楷体" w:eastAsia="楷体" w:cs="楷体"/>
                  <w:color w:val="000000"/>
                  <w:kern w:val="0"/>
                  <w:lang w:bidi="ar"/>
                </w:rPr>
                <w:delText>限制与描述</w:delText>
              </w:r>
            </w:del>
          </w:p>
        </w:tc>
        <w:tc>
          <w:tcPr>
            <w:tcW w:w="2493" w:type="dxa"/>
            <w:tcBorders>
              <w:top w:val="nil"/>
              <w:left w:val="nil"/>
              <w:bottom w:val="single" w:color="auto" w:sz="4" w:space="0"/>
              <w:right w:val="single" w:color="auto" w:sz="4" w:space="0"/>
            </w:tcBorders>
            <w:shd w:val="clear" w:color="auto" w:fill="auto"/>
            <w:vAlign w:val="bottom"/>
          </w:tcPr>
          <w:p w14:paraId="12C931B4">
            <w:pPr>
              <w:widowControl/>
              <w:rPr>
                <w:del w:id="3623" w:author="柠栀" w:date="2025-05-07T10:48:55Z"/>
                <w:rFonts w:ascii="楷体" w:hAnsi="楷体" w:eastAsia="楷体" w:cs="楷体"/>
                <w:color w:val="000000"/>
                <w:kern w:val="0"/>
              </w:rPr>
            </w:pPr>
            <w:del w:id="3624" w:author="柠栀" w:date="2025-05-07T10:48:55Z">
              <w:r>
                <w:rPr>
                  <w:rFonts w:hint="eastAsia" w:ascii="楷体" w:hAnsi="楷体" w:eastAsia="楷体" w:cs="楷体"/>
                  <w:color w:val="000000"/>
                  <w:kern w:val="0"/>
                  <w:lang w:bidi="ar"/>
                </w:rPr>
                <w:delText>数据来源</w:delText>
              </w:r>
            </w:del>
          </w:p>
        </w:tc>
      </w:tr>
      <w:tr w14:paraId="4976B4F1">
        <w:tblPrEx>
          <w:tblCellMar>
            <w:top w:w="0" w:type="dxa"/>
            <w:left w:w="108" w:type="dxa"/>
            <w:bottom w:w="0" w:type="dxa"/>
            <w:right w:w="108" w:type="dxa"/>
          </w:tblCellMar>
        </w:tblPrEx>
        <w:trPr>
          <w:trHeight w:val="355" w:hRule="atLeast"/>
          <w:jc w:val="center"/>
          <w:del w:id="3625" w:author="柠栀" w:date="2025-05-07T10:48:55Z"/>
        </w:trPr>
        <w:tc>
          <w:tcPr>
            <w:tcW w:w="533" w:type="dxa"/>
            <w:tcBorders>
              <w:top w:val="single" w:color="auto" w:sz="4" w:space="0"/>
              <w:left w:val="single" w:color="auto" w:sz="4" w:space="0"/>
              <w:bottom w:val="single" w:color="auto" w:sz="4" w:space="0"/>
              <w:right w:val="single" w:color="auto" w:sz="4" w:space="0"/>
            </w:tcBorders>
            <w:shd w:val="clear" w:color="auto" w:fill="auto"/>
          </w:tcPr>
          <w:p w14:paraId="35D67937">
            <w:pPr>
              <w:widowControl/>
              <w:jc w:val="both"/>
              <w:rPr>
                <w:del w:id="3626" w:author="柠栀" w:date="2025-05-07T10:48:55Z"/>
                <w:rFonts w:ascii="楷体" w:hAnsi="楷体" w:eastAsia="楷体" w:cs="楷体"/>
                <w:color w:val="000000"/>
                <w:kern w:val="0"/>
              </w:rPr>
            </w:pPr>
            <w:del w:id="3627" w:author="柠栀" w:date="2025-05-07T10:48:55Z">
              <w:r>
                <w:rPr>
                  <w:rFonts w:hint="eastAsia" w:ascii="楷体" w:hAnsi="楷体" w:eastAsia="楷体" w:cs="楷体"/>
                  <w:color w:val="000000"/>
                  <w:kern w:val="0"/>
                  <w:lang w:bidi="ar"/>
                </w:rPr>
                <w:delText>1</w:delText>
              </w:r>
            </w:del>
          </w:p>
        </w:tc>
        <w:tc>
          <w:tcPr>
            <w:tcW w:w="1130" w:type="dxa"/>
            <w:tcBorders>
              <w:top w:val="single" w:color="auto" w:sz="4" w:space="0"/>
              <w:left w:val="nil"/>
              <w:bottom w:val="single" w:color="auto" w:sz="4" w:space="0"/>
              <w:right w:val="single" w:color="auto" w:sz="4" w:space="0"/>
            </w:tcBorders>
            <w:shd w:val="clear" w:color="auto" w:fill="auto"/>
          </w:tcPr>
          <w:p w14:paraId="7FF50ADE">
            <w:pPr>
              <w:widowControl/>
              <w:jc w:val="both"/>
              <w:rPr>
                <w:del w:id="3628" w:author="柠栀" w:date="2025-05-07T10:48:55Z"/>
                <w:rFonts w:ascii="楷体" w:hAnsi="楷体" w:eastAsia="楷体" w:cs="楷体"/>
                <w:color w:val="000000"/>
                <w:kern w:val="0"/>
              </w:rPr>
            </w:pPr>
            <w:del w:id="3629" w:author="柠栀" w:date="2025-05-07T10:48:55Z">
              <w:r>
                <w:rPr>
                  <w:rFonts w:hint="eastAsia" w:ascii="楷体" w:hAnsi="楷体" w:eastAsia="楷体" w:cs="楷体"/>
                  <w:color w:val="000000"/>
                  <w:kern w:val="0"/>
                  <w:lang w:bidi="ar"/>
                </w:rPr>
                <w:delText>教师编号</w:delText>
              </w:r>
            </w:del>
          </w:p>
        </w:tc>
        <w:tc>
          <w:tcPr>
            <w:tcW w:w="604" w:type="dxa"/>
            <w:tcBorders>
              <w:top w:val="single" w:color="auto" w:sz="4" w:space="0"/>
              <w:left w:val="nil"/>
              <w:bottom w:val="single" w:color="auto" w:sz="4" w:space="0"/>
              <w:right w:val="single" w:color="auto" w:sz="4" w:space="0"/>
            </w:tcBorders>
            <w:shd w:val="clear" w:color="auto" w:fill="auto"/>
          </w:tcPr>
          <w:p w14:paraId="76AEE952">
            <w:pPr>
              <w:widowControl/>
              <w:jc w:val="both"/>
              <w:rPr>
                <w:del w:id="3630" w:author="柠栀" w:date="2025-05-07T10:48:55Z"/>
                <w:rFonts w:ascii="楷体" w:hAnsi="楷体" w:eastAsia="楷体" w:cs="楷体"/>
                <w:color w:val="000000"/>
                <w:kern w:val="0"/>
              </w:rPr>
            </w:pPr>
            <w:del w:id="3631" w:author="柠栀" w:date="2025-05-07T10:48:55Z">
              <w:r>
                <w:rPr>
                  <w:rFonts w:hint="eastAsia" w:ascii="楷体" w:hAnsi="楷体" w:eastAsia="楷体" w:cs="楷体"/>
                  <w:color w:val="000000"/>
                  <w:kern w:val="0"/>
                  <w:lang w:val="en-US" w:eastAsia="zh-CN" w:bidi="ar"/>
                </w:rPr>
                <w:delText>T</w:delText>
              </w:r>
            </w:del>
            <w:del w:id="3632" w:author="柠栀" w:date="2025-05-07T10:48:55Z">
              <w:r>
                <w:rPr>
                  <w:rFonts w:hint="eastAsia" w:ascii="楷体" w:hAnsi="楷体" w:eastAsia="楷体" w:cs="楷体"/>
                  <w:color w:val="000000"/>
                  <w:kern w:val="0"/>
                  <w:lang w:bidi="ar"/>
                </w:rPr>
                <w:delText>eacher_id</w:delText>
              </w:r>
            </w:del>
          </w:p>
        </w:tc>
        <w:tc>
          <w:tcPr>
            <w:tcW w:w="648" w:type="dxa"/>
            <w:tcBorders>
              <w:top w:val="single" w:color="auto" w:sz="4" w:space="0"/>
              <w:left w:val="nil"/>
              <w:bottom w:val="single" w:color="auto" w:sz="4" w:space="0"/>
              <w:right w:val="single" w:color="auto" w:sz="4" w:space="0"/>
            </w:tcBorders>
            <w:shd w:val="clear" w:color="auto" w:fill="auto"/>
          </w:tcPr>
          <w:p w14:paraId="2F39E69A">
            <w:pPr>
              <w:widowControl/>
              <w:jc w:val="both"/>
              <w:rPr>
                <w:del w:id="3633" w:author="柠栀" w:date="2025-05-07T10:48:55Z"/>
                <w:rFonts w:ascii="楷体" w:hAnsi="楷体" w:eastAsia="楷体" w:cs="楷体"/>
                <w:color w:val="000000"/>
                <w:kern w:val="0"/>
              </w:rPr>
            </w:pPr>
            <w:del w:id="3634" w:author="柠栀" w:date="2025-05-07T10:48:55Z">
              <w:r>
                <w:rPr>
                  <w:rFonts w:hint="eastAsia" w:ascii="楷体" w:hAnsi="楷体" w:eastAsia="楷体" w:cs="楷体"/>
                  <w:color w:val="000000"/>
                  <w:kern w:val="0"/>
                  <w:lang w:bidi="ar"/>
                </w:rPr>
                <w:delText>20</w:delText>
              </w:r>
            </w:del>
          </w:p>
        </w:tc>
        <w:tc>
          <w:tcPr>
            <w:tcW w:w="755" w:type="dxa"/>
            <w:tcBorders>
              <w:top w:val="single" w:color="auto" w:sz="4" w:space="0"/>
              <w:left w:val="nil"/>
              <w:bottom w:val="single" w:color="auto" w:sz="4" w:space="0"/>
              <w:right w:val="single" w:color="auto" w:sz="4" w:space="0"/>
            </w:tcBorders>
            <w:shd w:val="clear" w:color="auto" w:fill="auto"/>
          </w:tcPr>
          <w:p w14:paraId="5B506681">
            <w:pPr>
              <w:widowControl/>
              <w:jc w:val="both"/>
              <w:rPr>
                <w:del w:id="3635" w:author="柠栀" w:date="2025-05-07T10:48:55Z"/>
                <w:rFonts w:ascii="楷体" w:hAnsi="楷体" w:eastAsia="楷体" w:cs="楷体"/>
                <w:color w:val="000000"/>
                <w:kern w:val="0"/>
              </w:rPr>
            </w:pPr>
            <w:del w:id="3636" w:author="柠栀" w:date="2025-05-07T10:48:55Z">
              <w:r>
                <w:rPr>
                  <w:rFonts w:hint="eastAsia" w:ascii="楷体" w:hAnsi="楷体" w:eastAsia="楷体" w:cs="楷体"/>
                  <w:color w:val="000000"/>
                  <w:kern w:val="0"/>
                  <w:lang w:bidi="ar"/>
                </w:rPr>
                <w:delText>否</w:delText>
              </w:r>
            </w:del>
          </w:p>
        </w:tc>
        <w:tc>
          <w:tcPr>
            <w:tcW w:w="2358" w:type="dxa"/>
            <w:tcBorders>
              <w:top w:val="single" w:color="auto" w:sz="4" w:space="0"/>
              <w:left w:val="nil"/>
              <w:bottom w:val="single" w:color="auto" w:sz="4" w:space="0"/>
              <w:right w:val="single" w:color="auto" w:sz="4" w:space="0"/>
            </w:tcBorders>
            <w:shd w:val="clear" w:color="auto" w:fill="auto"/>
          </w:tcPr>
          <w:p w14:paraId="3679446C">
            <w:pPr>
              <w:widowControl/>
              <w:jc w:val="both"/>
              <w:rPr>
                <w:del w:id="3637" w:author="柠栀" w:date="2025-05-07T10:48:55Z"/>
                <w:rFonts w:ascii="楷体" w:hAnsi="楷体" w:eastAsia="楷体" w:cs="楷体"/>
                <w:color w:val="000000"/>
                <w:kern w:val="0"/>
              </w:rPr>
            </w:pPr>
            <w:del w:id="3638" w:author="柠栀" w:date="2025-05-07T10:48:55Z">
              <w:r>
                <w:rPr>
                  <w:rFonts w:hint="eastAsia" w:ascii="楷体" w:hAnsi="楷体" w:eastAsia="楷体" w:cs="楷体"/>
                  <w:color w:val="000000"/>
                  <w:kern w:val="0"/>
                  <w:lang w:bidi="ar"/>
                </w:rPr>
                <w:delText>自增、系统自动分配</w:delText>
              </w:r>
            </w:del>
          </w:p>
        </w:tc>
        <w:tc>
          <w:tcPr>
            <w:tcW w:w="2493" w:type="dxa"/>
            <w:tcBorders>
              <w:top w:val="single" w:color="auto" w:sz="4" w:space="0"/>
              <w:left w:val="nil"/>
              <w:bottom w:val="single" w:color="auto" w:sz="4" w:space="0"/>
              <w:right w:val="single" w:color="auto" w:sz="4" w:space="0"/>
            </w:tcBorders>
            <w:shd w:val="clear" w:color="auto" w:fill="auto"/>
          </w:tcPr>
          <w:p w14:paraId="6542A9BD">
            <w:pPr>
              <w:widowControl/>
              <w:rPr>
                <w:del w:id="3639" w:author="柠栀" w:date="2025-05-07T10:48:55Z"/>
                <w:rFonts w:ascii="楷体" w:hAnsi="楷体" w:eastAsia="楷体" w:cs="楷体"/>
                <w:color w:val="000000"/>
                <w:kern w:val="0"/>
              </w:rPr>
            </w:pPr>
            <w:del w:id="3640" w:author="柠栀" w:date="2025-05-07T10:48:55Z">
              <w:r>
                <w:rPr>
                  <w:rFonts w:hint="eastAsia" w:ascii="楷体" w:hAnsi="楷体" w:eastAsia="楷体" w:cs="楷体"/>
                  <w:color w:val="000000"/>
                  <w:kern w:val="0"/>
                  <w:lang w:bidi="ar"/>
                </w:rPr>
                <w:delText>添加教师用户时系统自动生成</w:delText>
              </w:r>
            </w:del>
          </w:p>
        </w:tc>
      </w:tr>
      <w:tr w14:paraId="0A1A1CD4">
        <w:tblPrEx>
          <w:tblCellMar>
            <w:top w:w="0" w:type="dxa"/>
            <w:left w:w="108" w:type="dxa"/>
            <w:bottom w:w="0" w:type="dxa"/>
            <w:right w:w="108" w:type="dxa"/>
          </w:tblCellMar>
        </w:tblPrEx>
        <w:trPr>
          <w:trHeight w:val="317" w:hRule="atLeast"/>
          <w:jc w:val="center"/>
          <w:del w:id="3641" w:author="柠栀" w:date="2025-05-07T10:48:55Z"/>
        </w:trPr>
        <w:tc>
          <w:tcPr>
            <w:tcW w:w="533" w:type="dxa"/>
            <w:tcBorders>
              <w:top w:val="single" w:color="auto" w:sz="4" w:space="0"/>
              <w:left w:val="single" w:color="auto" w:sz="4" w:space="0"/>
              <w:bottom w:val="single" w:color="auto" w:sz="4" w:space="0"/>
              <w:right w:val="single" w:color="auto" w:sz="4" w:space="0"/>
            </w:tcBorders>
            <w:shd w:val="clear" w:color="auto" w:fill="auto"/>
          </w:tcPr>
          <w:p w14:paraId="6A085000">
            <w:pPr>
              <w:widowControl/>
              <w:jc w:val="both"/>
              <w:rPr>
                <w:del w:id="3642" w:author="柠栀" w:date="2025-05-07T10:48:55Z"/>
                <w:rFonts w:ascii="楷体" w:hAnsi="楷体" w:eastAsia="楷体" w:cs="楷体"/>
                <w:color w:val="000000"/>
                <w:kern w:val="0"/>
              </w:rPr>
            </w:pPr>
            <w:del w:id="3643" w:author="柠栀" w:date="2025-05-07T10:48:55Z">
              <w:r>
                <w:rPr>
                  <w:rFonts w:hint="eastAsia" w:ascii="楷体" w:hAnsi="楷体" w:eastAsia="楷体" w:cs="楷体"/>
                  <w:color w:val="000000"/>
                  <w:kern w:val="0"/>
                  <w:lang w:bidi="ar"/>
                </w:rPr>
                <w:delText>2</w:delText>
              </w:r>
            </w:del>
          </w:p>
        </w:tc>
        <w:tc>
          <w:tcPr>
            <w:tcW w:w="1130" w:type="dxa"/>
            <w:tcBorders>
              <w:top w:val="single" w:color="auto" w:sz="4" w:space="0"/>
              <w:left w:val="nil"/>
              <w:bottom w:val="single" w:color="auto" w:sz="4" w:space="0"/>
              <w:right w:val="single" w:color="auto" w:sz="4" w:space="0"/>
            </w:tcBorders>
            <w:shd w:val="clear" w:color="auto" w:fill="auto"/>
          </w:tcPr>
          <w:p w14:paraId="5BF1F0A8">
            <w:pPr>
              <w:widowControl/>
              <w:jc w:val="both"/>
              <w:rPr>
                <w:del w:id="3644" w:author="柠栀" w:date="2025-05-07T10:48:55Z"/>
                <w:rFonts w:ascii="楷体" w:hAnsi="楷体" w:eastAsia="楷体" w:cs="楷体"/>
                <w:color w:val="000000"/>
                <w:kern w:val="0"/>
              </w:rPr>
            </w:pPr>
            <w:del w:id="3645" w:author="柠栀" w:date="2025-05-07T10:48:55Z">
              <w:r>
                <w:rPr>
                  <w:rFonts w:hint="eastAsia" w:ascii="楷体" w:hAnsi="楷体" w:eastAsia="楷体" w:cs="楷体"/>
                  <w:color w:val="000000"/>
                  <w:kern w:val="0"/>
                  <w:lang w:bidi="ar"/>
                </w:rPr>
                <w:delText>教师工号</w:delText>
              </w:r>
            </w:del>
          </w:p>
        </w:tc>
        <w:tc>
          <w:tcPr>
            <w:tcW w:w="604" w:type="dxa"/>
            <w:tcBorders>
              <w:top w:val="single" w:color="auto" w:sz="4" w:space="0"/>
              <w:left w:val="nil"/>
              <w:bottom w:val="single" w:color="auto" w:sz="4" w:space="0"/>
              <w:right w:val="single" w:color="auto" w:sz="4" w:space="0"/>
            </w:tcBorders>
            <w:shd w:val="clear" w:color="auto" w:fill="auto"/>
          </w:tcPr>
          <w:p w14:paraId="6BAA4302">
            <w:pPr>
              <w:widowControl/>
              <w:jc w:val="both"/>
              <w:rPr>
                <w:del w:id="3646" w:author="柠栀" w:date="2025-05-07T10:48:55Z"/>
                <w:rFonts w:ascii="楷体" w:hAnsi="楷体" w:eastAsia="楷体" w:cs="楷体"/>
                <w:color w:val="000000"/>
                <w:kern w:val="0"/>
              </w:rPr>
            </w:pPr>
            <w:del w:id="3647" w:author="柠栀" w:date="2025-05-07T10:48:55Z">
              <w:r>
                <w:rPr>
                  <w:rFonts w:hint="eastAsia" w:ascii="楷体" w:hAnsi="楷体" w:eastAsia="楷体" w:cs="楷体"/>
                  <w:color w:val="000000"/>
                  <w:kern w:val="0"/>
                  <w:lang w:val="en-US" w:eastAsia="zh-CN"/>
                </w:rPr>
                <w:delText>T</w:delText>
              </w:r>
            </w:del>
            <w:del w:id="3648" w:author="柠栀" w:date="2025-05-07T10:48:55Z">
              <w:r>
                <w:rPr>
                  <w:rFonts w:hint="eastAsia" w:ascii="楷体" w:hAnsi="楷体" w:eastAsia="楷体" w:cs="楷体"/>
                  <w:color w:val="000000"/>
                  <w:kern w:val="0"/>
                </w:rPr>
                <w:delText>eacher_code</w:delText>
              </w:r>
            </w:del>
          </w:p>
        </w:tc>
        <w:tc>
          <w:tcPr>
            <w:tcW w:w="648" w:type="dxa"/>
            <w:tcBorders>
              <w:top w:val="single" w:color="auto" w:sz="4" w:space="0"/>
              <w:left w:val="nil"/>
              <w:bottom w:val="single" w:color="auto" w:sz="4" w:space="0"/>
              <w:right w:val="single" w:color="auto" w:sz="4" w:space="0"/>
            </w:tcBorders>
            <w:shd w:val="clear" w:color="auto" w:fill="auto"/>
          </w:tcPr>
          <w:p w14:paraId="7DD985BB">
            <w:pPr>
              <w:widowControl/>
              <w:jc w:val="both"/>
              <w:rPr>
                <w:del w:id="3649" w:author="柠栀" w:date="2025-05-07T10:48:55Z"/>
                <w:rFonts w:ascii="楷体" w:hAnsi="楷体" w:eastAsia="楷体" w:cs="楷体"/>
                <w:color w:val="000000"/>
                <w:kern w:val="0"/>
              </w:rPr>
            </w:pPr>
            <w:del w:id="3650" w:author="柠栀" w:date="2025-05-07T10:48:55Z">
              <w:r>
                <w:rPr>
                  <w:rFonts w:hint="eastAsia" w:ascii="楷体" w:hAnsi="楷体" w:eastAsia="楷体" w:cs="楷体"/>
                  <w:color w:val="000000"/>
                  <w:kern w:val="0"/>
                  <w:lang w:bidi="ar"/>
                </w:rPr>
                <w:delText>10</w:delText>
              </w:r>
            </w:del>
          </w:p>
        </w:tc>
        <w:tc>
          <w:tcPr>
            <w:tcW w:w="755" w:type="dxa"/>
            <w:tcBorders>
              <w:top w:val="single" w:color="auto" w:sz="4" w:space="0"/>
              <w:left w:val="nil"/>
              <w:bottom w:val="single" w:color="auto" w:sz="4" w:space="0"/>
              <w:right w:val="single" w:color="auto" w:sz="4" w:space="0"/>
            </w:tcBorders>
            <w:shd w:val="clear" w:color="auto" w:fill="auto"/>
          </w:tcPr>
          <w:p w14:paraId="1CEC4741">
            <w:pPr>
              <w:widowControl/>
              <w:jc w:val="both"/>
              <w:rPr>
                <w:del w:id="3651" w:author="柠栀" w:date="2025-05-07T10:48:55Z"/>
                <w:rFonts w:ascii="楷体" w:hAnsi="楷体" w:eastAsia="楷体" w:cs="楷体"/>
                <w:color w:val="000000"/>
                <w:kern w:val="0"/>
              </w:rPr>
            </w:pPr>
            <w:del w:id="3652" w:author="柠栀" w:date="2025-05-07T10:48:55Z">
              <w:r>
                <w:rPr>
                  <w:rFonts w:hint="eastAsia" w:ascii="楷体" w:hAnsi="楷体" w:eastAsia="楷体" w:cs="楷体"/>
                  <w:color w:val="000000"/>
                  <w:kern w:val="0"/>
                  <w:lang w:bidi="ar"/>
                </w:rPr>
                <w:delText>否</w:delText>
              </w:r>
            </w:del>
          </w:p>
        </w:tc>
        <w:tc>
          <w:tcPr>
            <w:tcW w:w="2358" w:type="dxa"/>
            <w:tcBorders>
              <w:top w:val="single" w:color="auto" w:sz="4" w:space="0"/>
              <w:left w:val="nil"/>
              <w:bottom w:val="single" w:color="auto" w:sz="4" w:space="0"/>
              <w:right w:val="single" w:color="auto" w:sz="4" w:space="0"/>
            </w:tcBorders>
            <w:shd w:val="clear" w:color="auto" w:fill="auto"/>
          </w:tcPr>
          <w:p w14:paraId="2F7646E1">
            <w:pPr>
              <w:widowControl/>
              <w:jc w:val="both"/>
              <w:rPr>
                <w:del w:id="3653" w:author="柠栀" w:date="2025-05-07T10:48:55Z"/>
                <w:rFonts w:ascii="楷体" w:hAnsi="楷体" w:eastAsia="楷体" w:cs="楷体"/>
                <w:i/>
                <w:iCs/>
                <w:color w:val="000000"/>
                <w:kern w:val="0"/>
              </w:rPr>
            </w:pPr>
            <w:del w:id="3654" w:author="柠栀" w:date="2025-05-07T10:48:55Z">
              <w:r>
                <w:rPr>
                  <w:rFonts w:hint="eastAsia" w:ascii="楷体" w:hAnsi="楷体" w:eastAsia="楷体" w:cs="楷体"/>
                  <w:i/>
                  <w:iCs/>
                  <w:color w:val="000000"/>
                  <w:kern w:val="0"/>
                </w:rPr>
                <w:delText>\d{8}</w:delText>
              </w:r>
            </w:del>
          </w:p>
          <w:p w14:paraId="6789FD67">
            <w:pPr>
              <w:widowControl/>
              <w:jc w:val="both"/>
              <w:rPr>
                <w:del w:id="3655" w:author="柠栀" w:date="2025-05-07T10:48:55Z"/>
                <w:rFonts w:ascii="楷体" w:hAnsi="楷体" w:eastAsia="楷体" w:cs="楷体"/>
                <w:color w:val="000000"/>
                <w:kern w:val="0"/>
              </w:rPr>
            </w:pPr>
          </w:p>
          <w:p w14:paraId="33CB4630">
            <w:pPr>
              <w:widowControl/>
              <w:jc w:val="both"/>
              <w:rPr>
                <w:del w:id="3656" w:author="柠栀" w:date="2025-05-07T10:48:55Z"/>
                <w:rFonts w:ascii="楷体" w:hAnsi="楷体" w:eastAsia="楷体" w:cs="楷体"/>
                <w:color w:val="000000"/>
                <w:kern w:val="0"/>
              </w:rPr>
            </w:pPr>
            <w:del w:id="3657" w:author="柠栀" w:date="2025-05-07T10:48:55Z">
              <w:r>
                <w:rPr>
                  <w:rFonts w:hint="eastAsia" w:ascii="楷体" w:hAnsi="楷体" w:eastAsia="楷体" w:cs="楷体"/>
                  <w:color w:val="000000"/>
                  <w:kern w:val="0"/>
                </w:rPr>
                <w:delText>长度限制：8位</w:delText>
              </w:r>
            </w:del>
          </w:p>
          <w:p w14:paraId="18507D40">
            <w:pPr>
              <w:widowControl/>
              <w:jc w:val="both"/>
              <w:rPr>
                <w:del w:id="3658" w:author="柠栀" w:date="2025-05-07T10:48:55Z"/>
                <w:rFonts w:ascii="楷体" w:hAnsi="楷体" w:eastAsia="楷体" w:cs="楷体"/>
                <w:color w:val="000000"/>
                <w:kern w:val="0"/>
              </w:rPr>
            </w:pPr>
            <w:del w:id="3659" w:author="柠栀" w:date="2025-05-07T10:48:55Z">
              <w:r>
                <w:rPr>
                  <w:rFonts w:hint="eastAsia" w:ascii="楷体" w:hAnsi="楷体" w:eastAsia="楷体" w:cs="楷体"/>
                  <w:color w:val="000000"/>
                  <w:kern w:val="0"/>
                </w:rPr>
                <w:delText>格式限制：仅包含数字</w:delText>
              </w:r>
            </w:del>
          </w:p>
        </w:tc>
        <w:tc>
          <w:tcPr>
            <w:tcW w:w="2493" w:type="dxa"/>
            <w:tcBorders>
              <w:top w:val="single" w:color="auto" w:sz="4" w:space="0"/>
              <w:left w:val="nil"/>
              <w:bottom w:val="single" w:color="auto" w:sz="4" w:space="0"/>
              <w:right w:val="single" w:color="auto" w:sz="4" w:space="0"/>
            </w:tcBorders>
            <w:shd w:val="clear" w:color="auto" w:fill="auto"/>
          </w:tcPr>
          <w:p w14:paraId="62E1C39C">
            <w:pPr>
              <w:widowControl/>
              <w:rPr>
                <w:del w:id="3660" w:author="柠栀" w:date="2025-05-07T10:48:55Z"/>
                <w:rFonts w:ascii="楷体" w:hAnsi="楷体" w:eastAsia="楷体" w:cs="楷体"/>
                <w:color w:val="000000"/>
                <w:kern w:val="0"/>
              </w:rPr>
            </w:pPr>
            <w:del w:id="3661" w:author="柠栀" w:date="2025-05-07T10:48:55Z">
              <w:r>
                <w:rPr>
                  <w:rFonts w:hint="eastAsia" w:ascii="楷体" w:hAnsi="楷体" w:eastAsia="楷体" w:cs="楷体"/>
                  <w:kern w:val="0"/>
                </w:rPr>
                <w:delText>注册时输入</w:delText>
              </w:r>
            </w:del>
          </w:p>
        </w:tc>
      </w:tr>
      <w:tr w14:paraId="2E62FED0">
        <w:tblPrEx>
          <w:tblCellMar>
            <w:top w:w="0" w:type="dxa"/>
            <w:left w:w="108" w:type="dxa"/>
            <w:bottom w:w="0" w:type="dxa"/>
            <w:right w:w="108" w:type="dxa"/>
          </w:tblCellMar>
        </w:tblPrEx>
        <w:trPr>
          <w:trHeight w:val="317" w:hRule="atLeast"/>
          <w:jc w:val="center"/>
          <w:del w:id="3662" w:author="柠栀" w:date="2025-05-07T10:48:55Z"/>
        </w:trPr>
        <w:tc>
          <w:tcPr>
            <w:tcW w:w="533" w:type="dxa"/>
            <w:tcBorders>
              <w:top w:val="single" w:color="auto" w:sz="4" w:space="0"/>
              <w:left w:val="single" w:color="auto" w:sz="4" w:space="0"/>
              <w:bottom w:val="single" w:color="auto" w:sz="4" w:space="0"/>
              <w:right w:val="single" w:color="auto" w:sz="4" w:space="0"/>
            </w:tcBorders>
            <w:shd w:val="clear" w:color="auto" w:fill="auto"/>
          </w:tcPr>
          <w:p w14:paraId="26D0ACBC">
            <w:pPr>
              <w:widowControl/>
              <w:jc w:val="both"/>
              <w:rPr>
                <w:del w:id="3663" w:author="柠栀" w:date="2025-05-07T10:48:55Z"/>
                <w:rFonts w:ascii="楷体" w:hAnsi="楷体" w:eastAsia="楷体" w:cs="楷体"/>
                <w:color w:val="000000"/>
                <w:kern w:val="0"/>
              </w:rPr>
            </w:pPr>
            <w:del w:id="3664" w:author="柠栀" w:date="2025-05-07T10:48:55Z">
              <w:r>
                <w:rPr>
                  <w:rFonts w:hint="eastAsia" w:ascii="楷体" w:hAnsi="楷体" w:eastAsia="楷体" w:cs="楷体"/>
                  <w:color w:val="000000"/>
                  <w:kern w:val="0"/>
                  <w:lang w:bidi="ar"/>
                </w:rPr>
                <w:delText>3</w:delText>
              </w:r>
            </w:del>
          </w:p>
        </w:tc>
        <w:tc>
          <w:tcPr>
            <w:tcW w:w="1130" w:type="dxa"/>
            <w:tcBorders>
              <w:top w:val="single" w:color="auto" w:sz="4" w:space="0"/>
              <w:left w:val="nil"/>
              <w:bottom w:val="single" w:color="auto" w:sz="4" w:space="0"/>
              <w:right w:val="single" w:color="auto" w:sz="4" w:space="0"/>
            </w:tcBorders>
            <w:shd w:val="clear" w:color="auto" w:fill="auto"/>
          </w:tcPr>
          <w:p w14:paraId="2E7F7939">
            <w:pPr>
              <w:widowControl/>
              <w:jc w:val="both"/>
              <w:rPr>
                <w:del w:id="3665" w:author="柠栀" w:date="2025-05-07T10:48:55Z"/>
                <w:rFonts w:ascii="楷体" w:hAnsi="楷体" w:eastAsia="楷体" w:cs="楷体"/>
                <w:color w:val="000000"/>
                <w:kern w:val="0"/>
              </w:rPr>
            </w:pPr>
            <w:del w:id="3666" w:author="柠栀" w:date="2025-05-07T10:48:55Z">
              <w:r>
                <w:rPr>
                  <w:rFonts w:hint="eastAsia" w:ascii="楷体" w:hAnsi="楷体" w:eastAsia="楷体" w:cs="楷体"/>
                  <w:color w:val="000000"/>
                  <w:kern w:val="0"/>
                  <w:lang w:bidi="ar"/>
                </w:rPr>
                <w:delText>教师姓名</w:delText>
              </w:r>
            </w:del>
          </w:p>
        </w:tc>
        <w:tc>
          <w:tcPr>
            <w:tcW w:w="604" w:type="dxa"/>
            <w:tcBorders>
              <w:top w:val="single" w:color="auto" w:sz="4" w:space="0"/>
              <w:left w:val="nil"/>
              <w:bottom w:val="single" w:color="auto" w:sz="4" w:space="0"/>
              <w:right w:val="single" w:color="auto" w:sz="4" w:space="0"/>
            </w:tcBorders>
            <w:shd w:val="clear" w:color="auto" w:fill="auto"/>
          </w:tcPr>
          <w:p w14:paraId="6B5A39C6">
            <w:pPr>
              <w:widowControl/>
              <w:jc w:val="both"/>
              <w:rPr>
                <w:del w:id="3667" w:author="柠栀" w:date="2025-05-07T10:48:55Z"/>
                <w:rFonts w:ascii="楷体" w:hAnsi="楷体" w:eastAsia="楷体" w:cs="楷体"/>
                <w:color w:val="000000"/>
                <w:kern w:val="0"/>
              </w:rPr>
            </w:pPr>
            <w:del w:id="3668" w:author="柠栀" w:date="2025-05-07T10:48:55Z">
              <w:r>
                <w:rPr>
                  <w:rFonts w:hint="eastAsia" w:ascii="楷体" w:hAnsi="楷体" w:eastAsia="楷体" w:cs="楷体"/>
                  <w:color w:val="000000"/>
                  <w:kern w:val="0"/>
                  <w:lang w:val="en-US" w:eastAsia="zh-CN"/>
                </w:rPr>
                <w:delText>T</w:delText>
              </w:r>
            </w:del>
            <w:del w:id="3669" w:author="柠栀" w:date="2025-05-07T10:48:55Z">
              <w:r>
                <w:rPr>
                  <w:rFonts w:hint="eastAsia" w:ascii="楷体" w:hAnsi="楷体" w:eastAsia="楷体" w:cs="楷体"/>
                  <w:color w:val="000000"/>
                  <w:kern w:val="0"/>
                </w:rPr>
                <w:delText>eacher_name</w:delText>
              </w:r>
            </w:del>
          </w:p>
        </w:tc>
        <w:tc>
          <w:tcPr>
            <w:tcW w:w="648" w:type="dxa"/>
            <w:tcBorders>
              <w:top w:val="single" w:color="auto" w:sz="4" w:space="0"/>
              <w:left w:val="nil"/>
              <w:bottom w:val="single" w:color="auto" w:sz="4" w:space="0"/>
              <w:right w:val="single" w:color="auto" w:sz="4" w:space="0"/>
            </w:tcBorders>
            <w:shd w:val="clear" w:color="auto" w:fill="auto"/>
          </w:tcPr>
          <w:p w14:paraId="7F67585D">
            <w:pPr>
              <w:widowControl/>
              <w:jc w:val="both"/>
              <w:rPr>
                <w:del w:id="3670" w:author="柠栀" w:date="2025-05-07T10:48:55Z"/>
                <w:rFonts w:ascii="楷体" w:hAnsi="楷体" w:eastAsia="楷体" w:cs="楷体"/>
                <w:color w:val="000000"/>
                <w:kern w:val="0"/>
              </w:rPr>
            </w:pPr>
            <w:del w:id="3671" w:author="柠栀" w:date="2025-05-07T10:48:55Z">
              <w:r>
                <w:rPr>
                  <w:rFonts w:hint="eastAsia" w:ascii="楷体" w:hAnsi="楷体" w:eastAsia="楷体" w:cs="楷体"/>
                  <w:color w:val="000000"/>
                  <w:kern w:val="0"/>
                  <w:lang w:bidi="ar"/>
                </w:rPr>
                <w:delText>10</w:delText>
              </w:r>
            </w:del>
          </w:p>
        </w:tc>
        <w:tc>
          <w:tcPr>
            <w:tcW w:w="755" w:type="dxa"/>
            <w:tcBorders>
              <w:top w:val="single" w:color="auto" w:sz="4" w:space="0"/>
              <w:left w:val="nil"/>
              <w:bottom w:val="single" w:color="auto" w:sz="4" w:space="0"/>
              <w:right w:val="single" w:color="auto" w:sz="4" w:space="0"/>
            </w:tcBorders>
            <w:shd w:val="clear" w:color="auto" w:fill="auto"/>
          </w:tcPr>
          <w:p w14:paraId="3AB5D64E">
            <w:pPr>
              <w:widowControl/>
              <w:jc w:val="both"/>
              <w:rPr>
                <w:del w:id="3672" w:author="柠栀" w:date="2025-05-07T10:48:55Z"/>
                <w:rFonts w:ascii="楷体" w:hAnsi="楷体" w:eastAsia="楷体" w:cs="楷体"/>
                <w:color w:val="000000"/>
                <w:kern w:val="0"/>
              </w:rPr>
            </w:pPr>
            <w:del w:id="3673" w:author="柠栀" w:date="2025-05-07T10:48:55Z">
              <w:r>
                <w:rPr>
                  <w:rFonts w:hint="eastAsia" w:ascii="楷体" w:hAnsi="楷体" w:eastAsia="楷体" w:cs="楷体"/>
                  <w:color w:val="000000"/>
                  <w:kern w:val="0"/>
                  <w:lang w:bidi="ar"/>
                </w:rPr>
                <w:delText>否</w:delText>
              </w:r>
            </w:del>
          </w:p>
        </w:tc>
        <w:tc>
          <w:tcPr>
            <w:tcW w:w="2358" w:type="dxa"/>
            <w:tcBorders>
              <w:top w:val="single" w:color="auto" w:sz="4" w:space="0"/>
              <w:left w:val="nil"/>
              <w:bottom w:val="single" w:color="auto" w:sz="4" w:space="0"/>
              <w:right w:val="single" w:color="auto" w:sz="4" w:space="0"/>
            </w:tcBorders>
            <w:shd w:val="clear" w:color="auto" w:fill="auto"/>
          </w:tcPr>
          <w:p w14:paraId="6CEB452D">
            <w:pPr>
              <w:widowControl/>
              <w:jc w:val="both"/>
              <w:rPr>
                <w:del w:id="3674" w:author="柠栀" w:date="2025-05-07T10:48:55Z"/>
                <w:rFonts w:ascii="楷体" w:hAnsi="楷体" w:eastAsia="楷体" w:cs="楷体"/>
                <w:i/>
                <w:iCs/>
                <w:color w:val="000000"/>
                <w:kern w:val="0"/>
                <w:lang w:bidi="ar"/>
              </w:rPr>
            </w:pPr>
            <w:del w:id="3675" w:author="柠栀" w:date="2025-05-07T10:48:55Z">
              <w:r>
                <w:rPr>
                  <w:rFonts w:hint="eastAsia" w:ascii="楷体" w:hAnsi="楷体" w:eastAsia="楷体" w:cs="楷体"/>
                  <w:i/>
                  <w:iCs/>
                  <w:color w:val="000000"/>
                  <w:kern w:val="0"/>
                  <w:lang w:bidi="ar"/>
                </w:rPr>
                <w:delText>^.{2,10}$</w:delText>
              </w:r>
            </w:del>
          </w:p>
          <w:p w14:paraId="18C9BD32">
            <w:pPr>
              <w:widowControl/>
              <w:jc w:val="both"/>
              <w:rPr>
                <w:del w:id="3676" w:author="柠栀" w:date="2025-05-07T10:48:55Z"/>
                <w:rFonts w:ascii="楷体" w:hAnsi="楷体" w:eastAsia="楷体" w:cs="楷体"/>
                <w:i/>
                <w:iCs/>
                <w:color w:val="000000"/>
                <w:kern w:val="0"/>
                <w:lang w:bidi="ar"/>
              </w:rPr>
            </w:pPr>
          </w:p>
          <w:p w14:paraId="0E6BE5BC">
            <w:pPr>
              <w:widowControl/>
              <w:jc w:val="both"/>
              <w:rPr>
                <w:del w:id="3677" w:author="柠栀" w:date="2025-05-07T10:48:55Z"/>
                <w:rFonts w:ascii="楷体" w:hAnsi="楷体" w:eastAsia="楷体" w:cs="楷体"/>
                <w:color w:val="000000"/>
                <w:kern w:val="0"/>
                <w:lang w:bidi="ar"/>
              </w:rPr>
            </w:pPr>
            <w:del w:id="3678" w:author="柠栀" w:date="2025-05-07T10:48:55Z">
              <w:r>
                <w:rPr>
                  <w:rFonts w:hint="eastAsia" w:ascii="楷体" w:hAnsi="楷体" w:eastAsia="楷体" w:cs="楷体"/>
                  <w:color w:val="000000"/>
                  <w:kern w:val="0"/>
                  <w:lang w:bidi="ar"/>
                </w:rPr>
                <w:delText>长度限制：2-10位</w:delText>
              </w:r>
            </w:del>
          </w:p>
          <w:p w14:paraId="5C59041C">
            <w:pPr>
              <w:widowControl/>
              <w:jc w:val="both"/>
              <w:rPr>
                <w:del w:id="3679" w:author="柠栀" w:date="2025-05-07T10:48:55Z"/>
                <w:rFonts w:ascii="楷体" w:hAnsi="楷体" w:eastAsia="楷体" w:cs="楷体"/>
                <w:color w:val="000000"/>
                <w:kern w:val="0"/>
              </w:rPr>
            </w:pPr>
            <w:del w:id="3680" w:author="柠栀" w:date="2025-05-07T10:48:55Z">
              <w:r>
                <w:rPr>
                  <w:rFonts w:hint="eastAsia" w:ascii="楷体" w:hAnsi="楷体" w:eastAsia="楷体" w:cs="楷体"/>
                  <w:color w:val="000000"/>
                  <w:kern w:val="0"/>
                  <w:lang w:bidi="ar"/>
                </w:rPr>
                <w:delText>格式限制：任意字符</w:delText>
              </w:r>
            </w:del>
          </w:p>
        </w:tc>
        <w:tc>
          <w:tcPr>
            <w:tcW w:w="2493" w:type="dxa"/>
            <w:tcBorders>
              <w:top w:val="single" w:color="auto" w:sz="4" w:space="0"/>
              <w:left w:val="nil"/>
              <w:bottom w:val="single" w:color="auto" w:sz="4" w:space="0"/>
              <w:right w:val="single" w:color="auto" w:sz="4" w:space="0"/>
            </w:tcBorders>
            <w:shd w:val="clear" w:color="auto" w:fill="auto"/>
          </w:tcPr>
          <w:p w14:paraId="5DFF8375">
            <w:pPr>
              <w:widowControl/>
              <w:rPr>
                <w:del w:id="3681" w:author="柠栀" w:date="2025-05-07T10:48:55Z"/>
                <w:rFonts w:ascii="楷体" w:hAnsi="楷体" w:eastAsia="楷体" w:cs="楷体"/>
                <w:color w:val="000000"/>
                <w:kern w:val="0"/>
              </w:rPr>
            </w:pPr>
            <w:del w:id="3682" w:author="柠栀" w:date="2025-05-07T10:48:55Z">
              <w:r>
                <w:rPr>
                  <w:rFonts w:hint="eastAsia" w:ascii="楷体" w:hAnsi="楷体" w:eastAsia="楷体" w:cs="楷体"/>
                  <w:color w:val="000000"/>
                  <w:kern w:val="0"/>
                </w:rPr>
                <w:delText>从学校分配数据读取，与工号相匹配</w:delText>
              </w:r>
            </w:del>
          </w:p>
        </w:tc>
      </w:tr>
      <w:tr w14:paraId="5C8613BD">
        <w:tblPrEx>
          <w:tblCellMar>
            <w:top w:w="0" w:type="dxa"/>
            <w:left w:w="108" w:type="dxa"/>
            <w:bottom w:w="0" w:type="dxa"/>
            <w:right w:w="108" w:type="dxa"/>
          </w:tblCellMar>
        </w:tblPrEx>
        <w:trPr>
          <w:trHeight w:val="872" w:hRule="atLeast"/>
          <w:jc w:val="center"/>
          <w:del w:id="3683" w:author="柠栀" w:date="2025-05-07T10:48:55Z"/>
        </w:trPr>
        <w:tc>
          <w:tcPr>
            <w:tcW w:w="533" w:type="dxa"/>
            <w:tcBorders>
              <w:top w:val="single" w:color="auto" w:sz="4" w:space="0"/>
              <w:left w:val="single" w:color="auto" w:sz="4" w:space="0"/>
              <w:bottom w:val="single" w:color="auto" w:sz="4" w:space="0"/>
              <w:right w:val="single" w:color="auto" w:sz="4" w:space="0"/>
            </w:tcBorders>
            <w:shd w:val="clear" w:color="auto" w:fill="auto"/>
          </w:tcPr>
          <w:p w14:paraId="26D64D34">
            <w:pPr>
              <w:widowControl/>
              <w:jc w:val="both"/>
              <w:rPr>
                <w:del w:id="3684" w:author="柠栀" w:date="2025-05-07T10:48:55Z"/>
                <w:rFonts w:ascii="楷体" w:hAnsi="楷体" w:eastAsia="楷体" w:cs="楷体"/>
                <w:color w:val="000000"/>
                <w:kern w:val="0"/>
                <w:lang w:bidi="ar"/>
              </w:rPr>
            </w:pPr>
            <w:del w:id="3685" w:author="柠栀" w:date="2025-05-07T10:48:55Z">
              <w:r>
                <w:rPr>
                  <w:rFonts w:hint="eastAsia" w:ascii="楷体" w:hAnsi="楷体" w:eastAsia="楷体" w:cs="楷体"/>
                  <w:color w:val="000000"/>
                  <w:kern w:val="0"/>
                </w:rPr>
                <w:delText>4</w:delText>
              </w:r>
            </w:del>
          </w:p>
        </w:tc>
        <w:tc>
          <w:tcPr>
            <w:tcW w:w="1130" w:type="dxa"/>
            <w:tcBorders>
              <w:top w:val="single" w:color="auto" w:sz="4" w:space="0"/>
              <w:left w:val="nil"/>
              <w:bottom w:val="single" w:color="auto" w:sz="4" w:space="0"/>
              <w:right w:val="single" w:color="auto" w:sz="4" w:space="0"/>
            </w:tcBorders>
            <w:shd w:val="clear" w:color="auto" w:fill="auto"/>
          </w:tcPr>
          <w:p w14:paraId="065C7CFD">
            <w:pPr>
              <w:rPr>
                <w:del w:id="3686" w:author="柠栀" w:date="2025-05-07T10:48:55Z"/>
                <w:rFonts w:ascii="楷体" w:hAnsi="楷体" w:eastAsia="楷体" w:cs="楷体"/>
                <w:color w:val="000000"/>
                <w:kern w:val="0"/>
                <w:lang w:bidi="ar"/>
              </w:rPr>
            </w:pPr>
            <w:del w:id="3687" w:author="柠栀" w:date="2025-05-07T10:48:55Z">
              <w:r>
                <w:rPr>
                  <w:rFonts w:hint="eastAsia" w:ascii="楷体" w:hAnsi="楷体" w:eastAsia="楷体" w:cs="楷体"/>
                  <w:color w:val="000000"/>
                  <w:kern w:val="0"/>
                  <w:lang w:bidi="ar"/>
                </w:rPr>
                <w:delText>教师密码</w:delText>
              </w:r>
            </w:del>
          </w:p>
        </w:tc>
        <w:tc>
          <w:tcPr>
            <w:tcW w:w="604" w:type="dxa"/>
            <w:tcBorders>
              <w:top w:val="single" w:color="auto" w:sz="4" w:space="0"/>
              <w:left w:val="nil"/>
              <w:bottom w:val="single" w:color="auto" w:sz="4" w:space="0"/>
              <w:right w:val="single" w:color="auto" w:sz="4" w:space="0"/>
            </w:tcBorders>
            <w:shd w:val="clear" w:color="auto" w:fill="auto"/>
          </w:tcPr>
          <w:p w14:paraId="2533B91F">
            <w:pPr>
              <w:rPr>
                <w:del w:id="3688" w:author="柠栀" w:date="2025-05-07T10:48:55Z"/>
                <w:rFonts w:ascii="楷体" w:hAnsi="楷体" w:eastAsia="楷体" w:cs="楷体"/>
                <w:color w:val="000000"/>
                <w:kern w:val="0"/>
              </w:rPr>
            </w:pPr>
            <w:del w:id="3689" w:author="柠栀" w:date="2025-05-07T10:48:55Z">
              <w:r>
                <w:rPr>
                  <w:rFonts w:hint="eastAsia" w:ascii="楷体" w:hAnsi="楷体" w:eastAsia="楷体" w:cs="楷体"/>
                  <w:color w:val="000000"/>
                  <w:kern w:val="0"/>
                  <w:lang w:val="en-US" w:eastAsia="zh-CN"/>
                </w:rPr>
                <w:delText>T</w:delText>
              </w:r>
            </w:del>
            <w:del w:id="3690" w:author="柠栀" w:date="2025-05-07T10:48:55Z">
              <w:r>
                <w:rPr>
                  <w:rFonts w:hint="eastAsia" w:ascii="楷体" w:hAnsi="楷体" w:eastAsia="楷体" w:cs="楷体"/>
                  <w:color w:val="000000"/>
                  <w:kern w:val="0"/>
                </w:rPr>
                <w:delText>eacher_password</w:delText>
              </w:r>
            </w:del>
          </w:p>
        </w:tc>
        <w:tc>
          <w:tcPr>
            <w:tcW w:w="648" w:type="dxa"/>
            <w:tcBorders>
              <w:top w:val="single" w:color="auto" w:sz="4" w:space="0"/>
              <w:left w:val="nil"/>
              <w:bottom w:val="single" w:color="auto" w:sz="4" w:space="0"/>
              <w:right w:val="single" w:color="auto" w:sz="4" w:space="0"/>
            </w:tcBorders>
            <w:shd w:val="clear" w:color="auto" w:fill="auto"/>
          </w:tcPr>
          <w:p w14:paraId="4C51B17A">
            <w:pPr>
              <w:rPr>
                <w:del w:id="3691" w:author="柠栀" w:date="2025-05-07T10:48:55Z"/>
                <w:rFonts w:ascii="楷体" w:hAnsi="楷体" w:eastAsia="楷体" w:cs="楷体"/>
                <w:color w:val="000000"/>
                <w:kern w:val="0"/>
                <w:lang w:bidi="ar"/>
              </w:rPr>
            </w:pPr>
            <w:del w:id="3692" w:author="柠栀" w:date="2025-05-07T10:48:55Z">
              <w:r>
                <w:rPr>
                  <w:rFonts w:hint="eastAsia" w:ascii="楷体" w:hAnsi="楷体" w:eastAsia="楷体" w:cs="楷体"/>
                  <w:kern w:val="0"/>
                </w:rPr>
                <w:delText>20</w:delText>
              </w:r>
            </w:del>
          </w:p>
        </w:tc>
        <w:tc>
          <w:tcPr>
            <w:tcW w:w="755" w:type="dxa"/>
            <w:tcBorders>
              <w:top w:val="single" w:color="auto" w:sz="4" w:space="0"/>
              <w:left w:val="nil"/>
              <w:bottom w:val="single" w:color="auto" w:sz="4" w:space="0"/>
              <w:right w:val="single" w:color="auto" w:sz="4" w:space="0"/>
            </w:tcBorders>
            <w:shd w:val="clear" w:color="auto" w:fill="auto"/>
          </w:tcPr>
          <w:p w14:paraId="75127FA4">
            <w:pPr>
              <w:widowControl/>
              <w:jc w:val="both"/>
              <w:rPr>
                <w:del w:id="3693" w:author="柠栀" w:date="2025-05-07T10:48:55Z"/>
                <w:rFonts w:ascii="楷体" w:hAnsi="楷体" w:eastAsia="楷体" w:cs="楷体"/>
                <w:color w:val="000000"/>
                <w:kern w:val="0"/>
                <w:lang w:bidi="ar"/>
              </w:rPr>
            </w:pPr>
            <w:del w:id="3694" w:author="柠栀" w:date="2025-05-07T10:48:55Z">
              <w:r>
                <w:rPr>
                  <w:rFonts w:hint="eastAsia" w:ascii="楷体" w:hAnsi="楷体" w:eastAsia="楷体" w:cs="楷体"/>
                  <w:color w:val="000000"/>
                  <w:kern w:val="0"/>
                  <w:lang w:bidi="ar"/>
                </w:rPr>
                <w:delText>否</w:delText>
              </w:r>
            </w:del>
          </w:p>
        </w:tc>
        <w:tc>
          <w:tcPr>
            <w:tcW w:w="2358" w:type="dxa"/>
            <w:tcBorders>
              <w:top w:val="single" w:color="auto" w:sz="4" w:space="0"/>
              <w:left w:val="nil"/>
              <w:bottom w:val="single" w:color="auto" w:sz="4" w:space="0"/>
              <w:right w:val="single" w:color="auto" w:sz="4" w:space="0"/>
            </w:tcBorders>
            <w:shd w:val="clear" w:color="auto" w:fill="auto"/>
          </w:tcPr>
          <w:p w14:paraId="61B7AD1D">
            <w:pPr>
              <w:widowControl/>
              <w:rPr>
                <w:del w:id="3695" w:author="柠栀" w:date="2025-05-07T10:48:55Z"/>
                <w:rFonts w:ascii="楷体" w:hAnsi="楷体" w:eastAsia="楷体" w:cs="楷体"/>
                <w:i/>
                <w:iCs/>
                <w:color w:val="000000"/>
                <w:kern w:val="0"/>
              </w:rPr>
            </w:pPr>
            <w:del w:id="3696" w:author="柠栀" w:date="2025-05-07T10:48:55Z">
              <w:r>
                <w:rPr>
                  <w:rFonts w:hint="eastAsia" w:ascii="楷体" w:hAnsi="楷体" w:eastAsia="楷体" w:cs="楷体"/>
                  <w:i/>
                  <w:iCs/>
                  <w:color w:val="000000"/>
                  <w:kern w:val="0"/>
                </w:rPr>
                <w:delText>^(?=.*[A-Z])(?=.*[a-z])(?=.*\d)(?=.*[-+_!@#$%^&amp;*.,?]).{8,}$</w:delText>
              </w:r>
            </w:del>
          </w:p>
          <w:p w14:paraId="5E791929">
            <w:pPr>
              <w:widowControl/>
              <w:rPr>
                <w:del w:id="3697" w:author="柠栀" w:date="2025-05-07T10:48:55Z"/>
                <w:rFonts w:ascii="楷体" w:hAnsi="楷体" w:eastAsia="楷体" w:cs="楷体"/>
                <w:color w:val="000000"/>
                <w:kern w:val="0"/>
              </w:rPr>
            </w:pPr>
          </w:p>
          <w:p w14:paraId="66C71BC0">
            <w:pPr>
              <w:widowControl/>
              <w:rPr>
                <w:del w:id="3698" w:author="柠栀" w:date="2025-05-07T10:48:55Z"/>
                <w:rFonts w:ascii="楷体" w:hAnsi="楷体" w:eastAsia="楷体" w:cs="楷体"/>
                <w:color w:val="000000"/>
                <w:kern w:val="0"/>
              </w:rPr>
            </w:pPr>
            <w:del w:id="3699" w:author="柠栀" w:date="2025-05-07T10:48:55Z">
              <w:r>
                <w:rPr>
                  <w:rFonts w:hint="eastAsia" w:ascii="楷体" w:hAnsi="楷体" w:eastAsia="楷体" w:cs="楷体"/>
                  <w:color w:val="000000"/>
                  <w:kern w:val="0"/>
                </w:rPr>
                <w:delText>长度限制：8位以上</w:delText>
              </w:r>
            </w:del>
          </w:p>
          <w:p w14:paraId="7F807721">
            <w:pPr>
              <w:widowControl/>
              <w:rPr>
                <w:del w:id="3700" w:author="柠栀" w:date="2025-05-07T10:48:55Z"/>
                <w:rFonts w:ascii="楷体" w:hAnsi="楷体" w:eastAsia="楷体" w:cs="楷体"/>
                <w:color w:val="000000"/>
                <w:kern w:val="0"/>
              </w:rPr>
            </w:pPr>
            <w:del w:id="3701" w:author="柠栀" w:date="2025-05-07T10:48:55Z">
              <w:r>
                <w:rPr>
                  <w:rFonts w:hint="eastAsia" w:ascii="楷体" w:hAnsi="楷体" w:eastAsia="楷体" w:cs="楷体"/>
                  <w:color w:val="000000"/>
                  <w:kern w:val="0"/>
                </w:rPr>
                <w:delText>格式限制：至少包含一个大写字母、一个小写字母、一个数字和一个特殊字符</w:delText>
              </w:r>
            </w:del>
          </w:p>
        </w:tc>
        <w:tc>
          <w:tcPr>
            <w:tcW w:w="2493" w:type="dxa"/>
            <w:tcBorders>
              <w:top w:val="single" w:color="auto" w:sz="4" w:space="0"/>
              <w:left w:val="nil"/>
              <w:bottom w:val="single" w:color="auto" w:sz="4" w:space="0"/>
              <w:right w:val="single" w:color="auto" w:sz="4" w:space="0"/>
            </w:tcBorders>
            <w:shd w:val="clear" w:color="auto" w:fill="auto"/>
          </w:tcPr>
          <w:p w14:paraId="7E6719C8">
            <w:pPr>
              <w:rPr>
                <w:del w:id="3702" w:author="柠栀" w:date="2025-05-07T10:48:55Z"/>
                <w:rFonts w:ascii="楷体" w:hAnsi="楷体" w:eastAsia="楷体" w:cs="楷体"/>
                <w:color w:val="000000"/>
                <w:kern w:val="0"/>
              </w:rPr>
            </w:pPr>
            <w:del w:id="3703" w:author="柠栀" w:date="2025-05-07T10:48:55Z">
              <w:r>
                <w:rPr>
                  <w:rFonts w:hint="eastAsia" w:ascii="楷体" w:hAnsi="楷体" w:eastAsia="楷体" w:cs="楷体"/>
                  <w:color w:val="000000"/>
                  <w:kern w:val="0"/>
                </w:rPr>
                <w:delText>注册时输入</w:delText>
              </w:r>
            </w:del>
          </w:p>
          <w:p w14:paraId="545503F8">
            <w:pPr>
              <w:rPr>
                <w:del w:id="3704" w:author="柠栀" w:date="2025-05-07T10:48:55Z"/>
                <w:rFonts w:ascii="楷体" w:hAnsi="楷体" w:eastAsia="楷体" w:cs="楷体"/>
                <w:color w:val="000000"/>
                <w:kern w:val="0"/>
              </w:rPr>
            </w:pPr>
            <w:del w:id="3705" w:author="柠栀" w:date="2025-05-07T10:48:55Z">
              <w:r>
                <w:rPr>
                  <w:rFonts w:hint="eastAsia" w:ascii="楷体" w:hAnsi="楷体" w:eastAsia="楷体" w:cs="楷体"/>
                  <w:color w:val="000000"/>
                  <w:kern w:val="0"/>
                </w:rPr>
                <w:delText>修改密码时输入</w:delText>
              </w:r>
            </w:del>
          </w:p>
        </w:tc>
      </w:tr>
      <w:tr w14:paraId="008E5034">
        <w:tblPrEx>
          <w:tblCellMar>
            <w:top w:w="0" w:type="dxa"/>
            <w:left w:w="108" w:type="dxa"/>
            <w:bottom w:w="0" w:type="dxa"/>
            <w:right w:w="108" w:type="dxa"/>
          </w:tblCellMar>
        </w:tblPrEx>
        <w:trPr>
          <w:trHeight w:val="317" w:hRule="atLeast"/>
          <w:jc w:val="center"/>
          <w:del w:id="3706" w:author="柠栀" w:date="2025-05-07T10:48:55Z"/>
        </w:trPr>
        <w:tc>
          <w:tcPr>
            <w:tcW w:w="533" w:type="dxa"/>
            <w:tcBorders>
              <w:top w:val="single" w:color="auto" w:sz="4" w:space="0"/>
              <w:left w:val="single" w:color="auto" w:sz="4" w:space="0"/>
              <w:bottom w:val="single" w:color="auto" w:sz="4" w:space="0"/>
              <w:right w:val="single" w:color="auto" w:sz="4" w:space="0"/>
            </w:tcBorders>
            <w:shd w:val="clear" w:color="auto" w:fill="auto"/>
          </w:tcPr>
          <w:p w14:paraId="1EB020EA">
            <w:pPr>
              <w:widowControl/>
              <w:jc w:val="both"/>
              <w:rPr>
                <w:del w:id="3707" w:author="柠栀" w:date="2025-05-07T10:48:55Z"/>
                <w:rFonts w:ascii="楷体" w:hAnsi="楷体" w:eastAsia="楷体" w:cs="楷体"/>
                <w:color w:val="000000"/>
                <w:kern w:val="0"/>
              </w:rPr>
            </w:pPr>
            <w:del w:id="3708" w:author="柠栀" w:date="2025-05-07T10:48:55Z">
              <w:r>
                <w:rPr>
                  <w:rFonts w:hint="eastAsia" w:ascii="楷体" w:hAnsi="楷体" w:eastAsia="楷体" w:cs="楷体"/>
                  <w:color w:val="000000"/>
                  <w:kern w:val="0"/>
                </w:rPr>
                <w:delText>5</w:delText>
              </w:r>
            </w:del>
          </w:p>
        </w:tc>
        <w:tc>
          <w:tcPr>
            <w:tcW w:w="1130" w:type="dxa"/>
            <w:tcBorders>
              <w:top w:val="single" w:color="auto" w:sz="4" w:space="0"/>
              <w:left w:val="nil"/>
              <w:bottom w:val="single" w:color="auto" w:sz="4" w:space="0"/>
              <w:right w:val="single" w:color="auto" w:sz="4" w:space="0"/>
            </w:tcBorders>
            <w:shd w:val="clear" w:color="auto" w:fill="auto"/>
          </w:tcPr>
          <w:p w14:paraId="65EB7005">
            <w:pPr>
              <w:widowControl/>
              <w:jc w:val="both"/>
              <w:rPr>
                <w:del w:id="3709" w:author="柠栀" w:date="2025-05-07T10:48:55Z"/>
                <w:rFonts w:ascii="楷体" w:hAnsi="楷体" w:eastAsia="楷体" w:cs="楷体"/>
                <w:color w:val="000000"/>
                <w:kern w:val="0"/>
              </w:rPr>
            </w:pPr>
            <w:del w:id="3710" w:author="柠栀" w:date="2025-05-07T10:48:55Z">
              <w:r>
                <w:rPr>
                  <w:rFonts w:hint="eastAsia" w:ascii="楷体" w:hAnsi="楷体" w:eastAsia="楷体" w:cs="楷体"/>
                  <w:color w:val="000000"/>
                  <w:kern w:val="0"/>
                  <w:lang w:bidi="ar"/>
                </w:rPr>
                <w:delText>所属分院</w:delText>
              </w:r>
            </w:del>
          </w:p>
        </w:tc>
        <w:tc>
          <w:tcPr>
            <w:tcW w:w="604" w:type="dxa"/>
            <w:tcBorders>
              <w:top w:val="single" w:color="auto" w:sz="4" w:space="0"/>
              <w:left w:val="nil"/>
              <w:bottom w:val="single" w:color="auto" w:sz="4" w:space="0"/>
              <w:right w:val="single" w:color="auto" w:sz="4" w:space="0"/>
            </w:tcBorders>
            <w:shd w:val="clear" w:color="auto" w:fill="auto"/>
          </w:tcPr>
          <w:p w14:paraId="143566CE">
            <w:pPr>
              <w:widowControl/>
              <w:jc w:val="both"/>
              <w:rPr>
                <w:del w:id="3711" w:author="柠栀" w:date="2025-05-07T10:48:55Z"/>
                <w:rFonts w:ascii="楷体" w:hAnsi="楷体" w:eastAsia="楷体" w:cs="楷体"/>
                <w:color w:val="000000"/>
                <w:kern w:val="0"/>
              </w:rPr>
            </w:pPr>
            <w:del w:id="3712" w:author="柠栀" w:date="2025-05-07T10:48:55Z">
              <w:r>
                <w:rPr>
                  <w:rFonts w:hint="eastAsia" w:ascii="楷体" w:hAnsi="楷体" w:eastAsia="楷体" w:cs="楷体"/>
                  <w:color w:val="000000"/>
                  <w:kern w:val="0"/>
                  <w:lang w:val="en-US" w:eastAsia="zh-CN" w:bidi="ar"/>
                </w:rPr>
                <w:delText>B</w:delText>
              </w:r>
            </w:del>
            <w:del w:id="3713" w:author="柠栀" w:date="2025-05-07T10:48:55Z">
              <w:r>
                <w:rPr>
                  <w:rFonts w:hint="eastAsia" w:ascii="楷体" w:hAnsi="楷体" w:eastAsia="楷体" w:cs="楷体"/>
                  <w:color w:val="000000"/>
                  <w:kern w:val="0"/>
                  <w:lang w:bidi="ar"/>
                </w:rPr>
                <w:delText>ranch</w:delText>
              </w:r>
            </w:del>
          </w:p>
        </w:tc>
        <w:tc>
          <w:tcPr>
            <w:tcW w:w="648" w:type="dxa"/>
            <w:tcBorders>
              <w:top w:val="single" w:color="auto" w:sz="4" w:space="0"/>
              <w:left w:val="nil"/>
              <w:bottom w:val="single" w:color="auto" w:sz="4" w:space="0"/>
              <w:right w:val="single" w:color="auto" w:sz="4" w:space="0"/>
            </w:tcBorders>
            <w:shd w:val="clear" w:color="auto" w:fill="auto"/>
          </w:tcPr>
          <w:p w14:paraId="5FB5B165">
            <w:pPr>
              <w:widowControl/>
              <w:jc w:val="both"/>
              <w:rPr>
                <w:del w:id="3714" w:author="柠栀" w:date="2025-05-07T10:48:55Z"/>
                <w:rFonts w:ascii="楷体" w:hAnsi="楷体" w:eastAsia="楷体" w:cs="楷体"/>
                <w:color w:val="000000"/>
                <w:kern w:val="0"/>
              </w:rPr>
            </w:pPr>
            <w:del w:id="3715" w:author="柠栀" w:date="2025-05-07T10:48:55Z">
              <w:r>
                <w:rPr>
                  <w:rFonts w:hint="eastAsia" w:ascii="楷体" w:hAnsi="楷体" w:eastAsia="楷体" w:cs="楷体"/>
                  <w:color w:val="000000"/>
                  <w:kern w:val="0"/>
                  <w:lang w:bidi="ar"/>
                </w:rPr>
                <w:delText>20</w:delText>
              </w:r>
            </w:del>
          </w:p>
        </w:tc>
        <w:tc>
          <w:tcPr>
            <w:tcW w:w="755" w:type="dxa"/>
            <w:tcBorders>
              <w:top w:val="single" w:color="auto" w:sz="4" w:space="0"/>
              <w:left w:val="nil"/>
              <w:bottom w:val="single" w:color="auto" w:sz="4" w:space="0"/>
              <w:right w:val="single" w:color="auto" w:sz="4" w:space="0"/>
            </w:tcBorders>
            <w:shd w:val="clear" w:color="auto" w:fill="auto"/>
          </w:tcPr>
          <w:p w14:paraId="5863513F">
            <w:pPr>
              <w:widowControl/>
              <w:jc w:val="both"/>
              <w:rPr>
                <w:del w:id="3716" w:author="柠栀" w:date="2025-05-07T10:48:55Z"/>
                <w:rFonts w:ascii="楷体" w:hAnsi="楷体" w:eastAsia="楷体" w:cs="楷体"/>
                <w:color w:val="000000"/>
                <w:kern w:val="0"/>
              </w:rPr>
            </w:pPr>
            <w:del w:id="3717" w:author="柠栀" w:date="2025-05-07T10:48:55Z">
              <w:r>
                <w:rPr>
                  <w:rFonts w:hint="eastAsia" w:ascii="楷体" w:hAnsi="楷体" w:eastAsia="楷体" w:cs="楷体"/>
                  <w:color w:val="000000"/>
                  <w:kern w:val="0"/>
                  <w:lang w:bidi="ar"/>
                </w:rPr>
                <w:delText>否</w:delText>
              </w:r>
            </w:del>
          </w:p>
        </w:tc>
        <w:tc>
          <w:tcPr>
            <w:tcW w:w="2358" w:type="dxa"/>
            <w:tcBorders>
              <w:top w:val="single" w:color="auto" w:sz="4" w:space="0"/>
              <w:left w:val="nil"/>
              <w:bottom w:val="single" w:color="auto" w:sz="4" w:space="0"/>
              <w:right w:val="single" w:color="auto" w:sz="4" w:space="0"/>
            </w:tcBorders>
            <w:shd w:val="clear" w:color="auto" w:fill="auto"/>
          </w:tcPr>
          <w:p w14:paraId="7530CAC1">
            <w:pPr>
              <w:widowControl/>
              <w:rPr>
                <w:del w:id="3718" w:author="柠栀" w:date="2025-05-07T10:48:55Z"/>
                <w:rFonts w:ascii="楷体" w:hAnsi="楷体" w:eastAsia="楷体" w:cs="楷体"/>
                <w:i/>
                <w:iCs/>
                <w:color w:val="000000"/>
                <w:kern w:val="0"/>
              </w:rPr>
            </w:pPr>
            <w:del w:id="3719" w:author="柠栀" w:date="2025-05-07T10:48:55Z">
              <w:r>
                <w:rPr>
                  <w:rFonts w:hint="eastAsia" w:ascii="楷体" w:hAnsi="楷体" w:eastAsia="楷体" w:cs="楷体"/>
                  <w:i/>
                  <w:iCs/>
                  <w:color w:val="000000"/>
                  <w:kern w:val="0"/>
                </w:rPr>
                <w:delText>^.{2,15}$</w:delText>
              </w:r>
            </w:del>
          </w:p>
          <w:p w14:paraId="6BDF4B64">
            <w:pPr>
              <w:widowControl/>
              <w:rPr>
                <w:del w:id="3720" w:author="柠栀" w:date="2025-05-07T10:48:55Z"/>
                <w:rFonts w:ascii="楷体" w:hAnsi="楷体" w:eastAsia="楷体" w:cs="楷体"/>
                <w:i/>
                <w:iCs/>
                <w:color w:val="000000"/>
                <w:kern w:val="0"/>
              </w:rPr>
            </w:pPr>
          </w:p>
          <w:p w14:paraId="705C3024">
            <w:pPr>
              <w:widowControl/>
              <w:rPr>
                <w:del w:id="3721" w:author="柠栀" w:date="2025-05-07T10:48:55Z"/>
                <w:rFonts w:ascii="楷体" w:hAnsi="楷体" w:eastAsia="楷体" w:cs="楷体"/>
                <w:color w:val="000000"/>
                <w:kern w:val="0"/>
              </w:rPr>
            </w:pPr>
            <w:del w:id="3722" w:author="柠栀" w:date="2025-05-07T10:48:55Z">
              <w:r>
                <w:rPr>
                  <w:rFonts w:hint="eastAsia" w:ascii="楷体" w:hAnsi="楷体" w:eastAsia="楷体" w:cs="楷体"/>
                  <w:color w:val="000000"/>
                  <w:kern w:val="0"/>
                </w:rPr>
                <w:delText>长度限制：2-15位</w:delText>
              </w:r>
            </w:del>
          </w:p>
          <w:p w14:paraId="1BAFB5D0">
            <w:pPr>
              <w:widowControl/>
              <w:jc w:val="both"/>
              <w:rPr>
                <w:del w:id="3723" w:author="柠栀" w:date="2025-05-07T10:48:55Z"/>
                <w:rFonts w:ascii="楷体" w:hAnsi="楷体" w:eastAsia="楷体" w:cs="楷体"/>
                <w:color w:val="000000"/>
                <w:kern w:val="0"/>
              </w:rPr>
            </w:pPr>
            <w:del w:id="3724" w:author="柠栀" w:date="2025-05-07T10:48:55Z">
              <w:r>
                <w:rPr>
                  <w:rFonts w:hint="eastAsia" w:ascii="楷体" w:hAnsi="楷体" w:eastAsia="楷体" w:cs="楷体"/>
                  <w:color w:val="000000"/>
                  <w:kern w:val="0"/>
                </w:rPr>
                <w:delText>格式限制：任意字符</w:delText>
              </w:r>
            </w:del>
          </w:p>
        </w:tc>
        <w:tc>
          <w:tcPr>
            <w:tcW w:w="2493" w:type="dxa"/>
            <w:tcBorders>
              <w:top w:val="single" w:color="auto" w:sz="4" w:space="0"/>
              <w:left w:val="nil"/>
              <w:bottom w:val="single" w:color="auto" w:sz="4" w:space="0"/>
              <w:right w:val="single" w:color="auto" w:sz="4" w:space="0"/>
            </w:tcBorders>
            <w:shd w:val="clear" w:color="auto" w:fill="auto"/>
          </w:tcPr>
          <w:p w14:paraId="3EDEB338">
            <w:pPr>
              <w:widowControl/>
              <w:rPr>
                <w:del w:id="3725" w:author="柠栀" w:date="2025-05-07T10:48:55Z"/>
                <w:rFonts w:ascii="楷体" w:hAnsi="楷体" w:eastAsia="楷体" w:cs="楷体"/>
                <w:color w:val="000000"/>
                <w:kern w:val="0"/>
              </w:rPr>
            </w:pPr>
            <w:del w:id="3726" w:author="柠栀" w:date="2025-05-07T10:48:55Z">
              <w:r>
                <w:rPr>
                  <w:rFonts w:hint="eastAsia" w:ascii="楷体" w:hAnsi="楷体" w:eastAsia="楷体" w:cs="楷体"/>
                  <w:color w:val="000000"/>
                  <w:kern w:val="0"/>
                </w:rPr>
                <w:delText>从学校分配数据读取，与工号相匹配</w:delText>
              </w:r>
            </w:del>
          </w:p>
        </w:tc>
      </w:tr>
      <w:tr w14:paraId="121786F3">
        <w:tblPrEx>
          <w:tblCellMar>
            <w:top w:w="0" w:type="dxa"/>
            <w:left w:w="108" w:type="dxa"/>
            <w:bottom w:w="0" w:type="dxa"/>
            <w:right w:w="108" w:type="dxa"/>
          </w:tblCellMar>
        </w:tblPrEx>
        <w:trPr>
          <w:trHeight w:val="317" w:hRule="atLeast"/>
          <w:jc w:val="center"/>
          <w:del w:id="3727" w:author="柠栀" w:date="2025-05-07T10:48:55Z"/>
        </w:trPr>
        <w:tc>
          <w:tcPr>
            <w:tcW w:w="533" w:type="dxa"/>
            <w:tcBorders>
              <w:top w:val="single" w:color="auto" w:sz="4" w:space="0"/>
              <w:left w:val="single" w:color="auto" w:sz="4" w:space="0"/>
              <w:bottom w:val="single" w:color="auto" w:sz="4" w:space="0"/>
              <w:right w:val="single" w:color="auto" w:sz="4" w:space="0"/>
            </w:tcBorders>
            <w:shd w:val="clear" w:color="auto" w:fill="auto"/>
          </w:tcPr>
          <w:p w14:paraId="6EA77ABC">
            <w:pPr>
              <w:widowControl/>
              <w:jc w:val="both"/>
              <w:rPr>
                <w:del w:id="3728" w:author="柠栀" w:date="2025-05-07T10:48:55Z"/>
                <w:rFonts w:ascii="楷体" w:hAnsi="楷体" w:eastAsia="楷体" w:cs="楷体"/>
                <w:color w:val="000000"/>
                <w:kern w:val="0"/>
                <w:lang w:bidi="ar"/>
              </w:rPr>
            </w:pPr>
            <w:del w:id="3729" w:author="柠栀" w:date="2025-05-07T10:48:55Z">
              <w:r>
                <w:rPr>
                  <w:rFonts w:hint="eastAsia" w:ascii="楷体" w:hAnsi="楷体" w:eastAsia="楷体" w:cs="楷体"/>
                  <w:color w:val="000000"/>
                  <w:kern w:val="0"/>
                  <w:lang w:bidi="ar"/>
                </w:rPr>
                <w:delText>6</w:delText>
              </w:r>
            </w:del>
          </w:p>
        </w:tc>
        <w:tc>
          <w:tcPr>
            <w:tcW w:w="1130" w:type="dxa"/>
            <w:tcBorders>
              <w:top w:val="single" w:color="auto" w:sz="4" w:space="0"/>
              <w:left w:val="nil"/>
              <w:bottom w:val="single" w:color="auto" w:sz="4" w:space="0"/>
              <w:right w:val="single" w:color="auto" w:sz="4" w:space="0"/>
            </w:tcBorders>
            <w:shd w:val="clear" w:color="auto" w:fill="auto"/>
          </w:tcPr>
          <w:p w14:paraId="2A1C5FB5">
            <w:pPr>
              <w:widowControl/>
              <w:jc w:val="both"/>
              <w:rPr>
                <w:del w:id="3730" w:author="柠栀" w:date="2025-05-07T10:48:55Z"/>
                <w:rFonts w:ascii="楷体" w:hAnsi="楷体" w:eastAsia="楷体" w:cs="楷体"/>
                <w:color w:val="000000"/>
                <w:kern w:val="0"/>
                <w:lang w:bidi="ar"/>
              </w:rPr>
            </w:pPr>
            <w:del w:id="3731" w:author="柠栀" w:date="2025-05-07T10:48:55Z">
              <w:r>
                <w:rPr>
                  <w:rFonts w:hint="eastAsia" w:ascii="楷体" w:hAnsi="楷体" w:eastAsia="楷体" w:cs="楷体"/>
                  <w:color w:val="000000"/>
                  <w:kern w:val="0"/>
                  <w:lang w:bidi="ar"/>
                </w:rPr>
                <w:delText>创建时间</w:delText>
              </w:r>
            </w:del>
          </w:p>
        </w:tc>
        <w:tc>
          <w:tcPr>
            <w:tcW w:w="604" w:type="dxa"/>
            <w:tcBorders>
              <w:top w:val="single" w:color="auto" w:sz="4" w:space="0"/>
              <w:left w:val="nil"/>
              <w:bottom w:val="single" w:color="auto" w:sz="4" w:space="0"/>
              <w:right w:val="single" w:color="auto" w:sz="4" w:space="0"/>
            </w:tcBorders>
            <w:shd w:val="clear" w:color="auto" w:fill="auto"/>
          </w:tcPr>
          <w:p w14:paraId="1D9066DE">
            <w:pPr>
              <w:widowControl/>
              <w:jc w:val="both"/>
              <w:rPr>
                <w:del w:id="3732" w:author="柠栀" w:date="2025-05-07T10:48:55Z"/>
                <w:rFonts w:ascii="楷体" w:hAnsi="楷体" w:eastAsia="楷体" w:cs="楷体"/>
                <w:color w:val="000000"/>
                <w:kern w:val="0"/>
                <w:lang w:bidi="ar"/>
              </w:rPr>
            </w:pPr>
            <w:del w:id="3733" w:author="柠栀" w:date="2025-05-07T10:48:55Z">
              <w:r>
                <w:rPr>
                  <w:rFonts w:hint="eastAsia" w:ascii="楷体" w:hAnsi="楷体" w:eastAsia="楷体" w:cs="楷体"/>
                  <w:color w:val="000000"/>
                  <w:kern w:val="0"/>
                  <w:lang w:val="en-US" w:eastAsia="zh-CN" w:bidi="ar"/>
                </w:rPr>
                <w:delText>A</w:delText>
              </w:r>
            </w:del>
            <w:del w:id="3734" w:author="柠栀" w:date="2025-05-07T10:48:55Z">
              <w:r>
                <w:rPr>
                  <w:rFonts w:hint="eastAsia" w:ascii="楷体" w:hAnsi="楷体" w:eastAsia="楷体" w:cs="楷体"/>
                  <w:color w:val="000000"/>
                  <w:kern w:val="0"/>
                  <w:lang w:bidi="ar"/>
                </w:rPr>
                <w:delText>dd_time</w:delText>
              </w:r>
            </w:del>
          </w:p>
        </w:tc>
        <w:tc>
          <w:tcPr>
            <w:tcW w:w="648" w:type="dxa"/>
            <w:tcBorders>
              <w:top w:val="single" w:color="auto" w:sz="4" w:space="0"/>
              <w:left w:val="nil"/>
              <w:bottom w:val="single" w:color="auto" w:sz="4" w:space="0"/>
              <w:right w:val="single" w:color="auto" w:sz="4" w:space="0"/>
            </w:tcBorders>
            <w:shd w:val="clear" w:color="auto" w:fill="auto"/>
          </w:tcPr>
          <w:p w14:paraId="47C70A65">
            <w:pPr>
              <w:widowControl/>
              <w:jc w:val="both"/>
              <w:rPr>
                <w:del w:id="3735" w:author="柠栀" w:date="2025-05-07T10:48:55Z"/>
                <w:rFonts w:ascii="楷体" w:hAnsi="楷体" w:eastAsia="楷体" w:cs="楷体"/>
              </w:rPr>
            </w:pPr>
            <w:del w:id="3736" w:author="柠栀" w:date="2025-05-07T10:48:55Z">
              <w:r>
                <w:rPr>
                  <w:rFonts w:hint="eastAsia" w:ascii="楷体" w:hAnsi="楷体" w:eastAsia="楷体" w:cs="楷体"/>
                  <w:color w:val="000000"/>
                  <w:kern w:val="0"/>
                  <w:lang w:bidi="ar"/>
                </w:rPr>
                <w:delText>20</w:delText>
              </w:r>
            </w:del>
          </w:p>
        </w:tc>
        <w:tc>
          <w:tcPr>
            <w:tcW w:w="755" w:type="dxa"/>
            <w:tcBorders>
              <w:top w:val="single" w:color="auto" w:sz="4" w:space="0"/>
              <w:left w:val="nil"/>
              <w:bottom w:val="single" w:color="auto" w:sz="4" w:space="0"/>
              <w:right w:val="single" w:color="auto" w:sz="4" w:space="0"/>
            </w:tcBorders>
            <w:shd w:val="clear" w:color="auto" w:fill="auto"/>
          </w:tcPr>
          <w:p w14:paraId="39E6A3ED">
            <w:pPr>
              <w:widowControl/>
              <w:jc w:val="both"/>
              <w:rPr>
                <w:del w:id="3737" w:author="柠栀" w:date="2025-05-07T10:48:55Z"/>
                <w:rFonts w:ascii="楷体" w:hAnsi="楷体" w:eastAsia="楷体" w:cs="楷体"/>
                <w:color w:val="000000"/>
                <w:kern w:val="0"/>
                <w:lang w:bidi="ar"/>
              </w:rPr>
            </w:pPr>
            <w:del w:id="3738" w:author="柠栀" w:date="2025-05-07T10:48:55Z">
              <w:r>
                <w:rPr>
                  <w:rFonts w:hint="eastAsia" w:ascii="楷体" w:hAnsi="楷体" w:eastAsia="楷体" w:cs="楷体"/>
                  <w:color w:val="000000"/>
                  <w:kern w:val="0"/>
                  <w:lang w:bidi="ar"/>
                </w:rPr>
                <w:delText>否</w:delText>
              </w:r>
            </w:del>
          </w:p>
        </w:tc>
        <w:tc>
          <w:tcPr>
            <w:tcW w:w="2358" w:type="dxa"/>
            <w:tcBorders>
              <w:top w:val="single" w:color="auto" w:sz="4" w:space="0"/>
              <w:left w:val="nil"/>
              <w:bottom w:val="single" w:color="auto" w:sz="4" w:space="0"/>
              <w:right w:val="single" w:color="auto" w:sz="4" w:space="0"/>
            </w:tcBorders>
            <w:shd w:val="clear" w:color="auto" w:fill="auto"/>
          </w:tcPr>
          <w:p w14:paraId="602B8FC4">
            <w:pPr>
              <w:widowControl/>
              <w:jc w:val="both"/>
              <w:rPr>
                <w:del w:id="3739" w:author="柠栀" w:date="2025-05-07T10:48:55Z"/>
                <w:rFonts w:ascii="楷体" w:hAnsi="楷体" w:eastAsia="楷体" w:cs="楷体"/>
                <w:i/>
                <w:iCs/>
                <w:color w:val="000000"/>
                <w:kern w:val="0"/>
              </w:rPr>
            </w:pPr>
            <w:del w:id="3740" w:author="柠栀" w:date="2025-05-07T10:48:55Z">
              <w:r>
                <w:rPr>
                  <w:rFonts w:hint="eastAsia" w:ascii="楷体" w:hAnsi="楷体" w:eastAsia="楷体" w:cs="楷体"/>
                  <w:i/>
                  <w:iCs/>
                  <w:color w:val="000000"/>
                  <w:kern w:val="0"/>
                </w:rPr>
                <w:delText>^\d{4}-\d{2}-\d{2}\s\d{2}:\d{2}:\d{2}$</w:delText>
              </w:r>
            </w:del>
          </w:p>
          <w:p w14:paraId="023735C9">
            <w:pPr>
              <w:widowControl/>
              <w:jc w:val="both"/>
              <w:rPr>
                <w:del w:id="3741" w:author="柠栀" w:date="2025-05-07T10:48:55Z"/>
                <w:rFonts w:ascii="楷体" w:hAnsi="楷体" w:eastAsia="楷体" w:cs="楷体"/>
                <w:color w:val="000000"/>
                <w:kern w:val="0"/>
              </w:rPr>
            </w:pPr>
          </w:p>
          <w:p w14:paraId="1B1722DC">
            <w:pPr>
              <w:widowControl/>
              <w:jc w:val="both"/>
              <w:rPr>
                <w:del w:id="3742" w:author="柠栀" w:date="2025-05-07T10:48:55Z"/>
                <w:rFonts w:ascii="楷体" w:hAnsi="楷体" w:eastAsia="楷体" w:cs="楷体"/>
                <w:color w:val="000000"/>
                <w:kern w:val="0"/>
              </w:rPr>
            </w:pPr>
            <w:del w:id="3743" w:author="柠栀" w:date="2025-05-07T10:48:55Z">
              <w:r>
                <w:rPr>
                  <w:rFonts w:hint="eastAsia" w:ascii="楷体" w:hAnsi="楷体" w:eastAsia="楷体" w:cs="楷体"/>
                  <w:color w:val="000000"/>
                  <w:kern w:val="0"/>
                </w:rPr>
                <w:delText>长度限制：17个字符</w:delText>
              </w:r>
            </w:del>
          </w:p>
          <w:p w14:paraId="61A1064C">
            <w:pPr>
              <w:widowControl/>
              <w:rPr>
                <w:del w:id="3744" w:author="柠栀" w:date="2025-05-07T10:48:55Z"/>
                <w:rFonts w:ascii="楷体" w:hAnsi="楷体" w:eastAsia="楷体" w:cs="楷体"/>
                <w:color w:val="000000"/>
                <w:kern w:val="0"/>
              </w:rPr>
            </w:pPr>
            <w:del w:id="3745" w:author="柠栀" w:date="2025-05-07T10:48:55Z">
              <w:r>
                <w:rPr>
                  <w:rFonts w:hint="eastAsia" w:ascii="楷体" w:hAnsi="楷体" w:eastAsia="楷体" w:cs="楷体"/>
                  <w:color w:val="000000"/>
                  <w:kern w:val="0"/>
                </w:rPr>
                <w:delText>格式限制：yyyy-mm-dd hh:mm:ss</w:delText>
              </w:r>
            </w:del>
          </w:p>
        </w:tc>
        <w:tc>
          <w:tcPr>
            <w:tcW w:w="2493" w:type="dxa"/>
            <w:tcBorders>
              <w:top w:val="single" w:color="auto" w:sz="4" w:space="0"/>
              <w:left w:val="nil"/>
              <w:bottom w:val="single" w:color="auto" w:sz="4" w:space="0"/>
              <w:right w:val="single" w:color="auto" w:sz="4" w:space="0"/>
            </w:tcBorders>
            <w:shd w:val="clear" w:color="auto" w:fill="auto"/>
          </w:tcPr>
          <w:p w14:paraId="797B812D">
            <w:pPr>
              <w:widowControl/>
              <w:rPr>
                <w:del w:id="3746" w:author="柠栀" w:date="2025-05-07T10:48:55Z"/>
                <w:rFonts w:ascii="楷体" w:hAnsi="楷体" w:eastAsia="楷体" w:cs="楷体"/>
                <w:color w:val="000000"/>
                <w:kern w:val="0"/>
                <w:lang w:bidi="ar"/>
              </w:rPr>
            </w:pPr>
            <w:del w:id="3747" w:author="柠栀" w:date="2025-05-07T10:48:55Z">
              <w:r>
                <w:rPr>
                  <w:rFonts w:hint="eastAsia" w:ascii="楷体" w:hAnsi="楷体" w:eastAsia="楷体" w:cs="楷体"/>
                  <w:color w:val="000000"/>
                  <w:kern w:val="0"/>
                  <w:lang w:bidi="ar"/>
                </w:rPr>
                <w:delText>增加用户时系统自动生成</w:delText>
              </w:r>
            </w:del>
          </w:p>
        </w:tc>
      </w:tr>
      <w:tr w14:paraId="77BDDB7A">
        <w:tblPrEx>
          <w:tblCellMar>
            <w:top w:w="0" w:type="dxa"/>
            <w:left w:w="108" w:type="dxa"/>
            <w:bottom w:w="0" w:type="dxa"/>
            <w:right w:w="108" w:type="dxa"/>
          </w:tblCellMar>
        </w:tblPrEx>
        <w:trPr>
          <w:trHeight w:val="317" w:hRule="atLeast"/>
          <w:jc w:val="center"/>
          <w:del w:id="3748" w:author="柠栀" w:date="2025-05-07T10:48:55Z"/>
        </w:trPr>
        <w:tc>
          <w:tcPr>
            <w:tcW w:w="533" w:type="dxa"/>
            <w:tcBorders>
              <w:top w:val="single" w:color="auto" w:sz="4" w:space="0"/>
              <w:left w:val="single" w:color="auto" w:sz="4" w:space="0"/>
              <w:bottom w:val="single" w:color="auto" w:sz="4" w:space="0"/>
              <w:right w:val="single" w:color="auto" w:sz="4" w:space="0"/>
            </w:tcBorders>
            <w:shd w:val="clear" w:color="auto" w:fill="auto"/>
          </w:tcPr>
          <w:p w14:paraId="2BA0C576">
            <w:pPr>
              <w:widowControl/>
              <w:jc w:val="both"/>
              <w:rPr>
                <w:del w:id="3749" w:author="柠栀" w:date="2025-05-07T10:48:55Z"/>
                <w:rFonts w:ascii="楷体" w:hAnsi="楷体" w:eastAsia="楷体" w:cs="楷体"/>
                <w:color w:val="000000"/>
                <w:kern w:val="0"/>
                <w:lang w:bidi="ar"/>
              </w:rPr>
            </w:pPr>
            <w:del w:id="3750" w:author="柠栀" w:date="2025-05-07T10:48:55Z">
              <w:r>
                <w:rPr>
                  <w:rFonts w:hint="eastAsia" w:ascii="楷体" w:hAnsi="楷体" w:eastAsia="楷体" w:cs="楷体"/>
                  <w:color w:val="000000"/>
                  <w:kern w:val="0"/>
                  <w:lang w:bidi="ar"/>
                </w:rPr>
                <w:delText>7</w:delText>
              </w:r>
            </w:del>
          </w:p>
        </w:tc>
        <w:tc>
          <w:tcPr>
            <w:tcW w:w="1130" w:type="dxa"/>
            <w:tcBorders>
              <w:top w:val="single" w:color="auto" w:sz="4" w:space="0"/>
              <w:left w:val="nil"/>
              <w:bottom w:val="single" w:color="auto" w:sz="4" w:space="0"/>
              <w:right w:val="single" w:color="auto" w:sz="4" w:space="0"/>
            </w:tcBorders>
            <w:shd w:val="clear" w:color="auto" w:fill="auto"/>
          </w:tcPr>
          <w:p w14:paraId="51C407A6">
            <w:pPr>
              <w:widowControl/>
              <w:jc w:val="both"/>
              <w:rPr>
                <w:del w:id="3751" w:author="柠栀" w:date="2025-05-07T10:48:55Z"/>
                <w:rFonts w:ascii="楷体" w:hAnsi="楷体" w:eastAsia="楷体" w:cs="楷体"/>
                <w:color w:val="000000"/>
                <w:kern w:val="0"/>
                <w:lang w:bidi="ar"/>
              </w:rPr>
            </w:pPr>
            <w:del w:id="3752" w:author="柠栀" w:date="2025-05-07T10:48:55Z">
              <w:r>
                <w:rPr>
                  <w:rFonts w:hint="eastAsia" w:ascii="楷体" w:hAnsi="楷体" w:eastAsia="楷体" w:cs="楷体"/>
                  <w:color w:val="000000"/>
                  <w:kern w:val="0"/>
                  <w:lang w:bidi="ar"/>
                </w:rPr>
                <w:delText>删除时间</w:delText>
              </w:r>
            </w:del>
          </w:p>
        </w:tc>
        <w:tc>
          <w:tcPr>
            <w:tcW w:w="604" w:type="dxa"/>
            <w:tcBorders>
              <w:top w:val="single" w:color="auto" w:sz="4" w:space="0"/>
              <w:left w:val="nil"/>
              <w:bottom w:val="single" w:color="auto" w:sz="4" w:space="0"/>
              <w:right w:val="single" w:color="auto" w:sz="4" w:space="0"/>
            </w:tcBorders>
            <w:shd w:val="clear" w:color="auto" w:fill="auto"/>
          </w:tcPr>
          <w:p w14:paraId="68664597">
            <w:pPr>
              <w:widowControl/>
              <w:jc w:val="both"/>
              <w:rPr>
                <w:del w:id="3753" w:author="柠栀" w:date="2025-05-07T10:48:55Z"/>
                <w:rFonts w:ascii="楷体" w:hAnsi="楷体" w:eastAsia="楷体" w:cs="楷体"/>
                <w:color w:val="000000"/>
                <w:kern w:val="0"/>
                <w:lang w:bidi="ar"/>
              </w:rPr>
            </w:pPr>
            <w:del w:id="3754" w:author="柠栀" w:date="2025-05-07T10:48:55Z">
              <w:r>
                <w:rPr>
                  <w:rFonts w:hint="eastAsia" w:ascii="楷体" w:hAnsi="楷体" w:eastAsia="楷体" w:cs="楷体"/>
                  <w:color w:val="000000"/>
                  <w:kern w:val="0"/>
                  <w:lang w:val="en-US" w:eastAsia="zh-CN" w:bidi="ar"/>
                </w:rPr>
                <w:delText>D</w:delText>
              </w:r>
            </w:del>
            <w:del w:id="3755" w:author="柠栀" w:date="2025-05-07T10:48:55Z">
              <w:r>
                <w:rPr>
                  <w:rFonts w:hint="eastAsia" w:ascii="楷体" w:hAnsi="楷体" w:eastAsia="楷体" w:cs="楷体"/>
                  <w:color w:val="000000"/>
                  <w:kern w:val="0"/>
                  <w:lang w:bidi="ar"/>
                </w:rPr>
                <w:delText>elete_time</w:delText>
              </w:r>
            </w:del>
          </w:p>
        </w:tc>
        <w:tc>
          <w:tcPr>
            <w:tcW w:w="648" w:type="dxa"/>
            <w:tcBorders>
              <w:top w:val="single" w:color="auto" w:sz="4" w:space="0"/>
              <w:left w:val="nil"/>
              <w:bottom w:val="single" w:color="auto" w:sz="4" w:space="0"/>
              <w:right w:val="single" w:color="auto" w:sz="4" w:space="0"/>
            </w:tcBorders>
            <w:shd w:val="clear" w:color="auto" w:fill="auto"/>
          </w:tcPr>
          <w:p w14:paraId="3688AD57">
            <w:pPr>
              <w:widowControl/>
              <w:jc w:val="both"/>
              <w:rPr>
                <w:del w:id="3756" w:author="柠栀" w:date="2025-05-07T10:48:55Z"/>
                <w:rFonts w:ascii="楷体" w:hAnsi="楷体" w:eastAsia="楷体" w:cs="楷体"/>
                <w:color w:val="000000"/>
                <w:kern w:val="0"/>
                <w:lang w:bidi="ar"/>
              </w:rPr>
            </w:pPr>
            <w:del w:id="3757" w:author="柠栀" w:date="2025-05-07T10:48:55Z">
              <w:r>
                <w:rPr>
                  <w:rFonts w:hint="eastAsia" w:ascii="楷体" w:hAnsi="楷体" w:eastAsia="楷体" w:cs="楷体"/>
                  <w:color w:val="000000"/>
                  <w:kern w:val="0"/>
                  <w:lang w:bidi="ar"/>
                </w:rPr>
                <w:delText>20</w:delText>
              </w:r>
            </w:del>
          </w:p>
        </w:tc>
        <w:tc>
          <w:tcPr>
            <w:tcW w:w="755" w:type="dxa"/>
            <w:tcBorders>
              <w:top w:val="single" w:color="auto" w:sz="4" w:space="0"/>
              <w:left w:val="nil"/>
              <w:bottom w:val="single" w:color="auto" w:sz="4" w:space="0"/>
              <w:right w:val="single" w:color="auto" w:sz="4" w:space="0"/>
            </w:tcBorders>
            <w:shd w:val="clear" w:color="auto" w:fill="auto"/>
          </w:tcPr>
          <w:p w14:paraId="346EA345">
            <w:pPr>
              <w:widowControl/>
              <w:jc w:val="both"/>
              <w:rPr>
                <w:del w:id="3758" w:author="柠栀" w:date="2025-05-07T10:48:55Z"/>
                <w:rFonts w:ascii="楷体" w:hAnsi="楷体" w:eastAsia="楷体" w:cs="楷体"/>
                <w:color w:val="000000"/>
                <w:kern w:val="0"/>
                <w:lang w:bidi="ar"/>
              </w:rPr>
            </w:pPr>
            <w:del w:id="3759" w:author="柠栀" w:date="2025-05-07T10:48:55Z">
              <w:r>
                <w:rPr>
                  <w:rFonts w:hint="eastAsia" w:ascii="楷体" w:hAnsi="楷体" w:eastAsia="楷体" w:cs="楷体"/>
                  <w:color w:val="000000"/>
                  <w:kern w:val="0"/>
                  <w:lang w:bidi="ar"/>
                </w:rPr>
                <w:delText>是</w:delText>
              </w:r>
            </w:del>
          </w:p>
        </w:tc>
        <w:tc>
          <w:tcPr>
            <w:tcW w:w="2358" w:type="dxa"/>
            <w:tcBorders>
              <w:top w:val="single" w:color="auto" w:sz="4" w:space="0"/>
              <w:left w:val="nil"/>
              <w:bottom w:val="single" w:color="auto" w:sz="4" w:space="0"/>
              <w:right w:val="single" w:color="auto" w:sz="4" w:space="0"/>
            </w:tcBorders>
            <w:shd w:val="clear" w:color="auto" w:fill="auto"/>
          </w:tcPr>
          <w:p w14:paraId="137A5E8B">
            <w:pPr>
              <w:widowControl/>
              <w:jc w:val="both"/>
              <w:rPr>
                <w:del w:id="3760" w:author="柠栀" w:date="2025-05-07T10:48:55Z"/>
                <w:rFonts w:ascii="楷体" w:hAnsi="楷体" w:eastAsia="楷体" w:cs="楷体"/>
                <w:i/>
                <w:iCs/>
                <w:color w:val="000000"/>
                <w:kern w:val="0"/>
              </w:rPr>
            </w:pPr>
            <w:del w:id="3761" w:author="柠栀" w:date="2025-05-07T10:48:55Z">
              <w:r>
                <w:rPr>
                  <w:rFonts w:hint="eastAsia" w:ascii="楷体" w:hAnsi="楷体" w:eastAsia="楷体" w:cs="楷体"/>
                  <w:i/>
                  <w:iCs/>
                  <w:color w:val="000000"/>
                  <w:kern w:val="0"/>
                </w:rPr>
                <w:delText>^\d{4}-\d{2}-\d{2}\s\d{2}:\d{2}:\d{2}$</w:delText>
              </w:r>
            </w:del>
          </w:p>
          <w:p w14:paraId="5889B11E">
            <w:pPr>
              <w:widowControl/>
              <w:jc w:val="both"/>
              <w:rPr>
                <w:del w:id="3762" w:author="柠栀" w:date="2025-05-07T10:48:55Z"/>
                <w:rFonts w:ascii="楷体" w:hAnsi="楷体" w:eastAsia="楷体" w:cs="楷体"/>
                <w:color w:val="000000"/>
                <w:kern w:val="0"/>
              </w:rPr>
            </w:pPr>
          </w:p>
          <w:p w14:paraId="355CB5B3">
            <w:pPr>
              <w:widowControl/>
              <w:jc w:val="both"/>
              <w:rPr>
                <w:del w:id="3763" w:author="柠栀" w:date="2025-05-07T10:48:55Z"/>
                <w:rFonts w:ascii="楷体" w:hAnsi="楷体" w:eastAsia="楷体" w:cs="楷体"/>
                <w:color w:val="000000"/>
                <w:kern w:val="0"/>
              </w:rPr>
            </w:pPr>
            <w:del w:id="3764" w:author="柠栀" w:date="2025-05-07T10:48:55Z">
              <w:r>
                <w:rPr>
                  <w:rFonts w:hint="eastAsia" w:ascii="楷体" w:hAnsi="楷体" w:eastAsia="楷体" w:cs="楷体"/>
                  <w:color w:val="000000"/>
                  <w:kern w:val="0"/>
                </w:rPr>
                <w:delText>长度限制：17个字符</w:delText>
              </w:r>
            </w:del>
          </w:p>
          <w:p w14:paraId="40B359C9">
            <w:pPr>
              <w:widowControl/>
              <w:rPr>
                <w:del w:id="3765" w:author="柠栀" w:date="2025-05-07T10:48:55Z"/>
                <w:rFonts w:ascii="楷体" w:hAnsi="楷体" w:eastAsia="楷体" w:cs="楷体"/>
                <w:color w:val="000000"/>
                <w:kern w:val="0"/>
              </w:rPr>
            </w:pPr>
            <w:del w:id="3766" w:author="柠栀" w:date="2025-05-07T10:48:55Z">
              <w:r>
                <w:rPr>
                  <w:rFonts w:hint="eastAsia" w:ascii="楷体" w:hAnsi="楷体" w:eastAsia="楷体" w:cs="楷体"/>
                  <w:color w:val="000000"/>
                  <w:kern w:val="0"/>
                </w:rPr>
                <w:delText>格式限制：yyyy-mm-dd hh:mm:ss</w:delText>
              </w:r>
            </w:del>
          </w:p>
        </w:tc>
        <w:tc>
          <w:tcPr>
            <w:tcW w:w="2493" w:type="dxa"/>
            <w:tcBorders>
              <w:top w:val="single" w:color="auto" w:sz="4" w:space="0"/>
              <w:left w:val="nil"/>
              <w:bottom w:val="single" w:color="auto" w:sz="4" w:space="0"/>
              <w:right w:val="single" w:color="auto" w:sz="4" w:space="0"/>
            </w:tcBorders>
            <w:shd w:val="clear" w:color="auto" w:fill="auto"/>
          </w:tcPr>
          <w:p w14:paraId="3B8851FB">
            <w:pPr>
              <w:widowControl/>
              <w:rPr>
                <w:del w:id="3767" w:author="柠栀" w:date="2025-05-07T10:48:55Z"/>
                <w:rFonts w:ascii="楷体" w:hAnsi="楷体" w:eastAsia="楷体" w:cs="楷体"/>
                <w:color w:val="000000"/>
                <w:kern w:val="0"/>
                <w:lang w:bidi="ar"/>
              </w:rPr>
            </w:pPr>
            <w:del w:id="3768" w:author="柠栀" w:date="2025-05-07T10:48:55Z">
              <w:r>
                <w:rPr>
                  <w:rFonts w:hint="eastAsia" w:ascii="楷体" w:hAnsi="楷体" w:eastAsia="楷体" w:cs="楷体"/>
                  <w:color w:val="000000"/>
                  <w:kern w:val="0"/>
                  <w:lang w:bidi="ar"/>
                </w:rPr>
                <w:delText>删除用户时系统自动生成</w:delText>
              </w:r>
            </w:del>
          </w:p>
        </w:tc>
      </w:tr>
      <w:tr w14:paraId="4FF56296">
        <w:tblPrEx>
          <w:tblCellMar>
            <w:top w:w="0" w:type="dxa"/>
            <w:left w:w="108" w:type="dxa"/>
            <w:bottom w:w="0" w:type="dxa"/>
            <w:right w:w="108" w:type="dxa"/>
          </w:tblCellMar>
        </w:tblPrEx>
        <w:trPr>
          <w:trHeight w:val="317" w:hRule="atLeast"/>
          <w:jc w:val="center"/>
          <w:del w:id="3769" w:author="柠栀" w:date="2025-05-07T10:48:55Z"/>
        </w:trPr>
        <w:tc>
          <w:tcPr>
            <w:tcW w:w="533" w:type="dxa"/>
            <w:tcBorders>
              <w:top w:val="single" w:color="auto" w:sz="4" w:space="0"/>
              <w:left w:val="single" w:color="auto" w:sz="4" w:space="0"/>
              <w:bottom w:val="single" w:color="auto" w:sz="4" w:space="0"/>
              <w:right w:val="single" w:color="auto" w:sz="4" w:space="0"/>
            </w:tcBorders>
            <w:shd w:val="clear" w:color="auto" w:fill="auto"/>
            <w:vAlign w:val="top"/>
          </w:tcPr>
          <w:p w14:paraId="2FB605BC">
            <w:pPr>
              <w:widowControl/>
              <w:jc w:val="both"/>
              <w:rPr>
                <w:del w:id="3770" w:author="柠栀" w:date="2025-05-07T10:48:55Z"/>
                <w:rFonts w:hint="eastAsia" w:ascii="楷体" w:hAnsi="楷体" w:eastAsia="楷体" w:cs="楷体"/>
                <w:color w:val="000000"/>
                <w:kern w:val="0"/>
                <w:lang w:bidi="ar"/>
              </w:rPr>
            </w:pPr>
            <w:del w:id="3771" w:author="柠栀" w:date="2025-05-07T10:48:55Z">
              <w:r>
                <w:rPr>
                  <w:rFonts w:hint="eastAsia" w:ascii="楷体" w:hAnsi="楷体" w:eastAsia="楷体" w:cs="楷体"/>
                  <w:color w:val="000000"/>
                  <w:kern w:val="0"/>
                  <w:lang w:val="en-US" w:eastAsia="zh-CN"/>
                </w:rPr>
                <w:delText>6</w:delText>
              </w:r>
            </w:del>
          </w:p>
        </w:tc>
        <w:tc>
          <w:tcPr>
            <w:tcW w:w="1130" w:type="dxa"/>
            <w:tcBorders>
              <w:top w:val="single" w:color="auto" w:sz="4" w:space="0"/>
              <w:left w:val="nil"/>
              <w:bottom w:val="single" w:color="auto" w:sz="4" w:space="0"/>
              <w:right w:val="single" w:color="auto" w:sz="4" w:space="0"/>
            </w:tcBorders>
            <w:shd w:val="clear" w:color="auto" w:fill="auto"/>
            <w:vAlign w:val="top"/>
          </w:tcPr>
          <w:p w14:paraId="6F2E0640">
            <w:pPr>
              <w:widowControl/>
              <w:jc w:val="both"/>
              <w:rPr>
                <w:del w:id="3772" w:author="柠栀" w:date="2025-05-07T10:48:55Z"/>
                <w:rFonts w:hint="eastAsia" w:ascii="楷体" w:hAnsi="楷体" w:eastAsia="楷体" w:cs="楷体"/>
                <w:color w:val="000000"/>
                <w:kern w:val="0"/>
                <w:lang w:bidi="ar"/>
              </w:rPr>
            </w:pPr>
            <w:del w:id="3773" w:author="柠栀" w:date="2025-05-07T10:48:55Z">
              <w:r>
                <w:rPr>
                  <w:rFonts w:hint="eastAsia" w:ascii="楷体" w:hAnsi="楷体" w:eastAsia="楷体" w:cs="楷体"/>
                  <w:kern w:val="0"/>
                </w:rPr>
                <w:delText>封号状态</w:delText>
              </w:r>
            </w:del>
          </w:p>
        </w:tc>
        <w:tc>
          <w:tcPr>
            <w:tcW w:w="604" w:type="dxa"/>
            <w:tcBorders>
              <w:top w:val="single" w:color="auto" w:sz="4" w:space="0"/>
              <w:left w:val="nil"/>
              <w:bottom w:val="single" w:color="auto" w:sz="4" w:space="0"/>
              <w:right w:val="single" w:color="auto" w:sz="4" w:space="0"/>
            </w:tcBorders>
            <w:shd w:val="clear" w:color="auto" w:fill="auto"/>
            <w:vAlign w:val="top"/>
          </w:tcPr>
          <w:p w14:paraId="79C43FDA">
            <w:pPr>
              <w:widowControl/>
              <w:jc w:val="both"/>
              <w:rPr>
                <w:del w:id="3774" w:author="柠栀" w:date="2025-05-07T10:48:55Z"/>
                <w:rFonts w:ascii="楷体" w:hAnsi="楷体" w:eastAsia="楷体" w:cs="楷体"/>
                <w:color w:val="333333"/>
                <w:shd w:val="clear" w:color="auto" w:fill="FFFFFF"/>
              </w:rPr>
            </w:pPr>
            <w:del w:id="3775" w:author="柠栀" w:date="2025-05-07T10:48:55Z">
              <w:r>
                <w:rPr>
                  <w:rFonts w:hint="eastAsia" w:ascii="楷体" w:hAnsi="楷体" w:eastAsia="楷体" w:cs="楷体"/>
                  <w:color w:val="000000"/>
                  <w:kern w:val="0"/>
                  <w:lang w:val="en-US" w:eastAsia="zh-CN"/>
                </w:rPr>
                <w:delText>P</w:delText>
              </w:r>
            </w:del>
            <w:del w:id="3776" w:author="柠栀" w:date="2025-05-07T10:48:55Z">
              <w:r>
                <w:rPr>
                  <w:rFonts w:hint="eastAsia" w:ascii="楷体" w:hAnsi="楷体" w:eastAsia="楷体" w:cs="楷体"/>
                  <w:color w:val="000000"/>
                  <w:kern w:val="0"/>
                </w:rPr>
                <w:delText>rohibit</w:delText>
              </w:r>
            </w:del>
          </w:p>
          <w:p w14:paraId="019D912A">
            <w:pPr>
              <w:widowControl/>
              <w:jc w:val="both"/>
              <w:rPr>
                <w:del w:id="3777" w:author="柠栀" w:date="2025-05-07T10:48:55Z"/>
                <w:rFonts w:hint="eastAsia" w:ascii="楷体" w:hAnsi="楷体" w:eastAsia="楷体" w:cs="楷体"/>
                <w:color w:val="000000"/>
                <w:kern w:val="0"/>
                <w:lang w:bidi="ar"/>
              </w:rPr>
            </w:pPr>
          </w:p>
        </w:tc>
        <w:tc>
          <w:tcPr>
            <w:tcW w:w="648" w:type="dxa"/>
            <w:tcBorders>
              <w:top w:val="single" w:color="auto" w:sz="4" w:space="0"/>
              <w:left w:val="nil"/>
              <w:bottom w:val="single" w:color="auto" w:sz="4" w:space="0"/>
              <w:right w:val="single" w:color="auto" w:sz="4" w:space="0"/>
            </w:tcBorders>
            <w:shd w:val="clear" w:color="auto" w:fill="auto"/>
            <w:vAlign w:val="top"/>
          </w:tcPr>
          <w:p w14:paraId="227ED73B">
            <w:pPr>
              <w:widowControl/>
              <w:jc w:val="both"/>
              <w:rPr>
                <w:del w:id="3778" w:author="柠栀" w:date="2025-05-07T10:48:55Z"/>
                <w:rFonts w:hint="eastAsia" w:ascii="楷体" w:hAnsi="楷体" w:eastAsia="楷体" w:cs="楷体"/>
                <w:color w:val="000000"/>
                <w:kern w:val="0"/>
                <w:lang w:bidi="ar"/>
              </w:rPr>
            </w:pPr>
            <w:del w:id="3779" w:author="柠栀" w:date="2025-05-07T10:48:55Z">
              <w:r>
                <w:rPr>
                  <w:rFonts w:hint="eastAsia" w:ascii="楷体" w:hAnsi="楷体" w:eastAsia="楷体" w:cs="楷体"/>
                  <w:color w:val="000000"/>
                  <w:kern w:val="0"/>
                </w:rPr>
                <w:delText>1</w:delText>
              </w:r>
            </w:del>
          </w:p>
        </w:tc>
        <w:tc>
          <w:tcPr>
            <w:tcW w:w="755" w:type="dxa"/>
            <w:tcBorders>
              <w:top w:val="single" w:color="auto" w:sz="4" w:space="0"/>
              <w:left w:val="nil"/>
              <w:bottom w:val="single" w:color="auto" w:sz="4" w:space="0"/>
              <w:right w:val="single" w:color="auto" w:sz="4" w:space="0"/>
            </w:tcBorders>
            <w:shd w:val="clear" w:color="auto" w:fill="auto"/>
            <w:vAlign w:val="top"/>
          </w:tcPr>
          <w:p w14:paraId="1F5CF448">
            <w:pPr>
              <w:widowControl/>
              <w:jc w:val="both"/>
              <w:rPr>
                <w:del w:id="3780" w:author="柠栀" w:date="2025-05-07T10:48:55Z"/>
                <w:rFonts w:hint="eastAsia" w:ascii="楷体" w:hAnsi="楷体" w:eastAsia="楷体" w:cs="楷体"/>
                <w:color w:val="000000"/>
                <w:kern w:val="0"/>
                <w:lang w:bidi="ar"/>
              </w:rPr>
            </w:pPr>
            <w:del w:id="3781" w:author="柠栀" w:date="2025-05-07T10:48:55Z">
              <w:r>
                <w:rPr>
                  <w:rFonts w:hint="eastAsia" w:ascii="楷体" w:hAnsi="楷体" w:eastAsia="楷体" w:cs="楷体"/>
                  <w:color w:val="000000"/>
                  <w:kern w:val="0"/>
                </w:rPr>
                <w:delText>否</w:delText>
              </w:r>
            </w:del>
          </w:p>
        </w:tc>
        <w:tc>
          <w:tcPr>
            <w:tcW w:w="2358" w:type="dxa"/>
            <w:tcBorders>
              <w:top w:val="single" w:color="auto" w:sz="4" w:space="0"/>
              <w:left w:val="nil"/>
              <w:bottom w:val="single" w:color="auto" w:sz="4" w:space="0"/>
              <w:right w:val="single" w:color="auto" w:sz="4" w:space="0"/>
            </w:tcBorders>
            <w:shd w:val="clear" w:color="auto" w:fill="auto"/>
            <w:vAlign w:val="top"/>
          </w:tcPr>
          <w:p w14:paraId="17A1B217">
            <w:pPr>
              <w:widowControl/>
              <w:jc w:val="both"/>
              <w:rPr>
                <w:del w:id="3782" w:author="柠栀" w:date="2025-05-07T10:48:55Z"/>
                <w:rFonts w:ascii="楷体" w:hAnsi="楷体" w:eastAsia="楷体" w:cs="楷体"/>
                <w:i/>
                <w:iCs/>
                <w:color w:val="000000"/>
                <w:kern w:val="0"/>
              </w:rPr>
            </w:pPr>
            <w:del w:id="3783" w:author="柠栀" w:date="2025-05-07T10:48:55Z">
              <w:r>
                <w:rPr>
                  <w:rFonts w:hint="eastAsia" w:ascii="楷体" w:hAnsi="楷体" w:eastAsia="楷体" w:cs="楷体"/>
                  <w:i/>
                  <w:iCs/>
                  <w:color w:val="000000"/>
                  <w:kern w:val="0"/>
                </w:rPr>
                <w:delText>^(true|false)$</w:delText>
              </w:r>
            </w:del>
          </w:p>
          <w:p w14:paraId="41B0001B">
            <w:pPr>
              <w:widowControl/>
              <w:jc w:val="both"/>
              <w:rPr>
                <w:del w:id="3784" w:author="柠栀" w:date="2025-05-07T10:48:55Z"/>
                <w:rFonts w:ascii="楷体" w:hAnsi="楷体" w:eastAsia="楷体" w:cs="楷体"/>
                <w:color w:val="000000"/>
                <w:kern w:val="0"/>
              </w:rPr>
            </w:pPr>
          </w:p>
          <w:p w14:paraId="212A7ECD">
            <w:pPr>
              <w:widowControl/>
              <w:rPr>
                <w:del w:id="3785" w:author="柠栀" w:date="2025-05-07T10:48:55Z"/>
                <w:rFonts w:ascii="楷体" w:hAnsi="楷体" w:eastAsia="楷体" w:cs="楷体"/>
                <w:color w:val="000000"/>
                <w:kern w:val="0"/>
              </w:rPr>
            </w:pPr>
            <w:del w:id="3786" w:author="柠栀" w:date="2025-05-07T10:48:55Z">
              <w:r>
                <w:rPr>
                  <w:rFonts w:hint="eastAsia" w:ascii="楷体" w:hAnsi="楷体" w:eastAsia="楷体" w:cs="楷体"/>
                  <w:color w:val="000000"/>
                  <w:kern w:val="0"/>
                </w:rPr>
                <w:delText>长度限制：1位</w:delText>
              </w:r>
            </w:del>
          </w:p>
          <w:p w14:paraId="55694D16">
            <w:pPr>
              <w:widowControl/>
              <w:jc w:val="both"/>
              <w:rPr>
                <w:del w:id="3787" w:author="柠栀" w:date="2025-05-07T10:48:55Z"/>
                <w:rFonts w:ascii="楷体" w:hAnsi="楷体" w:eastAsia="楷体" w:cs="楷体"/>
                <w:color w:val="000000"/>
                <w:kern w:val="0"/>
              </w:rPr>
            </w:pPr>
            <w:del w:id="3788" w:author="柠栀" w:date="2025-05-07T10:48:55Z">
              <w:r>
                <w:rPr>
                  <w:rFonts w:hint="eastAsia" w:ascii="楷体" w:hAnsi="楷体" w:eastAsia="楷体" w:cs="楷体"/>
                  <w:color w:val="000000"/>
                  <w:kern w:val="0"/>
                </w:rPr>
                <w:delText>格式限制：布尔类型</w:delText>
              </w:r>
            </w:del>
          </w:p>
          <w:p w14:paraId="6E6793AF">
            <w:pPr>
              <w:widowControl/>
              <w:jc w:val="both"/>
              <w:rPr>
                <w:del w:id="3789" w:author="柠栀" w:date="2025-05-07T10:48:55Z"/>
                <w:rFonts w:hint="eastAsia" w:ascii="楷体" w:hAnsi="楷体" w:eastAsia="楷体" w:cs="楷体"/>
                <w:color w:val="000000"/>
                <w:kern w:val="0"/>
              </w:rPr>
            </w:pPr>
            <w:del w:id="3790" w:author="柠栀" w:date="2025-05-07T10:48:55Z">
              <w:r>
                <w:rPr>
                  <w:rFonts w:hint="eastAsia" w:ascii="楷体" w:hAnsi="楷体" w:eastAsia="楷体" w:cs="楷体"/>
                  <w:color w:val="000000"/>
                  <w:kern w:val="0"/>
                </w:rPr>
                <w:delText>(true表明用户被封号，无法登录；false表明用户可以正常登录）</w:delText>
              </w:r>
            </w:del>
          </w:p>
        </w:tc>
        <w:tc>
          <w:tcPr>
            <w:tcW w:w="2493" w:type="dxa"/>
            <w:tcBorders>
              <w:top w:val="single" w:color="auto" w:sz="4" w:space="0"/>
              <w:left w:val="nil"/>
              <w:bottom w:val="single" w:color="auto" w:sz="4" w:space="0"/>
              <w:right w:val="single" w:color="auto" w:sz="4" w:space="0"/>
            </w:tcBorders>
            <w:shd w:val="clear" w:color="auto" w:fill="auto"/>
            <w:vAlign w:val="top"/>
          </w:tcPr>
          <w:p w14:paraId="7ADB0BE2">
            <w:pPr>
              <w:widowControl/>
              <w:rPr>
                <w:del w:id="3791" w:author="柠栀" w:date="2025-05-07T10:48:55Z"/>
                <w:rFonts w:hint="eastAsia" w:ascii="楷体" w:hAnsi="楷体" w:eastAsia="楷体" w:cs="楷体"/>
                <w:color w:val="000000"/>
                <w:kern w:val="0"/>
                <w:lang w:bidi="ar"/>
              </w:rPr>
            </w:pPr>
            <w:del w:id="3792" w:author="柠栀" w:date="2025-05-07T10:48:55Z">
              <w:r>
                <w:rPr>
                  <w:rFonts w:hint="eastAsia" w:ascii="楷体" w:hAnsi="楷体" w:eastAsia="楷体" w:cs="楷体"/>
                  <w:color w:val="000000"/>
                  <w:kern w:val="0"/>
                </w:rPr>
                <w:delText>管理员设置用户是否被封号</w:delText>
              </w:r>
            </w:del>
          </w:p>
        </w:tc>
      </w:tr>
      <w:tr w14:paraId="18858849">
        <w:tblPrEx>
          <w:tblCellMar>
            <w:top w:w="0" w:type="dxa"/>
            <w:left w:w="108" w:type="dxa"/>
            <w:bottom w:w="0" w:type="dxa"/>
            <w:right w:w="108" w:type="dxa"/>
          </w:tblCellMar>
        </w:tblPrEx>
        <w:trPr>
          <w:trHeight w:val="317" w:hRule="atLeast"/>
          <w:jc w:val="center"/>
          <w:del w:id="3793" w:author="柠栀" w:date="2025-05-07T10:48:55Z"/>
        </w:trPr>
        <w:tc>
          <w:tcPr>
            <w:tcW w:w="533" w:type="dxa"/>
            <w:tcBorders>
              <w:top w:val="single" w:color="auto" w:sz="4" w:space="0"/>
              <w:left w:val="single" w:color="auto" w:sz="4" w:space="0"/>
              <w:bottom w:val="single" w:color="auto" w:sz="4" w:space="0"/>
              <w:right w:val="single" w:color="auto" w:sz="4" w:space="0"/>
            </w:tcBorders>
            <w:shd w:val="clear" w:color="auto" w:fill="auto"/>
            <w:vAlign w:val="top"/>
          </w:tcPr>
          <w:p w14:paraId="0F2397FE">
            <w:pPr>
              <w:widowControl/>
              <w:jc w:val="both"/>
              <w:rPr>
                <w:del w:id="3794" w:author="柠栀" w:date="2025-05-07T10:48:55Z"/>
                <w:rFonts w:hint="eastAsia" w:ascii="楷体" w:hAnsi="楷体" w:eastAsia="楷体" w:cs="楷体"/>
                <w:color w:val="000000"/>
                <w:kern w:val="0"/>
                <w:lang w:bidi="ar"/>
              </w:rPr>
            </w:pPr>
            <w:del w:id="3795" w:author="柠栀" w:date="2025-05-07T10:48:55Z">
              <w:r>
                <w:rPr>
                  <w:rFonts w:hint="eastAsia" w:ascii="楷体" w:hAnsi="楷体" w:eastAsia="楷体" w:cs="楷体"/>
                  <w:color w:val="000000"/>
                  <w:kern w:val="0"/>
                  <w:lang w:val="en-US" w:eastAsia="zh-CN"/>
                </w:rPr>
                <w:delText>7</w:delText>
              </w:r>
            </w:del>
          </w:p>
        </w:tc>
        <w:tc>
          <w:tcPr>
            <w:tcW w:w="1130" w:type="dxa"/>
            <w:tcBorders>
              <w:top w:val="single" w:color="auto" w:sz="4" w:space="0"/>
              <w:left w:val="nil"/>
              <w:bottom w:val="single" w:color="auto" w:sz="4" w:space="0"/>
              <w:right w:val="single" w:color="auto" w:sz="4" w:space="0"/>
            </w:tcBorders>
            <w:shd w:val="clear" w:color="auto" w:fill="auto"/>
            <w:vAlign w:val="top"/>
          </w:tcPr>
          <w:p w14:paraId="1AA979A9">
            <w:pPr>
              <w:widowControl/>
              <w:jc w:val="both"/>
              <w:rPr>
                <w:del w:id="3796" w:author="柠栀" w:date="2025-05-07T10:48:55Z"/>
                <w:rFonts w:hint="eastAsia" w:ascii="楷体" w:hAnsi="楷体" w:eastAsia="楷体" w:cs="楷体"/>
                <w:color w:val="000000"/>
                <w:kern w:val="0"/>
                <w:lang w:bidi="ar"/>
              </w:rPr>
            </w:pPr>
            <w:del w:id="3797" w:author="柠栀" w:date="2025-05-07T10:48:55Z">
              <w:r>
                <w:rPr>
                  <w:rFonts w:hint="eastAsia" w:ascii="楷体" w:hAnsi="楷体" w:eastAsia="楷体" w:cs="楷体"/>
                  <w:kern w:val="0"/>
                </w:rPr>
                <w:delText>封号开始时间</w:delText>
              </w:r>
            </w:del>
          </w:p>
        </w:tc>
        <w:tc>
          <w:tcPr>
            <w:tcW w:w="604" w:type="dxa"/>
            <w:tcBorders>
              <w:top w:val="single" w:color="auto" w:sz="4" w:space="0"/>
              <w:left w:val="nil"/>
              <w:bottom w:val="single" w:color="auto" w:sz="4" w:space="0"/>
              <w:right w:val="single" w:color="auto" w:sz="4" w:space="0"/>
            </w:tcBorders>
            <w:shd w:val="clear" w:color="auto" w:fill="auto"/>
            <w:vAlign w:val="top"/>
          </w:tcPr>
          <w:p w14:paraId="54F6B921">
            <w:pPr>
              <w:widowControl/>
              <w:jc w:val="both"/>
              <w:rPr>
                <w:del w:id="3798" w:author="柠栀" w:date="2025-05-07T10:48:55Z"/>
                <w:rFonts w:ascii="楷体" w:hAnsi="楷体" w:eastAsia="楷体" w:cs="楷体"/>
                <w:color w:val="333333"/>
                <w:shd w:val="clear" w:color="auto" w:fill="FFFFFF"/>
              </w:rPr>
            </w:pPr>
            <w:del w:id="3799" w:author="柠栀" w:date="2025-05-07T10:48:55Z">
              <w:r>
                <w:rPr>
                  <w:rFonts w:hint="eastAsia" w:ascii="楷体" w:hAnsi="楷体" w:eastAsia="楷体" w:cs="楷体"/>
                  <w:color w:val="000000"/>
                  <w:kern w:val="0"/>
                </w:rPr>
                <w:delText>Prohibit_begin</w:delText>
              </w:r>
            </w:del>
          </w:p>
          <w:p w14:paraId="2A66EFDC">
            <w:pPr>
              <w:widowControl/>
              <w:jc w:val="both"/>
              <w:rPr>
                <w:del w:id="3800" w:author="柠栀" w:date="2025-05-07T10:48:55Z"/>
                <w:rFonts w:hint="eastAsia" w:ascii="楷体" w:hAnsi="楷体" w:eastAsia="楷体" w:cs="楷体"/>
                <w:color w:val="000000"/>
                <w:kern w:val="0"/>
                <w:lang w:bidi="ar"/>
              </w:rPr>
            </w:pPr>
          </w:p>
        </w:tc>
        <w:tc>
          <w:tcPr>
            <w:tcW w:w="648" w:type="dxa"/>
            <w:tcBorders>
              <w:top w:val="single" w:color="auto" w:sz="4" w:space="0"/>
              <w:left w:val="nil"/>
              <w:bottom w:val="single" w:color="auto" w:sz="4" w:space="0"/>
              <w:right w:val="single" w:color="auto" w:sz="4" w:space="0"/>
            </w:tcBorders>
            <w:shd w:val="clear" w:color="auto" w:fill="auto"/>
            <w:vAlign w:val="top"/>
          </w:tcPr>
          <w:p w14:paraId="02A106F1">
            <w:pPr>
              <w:widowControl/>
              <w:jc w:val="both"/>
              <w:rPr>
                <w:del w:id="3801" w:author="柠栀" w:date="2025-05-07T10:48:55Z"/>
                <w:rFonts w:hint="eastAsia" w:ascii="楷体" w:hAnsi="楷体" w:eastAsia="楷体" w:cs="楷体"/>
                <w:color w:val="000000"/>
                <w:kern w:val="0"/>
                <w:lang w:bidi="ar"/>
              </w:rPr>
            </w:pPr>
            <w:del w:id="3802" w:author="柠栀" w:date="2025-05-07T10:48:55Z">
              <w:r>
                <w:rPr>
                  <w:rFonts w:hint="eastAsia" w:ascii="楷体" w:hAnsi="楷体" w:eastAsia="楷体" w:cs="楷体"/>
                  <w:color w:val="000000"/>
                  <w:kern w:val="0"/>
                  <w:lang w:bidi="ar"/>
                </w:rPr>
                <w:delText>20</w:delText>
              </w:r>
            </w:del>
          </w:p>
        </w:tc>
        <w:tc>
          <w:tcPr>
            <w:tcW w:w="755" w:type="dxa"/>
            <w:tcBorders>
              <w:top w:val="single" w:color="auto" w:sz="4" w:space="0"/>
              <w:left w:val="nil"/>
              <w:bottom w:val="single" w:color="auto" w:sz="4" w:space="0"/>
              <w:right w:val="single" w:color="auto" w:sz="4" w:space="0"/>
            </w:tcBorders>
            <w:shd w:val="clear" w:color="auto" w:fill="auto"/>
            <w:vAlign w:val="top"/>
          </w:tcPr>
          <w:p w14:paraId="00E9A2FA">
            <w:pPr>
              <w:widowControl/>
              <w:jc w:val="both"/>
              <w:rPr>
                <w:del w:id="3803" w:author="柠栀" w:date="2025-05-07T10:48:55Z"/>
                <w:rFonts w:hint="eastAsia" w:ascii="楷体" w:hAnsi="楷体" w:eastAsia="楷体" w:cs="楷体"/>
                <w:color w:val="000000"/>
                <w:kern w:val="0"/>
                <w:lang w:bidi="ar"/>
              </w:rPr>
            </w:pPr>
            <w:del w:id="3804" w:author="柠栀" w:date="2025-05-07T10:48:55Z">
              <w:r>
                <w:rPr>
                  <w:rFonts w:hint="eastAsia" w:ascii="楷体" w:hAnsi="楷体" w:eastAsia="楷体" w:cs="楷体"/>
                  <w:color w:val="000000"/>
                  <w:kern w:val="0"/>
                </w:rPr>
                <w:delText>是</w:delText>
              </w:r>
            </w:del>
          </w:p>
        </w:tc>
        <w:tc>
          <w:tcPr>
            <w:tcW w:w="2358" w:type="dxa"/>
            <w:tcBorders>
              <w:top w:val="single" w:color="auto" w:sz="4" w:space="0"/>
              <w:left w:val="nil"/>
              <w:bottom w:val="single" w:color="auto" w:sz="4" w:space="0"/>
              <w:right w:val="single" w:color="auto" w:sz="4" w:space="0"/>
            </w:tcBorders>
            <w:shd w:val="clear" w:color="auto" w:fill="auto"/>
            <w:vAlign w:val="top"/>
          </w:tcPr>
          <w:p w14:paraId="08884902">
            <w:pPr>
              <w:widowControl/>
              <w:jc w:val="both"/>
              <w:rPr>
                <w:del w:id="3805" w:author="柠栀" w:date="2025-05-07T10:48:55Z"/>
                <w:rFonts w:ascii="楷体" w:hAnsi="楷体" w:eastAsia="楷体" w:cs="楷体"/>
                <w:i/>
                <w:iCs/>
                <w:color w:val="000000"/>
                <w:kern w:val="0"/>
              </w:rPr>
            </w:pPr>
            <w:del w:id="3806" w:author="柠栀" w:date="2025-05-07T10:48:55Z">
              <w:r>
                <w:rPr>
                  <w:rFonts w:hint="eastAsia" w:ascii="楷体" w:hAnsi="楷体" w:eastAsia="楷体" w:cs="楷体"/>
                  <w:i/>
                  <w:iCs/>
                  <w:color w:val="000000"/>
                  <w:kern w:val="0"/>
                </w:rPr>
                <w:delText>^\d{4}-\d{2}-\d{2}\s\d{2}:\d{2}:\d{2}$</w:delText>
              </w:r>
            </w:del>
          </w:p>
          <w:p w14:paraId="064F0AAA">
            <w:pPr>
              <w:widowControl/>
              <w:jc w:val="both"/>
              <w:rPr>
                <w:del w:id="3807" w:author="柠栀" w:date="2025-05-07T10:48:55Z"/>
                <w:rFonts w:ascii="楷体" w:hAnsi="楷体" w:eastAsia="楷体" w:cs="楷体"/>
                <w:color w:val="000000"/>
                <w:kern w:val="0"/>
              </w:rPr>
            </w:pPr>
          </w:p>
          <w:p w14:paraId="241CE175">
            <w:pPr>
              <w:widowControl/>
              <w:jc w:val="both"/>
              <w:rPr>
                <w:del w:id="3808" w:author="柠栀" w:date="2025-05-07T10:48:55Z"/>
                <w:rFonts w:ascii="楷体" w:hAnsi="楷体" w:eastAsia="楷体" w:cs="楷体"/>
                <w:color w:val="000000"/>
                <w:kern w:val="0"/>
              </w:rPr>
            </w:pPr>
            <w:del w:id="3809" w:author="柠栀" w:date="2025-05-07T10:48:55Z">
              <w:r>
                <w:rPr>
                  <w:rFonts w:hint="eastAsia" w:ascii="楷体" w:hAnsi="楷体" w:eastAsia="楷体" w:cs="楷体"/>
                  <w:color w:val="000000"/>
                  <w:kern w:val="0"/>
                </w:rPr>
                <w:delText>长度限制：17个字符</w:delText>
              </w:r>
            </w:del>
          </w:p>
          <w:p w14:paraId="73B7AACA">
            <w:pPr>
              <w:widowControl/>
              <w:jc w:val="both"/>
              <w:rPr>
                <w:del w:id="3810" w:author="柠栀" w:date="2025-05-07T10:48:55Z"/>
                <w:rFonts w:hint="eastAsia" w:ascii="楷体" w:hAnsi="楷体" w:eastAsia="楷体" w:cs="楷体"/>
                <w:color w:val="000000"/>
                <w:kern w:val="0"/>
              </w:rPr>
            </w:pPr>
            <w:del w:id="3811" w:author="柠栀" w:date="2025-05-07T10:48:55Z">
              <w:r>
                <w:rPr>
                  <w:rFonts w:hint="eastAsia" w:ascii="楷体" w:hAnsi="楷体" w:eastAsia="楷体" w:cs="楷体"/>
                  <w:color w:val="000000"/>
                  <w:kern w:val="0"/>
                </w:rPr>
                <w:delText>格式限制：yyyy-mm-dd hh:mm:ss</w:delText>
              </w:r>
            </w:del>
          </w:p>
        </w:tc>
        <w:tc>
          <w:tcPr>
            <w:tcW w:w="2493" w:type="dxa"/>
            <w:tcBorders>
              <w:top w:val="single" w:color="auto" w:sz="4" w:space="0"/>
              <w:left w:val="nil"/>
              <w:bottom w:val="single" w:color="auto" w:sz="4" w:space="0"/>
              <w:right w:val="single" w:color="auto" w:sz="4" w:space="0"/>
            </w:tcBorders>
            <w:shd w:val="clear" w:color="auto" w:fill="auto"/>
            <w:vAlign w:val="top"/>
          </w:tcPr>
          <w:p w14:paraId="15ECDFC3">
            <w:pPr>
              <w:widowControl/>
              <w:rPr>
                <w:del w:id="3812" w:author="柠栀" w:date="2025-05-07T10:48:55Z"/>
                <w:rFonts w:ascii="楷体" w:hAnsi="楷体" w:eastAsia="楷体" w:cs="楷体"/>
                <w:color w:val="000000"/>
                <w:kern w:val="0"/>
              </w:rPr>
            </w:pPr>
            <w:del w:id="3813" w:author="柠栀" w:date="2025-05-07T10:48:55Z">
              <w:r>
                <w:rPr>
                  <w:rFonts w:hint="eastAsia" w:ascii="楷体" w:hAnsi="楷体" w:eastAsia="楷体" w:cs="楷体"/>
                  <w:color w:val="000000"/>
                  <w:kern w:val="0"/>
                </w:rPr>
                <w:delText>管理员对用户执行封号时时自动生成</w:delText>
              </w:r>
            </w:del>
          </w:p>
          <w:p w14:paraId="013739B4">
            <w:pPr>
              <w:widowControl/>
              <w:rPr>
                <w:del w:id="3814" w:author="柠栀" w:date="2025-05-07T10:48:55Z"/>
                <w:rFonts w:hint="eastAsia" w:ascii="楷体" w:hAnsi="楷体" w:eastAsia="楷体" w:cs="楷体"/>
                <w:color w:val="000000"/>
                <w:kern w:val="0"/>
                <w:lang w:bidi="ar"/>
              </w:rPr>
            </w:pPr>
          </w:p>
        </w:tc>
      </w:tr>
      <w:tr w14:paraId="06FE8A01">
        <w:tblPrEx>
          <w:tblCellMar>
            <w:top w:w="0" w:type="dxa"/>
            <w:left w:w="108" w:type="dxa"/>
            <w:bottom w:w="0" w:type="dxa"/>
            <w:right w:w="108" w:type="dxa"/>
          </w:tblCellMar>
        </w:tblPrEx>
        <w:trPr>
          <w:trHeight w:val="317" w:hRule="atLeast"/>
          <w:jc w:val="center"/>
          <w:del w:id="3815" w:author="柠栀" w:date="2025-05-07T10:48:55Z"/>
        </w:trPr>
        <w:tc>
          <w:tcPr>
            <w:tcW w:w="533" w:type="dxa"/>
            <w:tcBorders>
              <w:top w:val="single" w:color="auto" w:sz="4" w:space="0"/>
              <w:left w:val="single" w:color="auto" w:sz="4" w:space="0"/>
              <w:bottom w:val="single" w:color="auto" w:sz="4" w:space="0"/>
              <w:right w:val="single" w:color="auto" w:sz="4" w:space="0"/>
            </w:tcBorders>
            <w:shd w:val="clear" w:color="auto" w:fill="auto"/>
            <w:vAlign w:val="top"/>
          </w:tcPr>
          <w:p w14:paraId="2DB535CC">
            <w:pPr>
              <w:widowControl/>
              <w:jc w:val="both"/>
              <w:rPr>
                <w:del w:id="3816" w:author="柠栀" w:date="2025-05-07T10:48:55Z"/>
                <w:rFonts w:hint="eastAsia" w:ascii="楷体" w:hAnsi="楷体" w:eastAsia="楷体" w:cs="楷体"/>
                <w:color w:val="000000"/>
                <w:kern w:val="0"/>
                <w:lang w:bidi="ar"/>
              </w:rPr>
            </w:pPr>
            <w:del w:id="3817" w:author="柠栀" w:date="2025-05-07T10:48:55Z">
              <w:r>
                <w:rPr>
                  <w:rFonts w:hint="eastAsia" w:ascii="楷体" w:hAnsi="楷体" w:eastAsia="楷体" w:cs="楷体"/>
                  <w:color w:val="000000"/>
                  <w:kern w:val="0"/>
                  <w:lang w:val="en-US" w:eastAsia="zh-CN"/>
                </w:rPr>
                <w:delText>8</w:delText>
              </w:r>
            </w:del>
          </w:p>
        </w:tc>
        <w:tc>
          <w:tcPr>
            <w:tcW w:w="1130" w:type="dxa"/>
            <w:tcBorders>
              <w:top w:val="single" w:color="auto" w:sz="4" w:space="0"/>
              <w:left w:val="nil"/>
              <w:bottom w:val="single" w:color="auto" w:sz="4" w:space="0"/>
              <w:right w:val="single" w:color="auto" w:sz="4" w:space="0"/>
            </w:tcBorders>
            <w:shd w:val="clear" w:color="auto" w:fill="auto"/>
            <w:vAlign w:val="top"/>
          </w:tcPr>
          <w:p w14:paraId="226E439F">
            <w:pPr>
              <w:widowControl/>
              <w:jc w:val="both"/>
              <w:rPr>
                <w:del w:id="3818" w:author="柠栀" w:date="2025-05-07T10:48:55Z"/>
                <w:rFonts w:hint="eastAsia" w:ascii="楷体" w:hAnsi="楷体" w:eastAsia="楷体" w:cs="楷体"/>
                <w:color w:val="000000"/>
                <w:kern w:val="0"/>
                <w:lang w:bidi="ar"/>
              </w:rPr>
            </w:pPr>
            <w:del w:id="3819" w:author="柠栀" w:date="2025-05-07T10:48:55Z">
              <w:r>
                <w:rPr>
                  <w:rFonts w:hint="eastAsia" w:ascii="楷体" w:hAnsi="楷体" w:eastAsia="楷体" w:cs="楷体"/>
                  <w:kern w:val="0"/>
                </w:rPr>
                <w:delText>封号结束时间</w:delText>
              </w:r>
            </w:del>
          </w:p>
        </w:tc>
        <w:tc>
          <w:tcPr>
            <w:tcW w:w="604" w:type="dxa"/>
            <w:tcBorders>
              <w:top w:val="single" w:color="auto" w:sz="4" w:space="0"/>
              <w:left w:val="nil"/>
              <w:bottom w:val="single" w:color="auto" w:sz="4" w:space="0"/>
              <w:right w:val="single" w:color="auto" w:sz="4" w:space="0"/>
            </w:tcBorders>
            <w:shd w:val="clear" w:color="auto" w:fill="auto"/>
            <w:vAlign w:val="top"/>
          </w:tcPr>
          <w:p w14:paraId="05AF1788">
            <w:pPr>
              <w:widowControl/>
              <w:jc w:val="both"/>
              <w:rPr>
                <w:del w:id="3820" w:author="柠栀" w:date="2025-05-07T10:48:55Z"/>
                <w:rFonts w:hint="eastAsia" w:ascii="楷体" w:hAnsi="楷体" w:eastAsia="楷体" w:cs="楷体"/>
                <w:color w:val="000000"/>
                <w:kern w:val="0"/>
                <w:lang w:bidi="ar"/>
              </w:rPr>
            </w:pPr>
            <w:del w:id="3821" w:author="柠栀" w:date="2025-05-07T10:48:55Z">
              <w:r>
                <w:rPr>
                  <w:rFonts w:hint="eastAsia" w:ascii="楷体" w:hAnsi="楷体" w:eastAsia="楷体" w:cs="楷体"/>
                  <w:color w:val="000000"/>
                  <w:kern w:val="0"/>
                </w:rPr>
                <w:delText>Prohibit_end</w:delText>
              </w:r>
            </w:del>
          </w:p>
        </w:tc>
        <w:tc>
          <w:tcPr>
            <w:tcW w:w="648" w:type="dxa"/>
            <w:tcBorders>
              <w:top w:val="single" w:color="auto" w:sz="4" w:space="0"/>
              <w:left w:val="nil"/>
              <w:bottom w:val="single" w:color="auto" w:sz="4" w:space="0"/>
              <w:right w:val="single" w:color="auto" w:sz="4" w:space="0"/>
            </w:tcBorders>
            <w:shd w:val="clear" w:color="auto" w:fill="auto"/>
            <w:vAlign w:val="top"/>
          </w:tcPr>
          <w:p w14:paraId="0F79C3B4">
            <w:pPr>
              <w:widowControl/>
              <w:jc w:val="both"/>
              <w:rPr>
                <w:del w:id="3822" w:author="柠栀" w:date="2025-05-07T10:48:55Z"/>
                <w:rFonts w:hint="eastAsia" w:ascii="楷体" w:hAnsi="楷体" w:eastAsia="楷体" w:cs="楷体"/>
                <w:color w:val="000000"/>
                <w:kern w:val="0"/>
                <w:lang w:bidi="ar"/>
              </w:rPr>
            </w:pPr>
            <w:del w:id="3823" w:author="柠栀" w:date="2025-05-07T10:48:55Z">
              <w:r>
                <w:rPr>
                  <w:rFonts w:hint="eastAsia" w:ascii="楷体" w:hAnsi="楷体" w:eastAsia="楷体" w:cs="楷体"/>
                  <w:color w:val="000000"/>
                  <w:kern w:val="0"/>
                  <w:lang w:bidi="ar"/>
                </w:rPr>
                <w:delText>20</w:delText>
              </w:r>
            </w:del>
          </w:p>
        </w:tc>
        <w:tc>
          <w:tcPr>
            <w:tcW w:w="755" w:type="dxa"/>
            <w:tcBorders>
              <w:top w:val="single" w:color="auto" w:sz="4" w:space="0"/>
              <w:left w:val="nil"/>
              <w:bottom w:val="single" w:color="auto" w:sz="4" w:space="0"/>
              <w:right w:val="single" w:color="auto" w:sz="4" w:space="0"/>
            </w:tcBorders>
            <w:shd w:val="clear" w:color="auto" w:fill="auto"/>
            <w:vAlign w:val="top"/>
          </w:tcPr>
          <w:p w14:paraId="6FDDAA01">
            <w:pPr>
              <w:widowControl/>
              <w:jc w:val="both"/>
              <w:rPr>
                <w:del w:id="3824" w:author="柠栀" w:date="2025-05-07T10:48:55Z"/>
                <w:rFonts w:hint="eastAsia" w:ascii="楷体" w:hAnsi="楷体" w:eastAsia="楷体" w:cs="楷体"/>
                <w:color w:val="000000"/>
                <w:kern w:val="0"/>
                <w:lang w:bidi="ar"/>
              </w:rPr>
            </w:pPr>
            <w:del w:id="3825" w:author="柠栀" w:date="2025-05-07T10:48:55Z">
              <w:r>
                <w:rPr>
                  <w:rFonts w:hint="eastAsia" w:ascii="楷体" w:hAnsi="楷体" w:eastAsia="楷体" w:cs="楷体"/>
                  <w:color w:val="000000"/>
                  <w:kern w:val="0"/>
                </w:rPr>
                <w:delText>是</w:delText>
              </w:r>
            </w:del>
          </w:p>
        </w:tc>
        <w:tc>
          <w:tcPr>
            <w:tcW w:w="2358" w:type="dxa"/>
            <w:tcBorders>
              <w:top w:val="single" w:color="auto" w:sz="4" w:space="0"/>
              <w:left w:val="nil"/>
              <w:bottom w:val="single" w:color="auto" w:sz="4" w:space="0"/>
              <w:right w:val="single" w:color="auto" w:sz="4" w:space="0"/>
            </w:tcBorders>
            <w:shd w:val="clear" w:color="auto" w:fill="auto"/>
            <w:vAlign w:val="top"/>
          </w:tcPr>
          <w:p w14:paraId="190C9322">
            <w:pPr>
              <w:widowControl/>
              <w:jc w:val="both"/>
              <w:rPr>
                <w:del w:id="3826" w:author="柠栀" w:date="2025-05-07T10:48:55Z"/>
                <w:rFonts w:ascii="楷体" w:hAnsi="楷体" w:eastAsia="楷体" w:cs="楷体"/>
                <w:i/>
                <w:iCs/>
                <w:color w:val="000000"/>
                <w:kern w:val="0"/>
              </w:rPr>
            </w:pPr>
            <w:del w:id="3827" w:author="柠栀" w:date="2025-05-07T10:48:55Z">
              <w:r>
                <w:rPr>
                  <w:rFonts w:hint="eastAsia" w:ascii="楷体" w:hAnsi="楷体" w:eastAsia="楷体" w:cs="楷体"/>
                  <w:i/>
                  <w:iCs/>
                  <w:color w:val="000000"/>
                  <w:kern w:val="0"/>
                </w:rPr>
                <w:delText>^\d{4}-\d{2}-\d{2}\s\d{2}:\d{2}:\d{2}$</w:delText>
              </w:r>
            </w:del>
          </w:p>
          <w:p w14:paraId="2A537BA2">
            <w:pPr>
              <w:widowControl/>
              <w:jc w:val="both"/>
              <w:rPr>
                <w:del w:id="3828" w:author="柠栀" w:date="2025-05-07T10:48:55Z"/>
                <w:rFonts w:ascii="楷体" w:hAnsi="楷体" w:eastAsia="楷体" w:cs="楷体"/>
                <w:color w:val="000000"/>
                <w:kern w:val="0"/>
              </w:rPr>
            </w:pPr>
          </w:p>
          <w:p w14:paraId="53487847">
            <w:pPr>
              <w:widowControl/>
              <w:jc w:val="both"/>
              <w:rPr>
                <w:del w:id="3829" w:author="柠栀" w:date="2025-05-07T10:48:55Z"/>
                <w:rFonts w:ascii="楷体" w:hAnsi="楷体" w:eastAsia="楷体" w:cs="楷体"/>
                <w:color w:val="000000"/>
                <w:kern w:val="0"/>
              </w:rPr>
            </w:pPr>
            <w:del w:id="3830" w:author="柠栀" w:date="2025-05-07T10:48:55Z">
              <w:r>
                <w:rPr>
                  <w:rFonts w:hint="eastAsia" w:ascii="楷体" w:hAnsi="楷体" w:eastAsia="楷体" w:cs="楷体"/>
                  <w:color w:val="000000"/>
                  <w:kern w:val="0"/>
                </w:rPr>
                <w:delText>长度限制：17个字符</w:delText>
              </w:r>
            </w:del>
          </w:p>
          <w:p w14:paraId="60D25E72">
            <w:pPr>
              <w:widowControl/>
              <w:jc w:val="both"/>
              <w:rPr>
                <w:del w:id="3831" w:author="柠栀" w:date="2025-05-07T10:48:55Z"/>
                <w:rFonts w:hint="eastAsia" w:ascii="楷体" w:hAnsi="楷体" w:eastAsia="楷体" w:cs="楷体"/>
                <w:color w:val="000000"/>
                <w:kern w:val="0"/>
              </w:rPr>
            </w:pPr>
            <w:del w:id="3832" w:author="柠栀" w:date="2025-05-07T10:48:55Z">
              <w:r>
                <w:rPr>
                  <w:rFonts w:hint="eastAsia" w:ascii="楷体" w:hAnsi="楷体" w:eastAsia="楷体" w:cs="楷体"/>
                  <w:color w:val="000000"/>
                  <w:kern w:val="0"/>
                </w:rPr>
                <w:delText>格式限制：yyyy-mm-dd hh:mm:ss</w:delText>
              </w:r>
            </w:del>
          </w:p>
        </w:tc>
        <w:tc>
          <w:tcPr>
            <w:tcW w:w="2493" w:type="dxa"/>
            <w:tcBorders>
              <w:top w:val="single" w:color="auto" w:sz="4" w:space="0"/>
              <w:left w:val="nil"/>
              <w:bottom w:val="single" w:color="auto" w:sz="4" w:space="0"/>
              <w:right w:val="single" w:color="auto" w:sz="4" w:space="0"/>
            </w:tcBorders>
            <w:shd w:val="clear" w:color="auto" w:fill="auto"/>
            <w:vAlign w:val="top"/>
          </w:tcPr>
          <w:p w14:paraId="085790BC">
            <w:pPr>
              <w:widowControl/>
              <w:rPr>
                <w:del w:id="3833" w:author="柠栀" w:date="2025-05-07T10:48:55Z"/>
                <w:rFonts w:hint="eastAsia" w:ascii="楷体" w:hAnsi="楷体" w:eastAsia="楷体" w:cs="楷体"/>
                <w:color w:val="000000"/>
                <w:kern w:val="0"/>
                <w:lang w:bidi="ar"/>
              </w:rPr>
            </w:pPr>
            <w:del w:id="3834" w:author="柠栀" w:date="2025-05-07T10:48:55Z">
              <w:r>
                <w:rPr>
                  <w:rFonts w:hint="eastAsia" w:ascii="楷体" w:hAnsi="楷体" w:eastAsia="楷体" w:cs="楷体"/>
                  <w:color w:val="000000"/>
                  <w:kern w:val="0"/>
                </w:rPr>
                <w:delText>管理员设置用户解封时间</w:delText>
              </w:r>
            </w:del>
          </w:p>
        </w:tc>
      </w:tr>
      <w:tr w14:paraId="6DB2A409">
        <w:tblPrEx>
          <w:tblCellMar>
            <w:top w:w="0" w:type="dxa"/>
            <w:left w:w="108" w:type="dxa"/>
            <w:bottom w:w="0" w:type="dxa"/>
            <w:right w:w="108" w:type="dxa"/>
          </w:tblCellMar>
        </w:tblPrEx>
        <w:trPr>
          <w:trHeight w:val="317" w:hRule="atLeast"/>
          <w:jc w:val="center"/>
          <w:del w:id="3835" w:author="柠栀" w:date="2025-05-07T10:48:55Z"/>
        </w:trPr>
        <w:tc>
          <w:tcPr>
            <w:tcW w:w="533" w:type="dxa"/>
            <w:tcBorders>
              <w:top w:val="single" w:color="auto" w:sz="4" w:space="0"/>
              <w:left w:val="single" w:color="auto" w:sz="4" w:space="0"/>
              <w:bottom w:val="single" w:color="auto" w:sz="4" w:space="0"/>
              <w:right w:val="single" w:color="auto" w:sz="4" w:space="0"/>
            </w:tcBorders>
            <w:shd w:val="clear" w:color="auto" w:fill="auto"/>
            <w:vAlign w:val="top"/>
          </w:tcPr>
          <w:p w14:paraId="3A7244C2">
            <w:pPr>
              <w:widowControl/>
              <w:jc w:val="both"/>
              <w:rPr>
                <w:del w:id="3836" w:author="柠栀" w:date="2025-05-07T10:48:55Z"/>
                <w:rFonts w:hint="eastAsia" w:ascii="楷体" w:hAnsi="楷体" w:eastAsia="楷体" w:cs="楷体"/>
                <w:color w:val="000000"/>
                <w:kern w:val="0"/>
                <w:lang w:bidi="ar"/>
              </w:rPr>
            </w:pPr>
            <w:del w:id="3837" w:author="柠栀" w:date="2025-05-07T10:48:55Z">
              <w:r>
                <w:rPr>
                  <w:rFonts w:hint="eastAsia" w:ascii="楷体" w:hAnsi="楷体" w:eastAsia="楷体" w:cs="楷体"/>
                  <w:color w:val="000000"/>
                  <w:kern w:val="0"/>
                  <w:lang w:val="en-US" w:eastAsia="zh-CN"/>
                </w:rPr>
                <w:delText>9</w:delText>
              </w:r>
            </w:del>
          </w:p>
        </w:tc>
        <w:tc>
          <w:tcPr>
            <w:tcW w:w="1130" w:type="dxa"/>
            <w:tcBorders>
              <w:top w:val="single" w:color="auto" w:sz="4" w:space="0"/>
              <w:left w:val="nil"/>
              <w:bottom w:val="single" w:color="auto" w:sz="4" w:space="0"/>
              <w:right w:val="single" w:color="auto" w:sz="4" w:space="0"/>
            </w:tcBorders>
            <w:shd w:val="clear" w:color="auto" w:fill="auto"/>
            <w:vAlign w:val="top"/>
          </w:tcPr>
          <w:p w14:paraId="6C6581DD">
            <w:pPr>
              <w:widowControl/>
              <w:jc w:val="both"/>
              <w:rPr>
                <w:del w:id="3838" w:author="柠栀" w:date="2025-05-07T10:48:55Z"/>
                <w:rFonts w:hint="eastAsia" w:ascii="楷体" w:hAnsi="楷体" w:eastAsia="楷体" w:cs="楷体"/>
                <w:color w:val="000000"/>
                <w:kern w:val="0"/>
                <w:lang w:bidi="ar"/>
              </w:rPr>
            </w:pPr>
            <w:del w:id="3839" w:author="柠栀" w:date="2025-05-07T10:48:55Z">
              <w:r>
                <w:rPr>
                  <w:rFonts w:hint="eastAsia" w:ascii="楷体" w:hAnsi="楷体" w:eastAsia="楷体" w:cs="楷体"/>
                  <w:kern w:val="0"/>
                </w:rPr>
                <w:delText>禁言状态</w:delText>
              </w:r>
            </w:del>
          </w:p>
        </w:tc>
        <w:tc>
          <w:tcPr>
            <w:tcW w:w="604" w:type="dxa"/>
            <w:tcBorders>
              <w:top w:val="single" w:color="auto" w:sz="4" w:space="0"/>
              <w:left w:val="nil"/>
              <w:bottom w:val="single" w:color="auto" w:sz="4" w:space="0"/>
              <w:right w:val="single" w:color="auto" w:sz="4" w:space="0"/>
            </w:tcBorders>
            <w:shd w:val="clear" w:color="auto" w:fill="auto"/>
            <w:vAlign w:val="top"/>
          </w:tcPr>
          <w:p w14:paraId="55C1E70C">
            <w:pPr>
              <w:widowControl/>
              <w:jc w:val="both"/>
              <w:rPr>
                <w:del w:id="3840" w:author="柠栀" w:date="2025-05-07T10:48:55Z"/>
                <w:rFonts w:hint="eastAsia" w:ascii="楷体" w:hAnsi="楷体" w:eastAsia="楷体" w:cs="楷体"/>
                <w:color w:val="000000"/>
                <w:kern w:val="0"/>
                <w:lang w:bidi="ar"/>
              </w:rPr>
            </w:pPr>
            <w:del w:id="3841" w:author="柠栀" w:date="2025-05-07T10:48:55Z">
              <w:r>
                <w:rPr>
                  <w:rFonts w:hint="eastAsia" w:ascii="楷体" w:hAnsi="楷体" w:eastAsia="楷体" w:cs="楷体"/>
                  <w:color w:val="000000"/>
                  <w:kern w:val="0"/>
                  <w:lang w:val="en-US" w:eastAsia="zh-CN"/>
                </w:rPr>
                <w:delText>B</w:delText>
              </w:r>
            </w:del>
            <w:del w:id="3842" w:author="柠栀" w:date="2025-05-07T10:48:55Z">
              <w:r>
                <w:rPr>
                  <w:rFonts w:hint="eastAsia" w:ascii="楷体" w:hAnsi="楷体" w:eastAsia="楷体" w:cs="楷体"/>
                  <w:color w:val="000000"/>
                  <w:kern w:val="0"/>
                </w:rPr>
                <w:delText>anned</w:delText>
              </w:r>
            </w:del>
          </w:p>
        </w:tc>
        <w:tc>
          <w:tcPr>
            <w:tcW w:w="648" w:type="dxa"/>
            <w:tcBorders>
              <w:top w:val="single" w:color="auto" w:sz="4" w:space="0"/>
              <w:left w:val="nil"/>
              <w:bottom w:val="single" w:color="auto" w:sz="4" w:space="0"/>
              <w:right w:val="single" w:color="auto" w:sz="4" w:space="0"/>
            </w:tcBorders>
            <w:shd w:val="clear" w:color="auto" w:fill="auto"/>
            <w:vAlign w:val="top"/>
          </w:tcPr>
          <w:p w14:paraId="0DEF51FB">
            <w:pPr>
              <w:widowControl/>
              <w:jc w:val="both"/>
              <w:rPr>
                <w:del w:id="3843" w:author="柠栀" w:date="2025-05-07T10:48:55Z"/>
                <w:rFonts w:hint="eastAsia" w:ascii="楷体" w:hAnsi="楷体" w:eastAsia="楷体" w:cs="楷体"/>
                <w:color w:val="000000"/>
                <w:kern w:val="0"/>
                <w:lang w:bidi="ar"/>
              </w:rPr>
            </w:pPr>
            <w:del w:id="3844" w:author="柠栀" w:date="2025-05-07T10:48:55Z">
              <w:r>
                <w:rPr>
                  <w:rFonts w:hint="eastAsia" w:ascii="楷体" w:hAnsi="楷体" w:eastAsia="楷体" w:cs="楷体"/>
                  <w:color w:val="000000"/>
                  <w:kern w:val="0"/>
                </w:rPr>
                <w:delText>1</w:delText>
              </w:r>
            </w:del>
          </w:p>
        </w:tc>
        <w:tc>
          <w:tcPr>
            <w:tcW w:w="755" w:type="dxa"/>
            <w:tcBorders>
              <w:top w:val="single" w:color="auto" w:sz="4" w:space="0"/>
              <w:left w:val="nil"/>
              <w:bottom w:val="single" w:color="auto" w:sz="4" w:space="0"/>
              <w:right w:val="single" w:color="auto" w:sz="4" w:space="0"/>
            </w:tcBorders>
            <w:shd w:val="clear" w:color="auto" w:fill="auto"/>
            <w:vAlign w:val="top"/>
          </w:tcPr>
          <w:p w14:paraId="39F9A986">
            <w:pPr>
              <w:widowControl/>
              <w:jc w:val="both"/>
              <w:rPr>
                <w:del w:id="3845" w:author="柠栀" w:date="2025-05-07T10:48:55Z"/>
                <w:rFonts w:hint="eastAsia" w:ascii="楷体" w:hAnsi="楷体" w:eastAsia="楷体" w:cs="楷体"/>
                <w:color w:val="000000"/>
                <w:kern w:val="0"/>
                <w:lang w:bidi="ar"/>
              </w:rPr>
            </w:pPr>
            <w:del w:id="3846" w:author="柠栀" w:date="2025-05-07T10:48:55Z">
              <w:r>
                <w:rPr>
                  <w:rFonts w:hint="eastAsia" w:ascii="楷体" w:hAnsi="楷体" w:eastAsia="楷体" w:cs="楷体"/>
                  <w:color w:val="000000"/>
                  <w:kern w:val="0"/>
                </w:rPr>
                <w:delText>否</w:delText>
              </w:r>
            </w:del>
          </w:p>
        </w:tc>
        <w:tc>
          <w:tcPr>
            <w:tcW w:w="2358" w:type="dxa"/>
            <w:tcBorders>
              <w:top w:val="single" w:color="auto" w:sz="4" w:space="0"/>
              <w:left w:val="nil"/>
              <w:bottom w:val="single" w:color="auto" w:sz="4" w:space="0"/>
              <w:right w:val="single" w:color="auto" w:sz="4" w:space="0"/>
            </w:tcBorders>
            <w:shd w:val="clear" w:color="auto" w:fill="auto"/>
            <w:vAlign w:val="top"/>
          </w:tcPr>
          <w:p w14:paraId="34A79D6A">
            <w:pPr>
              <w:widowControl/>
              <w:jc w:val="both"/>
              <w:rPr>
                <w:del w:id="3847" w:author="柠栀" w:date="2025-05-07T10:48:55Z"/>
                <w:rFonts w:ascii="楷体" w:hAnsi="楷体" w:eastAsia="楷体" w:cs="楷体"/>
                <w:i/>
                <w:iCs/>
                <w:color w:val="000000"/>
                <w:kern w:val="0"/>
              </w:rPr>
            </w:pPr>
            <w:del w:id="3848" w:author="柠栀" w:date="2025-05-07T10:48:55Z">
              <w:r>
                <w:rPr>
                  <w:rFonts w:hint="eastAsia" w:ascii="楷体" w:hAnsi="楷体" w:eastAsia="楷体" w:cs="楷体"/>
                  <w:i/>
                  <w:iCs/>
                  <w:color w:val="000000"/>
                  <w:kern w:val="0"/>
                </w:rPr>
                <w:delText>^(true|false)$</w:delText>
              </w:r>
            </w:del>
          </w:p>
          <w:p w14:paraId="7ED67945">
            <w:pPr>
              <w:widowControl/>
              <w:jc w:val="both"/>
              <w:rPr>
                <w:del w:id="3849" w:author="柠栀" w:date="2025-05-07T10:48:55Z"/>
                <w:rFonts w:ascii="楷体" w:hAnsi="楷体" w:eastAsia="楷体" w:cs="楷体"/>
                <w:color w:val="000000"/>
                <w:kern w:val="0"/>
              </w:rPr>
            </w:pPr>
          </w:p>
          <w:p w14:paraId="25BEED52">
            <w:pPr>
              <w:widowControl/>
              <w:rPr>
                <w:del w:id="3850" w:author="柠栀" w:date="2025-05-07T10:48:55Z"/>
                <w:rFonts w:ascii="楷体" w:hAnsi="楷体" w:eastAsia="楷体" w:cs="楷体"/>
                <w:color w:val="000000"/>
                <w:kern w:val="0"/>
              </w:rPr>
            </w:pPr>
            <w:del w:id="3851" w:author="柠栀" w:date="2025-05-07T10:48:55Z">
              <w:r>
                <w:rPr>
                  <w:rFonts w:hint="eastAsia" w:ascii="楷体" w:hAnsi="楷体" w:eastAsia="楷体" w:cs="楷体"/>
                  <w:color w:val="000000"/>
                  <w:kern w:val="0"/>
                </w:rPr>
                <w:delText>长度限制：1位</w:delText>
              </w:r>
            </w:del>
          </w:p>
          <w:p w14:paraId="1B154E91">
            <w:pPr>
              <w:widowControl/>
              <w:jc w:val="both"/>
              <w:rPr>
                <w:del w:id="3852" w:author="柠栀" w:date="2025-05-07T10:48:55Z"/>
                <w:rFonts w:ascii="楷体" w:hAnsi="楷体" w:eastAsia="楷体" w:cs="楷体"/>
                <w:color w:val="000000"/>
                <w:kern w:val="0"/>
              </w:rPr>
            </w:pPr>
            <w:del w:id="3853" w:author="柠栀" w:date="2025-05-07T10:48:55Z">
              <w:r>
                <w:rPr>
                  <w:rFonts w:hint="eastAsia" w:ascii="楷体" w:hAnsi="楷体" w:eastAsia="楷体" w:cs="楷体"/>
                  <w:color w:val="000000"/>
                  <w:kern w:val="0"/>
                </w:rPr>
                <w:delText>格式限制：布尔类型</w:delText>
              </w:r>
            </w:del>
          </w:p>
          <w:p w14:paraId="2738662B">
            <w:pPr>
              <w:widowControl/>
              <w:jc w:val="both"/>
              <w:rPr>
                <w:del w:id="3854" w:author="柠栀" w:date="2025-05-07T10:48:55Z"/>
                <w:rFonts w:hint="eastAsia" w:ascii="楷体" w:hAnsi="楷体" w:eastAsia="楷体" w:cs="楷体"/>
                <w:color w:val="000000"/>
                <w:kern w:val="0"/>
              </w:rPr>
            </w:pPr>
            <w:del w:id="3855" w:author="柠栀" w:date="2025-05-07T10:48:55Z">
              <w:r>
                <w:rPr>
                  <w:rFonts w:hint="eastAsia" w:ascii="楷体" w:hAnsi="楷体" w:eastAsia="楷体" w:cs="楷体"/>
                  <w:color w:val="000000"/>
                  <w:kern w:val="0"/>
                </w:rPr>
                <w:delText>(true表明用户被禁言，无法登评论；false表明用户可以正常评论发言）</w:delText>
              </w:r>
            </w:del>
          </w:p>
        </w:tc>
        <w:tc>
          <w:tcPr>
            <w:tcW w:w="2493" w:type="dxa"/>
            <w:tcBorders>
              <w:top w:val="single" w:color="auto" w:sz="4" w:space="0"/>
              <w:left w:val="nil"/>
              <w:bottom w:val="single" w:color="auto" w:sz="4" w:space="0"/>
              <w:right w:val="single" w:color="auto" w:sz="4" w:space="0"/>
            </w:tcBorders>
            <w:shd w:val="clear" w:color="auto" w:fill="auto"/>
            <w:vAlign w:val="top"/>
          </w:tcPr>
          <w:p w14:paraId="35A2EDD2">
            <w:pPr>
              <w:widowControl/>
              <w:rPr>
                <w:del w:id="3856" w:author="柠栀" w:date="2025-05-07T10:48:55Z"/>
                <w:rFonts w:hint="eastAsia" w:ascii="楷体" w:hAnsi="楷体" w:eastAsia="楷体" w:cs="楷体"/>
                <w:color w:val="000000"/>
                <w:kern w:val="0"/>
                <w:lang w:bidi="ar"/>
              </w:rPr>
            </w:pPr>
            <w:del w:id="3857" w:author="柠栀" w:date="2025-05-07T10:48:55Z">
              <w:r>
                <w:rPr>
                  <w:rFonts w:hint="eastAsia" w:ascii="楷体" w:hAnsi="楷体" w:eastAsia="楷体" w:cs="楷体"/>
                  <w:color w:val="000000"/>
                  <w:kern w:val="0"/>
                </w:rPr>
                <w:delText>管理员设置用户是否禁言</w:delText>
              </w:r>
            </w:del>
          </w:p>
        </w:tc>
      </w:tr>
      <w:tr w14:paraId="6267E3C2">
        <w:tblPrEx>
          <w:tblCellMar>
            <w:top w:w="0" w:type="dxa"/>
            <w:left w:w="108" w:type="dxa"/>
            <w:bottom w:w="0" w:type="dxa"/>
            <w:right w:w="108" w:type="dxa"/>
          </w:tblCellMar>
        </w:tblPrEx>
        <w:trPr>
          <w:trHeight w:val="317" w:hRule="atLeast"/>
          <w:jc w:val="center"/>
          <w:del w:id="3858" w:author="柠栀" w:date="2025-05-07T10:48:55Z"/>
        </w:trPr>
        <w:tc>
          <w:tcPr>
            <w:tcW w:w="533" w:type="dxa"/>
            <w:tcBorders>
              <w:top w:val="single" w:color="auto" w:sz="4" w:space="0"/>
              <w:left w:val="single" w:color="auto" w:sz="4" w:space="0"/>
              <w:bottom w:val="single" w:color="auto" w:sz="4" w:space="0"/>
              <w:right w:val="single" w:color="auto" w:sz="4" w:space="0"/>
            </w:tcBorders>
            <w:shd w:val="clear" w:color="auto" w:fill="auto"/>
            <w:vAlign w:val="top"/>
          </w:tcPr>
          <w:p w14:paraId="5176F53E">
            <w:pPr>
              <w:widowControl/>
              <w:jc w:val="both"/>
              <w:rPr>
                <w:del w:id="3859" w:author="柠栀" w:date="2025-05-07T10:48:55Z"/>
                <w:rFonts w:hint="eastAsia" w:ascii="楷体" w:hAnsi="楷体" w:eastAsia="楷体" w:cs="楷体"/>
                <w:color w:val="000000"/>
                <w:kern w:val="0"/>
                <w:lang w:bidi="ar"/>
              </w:rPr>
            </w:pPr>
            <w:del w:id="3860" w:author="柠栀" w:date="2025-05-07T10:48:55Z">
              <w:r>
                <w:rPr>
                  <w:rFonts w:hint="eastAsia" w:ascii="楷体" w:hAnsi="楷体" w:eastAsia="楷体" w:cs="楷体"/>
                  <w:color w:val="000000"/>
                  <w:kern w:val="0"/>
                </w:rPr>
                <w:delText>1</w:delText>
              </w:r>
            </w:del>
            <w:del w:id="3861" w:author="柠栀" w:date="2025-05-07T10:48:55Z">
              <w:r>
                <w:rPr>
                  <w:rFonts w:hint="eastAsia" w:ascii="楷体" w:hAnsi="楷体" w:eastAsia="楷体" w:cs="楷体"/>
                  <w:color w:val="000000"/>
                  <w:kern w:val="0"/>
                  <w:lang w:val="en-US" w:eastAsia="zh-CN"/>
                </w:rPr>
                <w:delText>0</w:delText>
              </w:r>
            </w:del>
          </w:p>
        </w:tc>
        <w:tc>
          <w:tcPr>
            <w:tcW w:w="1130" w:type="dxa"/>
            <w:tcBorders>
              <w:top w:val="single" w:color="auto" w:sz="4" w:space="0"/>
              <w:left w:val="nil"/>
              <w:bottom w:val="single" w:color="auto" w:sz="4" w:space="0"/>
              <w:right w:val="single" w:color="auto" w:sz="4" w:space="0"/>
            </w:tcBorders>
            <w:shd w:val="clear" w:color="auto" w:fill="auto"/>
            <w:vAlign w:val="top"/>
          </w:tcPr>
          <w:p w14:paraId="24A86F7D">
            <w:pPr>
              <w:widowControl/>
              <w:jc w:val="both"/>
              <w:rPr>
                <w:del w:id="3862" w:author="柠栀" w:date="2025-05-07T10:48:55Z"/>
                <w:rFonts w:hint="eastAsia" w:ascii="楷体" w:hAnsi="楷体" w:eastAsia="楷体" w:cs="楷体"/>
                <w:color w:val="000000"/>
                <w:kern w:val="0"/>
                <w:lang w:bidi="ar"/>
              </w:rPr>
            </w:pPr>
            <w:del w:id="3863" w:author="柠栀" w:date="2025-05-07T10:48:55Z">
              <w:r>
                <w:rPr>
                  <w:rFonts w:hint="eastAsia" w:ascii="楷体" w:hAnsi="楷体" w:eastAsia="楷体" w:cs="楷体"/>
                  <w:kern w:val="0"/>
                </w:rPr>
                <w:delText>禁言开始时间</w:delText>
              </w:r>
            </w:del>
          </w:p>
        </w:tc>
        <w:tc>
          <w:tcPr>
            <w:tcW w:w="604" w:type="dxa"/>
            <w:tcBorders>
              <w:top w:val="single" w:color="auto" w:sz="4" w:space="0"/>
              <w:left w:val="nil"/>
              <w:bottom w:val="single" w:color="auto" w:sz="4" w:space="0"/>
              <w:right w:val="single" w:color="auto" w:sz="4" w:space="0"/>
            </w:tcBorders>
            <w:shd w:val="clear" w:color="auto" w:fill="auto"/>
            <w:vAlign w:val="top"/>
          </w:tcPr>
          <w:p w14:paraId="2B7F3C3E">
            <w:pPr>
              <w:widowControl/>
              <w:jc w:val="both"/>
              <w:rPr>
                <w:del w:id="3864" w:author="柠栀" w:date="2025-05-07T10:48:55Z"/>
                <w:rFonts w:ascii="楷体" w:hAnsi="楷体" w:eastAsia="楷体" w:cs="楷体"/>
                <w:color w:val="333333"/>
                <w:shd w:val="clear" w:color="auto" w:fill="FFFFFF"/>
              </w:rPr>
            </w:pPr>
            <w:del w:id="3865" w:author="柠栀" w:date="2025-05-07T10:48:55Z">
              <w:r>
                <w:rPr>
                  <w:rFonts w:hint="eastAsia" w:ascii="楷体" w:hAnsi="楷体" w:eastAsia="楷体" w:cs="楷体"/>
                  <w:color w:val="000000"/>
                  <w:kern w:val="0"/>
                  <w:lang w:val="en-US" w:eastAsia="zh-CN"/>
                </w:rPr>
                <w:delText>B</w:delText>
              </w:r>
            </w:del>
            <w:del w:id="3866" w:author="柠栀" w:date="2025-05-07T10:48:55Z">
              <w:r>
                <w:rPr>
                  <w:rFonts w:hint="eastAsia" w:ascii="楷体" w:hAnsi="楷体" w:eastAsia="楷体" w:cs="楷体"/>
                  <w:color w:val="000000"/>
                  <w:kern w:val="0"/>
                </w:rPr>
                <w:delText>anned_begin</w:delText>
              </w:r>
            </w:del>
          </w:p>
          <w:p w14:paraId="43A9675E">
            <w:pPr>
              <w:widowControl/>
              <w:jc w:val="both"/>
              <w:rPr>
                <w:del w:id="3867" w:author="柠栀" w:date="2025-05-07T10:48:55Z"/>
                <w:rFonts w:hint="eastAsia" w:ascii="楷体" w:hAnsi="楷体" w:eastAsia="楷体" w:cs="楷体"/>
                <w:color w:val="000000"/>
                <w:kern w:val="0"/>
                <w:lang w:bidi="ar"/>
              </w:rPr>
            </w:pPr>
          </w:p>
        </w:tc>
        <w:tc>
          <w:tcPr>
            <w:tcW w:w="648" w:type="dxa"/>
            <w:tcBorders>
              <w:top w:val="single" w:color="auto" w:sz="4" w:space="0"/>
              <w:left w:val="nil"/>
              <w:bottom w:val="single" w:color="auto" w:sz="4" w:space="0"/>
              <w:right w:val="single" w:color="auto" w:sz="4" w:space="0"/>
            </w:tcBorders>
            <w:shd w:val="clear" w:color="auto" w:fill="auto"/>
            <w:vAlign w:val="top"/>
          </w:tcPr>
          <w:p w14:paraId="26F0A5A7">
            <w:pPr>
              <w:widowControl/>
              <w:jc w:val="both"/>
              <w:rPr>
                <w:del w:id="3868" w:author="柠栀" w:date="2025-05-07T10:48:55Z"/>
                <w:rFonts w:hint="eastAsia" w:ascii="楷体" w:hAnsi="楷体" w:eastAsia="楷体" w:cs="楷体"/>
                <w:color w:val="000000"/>
                <w:kern w:val="0"/>
                <w:lang w:bidi="ar"/>
              </w:rPr>
            </w:pPr>
            <w:del w:id="3869" w:author="柠栀" w:date="2025-05-07T10:48:55Z">
              <w:r>
                <w:rPr>
                  <w:rFonts w:hint="eastAsia" w:ascii="楷体" w:hAnsi="楷体" w:eastAsia="楷体" w:cs="楷体"/>
                  <w:color w:val="000000"/>
                  <w:kern w:val="0"/>
                </w:rPr>
                <w:delText>20</w:delText>
              </w:r>
            </w:del>
          </w:p>
        </w:tc>
        <w:tc>
          <w:tcPr>
            <w:tcW w:w="755" w:type="dxa"/>
            <w:tcBorders>
              <w:top w:val="single" w:color="auto" w:sz="4" w:space="0"/>
              <w:left w:val="nil"/>
              <w:bottom w:val="single" w:color="auto" w:sz="4" w:space="0"/>
              <w:right w:val="single" w:color="auto" w:sz="4" w:space="0"/>
            </w:tcBorders>
            <w:shd w:val="clear" w:color="auto" w:fill="auto"/>
            <w:vAlign w:val="top"/>
          </w:tcPr>
          <w:p w14:paraId="7A7B294E">
            <w:pPr>
              <w:widowControl/>
              <w:jc w:val="both"/>
              <w:rPr>
                <w:del w:id="3870" w:author="柠栀" w:date="2025-05-07T10:48:55Z"/>
                <w:rFonts w:hint="eastAsia" w:ascii="楷体" w:hAnsi="楷体" w:eastAsia="楷体" w:cs="楷体"/>
                <w:color w:val="000000"/>
                <w:kern w:val="0"/>
                <w:lang w:bidi="ar"/>
              </w:rPr>
            </w:pPr>
            <w:del w:id="3871" w:author="柠栀" w:date="2025-05-07T10:48:55Z">
              <w:r>
                <w:rPr>
                  <w:rFonts w:hint="eastAsia" w:ascii="楷体" w:hAnsi="楷体" w:eastAsia="楷体" w:cs="楷体"/>
                  <w:color w:val="000000"/>
                  <w:kern w:val="0"/>
                </w:rPr>
                <w:delText>是</w:delText>
              </w:r>
            </w:del>
          </w:p>
        </w:tc>
        <w:tc>
          <w:tcPr>
            <w:tcW w:w="2358" w:type="dxa"/>
            <w:tcBorders>
              <w:top w:val="single" w:color="auto" w:sz="4" w:space="0"/>
              <w:left w:val="nil"/>
              <w:bottom w:val="single" w:color="auto" w:sz="4" w:space="0"/>
              <w:right w:val="single" w:color="auto" w:sz="4" w:space="0"/>
            </w:tcBorders>
            <w:shd w:val="clear" w:color="auto" w:fill="auto"/>
            <w:vAlign w:val="top"/>
          </w:tcPr>
          <w:p w14:paraId="50CE378A">
            <w:pPr>
              <w:widowControl/>
              <w:jc w:val="both"/>
              <w:rPr>
                <w:del w:id="3872" w:author="柠栀" w:date="2025-05-07T10:48:55Z"/>
                <w:rFonts w:ascii="楷体" w:hAnsi="楷体" w:eastAsia="楷体" w:cs="楷体"/>
                <w:i/>
                <w:iCs/>
                <w:color w:val="000000"/>
                <w:kern w:val="0"/>
              </w:rPr>
            </w:pPr>
            <w:del w:id="3873" w:author="柠栀" w:date="2025-05-07T10:48:55Z">
              <w:r>
                <w:rPr>
                  <w:rFonts w:hint="eastAsia" w:ascii="楷体" w:hAnsi="楷体" w:eastAsia="楷体" w:cs="楷体"/>
                  <w:i/>
                  <w:iCs/>
                  <w:color w:val="000000"/>
                  <w:kern w:val="0"/>
                </w:rPr>
                <w:delText>^\d{4}-\d{2}-\d{2}\s\d{2}:\d{2}:\d{2}$</w:delText>
              </w:r>
            </w:del>
          </w:p>
          <w:p w14:paraId="4150726F">
            <w:pPr>
              <w:widowControl/>
              <w:jc w:val="both"/>
              <w:rPr>
                <w:del w:id="3874" w:author="柠栀" w:date="2025-05-07T10:48:55Z"/>
                <w:rFonts w:ascii="楷体" w:hAnsi="楷体" w:eastAsia="楷体" w:cs="楷体"/>
                <w:color w:val="000000"/>
                <w:kern w:val="0"/>
              </w:rPr>
            </w:pPr>
          </w:p>
          <w:p w14:paraId="232A56BF">
            <w:pPr>
              <w:widowControl/>
              <w:jc w:val="both"/>
              <w:rPr>
                <w:del w:id="3875" w:author="柠栀" w:date="2025-05-07T10:48:55Z"/>
                <w:rFonts w:ascii="楷体" w:hAnsi="楷体" w:eastAsia="楷体" w:cs="楷体"/>
                <w:color w:val="000000"/>
                <w:kern w:val="0"/>
              </w:rPr>
            </w:pPr>
            <w:del w:id="3876" w:author="柠栀" w:date="2025-05-07T10:48:55Z">
              <w:r>
                <w:rPr>
                  <w:rFonts w:hint="eastAsia" w:ascii="楷体" w:hAnsi="楷体" w:eastAsia="楷体" w:cs="楷体"/>
                  <w:color w:val="000000"/>
                  <w:kern w:val="0"/>
                </w:rPr>
                <w:delText>长度限制：17个字符</w:delText>
              </w:r>
            </w:del>
          </w:p>
          <w:p w14:paraId="56D1D3D7">
            <w:pPr>
              <w:widowControl/>
              <w:jc w:val="both"/>
              <w:rPr>
                <w:del w:id="3877" w:author="柠栀" w:date="2025-05-07T10:48:55Z"/>
                <w:rFonts w:hint="eastAsia" w:ascii="楷体" w:hAnsi="楷体" w:eastAsia="楷体" w:cs="楷体"/>
                <w:color w:val="000000"/>
                <w:kern w:val="0"/>
              </w:rPr>
            </w:pPr>
            <w:del w:id="3878" w:author="柠栀" w:date="2025-05-07T10:48:55Z">
              <w:r>
                <w:rPr>
                  <w:rFonts w:hint="eastAsia" w:ascii="楷体" w:hAnsi="楷体" w:eastAsia="楷体" w:cs="楷体"/>
                  <w:color w:val="000000"/>
                  <w:kern w:val="0"/>
                </w:rPr>
                <w:delText>格式限制：yyyy-mm-dd hh:mm:ss</w:delText>
              </w:r>
            </w:del>
          </w:p>
        </w:tc>
        <w:tc>
          <w:tcPr>
            <w:tcW w:w="2493" w:type="dxa"/>
            <w:tcBorders>
              <w:top w:val="single" w:color="auto" w:sz="4" w:space="0"/>
              <w:left w:val="nil"/>
              <w:bottom w:val="single" w:color="auto" w:sz="4" w:space="0"/>
              <w:right w:val="single" w:color="auto" w:sz="4" w:space="0"/>
            </w:tcBorders>
            <w:shd w:val="clear" w:color="auto" w:fill="auto"/>
            <w:vAlign w:val="top"/>
          </w:tcPr>
          <w:p w14:paraId="62E3965D">
            <w:pPr>
              <w:widowControl/>
              <w:rPr>
                <w:del w:id="3879" w:author="柠栀" w:date="2025-05-07T10:48:55Z"/>
                <w:rFonts w:ascii="楷体" w:hAnsi="楷体" w:eastAsia="楷体" w:cs="楷体"/>
                <w:color w:val="000000"/>
                <w:kern w:val="0"/>
              </w:rPr>
            </w:pPr>
            <w:del w:id="3880" w:author="柠栀" w:date="2025-05-07T10:48:55Z">
              <w:r>
                <w:rPr>
                  <w:rFonts w:hint="eastAsia" w:ascii="楷体" w:hAnsi="楷体" w:eastAsia="楷体" w:cs="楷体"/>
                  <w:color w:val="000000"/>
                  <w:kern w:val="0"/>
                </w:rPr>
                <w:delText>管理员设置用户禁言时自动生成</w:delText>
              </w:r>
            </w:del>
          </w:p>
          <w:p w14:paraId="1A084E6A">
            <w:pPr>
              <w:widowControl/>
              <w:rPr>
                <w:del w:id="3881" w:author="柠栀" w:date="2025-05-07T10:48:55Z"/>
                <w:rFonts w:hint="eastAsia" w:ascii="楷体" w:hAnsi="楷体" w:eastAsia="楷体" w:cs="楷体"/>
                <w:color w:val="000000"/>
                <w:kern w:val="0"/>
                <w:lang w:bidi="ar"/>
              </w:rPr>
            </w:pPr>
          </w:p>
        </w:tc>
      </w:tr>
      <w:tr w14:paraId="3336280D">
        <w:tblPrEx>
          <w:tblCellMar>
            <w:top w:w="0" w:type="dxa"/>
            <w:left w:w="108" w:type="dxa"/>
            <w:bottom w:w="0" w:type="dxa"/>
            <w:right w:w="108" w:type="dxa"/>
          </w:tblCellMar>
        </w:tblPrEx>
        <w:trPr>
          <w:trHeight w:val="317" w:hRule="atLeast"/>
          <w:jc w:val="center"/>
          <w:del w:id="3882" w:author="柠栀" w:date="2025-05-07T10:48:55Z"/>
        </w:trPr>
        <w:tc>
          <w:tcPr>
            <w:tcW w:w="533" w:type="dxa"/>
            <w:tcBorders>
              <w:top w:val="single" w:color="auto" w:sz="4" w:space="0"/>
              <w:left w:val="single" w:color="auto" w:sz="4" w:space="0"/>
              <w:bottom w:val="single" w:color="auto" w:sz="4" w:space="0"/>
              <w:right w:val="single" w:color="auto" w:sz="4" w:space="0"/>
            </w:tcBorders>
            <w:shd w:val="clear" w:color="auto" w:fill="auto"/>
            <w:vAlign w:val="top"/>
          </w:tcPr>
          <w:p w14:paraId="5F7B23BB">
            <w:pPr>
              <w:widowControl/>
              <w:jc w:val="both"/>
              <w:rPr>
                <w:del w:id="3883" w:author="柠栀" w:date="2025-05-07T10:48:55Z"/>
                <w:rFonts w:hint="eastAsia" w:ascii="楷体" w:hAnsi="楷体" w:eastAsia="楷体" w:cs="楷体"/>
                <w:color w:val="000000"/>
                <w:kern w:val="0"/>
                <w:lang w:bidi="ar"/>
              </w:rPr>
            </w:pPr>
            <w:del w:id="3884" w:author="柠栀" w:date="2025-05-07T10:48:55Z">
              <w:r>
                <w:rPr>
                  <w:rFonts w:hint="eastAsia" w:ascii="楷体" w:hAnsi="楷体" w:eastAsia="楷体" w:cs="楷体"/>
                  <w:color w:val="000000"/>
                  <w:kern w:val="0"/>
                </w:rPr>
                <w:delText>1</w:delText>
              </w:r>
            </w:del>
            <w:del w:id="3885" w:author="柠栀" w:date="2025-05-07T10:48:55Z">
              <w:r>
                <w:rPr>
                  <w:rFonts w:hint="eastAsia" w:ascii="楷体" w:hAnsi="楷体" w:eastAsia="楷体" w:cs="楷体"/>
                  <w:color w:val="000000"/>
                  <w:kern w:val="0"/>
                  <w:lang w:val="en-US" w:eastAsia="zh-CN"/>
                </w:rPr>
                <w:delText>1</w:delText>
              </w:r>
            </w:del>
          </w:p>
        </w:tc>
        <w:tc>
          <w:tcPr>
            <w:tcW w:w="1130" w:type="dxa"/>
            <w:tcBorders>
              <w:top w:val="single" w:color="auto" w:sz="4" w:space="0"/>
              <w:left w:val="nil"/>
              <w:bottom w:val="single" w:color="auto" w:sz="4" w:space="0"/>
              <w:right w:val="single" w:color="auto" w:sz="4" w:space="0"/>
            </w:tcBorders>
            <w:shd w:val="clear" w:color="auto" w:fill="auto"/>
            <w:vAlign w:val="top"/>
          </w:tcPr>
          <w:p w14:paraId="0253D8F0">
            <w:pPr>
              <w:widowControl/>
              <w:jc w:val="both"/>
              <w:rPr>
                <w:del w:id="3886" w:author="柠栀" w:date="2025-05-07T10:48:55Z"/>
                <w:rFonts w:hint="eastAsia" w:ascii="楷体" w:hAnsi="楷体" w:eastAsia="楷体" w:cs="楷体"/>
                <w:color w:val="000000"/>
                <w:kern w:val="0"/>
                <w:lang w:bidi="ar"/>
              </w:rPr>
            </w:pPr>
            <w:del w:id="3887" w:author="柠栀" w:date="2025-05-07T10:48:55Z">
              <w:r>
                <w:rPr>
                  <w:rFonts w:hint="eastAsia" w:ascii="楷体" w:hAnsi="楷体" w:eastAsia="楷体" w:cs="楷体"/>
                  <w:kern w:val="0"/>
                </w:rPr>
                <w:delText>禁言结束时间</w:delText>
              </w:r>
            </w:del>
          </w:p>
        </w:tc>
        <w:tc>
          <w:tcPr>
            <w:tcW w:w="604" w:type="dxa"/>
            <w:tcBorders>
              <w:top w:val="single" w:color="auto" w:sz="4" w:space="0"/>
              <w:left w:val="nil"/>
              <w:bottom w:val="single" w:color="auto" w:sz="4" w:space="0"/>
              <w:right w:val="single" w:color="auto" w:sz="4" w:space="0"/>
            </w:tcBorders>
            <w:shd w:val="clear" w:color="auto" w:fill="auto"/>
            <w:vAlign w:val="top"/>
          </w:tcPr>
          <w:p w14:paraId="7D0D7CF4">
            <w:pPr>
              <w:widowControl/>
              <w:jc w:val="both"/>
              <w:rPr>
                <w:del w:id="3888" w:author="柠栀" w:date="2025-05-07T10:48:55Z"/>
                <w:rFonts w:hint="eastAsia" w:ascii="楷体" w:hAnsi="楷体" w:eastAsia="楷体" w:cs="楷体"/>
                <w:color w:val="000000"/>
                <w:kern w:val="0"/>
                <w:lang w:bidi="ar"/>
              </w:rPr>
            </w:pPr>
            <w:del w:id="3889" w:author="柠栀" w:date="2025-05-07T10:48:55Z">
              <w:r>
                <w:rPr>
                  <w:rFonts w:hint="eastAsia" w:ascii="楷体" w:hAnsi="楷体" w:eastAsia="楷体" w:cs="楷体"/>
                  <w:color w:val="000000"/>
                  <w:kern w:val="0"/>
                  <w:lang w:val="en-US" w:eastAsia="zh-CN"/>
                </w:rPr>
                <w:delText>B</w:delText>
              </w:r>
            </w:del>
            <w:del w:id="3890" w:author="柠栀" w:date="2025-05-07T10:48:55Z">
              <w:r>
                <w:rPr>
                  <w:rFonts w:hint="eastAsia" w:ascii="楷体" w:hAnsi="楷体" w:eastAsia="楷体" w:cs="楷体"/>
                  <w:color w:val="000000"/>
                  <w:kern w:val="0"/>
                </w:rPr>
                <w:delText>anned_end</w:delText>
              </w:r>
            </w:del>
          </w:p>
        </w:tc>
        <w:tc>
          <w:tcPr>
            <w:tcW w:w="648" w:type="dxa"/>
            <w:tcBorders>
              <w:top w:val="single" w:color="auto" w:sz="4" w:space="0"/>
              <w:left w:val="nil"/>
              <w:bottom w:val="single" w:color="auto" w:sz="4" w:space="0"/>
              <w:right w:val="single" w:color="auto" w:sz="4" w:space="0"/>
            </w:tcBorders>
            <w:shd w:val="clear" w:color="auto" w:fill="auto"/>
            <w:vAlign w:val="top"/>
          </w:tcPr>
          <w:p w14:paraId="269BE5DD">
            <w:pPr>
              <w:widowControl/>
              <w:jc w:val="both"/>
              <w:rPr>
                <w:del w:id="3891" w:author="柠栀" w:date="2025-05-07T10:48:55Z"/>
                <w:rFonts w:hint="eastAsia" w:ascii="楷体" w:hAnsi="楷体" w:eastAsia="楷体" w:cs="楷体"/>
                <w:color w:val="000000"/>
                <w:kern w:val="0"/>
                <w:lang w:bidi="ar"/>
              </w:rPr>
            </w:pPr>
            <w:del w:id="3892" w:author="柠栀" w:date="2025-05-07T10:48:55Z">
              <w:r>
                <w:rPr>
                  <w:rFonts w:hint="eastAsia" w:ascii="楷体" w:hAnsi="楷体" w:eastAsia="楷体" w:cs="楷体"/>
                  <w:color w:val="000000"/>
                  <w:kern w:val="0"/>
                </w:rPr>
                <w:delText>20</w:delText>
              </w:r>
            </w:del>
          </w:p>
        </w:tc>
        <w:tc>
          <w:tcPr>
            <w:tcW w:w="755" w:type="dxa"/>
            <w:tcBorders>
              <w:top w:val="single" w:color="auto" w:sz="4" w:space="0"/>
              <w:left w:val="nil"/>
              <w:bottom w:val="single" w:color="auto" w:sz="4" w:space="0"/>
              <w:right w:val="single" w:color="auto" w:sz="4" w:space="0"/>
            </w:tcBorders>
            <w:shd w:val="clear" w:color="auto" w:fill="auto"/>
            <w:vAlign w:val="top"/>
          </w:tcPr>
          <w:p w14:paraId="321CF9A5">
            <w:pPr>
              <w:widowControl/>
              <w:jc w:val="both"/>
              <w:rPr>
                <w:del w:id="3893" w:author="柠栀" w:date="2025-05-07T10:48:55Z"/>
                <w:rFonts w:hint="eastAsia" w:ascii="楷体" w:hAnsi="楷体" w:eastAsia="楷体" w:cs="楷体"/>
                <w:color w:val="000000"/>
                <w:kern w:val="0"/>
                <w:lang w:bidi="ar"/>
              </w:rPr>
            </w:pPr>
            <w:del w:id="3894" w:author="柠栀" w:date="2025-05-07T10:48:55Z">
              <w:r>
                <w:rPr>
                  <w:rFonts w:hint="eastAsia" w:ascii="楷体" w:hAnsi="楷体" w:eastAsia="楷体" w:cs="楷体"/>
                  <w:color w:val="000000"/>
                  <w:kern w:val="0"/>
                </w:rPr>
                <w:delText>是</w:delText>
              </w:r>
            </w:del>
          </w:p>
        </w:tc>
        <w:tc>
          <w:tcPr>
            <w:tcW w:w="2358" w:type="dxa"/>
            <w:tcBorders>
              <w:top w:val="single" w:color="auto" w:sz="4" w:space="0"/>
              <w:left w:val="nil"/>
              <w:bottom w:val="single" w:color="auto" w:sz="4" w:space="0"/>
              <w:right w:val="single" w:color="auto" w:sz="4" w:space="0"/>
            </w:tcBorders>
            <w:shd w:val="clear" w:color="auto" w:fill="auto"/>
            <w:vAlign w:val="top"/>
          </w:tcPr>
          <w:p w14:paraId="739B25A7">
            <w:pPr>
              <w:widowControl/>
              <w:jc w:val="both"/>
              <w:rPr>
                <w:del w:id="3895" w:author="柠栀" w:date="2025-05-07T10:48:55Z"/>
                <w:rFonts w:ascii="楷体" w:hAnsi="楷体" w:eastAsia="楷体" w:cs="楷体"/>
                <w:i/>
                <w:iCs/>
                <w:color w:val="000000"/>
                <w:kern w:val="0"/>
              </w:rPr>
            </w:pPr>
            <w:del w:id="3896" w:author="柠栀" w:date="2025-05-07T10:48:55Z">
              <w:r>
                <w:rPr>
                  <w:rFonts w:hint="eastAsia" w:ascii="楷体" w:hAnsi="楷体" w:eastAsia="楷体" w:cs="楷体"/>
                  <w:i/>
                  <w:iCs/>
                  <w:color w:val="000000"/>
                  <w:kern w:val="0"/>
                </w:rPr>
                <w:delText>^\d{4}-\d{2}-\d{2}\s\d{2}:\d{2}:\d{2}$</w:delText>
              </w:r>
            </w:del>
          </w:p>
          <w:p w14:paraId="68B411D2">
            <w:pPr>
              <w:widowControl/>
              <w:jc w:val="both"/>
              <w:rPr>
                <w:del w:id="3897" w:author="柠栀" w:date="2025-05-07T10:48:55Z"/>
                <w:rFonts w:ascii="楷体" w:hAnsi="楷体" w:eastAsia="楷体" w:cs="楷体"/>
                <w:color w:val="000000"/>
                <w:kern w:val="0"/>
              </w:rPr>
            </w:pPr>
          </w:p>
          <w:p w14:paraId="7A887A56">
            <w:pPr>
              <w:widowControl/>
              <w:jc w:val="both"/>
              <w:rPr>
                <w:del w:id="3898" w:author="柠栀" w:date="2025-05-07T10:48:55Z"/>
                <w:rFonts w:ascii="楷体" w:hAnsi="楷体" w:eastAsia="楷体" w:cs="楷体"/>
                <w:color w:val="000000"/>
                <w:kern w:val="0"/>
              </w:rPr>
            </w:pPr>
            <w:del w:id="3899" w:author="柠栀" w:date="2025-05-07T10:48:55Z">
              <w:r>
                <w:rPr>
                  <w:rFonts w:hint="eastAsia" w:ascii="楷体" w:hAnsi="楷体" w:eastAsia="楷体" w:cs="楷体"/>
                  <w:color w:val="000000"/>
                  <w:kern w:val="0"/>
                </w:rPr>
                <w:delText>长度限制：17个字符</w:delText>
              </w:r>
            </w:del>
          </w:p>
          <w:p w14:paraId="64EB929E">
            <w:pPr>
              <w:widowControl/>
              <w:jc w:val="both"/>
              <w:rPr>
                <w:del w:id="3900" w:author="柠栀" w:date="2025-05-07T10:48:55Z"/>
                <w:rFonts w:hint="eastAsia" w:ascii="楷体" w:hAnsi="楷体" w:eastAsia="楷体" w:cs="楷体"/>
                <w:color w:val="000000"/>
                <w:kern w:val="0"/>
              </w:rPr>
            </w:pPr>
            <w:del w:id="3901" w:author="柠栀" w:date="2025-05-07T10:48:55Z">
              <w:r>
                <w:rPr>
                  <w:rFonts w:hint="eastAsia" w:ascii="楷体" w:hAnsi="楷体" w:eastAsia="楷体" w:cs="楷体"/>
                  <w:color w:val="000000"/>
                  <w:kern w:val="0"/>
                </w:rPr>
                <w:delText>格式限制：yyyy-mm-dd hh:mm:ss</w:delText>
              </w:r>
            </w:del>
          </w:p>
        </w:tc>
        <w:tc>
          <w:tcPr>
            <w:tcW w:w="2493" w:type="dxa"/>
            <w:tcBorders>
              <w:top w:val="single" w:color="auto" w:sz="4" w:space="0"/>
              <w:left w:val="nil"/>
              <w:bottom w:val="single" w:color="auto" w:sz="4" w:space="0"/>
              <w:right w:val="single" w:color="auto" w:sz="4" w:space="0"/>
            </w:tcBorders>
            <w:shd w:val="clear" w:color="auto" w:fill="auto"/>
            <w:vAlign w:val="top"/>
          </w:tcPr>
          <w:p w14:paraId="04C62855">
            <w:pPr>
              <w:widowControl/>
              <w:rPr>
                <w:del w:id="3902" w:author="柠栀" w:date="2025-05-07T10:48:55Z"/>
                <w:rFonts w:hint="eastAsia" w:ascii="楷体" w:hAnsi="楷体" w:eastAsia="楷体" w:cs="楷体"/>
                <w:color w:val="000000"/>
                <w:kern w:val="0"/>
                <w:lang w:bidi="ar"/>
              </w:rPr>
            </w:pPr>
            <w:del w:id="3903" w:author="柠栀" w:date="2025-05-07T10:48:55Z">
              <w:r>
                <w:rPr>
                  <w:rFonts w:hint="eastAsia" w:ascii="楷体" w:hAnsi="楷体" w:eastAsia="楷体" w:cs="楷体"/>
                  <w:color w:val="000000"/>
                  <w:kern w:val="0"/>
                </w:rPr>
                <w:delText>管理员设置用户除解禁言时间</w:delText>
              </w:r>
            </w:del>
          </w:p>
        </w:tc>
      </w:tr>
    </w:tbl>
    <w:p w14:paraId="4A5648F8">
      <w:pPr>
        <w:rPr>
          <w:del w:id="3904" w:author="柠栀" w:date="2025-05-07T10:48:55Z"/>
          <w:rFonts w:hint="eastAsia"/>
          <w:lang w:val="en-US" w:eastAsia="zh-CN"/>
        </w:rPr>
      </w:pPr>
    </w:p>
    <w:bookmarkEnd w:id="155"/>
    <w:p w14:paraId="09C82F0B">
      <w:pPr>
        <w:bidi w:val="0"/>
        <w:ind w:leftChars="0"/>
        <w:outlineLvl w:val="9"/>
        <w:rPr>
          <w:del w:id="3906" w:author="柠栀" w:date="2025-05-07T10:48:55Z"/>
          <w:rFonts w:hint="eastAsia" w:ascii="楷体" w:hAnsi="楷体" w:eastAsia="楷体" w:cs="楷体"/>
          <w:lang w:val="en-US" w:eastAsia="zh-CN"/>
        </w:rPr>
        <w:pPrChange w:id="3905" w:author="柠栀" w:date="2025-05-07T11:27:55Z">
          <w:pPr>
            <w:pStyle w:val="5"/>
            <w:numPr>
              <w:ilvl w:val="3"/>
              <w:numId w:val="0"/>
            </w:numPr>
            <w:bidi w:val="0"/>
            <w:ind w:leftChars="0"/>
          </w:pPr>
        </w:pPrChange>
      </w:pPr>
      <w:del w:id="3907" w:author="柠栀" w:date="2025-05-07T10:48:55Z">
        <w:bookmarkStart w:id="156" w:name="_Toc29034"/>
        <w:bookmarkStart w:id="157" w:name="_5.2.1.1管理员"/>
        <w:r>
          <w:rPr>
            <w:rFonts w:hint="eastAsia" w:ascii="楷体" w:hAnsi="楷体" w:eastAsia="楷体" w:cs="楷体"/>
            <w:lang w:val="en-US" w:eastAsia="zh-CN"/>
          </w:rPr>
          <w:delText>5.2.1.3管理员</w:delText>
        </w:r>
        <w:bookmarkEnd w:id="156"/>
      </w:del>
    </w:p>
    <w:bookmarkEnd w:id="157"/>
    <w:tbl>
      <w:tblPr>
        <w:tblStyle w:val="12"/>
        <w:tblW w:w="5000" w:type="pct"/>
        <w:jc w:val="center"/>
        <w:tblLayout w:type="fixed"/>
        <w:tblCellMar>
          <w:top w:w="0" w:type="dxa"/>
          <w:left w:w="108" w:type="dxa"/>
          <w:bottom w:w="0" w:type="dxa"/>
          <w:right w:w="108" w:type="dxa"/>
        </w:tblCellMar>
      </w:tblPr>
      <w:tblGrid>
        <w:gridCol w:w="406"/>
        <w:gridCol w:w="1054"/>
        <w:gridCol w:w="822"/>
        <w:gridCol w:w="646"/>
        <w:gridCol w:w="982"/>
        <w:gridCol w:w="2449"/>
        <w:gridCol w:w="2163"/>
      </w:tblGrid>
      <w:tr w14:paraId="7026AB39">
        <w:tblPrEx>
          <w:tblCellMar>
            <w:top w:w="0" w:type="dxa"/>
            <w:left w:w="108" w:type="dxa"/>
            <w:bottom w:w="0" w:type="dxa"/>
            <w:right w:w="108" w:type="dxa"/>
          </w:tblCellMar>
        </w:tblPrEx>
        <w:trPr>
          <w:trHeight w:val="333" w:hRule="atLeast"/>
          <w:jc w:val="center"/>
          <w:del w:id="3908" w:author="柠栀" w:date="2025-05-07T10:48:55Z"/>
        </w:trPr>
        <w:tc>
          <w:tcPr>
            <w:tcW w:w="1460" w:type="dxa"/>
            <w:gridSpan w:val="2"/>
            <w:tcBorders>
              <w:top w:val="single" w:color="auto" w:sz="4" w:space="0"/>
              <w:left w:val="single" w:color="auto" w:sz="4" w:space="0"/>
              <w:bottom w:val="single" w:color="auto" w:sz="4" w:space="0"/>
              <w:right w:val="single" w:color="auto" w:sz="4" w:space="0"/>
            </w:tcBorders>
            <w:shd w:val="clear" w:color="auto" w:fill="auto"/>
            <w:vAlign w:val="bottom"/>
          </w:tcPr>
          <w:p w14:paraId="47FDA89A">
            <w:pPr>
              <w:widowControl/>
              <w:jc w:val="center"/>
              <w:rPr>
                <w:del w:id="3909" w:author="柠栀" w:date="2025-05-07T10:48:55Z"/>
                <w:rFonts w:ascii="楷体" w:hAnsi="楷体" w:eastAsia="楷体" w:cs="楷体"/>
                <w:color w:val="000000"/>
                <w:kern w:val="0"/>
              </w:rPr>
            </w:pPr>
            <w:del w:id="3910" w:author="柠栀" w:date="2025-05-07T10:48:55Z">
              <w:r>
                <w:rPr>
                  <w:rFonts w:hint="eastAsia" w:ascii="楷体" w:hAnsi="楷体" w:eastAsia="楷体" w:cs="楷体"/>
                  <w:color w:val="000000"/>
                  <w:kern w:val="0"/>
                  <w:lang w:bidi="ar"/>
                </w:rPr>
                <w:delText>数据字典名</w:delText>
              </w:r>
            </w:del>
          </w:p>
        </w:tc>
        <w:tc>
          <w:tcPr>
            <w:tcW w:w="7062" w:type="dxa"/>
            <w:gridSpan w:val="5"/>
            <w:tcBorders>
              <w:top w:val="single" w:color="auto" w:sz="4" w:space="0"/>
              <w:left w:val="nil"/>
              <w:bottom w:val="single" w:color="auto" w:sz="4" w:space="0"/>
              <w:right w:val="single" w:color="auto" w:sz="4" w:space="0"/>
            </w:tcBorders>
            <w:shd w:val="clear" w:color="auto" w:fill="auto"/>
            <w:vAlign w:val="bottom"/>
          </w:tcPr>
          <w:p w14:paraId="6939F987">
            <w:pPr>
              <w:widowControl/>
              <w:jc w:val="center"/>
              <w:rPr>
                <w:del w:id="3911" w:author="柠栀" w:date="2025-05-07T10:48:55Z"/>
                <w:rFonts w:ascii="楷体" w:hAnsi="楷体" w:eastAsia="楷体" w:cs="楷体"/>
                <w:color w:val="000000"/>
                <w:kern w:val="0"/>
              </w:rPr>
            </w:pPr>
            <w:del w:id="3912" w:author="柠栀" w:date="2025-05-07T10:48:55Z">
              <w:r>
                <w:rPr>
                  <w:rFonts w:hint="eastAsia" w:ascii="楷体" w:hAnsi="楷体" w:eastAsia="楷体" w:cs="楷体"/>
                  <w:color w:val="000000"/>
                  <w:kern w:val="0"/>
                  <w:lang w:bidi="ar"/>
                </w:rPr>
                <w:delText>管理员数据字典</w:delText>
              </w:r>
            </w:del>
          </w:p>
        </w:tc>
      </w:tr>
      <w:tr w14:paraId="1B96C71E">
        <w:tblPrEx>
          <w:tblCellMar>
            <w:top w:w="0" w:type="dxa"/>
            <w:left w:w="108" w:type="dxa"/>
            <w:bottom w:w="0" w:type="dxa"/>
            <w:right w:w="108" w:type="dxa"/>
          </w:tblCellMar>
        </w:tblPrEx>
        <w:trPr>
          <w:trHeight w:val="307" w:hRule="atLeast"/>
          <w:jc w:val="center"/>
          <w:del w:id="3913" w:author="柠栀" w:date="2025-05-07T10:48:55Z"/>
        </w:trPr>
        <w:tc>
          <w:tcPr>
            <w:tcW w:w="1460" w:type="dxa"/>
            <w:gridSpan w:val="2"/>
            <w:tcBorders>
              <w:top w:val="single" w:color="auto" w:sz="4" w:space="0"/>
              <w:left w:val="single" w:color="auto" w:sz="4" w:space="0"/>
              <w:bottom w:val="single" w:color="auto" w:sz="4" w:space="0"/>
              <w:right w:val="single" w:color="auto" w:sz="4" w:space="0"/>
            </w:tcBorders>
            <w:shd w:val="clear" w:color="auto" w:fill="auto"/>
            <w:vAlign w:val="bottom"/>
          </w:tcPr>
          <w:p w14:paraId="16839B3A">
            <w:pPr>
              <w:widowControl/>
              <w:jc w:val="center"/>
              <w:rPr>
                <w:del w:id="3914" w:author="柠栀" w:date="2025-05-07T10:48:55Z"/>
                <w:rFonts w:ascii="楷体" w:hAnsi="楷体" w:eastAsia="楷体" w:cs="楷体"/>
                <w:color w:val="000000"/>
                <w:kern w:val="0"/>
              </w:rPr>
            </w:pPr>
            <w:del w:id="3915" w:author="柠栀" w:date="2025-05-07T10:48:55Z">
              <w:r>
                <w:rPr>
                  <w:rFonts w:hint="eastAsia" w:ascii="楷体" w:hAnsi="楷体" w:eastAsia="楷体" w:cs="楷体"/>
                  <w:color w:val="000000"/>
                  <w:kern w:val="0"/>
                  <w:lang w:bidi="ar"/>
                </w:rPr>
                <w:delText>字典</w:delText>
              </w:r>
            </w:del>
          </w:p>
        </w:tc>
        <w:tc>
          <w:tcPr>
            <w:tcW w:w="7062" w:type="dxa"/>
            <w:gridSpan w:val="5"/>
            <w:tcBorders>
              <w:top w:val="single" w:color="auto" w:sz="4" w:space="0"/>
              <w:left w:val="nil"/>
              <w:bottom w:val="single" w:color="auto" w:sz="4" w:space="0"/>
              <w:right w:val="single" w:color="auto" w:sz="4" w:space="0"/>
            </w:tcBorders>
            <w:shd w:val="clear" w:color="auto" w:fill="auto"/>
            <w:vAlign w:val="bottom"/>
          </w:tcPr>
          <w:p w14:paraId="51E6BABD">
            <w:pPr>
              <w:widowControl/>
              <w:jc w:val="center"/>
              <w:rPr>
                <w:del w:id="3916" w:author="柠栀" w:date="2025-05-07T10:48:55Z"/>
                <w:rFonts w:ascii="楷体" w:hAnsi="楷体" w:eastAsia="楷体" w:cs="楷体"/>
                <w:color w:val="000000"/>
                <w:kern w:val="0"/>
              </w:rPr>
            </w:pPr>
            <w:del w:id="3917" w:author="柠栀" w:date="2025-05-07T10:48:55Z">
              <w:r>
                <w:rPr>
                  <w:rFonts w:hint="eastAsia" w:ascii="楷体" w:hAnsi="楷体" w:eastAsia="楷体" w:cs="楷体"/>
                  <w:color w:val="000000"/>
                  <w:kern w:val="0"/>
                  <w:lang w:bidi="ar"/>
                </w:rPr>
                <w:delText xml:space="preserve">  Admin</w:delText>
              </w:r>
            </w:del>
          </w:p>
        </w:tc>
      </w:tr>
      <w:tr w14:paraId="17B213F6">
        <w:tblPrEx>
          <w:tblCellMar>
            <w:top w:w="0" w:type="dxa"/>
            <w:left w:w="108" w:type="dxa"/>
            <w:bottom w:w="0" w:type="dxa"/>
            <w:right w:w="108" w:type="dxa"/>
          </w:tblCellMar>
        </w:tblPrEx>
        <w:trPr>
          <w:trHeight w:val="355" w:hRule="atLeast"/>
          <w:jc w:val="center"/>
          <w:del w:id="3918"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vAlign w:val="bottom"/>
          </w:tcPr>
          <w:p w14:paraId="0261974E">
            <w:pPr>
              <w:widowControl/>
              <w:rPr>
                <w:del w:id="3919" w:author="柠栀" w:date="2025-05-07T10:48:55Z"/>
                <w:rFonts w:ascii="楷体" w:hAnsi="楷体" w:eastAsia="楷体" w:cs="楷体"/>
                <w:color w:val="000000"/>
                <w:kern w:val="0"/>
              </w:rPr>
            </w:pPr>
            <w:del w:id="3920" w:author="柠栀" w:date="2025-05-07T10:48:55Z">
              <w:r>
                <w:rPr>
                  <w:rFonts w:hint="eastAsia" w:ascii="楷体" w:hAnsi="楷体" w:eastAsia="楷体" w:cs="楷体"/>
                  <w:color w:val="000000"/>
                  <w:kern w:val="0"/>
                  <w:lang w:bidi="ar"/>
                </w:rPr>
                <w:delText>序号</w:delText>
              </w:r>
            </w:del>
          </w:p>
        </w:tc>
        <w:tc>
          <w:tcPr>
            <w:tcW w:w="1054" w:type="dxa"/>
            <w:tcBorders>
              <w:top w:val="single" w:color="auto" w:sz="4" w:space="0"/>
              <w:left w:val="nil"/>
              <w:bottom w:val="single" w:color="auto" w:sz="4" w:space="0"/>
              <w:right w:val="single" w:color="auto" w:sz="4" w:space="0"/>
            </w:tcBorders>
            <w:shd w:val="clear" w:color="auto" w:fill="auto"/>
            <w:vAlign w:val="bottom"/>
          </w:tcPr>
          <w:p w14:paraId="74F630CC">
            <w:pPr>
              <w:widowControl/>
              <w:rPr>
                <w:del w:id="3921" w:author="柠栀" w:date="2025-05-07T10:48:55Z"/>
                <w:rFonts w:ascii="楷体" w:hAnsi="楷体" w:eastAsia="楷体" w:cs="楷体"/>
                <w:color w:val="000000"/>
                <w:kern w:val="0"/>
              </w:rPr>
            </w:pPr>
            <w:del w:id="3922" w:author="柠栀" w:date="2025-05-07T10:48:55Z">
              <w:r>
                <w:rPr>
                  <w:rFonts w:hint="eastAsia" w:ascii="楷体" w:hAnsi="楷体" w:eastAsia="楷体" w:cs="楷体"/>
                  <w:color w:val="000000"/>
                  <w:kern w:val="0"/>
                  <w:lang w:bidi="ar"/>
                </w:rPr>
                <w:delText>字段名</w:delText>
              </w:r>
            </w:del>
          </w:p>
        </w:tc>
        <w:tc>
          <w:tcPr>
            <w:tcW w:w="822" w:type="dxa"/>
            <w:tcBorders>
              <w:top w:val="single" w:color="auto" w:sz="4" w:space="0"/>
              <w:left w:val="nil"/>
              <w:bottom w:val="single" w:color="auto" w:sz="4" w:space="0"/>
              <w:right w:val="single" w:color="auto" w:sz="4" w:space="0"/>
            </w:tcBorders>
            <w:shd w:val="clear" w:color="auto" w:fill="auto"/>
            <w:vAlign w:val="bottom"/>
          </w:tcPr>
          <w:p w14:paraId="23BAFB6C">
            <w:pPr>
              <w:widowControl/>
              <w:rPr>
                <w:del w:id="3923" w:author="柠栀" w:date="2025-05-07T10:48:55Z"/>
                <w:rFonts w:ascii="楷体" w:hAnsi="楷体" w:eastAsia="楷体" w:cs="楷体"/>
                <w:color w:val="000000"/>
                <w:kern w:val="0"/>
              </w:rPr>
            </w:pPr>
            <w:del w:id="3924" w:author="柠栀" w:date="2025-05-07T10:48:55Z">
              <w:r>
                <w:rPr>
                  <w:rFonts w:hint="eastAsia" w:ascii="楷体" w:hAnsi="楷体" w:eastAsia="楷体" w:cs="楷体"/>
                  <w:color w:val="000000"/>
                  <w:kern w:val="0"/>
                  <w:lang w:bidi="ar"/>
                </w:rPr>
                <w:delText>字段</w:delText>
              </w:r>
            </w:del>
          </w:p>
        </w:tc>
        <w:tc>
          <w:tcPr>
            <w:tcW w:w="646" w:type="dxa"/>
            <w:tcBorders>
              <w:top w:val="single" w:color="auto" w:sz="4" w:space="0"/>
              <w:left w:val="nil"/>
              <w:bottom w:val="single" w:color="auto" w:sz="4" w:space="0"/>
              <w:right w:val="single" w:color="auto" w:sz="4" w:space="0"/>
            </w:tcBorders>
            <w:shd w:val="clear" w:color="auto" w:fill="auto"/>
            <w:vAlign w:val="bottom"/>
          </w:tcPr>
          <w:p w14:paraId="574C2BA2">
            <w:pPr>
              <w:widowControl/>
              <w:rPr>
                <w:del w:id="3925" w:author="柠栀" w:date="2025-05-07T10:48:55Z"/>
                <w:rFonts w:ascii="楷体" w:hAnsi="楷体" w:eastAsia="楷体" w:cs="楷体"/>
                <w:color w:val="000000"/>
                <w:kern w:val="0"/>
              </w:rPr>
            </w:pPr>
            <w:del w:id="3926" w:author="柠栀" w:date="2025-05-07T10:48:55Z">
              <w:r>
                <w:rPr>
                  <w:rFonts w:hint="eastAsia" w:ascii="楷体" w:hAnsi="楷体" w:eastAsia="楷体" w:cs="楷体"/>
                  <w:color w:val="000000"/>
                  <w:kern w:val="0"/>
                  <w:lang w:bidi="ar"/>
                </w:rPr>
                <w:delText>宽度</w:delText>
              </w:r>
            </w:del>
          </w:p>
        </w:tc>
        <w:tc>
          <w:tcPr>
            <w:tcW w:w="982" w:type="dxa"/>
            <w:tcBorders>
              <w:top w:val="single" w:color="auto" w:sz="4" w:space="0"/>
              <w:left w:val="nil"/>
              <w:bottom w:val="single" w:color="auto" w:sz="4" w:space="0"/>
              <w:right w:val="single" w:color="auto" w:sz="4" w:space="0"/>
            </w:tcBorders>
            <w:shd w:val="clear" w:color="auto" w:fill="auto"/>
            <w:vAlign w:val="bottom"/>
          </w:tcPr>
          <w:p w14:paraId="2032D80B">
            <w:pPr>
              <w:widowControl/>
              <w:rPr>
                <w:del w:id="3927" w:author="柠栀" w:date="2025-05-07T10:48:55Z"/>
                <w:rFonts w:ascii="楷体" w:hAnsi="楷体" w:eastAsia="楷体" w:cs="楷体"/>
                <w:color w:val="000000"/>
                <w:kern w:val="0"/>
              </w:rPr>
            </w:pPr>
            <w:del w:id="3928" w:author="柠栀" w:date="2025-05-07T10:48:55Z">
              <w:r>
                <w:rPr>
                  <w:rFonts w:hint="eastAsia" w:ascii="楷体" w:hAnsi="楷体" w:eastAsia="楷体" w:cs="楷体"/>
                  <w:color w:val="000000"/>
                  <w:kern w:val="0"/>
                  <w:lang w:bidi="ar"/>
                </w:rPr>
                <w:delText>能否为空</w:delText>
              </w:r>
            </w:del>
          </w:p>
        </w:tc>
        <w:tc>
          <w:tcPr>
            <w:tcW w:w="2449" w:type="dxa"/>
            <w:tcBorders>
              <w:top w:val="single" w:color="auto" w:sz="4" w:space="0"/>
              <w:left w:val="nil"/>
              <w:bottom w:val="single" w:color="auto" w:sz="4" w:space="0"/>
              <w:right w:val="single" w:color="auto" w:sz="4" w:space="0"/>
            </w:tcBorders>
            <w:shd w:val="clear" w:color="auto" w:fill="auto"/>
            <w:vAlign w:val="bottom"/>
          </w:tcPr>
          <w:p w14:paraId="5996F0F1">
            <w:pPr>
              <w:widowControl/>
              <w:rPr>
                <w:del w:id="3929" w:author="柠栀" w:date="2025-05-07T10:48:55Z"/>
                <w:rFonts w:ascii="楷体" w:hAnsi="楷体" w:eastAsia="楷体" w:cs="楷体"/>
                <w:color w:val="000000"/>
                <w:kern w:val="0"/>
              </w:rPr>
            </w:pPr>
            <w:del w:id="3930" w:author="柠栀" w:date="2025-05-07T10:48:55Z">
              <w:r>
                <w:rPr>
                  <w:rFonts w:hint="eastAsia" w:ascii="楷体" w:hAnsi="楷体" w:eastAsia="楷体" w:cs="楷体"/>
                  <w:color w:val="000000"/>
                  <w:kern w:val="0"/>
                  <w:lang w:bidi="ar"/>
                </w:rPr>
                <w:delText>限制与描述</w:delText>
              </w:r>
            </w:del>
          </w:p>
        </w:tc>
        <w:tc>
          <w:tcPr>
            <w:tcW w:w="2163" w:type="dxa"/>
            <w:tcBorders>
              <w:top w:val="single" w:color="auto" w:sz="4" w:space="0"/>
              <w:left w:val="nil"/>
              <w:bottom w:val="single" w:color="auto" w:sz="4" w:space="0"/>
              <w:right w:val="single" w:color="auto" w:sz="4" w:space="0"/>
            </w:tcBorders>
            <w:shd w:val="clear" w:color="auto" w:fill="auto"/>
            <w:vAlign w:val="bottom"/>
          </w:tcPr>
          <w:p w14:paraId="0EA62A51">
            <w:pPr>
              <w:widowControl/>
              <w:rPr>
                <w:del w:id="3931" w:author="柠栀" w:date="2025-05-07T10:48:55Z"/>
                <w:rFonts w:ascii="楷体" w:hAnsi="楷体" w:eastAsia="楷体" w:cs="楷体"/>
                <w:color w:val="000000"/>
                <w:kern w:val="0"/>
              </w:rPr>
            </w:pPr>
            <w:del w:id="3932" w:author="柠栀" w:date="2025-05-07T10:48:55Z">
              <w:r>
                <w:rPr>
                  <w:rFonts w:hint="eastAsia" w:ascii="楷体" w:hAnsi="楷体" w:eastAsia="楷体" w:cs="楷体"/>
                  <w:color w:val="000000"/>
                  <w:kern w:val="0"/>
                  <w:lang w:bidi="ar"/>
                </w:rPr>
                <w:delText>数据来源</w:delText>
              </w:r>
            </w:del>
          </w:p>
        </w:tc>
      </w:tr>
      <w:tr w14:paraId="76B772DC">
        <w:tblPrEx>
          <w:tblCellMar>
            <w:top w:w="0" w:type="dxa"/>
            <w:left w:w="108" w:type="dxa"/>
            <w:bottom w:w="0" w:type="dxa"/>
            <w:right w:w="108" w:type="dxa"/>
          </w:tblCellMar>
        </w:tblPrEx>
        <w:trPr>
          <w:trHeight w:val="355" w:hRule="atLeast"/>
          <w:jc w:val="center"/>
          <w:del w:id="3933"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tcPr>
          <w:p w14:paraId="25B47021">
            <w:pPr>
              <w:widowControl/>
              <w:jc w:val="both"/>
              <w:rPr>
                <w:del w:id="3934" w:author="柠栀" w:date="2025-05-07T10:48:55Z"/>
                <w:rFonts w:ascii="楷体" w:hAnsi="楷体" w:eastAsia="楷体" w:cs="楷体"/>
                <w:color w:val="000000"/>
                <w:kern w:val="0"/>
              </w:rPr>
            </w:pPr>
            <w:del w:id="3935" w:author="柠栀" w:date="2025-05-07T10:48:55Z">
              <w:r>
                <w:rPr>
                  <w:rFonts w:hint="eastAsia" w:ascii="楷体" w:hAnsi="楷体" w:eastAsia="楷体" w:cs="楷体"/>
                  <w:color w:val="000000"/>
                  <w:kern w:val="0"/>
                  <w:lang w:bidi="ar"/>
                </w:rPr>
                <w:delText>1</w:delText>
              </w:r>
            </w:del>
          </w:p>
        </w:tc>
        <w:tc>
          <w:tcPr>
            <w:tcW w:w="1054" w:type="dxa"/>
            <w:tcBorders>
              <w:top w:val="single" w:color="auto" w:sz="4" w:space="0"/>
              <w:left w:val="nil"/>
              <w:bottom w:val="single" w:color="auto" w:sz="4" w:space="0"/>
              <w:right w:val="single" w:color="auto" w:sz="4" w:space="0"/>
            </w:tcBorders>
            <w:shd w:val="clear" w:color="auto" w:fill="auto"/>
          </w:tcPr>
          <w:p w14:paraId="163E5877">
            <w:pPr>
              <w:widowControl/>
              <w:rPr>
                <w:del w:id="3936" w:author="柠栀" w:date="2025-05-07T10:48:55Z"/>
                <w:rFonts w:ascii="楷体" w:hAnsi="楷体" w:eastAsia="楷体" w:cs="楷体"/>
                <w:color w:val="000000"/>
                <w:kern w:val="0"/>
              </w:rPr>
            </w:pPr>
            <w:del w:id="3937" w:author="柠栀" w:date="2025-05-07T10:48:55Z">
              <w:r>
                <w:rPr>
                  <w:rFonts w:hint="eastAsia" w:ascii="楷体" w:hAnsi="楷体" w:eastAsia="楷体" w:cs="楷体"/>
                  <w:color w:val="000000"/>
                  <w:kern w:val="0"/>
                  <w:lang w:bidi="ar"/>
                </w:rPr>
                <w:delText>管理员编号</w:delText>
              </w:r>
            </w:del>
          </w:p>
        </w:tc>
        <w:tc>
          <w:tcPr>
            <w:tcW w:w="822" w:type="dxa"/>
            <w:tcBorders>
              <w:top w:val="single" w:color="auto" w:sz="4" w:space="0"/>
              <w:left w:val="nil"/>
              <w:bottom w:val="single" w:color="auto" w:sz="4" w:space="0"/>
              <w:right w:val="single" w:color="auto" w:sz="4" w:space="0"/>
            </w:tcBorders>
            <w:shd w:val="clear" w:color="auto" w:fill="auto"/>
          </w:tcPr>
          <w:p w14:paraId="70D482BA">
            <w:pPr>
              <w:widowControl/>
              <w:jc w:val="both"/>
              <w:rPr>
                <w:del w:id="3938" w:author="柠栀" w:date="2025-05-07T10:48:55Z"/>
                <w:rFonts w:ascii="楷体" w:hAnsi="楷体" w:eastAsia="楷体" w:cs="楷体"/>
                <w:color w:val="000000"/>
                <w:kern w:val="0"/>
              </w:rPr>
            </w:pPr>
            <w:del w:id="3939" w:author="柠栀" w:date="2025-05-07T10:48:55Z">
              <w:r>
                <w:rPr>
                  <w:rFonts w:hint="eastAsia" w:ascii="楷体" w:hAnsi="楷体" w:eastAsia="楷体" w:cs="楷体"/>
                  <w:color w:val="000000"/>
                  <w:kern w:val="0"/>
                  <w:lang w:val="en-US" w:eastAsia="zh-CN" w:bidi="ar"/>
                </w:rPr>
                <w:delText>A</w:delText>
              </w:r>
            </w:del>
            <w:del w:id="3940" w:author="柠栀" w:date="2025-05-07T10:48:55Z">
              <w:r>
                <w:rPr>
                  <w:rFonts w:hint="eastAsia" w:ascii="楷体" w:hAnsi="楷体" w:eastAsia="楷体" w:cs="楷体"/>
                  <w:color w:val="000000"/>
                  <w:kern w:val="0"/>
                  <w:lang w:bidi="ar"/>
                </w:rPr>
                <w:delText>dmin_id</w:delText>
              </w:r>
            </w:del>
          </w:p>
        </w:tc>
        <w:tc>
          <w:tcPr>
            <w:tcW w:w="646" w:type="dxa"/>
            <w:tcBorders>
              <w:top w:val="single" w:color="auto" w:sz="4" w:space="0"/>
              <w:left w:val="nil"/>
              <w:bottom w:val="single" w:color="auto" w:sz="4" w:space="0"/>
              <w:right w:val="single" w:color="auto" w:sz="4" w:space="0"/>
            </w:tcBorders>
            <w:shd w:val="clear" w:color="auto" w:fill="auto"/>
          </w:tcPr>
          <w:p w14:paraId="23A80DF0">
            <w:pPr>
              <w:widowControl/>
              <w:jc w:val="both"/>
              <w:rPr>
                <w:del w:id="3941" w:author="柠栀" w:date="2025-05-07T10:48:55Z"/>
                <w:rFonts w:ascii="楷体" w:hAnsi="楷体" w:eastAsia="楷体" w:cs="楷体"/>
                <w:color w:val="000000"/>
                <w:kern w:val="0"/>
              </w:rPr>
            </w:pPr>
            <w:del w:id="3942" w:author="柠栀" w:date="2025-05-07T10:48:55Z">
              <w:r>
                <w:rPr>
                  <w:rFonts w:hint="eastAsia" w:ascii="楷体" w:hAnsi="楷体" w:eastAsia="楷体" w:cs="楷体"/>
                  <w:color w:val="000000"/>
                  <w:kern w:val="0"/>
                  <w:lang w:bidi="ar"/>
                </w:rPr>
                <w:delText>20</w:delText>
              </w:r>
            </w:del>
          </w:p>
        </w:tc>
        <w:tc>
          <w:tcPr>
            <w:tcW w:w="982" w:type="dxa"/>
            <w:tcBorders>
              <w:top w:val="single" w:color="auto" w:sz="4" w:space="0"/>
              <w:left w:val="nil"/>
              <w:bottom w:val="single" w:color="auto" w:sz="4" w:space="0"/>
              <w:right w:val="single" w:color="auto" w:sz="4" w:space="0"/>
            </w:tcBorders>
            <w:shd w:val="clear" w:color="auto" w:fill="auto"/>
          </w:tcPr>
          <w:p w14:paraId="012B671D">
            <w:pPr>
              <w:widowControl/>
              <w:jc w:val="both"/>
              <w:rPr>
                <w:del w:id="3943" w:author="柠栀" w:date="2025-05-07T10:48:55Z"/>
                <w:rFonts w:ascii="楷体" w:hAnsi="楷体" w:eastAsia="楷体" w:cs="楷体"/>
                <w:color w:val="000000"/>
                <w:kern w:val="0"/>
              </w:rPr>
            </w:pPr>
            <w:del w:id="3944" w:author="柠栀" w:date="2025-05-07T10:48:55Z">
              <w:r>
                <w:rPr>
                  <w:rFonts w:hint="eastAsia" w:ascii="楷体" w:hAnsi="楷体" w:eastAsia="楷体" w:cs="楷体"/>
                  <w:color w:val="000000"/>
                  <w:kern w:val="0"/>
                  <w:lang w:bidi="ar"/>
                </w:rPr>
                <w:delText>否</w:delText>
              </w:r>
            </w:del>
          </w:p>
        </w:tc>
        <w:tc>
          <w:tcPr>
            <w:tcW w:w="2449" w:type="dxa"/>
            <w:tcBorders>
              <w:top w:val="single" w:color="auto" w:sz="4" w:space="0"/>
              <w:left w:val="nil"/>
              <w:bottom w:val="single" w:color="auto" w:sz="4" w:space="0"/>
              <w:right w:val="single" w:color="auto" w:sz="4" w:space="0"/>
            </w:tcBorders>
            <w:shd w:val="clear" w:color="auto" w:fill="auto"/>
          </w:tcPr>
          <w:p w14:paraId="791F7C7A">
            <w:pPr>
              <w:widowControl/>
              <w:jc w:val="both"/>
              <w:rPr>
                <w:del w:id="3945" w:author="柠栀" w:date="2025-05-07T10:48:55Z"/>
                <w:rFonts w:ascii="楷体" w:hAnsi="楷体" w:eastAsia="楷体" w:cs="楷体"/>
                <w:color w:val="000000"/>
                <w:kern w:val="0"/>
              </w:rPr>
            </w:pPr>
            <w:del w:id="3946" w:author="柠栀" w:date="2025-05-07T10:48:55Z">
              <w:r>
                <w:rPr>
                  <w:rFonts w:hint="eastAsia" w:ascii="楷体" w:hAnsi="楷体" w:eastAsia="楷体" w:cs="楷体"/>
                  <w:color w:val="000000"/>
                  <w:kern w:val="0"/>
                  <w:lang w:bidi="ar"/>
                </w:rPr>
                <w:delText>自增、系统自动分配</w:delText>
              </w:r>
            </w:del>
          </w:p>
        </w:tc>
        <w:tc>
          <w:tcPr>
            <w:tcW w:w="2163" w:type="dxa"/>
            <w:tcBorders>
              <w:top w:val="single" w:color="auto" w:sz="4" w:space="0"/>
              <w:left w:val="nil"/>
              <w:bottom w:val="single" w:color="auto" w:sz="4" w:space="0"/>
              <w:right w:val="single" w:color="auto" w:sz="4" w:space="0"/>
            </w:tcBorders>
            <w:shd w:val="clear" w:color="auto" w:fill="auto"/>
          </w:tcPr>
          <w:p w14:paraId="47F75652">
            <w:pPr>
              <w:widowControl/>
              <w:rPr>
                <w:del w:id="3947" w:author="柠栀" w:date="2025-05-07T10:48:55Z"/>
                <w:rFonts w:ascii="楷体" w:hAnsi="楷体" w:eastAsia="楷体" w:cs="楷体"/>
                <w:color w:val="000000"/>
                <w:kern w:val="0"/>
              </w:rPr>
            </w:pPr>
            <w:del w:id="3948" w:author="柠栀" w:date="2025-05-07T10:48:55Z">
              <w:r>
                <w:rPr>
                  <w:rFonts w:hint="eastAsia" w:ascii="楷体" w:hAnsi="楷体" w:eastAsia="楷体" w:cs="楷体"/>
                  <w:color w:val="000000"/>
                  <w:kern w:val="0"/>
                  <w:lang w:bidi="ar"/>
                </w:rPr>
                <w:delText>添加管理员用户时系统自动生成</w:delText>
              </w:r>
            </w:del>
          </w:p>
        </w:tc>
      </w:tr>
      <w:tr w14:paraId="2895B40E">
        <w:tblPrEx>
          <w:tblCellMar>
            <w:top w:w="0" w:type="dxa"/>
            <w:left w:w="108" w:type="dxa"/>
            <w:bottom w:w="0" w:type="dxa"/>
            <w:right w:w="108" w:type="dxa"/>
          </w:tblCellMar>
        </w:tblPrEx>
        <w:trPr>
          <w:trHeight w:val="355" w:hRule="atLeast"/>
          <w:jc w:val="center"/>
          <w:del w:id="3949"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tcPr>
          <w:p w14:paraId="76BE516A">
            <w:pPr>
              <w:widowControl/>
              <w:jc w:val="both"/>
              <w:rPr>
                <w:del w:id="3950" w:author="柠栀" w:date="2025-05-07T10:48:55Z"/>
                <w:rFonts w:ascii="楷体" w:hAnsi="楷体" w:eastAsia="楷体" w:cs="楷体"/>
                <w:color w:val="000000"/>
                <w:kern w:val="0"/>
              </w:rPr>
            </w:pPr>
            <w:del w:id="3951" w:author="柠栀" w:date="2025-05-07T10:48:55Z">
              <w:r>
                <w:rPr>
                  <w:rFonts w:hint="eastAsia" w:ascii="楷体" w:hAnsi="楷体" w:eastAsia="楷体" w:cs="楷体"/>
                  <w:color w:val="000000"/>
                  <w:kern w:val="0"/>
                  <w:lang w:bidi="ar"/>
                </w:rPr>
                <w:delText>2</w:delText>
              </w:r>
            </w:del>
          </w:p>
        </w:tc>
        <w:tc>
          <w:tcPr>
            <w:tcW w:w="1054" w:type="dxa"/>
            <w:tcBorders>
              <w:top w:val="single" w:color="auto" w:sz="4" w:space="0"/>
              <w:left w:val="nil"/>
              <w:bottom w:val="single" w:color="auto" w:sz="4" w:space="0"/>
              <w:right w:val="single" w:color="auto" w:sz="4" w:space="0"/>
            </w:tcBorders>
            <w:shd w:val="clear" w:color="auto" w:fill="auto"/>
          </w:tcPr>
          <w:p w14:paraId="7E463422">
            <w:pPr>
              <w:widowControl/>
              <w:rPr>
                <w:del w:id="3952" w:author="柠栀" w:date="2025-05-07T10:48:55Z"/>
                <w:rFonts w:ascii="楷体" w:hAnsi="楷体" w:eastAsia="楷体" w:cs="楷体"/>
                <w:color w:val="000000"/>
                <w:kern w:val="0"/>
              </w:rPr>
            </w:pPr>
            <w:del w:id="3953" w:author="柠栀" w:date="2025-05-07T10:48:55Z">
              <w:r>
                <w:rPr>
                  <w:rFonts w:hint="eastAsia" w:ascii="楷体" w:hAnsi="楷体" w:eastAsia="楷体" w:cs="楷体"/>
                  <w:color w:val="000000"/>
                  <w:kern w:val="0"/>
                  <w:lang w:bidi="ar"/>
                </w:rPr>
                <w:delText>管理员工号</w:delText>
              </w:r>
            </w:del>
          </w:p>
        </w:tc>
        <w:tc>
          <w:tcPr>
            <w:tcW w:w="822" w:type="dxa"/>
            <w:tcBorders>
              <w:top w:val="single" w:color="auto" w:sz="4" w:space="0"/>
              <w:left w:val="nil"/>
              <w:bottom w:val="single" w:color="auto" w:sz="4" w:space="0"/>
              <w:right w:val="single" w:color="auto" w:sz="4" w:space="0"/>
            </w:tcBorders>
            <w:shd w:val="clear" w:color="auto" w:fill="auto"/>
          </w:tcPr>
          <w:p w14:paraId="664AFA74">
            <w:pPr>
              <w:widowControl/>
              <w:jc w:val="both"/>
              <w:rPr>
                <w:del w:id="3954" w:author="柠栀" w:date="2025-05-07T10:48:55Z"/>
                <w:rFonts w:ascii="楷体" w:hAnsi="楷体" w:eastAsia="楷体" w:cs="楷体"/>
                <w:color w:val="000000"/>
                <w:kern w:val="0"/>
              </w:rPr>
            </w:pPr>
            <w:del w:id="3955" w:author="柠栀" w:date="2025-05-07T10:48:55Z">
              <w:r>
                <w:rPr>
                  <w:rFonts w:hint="eastAsia" w:ascii="楷体" w:hAnsi="楷体" w:eastAsia="楷体" w:cs="楷体"/>
                  <w:color w:val="000000"/>
                  <w:kern w:val="0"/>
                  <w:lang w:val="en-US" w:eastAsia="zh-CN"/>
                </w:rPr>
                <w:delText>A</w:delText>
              </w:r>
            </w:del>
            <w:del w:id="3956" w:author="柠栀" w:date="2025-05-07T10:48:55Z">
              <w:r>
                <w:rPr>
                  <w:rFonts w:hint="eastAsia" w:ascii="楷体" w:hAnsi="楷体" w:eastAsia="楷体" w:cs="楷体"/>
                  <w:color w:val="000000"/>
                  <w:kern w:val="0"/>
                </w:rPr>
                <w:delText>dmin_code</w:delText>
              </w:r>
            </w:del>
          </w:p>
        </w:tc>
        <w:tc>
          <w:tcPr>
            <w:tcW w:w="646" w:type="dxa"/>
            <w:tcBorders>
              <w:top w:val="single" w:color="auto" w:sz="4" w:space="0"/>
              <w:left w:val="nil"/>
              <w:bottom w:val="single" w:color="auto" w:sz="4" w:space="0"/>
              <w:right w:val="single" w:color="auto" w:sz="4" w:space="0"/>
            </w:tcBorders>
            <w:shd w:val="clear" w:color="auto" w:fill="auto"/>
          </w:tcPr>
          <w:p w14:paraId="657728F4">
            <w:pPr>
              <w:widowControl/>
              <w:jc w:val="both"/>
              <w:rPr>
                <w:del w:id="3957" w:author="柠栀" w:date="2025-05-07T10:48:55Z"/>
                <w:rFonts w:ascii="楷体" w:hAnsi="楷体" w:eastAsia="楷体" w:cs="楷体"/>
                <w:color w:val="000000"/>
                <w:kern w:val="0"/>
              </w:rPr>
            </w:pPr>
            <w:del w:id="3958" w:author="柠栀" w:date="2025-05-07T10:48:55Z">
              <w:r>
                <w:rPr>
                  <w:rFonts w:hint="eastAsia" w:ascii="楷体" w:hAnsi="楷体" w:eastAsia="楷体" w:cs="楷体"/>
                  <w:color w:val="000000"/>
                  <w:kern w:val="0"/>
                  <w:lang w:bidi="ar"/>
                </w:rPr>
                <w:delText>10</w:delText>
              </w:r>
            </w:del>
          </w:p>
        </w:tc>
        <w:tc>
          <w:tcPr>
            <w:tcW w:w="982" w:type="dxa"/>
            <w:tcBorders>
              <w:top w:val="single" w:color="auto" w:sz="4" w:space="0"/>
              <w:left w:val="nil"/>
              <w:bottom w:val="single" w:color="auto" w:sz="4" w:space="0"/>
              <w:right w:val="single" w:color="auto" w:sz="4" w:space="0"/>
            </w:tcBorders>
            <w:shd w:val="clear" w:color="auto" w:fill="auto"/>
          </w:tcPr>
          <w:p w14:paraId="276AF94D">
            <w:pPr>
              <w:widowControl/>
              <w:jc w:val="both"/>
              <w:rPr>
                <w:del w:id="3959" w:author="柠栀" w:date="2025-05-07T10:48:55Z"/>
                <w:rFonts w:ascii="楷体" w:hAnsi="楷体" w:eastAsia="楷体" w:cs="楷体"/>
                <w:color w:val="000000"/>
                <w:kern w:val="0"/>
              </w:rPr>
            </w:pPr>
            <w:del w:id="3960" w:author="柠栀" w:date="2025-05-07T10:48:55Z">
              <w:r>
                <w:rPr>
                  <w:rFonts w:hint="eastAsia" w:ascii="楷体" w:hAnsi="楷体" w:eastAsia="楷体" w:cs="楷体"/>
                  <w:color w:val="000000"/>
                  <w:kern w:val="0"/>
                  <w:lang w:bidi="ar"/>
                </w:rPr>
                <w:delText>否</w:delText>
              </w:r>
            </w:del>
          </w:p>
        </w:tc>
        <w:tc>
          <w:tcPr>
            <w:tcW w:w="2449" w:type="dxa"/>
            <w:tcBorders>
              <w:top w:val="single" w:color="auto" w:sz="4" w:space="0"/>
              <w:left w:val="nil"/>
              <w:bottom w:val="single" w:color="auto" w:sz="4" w:space="0"/>
              <w:right w:val="single" w:color="auto" w:sz="4" w:space="0"/>
            </w:tcBorders>
            <w:shd w:val="clear" w:color="auto" w:fill="auto"/>
          </w:tcPr>
          <w:p w14:paraId="4DEABE96">
            <w:pPr>
              <w:widowControl/>
              <w:jc w:val="both"/>
              <w:rPr>
                <w:del w:id="3961" w:author="柠栀" w:date="2025-05-07T10:48:55Z"/>
                <w:rFonts w:ascii="楷体" w:hAnsi="楷体" w:eastAsia="楷体" w:cs="楷体"/>
                <w:i/>
                <w:iCs/>
                <w:color w:val="000000"/>
                <w:kern w:val="0"/>
              </w:rPr>
            </w:pPr>
            <w:del w:id="3962" w:author="柠栀" w:date="2025-05-07T10:48:55Z">
              <w:r>
                <w:rPr>
                  <w:rFonts w:hint="eastAsia" w:ascii="楷体" w:hAnsi="楷体" w:eastAsia="楷体" w:cs="楷体"/>
                  <w:i/>
                  <w:iCs/>
                  <w:color w:val="000000"/>
                  <w:kern w:val="0"/>
                </w:rPr>
                <w:delText>\d{8}</w:delText>
              </w:r>
            </w:del>
          </w:p>
          <w:p w14:paraId="419E6280">
            <w:pPr>
              <w:widowControl/>
              <w:jc w:val="both"/>
              <w:rPr>
                <w:del w:id="3963" w:author="柠栀" w:date="2025-05-07T10:48:55Z"/>
                <w:rFonts w:ascii="楷体" w:hAnsi="楷体" w:eastAsia="楷体" w:cs="楷体"/>
                <w:color w:val="000000"/>
                <w:kern w:val="0"/>
              </w:rPr>
            </w:pPr>
          </w:p>
          <w:p w14:paraId="74359274">
            <w:pPr>
              <w:widowControl/>
              <w:jc w:val="both"/>
              <w:rPr>
                <w:del w:id="3964" w:author="柠栀" w:date="2025-05-07T10:48:55Z"/>
                <w:rFonts w:ascii="楷体" w:hAnsi="楷体" w:eastAsia="楷体" w:cs="楷体"/>
                <w:color w:val="000000"/>
                <w:kern w:val="0"/>
              </w:rPr>
            </w:pPr>
            <w:del w:id="3965" w:author="柠栀" w:date="2025-05-07T10:48:55Z">
              <w:r>
                <w:rPr>
                  <w:rFonts w:hint="eastAsia" w:ascii="楷体" w:hAnsi="楷体" w:eastAsia="楷体" w:cs="楷体"/>
                  <w:color w:val="000000"/>
                  <w:kern w:val="0"/>
                </w:rPr>
                <w:delText>长度限制：8位</w:delText>
              </w:r>
            </w:del>
          </w:p>
          <w:p w14:paraId="464050B2">
            <w:pPr>
              <w:widowControl/>
              <w:rPr>
                <w:del w:id="3966" w:author="柠栀" w:date="2025-05-07T10:48:55Z"/>
                <w:rFonts w:ascii="楷体" w:hAnsi="楷体" w:eastAsia="楷体" w:cs="楷体"/>
                <w:color w:val="000000"/>
                <w:kern w:val="0"/>
              </w:rPr>
            </w:pPr>
            <w:del w:id="3967" w:author="柠栀" w:date="2025-05-07T10:48:55Z">
              <w:r>
                <w:rPr>
                  <w:rFonts w:hint="eastAsia" w:ascii="楷体" w:hAnsi="楷体" w:eastAsia="楷体" w:cs="楷体"/>
                  <w:color w:val="000000"/>
                  <w:kern w:val="0"/>
                </w:rPr>
                <w:delText>格式限制：仅包含数字</w:delText>
              </w:r>
            </w:del>
          </w:p>
        </w:tc>
        <w:tc>
          <w:tcPr>
            <w:tcW w:w="2163" w:type="dxa"/>
            <w:tcBorders>
              <w:top w:val="single" w:color="auto" w:sz="4" w:space="0"/>
              <w:left w:val="nil"/>
              <w:bottom w:val="single" w:color="auto" w:sz="4" w:space="0"/>
              <w:right w:val="single" w:color="auto" w:sz="4" w:space="0"/>
            </w:tcBorders>
            <w:shd w:val="clear" w:color="auto" w:fill="auto"/>
          </w:tcPr>
          <w:p w14:paraId="2C648D83">
            <w:pPr>
              <w:widowControl/>
              <w:rPr>
                <w:del w:id="3968" w:author="柠栀" w:date="2025-05-07T10:48:55Z"/>
                <w:rFonts w:ascii="楷体" w:hAnsi="楷体" w:eastAsia="楷体" w:cs="楷体"/>
                <w:color w:val="000000"/>
                <w:kern w:val="0"/>
              </w:rPr>
            </w:pPr>
            <w:del w:id="3969" w:author="柠栀" w:date="2025-05-07T10:48:55Z">
              <w:r>
                <w:rPr>
                  <w:rFonts w:hint="eastAsia" w:ascii="楷体" w:hAnsi="楷体" w:eastAsia="楷体" w:cs="楷体"/>
                  <w:color w:val="000000"/>
                  <w:kern w:val="0"/>
                </w:rPr>
                <w:delText>添加管理员用户时输入</w:delText>
              </w:r>
            </w:del>
          </w:p>
        </w:tc>
      </w:tr>
      <w:tr w14:paraId="5EC99D91">
        <w:tblPrEx>
          <w:tblCellMar>
            <w:top w:w="0" w:type="dxa"/>
            <w:left w:w="108" w:type="dxa"/>
            <w:bottom w:w="0" w:type="dxa"/>
            <w:right w:w="108" w:type="dxa"/>
          </w:tblCellMar>
        </w:tblPrEx>
        <w:trPr>
          <w:trHeight w:val="355" w:hRule="atLeast"/>
          <w:jc w:val="center"/>
          <w:del w:id="3970"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tcPr>
          <w:p w14:paraId="12295248">
            <w:pPr>
              <w:widowControl/>
              <w:jc w:val="both"/>
              <w:rPr>
                <w:del w:id="3971" w:author="柠栀" w:date="2025-05-07T10:48:55Z"/>
                <w:rFonts w:ascii="楷体" w:hAnsi="楷体" w:eastAsia="楷体" w:cs="楷体"/>
                <w:color w:val="000000"/>
                <w:kern w:val="0"/>
                <w:lang w:bidi="ar"/>
              </w:rPr>
            </w:pPr>
            <w:del w:id="3972" w:author="柠栀" w:date="2025-05-07T10:48:55Z">
              <w:r>
                <w:rPr>
                  <w:rFonts w:hint="eastAsia" w:ascii="楷体" w:hAnsi="楷体" w:eastAsia="楷体" w:cs="楷体"/>
                  <w:color w:val="000000"/>
                  <w:kern w:val="0"/>
                  <w:lang w:bidi="ar"/>
                </w:rPr>
                <w:delText>3</w:delText>
              </w:r>
            </w:del>
          </w:p>
        </w:tc>
        <w:tc>
          <w:tcPr>
            <w:tcW w:w="1054" w:type="dxa"/>
            <w:tcBorders>
              <w:top w:val="single" w:color="auto" w:sz="4" w:space="0"/>
              <w:left w:val="nil"/>
              <w:bottom w:val="single" w:color="auto" w:sz="4" w:space="0"/>
              <w:right w:val="single" w:color="auto" w:sz="4" w:space="0"/>
            </w:tcBorders>
            <w:shd w:val="clear" w:color="auto" w:fill="auto"/>
          </w:tcPr>
          <w:p w14:paraId="56465BC9">
            <w:pPr>
              <w:widowControl/>
              <w:jc w:val="both"/>
              <w:rPr>
                <w:del w:id="3973" w:author="柠栀" w:date="2025-05-07T10:48:55Z"/>
                <w:rFonts w:ascii="楷体" w:hAnsi="楷体" w:eastAsia="楷体" w:cs="楷体"/>
                <w:color w:val="000000"/>
                <w:kern w:val="0"/>
                <w:lang w:bidi="ar"/>
              </w:rPr>
            </w:pPr>
            <w:del w:id="3974" w:author="柠栀" w:date="2025-05-07T10:48:55Z">
              <w:r>
                <w:rPr>
                  <w:rFonts w:hint="eastAsia" w:ascii="楷体" w:hAnsi="楷体" w:eastAsia="楷体" w:cs="楷体"/>
                  <w:color w:val="000000"/>
                  <w:kern w:val="0"/>
                  <w:lang w:bidi="ar"/>
                </w:rPr>
                <w:delText>管理员姓名</w:delText>
              </w:r>
            </w:del>
          </w:p>
        </w:tc>
        <w:tc>
          <w:tcPr>
            <w:tcW w:w="822" w:type="dxa"/>
            <w:tcBorders>
              <w:top w:val="single" w:color="auto" w:sz="4" w:space="0"/>
              <w:left w:val="nil"/>
              <w:bottom w:val="single" w:color="auto" w:sz="4" w:space="0"/>
              <w:right w:val="single" w:color="auto" w:sz="4" w:space="0"/>
            </w:tcBorders>
            <w:shd w:val="clear" w:color="auto" w:fill="auto"/>
          </w:tcPr>
          <w:p w14:paraId="643C20BC">
            <w:pPr>
              <w:widowControl/>
              <w:jc w:val="both"/>
              <w:rPr>
                <w:del w:id="3975" w:author="柠栀" w:date="2025-05-07T10:48:55Z"/>
                <w:rFonts w:ascii="楷体" w:hAnsi="楷体" w:eastAsia="楷体" w:cs="楷体"/>
                <w:color w:val="000000"/>
                <w:kern w:val="0"/>
              </w:rPr>
            </w:pPr>
            <w:del w:id="3976" w:author="柠栀" w:date="2025-05-07T10:48:55Z">
              <w:r>
                <w:rPr>
                  <w:rFonts w:hint="eastAsia" w:ascii="楷体" w:hAnsi="楷体" w:eastAsia="楷体" w:cs="楷体"/>
                  <w:color w:val="000000"/>
                  <w:kern w:val="0"/>
                </w:rPr>
                <w:delText>Admin_name</w:delText>
              </w:r>
            </w:del>
          </w:p>
        </w:tc>
        <w:tc>
          <w:tcPr>
            <w:tcW w:w="646" w:type="dxa"/>
            <w:tcBorders>
              <w:top w:val="single" w:color="auto" w:sz="4" w:space="0"/>
              <w:left w:val="nil"/>
              <w:bottom w:val="single" w:color="auto" w:sz="4" w:space="0"/>
              <w:right w:val="single" w:color="auto" w:sz="4" w:space="0"/>
            </w:tcBorders>
            <w:shd w:val="clear" w:color="auto" w:fill="auto"/>
          </w:tcPr>
          <w:p w14:paraId="71C0A9A8">
            <w:pPr>
              <w:widowControl/>
              <w:jc w:val="both"/>
              <w:rPr>
                <w:del w:id="3977" w:author="柠栀" w:date="2025-05-07T10:48:55Z"/>
                <w:rFonts w:ascii="楷体" w:hAnsi="楷体" w:eastAsia="楷体" w:cs="楷体"/>
                <w:color w:val="000000"/>
                <w:kern w:val="0"/>
                <w:lang w:bidi="ar"/>
              </w:rPr>
            </w:pPr>
            <w:del w:id="3978" w:author="柠栀" w:date="2025-05-07T10:48:55Z">
              <w:r>
                <w:rPr>
                  <w:rFonts w:hint="eastAsia" w:ascii="楷体" w:hAnsi="楷体" w:eastAsia="楷体" w:cs="楷体"/>
                  <w:color w:val="000000"/>
                  <w:kern w:val="0"/>
                  <w:lang w:bidi="ar"/>
                </w:rPr>
                <w:delText>10</w:delText>
              </w:r>
            </w:del>
          </w:p>
        </w:tc>
        <w:tc>
          <w:tcPr>
            <w:tcW w:w="982" w:type="dxa"/>
            <w:tcBorders>
              <w:top w:val="single" w:color="auto" w:sz="4" w:space="0"/>
              <w:left w:val="nil"/>
              <w:bottom w:val="single" w:color="auto" w:sz="4" w:space="0"/>
              <w:right w:val="single" w:color="auto" w:sz="4" w:space="0"/>
            </w:tcBorders>
            <w:shd w:val="clear" w:color="auto" w:fill="auto"/>
          </w:tcPr>
          <w:p w14:paraId="07397850">
            <w:pPr>
              <w:widowControl/>
              <w:jc w:val="both"/>
              <w:rPr>
                <w:del w:id="3979" w:author="柠栀" w:date="2025-05-07T10:48:55Z"/>
                <w:rFonts w:ascii="楷体" w:hAnsi="楷体" w:eastAsia="楷体" w:cs="楷体"/>
                <w:color w:val="000000"/>
                <w:kern w:val="0"/>
                <w:lang w:bidi="ar"/>
              </w:rPr>
            </w:pPr>
            <w:del w:id="3980" w:author="柠栀" w:date="2025-05-07T10:48:55Z">
              <w:r>
                <w:rPr>
                  <w:rFonts w:hint="eastAsia" w:ascii="楷体" w:hAnsi="楷体" w:eastAsia="楷体" w:cs="楷体"/>
                  <w:color w:val="000000"/>
                  <w:kern w:val="0"/>
                  <w:lang w:bidi="ar"/>
                </w:rPr>
                <w:delText>否</w:delText>
              </w:r>
            </w:del>
          </w:p>
        </w:tc>
        <w:tc>
          <w:tcPr>
            <w:tcW w:w="2449" w:type="dxa"/>
            <w:tcBorders>
              <w:top w:val="single" w:color="auto" w:sz="4" w:space="0"/>
              <w:left w:val="nil"/>
              <w:bottom w:val="single" w:color="auto" w:sz="4" w:space="0"/>
              <w:right w:val="single" w:color="auto" w:sz="4" w:space="0"/>
            </w:tcBorders>
            <w:shd w:val="clear" w:color="auto" w:fill="auto"/>
          </w:tcPr>
          <w:p w14:paraId="42C9464A">
            <w:pPr>
              <w:widowControl/>
              <w:jc w:val="both"/>
              <w:rPr>
                <w:del w:id="3981" w:author="柠栀" w:date="2025-05-07T10:48:55Z"/>
                <w:rFonts w:ascii="楷体" w:hAnsi="楷体" w:eastAsia="楷体" w:cs="楷体"/>
                <w:i/>
                <w:iCs/>
                <w:color w:val="000000"/>
                <w:kern w:val="0"/>
                <w:lang w:bidi="ar"/>
              </w:rPr>
            </w:pPr>
            <w:del w:id="3982" w:author="柠栀" w:date="2025-05-07T10:48:55Z">
              <w:r>
                <w:rPr>
                  <w:rFonts w:hint="eastAsia" w:ascii="楷体" w:hAnsi="楷体" w:eastAsia="楷体" w:cs="楷体"/>
                  <w:i/>
                  <w:iCs/>
                  <w:color w:val="000000"/>
                  <w:kern w:val="0"/>
                  <w:lang w:bidi="ar"/>
                </w:rPr>
                <w:delText>^.{2,10}$</w:delText>
              </w:r>
            </w:del>
          </w:p>
          <w:p w14:paraId="3E9A6BAF">
            <w:pPr>
              <w:widowControl/>
              <w:jc w:val="both"/>
              <w:rPr>
                <w:del w:id="3983" w:author="柠栀" w:date="2025-05-07T10:48:55Z"/>
                <w:rFonts w:ascii="楷体" w:hAnsi="楷体" w:eastAsia="楷体" w:cs="楷体"/>
                <w:i/>
                <w:iCs/>
                <w:color w:val="000000"/>
                <w:kern w:val="0"/>
                <w:lang w:bidi="ar"/>
              </w:rPr>
            </w:pPr>
          </w:p>
          <w:p w14:paraId="4521FA81">
            <w:pPr>
              <w:widowControl/>
              <w:jc w:val="both"/>
              <w:rPr>
                <w:del w:id="3984" w:author="柠栀" w:date="2025-05-07T10:48:55Z"/>
                <w:rFonts w:ascii="楷体" w:hAnsi="楷体" w:eastAsia="楷体" w:cs="楷体"/>
                <w:color w:val="000000"/>
                <w:kern w:val="0"/>
                <w:lang w:bidi="ar"/>
              </w:rPr>
            </w:pPr>
            <w:del w:id="3985" w:author="柠栀" w:date="2025-05-07T10:48:55Z">
              <w:r>
                <w:rPr>
                  <w:rFonts w:hint="eastAsia" w:ascii="楷体" w:hAnsi="楷体" w:eastAsia="楷体" w:cs="楷体"/>
                  <w:color w:val="000000"/>
                  <w:kern w:val="0"/>
                  <w:lang w:bidi="ar"/>
                </w:rPr>
                <w:delText>长度限制：2-10位</w:delText>
              </w:r>
            </w:del>
          </w:p>
          <w:p w14:paraId="43941036">
            <w:pPr>
              <w:widowControl/>
              <w:jc w:val="both"/>
              <w:rPr>
                <w:del w:id="3986" w:author="柠栀" w:date="2025-05-07T10:48:55Z"/>
                <w:rFonts w:ascii="楷体" w:hAnsi="楷体" w:eastAsia="楷体" w:cs="楷体"/>
                <w:color w:val="000000"/>
                <w:kern w:val="0"/>
              </w:rPr>
            </w:pPr>
            <w:del w:id="3987" w:author="柠栀" w:date="2025-05-07T10:48:55Z">
              <w:r>
                <w:rPr>
                  <w:rFonts w:hint="eastAsia" w:ascii="楷体" w:hAnsi="楷体" w:eastAsia="楷体" w:cs="楷体"/>
                  <w:color w:val="000000"/>
                  <w:kern w:val="0"/>
                  <w:lang w:bidi="ar"/>
                </w:rPr>
                <w:delText>格式限制：任意字符</w:delText>
              </w:r>
            </w:del>
          </w:p>
        </w:tc>
        <w:tc>
          <w:tcPr>
            <w:tcW w:w="2163" w:type="dxa"/>
            <w:tcBorders>
              <w:top w:val="single" w:color="auto" w:sz="4" w:space="0"/>
              <w:left w:val="nil"/>
              <w:bottom w:val="single" w:color="auto" w:sz="4" w:space="0"/>
              <w:right w:val="single" w:color="auto" w:sz="4" w:space="0"/>
            </w:tcBorders>
            <w:shd w:val="clear" w:color="auto" w:fill="auto"/>
          </w:tcPr>
          <w:p w14:paraId="223ED04B">
            <w:pPr>
              <w:widowControl/>
              <w:rPr>
                <w:del w:id="3988" w:author="柠栀" w:date="2025-05-07T10:48:55Z"/>
                <w:rFonts w:ascii="楷体" w:hAnsi="楷体" w:eastAsia="楷体" w:cs="楷体"/>
                <w:color w:val="000000"/>
                <w:kern w:val="0"/>
              </w:rPr>
            </w:pPr>
            <w:del w:id="3989" w:author="柠栀" w:date="2025-05-07T10:48:55Z">
              <w:r>
                <w:rPr>
                  <w:rFonts w:hint="eastAsia" w:ascii="楷体" w:hAnsi="楷体" w:eastAsia="楷体" w:cs="楷体"/>
                  <w:color w:val="000000"/>
                  <w:kern w:val="0"/>
                </w:rPr>
                <w:delText>从学校分配数据读取，与工号相匹配</w:delText>
              </w:r>
            </w:del>
          </w:p>
        </w:tc>
      </w:tr>
      <w:tr w14:paraId="29D70B07">
        <w:tblPrEx>
          <w:tblCellMar>
            <w:top w:w="0" w:type="dxa"/>
            <w:left w:w="108" w:type="dxa"/>
            <w:bottom w:w="0" w:type="dxa"/>
            <w:right w:w="108" w:type="dxa"/>
          </w:tblCellMar>
        </w:tblPrEx>
        <w:trPr>
          <w:trHeight w:val="355" w:hRule="atLeast"/>
          <w:jc w:val="center"/>
          <w:del w:id="3990"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tcPr>
          <w:p w14:paraId="77AEB916">
            <w:pPr>
              <w:widowControl/>
              <w:jc w:val="both"/>
              <w:rPr>
                <w:del w:id="3991" w:author="柠栀" w:date="2025-05-07T10:48:55Z"/>
                <w:rFonts w:ascii="楷体" w:hAnsi="楷体" w:eastAsia="楷体" w:cs="楷体"/>
                <w:color w:val="000000"/>
                <w:kern w:val="0"/>
              </w:rPr>
            </w:pPr>
            <w:del w:id="3992" w:author="柠栀" w:date="2025-05-07T10:48:55Z">
              <w:r>
                <w:rPr>
                  <w:rFonts w:hint="eastAsia" w:ascii="楷体" w:hAnsi="楷体" w:eastAsia="楷体" w:cs="楷体"/>
                  <w:color w:val="000000"/>
                  <w:kern w:val="0"/>
                </w:rPr>
                <w:delText>4</w:delText>
              </w:r>
            </w:del>
          </w:p>
        </w:tc>
        <w:tc>
          <w:tcPr>
            <w:tcW w:w="1054" w:type="dxa"/>
            <w:tcBorders>
              <w:top w:val="single" w:color="auto" w:sz="4" w:space="0"/>
              <w:left w:val="nil"/>
              <w:bottom w:val="single" w:color="auto" w:sz="4" w:space="0"/>
              <w:right w:val="single" w:color="auto" w:sz="4" w:space="0"/>
            </w:tcBorders>
            <w:shd w:val="clear" w:color="auto" w:fill="auto"/>
          </w:tcPr>
          <w:p w14:paraId="04FF7309">
            <w:pPr>
              <w:widowControl/>
              <w:rPr>
                <w:del w:id="3993" w:author="柠栀" w:date="2025-05-07T10:48:55Z"/>
                <w:rFonts w:ascii="楷体" w:hAnsi="楷体" w:eastAsia="楷体" w:cs="楷体"/>
                <w:color w:val="000000"/>
                <w:kern w:val="0"/>
              </w:rPr>
            </w:pPr>
            <w:del w:id="3994" w:author="柠栀" w:date="2025-05-07T10:48:55Z">
              <w:r>
                <w:rPr>
                  <w:rFonts w:hint="eastAsia" w:ascii="楷体" w:hAnsi="楷体" w:eastAsia="楷体" w:cs="楷体"/>
                  <w:color w:val="000000"/>
                  <w:kern w:val="0"/>
                  <w:lang w:bidi="ar"/>
                </w:rPr>
                <w:delText>管理员密码</w:delText>
              </w:r>
            </w:del>
          </w:p>
        </w:tc>
        <w:tc>
          <w:tcPr>
            <w:tcW w:w="822" w:type="dxa"/>
            <w:tcBorders>
              <w:top w:val="single" w:color="auto" w:sz="4" w:space="0"/>
              <w:left w:val="nil"/>
              <w:bottom w:val="single" w:color="auto" w:sz="4" w:space="0"/>
              <w:right w:val="single" w:color="auto" w:sz="4" w:space="0"/>
            </w:tcBorders>
            <w:shd w:val="clear" w:color="auto" w:fill="auto"/>
          </w:tcPr>
          <w:p w14:paraId="56ECE56D">
            <w:pPr>
              <w:widowControl/>
              <w:jc w:val="both"/>
              <w:rPr>
                <w:del w:id="3995" w:author="柠栀" w:date="2025-05-07T10:48:55Z"/>
                <w:rFonts w:ascii="楷体" w:hAnsi="楷体" w:eastAsia="楷体" w:cs="楷体"/>
                <w:color w:val="000000"/>
                <w:kern w:val="0"/>
              </w:rPr>
            </w:pPr>
            <w:del w:id="3996" w:author="柠栀" w:date="2025-05-07T10:48:55Z">
              <w:r>
                <w:rPr>
                  <w:rFonts w:hint="eastAsia" w:ascii="楷体" w:hAnsi="楷体" w:eastAsia="楷体" w:cs="楷体"/>
                  <w:color w:val="000000"/>
                  <w:kern w:val="0"/>
                  <w:lang w:val="en-US" w:eastAsia="zh-CN" w:bidi="ar"/>
                </w:rPr>
                <w:delText>A</w:delText>
              </w:r>
            </w:del>
            <w:del w:id="3997" w:author="柠栀" w:date="2025-05-07T10:48:55Z">
              <w:r>
                <w:rPr>
                  <w:rFonts w:hint="eastAsia" w:ascii="楷体" w:hAnsi="楷体" w:eastAsia="楷体" w:cs="楷体"/>
                  <w:color w:val="000000"/>
                  <w:kern w:val="0"/>
                  <w:lang w:bidi="ar"/>
                </w:rPr>
                <w:delText>dmin_password</w:delText>
              </w:r>
            </w:del>
          </w:p>
        </w:tc>
        <w:tc>
          <w:tcPr>
            <w:tcW w:w="646" w:type="dxa"/>
            <w:tcBorders>
              <w:top w:val="single" w:color="auto" w:sz="4" w:space="0"/>
              <w:left w:val="nil"/>
              <w:bottom w:val="single" w:color="auto" w:sz="4" w:space="0"/>
              <w:right w:val="single" w:color="auto" w:sz="4" w:space="0"/>
            </w:tcBorders>
            <w:shd w:val="clear" w:color="auto" w:fill="auto"/>
          </w:tcPr>
          <w:p w14:paraId="592A7989">
            <w:pPr>
              <w:widowControl/>
              <w:jc w:val="both"/>
              <w:rPr>
                <w:del w:id="3998" w:author="柠栀" w:date="2025-05-07T10:48:55Z"/>
                <w:rFonts w:ascii="楷体" w:hAnsi="楷体" w:eastAsia="楷体" w:cs="楷体"/>
                <w:color w:val="000000"/>
                <w:kern w:val="0"/>
              </w:rPr>
            </w:pPr>
            <w:del w:id="3999" w:author="柠栀" w:date="2025-05-07T10:48:55Z">
              <w:r>
                <w:rPr>
                  <w:rFonts w:hint="eastAsia" w:ascii="楷体" w:hAnsi="楷体" w:eastAsia="楷体" w:cs="楷体"/>
                  <w:color w:val="000000"/>
                  <w:kern w:val="0"/>
                </w:rPr>
                <w:delText>20</w:delText>
              </w:r>
            </w:del>
          </w:p>
        </w:tc>
        <w:tc>
          <w:tcPr>
            <w:tcW w:w="982" w:type="dxa"/>
            <w:tcBorders>
              <w:top w:val="single" w:color="auto" w:sz="4" w:space="0"/>
              <w:left w:val="nil"/>
              <w:bottom w:val="single" w:color="auto" w:sz="4" w:space="0"/>
              <w:right w:val="single" w:color="auto" w:sz="4" w:space="0"/>
            </w:tcBorders>
            <w:shd w:val="clear" w:color="auto" w:fill="auto"/>
          </w:tcPr>
          <w:p w14:paraId="4D856F09">
            <w:pPr>
              <w:widowControl/>
              <w:jc w:val="both"/>
              <w:rPr>
                <w:del w:id="4000" w:author="柠栀" w:date="2025-05-07T10:48:55Z"/>
                <w:rFonts w:ascii="楷体" w:hAnsi="楷体" w:eastAsia="楷体" w:cs="楷体"/>
                <w:color w:val="000000"/>
                <w:kern w:val="0"/>
              </w:rPr>
            </w:pPr>
            <w:del w:id="4001" w:author="柠栀" w:date="2025-05-07T10:48:55Z">
              <w:r>
                <w:rPr>
                  <w:rFonts w:hint="eastAsia" w:ascii="楷体" w:hAnsi="楷体" w:eastAsia="楷体" w:cs="楷体"/>
                  <w:color w:val="000000"/>
                  <w:kern w:val="0"/>
                  <w:lang w:bidi="ar"/>
                </w:rPr>
                <w:delText>否</w:delText>
              </w:r>
            </w:del>
          </w:p>
        </w:tc>
        <w:tc>
          <w:tcPr>
            <w:tcW w:w="2449" w:type="dxa"/>
            <w:tcBorders>
              <w:top w:val="single" w:color="auto" w:sz="4" w:space="0"/>
              <w:left w:val="nil"/>
              <w:bottom w:val="single" w:color="auto" w:sz="4" w:space="0"/>
              <w:right w:val="single" w:color="auto" w:sz="4" w:space="0"/>
            </w:tcBorders>
            <w:shd w:val="clear" w:color="auto" w:fill="auto"/>
          </w:tcPr>
          <w:p w14:paraId="13018630">
            <w:pPr>
              <w:widowControl/>
              <w:rPr>
                <w:del w:id="4002" w:author="柠栀" w:date="2025-05-07T10:48:55Z"/>
                <w:rFonts w:ascii="楷体" w:hAnsi="楷体" w:eastAsia="楷体" w:cs="楷体"/>
                <w:i/>
                <w:iCs/>
                <w:color w:val="000000"/>
                <w:kern w:val="0"/>
              </w:rPr>
            </w:pPr>
            <w:del w:id="4003" w:author="柠栀" w:date="2025-05-07T10:48:55Z">
              <w:r>
                <w:rPr>
                  <w:rFonts w:hint="eastAsia" w:ascii="楷体" w:hAnsi="楷体" w:eastAsia="楷体" w:cs="楷体"/>
                  <w:i/>
                  <w:iCs/>
                  <w:color w:val="000000"/>
                  <w:kern w:val="0"/>
                </w:rPr>
                <w:delText>^(?=.*[A-Z])(?=.*[a-z])(?=.*\d)(?=.*[-+_!@#$%^&amp;*.,?]).{8,}$</w:delText>
              </w:r>
            </w:del>
          </w:p>
          <w:p w14:paraId="3C8591B7">
            <w:pPr>
              <w:widowControl/>
              <w:rPr>
                <w:del w:id="4004" w:author="柠栀" w:date="2025-05-07T10:48:55Z"/>
                <w:rFonts w:ascii="楷体" w:hAnsi="楷体" w:eastAsia="楷体" w:cs="楷体"/>
                <w:color w:val="000000"/>
                <w:kern w:val="0"/>
              </w:rPr>
            </w:pPr>
          </w:p>
          <w:p w14:paraId="6B33EEBF">
            <w:pPr>
              <w:widowControl/>
              <w:rPr>
                <w:del w:id="4005" w:author="柠栀" w:date="2025-05-07T10:48:55Z"/>
                <w:rFonts w:ascii="楷体" w:hAnsi="楷体" w:eastAsia="楷体" w:cs="楷体"/>
                <w:color w:val="000000"/>
                <w:kern w:val="0"/>
              </w:rPr>
            </w:pPr>
            <w:del w:id="4006" w:author="柠栀" w:date="2025-05-07T10:48:55Z">
              <w:r>
                <w:rPr>
                  <w:rFonts w:hint="eastAsia" w:ascii="楷体" w:hAnsi="楷体" w:eastAsia="楷体" w:cs="楷体"/>
                  <w:color w:val="000000"/>
                  <w:kern w:val="0"/>
                </w:rPr>
                <w:delText>长度限制：8位以上</w:delText>
              </w:r>
            </w:del>
          </w:p>
          <w:p w14:paraId="425B0A5A">
            <w:pPr>
              <w:widowControl/>
              <w:rPr>
                <w:del w:id="4007" w:author="柠栀" w:date="2025-05-07T10:48:55Z"/>
                <w:rFonts w:ascii="楷体" w:hAnsi="楷体" w:eastAsia="楷体" w:cs="楷体"/>
                <w:color w:val="000000"/>
                <w:kern w:val="0"/>
              </w:rPr>
            </w:pPr>
            <w:del w:id="4008" w:author="柠栀" w:date="2025-05-07T10:48:55Z">
              <w:r>
                <w:rPr>
                  <w:rFonts w:hint="eastAsia" w:ascii="楷体" w:hAnsi="楷体" w:eastAsia="楷体" w:cs="楷体"/>
                  <w:color w:val="000000"/>
                  <w:kern w:val="0"/>
                </w:rPr>
                <w:delText>格式限制：至少包含一个大写字母、一个小写字母、一个数字和一个特殊字符</w:delText>
              </w:r>
            </w:del>
          </w:p>
        </w:tc>
        <w:tc>
          <w:tcPr>
            <w:tcW w:w="2163" w:type="dxa"/>
            <w:tcBorders>
              <w:top w:val="single" w:color="auto" w:sz="4" w:space="0"/>
              <w:left w:val="nil"/>
              <w:bottom w:val="single" w:color="auto" w:sz="4" w:space="0"/>
              <w:right w:val="single" w:color="auto" w:sz="4" w:space="0"/>
            </w:tcBorders>
            <w:shd w:val="clear" w:color="auto" w:fill="auto"/>
          </w:tcPr>
          <w:p w14:paraId="39A8E700">
            <w:pPr>
              <w:widowControl/>
              <w:rPr>
                <w:del w:id="4009" w:author="柠栀" w:date="2025-05-07T10:48:55Z"/>
                <w:rFonts w:ascii="楷体" w:hAnsi="楷体" w:eastAsia="楷体" w:cs="楷体"/>
                <w:color w:val="000000"/>
                <w:kern w:val="0"/>
              </w:rPr>
            </w:pPr>
            <w:del w:id="4010" w:author="柠栀" w:date="2025-05-07T10:48:55Z">
              <w:r>
                <w:rPr>
                  <w:rFonts w:hint="eastAsia" w:ascii="楷体" w:hAnsi="楷体" w:eastAsia="楷体" w:cs="楷体"/>
                  <w:color w:val="000000"/>
                  <w:kern w:val="0"/>
                </w:rPr>
                <w:delText>注册时输入</w:delText>
              </w:r>
            </w:del>
          </w:p>
          <w:p w14:paraId="1FB2CFB5">
            <w:pPr>
              <w:widowControl/>
              <w:rPr>
                <w:del w:id="4011" w:author="柠栀" w:date="2025-05-07T10:48:55Z"/>
                <w:rFonts w:ascii="楷体" w:hAnsi="楷体" w:eastAsia="楷体" w:cs="楷体"/>
                <w:color w:val="000000"/>
                <w:kern w:val="0"/>
              </w:rPr>
            </w:pPr>
            <w:del w:id="4012" w:author="柠栀" w:date="2025-05-07T10:48:55Z">
              <w:r>
                <w:rPr>
                  <w:rFonts w:hint="eastAsia" w:ascii="楷体" w:hAnsi="楷体" w:eastAsia="楷体" w:cs="楷体"/>
                  <w:color w:val="000000"/>
                  <w:kern w:val="0"/>
                </w:rPr>
                <w:delText>修改密码时输入</w:delText>
              </w:r>
            </w:del>
          </w:p>
        </w:tc>
      </w:tr>
      <w:tr w14:paraId="0D522914">
        <w:tblPrEx>
          <w:tblCellMar>
            <w:top w:w="0" w:type="dxa"/>
            <w:left w:w="108" w:type="dxa"/>
            <w:bottom w:w="0" w:type="dxa"/>
            <w:right w:w="108" w:type="dxa"/>
          </w:tblCellMar>
        </w:tblPrEx>
        <w:trPr>
          <w:trHeight w:val="355" w:hRule="atLeast"/>
          <w:jc w:val="center"/>
          <w:del w:id="4013"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tcPr>
          <w:p w14:paraId="39CECED4">
            <w:pPr>
              <w:widowControl/>
              <w:jc w:val="both"/>
              <w:rPr>
                <w:del w:id="4014" w:author="柠栀" w:date="2025-05-07T10:48:55Z"/>
                <w:rFonts w:ascii="楷体" w:hAnsi="楷体" w:eastAsia="楷体" w:cs="楷体"/>
                <w:color w:val="000000"/>
                <w:kern w:val="0"/>
              </w:rPr>
            </w:pPr>
            <w:del w:id="4015" w:author="柠栀" w:date="2025-05-07T10:48:55Z">
              <w:r>
                <w:rPr>
                  <w:rFonts w:hint="eastAsia" w:ascii="楷体" w:hAnsi="楷体" w:eastAsia="楷体" w:cs="楷体"/>
                  <w:color w:val="000000"/>
                  <w:kern w:val="0"/>
                </w:rPr>
                <w:delText>5</w:delText>
              </w:r>
            </w:del>
          </w:p>
        </w:tc>
        <w:tc>
          <w:tcPr>
            <w:tcW w:w="1054" w:type="dxa"/>
            <w:tcBorders>
              <w:top w:val="single" w:color="auto" w:sz="4" w:space="0"/>
              <w:left w:val="nil"/>
              <w:bottom w:val="single" w:color="auto" w:sz="4" w:space="0"/>
              <w:right w:val="single" w:color="auto" w:sz="4" w:space="0"/>
            </w:tcBorders>
            <w:shd w:val="clear" w:color="auto" w:fill="auto"/>
          </w:tcPr>
          <w:p w14:paraId="4DE17933">
            <w:pPr>
              <w:widowControl/>
              <w:jc w:val="both"/>
              <w:rPr>
                <w:del w:id="4016" w:author="柠栀" w:date="2025-05-07T10:48:55Z"/>
                <w:rFonts w:ascii="楷体" w:hAnsi="楷体" w:eastAsia="楷体" w:cs="楷体"/>
                <w:color w:val="000000"/>
                <w:kern w:val="0"/>
              </w:rPr>
            </w:pPr>
            <w:del w:id="4017" w:author="柠栀" w:date="2025-05-07T10:48:55Z">
              <w:r>
                <w:rPr>
                  <w:rFonts w:hint="eastAsia" w:ascii="楷体" w:hAnsi="楷体" w:eastAsia="楷体" w:cs="楷体"/>
                  <w:color w:val="000000"/>
                  <w:kern w:val="0"/>
                  <w:lang w:bidi="ar"/>
                </w:rPr>
                <w:delText>创建时间</w:delText>
              </w:r>
            </w:del>
          </w:p>
        </w:tc>
        <w:tc>
          <w:tcPr>
            <w:tcW w:w="822" w:type="dxa"/>
            <w:tcBorders>
              <w:top w:val="single" w:color="auto" w:sz="4" w:space="0"/>
              <w:left w:val="nil"/>
              <w:bottom w:val="single" w:color="auto" w:sz="4" w:space="0"/>
              <w:right w:val="single" w:color="auto" w:sz="4" w:space="0"/>
            </w:tcBorders>
            <w:shd w:val="clear" w:color="auto" w:fill="auto"/>
          </w:tcPr>
          <w:p w14:paraId="5DF37FBA">
            <w:pPr>
              <w:widowControl/>
              <w:jc w:val="both"/>
              <w:rPr>
                <w:del w:id="4018" w:author="柠栀" w:date="2025-05-07T10:48:55Z"/>
                <w:rFonts w:ascii="楷体" w:hAnsi="楷体" w:eastAsia="楷体" w:cs="楷体"/>
                <w:color w:val="000000"/>
                <w:kern w:val="0"/>
              </w:rPr>
            </w:pPr>
            <w:del w:id="4019" w:author="柠栀" w:date="2025-05-07T10:48:55Z">
              <w:r>
                <w:rPr>
                  <w:rFonts w:hint="eastAsia" w:ascii="楷体" w:hAnsi="楷体" w:eastAsia="楷体" w:cs="楷体"/>
                  <w:color w:val="000000"/>
                  <w:kern w:val="0"/>
                  <w:lang w:val="en-US" w:eastAsia="zh-CN" w:bidi="ar"/>
                </w:rPr>
                <w:delText>A</w:delText>
              </w:r>
            </w:del>
            <w:del w:id="4020" w:author="柠栀" w:date="2025-05-07T10:48:55Z">
              <w:r>
                <w:rPr>
                  <w:rFonts w:hint="eastAsia" w:ascii="楷体" w:hAnsi="楷体" w:eastAsia="楷体" w:cs="楷体"/>
                  <w:color w:val="000000"/>
                  <w:kern w:val="0"/>
                  <w:lang w:bidi="ar"/>
                </w:rPr>
                <w:delText>dd_time</w:delText>
              </w:r>
            </w:del>
          </w:p>
        </w:tc>
        <w:tc>
          <w:tcPr>
            <w:tcW w:w="646" w:type="dxa"/>
            <w:tcBorders>
              <w:top w:val="single" w:color="auto" w:sz="4" w:space="0"/>
              <w:left w:val="nil"/>
              <w:bottom w:val="single" w:color="auto" w:sz="4" w:space="0"/>
              <w:right w:val="single" w:color="auto" w:sz="4" w:space="0"/>
            </w:tcBorders>
            <w:shd w:val="clear" w:color="auto" w:fill="auto"/>
          </w:tcPr>
          <w:p w14:paraId="6177F97B">
            <w:pPr>
              <w:widowControl/>
              <w:jc w:val="both"/>
              <w:rPr>
                <w:del w:id="4021" w:author="柠栀" w:date="2025-05-07T10:48:55Z"/>
                <w:rFonts w:ascii="楷体" w:hAnsi="楷体" w:eastAsia="楷体" w:cs="楷体"/>
                <w:color w:val="000000"/>
                <w:kern w:val="0"/>
              </w:rPr>
            </w:pPr>
            <w:del w:id="4022" w:author="柠栀" w:date="2025-05-07T10:48:55Z">
              <w:r>
                <w:rPr>
                  <w:rFonts w:hint="eastAsia" w:ascii="楷体" w:hAnsi="楷体" w:eastAsia="楷体" w:cs="楷体"/>
                  <w:color w:val="000000"/>
                  <w:kern w:val="0"/>
                </w:rPr>
                <w:delText>20</w:delText>
              </w:r>
            </w:del>
          </w:p>
        </w:tc>
        <w:tc>
          <w:tcPr>
            <w:tcW w:w="982" w:type="dxa"/>
            <w:tcBorders>
              <w:top w:val="single" w:color="auto" w:sz="4" w:space="0"/>
              <w:left w:val="nil"/>
              <w:bottom w:val="single" w:color="auto" w:sz="4" w:space="0"/>
              <w:right w:val="single" w:color="auto" w:sz="4" w:space="0"/>
            </w:tcBorders>
            <w:shd w:val="clear" w:color="auto" w:fill="auto"/>
          </w:tcPr>
          <w:p w14:paraId="52AAC7A3">
            <w:pPr>
              <w:widowControl/>
              <w:jc w:val="both"/>
              <w:rPr>
                <w:del w:id="4023" w:author="柠栀" w:date="2025-05-07T10:48:55Z"/>
                <w:rFonts w:ascii="楷体" w:hAnsi="楷体" w:eastAsia="楷体" w:cs="楷体"/>
                <w:color w:val="000000"/>
                <w:kern w:val="0"/>
              </w:rPr>
            </w:pPr>
            <w:del w:id="4024" w:author="柠栀" w:date="2025-05-07T10:48:55Z">
              <w:r>
                <w:rPr>
                  <w:rFonts w:hint="eastAsia" w:ascii="楷体" w:hAnsi="楷体" w:eastAsia="楷体" w:cs="楷体"/>
                  <w:color w:val="000000"/>
                  <w:kern w:val="0"/>
                  <w:lang w:bidi="ar"/>
                </w:rPr>
                <w:delText>否</w:delText>
              </w:r>
            </w:del>
          </w:p>
        </w:tc>
        <w:tc>
          <w:tcPr>
            <w:tcW w:w="2449" w:type="dxa"/>
            <w:tcBorders>
              <w:top w:val="single" w:color="auto" w:sz="4" w:space="0"/>
              <w:left w:val="nil"/>
              <w:bottom w:val="single" w:color="auto" w:sz="4" w:space="0"/>
              <w:right w:val="single" w:color="auto" w:sz="4" w:space="0"/>
            </w:tcBorders>
            <w:shd w:val="clear" w:color="auto" w:fill="auto"/>
          </w:tcPr>
          <w:p w14:paraId="7CB99DE4">
            <w:pPr>
              <w:widowControl/>
              <w:jc w:val="both"/>
              <w:rPr>
                <w:del w:id="4025" w:author="柠栀" w:date="2025-05-07T10:48:55Z"/>
                <w:rFonts w:ascii="楷体" w:hAnsi="楷体" w:eastAsia="楷体" w:cs="楷体"/>
                <w:i/>
                <w:iCs/>
                <w:color w:val="000000"/>
                <w:kern w:val="0"/>
              </w:rPr>
            </w:pPr>
            <w:del w:id="4026" w:author="柠栀" w:date="2025-05-07T10:48:55Z">
              <w:r>
                <w:rPr>
                  <w:rFonts w:hint="eastAsia" w:ascii="楷体" w:hAnsi="楷体" w:eastAsia="楷体" w:cs="楷体"/>
                  <w:i/>
                  <w:iCs/>
                  <w:color w:val="000000"/>
                  <w:kern w:val="0"/>
                </w:rPr>
                <w:delText>^\d{4}-\d{2}-\d{2}\s\d{2}:\d{2}:\d{2}$</w:delText>
              </w:r>
            </w:del>
          </w:p>
          <w:p w14:paraId="77EB2052">
            <w:pPr>
              <w:widowControl/>
              <w:jc w:val="both"/>
              <w:rPr>
                <w:del w:id="4027" w:author="柠栀" w:date="2025-05-07T10:48:55Z"/>
                <w:rFonts w:ascii="楷体" w:hAnsi="楷体" w:eastAsia="楷体" w:cs="楷体"/>
                <w:color w:val="000000"/>
                <w:kern w:val="0"/>
              </w:rPr>
            </w:pPr>
          </w:p>
          <w:p w14:paraId="1243EA98">
            <w:pPr>
              <w:widowControl/>
              <w:jc w:val="both"/>
              <w:rPr>
                <w:del w:id="4028" w:author="柠栀" w:date="2025-05-07T10:48:55Z"/>
                <w:rFonts w:ascii="楷体" w:hAnsi="楷体" w:eastAsia="楷体" w:cs="楷体"/>
                <w:color w:val="000000"/>
                <w:kern w:val="0"/>
              </w:rPr>
            </w:pPr>
            <w:del w:id="4029" w:author="柠栀" w:date="2025-05-07T10:48:55Z">
              <w:r>
                <w:rPr>
                  <w:rFonts w:hint="eastAsia" w:ascii="楷体" w:hAnsi="楷体" w:eastAsia="楷体" w:cs="楷体"/>
                  <w:color w:val="000000"/>
                  <w:kern w:val="0"/>
                </w:rPr>
                <w:delText>长度限制：17个字符</w:delText>
              </w:r>
            </w:del>
          </w:p>
          <w:p w14:paraId="528B85FC">
            <w:pPr>
              <w:widowControl/>
              <w:jc w:val="both"/>
              <w:rPr>
                <w:del w:id="4030" w:author="柠栀" w:date="2025-05-07T10:48:55Z"/>
                <w:rFonts w:ascii="楷体" w:hAnsi="楷体" w:eastAsia="楷体" w:cs="楷体"/>
                <w:color w:val="000000"/>
                <w:kern w:val="0"/>
              </w:rPr>
            </w:pPr>
            <w:del w:id="4031" w:author="柠栀" w:date="2025-05-07T10:48:55Z">
              <w:r>
                <w:rPr>
                  <w:rFonts w:hint="eastAsia" w:ascii="楷体" w:hAnsi="楷体" w:eastAsia="楷体" w:cs="楷体"/>
                  <w:color w:val="000000"/>
                  <w:kern w:val="0"/>
                </w:rPr>
                <w:delText>格式限制：yyyy-mm-dd hh:mm:ss</w:delText>
              </w:r>
            </w:del>
          </w:p>
        </w:tc>
        <w:tc>
          <w:tcPr>
            <w:tcW w:w="2163" w:type="dxa"/>
            <w:tcBorders>
              <w:top w:val="single" w:color="auto" w:sz="4" w:space="0"/>
              <w:left w:val="nil"/>
              <w:bottom w:val="single" w:color="auto" w:sz="4" w:space="0"/>
              <w:right w:val="single" w:color="auto" w:sz="4" w:space="0"/>
            </w:tcBorders>
            <w:shd w:val="clear" w:color="auto" w:fill="auto"/>
          </w:tcPr>
          <w:p w14:paraId="4D9FFA4D">
            <w:pPr>
              <w:widowControl/>
              <w:rPr>
                <w:del w:id="4032" w:author="柠栀" w:date="2025-05-07T10:48:55Z"/>
                <w:rFonts w:ascii="楷体" w:hAnsi="楷体" w:eastAsia="楷体" w:cs="楷体"/>
                <w:color w:val="000000"/>
                <w:kern w:val="0"/>
              </w:rPr>
            </w:pPr>
            <w:del w:id="4033" w:author="柠栀" w:date="2025-05-07T10:48:55Z">
              <w:r>
                <w:rPr>
                  <w:rFonts w:hint="eastAsia" w:ascii="楷体" w:hAnsi="楷体" w:eastAsia="楷体" w:cs="楷体"/>
                  <w:color w:val="000000"/>
                  <w:kern w:val="0"/>
                  <w:lang w:bidi="ar"/>
                </w:rPr>
                <w:delText>添加用户时系统自动生成</w:delText>
              </w:r>
            </w:del>
          </w:p>
        </w:tc>
      </w:tr>
      <w:tr w14:paraId="18A0A411">
        <w:tblPrEx>
          <w:tblCellMar>
            <w:top w:w="0" w:type="dxa"/>
            <w:left w:w="108" w:type="dxa"/>
            <w:bottom w:w="0" w:type="dxa"/>
            <w:right w:w="108" w:type="dxa"/>
          </w:tblCellMar>
        </w:tblPrEx>
        <w:trPr>
          <w:trHeight w:val="355" w:hRule="atLeast"/>
          <w:jc w:val="center"/>
          <w:del w:id="4034"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tcPr>
          <w:p w14:paraId="23FE9439">
            <w:pPr>
              <w:widowControl/>
              <w:jc w:val="both"/>
              <w:rPr>
                <w:del w:id="4035" w:author="柠栀" w:date="2025-05-07T10:48:55Z"/>
                <w:rFonts w:ascii="楷体" w:hAnsi="楷体" w:eastAsia="楷体" w:cs="楷体"/>
                <w:color w:val="000000"/>
                <w:kern w:val="0"/>
              </w:rPr>
            </w:pPr>
            <w:del w:id="4036" w:author="柠栀" w:date="2025-05-07T10:48:55Z">
              <w:r>
                <w:rPr>
                  <w:rFonts w:hint="eastAsia" w:ascii="楷体" w:hAnsi="楷体" w:eastAsia="楷体" w:cs="楷体"/>
                  <w:color w:val="000000"/>
                  <w:kern w:val="0"/>
                </w:rPr>
                <w:delText>6</w:delText>
              </w:r>
            </w:del>
          </w:p>
        </w:tc>
        <w:tc>
          <w:tcPr>
            <w:tcW w:w="1054" w:type="dxa"/>
            <w:tcBorders>
              <w:top w:val="single" w:color="auto" w:sz="4" w:space="0"/>
              <w:left w:val="nil"/>
              <w:bottom w:val="single" w:color="auto" w:sz="4" w:space="0"/>
              <w:right w:val="single" w:color="auto" w:sz="4" w:space="0"/>
            </w:tcBorders>
            <w:shd w:val="clear" w:color="auto" w:fill="auto"/>
          </w:tcPr>
          <w:p w14:paraId="78890BC5">
            <w:pPr>
              <w:widowControl/>
              <w:jc w:val="both"/>
              <w:rPr>
                <w:del w:id="4037" w:author="柠栀" w:date="2025-05-07T10:48:55Z"/>
                <w:rFonts w:ascii="楷体" w:hAnsi="楷体" w:eastAsia="楷体" w:cs="楷体"/>
                <w:color w:val="000000"/>
                <w:kern w:val="0"/>
              </w:rPr>
            </w:pPr>
            <w:del w:id="4038" w:author="柠栀" w:date="2025-05-07T10:48:55Z">
              <w:r>
                <w:rPr>
                  <w:rFonts w:hint="eastAsia" w:ascii="楷体" w:hAnsi="楷体" w:eastAsia="楷体" w:cs="楷体"/>
                  <w:color w:val="000000"/>
                  <w:kern w:val="0"/>
                  <w:lang w:bidi="ar"/>
                </w:rPr>
                <w:delText>删除时间</w:delText>
              </w:r>
            </w:del>
          </w:p>
        </w:tc>
        <w:tc>
          <w:tcPr>
            <w:tcW w:w="822" w:type="dxa"/>
            <w:tcBorders>
              <w:top w:val="single" w:color="auto" w:sz="4" w:space="0"/>
              <w:left w:val="nil"/>
              <w:bottom w:val="single" w:color="auto" w:sz="4" w:space="0"/>
              <w:right w:val="single" w:color="auto" w:sz="4" w:space="0"/>
            </w:tcBorders>
            <w:shd w:val="clear" w:color="auto" w:fill="auto"/>
          </w:tcPr>
          <w:p w14:paraId="3C958631">
            <w:pPr>
              <w:widowControl/>
              <w:jc w:val="both"/>
              <w:rPr>
                <w:del w:id="4039" w:author="柠栀" w:date="2025-05-07T10:48:55Z"/>
                <w:rFonts w:ascii="楷体" w:hAnsi="楷体" w:eastAsia="楷体" w:cs="楷体"/>
                <w:color w:val="000000"/>
                <w:kern w:val="0"/>
              </w:rPr>
            </w:pPr>
            <w:del w:id="4040" w:author="柠栀" w:date="2025-05-07T10:48:55Z">
              <w:r>
                <w:rPr>
                  <w:rFonts w:hint="eastAsia" w:ascii="楷体" w:hAnsi="楷体" w:eastAsia="楷体" w:cs="楷体"/>
                  <w:color w:val="000000"/>
                  <w:kern w:val="0"/>
                  <w:lang w:val="en-US" w:eastAsia="zh-CN" w:bidi="ar"/>
                </w:rPr>
                <w:delText>D</w:delText>
              </w:r>
            </w:del>
            <w:del w:id="4041" w:author="柠栀" w:date="2025-05-07T10:48:55Z">
              <w:r>
                <w:rPr>
                  <w:rFonts w:hint="eastAsia" w:ascii="楷体" w:hAnsi="楷体" w:eastAsia="楷体" w:cs="楷体"/>
                  <w:color w:val="000000"/>
                  <w:kern w:val="0"/>
                  <w:lang w:bidi="ar"/>
                </w:rPr>
                <w:delText>elete_time</w:delText>
              </w:r>
            </w:del>
          </w:p>
        </w:tc>
        <w:tc>
          <w:tcPr>
            <w:tcW w:w="646" w:type="dxa"/>
            <w:tcBorders>
              <w:top w:val="single" w:color="auto" w:sz="4" w:space="0"/>
              <w:left w:val="nil"/>
              <w:bottom w:val="single" w:color="auto" w:sz="4" w:space="0"/>
              <w:right w:val="single" w:color="auto" w:sz="4" w:space="0"/>
            </w:tcBorders>
            <w:shd w:val="clear" w:color="auto" w:fill="auto"/>
          </w:tcPr>
          <w:p w14:paraId="4F49E8EE">
            <w:pPr>
              <w:widowControl/>
              <w:jc w:val="both"/>
              <w:rPr>
                <w:del w:id="4042" w:author="柠栀" w:date="2025-05-07T10:48:55Z"/>
                <w:rFonts w:ascii="楷体" w:hAnsi="楷体" w:eastAsia="楷体" w:cs="楷体"/>
                <w:color w:val="000000"/>
                <w:kern w:val="0"/>
              </w:rPr>
            </w:pPr>
            <w:del w:id="4043" w:author="柠栀" w:date="2025-05-07T10:48:55Z">
              <w:r>
                <w:rPr>
                  <w:rFonts w:hint="eastAsia" w:ascii="楷体" w:hAnsi="楷体" w:eastAsia="楷体" w:cs="楷体"/>
                  <w:color w:val="000000"/>
                  <w:kern w:val="0"/>
                </w:rPr>
                <w:delText>20</w:delText>
              </w:r>
            </w:del>
          </w:p>
        </w:tc>
        <w:tc>
          <w:tcPr>
            <w:tcW w:w="982" w:type="dxa"/>
            <w:tcBorders>
              <w:top w:val="single" w:color="auto" w:sz="4" w:space="0"/>
              <w:left w:val="nil"/>
              <w:bottom w:val="single" w:color="auto" w:sz="4" w:space="0"/>
              <w:right w:val="single" w:color="auto" w:sz="4" w:space="0"/>
            </w:tcBorders>
            <w:shd w:val="clear" w:color="auto" w:fill="auto"/>
          </w:tcPr>
          <w:p w14:paraId="6179D836">
            <w:pPr>
              <w:widowControl/>
              <w:jc w:val="both"/>
              <w:rPr>
                <w:del w:id="4044" w:author="柠栀" w:date="2025-05-07T10:48:55Z"/>
                <w:rFonts w:ascii="楷体" w:hAnsi="楷体" w:eastAsia="楷体" w:cs="楷体"/>
                <w:color w:val="000000"/>
                <w:kern w:val="0"/>
              </w:rPr>
            </w:pPr>
            <w:del w:id="4045" w:author="柠栀" w:date="2025-05-07T10:48:55Z">
              <w:r>
                <w:rPr>
                  <w:rFonts w:hint="eastAsia" w:ascii="楷体" w:hAnsi="楷体" w:eastAsia="楷体" w:cs="楷体"/>
                  <w:color w:val="000000"/>
                  <w:kern w:val="0"/>
                  <w:lang w:bidi="ar"/>
                </w:rPr>
                <w:delText>是</w:delText>
              </w:r>
            </w:del>
          </w:p>
        </w:tc>
        <w:tc>
          <w:tcPr>
            <w:tcW w:w="2449" w:type="dxa"/>
            <w:tcBorders>
              <w:top w:val="single" w:color="auto" w:sz="4" w:space="0"/>
              <w:left w:val="nil"/>
              <w:bottom w:val="single" w:color="auto" w:sz="4" w:space="0"/>
              <w:right w:val="single" w:color="auto" w:sz="4" w:space="0"/>
            </w:tcBorders>
            <w:shd w:val="clear" w:color="auto" w:fill="auto"/>
          </w:tcPr>
          <w:p w14:paraId="1A688316">
            <w:pPr>
              <w:widowControl/>
              <w:jc w:val="both"/>
              <w:rPr>
                <w:del w:id="4046" w:author="柠栀" w:date="2025-05-07T10:48:55Z"/>
                <w:rFonts w:ascii="楷体" w:hAnsi="楷体" w:eastAsia="楷体" w:cs="楷体"/>
                <w:i/>
                <w:iCs/>
                <w:color w:val="000000"/>
                <w:kern w:val="0"/>
              </w:rPr>
            </w:pPr>
            <w:del w:id="4047" w:author="柠栀" w:date="2025-05-07T10:48:55Z">
              <w:r>
                <w:rPr>
                  <w:rFonts w:hint="eastAsia" w:ascii="楷体" w:hAnsi="楷体" w:eastAsia="楷体" w:cs="楷体"/>
                  <w:i/>
                  <w:iCs/>
                  <w:color w:val="000000"/>
                  <w:kern w:val="0"/>
                </w:rPr>
                <w:delText>^\d{4}-\d{2}-\d{2}\s\d{2}:\d{2}:\d{2}$</w:delText>
              </w:r>
            </w:del>
          </w:p>
          <w:p w14:paraId="367992F2">
            <w:pPr>
              <w:widowControl/>
              <w:jc w:val="both"/>
              <w:rPr>
                <w:del w:id="4048" w:author="柠栀" w:date="2025-05-07T10:48:55Z"/>
                <w:rFonts w:ascii="楷体" w:hAnsi="楷体" w:eastAsia="楷体" w:cs="楷体"/>
                <w:color w:val="000000"/>
                <w:kern w:val="0"/>
              </w:rPr>
            </w:pPr>
          </w:p>
          <w:p w14:paraId="71073157">
            <w:pPr>
              <w:widowControl/>
              <w:jc w:val="both"/>
              <w:rPr>
                <w:del w:id="4049" w:author="柠栀" w:date="2025-05-07T10:48:55Z"/>
                <w:rFonts w:ascii="楷体" w:hAnsi="楷体" w:eastAsia="楷体" w:cs="楷体"/>
                <w:color w:val="000000"/>
                <w:kern w:val="0"/>
              </w:rPr>
            </w:pPr>
            <w:del w:id="4050" w:author="柠栀" w:date="2025-05-07T10:48:55Z">
              <w:r>
                <w:rPr>
                  <w:rFonts w:hint="eastAsia" w:ascii="楷体" w:hAnsi="楷体" w:eastAsia="楷体" w:cs="楷体"/>
                  <w:color w:val="000000"/>
                  <w:kern w:val="0"/>
                </w:rPr>
                <w:delText>长度限制：17个字符</w:delText>
              </w:r>
            </w:del>
          </w:p>
          <w:p w14:paraId="3BFCD83B">
            <w:pPr>
              <w:widowControl/>
              <w:rPr>
                <w:del w:id="4051" w:author="柠栀" w:date="2025-05-07T10:48:55Z"/>
                <w:rFonts w:ascii="楷体" w:hAnsi="楷体" w:eastAsia="楷体" w:cs="楷体"/>
                <w:color w:val="000000"/>
                <w:kern w:val="0"/>
              </w:rPr>
            </w:pPr>
            <w:del w:id="4052" w:author="柠栀" w:date="2025-05-07T10:48:55Z">
              <w:r>
                <w:rPr>
                  <w:rFonts w:hint="eastAsia" w:ascii="楷体" w:hAnsi="楷体" w:eastAsia="楷体" w:cs="楷体"/>
                  <w:color w:val="000000"/>
                  <w:kern w:val="0"/>
                </w:rPr>
                <w:delText>格式限制：yyyy-mm-dd hh:mm:ss</w:delText>
              </w:r>
            </w:del>
          </w:p>
        </w:tc>
        <w:tc>
          <w:tcPr>
            <w:tcW w:w="2163" w:type="dxa"/>
            <w:tcBorders>
              <w:top w:val="single" w:color="auto" w:sz="4" w:space="0"/>
              <w:left w:val="nil"/>
              <w:bottom w:val="single" w:color="auto" w:sz="4" w:space="0"/>
              <w:right w:val="single" w:color="auto" w:sz="4" w:space="0"/>
            </w:tcBorders>
            <w:shd w:val="clear" w:color="auto" w:fill="auto"/>
          </w:tcPr>
          <w:p w14:paraId="6E003290">
            <w:pPr>
              <w:widowControl/>
              <w:rPr>
                <w:del w:id="4053" w:author="柠栀" w:date="2025-05-07T10:48:55Z"/>
                <w:rFonts w:ascii="楷体" w:hAnsi="楷体" w:eastAsia="楷体" w:cs="楷体"/>
                <w:color w:val="000000"/>
                <w:kern w:val="0"/>
              </w:rPr>
            </w:pPr>
            <w:del w:id="4054" w:author="柠栀" w:date="2025-05-07T10:48:55Z">
              <w:r>
                <w:rPr>
                  <w:rFonts w:hint="eastAsia" w:ascii="楷体" w:hAnsi="楷体" w:eastAsia="楷体" w:cs="楷体"/>
                  <w:color w:val="000000"/>
                  <w:kern w:val="0"/>
                  <w:lang w:bidi="ar"/>
                </w:rPr>
                <w:delText>删除用户时系统自动生成</w:delText>
              </w:r>
            </w:del>
          </w:p>
        </w:tc>
      </w:tr>
    </w:tbl>
    <w:p w14:paraId="65C2ED6D">
      <w:pPr>
        <w:rPr>
          <w:del w:id="4055" w:author="柠栀" w:date="2025-05-07T10:48:55Z"/>
        </w:rPr>
      </w:pPr>
    </w:p>
    <w:p w14:paraId="75771168">
      <w:pPr>
        <w:rPr>
          <w:del w:id="4056" w:author="柠栀" w:date="2025-05-07T10:48:55Z"/>
          <w:rFonts w:hint="eastAsia" w:ascii="楷体" w:hAnsi="楷体" w:eastAsia="楷体" w:cs="楷体"/>
          <w:sz w:val="32"/>
          <w:szCs w:val="32"/>
        </w:rPr>
      </w:pPr>
    </w:p>
    <w:p w14:paraId="03F001CA">
      <w:pPr>
        <w:pStyle w:val="6"/>
        <w:bidi w:val="0"/>
        <w:ind w:leftChars="0"/>
        <w:outlineLvl w:val="9"/>
        <w:rPr>
          <w:del w:id="4058" w:author="柠栀" w:date="2025-05-07T10:48:55Z"/>
          <w:rFonts w:hint="eastAsia" w:ascii="楷体" w:hAnsi="楷体" w:eastAsia="楷体" w:cs="楷体"/>
          <w:sz w:val="30"/>
          <w:szCs w:val="30"/>
          <w:lang w:val="en-US" w:eastAsia="zh-CN"/>
        </w:rPr>
        <w:pPrChange w:id="4057" w:author="柠栀" w:date="2025-05-07T11:27:55Z">
          <w:pPr>
            <w:pStyle w:val="4"/>
            <w:numPr>
              <w:ilvl w:val="2"/>
              <w:numId w:val="0"/>
            </w:numPr>
            <w:bidi w:val="0"/>
            <w:ind w:leftChars="0"/>
          </w:pPr>
        </w:pPrChange>
      </w:pPr>
      <w:del w:id="4059" w:author="柠栀" w:date="2025-05-07T10:48:55Z">
        <w:r>
          <w:rPr>
            <w:rFonts w:hint="eastAsia" w:ascii="楷体" w:hAnsi="楷体" w:eastAsia="楷体" w:cs="楷体"/>
            <w:sz w:val="30"/>
            <w:szCs w:val="30"/>
            <w:lang w:val="en-US" w:eastAsia="zh-CN"/>
          </w:rPr>
          <w:delText>5.2.2 AI问答相关</w:delText>
        </w:r>
      </w:del>
    </w:p>
    <w:p w14:paraId="13D699A8">
      <w:pPr>
        <w:pStyle w:val="5"/>
        <w:bidi w:val="0"/>
        <w:outlineLvl w:val="9"/>
        <w:rPr>
          <w:del w:id="4061" w:author="柠栀" w:date="2025-05-07T10:48:55Z"/>
        </w:rPr>
        <w:pPrChange w:id="4060" w:author="柠栀" w:date="2025-05-07T11:27:55Z">
          <w:pPr>
            <w:pStyle w:val="5"/>
            <w:bidi w:val="0"/>
          </w:pPr>
        </w:pPrChange>
      </w:pPr>
      <w:del w:id="4062" w:author="柠栀" w:date="2025-05-07T10:48:55Z">
        <w:r>
          <w:rPr>
            <w:rFonts w:hint="eastAsia" w:ascii="楷体" w:hAnsi="楷体" w:eastAsia="楷体" w:cs="楷体"/>
            <w:lang w:val="en-US" w:eastAsia="zh-CN"/>
          </w:rPr>
          <w:delText xml:space="preserve">5.2.2.1 </w:delText>
        </w:r>
      </w:del>
      <w:del w:id="4063" w:author="柠栀" w:date="2025-05-07T10:48:55Z">
        <w:r>
          <w:rPr>
            <w:rFonts w:hint="eastAsia" w:ascii="楷体" w:hAnsi="楷体" w:eastAsia="楷体" w:cs="楷体"/>
          </w:rPr>
          <w:delText>校务信息</w:delText>
        </w:r>
      </w:del>
    </w:p>
    <w:tbl>
      <w:tblPr>
        <w:tblStyle w:val="12"/>
        <w:tblW w:w="5000" w:type="pct"/>
        <w:jc w:val="center"/>
        <w:tblLayout w:type="fixed"/>
        <w:tblCellMar>
          <w:top w:w="0" w:type="dxa"/>
          <w:left w:w="108" w:type="dxa"/>
          <w:bottom w:w="0" w:type="dxa"/>
          <w:right w:w="108" w:type="dxa"/>
        </w:tblCellMar>
      </w:tblPr>
      <w:tblGrid>
        <w:gridCol w:w="406"/>
        <w:gridCol w:w="1054"/>
        <w:gridCol w:w="822"/>
        <w:gridCol w:w="646"/>
        <w:gridCol w:w="1180"/>
        <w:gridCol w:w="2251"/>
        <w:gridCol w:w="2163"/>
      </w:tblGrid>
      <w:tr w14:paraId="311A8457">
        <w:tblPrEx>
          <w:tblCellMar>
            <w:top w:w="0" w:type="dxa"/>
            <w:left w:w="108" w:type="dxa"/>
            <w:bottom w:w="0" w:type="dxa"/>
            <w:right w:w="108" w:type="dxa"/>
          </w:tblCellMar>
        </w:tblPrEx>
        <w:trPr>
          <w:trHeight w:val="333" w:hRule="atLeast"/>
          <w:jc w:val="center"/>
          <w:del w:id="4064" w:author="柠栀" w:date="2025-05-07T10:48:55Z"/>
        </w:trPr>
        <w:tc>
          <w:tcPr>
            <w:tcW w:w="1460" w:type="dxa"/>
            <w:gridSpan w:val="2"/>
            <w:tcBorders>
              <w:top w:val="single" w:color="auto" w:sz="4" w:space="0"/>
              <w:left w:val="single" w:color="auto" w:sz="4" w:space="0"/>
              <w:bottom w:val="single" w:color="auto" w:sz="4" w:space="0"/>
              <w:right w:val="single" w:color="auto" w:sz="4" w:space="0"/>
            </w:tcBorders>
            <w:shd w:val="clear" w:color="auto" w:fill="auto"/>
            <w:vAlign w:val="bottom"/>
          </w:tcPr>
          <w:p w14:paraId="022DFF2A">
            <w:pPr>
              <w:widowControl/>
              <w:jc w:val="center"/>
              <w:rPr>
                <w:del w:id="4065" w:author="柠栀" w:date="2025-05-07T10:48:55Z"/>
                <w:rFonts w:ascii="楷体" w:hAnsi="楷体" w:eastAsia="楷体" w:cs="楷体"/>
                <w:color w:val="000000"/>
                <w:kern w:val="0"/>
              </w:rPr>
            </w:pPr>
            <w:del w:id="4066" w:author="柠栀" w:date="2025-05-07T10:48:55Z">
              <w:r>
                <w:rPr>
                  <w:rFonts w:hint="eastAsia" w:ascii="楷体" w:hAnsi="楷体" w:eastAsia="楷体" w:cs="楷体"/>
                  <w:color w:val="000000"/>
                  <w:kern w:val="0"/>
                  <w:lang w:bidi="ar"/>
                </w:rPr>
                <w:delText>数据字典名</w:delText>
              </w:r>
            </w:del>
          </w:p>
        </w:tc>
        <w:tc>
          <w:tcPr>
            <w:tcW w:w="7062" w:type="dxa"/>
            <w:gridSpan w:val="5"/>
            <w:tcBorders>
              <w:top w:val="single" w:color="auto" w:sz="4" w:space="0"/>
              <w:left w:val="nil"/>
              <w:bottom w:val="single" w:color="auto" w:sz="4" w:space="0"/>
              <w:right w:val="single" w:color="auto" w:sz="4" w:space="0"/>
            </w:tcBorders>
            <w:shd w:val="clear" w:color="auto" w:fill="auto"/>
            <w:vAlign w:val="bottom"/>
          </w:tcPr>
          <w:p w14:paraId="39A2AED9">
            <w:pPr>
              <w:widowControl/>
              <w:jc w:val="center"/>
              <w:rPr>
                <w:del w:id="4067" w:author="柠栀" w:date="2025-05-07T10:48:55Z"/>
                <w:rFonts w:ascii="楷体" w:hAnsi="楷体" w:eastAsia="楷体" w:cs="楷体"/>
                <w:color w:val="000000"/>
                <w:kern w:val="0"/>
              </w:rPr>
            </w:pPr>
            <w:del w:id="4068" w:author="柠栀" w:date="2025-05-07T10:48:55Z">
              <w:r>
                <w:rPr>
                  <w:rFonts w:hint="eastAsia" w:ascii="楷体" w:hAnsi="楷体" w:eastAsia="楷体" w:cs="楷体"/>
                  <w:color w:val="000000"/>
                  <w:kern w:val="0"/>
                  <w:lang w:bidi="ar"/>
                </w:rPr>
                <w:delText>校务数据字典</w:delText>
              </w:r>
            </w:del>
          </w:p>
        </w:tc>
      </w:tr>
      <w:tr w14:paraId="19113331">
        <w:tblPrEx>
          <w:tblCellMar>
            <w:top w:w="0" w:type="dxa"/>
            <w:left w:w="108" w:type="dxa"/>
            <w:bottom w:w="0" w:type="dxa"/>
            <w:right w:w="108" w:type="dxa"/>
          </w:tblCellMar>
        </w:tblPrEx>
        <w:trPr>
          <w:trHeight w:val="307" w:hRule="atLeast"/>
          <w:jc w:val="center"/>
          <w:del w:id="4069" w:author="柠栀" w:date="2025-05-07T10:48:55Z"/>
        </w:trPr>
        <w:tc>
          <w:tcPr>
            <w:tcW w:w="1460" w:type="dxa"/>
            <w:gridSpan w:val="2"/>
            <w:tcBorders>
              <w:top w:val="single" w:color="auto" w:sz="4" w:space="0"/>
              <w:left w:val="single" w:color="auto" w:sz="4" w:space="0"/>
              <w:bottom w:val="single" w:color="auto" w:sz="4" w:space="0"/>
              <w:right w:val="single" w:color="auto" w:sz="4" w:space="0"/>
            </w:tcBorders>
            <w:shd w:val="clear" w:color="auto" w:fill="auto"/>
            <w:vAlign w:val="bottom"/>
          </w:tcPr>
          <w:p w14:paraId="6153CF5A">
            <w:pPr>
              <w:widowControl/>
              <w:jc w:val="center"/>
              <w:rPr>
                <w:del w:id="4070" w:author="柠栀" w:date="2025-05-07T10:48:55Z"/>
                <w:rFonts w:ascii="楷体" w:hAnsi="楷体" w:eastAsia="楷体" w:cs="楷体"/>
                <w:color w:val="000000"/>
                <w:kern w:val="0"/>
              </w:rPr>
            </w:pPr>
            <w:del w:id="4071" w:author="柠栀" w:date="2025-05-07T10:48:55Z">
              <w:r>
                <w:rPr>
                  <w:rFonts w:hint="eastAsia" w:ascii="楷体" w:hAnsi="楷体" w:eastAsia="楷体" w:cs="楷体"/>
                  <w:color w:val="000000"/>
                  <w:kern w:val="0"/>
                  <w:lang w:bidi="ar"/>
                </w:rPr>
                <w:delText>字典</w:delText>
              </w:r>
            </w:del>
          </w:p>
        </w:tc>
        <w:tc>
          <w:tcPr>
            <w:tcW w:w="7062" w:type="dxa"/>
            <w:gridSpan w:val="5"/>
            <w:tcBorders>
              <w:top w:val="single" w:color="auto" w:sz="4" w:space="0"/>
              <w:left w:val="nil"/>
              <w:bottom w:val="single" w:color="auto" w:sz="4" w:space="0"/>
              <w:right w:val="single" w:color="auto" w:sz="4" w:space="0"/>
            </w:tcBorders>
            <w:shd w:val="clear" w:color="auto" w:fill="auto"/>
            <w:vAlign w:val="bottom"/>
          </w:tcPr>
          <w:p w14:paraId="6746900D">
            <w:pPr>
              <w:widowControl/>
              <w:jc w:val="center"/>
              <w:rPr>
                <w:del w:id="4072" w:author="柠栀" w:date="2025-05-07T10:48:55Z"/>
                <w:rFonts w:ascii="楷体" w:hAnsi="楷体" w:eastAsia="楷体" w:cs="楷体"/>
                <w:color w:val="000000"/>
                <w:kern w:val="0"/>
              </w:rPr>
            </w:pPr>
            <w:del w:id="4073" w:author="柠栀" w:date="2025-05-07T10:48:55Z">
              <w:r>
                <w:rPr>
                  <w:rFonts w:ascii="楷体" w:hAnsi="楷体" w:eastAsia="楷体" w:cs="楷体"/>
                  <w:color w:val="000000"/>
                  <w:kern w:val="0"/>
                  <w:lang w:bidi="ar"/>
                </w:rPr>
                <w:delText>Affairs</w:delText>
              </w:r>
            </w:del>
          </w:p>
        </w:tc>
      </w:tr>
      <w:tr w14:paraId="3D8E51EE">
        <w:tblPrEx>
          <w:tblCellMar>
            <w:top w:w="0" w:type="dxa"/>
            <w:left w:w="108" w:type="dxa"/>
            <w:bottom w:w="0" w:type="dxa"/>
            <w:right w:w="108" w:type="dxa"/>
          </w:tblCellMar>
        </w:tblPrEx>
        <w:trPr>
          <w:trHeight w:val="365" w:hRule="atLeast"/>
          <w:jc w:val="center"/>
          <w:del w:id="4074" w:author="柠栀" w:date="2025-05-07T10:48:55Z"/>
        </w:trPr>
        <w:tc>
          <w:tcPr>
            <w:tcW w:w="406" w:type="dxa"/>
            <w:tcBorders>
              <w:top w:val="nil"/>
              <w:left w:val="single" w:color="auto" w:sz="4" w:space="0"/>
              <w:bottom w:val="single" w:color="auto" w:sz="4" w:space="0"/>
              <w:right w:val="single" w:color="auto" w:sz="4" w:space="0"/>
            </w:tcBorders>
            <w:shd w:val="clear" w:color="auto" w:fill="auto"/>
            <w:vAlign w:val="bottom"/>
          </w:tcPr>
          <w:p w14:paraId="43E5AAEE">
            <w:pPr>
              <w:widowControl/>
              <w:rPr>
                <w:del w:id="4075" w:author="柠栀" w:date="2025-05-07T10:48:55Z"/>
                <w:rFonts w:ascii="楷体" w:hAnsi="楷体" w:eastAsia="楷体" w:cs="楷体"/>
                <w:color w:val="000000"/>
                <w:kern w:val="0"/>
              </w:rPr>
            </w:pPr>
            <w:del w:id="4076" w:author="柠栀" w:date="2025-05-07T10:48:55Z">
              <w:r>
                <w:rPr>
                  <w:rFonts w:hint="eastAsia" w:ascii="楷体" w:hAnsi="楷体" w:eastAsia="楷体" w:cs="楷体"/>
                  <w:color w:val="000000"/>
                  <w:kern w:val="0"/>
                  <w:lang w:bidi="ar"/>
                </w:rPr>
                <w:delText>序号</w:delText>
              </w:r>
            </w:del>
          </w:p>
        </w:tc>
        <w:tc>
          <w:tcPr>
            <w:tcW w:w="1054" w:type="dxa"/>
            <w:tcBorders>
              <w:top w:val="nil"/>
              <w:left w:val="nil"/>
              <w:bottom w:val="single" w:color="auto" w:sz="4" w:space="0"/>
              <w:right w:val="single" w:color="auto" w:sz="4" w:space="0"/>
            </w:tcBorders>
            <w:shd w:val="clear" w:color="auto" w:fill="auto"/>
            <w:vAlign w:val="bottom"/>
          </w:tcPr>
          <w:p w14:paraId="5CDB34EA">
            <w:pPr>
              <w:widowControl/>
              <w:rPr>
                <w:del w:id="4077" w:author="柠栀" w:date="2025-05-07T10:48:55Z"/>
                <w:rFonts w:ascii="楷体" w:hAnsi="楷体" w:eastAsia="楷体" w:cs="楷体"/>
                <w:color w:val="000000"/>
                <w:kern w:val="0"/>
              </w:rPr>
            </w:pPr>
            <w:del w:id="4078" w:author="柠栀" w:date="2025-05-07T10:48:55Z">
              <w:r>
                <w:rPr>
                  <w:rFonts w:hint="eastAsia" w:ascii="楷体" w:hAnsi="楷体" w:eastAsia="楷体" w:cs="楷体"/>
                  <w:color w:val="000000"/>
                  <w:kern w:val="0"/>
                  <w:lang w:bidi="ar"/>
                </w:rPr>
                <w:delText>字段名</w:delText>
              </w:r>
            </w:del>
          </w:p>
        </w:tc>
        <w:tc>
          <w:tcPr>
            <w:tcW w:w="822" w:type="dxa"/>
            <w:tcBorders>
              <w:top w:val="nil"/>
              <w:left w:val="nil"/>
              <w:bottom w:val="single" w:color="auto" w:sz="4" w:space="0"/>
              <w:right w:val="single" w:color="auto" w:sz="4" w:space="0"/>
            </w:tcBorders>
            <w:shd w:val="clear" w:color="auto" w:fill="auto"/>
            <w:vAlign w:val="bottom"/>
          </w:tcPr>
          <w:p w14:paraId="6089E7A5">
            <w:pPr>
              <w:widowControl/>
              <w:rPr>
                <w:del w:id="4079" w:author="柠栀" w:date="2025-05-07T10:48:55Z"/>
                <w:rFonts w:ascii="楷体" w:hAnsi="楷体" w:eastAsia="楷体" w:cs="楷体"/>
                <w:color w:val="000000"/>
                <w:kern w:val="0"/>
              </w:rPr>
            </w:pPr>
            <w:del w:id="4080" w:author="柠栀" w:date="2025-05-07T10:48:55Z">
              <w:r>
                <w:rPr>
                  <w:rFonts w:hint="eastAsia" w:ascii="楷体" w:hAnsi="楷体" w:eastAsia="楷体" w:cs="楷体"/>
                  <w:color w:val="000000"/>
                  <w:kern w:val="0"/>
                  <w:lang w:bidi="ar"/>
                </w:rPr>
                <w:delText>字段</w:delText>
              </w:r>
            </w:del>
          </w:p>
        </w:tc>
        <w:tc>
          <w:tcPr>
            <w:tcW w:w="646" w:type="dxa"/>
            <w:tcBorders>
              <w:top w:val="nil"/>
              <w:left w:val="nil"/>
              <w:bottom w:val="single" w:color="auto" w:sz="4" w:space="0"/>
              <w:right w:val="single" w:color="auto" w:sz="4" w:space="0"/>
            </w:tcBorders>
            <w:shd w:val="clear" w:color="auto" w:fill="auto"/>
            <w:vAlign w:val="bottom"/>
          </w:tcPr>
          <w:p w14:paraId="2588A1B3">
            <w:pPr>
              <w:widowControl/>
              <w:rPr>
                <w:del w:id="4081" w:author="柠栀" w:date="2025-05-07T10:48:55Z"/>
                <w:rFonts w:ascii="楷体" w:hAnsi="楷体" w:eastAsia="楷体" w:cs="楷体"/>
                <w:color w:val="000000"/>
                <w:kern w:val="0"/>
              </w:rPr>
            </w:pPr>
            <w:del w:id="4082" w:author="柠栀" w:date="2025-05-07T10:48:55Z">
              <w:r>
                <w:rPr>
                  <w:rFonts w:hint="eastAsia" w:ascii="楷体" w:hAnsi="楷体" w:eastAsia="楷体" w:cs="楷体"/>
                  <w:color w:val="000000"/>
                  <w:kern w:val="0"/>
                  <w:lang w:bidi="ar"/>
                </w:rPr>
                <w:delText>宽度</w:delText>
              </w:r>
            </w:del>
          </w:p>
        </w:tc>
        <w:tc>
          <w:tcPr>
            <w:tcW w:w="1180" w:type="dxa"/>
            <w:tcBorders>
              <w:top w:val="nil"/>
              <w:left w:val="nil"/>
              <w:bottom w:val="single" w:color="auto" w:sz="4" w:space="0"/>
              <w:right w:val="single" w:color="auto" w:sz="4" w:space="0"/>
            </w:tcBorders>
            <w:shd w:val="clear" w:color="auto" w:fill="auto"/>
            <w:vAlign w:val="bottom"/>
          </w:tcPr>
          <w:p w14:paraId="05B01411">
            <w:pPr>
              <w:widowControl/>
              <w:rPr>
                <w:del w:id="4083" w:author="柠栀" w:date="2025-05-07T10:48:55Z"/>
                <w:rFonts w:ascii="楷体" w:hAnsi="楷体" w:eastAsia="楷体" w:cs="楷体"/>
                <w:color w:val="000000"/>
                <w:kern w:val="0"/>
              </w:rPr>
            </w:pPr>
            <w:del w:id="4084" w:author="柠栀" w:date="2025-05-07T10:48:55Z">
              <w:r>
                <w:rPr>
                  <w:rFonts w:hint="eastAsia" w:ascii="楷体" w:hAnsi="楷体" w:eastAsia="楷体" w:cs="楷体"/>
                  <w:color w:val="000000"/>
                  <w:kern w:val="0"/>
                  <w:lang w:bidi="ar"/>
                </w:rPr>
                <w:delText>能否为空</w:delText>
              </w:r>
            </w:del>
          </w:p>
        </w:tc>
        <w:tc>
          <w:tcPr>
            <w:tcW w:w="2251" w:type="dxa"/>
            <w:tcBorders>
              <w:top w:val="nil"/>
              <w:left w:val="nil"/>
              <w:bottom w:val="single" w:color="auto" w:sz="4" w:space="0"/>
              <w:right w:val="single" w:color="auto" w:sz="4" w:space="0"/>
            </w:tcBorders>
            <w:shd w:val="clear" w:color="auto" w:fill="auto"/>
            <w:vAlign w:val="bottom"/>
          </w:tcPr>
          <w:p w14:paraId="4EFE80F4">
            <w:pPr>
              <w:widowControl/>
              <w:rPr>
                <w:del w:id="4085" w:author="柠栀" w:date="2025-05-07T10:48:55Z"/>
                <w:rFonts w:ascii="楷体" w:hAnsi="楷体" w:eastAsia="楷体" w:cs="楷体"/>
                <w:color w:val="000000"/>
                <w:kern w:val="0"/>
              </w:rPr>
            </w:pPr>
            <w:del w:id="4086" w:author="柠栀" w:date="2025-05-07T10:48:55Z">
              <w:r>
                <w:rPr>
                  <w:rFonts w:hint="eastAsia" w:ascii="楷体" w:hAnsi="楷体" w:eastAsia="楷体" w:cs="楷体"/>
                  <w:color w:val="000000"/>
                  <w:kern w:val="0"/>
                  <w:lang w:bidi="ar"/>
                </w:rPr>
                <w:delText>限制与描述</w:delText>
              </w:r>
            </w:del>
          </w:p>
        </w:tc>
        <w:tc>
          <w:tcPr>
            <w:tcW w:w="2163" w:type="dxa"/>
            <w:tcBorders>
              <w:top w:val="nil"/>
              <w:left w:val="nil"/>
              <w:bottom w:val="single" w:color="auto" w:sz="4" w:space="0"/>
              <w:right w:val="single" w:color="auto" w:sz="4" w:space="0"/>
            </w:tcBorders>
            <w:shd w:val="clear" w:color="auto" w:fill="auto"/>
            <w:vAlign w:val="bottom"/>
          </w:tcPr>
          <w:p w14:paraId="14A5F400">
            <w:pPr>
              <w:widowControl/>
              <w:rPr>
                <w:del w:id="4087" w:author="柠栀" w:date="2025-05-07T10:48:55Z"/>
                <w:rFonts w:ascii="楷体" w:hAnsi="楷体" w:eastAsia="楷体" w:cs="楷体"/>
                <w:color w:val="000000"/>
                <w:kern w:val="0"/>
              </w:rPr>
            </w:pPr>
            <w:del w:id="4088" w:author="柠栀" w:date="2025-05-07T10:48:55Z">
              <w:r>
                <w:rPr>
                  <w:rFonts w:hint="eastAsia" w:ascii="楷体" w:hAnsi="楷体" w:eastAsia="楷体" w:cs="楷体"/>
                  <w:color w:val="000000"/>
                  <w:kern w:val="0"/>
                  <w:lang w:bidi="ar"/>
                </w:rPr>
                <w:delText>数据来源</w:delText>
              </w:r>
            </w:del>
          </w:p>
        </w:tc>
      </w:tr>
      <w:tr w14:paraId="62EE4B42">
        <w:tblPrEx>
          <w:tblCellMar>
            <w:top w:w="0" w:type="dxa"/>
            <w:left w:w="108" w:type="dxa"/>
            <w:bottom w:w="0" w:type="dxa"/>
            <w:right w:w="108" w:type="dxa"/>
          </w:tblCellMar>
        </w:tblPrEx>
        <w:trPr>
          <w:trHeight w:val="355" w:hRule="atLeast"/>
          <w:jc w:val="center"/>
          <w:del w:id="4089"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tcPr>
          <w:p w14:paraId="17E9FE91">
            <w:pPr>
              <w:widowControl/>
              <w:jc w:val="both"/>
              <w:rPr>
                <w:del w:id="4090" w:author="柠栀" w:date="2025-05-07T10:48:55Z"/>
                <w:rFonts w:ascii="楷体" w:hAnsi="楷体" w:eastAsia="楷体" w:cs="楷体"/>
                <w:color w:val="000000"/>
                <w:kern w:val="0"/>
              </w:rPr>
            </w:pPr>
            <w:del w:id="4091" w:author="柠栀" w:date="2025-05-07T10:48:55Z">
              <w:r>
                <w:rPr>
                  <w:rFonts w:hint="eastAsia" w:ascii="楷体" w:hAnsi="楷体" w:eastAsia="楷体" w:cs="楷体"/>
                  <w:color w:val="000000"/>
                  <w:kern w:val="0"/>
                  <w:lang w:bidi="ar"/>
                </w:rPr>
                <w:delText>1</w:delText>
              </w:r>
            </w:del>
          </w:p>
        </w:tc>
        <w:tc>
          <w:tcPr>
            <w:tcW w:w="1054" w:type="dxa"/>
            <w:tcBorders>
              <w:top w:val="single" w:color="auto" w:sz="4" w:space="0"/>
              <w:left w:val="nil"/>
              <w:bottom w:val="single" w:color="auto" w:sz="4" w:space="0"/>
              <w:right w:val="single" w:color="auto" w:sz="4" w:space="0"/>
            </w:tcBorders>
            <w:shd w:val="clear" w:color="auto" w:fill="auto"/>
          </w:tcPr>
          <w:p w14:paraId="06D7B1C2">
            <w:pPr>
              <w:widowControl/>
              <w:jc w:val="both"/>
              <w:rPr>
                <w:del w:id="4092" w:author="柠栀" w:date="2025-05-07T10:48:55Z"/>
                <w:rFonts w:ascii="楷体" w:hAnsi="楷体" w:eastAsia="楷体" w:cs="楷体"/>
                <w:color w:val="000000"/>
                <w:kern w:val="0"/>
              </w:rPr>
            </w:pPr>
            <w:del w:id="4093" w:author="柠栀" w:date="2025-05-07T10:48:55Z">
              <w:r>
                <w:rPr>
                  <w:rFonts w:hint="eastAsia" w:ascii="楷体" w:hAnsi="楷体" w:eastAsia="楷体" w:cs="楷体"/>
                  <w:color w:val="000000"/>
                  <w:kern w:val="0"/>
                  <w:lang w:bidi="ar"/>
                </w:rPr>
                <w:delText>校务信息编号</w:delText>
              </w:r>
            </w:del>
          </w:p>
        </w:tc>
        <w:tc>
          <w:tcPr>
            <w:tcW w:w="822" w:type="dxa"/>
            <w:tcBorders>
              <w:top w:val="single" w:color="auto" w:sz="4" w:space="0"/>
              <w:left w:val="nil"/>
              <w:bottom w:val="single" w:color="auto" w:sz="4" w:space="0"/>
              <w:right w:val="single" w:color="auto" w:sz="4" w:space="0"/>
            </w:tcBorders>
            <w:shd w:val="clear" w:color="auto" w:fill="auto"/>
          </w:tcPr>
          <w:p w14:paraId="1BCB11FB">
            <w:pPr>
              <w:widowControl/>
              <w:jc w:val="both"/>
              <w:rPr>
                <w:del w:id="4094" w:author="柠栀" w:date="2025-05-07T10:48:55Z"/>
                <w:rFonts w:ascii="楷体" w:hAnsi="楷体" w:eastAsia="楷体" w:cs="楷体"/>
                <w:color w:val="000000"/>
                <w:kern w:val="0"/>
              </w:rPr>
            </w:pPr>
            <w:del w:id="4095" w:author="柠栀" w:date="2025-05-07T10:48:55Z">
              <w:r>
                <w:rPr>
                  <w:rFonts w:hint="eastAsia" w:ascii="楷体" w:hAnsi="楷体" w:eastAsia="楷体" w:cs="楷体"/>
                  <w:color w:val="000000"/>
                  <w:kern w:val="0"/>
                  <w:lang w:val="en-US" w:eastAsia="zh-CN"/>
                </w:rPr>
                <w:delText>A</w:delText>
              </w:r>
            </w:del>
            <w:del w:id="4096" w:author="柠栀" w:date="2025-05-07T10:48:55Z">
              <w:r>
                <w:rPr>
                  <w:rFonts w:hint="eastAsia" w:ascii="楷体" w:hAnsi="楷体" w:eastAsia="楷体" w:cs="楷体"/>
                  <w:color w:val="000000"/>
                  <w:kern w:val="0"/>
                </w:rPr>
                <w:delText>ffairs_id</w:delText>
              </w:r>
            </w:del>
          </w:p>
        </w:tc>
        <w:tc>
          <w:tcPr>
            <w:tcW w:w="646" w:type="dxa"/>
            <w:tcBorders>
              <w:top w:val="single" w:color="auto" w:sz="4" w:space="0"/>
              <w:left w:val="nil"/>
              <w:bottom w:val="single" w:color="auto" w:sz="4" w:space="0"/>
              <w:right w:val="single" w:color="auto" w:sz="4" w:space="0"/>
            </w:tcBorders>
            <w:shd w:val="clear" w:color="auto" w:fill="auto"/>
          </w:tcPr>
          <w:p w14:paraId="587D8DFE">
            <w:pPr>
              <w:widowControl/>
              <w:jc w:val="both"/>
              <w:rPr>
                <w:del w:id="4097" w:author="柠栀" w:date="2025-05-07T10:48:55Z"/>
                <w:rFonts w:ascii="楷体" w:hAnsi="楷体" w:eastAsia="楷体" w:cs="楷体"/>
                <w:color w:val="000000"/>
                <w:kern w:val="0"/>
              </w:rPr>
            </w:pPr>
            <w:del w:id="4098" w:author="柠栀" w:date="2025-05-07T10:48:55Z">
              <w:r>
                <w:rPr>
                  <w:rFonts w:hint="eastAsia" w:ascii="楷体" w:hAnsi="楷体" w:eastAsia="楷体" w:cs="楷体"/>
                  <w:color w:val="000000"/>
                  <w:kern w:val="0"/>
                  <w:lang w:bidi="ar"/>
                </w:rPr>
                <w:delText>20</w:delText>
              </w:r>
            </w:del>
          </w:p>
        </w:tc>
        <w:tc>
          <w:tcPr>
            <w:tcW w:w="1180" w:type="dxa"/>
            <w:tcBorders>
              <w:top w:val="single" w:color="auto" w:sz="4" w:space="0"/>
              <w:left w:val="nil"/>
              <w:bottom w:val="single" w:color="auto" w:sz="4" w:space="0"/>
              <w:right w:val="single" w:color="auto" w:sz="4" w:space="0"/>
            </w:tcBorders>
            <w:shd w:val="clear" w:color="auto" w:fill="auto"/>
          </w:tcPr>
          <w:p w14:paraId="63BD31DF">
            <w:pPr>
              <w:widowControl/>
              <w:jc w:val="both"/>
              <w:rPr>
                <w:del w:id="4099" w:author="柠栀" w:date="2025-05-07T10:48:55Z"/>
                <w:rFonts w:ascii="楷体" w:hAnsi="楷体" w:eastAsia="楷体" w:cs="楷体"/>
                <w:color w:val="000000"/>
                <w:kern w:val="0"/>
              </w:rPr>
            </w:pPr>
            <w:del w:id="4100" w:author="柠栀" w:date="2025-05-07T10:48:55Z">
              <w:r>
                <w:rPr>
                  <w:rFonts w:hint="eastAsia" w:ascii="楷体" w:hAnsi="楷体" w:eastAsia="楷体" w:cs="楷体"/>
                  <w:color w:val="000000"/>
                  <w:kern w:val="0"/>
                  <w:lang w:bidi="ar"/>
                </w:rPr>
                <w:delText>否</w:delText>
              </w:r>
            </w:del>
          </w:p>
        </w:tc>
        <w:tc>
          <w:tcPr>
            <w:tcW w:w="2251" w:type="dxa"/>
            <w:tcBorders>
              <w:top w:val="single" w:color="auto" w:sz="4" w:space="0"/>
              <w:left w:val="nil"/>
              <w:bottom w:val="single" w:color="auto" w:sz="4" w:space="0"/>
              <w:right w:val="single" w:color="auto" w:sz="4" w:space="0"/>
            </w:tcBorders>
            <w:shd w:val="clear" w:color="auto" w:fill="auto"/>
          </w:tcPr>
          <w:p w14:paraId="6C2F27BA">
            <w:pPr>
              <w:widowControl/>
              <w:jc w:val="both"/>
              <w:rPr>
                <w:del w:id="4101" w:author="柠栀" w:date="2025-05-07T10:48:55Z"/>
                <w:rFonts w:ascii="楷体" w:hAnsi="楷体" w:eastAsia="楷体" w:cs="楷体"/>
                <w:color w:val="000000"/>
                <w:kern w:val="0"/>
              </w:rPr>
            </w:pPr>
            <w:del w:id="4102" w:author="柠栀" w:date="2025-05-07T10:48:55Z">
              <w:r>
                <w:rPr>
                  <w:rFonts w:hint="eastAsia" w:ascii="楷体" w:hAnsi="楷体" w:eastAsia="楷体" w:cs="楷体"/>
                  <w:color w:val="000000"/>
                  <w:kern w:val="0"/>
                  <w:lang w:bidi="ar"/>
                </w:rPr>
                <w:delText>自增、系统自动分配</w:delText>
              </w:r>
            </w:del>
          </w:p>
        </w:tc>
        <w:tc>
          <w:tcPr>
            <w:tcW w:w="2163" w:type="dxa"/>
            <w:tcBorders>
              <w:top w:val="single" w:color="auto" w:sz="4" w:space="0"/>
              <w:left w:val="nil"/>
              <w:bottom w:val="single" w:color="auto" w:sz="4" w:space="0"/>
              <w:right w:val="single" w:color="auto" w:sz="4" w:space="0"/>
            </w:tcBorders>
            <w:shd w:val="clear" w:color="auto" w:fill="auto"/>
          </w:tcPr>
          <w:p w14:paraId="6814041A">
            <w:pPr>
              <w:widowControl/>
              <w:rPr>
                <w:del w:id="4103" w:author="柠栀" w:date="2025-05-07T10:48:55Z"/>
                <w:rFonts w:ascii="楷体" w:hAnsi="楷体" w:eastAsia="楷体" w:cs="楷体"/>
                <w:color w:val="000000"/>
                <w:kern w:val="0"/>
              </w:rPr>
            </w:pPr>
            <w:del w:id="4104" w:author="柠栀" w:date="2025-05-07T10:48:55Z">
              <w:r>
                <w:rPr>
                  <w:rFonts w:hint="eastAsia" w:ascii="楷体" w:hAnsi="楷体" w:eastAsia="楷体" w:cs="楷体"/>
                  <w:color w:val="000000"/>
                  <w:kern w:val="0"/>
                  <w:lang w:bidi="ar"/>
                </w:rPr>
                <w:delText>添加校务信息时系统自动生成</w:delText>
              </w:r>
            </w:del>
          </w:p>
        </w:tc>
      </w:tr>
      <w:tr w14:paraId="0296A33B">
        <w:tblPrEx>
          <w:tblCellMar>
            <w:top w:w="0" w:type="dxa"/>
            <w:left w:w="108" w:type="dxa"/>
            <w:bottom w:w="0" w:type="dxa"/>
            <w:right w:w="108" w:type="dxa"/>
          </w:tblCellMar>
        </w:tblPrEx>
        <w:trPr>
          <w:trHeight w:val="355" w:hRule="atLeast"/>
          <w:jc w:val="center"/>
          <w:del w:id="4105"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tcPr>
          <w:p w14:paraId="6ACA1FCE">
            <w:pPr>
              <w:widowControl/>
              <w:jc w:val="both"/>
              <w:rPr>
                <w:del w:id="4106" w:author="柠栀" w:date="2025-05-07T10:48:55Z"/>
                <w:rFonts w:ascii="楷体" w:hAnsi="楷体" w:eastAsia="楷体" w:cs="楷体"/>
                <w:color w:val="000000"/>
                <w:kern w:val="0"/>
              </w:rPr>
            </w:pPr>
            <w:del w:id="4107" w:author="柠栀" w:date="2025-05-07T10:48:55Z">
              <w:r>
                <w:rPr>
                  <w:rFonts w:hint="eastAsia" w:ascii="楷体" w:hAnsi="楷体" w:eastAsia="楷体" w:cs="楷体"/>
                  <w:color w:val="000000"/>
                  <w:kern w:val="0"/>
                  <w:lang w:bidi="ar"/>
                </w:rPr>
                <w:delText>2</w:delText>
              </w:r>
            </w:del>
          </w:p>
        </w:tc>
        <w:tc>
          <w:tcPr>
            <w:tcW w:w="1054" w:type="dxa"/>
            <w:tcBorders>
              <w:top w:val="single" w:color="auto" w:sz="4" w:space="0"/>
              <w:left w:val="nil"/>
              <w:bottom w:val="single" w:color="auto" w:sz="4" w:space="0"/>
              <w:right w:val="single" w:color="auto" w:sz="4" w:space="0"/>
            </w:tcBorders>
            <w:shd w:val="clear" w:color="auto" w:fill="auto"/>
          </w:tcPr>
          <w:p w14:paraId="67331333">
            <w:pPr>
              <w:widowControl/>
              <w:jc w:val="both"/>
              <w:rPr>
                <w:del w:id="4108" w:author="柠栀" w:date="2025-05-07T10:48:55Z"/>
                <w:rFonts w:ascii="楷体" w:hAnsi="楷体" w:eastAsia="楷体" w:cs="楷体"/>
                <w:color w:val="000000"/>
                <w:kern w:val="0"/>
              </w:rPr>
            </w:pPr>
            <w:del w:id="4109" w:author="柠栀" w:date="2025-05-07T10:48:55Z">
              <w:r>
                <w:rPr>
                  <w:rFonts w:hint="eastAsia" w:ascii="楷体" w:hAnsi="楷体" w:eastAsia="楷体" w:cs="楷体"/>
                  <w:color w:val="000000"/>
                  <w:kern w:val="0"/>
                  <w:lang w:bidi="ar"/>
                </w:rPr>
                <w:delText>校务信息代码</w:delText>
              </w:r>
            </w:del>
          </w:p>
        </w:tc>
        <w:tc>
          <w:tcPr>
            <w:tcW w:w="822" w:type="dxa"/>
            <w:tcBorders>
              <w:top w:val="single" w:color="auto" w:sz="4" w:space="0"/>
              <w:left w:val="nil"/>
              <w:bottom w:val="single" w:color="auto" w:sz="4" w:space="0"/>
              <w:right w:val="single" w:color="auto" w:sz="4" w:space="0"/>
            </w:tcBorders>
            <w:shd w:val="clear" w:color="auto" w:fill="auto"/>
          </w:tcPr>
          <w:p w14:paraId="2D7484FD">
            <w:pPr>
              <w:widowControl/>
              <w:jc w:val="both"/>
              <w:rPr>
                <w:del w:id="4110" w:author="柠栀" w:date="2025-05-07T10:48:55Z"/>
                <w:rFonts w:ascii="楷体" w:hAnsi="楷体" w:eastAsia="楷体" w:cs="楷体"/>
                <w:color w:val="000000"/>
                <w:kern w:val="0"/>
              </w:rPr>
            </w:pPr>
            <w:del w:id="4111" w:author="柠栀" w:date="2025-05-07T10:48:55Z">
              <w:r>
                <w:rPr>
                  <w:rFonts w:hint="eastAsia" w:ascii="楷体" w:hAnsi="楷体" w:eastAsia="楷体" w:cs="楷体"/>
                  <w:color w:val="000000"/>
                  <w:kern w:val="0"/>
                  <w:lang w:val="en-US" w:eastAsia="zh-CN"/>
                </w:rPr>
                <w:delText>A</w:delText>
              </w:r>
            </w:del>
            <w:del w:id="4112" w:author="柠栀" w:date="2025-05-07T10:48:55Z">
              <w:r>
                <w:rPr>
                  <w:rFonts w:hint="eastAsia" w:ascii="楷体" w:hAnsi="楷体" w:eastAsia="楷体" w:cs="楷体"/>
                  <w:color w:val="000000"/>
                  <w:kern w:val="0"/>
                </w:rPr>
                <w:delText>ffairs</w:delText>
              </w:r>
            </w:del>
            <w:del w:id="4113" w:author="柠栀" w:date="2025-05-07T10:48:55Z">
              <w:r>
                <w:rPr>
                  <w:rFonts w:hint="eastAsia" w:ascii="楷体" w:hAnsi="楷体" w:eastAsia="楷体" w:cs="楷体"/>
                  <w:color w:val="000000"/>
                  <w:kern w:val="0"/>
                  <w:lang w:bidi="ar"/>
                </w:rPr>
                <w:delText>_code</w:delText>
              </w:r>
            </w:del>
          </w:p>
        </w:tc>
        <w:tc>
          <w:tcPr>
            <w:tcW w:w="646" w:type="dxa"/>
            <w:tcBorders>
              <w:top w:val="single" w:color="auto" w:sz="4" w:space="0"/>
              <w:left w:val="nil"/>
              <w:bottom w:val="single" w:color="auto" w:sz="4" w:space="0"/>
              <w:right w:val="single" w:color="auto" w:sz="4" w:space="0"/>
            </w:tcBorders>
            <w:shd w:val="clear" w:color="auto" w:fill="auto"/>
          </w:tcPr>
          <w:p w14:paraId="6A1EA23E">
            <w:pPr>
              <w:widowControl/>
              <w:jc w:val="both"/>
              <w:rPr>
                <w:del w:id="4114" w:author="柠栀" w:date="2025-05-07T10:48:55Z"/>
                <w:rFonts w:ascii="楷体" w:hAnsi="楷体" w:eastAsia="楷体" w:cs="楷体"/>
                <w:color w:val="000000"/>
                <w:kern w:val="0"/>
              </w:rPr>
            </w:pPr>
            <w:del w:id="4115" w:author="柠栀" w:date="2025-05-07T10:48:55Z">
              <w:r>
                <w:rPr>
                  <w:rFonts w:hint="eastAsia" w:ascii="楷体" w:hAnsi="楷体" w:eastAsia="楷体" w:cs="楷体"/>
                  <w:color w:val="000000"/>
                  <w:kern w:val="0"/>
                  <w:lang w:bidi="ar"/>
                </w:rPr>
                <w:delText>10</w:delText>
              </w:r>
            </w:del>
          </w:p>
        </w:tc>
        <w:tc>
          <w:tcPr>
            <w:tcW w:w="1180" w:type="dxa"/>
            <w:tcBorders>
              <w:top w:val="single" w:color="auto" w:sz="4" w:space="0"/>
              <w:left w:val="nil"/>
              <w:bottom w:val="single" w:color="auto" w:sz="4" w:space="0"/>
              <w:right w:val="single" w:color="auto" w:sz="4" w:space="0"/>
            </w:tcBorders>
            <w:shd w:val="clear" w:color="auto" w:fill="auto"/>
          </w:tcPr>
          <w:p w14:paraId="3443178A">
            <w:pPr>
              <w:widowControl/>
              <w:jc w:val="both"/>
              <w:rPr>
                <w:del w:id="4116" w:author="柠栀" w:date="2025-05-07T10:48:55Z"/>
                <w:rFonts w:ascii="楷体" w:hAnsi="楷体" w:eastAsia="楷体" w:cs="楷体"/>
                <w:color w:val="000000"/>
                <w:kern w:val="0"/>
              </w:rPr>
            </w:pPr>
            <w:del w:id="4117" w:author="柠栀" w:date="2025-05-07T10:48:55Z">
              <w:r>
                <w:rPr>
                  <w:rFonts w:hint="eastAsia" w:ascii="楷体" w:hAnsi="楷体" w:eastAsia="楷体" w:cs="楷体"/>
                  <w:color w:val="000000"/>
                  <w:kern w:val="0"/>
                  <w:lang w:bidi="ar"/>
                </w:rPr>
                <w:delText>否</w:delText>
              </w:r>
            </w:del>
          </w:p>
        </w:tc>
        <w:tc>
          <w:tcPr>
            <w:tcW w:w="2251" w:type="dxa"/>
            <w:tcBorders>
              <w:top w:val="single" w:color="auto" w:sz="4" w:space="0"/>
              <w:left w:val="nil"/>
              <w:bottom w:val="single" w:color="auto" w:sz="4" w:space="0"/>
              <w:right w:val="single" w:color="auto" w:sz="4" w:space="0"/>
            </w:tcBorders>
            <w:shd w:val="clear" w:color="auto" w:fill="auto"/>
          </w:tcPr>
          <w:p w14:paraId="0CEADC02">
            <w:pPr>
              <w:widowControl/>
              <w:jc w:val="both"/>
              <w:rPr>
                <w:del w:id="4118" w:author="柠栀" w:date="2025-05-07T10:48:55Z"/>
                <w:rFonts w:ascii="楷体" w:hAnsi="楷体" w:eastAsia="楷体" w:cs="楷体"/>
                <w:i/>
                <w:iCs/>
                <w:color w:val="000000"/>
                <w:kern w:val="0"/>
                <w:lang w:bidi="ar"/>
              </w:rPr>
            </w:pPr>
            <w:del w:id="4119" w:author="柠栀" w:date="2025-05-07T10:48:55Z">
              <w:r>
                <w:rPr>
                  <w:rFonts w:hint="eastAsia" w:ascii="楷体" w:hAnsi="楷体" w:eastAsia="楷体" w:cs="楷体"/>
                  <w:i/>
                  <w:iCs/>
                  <w:color w:val="000000"/>
                  <w:kern w:val="0"/>
                  <w:lang w:bidi="ar"/>
                </w:rPr>
                <w:delText>^[A-Z]{2}\d{6}$</w:delText>
              </w:r>
            </w:del>
          </w:p>
          <w:p w14:paraId="2906E828">
            <w:pPr>
              <w:widowControl/>
              <w:jc w:val="both"/>
              <w:rPr>
                <w:del w:id="4120" w:author="柠栀" w:date="2025-05-07T10:48:55Z"/>
                <w:rFonts w:ascii="楷体" w:hAnsi="楷体" w:eastAsia="楷体" w:cs="楷体"/>
                <w:color w:val="000000"/>
                <w:kern w:val="0"/>
              </w:rPr>
            </w:pPr>
            <w:del w:id="4121" w:author="柠栀" w:date="2025-05-07T10:48:55Z">
              <w:r>
                <w:rPr>
                  <w:rFonts w:hint="eastAsia" w:ascii="楷体" w:hAnsi="楷体" w:eastAsia="楷体" w:cs="楷体"/>
                  <w:color w:val="000000"/>
                  <w:kern w:val="0"/>
                  <w:lang w:bidi="ar"/>
                </w:rPr>
                <w:delText xml:space="preserve"> </w:delText>
              </w:r>
            </w:del>
          </w:p>
          <w:p w14:paraId="09051F8D">
            <w:pPr>
              <w:widowControl/>
              <w:jc w:val="both"/>
              <w:rPr>
                <w:del w:id="4122" w:author="柠栀" w:date="2025-05-07T10:48:55Z"/>
                <w:rFonts w:ascii="楷体" w:hAnsi="楷体" w:eastAsia="楷体" w:cs="楷体"/>
                <w:color w:val="000000"/>
                <w:kern w:val="0"/>
              </w:rPr>
            </w:pPr>
            <w:del w:id="4123" w:author="柠栀" w:date="2025-05-07T10:48:55Z">
              <w:r>
                <w:rPr>
                  <w:rFonts w:hint="eastAsia" w:ascii="楷体" w:hAnsi="楷体" w:eastAsia="楷体" w:cs="楷体"/>
                  <w:color w:val="000000"/>
                  <w:kern w:val="0"/>
                  <w:lang w:bidi="ar"/>
                </w:rPr>
                <w:delText>长度限制：2位大写字母+6位数字</w:delText>
              </w:r>
            </w:del>
          </w:p>
          <w:p w14:paraId="24980F9C">
            <w:pPr>
              <w:rPr>
                <w:del w:id="4124" w:author="柠栀" w:date="2025-05-07T10:48:55Z"/>
                <w:rFonts w:ascii="楷体" w:hAnsi="楷体" w:eastAsia="楷体" w:cs="楷体"/>
                <w:color w:val="000000"/>
                <w:kern w:val="0"/>
              </w:rPr>
            </w:pPr>
            <w:del w:id="4125" w:author="柠栀" w:date="2025-05-07T10:48:55Z">
              <w:r>
                <w:rPr>
                  <w:rFonts w:hint="eastAsia" w:ascii="楷体" w:hAnsi="楷体" w:eastAsia="楷体" w:cs="楷体"/>
                  <w:color w:val="000000"/>
                  <w:kern w:val="0"/>
                  <w:lang w:bidi="ar"/>
                </w:rPr>
                <w:delText>格式限制：仅包含大写字母+数字</w:delText>
              </w:r>
            </w:del>
          </w:p>
        </w:tc>
        <w:tc>
          <w:tcPr>
            <w:tcW w:w="2163" w:type="dxa"/>
            <w:tcBorders>
              <w:top w:val="single" w:color="auto" w:sz="4" w:space="0"/>
              <w:left w:val="nil"/>
              <w:bottom w:val="single" w:color="auto" w:sz="4" w:space="0"/>
              <w:right w:val="single" w:color="auto" w:sz="4" w:space="0"/>
            </w:tcBorders>
            <w:shd w:val="clear" w:color="auto" w:fill="auto"/>
          </w:tcPr>
          <w:p w14:paraId="789B8DAA">
            <w:pPr>
              <w:widowControl/>
              <w:rPr>
                <w:del w:id="4126" w:author="柠栀" w:date="2025-05-07T10:48:55Z"/>
                <w:rFonts w:ascii="楷体" w:hAnsi="楷体" w:eastAsia="楷体" w:cs="楷体"/>
                <w:color w:val="000000"/>
                <w:kern w:val="0"/>
              </w:rPr>
            </w:pPr>
            <w:del w:id="4127" w:author="柠栀" w:date="2025-05-07T10:48:55Z">
              <w:r>
                <w:rPr>
                  <w:rFonts w:hint="eastAsia" w:ascii="楷体" w:hAnsi="楷体" w:eastAsia="楷体" w:cs="楷体"/>
                  <w:color w:val="000000"/>
                  <w:kern w:val="0"/>
                </w:rPr>
                <w:delText>添加</w:delText>
              </w:r>
            </w:del>
            <w:del w:id="4128" w:author="柠栀" w:date="2025-05-07T10:48:55Z">
              <w:r>
                <w:rPr>
                  <w:rFonts w:hint="eastAsia" w:ascii="楷体" w:hAnsi="楷体" w:eastAsia="楷体" w:cs="楷体"/>
                  <w:color w:val="000000"/>
                  <w:kern w:val="0"/>
                  <w:lang w:bidi="ar"/>
                </w:rPr>
                <w:delText>校务信息</w:delText>
              </w:r>
            </w:del>
            <w:del w:id="4129" w:author="柠栀" w:date="2025-05-07T10:48:55Z">
              <w:r>
                <w:rPr>
                  <w:rFonts w:hint="eastAsia" w:ascii="楷体" w:hAnsi="楷体" w:eastAsia="楷体" w:cs="楷体"/>
                  <w:color w:val="000000"/>
                  <w:kern w:val="0"/>
                </w:rPr>
                <w:delText>时输入</w:delText>
              </w:r>
            </w:del>
          </w:p>
        </w:tc>
      </w:tr>
      <w:tr w14:paraId="1BD1A180">
        <w:tblPrEx>
          <w:tblCellMar>
            <w:top w:w="0" w:type="dxa"/>
            <w:left w:w="108" w:type="dxa"/>
            <w:bottom w:w="0" w:type="dxa"/>
            <w:right w:w="108" w:type="dxa"/>
          </w:tblCellMar>
        </w:tblPrEx>
        <w:trPr>
          <w:trHeight w:val="355" w:hRule="atLeast"/>
          <w:jc w:val="center"/>
          <w:del w:id="4130"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tcPr>
          <w:p w14:paraId="6800B445">
            <w:pPr>
              <w:widowControl/>
              <w:jc w:val="both"/>
              <w:rPr>
                <w:del w:id="4131" w:author="柠栀" w:date="2025-05-07T10:48:55Z"/>
                <w:rFonts w:ascii="楷体" w:hAnsi="楷体" w:eastAsia="楷体" w:cs="楷体"/>
                <w:color w:val="000000"/>
                <w:kern w:val="0"/>
              </w:rPr>
            </w:pPr>
            <w:del w:id="4132" w:author="柠栀" w:date="2025-05-07T10:48:55Z">
              <w:r>
                <w:rPr>
                  <w:rFonts w:hint="eastAsia" w:ascii="楷体" w:hAnsi="楷体" w:eastAsia="楷体" w:cs="楷体"/>
                  <w:color w:val="000000"/>
                  <w:kern w:val="0"/>
                  <w:lang w:bidi="ar"/>
                </w:rPr>
                <w:delText>3</w:delText>
              </w:r>
            </w:del>
          </w:p>
        </w:tc>
        <w:tc>
          <w:tcPr>
            <w:tcW w:w="1054" w:type="dxa"/>
            <w:tcBorders>
              <w:top w:val="single" w:color="auto" w:sz="4" w:space="0"/>
              <w:left w:val="nil"/>
              <w:bottom w:val="single" w:color="auto" w:sz="4" w:space="0"/>
              <w:right w:val="single" w:color="auto" w:sz="4" w:space="0"/>
            </w:tcBorders>
            <w:shd w:val="clear" w:color="auto" w:fill="auto"/>
          </w:tcPr>
          <w:p w14:paraId="7E10B0DA">
            <w:pPr>
              <w:widowControl/>
              <w:jc w:val="both"/>
              <w:rPr>
                <w:del w:id="4133" w:author="柠栀" w:date="2025-05-07T10:48:55Z"/>
                <w:rFonts w:ascii="楷体" w:hAnsi="楷体" w:eastAsia="楷体" w:cs="楷体"/>
                <w:color w:val="000000"/>
                <w:kern w:val="0"/>
              </w:rPr>
            </w:pPr>
            <w:del w:id="4134" w:author="柠栀" w:date="2025-05-07T10:48:55Z">
              <w:r>
                <w:rPr>
                  <w:rFonts w:hint="eastAsia" w:ascii="楷体" w:hAnsi="楷体" w:eastAsia="楷体" w:cs="楷体"/>
                  <w:color w:val="000000"/>
                  <w:kern w:val="0"/>
                  <w:lang w:bidi="ar"/>
                </w:rPr>
                <w:delText>校务标题</w:delText>
              </w:r>
            </w:del>
          </w:p>
        </w:tc>
        <w:tc>
          <w:tcPr>
            <w:tcW w:w="822" w:type="dxa"/>
            <w:tcBorders>
              <w:top w:val="single" w:color="auto" w:sz="4" w:space="0"/>
              <w:left w:val="nil"/>
              <w:bottom w:val="single" w:color="auto" w:sz="4" w:space="0"/>
              <w:right w:val="single" w:color="auto" w:sz="4" w:space="0"/>
            </w:tcBorders>
            <w:shd w:val="clear" w:color="auto" w:fill="auto"/>
          </w:tcPr>
          <w:p w14:paraId="615DA0B7">
            <w:pPr>
              <w:widowControl/>
              <w:jc w:val="both"/>
              <w:rPr>
                <w:del w:id="4135" w:author="柠栀" w:date="2025-05-07T10:48:55Z"/>
                <w:rFonts w:ascii="楷体" w:hAnsi="楷体" w:eastAsia="楷体" w:cs="楷体"/>
                <w:color w:val="000000"/>
                <w:kern w:val="0"/>
              </w:rPr>
            </w:pPr>
            <w:del w:id="4136" w:author="柠栀" w:date="2025-05-07T10:48:55Z">
              <w:r>
                <w:rPr>
                  <w:rFonts w:hint="eastAsia" w:ascii="楷体" w:hAnsi="楷体" w:eastAsia="楷体" w:cs="楷体"/>
                  <w:color w:val="000000"/>
                  <w:kern w:val="0"/>
                  <w:lang w:val="en-US" w:eastAsia="zh-CN"/>
                </w:rPr>
                <w:delText>A</w:delText>
              </w:r>
            </w:del>
            <w:del w:id="4137" w:author="柠栀" w:date="2025-05-07T10:48:55Z">
              <w:r>
                <w:rPr>
                  <w:rFonts w:hint="eastAsia" w:ascii="楷体" w:hAnsi="楷体" w:eastAsia="楷体" w:cs="楷体"/>
                  <w:color w:val="000000"/>
                  <w:kern w:val="0"/>
                </w:rPr>
                <w:delText>ffairs</w:delText>
              </w:r>
            </w:del>
            <w:del w:id="4138" w:author="柠栀" w:date="2025-05-07T10:48:55Z">
              <w:r>
                <w:rPr>
                  <w:rFonts w:hint="eastAsia" w:ascii="楷体" w:hAnsi="楷体" w:eastAsia="楷体" w:cs="楷体"/>
                  <w:color w:val="000000"/>
                  <w:kern w:val="0"/>
                  <w:lang w:bidi="ar"/>
                </w:rPr>
                <w:delText>_</w:delText>
              </w:r>
            </w:del>
            <w:del w:id="4139" w:author="柠栀" w:date="2025-05-07T10:48:55Z">
              <w:r>
                <w:rPr>
                  <w:rFonts w:ascii="楷体" w:hAnsi="楷体" w:eastAsia="楷体" w:cs="楷体"/>
                  <w:color w:val="000000"/>
                  <w:kern w:val="0"/>
                  <w:lang w:bidi="ar"/>
                </w:rPr>
                <w:delText>title</w:delText>
              </w:r>
            </w:del>
          </w:p>
        </w:tc>
        <w:tc>
          <w:tcPr>
            <w:tcW w:w="646" w:type="dxa"/>
            <w:tcBorders>
              <w:top w:val="single" w:color="auto" w:sz="4" w:space="0"/>
              <w:left w:val="nil"/>
              <w:bottom w:val="single" w:color="auto" w:sz="4" w:space="0"/>
              <w:right w:val="single" w:color="auto" w:sz="4" w:space="0"/>
            </w:tcBorders>
            <w:shd w:val="clear" w:color="auto" w:fill="auto"/>
          </w:tcPr>
          <w:p w14:paraId="5FEB80B1">
            <w:pPr>
              <w:widowControl/>
              <w:jc w:val="both"/>
              <w:rPr>
                <w:del w:id="4140" w:author="柠栀" w:date="2025-05-07T10:48:55Z"/>
                <w:rFonts w:ascii="楷体" w:hAnsi="楷体" w:eastAsia="楷体" w:cs="楷体"/>
                <w:color w:val="000000"/>
                <w:kern w:val="0"/>
              </w:rPr>
            </w:pPr>
            <w:del w:id="4141" w:author="柠栀" w:date="2025-05-07T10:48:55Z">
              <w:r>
                <w:rPr>
                  <w:rFonts w:hint="eastAsia" w:ascii="楷体" w:hAnsi="楷体" w:eastAsia="楷体" w:cs="楷体"/>
                  <w:color w:val="000000"/>
                  <w:kern w:val="0"/>
                  <w:lang w:bidi="ar"/>
                </w:rPr>
                <w:delText>20</w:delText>
              </w:r>
            </w:del>
          </w:p>
        </w:tc>
        <w:tc>
          <w:tcPr>
            <w:tcW w:w="1180" w:type="dxa"/>
            <w:tcBorders>
              <w:top w:val="single" w:color="auto" w:sz="4" w:space="0"/>
              <w:left w:val="nil"/>
              <w:bottom w:val="single" w:color="auto" w:sz="4" w:space="0"/>
              <w:right w:val="single" w:color="auto" w:sz="4" w:space="0"/>
            </w:tcBorders>
            <w:shd w:val="clear" w:color="auto" w:fill="auto"/>
          </w:tcPr>
          <w:p w14:paraId="68B4FBF0">
            <w:pPr>
              <w:widowControl/>
              <w:jc w:val="both"/>
              <w:rPr>
                <w:del w:id="4142" w:author="柠栀" w:date="2025-05-07T10:48:55Z"/>
                <w:rFonts w:ascii="楷体" w:hAnsi="楷体" w:eastAsia="楷体" w:cs="楷体"/>
                <w:color w:val="000000"/>
                <w:kern w:val="0"/>
              </w:rPr>
            </w:pPr>
            <w:del w:id="4143" w:author="柠栀" w:date="2025-05-07T10:48:55Z">
              <w:r>
                <w:rPr>
                  <w:rFonts w:hint="eastAsia" w:ascii="楷体" w:hAnsi="楷体" w:eastAsia="楷体" w:cs="楷体"/>
                  <w:color w:val="000000"/>
                  <w:kern w:val="0"/>
                  <w:lang w:bidi="ar"/>
                </w:rPr>
                <w:delText>否</w:delText>
              </w:r>
            </w:del>
          </w:p>
        </w:tc>
        <w:tc>
          <w:tcPr>
            <w:tcW w:w="2251" w:type="dxa"/>
            <w:tcBorders>
              <w:top w:val="single" w:color="auto" w:sz="4" w:space="0"/>
              <w:left w:val="nil"/>
              <w:bottom w:val="single" w:color="auto" w:sz="4" w:space="0"/>
              <w:right w:val="single" w:color="auto" w:sz="4" w:space="0"/>
            </w:tcBorders>
            <w:shd w:val="clear" w:color="auto" w:fill="auto"/>
          </w:tcPr>
          <w:p w14:paraId="023206C6">
            <w:pPr>
              <w:widowControl/>
              <w:jc w:val="both"/>
              <w:rPr>
                <w:del w:id="4144" w:author="柠栀" w:date="2025-05-07T10:48:55Z"/>
                <w:rFonts w:ascii="楷体" w:hAnsi="楷体" w:eastAsia="楷体" w:cs="楷体"/>
                <w:i/>
                <w:iCs/>
                <w:color w:val="000000"/>
                <w:kern w:val="0"/>
                <w:lang w:bidi="ar"/>
              </w:rPr>
            </w:pPr>
            <w:del w:id="4145" w:author="柠栀" w:date="2025-05-07T10:48:55Z">
              <w:r>
                <w:rPr>
                  <w:rFonts w:hint="eastAsia" w:ascii="楷体" w:hAnsi="楷体" w:eastAsia="楷体" w:cs="楷体"/>
                  <w:i/>
                  <w:iCs/>
                  <w:color w:val="000000"/>
                  <w:kern w:val="0"/>
                  <w:lang w:bidi="ar"/>
                </w:rPr>
                <w:delText>^.{2,20}$</w:delText>
              </w:r>
            </w:del>
          </w:p>
          <w:p w14:paraId="543A9293">
            <w:pPr>
              <w:widowControl/>
              <w:jc w:val="both"/>
              <w:rPr>
                <w:del w:id="4146" w:author="柠栀" w:date="2025-05-07T10:48:55Z"/>
                <w:rFonts w:ascii="楷体" w:hAnsi="楷体" w:eastAsia="楷体" w:cs="楷体"/>
                <w:i/>
                <w:iCs/>
                <w:color w:val="000000"/>
                <w:kern w:val="0"/>
                <w:lang w:bidi="ar"/>
              </w:rPr>
            </w:pPr>
          </w:p>
          <w:p w14:paraId="6615F788">
            <w:pPr>
              <w:widowControl/>
              <w:jc w:val="both"/>
              <w:rPr>
                <w:del w:id="4147" w:author="柠栀" w:date="2025-05-07T10:48:55Z"/>
                <w:rFonts w:ascii="楷体" w:hAnsi="楷体" w:eastAsia="楷体" w:cs="楷体"/>
                <w:color w:val="000000"/>
                <w:kern w:val="0"/>
                <w:lang w:bidi="ar"/>
              </w:rPr>
            </w:pPr>
            <w:del w:id="4148" w:author="柠栀" w:date="2025-05-07T10:48:55Z">
              <w:r>
                <w:rPr>
                  <w:rFonts w:hint="eastAsia" w:ascii="楷体" w:hAnsi="楷体" w:eastAsia="楷体" w:cs="楷体"/>
                  <w:color w:val="000000"/>
                  <w:kern w:val="0"/>
                  <w:lang w:bidi="ar"/>
                </w:rPr>
                <w:delText>长度限制：2-20位</w:delText>
              </w:r>
            </w:del>
          </w:p>
          <w:p w14:paraId="73C5FCFC">
            <w:pPr>
              <w:widowControl/>
              <w:rPr>
                <w:del w:id="4149" w:author="柠栀" w:date="2025-05-07T10:48:55Z"/>
                <w:rFonts w:ascii="楷体" w:hAnsi="楷体" w:eastAsia="楷体" w:cs="楷体"/>
                <w:color w:val="000000"/>
                <w:kern w:val="0"/>
              </w:rPr>
            </w:pPr>
            <w:del w:id="4150" w:author="柠栀" w:date="2025-05-07T10:48:55Z">
              <w:r>
                <w:rPr>
                  <w:rFonts w:hint="eastAsia" w:ascii="楷体" w:hAnsi="楷体" w:eastAsia="楷体" w:cs="楷体"/>
                  <w:color w:val="000000"/>
                  <w:kern w:val="0"/>
                  <w:lang w:bidi="ar"/>
                </w:rPr>
                <w:delText>格式限制：任意字符</w:delText>
              </w:r>
            </w:del>
          </w:p>
        </w:tc>
        <w:tc>
          <w:tcPr>
            <w:tcW w:w="2163" w:type="dxa"/>
            <w:tcBorders>
              <w:top w:val="single" w:color="auto" w:sz="4" w:space="0"/>
              <w:left w:val="nil"/>
              <w:bottom w:val="single" w:color="auto" w:sz="4" w:space="0"/>
              <w:right w:val="single" w:color="auto" w:sz="4" w:space="0"/>
            </w:tcBorders>
            <w:shd w:val="clear" w:color="auto" w:fill="auto"/>
          </w:tcPr>
          <w:p w14:paraId="0D8754EC">
            <w:pPr>
              <w:widowControl/>
              <w:rPr>
                <w:del w:id="4151" w:author="柠栀" w:date="2025-05-07T10:48:55Z"/>
                <w:rFonts w:ascii="楷体" w:hAnsi="楷体" w:eastAsia="楷体" w:cs="楷体"/>
                <w:color w:val="000000"/>
                <w:kern w:val="0"/>
              </w:rPr>
            </w:pPr>
            <w:del w:id="4152" w:author="柠栀" w:date="2025-05-07T10:48:55Z">
              <w:r>
                <w:rPr>
                  <w:rFonts w:hint="eastAsia" w:ascii="楷体" w:hAnsi="楷体" w:eastAsia="楷体" w:cs="楷体"/>
                  <w:color w:val="000000"/>
                  <w:kern w:val="0"/>
                </w:rPr>
                <w:delText>添加</w:delText>
              </w:r>
            </w:del>
            <w:del w:id="4153" w:author="柠栀" w:date="2025-05-07T10:48:55Z">
              <w:r>
                <w:rPr>
                  <w:rFonts w:hint="eastAsia" w:ascii="楷体" w:hAnsi="楷体" w:eastAsia="楷体" w:cs="楷体"/>
                  <w:color w:val="000000"/>
                  <w:kern w:val="0"/>
                  <w:lang w:bidi="ar"/>
                </w:rPr>
                <w:delText>校务信息</w:delText>
              </w:r>
            </w:del>
            <w:del w:id="4154" w:author="柠栀" w:date="2025-05-07T10:48:55Z">
              <w:r>
                <w:rPr>
                  <w:rFonts w:hint="eastAsia" w:ascii="楷体" w:hAnsi="楷体" w:eastAsia="楷体" w:cs="楷体"/>
                  <w:color w:val="000000"/>
                  <w:kern w:val="0"/>
                </w:rPr>
                <w:delText>时输入</w:delText>
              </w:r>
            </w:del>
          </w:p>
        </w:tc>
      </w:tr>
      <w:tr w14:paraId="3B021E30">
        <w:tblPrEx>
          <w:tblCellMar>
            <w:top w:w="0" w:type="dxa"/>
            <w:left w:w="108" w:type="dxa"/>
            <w:bottom w:w="0" w:type="dxa"/>
            <w:right w:w="108" w:type="dxa"/>
          </w:tblCellMar>
        </w:tblPrEx>
        <w:trPr>
          <w:trHeight w:val="355" w:hRule="atLeast"/>
          <w:jc w:val="center"/>
          <w:del w:id="4155"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tcPr>
          <w:p w14:paraId="542D7514">
            <w:pPr>
              <w:widowControl/>
              <w:jc w:val="both"/>
              <w:rPr>
                <w:del w:id="4156" w:author="柠栀" w:date="2025-05-07T10:48:55Z"/>
                <w:rFonts w:ascii="楷体" w:hAnsi="楷体" w:eastAsia="楷体" w:cs="楷体"/>
                <w:color w:val="000000"/>
                <w:kern w:val="0"/>
              </w:rPr>
            </w:pPr>
            <w:del w:id="4157" w:author="柠栀" w:date="2025-05-07T10:48:55Z">
              <w:r>
                <w:rPr>
                  <w:rFonts w:hint="eastAsia" w:ascii="楷体" w:hAnsi="楷体" w:eastAsia="楷体" w:cs="楷体"/>
                  <w:color w:val="000000"/>
                  <w:kern w:val="0"/>
                  <w:lang w:bidi="ar"/>
                </w:rPr>
                <w:delText>4</w:delText>
              </w:r>
            </w:del>
          </w:p>
        </w:tc>
        <w:tc>
          <w:tcPr>
            <w:tcW w:w="1054" w:type="dxa"/>
            <w:tcBorders>
              <w:top w:val="single" w:color="auto" w:sz="4" w:space="0"/>
              <w:left w:val="nil"/>
              <w:bottom w:val="single" w:color="auto" w:sz="4" w:space="0"/>
              <w:right w:val="single" w:color="auto" w:sz="4" w:space="0"/>
            </w:tcBorders>
            <w:shd w:val="clear" w:color="auto" w:fill="auto"/>
          </w:tcPr>
          <w:p w14:paraId="6EF16857">
            <w:pPr>
              <w:widowControl/>
              <w:jc w:val="both"/>
              <w:rPr>
                <w:del w:id="4158" w:author="柠栀" w:date="2025-05-07T10:48:55Z"/>
                <w:rFonts w:ascii="楷体" w:hAnsi="楷体" w:eastAsia="楷体" w:cs="楷体"/>
                <w:color w:val="000000"/>
                <w:kern w:val="0"/>
              </w:rPr>
            </w:pPr>
            <w:del w:id="4159" w:author="柠栀" w:date="2025-05-07T10:48:55Z">
              <w:r>
                <w:rPr>
                  <w:rFonts w:hint="eastAsia" w:ascii="楷体" w:hAnsi="楷体" w:eastAsia="楷体" w:cs="楷体"/>
                  <w:color w:val="000000"/>
                  <w:kern w:val="0"/>
                  <w:lang w:bidi="ar"/>
                </w:rPr>
                <w:delText>校务发布单位</w:delText>
              </w:r>
            </w:del>
          </w:p>
        </w:tc>
        <w:tc>
          <w:tcPr>
            <w:tcW w:w="822" w:type="dxa"/>
            <w:tcBorders>
              <w:top w:val="single" w:color="auto" w:sz="4" w:space="0"/>
              <w:left w:val="nil"/>
              <w:bottom w:val="single" w:color="auto" w:sz="4" w:space="0"/>
              <w:right w:val="single" w:color="auto" w:sz="4" w:space="0"/>
            </w:tcBorders>
            <w:shd w:val="clear" w:color="auto" w:fill="auto"/>
          </w:tcPr>
          <w:p w14:paraId="3E3CB6E9">
            <w:pPr>
              <w:widowControl/>
              <w:jc w:val="both"/>
              <w:rPr>
                <w:del w:id="4160" w:author="柠栀" w:date="2025-05-07T10:48:55Z"/>
                <w:rFonts w:ascii="楷体" w:hAnsi="楷体" w:eastAsia="楷体" w:cs="楷体"/>
                <w:color w:val="000000"/>
                <w:kern w:val="0"/>
              </w:rPr>
            </w:pPr>
            <w:del w:id="4161" w:author="柠栀" w:date="2025-05-07T10:48:55Z">
              <w:r>
                <w:rPr>
                  <w:rFonts w:hint="eastAsia" w:ascii="楷体" w:hAnsi="楷体" w:eastAsia="楷体" w:cs="楷体"/>
                  <w:color w:val="000000"/>
                  <w:kern w:val="0"/>
                  <w:lang w:val="en-US" w:eastAsia="zh-CN"/>
                </w:rPr>
                <w:delText>A</w:delText>
              </w:r>
            </w:del>
            <w:del w:id="4162" w:author="柠栀" w:date="2025-05-07T10:48:55Z">
              <w:r>
                <w:rPr>
                  <w:rFonts w:hint="eastAsia" w:ascii="楷体" w:hAnsi="楷体" w:eastAsia="楷体" w:cs="楷体"/>
                  <w:color w:val="000000"/>
                  <w:kern w:val="0"/>
                </w:rPr>
                <w:delText>ffairs_belong</w:delText>
              </w:r>
            </w:del>
          </w:p>
        </w:tc>
        <w:tc>
          <w:tcPr>
            <w:tcW w:w="646" w:type="dxa"/>
            <w:tcBorders>
              <w:top w:val="single" w:color="auto" w:sz="4" w:space="0"/>
              <w:left w:val="nil"/>
              <w:bottom w:val="single" w:color="auto" w:sz="4" w:space="0"/>
              <w:right w:val="single" w:color="auto" w:sz="4" w:space="0"/>
            </w:tcBorders>
            <w:shd w:val="clear" w:color="auto" w:fill="auto"/>
          </w:tcPr>
          <w:p w14:paraId="3A41D24D">
            <w:pPr>
              <w:widowControl/>
              <w:jc w:val="both"/>
              <w:rPr>
                <w:del w:id="4163" w:author="柠栀" w:date="2025-05-07T10:48:55Z"/>
                <w:rFonts w:ascii="楷体" w:hAnsi="楷体" w:eastAsia="楷体" w:cs="楷体"/>
                <w:color w:val="000000"/>
                <w:kern w:val="0"/>
              </w:rPr>
            </w:pPr>
            <w:del w:id="4164" w:author="柠栀" w:date="2025-05-07T10:48:55Z">
              <w:r>
                <w:rPr>
                  <w:rFonts w:hint="eastAsia" w:ascii="楷体" w:hAnsi="楷体" w:eastAsia="楷体" w:cs="楷体"/>
                  <w:color w:val="000000"/>
                  <w:kern w:val="0"/>
                  <w:lang w:bidi="ar"/>
                </w:rPr>
                <w:delText>20</w:delText>
              </w:r>
            </w:del>
          </w:p>
        </w:tc>
        <w:tc>
          <w:tcPr>
            <w:tcW w:w="1180" w:type="dxa"/>
            <w:tcBorders>
              <w:top w:val="single" w:color="auto" w:sz="4" w:space="0"/>
              <w:left w:val="nil"/>
              <w:bottom w:val="single" w:color="auto" w:sz="4" w:space="0"/>
              <w:right w:val="single" w:color="auto" w:sz="4" w:space="0"/>
            </w:tcBorders>
            <w:shd w:val="clear" w:color="auto" w:fill="auto"/>
          </w:tcPr>
          <w:p w14:paraId="0A2D9CA8">
            <w:pPr>
              <w:widowControl/>
              <w:jc w:val="both"/>
              <w:rPr>
                <w:del w:id="4165" w:author="柠栀" w:date="2025-05-07T10:48:55Z"/>
                <w:rFonts w:ascii="楷体" w:hAnsi="楷体" w:eastAsia="楷体" w:cs="楷体"/>
                <w:color w:val="000000"/>
                <w:kern w:val="0"/>
              </w:rPr>
            </w:pPr>
            <w:del w:id="4166" w:author="柠栀" w:date="2025-05-07T10:48:55Z">
              <w:r>
                <w:rPr>
                  <w:rFonts w:hint="eastAsia" w:ascii="楷体" w:hAnsi="楷体" w:eastAsia="楷体" w:cs="楷体"/>
                  <w:color w:val="000000"/>
                  <w:kern w:val="0"/>
                  <w:lang w:bidi="ar"/>
                </w:rPr>
                <w:delText>否</w:delText>
              </w:r>
            </w:del>
          </w:p>
        </w:tc>
        <w:tc>
          <w:tcPr>
            <w:tcW w:w="2251" w:type="dxa"/>
            <w:tcBorders>
              <w:top w:val="single" w:color="auto" w:sz="4" w:space="0"/>
              <w:left w:val="nil"/>
              <w:bottom w:val="single" w:color="auto" w:sz="4" w:space="0"/>
              <w:right w:val="single" w:color="auto" w:sz="4" w:space="0"/>
            </w:tcBorders>
            <w:shd w:val="clear" w:color="auto" w:fill="auto"/>
          </w:tcPr>
          <w:p w14:paraId="12DF93DA">
            <w:pPr>
              <w:widowControl/>
              <w:rPr>
                <w:del w:id="4167" w:author="柠栀" w:date="2025-05-07T10:48:55Z"/>
                <w:rFonts w:ascii="楷体" w:hAnsi="楷体" w:eastAsia="楷体" w:cs="楷体"/>
                <w:i/>
                <w:iCs/>
                <w:color w:val="000000"/>
                <w:kern w:val="0"/>
              </w:rPr>
            </w:pPr>
            <w:del w:id="4168" w:author="柠栀" w:date="2025-05-07T10:48:55Z">
              <w:r>
                <w:rPr>
                  <w:rFonts w:hint="eastAsia" w:ascii="楷体" w:hAnsi="楷体" w:eastAsia="楷体" w:cs="楷体"/>
                  <w:i/>
                  <w:iCs/>
                  <w:color w:val="000000"/>
                  <w:kern w:val="0"/>
                </w:rPr>
                <w:delText>^.{2,15}$</w:delText>
              </w:r>
            </w:del>
          </w:p>
          <w:p w14:paraId="2637DC3A">
            <w:pPr>
              <w:widowControl/>
              <w:rPr>
                <w:del w:id="4169" w:author="柠栀" w:date="2025-05-07T10:48:55Z"/>
                <w:rFonts w:ascii="楷体" w:hAnsi="楷体" w:eastAsia="楷体" w:cs="楷体"/>
                <w:i/>
                <w:iCs/>
                <w:color w:val="000000"/>
                <w:kern w:val="0"/>
              </w:rPr>
            </w:pPr>
          </w:p>
          <w:p w14:paraId="4808623B">
            <w:pPr>
              <w:widowControl/>
              <w:rPr>
                <w:del w:id="4170" w:author="柠栀" w:date="2025-05-07T10:48:55Z"/>
                <w:rFonts w:ascii="楷体" w:hAnsi="楷体" w:eastAsia="楷体" w:cs="楷体"/>
                <w:color w:val="000000"/>
                <w:kern w:val="0"/>
              </w:rPr>
            </w:pPr>
            <w:del w:id="4171" w:author="柠栀" w:date="2025-05-07T10:48:55Z">
              <w:r>
                <w:rPr>
                  <w:rFonts w:hint="eastAsia" w:ascii="楷体" w:hAnsi="楷体" w:eastAsia="楷体" w:cs="楷体"/>
                  <w:color w:val="000000"/>
                  <w:kern w:val="0"/>
                </w:rPr>
                <w:delText>长度限制：2-15位</w:delText>
              </w:r>
            </w:del>
          </w:p>
          <w:p w14:paraId="04AD3E04">
            <w:pPr>
              <w:widowControl/>
              <w:jc w:val="both"/>
              <w:rPr>
                <w:del w:id="4172" w:author="柠栀" w:date="2025-05-07T10:48:55Z"/>
                <w:rFonts w:ascii="楷体" w:hAnsi="楷体" w:eastAsia="楷体" w:cs="楷体"/>
                <w:color w:val="000000"/>
                <w:kern w:val="0"/>
              </w:rPr>
            </w:pPr>
            <w:del w:id="4173" w:author="柠栀" w:date="2025-05-07T10:48:55Z">
              <w:r>
                <w:rPr>
                  <w:rFonts w:hint="eastAsia" w:ascii="楷体" w:hAnsi="楷体" w:eastAsia="楷体" w:cs="楷体"/>
                  <w:color w:val="000000"/>
                  <w:kern w:val="0"/>
                </w:rPr>
                <w:delText>格式限制：任意字符</w:delText>
              </w:r>
            </w:del>
          </w:p>
        </w:tc>
        <w:tc>
          <w:tcPr>
            <w:tcW w:w="2163" w:type="dxa"/>
            <w:tcBorders>
              <w:top w:val="single" w:color="auto" w:sz="4" w:space="0"/>
              <w:left w:val="nil"/>
              <w:bottom w:val="single" w:color="auto" w:sz="4" w:space="0"/>
              <w:right w:val="single" w:color="auto" w:sz="4" w:space="0"/>
            </w:tcBorders>
            <w:shd w:val="clear" w:color="auto" w:fill="auto"/>
          </w:tcPr>
          <w:p w14:paraId="0530C4FF">
            <w:pPr>
              <w:widowControl/>
              <w:rPr>
                <w:del w:id="4174" w:author="柠栀" w:date="2025-05-07T10:48:55Z"/>
                <w:rFonts w:ascii="楷体" w:hAnsi="楷体" w:eastAsia="楷体" w:cs="楷体"/>
                <w:color w:val="000000"/>
                <w:kern w:val="0"/>
              </w:rPr>
            </w:pPr>
            <w:del w:id="4175" w:author="柠栀" w:date="2025-05-07T10:48:55Z">
              <w:r>
                <w:rPr>
                  <w:rFonts w:hint="eastAsia" w:ascii="楷体" w:hAnsi="楷体" w:eastAsia="楷体" w:cs="楷体"/>
                  <w:color w:val="000000"/>
                  <w:kern w:val="0"/>
                </w:rPr>
                <w:delText>添加</w:delText>
              </w:r>
            </w:del>
            <w:del w:id="4176" w:author="柠栀" w:date="2025-05-07T10:48:55Z">
              <w:r>
                <w:rPr>
                  <w:rFonts w:hint="eastAsia" w:ascii="楷体" w:hAnsi="楷体" w:eastAsia="楷体" w:cs="楷体"/>
                  <w:color w:val="000000"/>
                  <w:kern w:val="0"/>
                  <w:lang w:bidi="ar"/>
                </w:rPr>
                <w:delText>校务信息</w:delText>
              </w:r>
            </w:del>
            <w:del w:id="4177" w:author="柠栀" w:date="2025-05-07T10:48:55Z">
              <w:r>
                <w:rPr>
                  <w:rFonts w:hint="eastAsia" w:ascii="楷体" w:hAnsi="楷体" w:eastAsia="楷体" w:cs="楷体"/>
                  <w:color w:val="000000"/>
                  <w:kern w:val="0"/>
                </w:rPr>
                <w:delText>时输入,从学校分配数据读取，与</w:delText>
              </w:r>
            </w:del>
            <w:del w:id="4178" w:author="柠栀" w:date="2025-05-07T10:48:55Z">
              <w:r>
                <w:rPr>
                  <w:rFonts w:hint="eastAsia" w:ascii="楷体" w:hAnsi="楷体" w:eastAsia="楷体" w:cs="楷体"/>
                  <w:color w:val="000000"/>
                  <w:kern w:val="0"/>
                  <w:lang w:bidi="ar"/>
                </w:rPr>
                <w:delText>校务信息代码</w:delText>
              </w:r>
            </w:del>
            <w:del w:id="4179" w:author="柠栀" w:date="2025-05-07T10:48:55Z">
              <w:r>
                <w:rPr>
                  <w:rFonts w:hint="eastAsia" w:ascii="楷体" w:hAnsi="楷体" w:eastAsia="楷体" w:cs="楷体"/>
                  <w:color w:val="000000"/>
                  <w:kern w:val="0"/>
                </w:rPr>
                <w:delText>相匹配</w:delText>
              </w:r>
            </w:del>
          </w:p>
        </w:tc>
      </w:tr>
      <w:tr w14:paraId="682B15DB">
        <w:tblPrEx>
          <w:tblCellMar>
            <w:top w:w="0" w:type="dxa"/>
            <w:left w:w="108" w:type="dxa"/>
            <w:bottom w:w="0" w:type="dxa"/>
            <w:right w:w="108" w:type="dxa"/>
          </w:tblCellMar>
        </w:tblPrEx>
        <w:trPr>
          <w:trHeight w:val="355" w:hRule="atLeast"/>
          <w:jc w:val="center"/>
          <w:del w:id="4180"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tcPr>
          <w:p w14:paraId="5B4CF014">
            <w:pPr>
              <w:widowControl/>
              <w:jc w:val="both"/>
              <w:rPr>
                <w:del w:id="4181" w:author="柠栀" w:date="2025-05-07T10:48:55Z"/>
                <w:rFonts w:ascii="楷体" w:hAnsi="楷体" w:eastAsia="楷体" w:cs="楷体"/>
                <w:color w:val="000000"/>
                <w:kern w:val="0"/>
              </w:rPr>
            </w:pPr>
            <w:del w:id="4182" w:author="柠栀" w:date="2025-05-07T10:48:55Z">
              <w:r>
                <w:rPr>
                  <w:rFonts w:hint="eastAsia" w:ascii="楷体" w:hAnsi="楷体" w:eastAsia="楷体" w:cs="楷体"/>
                  <w:color w:val="000000"/>
                  <w:kern w:val="0"/>
                  <w:lang w:bidi="ar"/>
                </w:rPr>
                <w:delText>5</w:delText>
              </w:r>
            </w:del>
          </w:p>
        </w:tc>
        <w:tc>
          <w:tcPr>
            <w:tcW w:w="1054" w:type="dxa"/>
            <w:tcBorders>
              <w:top w:val="single" w:color="auto" w:sz="4" w:space="0"/>
              <w:left w:val="nil"/>
              <w:bottom w:val="single" w:color="auto" w:sz="4" w:space="0"/>
              <w:right w:val="single" w:color="auto" w:sz="4" w:space="0"/>
            </w:tcBorders>
            <w:shd w:val="clear" w:color="auto" w:fill="auto"/>
          </w:tcPr>
          <w:p w14:paraId="31A30489">
            <w:pPr>
              <w:widowControl/>
              <w:jc w:val="both"/>
              <w:rPr>
                <w:del w:id="4183" w:author="柠栀" w:date="2025-05-07T10:48:55Z"/>
                <w:rFonts w:ascii="楷体" w:hAnsi="楷体" w:eastAsia="楷体" w:cs="楷体"/>
                <w:color w:val="000000"/>
                <w:kern w:val="0"/>
              </w:rPr>
            </w:pPr>
            <w:del w:id="4184" w:author="柠栀" w:date="2025-05-07T10:48:55Z">
              <w:r>
                <w:rPr>
                  <w:rFonts w:hint="eastAsia" w:ascii="楷体" w:hAnsi="楷体" w:eastAsia="楷体" w:cs="楷体"/>
                  <w:color w:val="000000"/>
                  <w:kern w:val="0"/>
                  <w:lang w:bidi="ar"/>
                </w:rPr>
                <w:delText>校务关键词</w:delText>
              </w:r>
            </w:del>
          </w:p>
        </w:tc>
        <w:tc>
          <w:tcPr>
            <w:tcW w:w="822" w:type="dxa"/>
            <w:tcBorders>
              <w:top w:val="single" w:color="auto" w:sz="4" w:space="0"/>
              <w:left w:val="nil"/>
              <w:bottom w:val="single" w:color="auto" w:sz="4" w:space="0"/>
              <w:right w:val="single" w:color="auto" w:sz="4" w:space="0"/>
            </w:tcBorders>
            <w:shd w:val="clear" w:color="auto" w:fill="auto"/>
          </w:tcPr>
          <w:p w14:paraId="55F1CA5E">
            <w:pPr>
              <w:widowControl/>
              <w:jc w:val="both"/>
              <w:rPr>
                <w:del w:id="4185" w:author="柠栀" w:date="2025-05-07T10:48:55Z"/>
                <w:rFonts w:hint="eastAsia" w:ascii="楷体" w:hAnsi="楷体" w:eastAsia="楷体" w:cs="楷体"/>
                <w:color w:val="000000"/>
                <w:kern w:val="0"/>
              </w:rPr>
            </w:pPr>
            <w:del w:id="4186" w:author="柠栀" w:date="2025-05-07T10:48:55Z">
              <w:r>
                <w:rPr>
                  <w:rFonts w:hint="eastAsia" w:ascii="楷体" w:hAnsi="楷体" w:eastAsia="楷体" w:cs="楷体"/>
                  <w:color w:val="000000"/>
                  <w:kern w:val="0"/>
                  <w:lang w:val="en-US" w:eastAsia="zh-CN" w:bidi="ar"/>
                </w:rPr>
                <w:delText>A</w:delText>
              </w:r>
            </w:del>
            <w:del w:id="4187" w:author="柠栀" w:date="2025-05-07T10:48:55Z">
              <w:r>
                <w:rPr>
                  <w:rFonts w:hint="eastAsia" w:ascii="楷体" w:hAnsi="楷体" w:eastAsia="楷体" w:cs="楷体"/>
                  <w:color w:val="000000"/>
                  <w:kern w:val="0"/>
                  <w:lang w:bidi="ar"/>
                </w:rPr>
                <w:delText>ffairs_keyword</w:delText>
              </w:r>
            </w:del>
          </w:p>
        </w:tc>
        <w:tc>
          <w:tcPr>
            <w:tcW w:w="646" w:type="dxa"/>
            <w:tcBorders>
              <w:top w:val="single" w:color="auto" w:sz="4" w:space="0"/>
              <w:left w:val="nil"/>
              <w:bottom w:val="single" w:color="auto" w:sz="4" w:space="0"/>
              <w:right w:val="single" w:color="auto" w:sz="4" w:space="0"/>
            </w:tcBorders>
            <w:shd w:val="clear" w:color="auto" w:fill="auto"/>
          </w:tcPr>
          <w:p w14:paraId="37ED66BE">
            <w:pPr>
              <w:widowControl/>
              <w:jc w:val="both"/>
              <w:rPr>
                <w:del w:id="4188" w:author="柠栀" w:date="2025-05-07T10:48:55Z"/>
                <w:rFonts w:ascii="楷体" w:hAnsi="楷体" w:eastAsia="楷体" w:cs="楷体"/>
                <w:color w:val="000000"/>
                <w:kern w:val="0"/>
              </w:rPr>
            </w:pPr>
            <w:del w:id="4189" w:author="柠栀" w:date="2025-05-07T10:48:55Z">
              <w:r>
                <w:rPr>
                  <w:rFonts w:hint="eastAsia" w:ascii="楷体" w:hAnsi="楷体" w:eastAsia="楷体" w:cs="楷体"/>
                  <w:color w:val="000000"/>
                  <w:kern w:val="0"/>
                  <w:lang w:bidi="ar"/>
                </w:rPr>
                <w:delText>10</w:delText>
              </w:r>
            </w:del>
          </w:p>
        </w:tc>
        <w:tc>
          <w:tcPr>
            <w:tcW w:w="1180" w:type="dxa"/>
            <w:tcBorders>
              <w:top w:val="single" w:color="auto" w:sz="4" w:space="0"/>
              <w:left w:val="nil"/>
              <w:bottom w:val="single" w:color="auto" w:sz="4" w:space="0"/>
              <w:right w:val="single" w:color="auto" w:sz="4" w:space="0"/>
            </w:tcBorders>
            <w:shd w:val="clear" w:color="auto" w:fill="auto"/>
          </w:tcPr>
          <w:p w14:paraId="298B64C3">
            <w:pPr>
              <w:widowControl/>
              <w:jc w:val="both"/>
              <w:rPr>
                <w:del w:id="4190" w:author="柠栀" w:date="2025-05-07T10:48:55Z"/>
                <w:rFonts w:ascii="楷体" w:hAnsi="楷体" w:eastAsia="楷体" w:cs="楷体"/>
                <w:color w:val="000000"/>
                <w:kern w:val="0"/>
              </w:rPr>
            </w:pPr>
            <w:del w:id="4191" w:author="柠栀" w:date="2025-05-07T10:48:55Z">
              <w:r>
                <w:rPr>
                  <w:rFonts w:hint="eastAsia" w:ascii="楷体" w:hAnsi="楷体" w:eastAsia="楷体" w:cs="楷体"/>
                  <w:color w:val="000000"/>
                  <w:kern w:val="0"/>
                  <w:lang w:bidi="ar"/>
                </w:rPr>
                <w:delText>否</w:delText>
              </w:r>
            </w:del>
          </w:p>
        </w:tc>
        <w:tc>
          <w:tcPr>
            <w:tcW w:w="2251" w:type="dxa"/>
            <w:tcBorders>
              <w:top w:val="single" w:color="auto" w:sz="4" w:space="0"/>
              <w:left w:val="nil"/>
              <w:bottom w:val="single" w:color="auto" w:sz="4" w:space="0"/>
              <w:right w:val="single" w:color="auto" w:sz="4" w:space="0"/>
            </w:tcBorders>
            <w:shd w:val="clear" w:color="auto" w:fill="auto"/>
          </w:tcPr>
          <w:p w14:paraId="63A5493B">
            <w:pPr>
              <w:widowControl/>
              <w:rPr>
                <w:del w:id="4192" w:author="柠栀" w:date="2025-05-07T10:48:55Z"/>
                <w:rFonts w:ascii="楷体" w:hAnsi="楷体" w:eastAsia="楷体" w:cs="楷体"/>
                <w:i/>
                <w:iCs/>
                <w:color w:val="000000"/>
                <w:kern w:val="0"/>
              </w:rPr>
            </w:pPr>
            <w:del w:id="4193" w:author="柠栀" w:date="2025-05-07T10:48:55Z">
              <w:r>
                <w:rPr>
                  <w:rFonts w:hint="eastAsia" w:ascii="楷体" w:hAnsi="楷体" w:eastAsia="楷体" w:cs="楷体"/>
                  <w:i/>
                  <w:iCs/>
                  <w:color w:val="000000"/>
                  <w:kern w:val="0"/>
                </w:rPr>
                <w:delText>^.{2,15}$</w:delText>
              </w:r>
            </w:del>
          </w:p>
          <w:p w14:paraId="56F745B5">
            <w:pPr>
              <w:widowControl/>
              <w:rPr>
                <w:del w:id="4194" w:author="柠栀" w:date="2025-05-07T10:48:55Z"/>
                <w:rFonts w:ascii="楷体" w:hAnsi="楷体" w:eastAsia="楷体" w:cs="楷体"/>
                <w:i/>
                <w:iCs/>
                <w:color w:val="000000"/>
                <w:kern w:val="0"/>
              </w:rPr>
            </w:pPr>
          </w:p>
          <w:p w14:paraId="673A1275">
            <w:pPr>
              <w:widowControl/>
              <w:rPr>
                <w:del w:id="4195" w:author="柠栀" w:date="2025-05-07T10:48:55Z"/>
                <w:rFonts w:ascii="楷体" w:hAnsi="楷体" w:eastAsia="楷体" w:cs="楷体"/>
                <w:color w:val="000000"/>
                <w:kern w:val="0"/>
              </w:rPr>
            </w:pPr>
            <w:del w:id="4196" w:author="柠栀" w:date="2025-05-07T10:48:55Z">
              <w:r>
                <w:rPr>
                  <w:rFonts w:hint="eastAsia" w:ascii="楷体" w:hAnsi="楷体" w:eastAsia="楷体" w:cs="楷体"/>
                  <w:color w:val="000000"/>
                  <w:kern w:val="0"/>
                </w:rPr>
                <w:delText>长度限制：2-10位</w:delText>
              </w:r>
            </w:del>
          </w:p>
          <w:p w14:paraId="39E30D50">
            <w:pPr>
              <w:widowControl/>
              <w:rPr>
                <w:del w:id="4197" w:author="柠栀" w:date="2025-05-07T10:48:55Z"/>
                <w:rFonts w:ascii="楷体" w:hAnsi="楷体" w:eastAsia="楷体" w:cs="楷体"/>
                <w:color w:val="000000"/>
                <w:kern w:val="0"/>
              </w:rPr>
            </w:pPr>
            <w:del w:id="4198" w:author="柠栀" w:date="2025-05-07T10:48:55Z">
              <w:r>
                <w:rPr>
                  <w:rFonts w:hint="eastAsia" w:ascii="楷体" w:hAnsi="楷体" w:eastAsia="楷体" w:cs="楷体"/>
                  <w:color w:val="000000"/>
                  <w:kern w:val="0"/>
                </w:rPr>
                <w:delText>格式限制：任意字符</w:delText>
              </w:r>
            </w:del>
          </w:p>
        </w:tc>
        <w:tc>
          <w:tcPr>
            <w:tcW w:w="2163" w:type="dxa"/>
            <w:tcBorders>
              <w:top w:val="single" w:color="auto" w:sz="4" w:space="0"/>
              <w:left w:val="nil"/>
              <w:bottom w:val="single" w:color="auto" w:sz="4" w:space="0"/>
              <w:right w:val="single" w:color="auto" w:sz="4" w:space="0"/>
            </w:tcBorders>
            <w:shd w:val="clear" w:color="auto" w:fill="auto"/>
          </w:tcPr>
          <w:p w14:paraId="568284BC">
            <w:pPr>
              <w:widowControl/>
              <w:rPr>
                <w:del w:id="4199" w:author="柠栀" w:date="2025-05-07T10:48:55Z"/>
                <w:rFonts w:ascii="楷体" w:hAnsi="楷体" w:eastAsia="楷体" w:cs="楷体"/>
                <w:color w:val="000000"/>
                <w:kern w:val="0"/>
              </w:rPr>
            </w:pPr>
            <w:del w:id="4200" w:author="柠栀" w:date="2025-05-07T10:48:55Z">
              <w:r>
                <w:rPr>
                  <w:rFonts w:hint="eastAsia" w:ascii="楷体" w:hAnsi="楷体" w:eastAsia="楷体" w:cs="楷体"/>
                  <w:color w:val="000000"/>
                  <w:kern w:val="0"/>
                </w:rPr>
                <w:delText>添加</w:delText>
              </w:r>
            </w:del>
            <w:del w:id="4201" w:author="柠栀" w:date="2025-05-07T10:48:55Z">
              <w:r>
                <w:rPr>
                  <w:rFonts w:hint="eastAsia" w:ascii="楷体" w:hAnsi="楷体" w:eastAsia="楷体" w:cs="楷体"/>
                  <w:color w:val="000000"/>
                  <w:kern w:val="0"/>
                  <w:lang w:bidi="ar"/>
                </w:rPr>
                <w:delText>校务信息</w:delText>
              </w:r>
            </w:del>
            <w:del w:id="4202" w:author="柠栀" w:date="2025-05-07T10:48:55Z">
              <w:r>
                <w:rPr>
                  <w:rFonts w:hint="eastAsia" w:ascii="楷体" w:hAnsi="楷体" w:eastAsia="楷体" w:cs="楷体"/>
                  <w:color w:val="000000"/>
                  <w:kern w:val="0"/>
                </w:rPr>
                <w:delText>时输入</w:delText>
              </w:r>
            </w:del>
          </w:p>
        </w:tc>
      </w:tr>
      <w:tr w14:paraId="2BCA0B35">
        <w:tblPrEx>
          <w:tblCellMar>
            <w:top w:w="0" w:type="dxa"/>
            <w:left w:w="108" w:type="dxa"/>
            <w:bottom w:w="0" w:type="dxa"/>
            <w:right w:w="108" w:type="dxa"/>
          </w:tblCellMar>
        </w:tblPrEx>
        <w:trPr>
          <w:trHeight w:val="355" w:hRule="atLeast"/>
          <w:jc w:val="center"/>
          <w:del w:id="4203"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tcPr>
          <w:p w14:paraId="57F27289">
            <w:pPr>
              <w:widowControl/>
              <w:jc w:val="both"/>
              <w:rPr>
                <w:del w:id="4204" w:author="柠栀" w:date="2025-05-07T10:48:55Z"/>
                <w:rFonts w:ascii="楷体" w:hAnsi="楷体" w:eastAsia="楷体" w:cs="楷体"/>
                <w:color w:val="000000"/>
                <w:kern w:val="0"/>
              </w:rPr>
            </w:pPr>
            <w:del w:id="4205" w:author="柠栀" w:date="2025-05-07T10:48:55Z">
              <w:r>
                <w:rPr>
                  <w:rFonts w:hint="eastAsia" w:ascii="楷体" w:hAnsi="楷体" w:eastAsia="楷体" w:cs="楷体"/>
                  <w:color w:val="000000"/>
                  <w:kern w:val="0"/>
                  <w:lang w:bidi="ar"/>
                </w:rPr>
                <w:delText>6</w:delText>
              </w:r>
            </w:del>
          </w:p>
        </w:tc>
        <w:tc>
          <w:tcPr>
            <w:tcW w:w="1054" w:type="dxa"/>
            <w:tcBorders>
              <w:top w:val="single" w:color="auto" w:sz="4" w:space="0"/>
              <w:left w:val="nil"/>
              <w:bottom w:val="single" w:color="auto" w:sz="4" w:space="0"/>
              <w:right w:val="single" w:color="auto" w:sz="4" w:space="0"/>
            </w:tcBorders>
            <w:shd w:val="clear" w:color="auto" w:fill="auto"/>
          </w:tcPr>
          <w:p w14:paraId="0B20D4E7">
            <w:pPr>
              <w:widowControl/>
              <w:jc w:val="both"/>
              <w:rPr>
                <w:del w:id="4206" w:author="柠栀" w:date="2025-05-07T10:48:55Z"/>
                <w:rFonts w:ascii="楷体" w:hAnsi="楷体" w:eastAsia="楷体" w:cs="楷体"/>
                <w:color w:val="000000"/>
                <w:kern w:val="0"/>
              </w:rPr>
            </w:pPr>
            <w:del w:id="4207" w:author="柠栀" w:date="2025-05-07T10:48:55Z">
              <w:r>
                <w:rPr>
                  <w:rFonts w:hint="eastAsia" w:ascii="楷体" w:hAnsi="楷体" w:eastAsia="楷体" w:cs="楷体"/>
                  <w:color w:val="000000"/>
                  <w:kern w:val="0"/>
                  <w:lang w:bidi="ar"/>
                </w:rPr>
                <w:delText>校务简介</w:delText>
              </w:r>
            </w:del>
          </w:p>
        </w:tc>
        <w:tc>
          <w:tcPr>
            <w:tcW w:w="822" w:type="dxa"/>
            <w:tcBorders>
              <w:top w:val="single" w:color="auto" w:sz="4" w:space="0"/>
              <w:left w:val="nil"/>
              <w:bottom w:val="single" w:color="auto" w:sz="4" w:space="0"/>
              <w:right w:val="single" w:color="auto" w:sz="4" w:space="0"/>
            </w:tcBorders>
            <w:shd w:val="clear" w:color="auto" w:fill="auto"/>
          </w:tcPr>
          <w:p w14:paraId="05946150">
            <w:pPr>
              <w:widowControl/>
              <w:jc w:val="both"/>
              <w:rPr>
                <w:del w:id="4208" w:author="柠栀" w:date="2025-05-07T10:48:55Z"/>
                <w:rFonts w:ascii="楷体" w:hAnsi="楷体" w:eastAsia="楷体" w:cs="楷体"/>
                <w:color w:val="000000"/>
                <w:kern w:val="0"/>
              </w:rPr>
            </w:pPr>
            <w:del w:id="4209" w:author="柠栀" w:date="2025-05-07T10:48:55Z">
              <w:r>
                <w:rPr>
                  <w:rFonts w:hint="eastAsia" w:ascii="楷体" w:hAnsi="楷体" w:eastAsia="楷体" w:cs="楷体"/>
                  <w:color w:val="000000"/>
                  <w:kern w:val="0"/>
                  <w:lang w:val="en-US" w:eastAsia="zh-CN" w:bidi="ar"/>
                </w:rPr>
                <w:delText>A</w:delText>
              </w:r>
            </w:del>
            <w:del w:id="4210" w:author="柠栀" w:date="2025-05-07T10:48:55Z">
              <w:r>
                <w:rPr>
                  <w:rFonts w:hint="eastAsia" w:ascii="楷体" w:hAnsi="楷体" w:eastAsia="楷体" w:cs="楷体"/>
                  <w:color w:val="000000"/>
                  <w:kern w:val="0"/>
                  <w:lang w:bidi="ar"/>
                </w:rPr>
                <w:delText>ffairs_information</w:delText>
              </w:r>
            </w:del>
          </w:p>
        </w:tc>
        <w:tc>
          <w:tcPr>
            <w:tcW w:w="646" w:type="dxa"/>
            <w:tcBorders>
              <w:top w:val="single" w:color="auto" w:sz="4" w:space="0"/>
              <w:left w:val="nil"/>
              <w:bottom w:val="single" w:color="auto" w:sz="4" w:space="0"/>
              <w:right w:val="single" w:color="auto" w:sz="4" w:space="0"/>
            </w:tcBorders>
            <w:shd w:val="clear" w:color="auto" w:fill="auto"/>
          </w:tcPr>
          <w:p w14:paraId="2865E0CD">
            <w:pPr>
              <w:widowControl/>
              <w:jc w:val="both"/>
              <w:rPr>
                <w:del w:id="4211" w:author="柠栀" w:date="2025-05-07T10:48:55Z"/>
                <w:rFonts w:ascii="楷体" w:hAnsi="楷体" w:eastAsia="楷体" w:cs="楷体"/>
                <w:color w:val="000000"/>
                <w:kern w:val="0"/>
              </w:rPr>
            </w:pPr>
            <w:del w:id="4212" w:author="柠栀" w:date="2025-05-07T10:48:55Z">
              <w:r>
                <w:rPr>
                  <w:rFonts w:hint="eastAsia" w:ascii="楷体" w:hAnsi="楷体" w:eastAsia="楷体" w:cs="楷体"/>
                  <w:color w:val="000000"/>
                  <w:kern w:val="0"/>
                  <w:lang w:bidi="ar"/>
                </w:rPr>
                <w:delText>100</w:delText>
              </w:r>
            </w:del>
          </w:p>
        </w:tc>
        <w:tc>
          <w:tcPr>
            <w:tcW w:w="1180" w:type="dxa"/>
            <w:tcBorders>
              <w:top w:val="single" w:color="auto" w:sz="4" w:space="0"/>
              <w:left w:val="nil"/>
              <w:bottom w:val="single" w:color="auto" w:sz="4" w:space="0"/>
              <w:right w:val="single" w:color="auto" w:sz="4" w:space="0"/>
            </w:tcBorders>
            <w:shd w:val="clear" w:color="auto" w:fill="auto"/>
          </w:tcPr>
          <w:p w14:paraId="676DEECA">
            <w:pPr>
              <w:widowControl/>
              <w:jc w:val="both"/>
              <w:rPr>
                <w:del w:id="4213" w:author="柠栀" w:date="2025-05-07T10:48:55Z"/>
                <w:rFonts w:ascii="楷体" w:hAnsi="楷体" w:eastAsia="楷体" w:cs="楷体"/>
                <w:color w:val="000000"/>
                <w:kern w:val="0"/>
              </w:rPr>
            </w:pPr>
            <w:del w:id="4214" w:author="柠栀" w:date="2025-05-07T10:48:55Z">
              <w:r>
                <w:rPr>
                  <w:rFonts w:hint="eastAsia" w:ascii="楷体" w:hAnsi="楷体" w:eastAsia="楷体" w:cs="楷体"/>
                  <w:color w:val="000000"/>
                  <w:kern w:val="0"/>
                  <w:lang w:bidi="ar"/>
                </w:rPr>
                <w:delText>是</w:delText>
              </w:r>
            </w:del>
          </w:p>
        </w:tc>
        <w:tc>
          <w:tcPr>
            <w:tcW w:w="2251" w:type="dxa"/>
            <w:tcBorders>
              <w:top w:val="single" w:color="auto" w:sz="4" w:space="0"/>
              <w:left w:val="nil"/>
              <w:bottom w:val="single" w:color="auto" w:sz="4" w:space="0"/>
              <w:right w:val="single" w:color="auto" w:sz="4" w:space="0"/>
            </w:tcBorders>
            <w:shd w:val="clear" w:color="auto" w:fill="auto"/>
          </w:tcPr>
          <w:p w14:paraId="7F6E9ECF">
            <w:pPr>
              <w:widowControl/>
              <w:rPr>
                <w:del w:id="4215" w:author="柠栀" w:date="2025-05-07T10:48:55Z"/>
                <w:rFonts w:ascii="楷体" w:hAnsi="楷体" w:eastAsia="楷体" w:cs="楷体"/>
                <w:i/>
                <w:iCs/>
                <w:color w:val="000000"/>
                <w:kern w:val="0"/>
              </w:rPr>
            </w:pPr>
            <w:del w:id="4216" w:author="柠栀" w:date="2025-05-07T10:48:55Z">
              <w:r>
                <w:rPr>
                  <w:rFonts w:hint="eastAsia" w:ascii="楷体" w:hAnsi="楷体" w:eastAsia="楷体" w:cs="楷体"/>
                  <w:i/>
                  <w:iCs/>
                  <w:color w:val="000000"/>
                  <w:kern w:val="0"/>
                </w:rPr>
                <w:delText>.{1,100}$</w:delText>
              </w:r>
            </w:del>
          </w:p>
          <w:p w14:paraId="51CF6CD3">
            <w:pPr>
              <w:widowControl/>
              <w:rPr>
                <w:del w:id="4217" w:author="柠栀" w:date="2025-05-07T10:48:55Z"/>
                <w:rFonts w:ascii="楷体" w:hAnsi="楷体" w:eastAsia="楷体" w:cs="楷体"/>
                <w:i/>
                <w:iCs/>
                <w:color w:val="000000"/>
                <w:kern w:val="0"/>
              </w:rPr>
            </w:pPr>
          </w:p>
          <w:p w14:paraId="1D8EBDC9">
            <w:pPr>
              <w:widowControl/>
              <w:rPr>
                <w:del w:id="4218" w:author="柠栀" w:date="2025-05-07T10:48:55Z"/>
                <w:rFonts w:ascii="楷体" w:hAnsi="楷体" w:eastAsia="楷体" w:cs="楷体"/>
                <w:color w:val="000000"/>
                <w:kern w:val="0"/>
              </w:rPr>
            </w:pPr>
            <w:del w:id="4219" w:author="柠栀" w:date="2025-05-07T10:48:55Z">
              <w:r>
                <w:rPr>
                  <w:rFonts w:hint="eastAsia" w:ascii="楷体" w:hAnsi="楷体" w:eastAsia="楷体" w:cs="楷体"/>
                  <w:color w:val="000000"/>
                  <w:kern w:val="0"/>
                </w:rPr>
                <w:delText>长度限制：1-100位</w:delText>
              </w:r>
            </w:del>
          </w:p>
          <w:p w14:paraId="0813876A">
            <w:pPr>
              <w:widowControl/>
              <w:jc w:val="both"/>
              <w:rPr>
                <w:del w:id="4220" w:author="柠栀" w:date="2025-05-07T10:48:55Z"/>
                <w:rFonts w:ascii="楷体" w:hAnsi="楷体" w:eastAsia="楷体" w:cs="楷体"/>
                <w:color w:val="000000"/>
                <w:kern w:val="0"/>
              </w:rPr>
            </w:pPr>
            <w:del w:id="4221" w:author="柠栀" w:date="2025-05-07T10:48:55Z">
              <w:r>
                <w:rPr>
                  <w:rFonts w:hint="eastAsia" w:ascii="楷体" w:hAnsi="楷体" w:eastAsia="楷体" w:cs="楷体"/>
                  <w:color w:val="000000"/>
                  <w:kern w:val="0"/>
                </w:rPr>
                <w:delText>格式限制：任意字符</w:delText>
              </w:r>
            </w:del>
          </w:p>
        </w:tc>
        <w:tc>
          <w:tcPr>
            <w:tcW w:w="2163" w:type="dxa"/>
            <w:tcBorders>
              <w:top w:val="single" w:color="auto" w:sz="4" w:space="0"/>
              <w:left w:val="nil"/>
              <w:bottom w:val="single" w:color="auto" w:sz="4" w:space="0"/>
              <w:right w:val="single" w:color="auto" w:sz="4" w:space="0"/>
            </w:tcBorders>
            <w:shd w:val="clear" w:color="auto" w:fill="auto"/>
          </w:tcPr>
          <w:p w14:paraId="703E943E">
            <w:pPr>
              <w:widowControl/>
              <w:rPr>
                <w:del w:id="4222" w:author="柠栀" w:date="2025-05-07T10:48:55Z"/>
                <w:rFonts w:ascii="楷体" w:hAnsi="楷体" w:eastAsia="楷体" w:cs="楷体"/>
                <w:color w:val="000000"/>
                <w:kern w:val="0"/>
              </w:rPr>
            </w:pPr>
            <w:del w:id="4223" w:author="柠栀" w:date="2025-05-07T10:48:55Z">
              <w:r>
                <w:rPr>
                  <w:rFonts w:hint="eastAsia" w:ascii="楷体" w:hAnsi="楷体" w:eastAsia="楷体" w:cs="楷体"/>
                  <w:color w:val="000000"/>
                  <w:kern w:val="0"/>
                </w:rPr>
                <w:delText>添加</w:delText>
              </w:r>
            </w:del>
            <w:del w:id="4224" w:author="柠栀" w:date="2025-05-07T10:48:55Z">
              <w:r>
                <w:rPr>
                  <w:rFonts w:hint="eastAsia" w:ascii="楷体" w:hAnsi="楷体" w:eastAsia="楷体" w:cs="楷体"/>
                  <w:color w:val="000000"/>
                  <w:kern w:val="0"/>
                  <w:lang w:bidi="ar"/>
                </w:rPr>
                <w:delText>校务信息</w:delText>
              </w:r>
            </w:del>
            <w:del w:id="4225" w:author="柠栀" w:date="2025-05-07T10:48:55Z">
              <w:r>
                <w:rPr>
                  <w:rFonts w:hint="eastAsia" w:ascii="楷体" w:hAnsi="楷体" w:eastAsia="楷体" w:cs="楷体"/>
                  <w:color w:val="000000"/>
                  <w:kern w:val="0"/>
                </w:rPr>
                <w:delText>时输入</w:delText>
              </w:r>
            </w:del>
          </w:p>
        </w:tc>
      </w:tr>
      <w:tr w14:paraId="5ADFCD8E">
        <w:tblPrEx>
          <w:tblCellMar>
            <w:top w:w="0" w:type="dxa"/>
            <w:left w:w="108" w:type="dxa"/>
            <w:bottom w:w="0" w:type="dxa"/>
            <w:right w:w="108" w:type="dxa"/>
          </w:tblCellMar>
        </w:tblPrEx>
        <w:trPr>
          <w:trHeight w:val="961" w:hRule="atLeast"/>
          <w:jc w:val="center"/>
          <w:del w:id="4226"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tcPr>
          <w:p w14:paraId="011CAD53">
            <w:pPr>
              <w:widowControl/>
              <w:jc w:val="both"/>
              <w:rPr>
                <w:del w:id="4227" w:author="柠栀" w:date="2025-05-07T10:48:55Z"/>
                <w:rFonts w:ascii="楷体" w:hAnsi="楷体" w:eastAsia="楷体" w:cs="楷体"/>
                <w:color w:val="000000"/>
                <w:kern w:val="0"/>
              </w:rPr>
            </w:pPr>
            <w:del w:id="4228" w:author="柠栀" w:date="2025-05-07T10:48:55Z">
              <w:r>
                <w:rPr>
                  <w:rFonts w:hint="eastAsia" w:ascii="楷体" w:hAnsi="楷体" w:eastAsia="楷体" w:cs="楷体"/>
                  <w:color w:val="000000"/>
                  <w:kern w:val="0"/>
                </w:rPr>
                <w:delText>7</w:delText>
              </w:r>
            </w:del>
          </w:p>
        </w:tc>
        <w:tc>
          <w:tcPr>
            <w:tcW w:w="1054" w:type="dxa"/>
            <w:tcBorders>
              <w:top w:val="single" w:color="auto" w:sz="4" w:space="0"/>
              <w:left w:val="nil"/>
              <w:bottom w:val="single" w:color="auto" w:sz="4" w:space="0"/>
              <w:right w:val="single" w:color="auto" w:sz="4" w:space="0"/>
            </w:tcBorders>
            <w:shd w:val="clear" w:color="auto" w:fill="auto"/>
          </w:tcPr>
          <w:p w14:paraId="4431FE0D">
            <w:pPr>
              <w:widowControl/>
              <w:jc w:val="both"/>
              <w:rPr>
                <w:del w:id="4229" w:author="柠栀" w:date="2025-05-07T10:48:55Z"/>
                <w:rFonts w:ascii="楷体" w:hAnsi="楷体" w:eastAsia="楷体" w:cs="楷体"/>
                <w:color w:val="000000"/>
                <w:kern w:val="0"/>
              </w:rPr>
            </w:pPr>
            <w:del w:id="4230" w:author="柠栀" w:date="2025-05-07T10:48:55Z">
              <w:r>
                <w:rPr>
                  <w:rFonts w:hint="eastAsia" w:ascii="楷体" w:hAnsi="楷体" w:eastAsia="楷体" w:cs="楷体"/>
                  <w:color w:val="000000"/>
                  <w:kern w:val="0"/>
                  <w:lang w:bidi="ar"/>
                </w:rPr>
                <w:delText>发布时间</w:delText>
              </w:r>
            </w:del>
          </w:p>
        </w:tc>
        <w:tc>
          <w:tcPr>
            <w:tcW w:w="822" w:type="dxa"/>
            <w:tcBorders>
              <w:top w:val="single" w:color="auto" w:sz="4" w:space="0"/>
              <w:left w:val="nil"/>
              <w:bottom w:val="single" w:color="auto" w:sz="4" w:space="0"/>
              <w:right w:val="single" w:color="auto" w:sz="4" w:space="0"/>
            </w:tcBorders>
            <w:shd w:val="clear" w:color="auto" w:fill="auto"/>
          </w:tcPr>
          <w:p w14:paraId="4CEC1BB4">
            <w:pPr>
              <w:widowControl/>
              <w:jc w:val="both"/>
              <w:rPr>
                <w:del w:id="4231" w:author="柠栀" w:date="2025-05-07T10:48:55Z"/>
                <w:rFonts w:ascii="楷体" w:hAnsi="楷体" w:eastAsia="楷体" w:cs="楷体"/>
                <w:color w:val="000000"/>
                <w:kern w:val="0"/>
              </w:rPr>
            </w:pPr>
            <w:del w:id="4232" w:author="柠栀" w:date="2025-05-07T10:48:55Z">
              <w:r>
                <w:rPr>
                  <w:rFonts w:hint="eastAsia" w:ascii="楷体" w:hAnsi="楷体" w:eastAsia="楷体" w:cs="楷体"/>
                  <w:color w:val="000000"/>
                  <w:kern w:val="0"/>
                  <w:lang w:val="en-US" w:eastAsia="zh-CN" w:bidi="ar"/>
                </w:rPr>
                <w:delText>S</w:delText>
              </w:r>
            </w:del>
            <w:del w:id="4233" w:author="柠栀" w:date="2025-05-07T10:48:55Z">
              <w:r>
                <w:rPr>
                  <w:rFonts w:hint="eastAsia" w:ascii="楷体" w:hAnsi="楷体" w:eastAsia="楷体" w:cs="楷体"/>
                  <w:color w:val="000000"/>
                  <w:kern w:val="0"/>
                  <w:lang w:bidi="ar"/>
                </w:rPr>
                <w:delText>ettime_number</w:delText>
              </w:r>
            </w:del>
          </w:p>
        </w:tc>
        <w:tc>
          <w:tcPr>
            <w:tcW w:w="646" w:type="dxa"/>
            <w:tcBorders>
              <w:top w:val="single" w:color="auto" w:sz="4" w:space="0"/>
              <w:left w:val="nil"/>
              <w:bottom w:val="single" w:color="auto" w:sz="4" w:space="0"/>
              <w:right w:val="single" w:color="auto" w:sz="4" w:space="0"/>
            </w:tcBorders>
            <w:shd w:val="clear" w:color="auto" w:fill="auto"/>
          </w:tcPr>
          <w:p w14:paraId="18EFABAC">
            <w:pPr>
              <w:widowControl/>
              <w:jc w:val="both"/>
              <w:rPr>
                <w:del w:id="4234" w:author="柠栀" w:date="2025-05-07T10:48:55Z"/>
                <w:rFonts w:ascii="楷体" w:hAnsi="楷体" w:eastAsia="楷体" w:cs="楷体"/>
                <w:color w:val="000000"/>
                <w:kern w:val="0"/>
              </w:rPr>
            </w:pPr>
            <w:del w:id="4235" w:author="柠栀" w:date="2025-05-07T10:48:55Z">
              <w:r>
                <w:rPr>
                  <w:rFonts w:hint="eastAsia" w:ascii="楷体" w:hAnsi="楷体" w:eastAsia="楷体" w:cs="楷体"/>
                  <w:color w:val="000000"/>
                  <w:kern w:val="0"/>
                  <w:lang w:bidi="ar"/>
                </w:rPr>
                <w:delText>10</w:delText>
              </w:r>
            </w:del>
          </w:p>
        </w:tc>
        <w:tc>
          <w:tcPr>
            <w:tcW w:w="1180" w:type="dxa"/>
            <w:tcBorders>
              <w:top w:val="single" w:color="auto" w:sz="4" w:space="0"/>
              <w:left w:val="nil"/>
              <w:bottom w:val="single" w:color="auto" w:sz="4" w:space="0"/>
              <w:right w:val="single" w:color="auto" w:sz="4" w:space="0"/>
            </w:tcBorders>
            <w:shd w:val="clear" w:color="auto" w:fill="auto"/>
          </w:tcPr>
          <w:p w14:paraId="3D99B2D0">
            <w:pPr>
              <w:widowControl/>
              <w:jc w:val="both"/>
              <w:rPr>
                <w:del w:id="4236" w:author="柠栀" w:date="2025-05-07T10:48:55Z"/>
                <w:rFonts w:ascii="楷体" w:hAnsi="楷体" w:eastAsia="楷体" w:cs="楷体"/>
                <w:color w:val="000000"/>
                <w:kern w:val="0"/>
              </w:rPr>
            </w:pPr>
            <w:del w:id="4237" w:author="柠栀" w:date="2025-05-07T10:48:55Z">
              <w:r>
                <w:rPr>
                  <w:rFonts w:hint="eastAsia" w:ascii="楷体" w:hAnsi="楷体" w:eastAsia="楷体" w:cs="楷体"/>
                  <w:color w:val="000000"/>
                  <w:kern w:val="0"/>
                  <w:lang w:bidi="ar"/>
                </w:rPr>
                <w:delText>是</w:delText>
              </w:r>
            </w:del>
          </w:p>
        </w:tc>
        <w:tc>
          <w:tcPr>
            <w:tcW w:w="2251" w:type="dxa"/>
            <w:tcBorders>
              <w:top w:val="single" w:color="auto" w:sz="4" w:space="0"/>
              <w:left w:val="nil"/>
              <w:bottom w:val="single" w:color="auto" w:sz="4" w:space="0"/>
              <w:right w:val="single" w:color="auto" w:sz="4" w:space="0"/>
            </w:tcBorders>
            <w:shd w:val="clear" w:color="auto" w:fill="auto"/>
          </w:tcPr>
          <w:p w14:paraId="7FFF5168">
            <w:pPr>
              <w:widowControl/>
              <w:jc w:val="both"/>
              <w:rPr>
                <w:del w:id="4238" w:author="柠栀" w:date="2025-05-07T10:48:55Z"/>
                <w:rFonts w:ascii="楷体" w:hAnsi="楷体" w:eastAsia="楷体" w:cs="楷体"/>
                <w:i/>
                <w:iCs/>
                <w:color w:val="000000"/>
                <w:kern w:val="0"/>
              </w:rPr>
            </w:pPr>
            <w:del w:id="4239" w:author="柠栀" w:date="2025-05-07T10:48:55Z">
              <w:r>
                <w:rPr>
                  <w:rFonts w:hint="eastAsia" w:ascii="楷体" w:hAnsi="楷体" w:eastAsia="楷体" w:cs="楷体"/>
                  <w:i/>
                  <w:iCs/>
                  <w:color w:val="000000"/>
                  <w:kern w:val="0"/>
                </w:rPr>
                <w:delText>(20\d{2}|[2-9]\d{3})-(0?[1-9]|1[0-2])-(0?[1-9]|[12]\d|3[01])</w:delText>
              </w:r>
            </w:del>
          </w:p>
          <w:p w14:paraId="00E30D41">
            <w:pPr>
              <w:widowControl/>
              <w:jc w:val="both"/>
              <w:rPr>
                <w:del w:id="4240" w:author="柠栀" w:date="2025-05-07T10:48:55Z"/>
                <w:rFonts w:ascii="楷体" w:hAnsi="楷体" w:eastAsia="楷体" w:cs="楷体"/>
                <w:i/>
                <w:iCs/>
                <w:color w:val="000000"/>
                <w:kern w:val="0"/>
              </w:rPr>
            </w:pPr>
          </w:p>
          <w:p w14:paraId="21801D81">
            <w:pPr>
              <w:widowControl/>
              <w:jc w:val="both"/>
              <w:rPr>
                <w:del w:id="4241" w:author="柠栀" w:date="2025-05-07T10:48:55Z"/>
                <w:rFonts w:ascii="楷体" w:hAnsi="楷体" w:eastAsia="楷体" w:cs="楷体"/>
                <w:color w:val="000000"/>
                <w:kern w:val="0"/>
              </w:rPr>
            </w:pPr>
            <w:del w:id="4242" w:author="柠栀" w:date="2025-05-07T10:48:55Z">
              <w:r>
                <w:rPr>
                  <w:rFonts w:hint="eastAsia" w:ascii="楷体" w:hAnsi="楷体" w:eastAsia="楷体" w:cs="楷体"/>
                  <w:color w:val="000000"/>
                  <w:kern w:val="0"/>
                </w:rPr>
                <w:delText>长度限制：10个字符</w:delText>
              </w:r>
            </w:del>
          </w:p>
          <w:p w14:paraId="4FC767D6">
            <w:pPr>
              <w:widowControl/>
              <w:jc w:val="both"/>
              <w:rPr>
                <w:del w:id="4243" w:author="柠栀" w:date="2025-05-07T10:48:55Z"/>
                <w:rFonts w:ascii="楷体" w:hAnsi="楷体" w:eastAsia="楷体" w:cs="楷体"/>
                <w:color w:val="000000"/>
                <w:kern w:val="0"/>
              </w:rPr>
            </w:pPr>
            <w:del w:id="4244" w:author="柠栀" w:date="2025-05-07T10:48:55Z">
              <w:r>
                <w:rPr>
                  <w:rFonts w:hint="eastAsia" w:ascii="楷体" w:hAnsi="楷体" w:eastAsia="楷体" w:cs="楷体"/>
                  <w:color w:val="000000"/>
                  <w:kern w:val="0"/>
                </w:rPr>
                <w:delText>格式限制：yyyy-mm-dd</w:delText>
              </w:r>
            </w:del>
          </w:p>
        </w:tc>
        <w:tc>
          <w:tcPr>
            <w:tcW w:w="2163" w:type="dxa"/>
            <w:tcBorders>
              <w:top w:val="single" w:color="auto" w:sz="4" w:space="0"/>
              <w:left w:val="nil"/>
              <w:bottom w:val="single" w:color="auto" w:sz="4" w:space="0"/>
              <w:right w:val="single" w:color="auto" w:sz="4" w:space="0"/>
            </w:tcBorders>
            <w:shd w:val="clear" w:color="auto" w:fill="auto"/>
          </w:tcPr>
          <w:p w14:paraId="2FE76378">
            <w:pPr>
              <w:widowControl/>
              <w:rPr>
                <w:del w:id="4245" w:author="柠栀" w:date="2025-05-07T10:48:55Z"/>
                <w:rFonts w:ascii="楷体" w:hAnsi="楷体" w:eastAsia="楷体" w:cs="楷体"/>
                <w:color w:val="000000"/>
                <w:kern w:val="0"/>
              </w:rPr>
            </w:pPr>
            <w:del w:id="4246" w:author="柠栀" w:date="2025-05-07T10:48:55Z">
              <w:r>
                <w:rPr>
                  <w:rFonts w:hint="eastAsia" w:ascii="楷体" w:hAnsi="楷体" w:eastAsia="楷体" w:cs="楷体"/>
                  <w:color w:val="000000"/>
                  <w:kern w:val="0"/>
                </w:rPr>
                <w:delText>从学校分配数据读取</w:delText>
              </w:r>
            </w:del>
          </w:p>
        </w:tc>
      </w:tr>
      <w:tr w14:paraId="59C8730F">
        <w:tblPrEx>
          <w:tblCellMar>
            <w:top w:w="0" w:type="dxa"/>
            <w:left w:w="108" w:type="dxa"/>
            <w:bottom w:w="0" w:type="dxa"/>
            <w:right w:w="108" w:type="dxa"/>
          </w:tblCellMar>
        </w:tblPrEx>
        <w:trPr>
          <w:trHeight w:val="355" w:hRule="atLeast"/>
          <w:jc w:val="center"/>
          <w:del w:id="4247"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tcPr>
          <w:p w14:paraId="56DDAE0E">
            <w:pPr>
              <w:widowControl/>
              <w:jc w:val="both"/>
              <w:rPr>
                <w:del w:id="4248" w:author="柠栀" w:date="2025-05-07T10:48:55Z"/>
                <w:rFonts w:ascii="楷体" w:hAnsi="楷体" w:eastAsia="楷体" w:cs="楷体"/>
                <w:color w:val="000000"/>
                <w:kern w:val="0"/>
              </w:rPr>
            </w:pPr>
            <w:del w:id="4249" w:author="柠栀" w:date="2025-05-07T10:48:55Z">
              <w:r>
                <w:rPr>
                  <w:rFonts w:hint="eastAsia" w:ascii="楷体" w:hAnsi="楷体" w:eastAsia="楷体" w:cs="楷体"/>
                  <w:color w:val="000000"/>
                  <w:kern w:val="0"/>
                </w:rPr>
                <w:delText>8</w:delText>
              </w:r>
            </w:del>
          </w:p>
        </w:tc>
        <w:tc>
          <w:tcPr>
            <w:tcW w:w="1054" w:type="dxa"/>
            <w:tcBorders>
              <w:top w:val="single" w:color="auto" w:sz="4" w:space="0"/>
              <w:left w:val="nil"/>
              <w:bottom w:val="single" w:color="auto" w:sz="4" w:space="0"/>
              <w:right w:val="single" w:color="auto" w:sz="4" w:space="0"/>
            </w:tcBorders>
            <w:shd w:val="clear" w:color="auto" w:fill="auto"/>
          </w:tcPr>
          <w:p w14:paraId="116B3764">
            <w:pPr>
              <w:widowControl/>
              <w:jc w:val="both"/>
              <w:rPr>
                <w:del w:id="4250" w:author="柠栀" w:date="2025-05-07T10:48:55Z"/>
                <w:rFonts w:ascii="楷体" w:hAnsi="楷体" w:eastAsia="楷体" w:cs="楷体"/>
                <w:color w:val="000000"/>
                <w:kern w:val="0"/>
              </w:rPr>
            </w:pPr>
            <w:del w:id="4251" w:author="柠栀" w:date="2025-05-07T10:48:55Z">
              <w:r>
                <w:rPr>
                  <w:rFonts w:hint="eastAsia" w:ascii="楷体" w:hAnsi="楷体" w:eastAsia="楷体" w:cs="楷体"/>
                  <w:color w:val="000000"/>
                  <w:kern w:val="0"/>
                  <w:lang w:bidi="ar"/>
                </w:rPr>
                <w:delText>有效时间</w:delText>
              </w:r>
            </w:del>
          </w:p>
        </w:tc>
        <w:tc>
          <w:tcPr>
            <w:tcW w:w="822" w:type="dxa"/>
            <w:tcBorders>
              <w:top w:val="single" w:color="auto" w:sz="4" w:space="0"/>
              <w:left w:val="nil"/>
              <w:bottom w:val="single" w:color="auto" w:sz="4" w:space="0"/>
              <w:right w:val="single" w:color="auto" w:sz="4" w:space="0"/>
            </w:tcBorders>
            <w:shd w:val="clear" w:color="auto" w:fill="auto"/>
          </w:tcPr>
          <w:p w14:paraId="5938A4CF">
            <w:pPr>
              <w:widowControl/>
              <w:jc w:val="both"/>
              <w:rPr>
                <w:del w:id="4252" w:author="柠栀" w:date="2025-05-07T10:48:55Z"/>
                <w:rFonts w:ascii="楷体" w:hAnsi="楷体" w:eastAsia="楷体" w:cs="楷体"/>
                <w:color w:val="000000"/>
                <w:kern w:val="0"/>
              </w:rPr>
            </w:pPr>
            <w:del w:id="4253" w:author="柠栀" w:date="2025-05-07T10:48:55Z">
              <w:r>
                <w:rPr>
                  <w:rFonts w:hint="eastAsia" w:ascii="楷体" w:hAnsi="楷体" w:eastAsia="楷体" w:cs="楷体"/>
                  <w:color w:val="000000"/>
                  <w:kern w:val="0"/>
                  <w:lang w:val="en-US" w:eastAsia="zh-CN"/>
                </w:rPr>
                <w:delText>T</w:delText>
              </w:r>
            </w:del>
            <w:del w:id="4254" w:author="柠栀" w:date="2025-05-07T10:48:55Z">
              <w:r>
                <w:rPr>
                  <w:rFonts w:hint="eastAsia" w:ascii="楷体" w:hAnsi="楷体" w:eastAsia="楷体" w:cs="楷体"/>
                  <w:color w:val="000000"/>
                  <w:kern w:val="0"/>
                </w:rPr>
                <w:delText>ime</w:delText>
              </w:r>
            </w:del>
          </w:p>
        </w:tc>
        <w:tc>
          <w:tcPr>
            <w:tcW w:w="646" w:type="dxa"/>
            <w:tcBorders>
              <w:top w:val="single" w:color="auto" w:sz="4" w:space="0"/>
              <w:left w:val="nil"/>
              <w:bottom w:val="single" w:color="auto" w:sz="4" w:space="0"/>
              <w:right w:val="single" w:color="auto" w:sz="4" w:space="0"/>
            </w:tcBorders>
            <w:shd w:val="clear" w:color="auto" w:fill="auto"/>
          </w:tcPr>
          <w:p w14:paraId="6D177CDA">
            <w:pPr>
              <w:widowControl/>
              <w:jc w:val="both"/>
              <w:rPr>
                <w:del w:id="4255" w:author="柠栀" w:date="2025-05-07T10:48:55Z"/>
                <w:rFonts w:ascii="楷体" w:hAnsi="楷体" w:eastAsia="楷体" w:cs="楷体"/>
                <w:color w:val="000000"/>
                <w:kern w:val="0"/>
              </w:rPr>
            </w:pPr>
            <w:del w:id="4256" w:author="柠栀" w:date="2025-05-07T10:48:55Z">
              <w:r>
                <w:rPr>
                  <w:rFonts w:hint="eastAsia" w:ascii="楷体" w:hAnsi="楷体" w:eastAsia="楷体" w:cs="楷体"/>
                  <w:color w:val="000000"/>
                  <w:kern w:val="0"/>
                  <w:lang w:bidi="ar"/>
                </w:rPr>
                <w:delText>10</w:delText>
              </w:r>
            </w:del>
          </w:p>
        </w:tc>
        <w:tc>
          <w:tcPr>
            <w:tcW w:w="1180" w:type="dxa"/>
            <w:tcBorders>
              <w:top w:val="single" w:color="auto" w:sz="4" w:space="0"/>
              <w:left w:val="nil"/>
              <w:bottom w:val="single" w:color="auto" w:sz="4" w:space="0"/>
              <w:right w:val="single" w:color="auto" w:sz="4" w:space="0"/>
            </w:tcBorders>
            <w:shd w:val="clear" w:color="auto" w:fill="auto"/>
          </w:tcPr>
          <w:p w14:paraId="391DA75D">
            <w:pPr>
              <w:widowControl/>
              <w:jc w:val="both"/>
              <w:rPr>
                <w:del w:id="4257" w:author="柠栀" w:date="2025-05-07T10:48:55Z"/>
                <w:rFonts w:ascii="楷体" w:hAnsi="楷体" w:eastAsia="楷体" w:cs="楷体"/>
                <w:color w:val="000000"/>
                <w:kern w:val="0"/>
              </w:rPr>
            </w:pPr>
            <w:del w:id="4258" w:author="柠栀" w:date="2025-05-07T10:48:55Z">
              <w:r>
                <w:rPr>
                  <w:rFonts w:hint="eastAsia" w:ascii="楷体" w:hAnsi="楷体" w:eastAsia="楷体" w:cs="楷体"/>
                  <w:color w:val="000000"/>
                  <w:kern w:val="0"/>
                  <w:lang w:bidi="ar"/>
                </w:rPr>
                <w:delText>是</w:delText>
              </w:r>
            </w:del>
          </w:p>
        </w:tc>
        <w:tc>
          <w:tcPr>
            <w:tcW w:w="2251" w:type="dxa"/>
            <w:tcBorders>
              <w:top w:val="single" w:color="auto" w:sz="4" w:space="0"/>
              <w:left w:val="nil"/>
              <w:bottom w:val="single" w:color="auto" w:sz="4" w:space="0"/>
              <w:right w:val="single" w:color="auto" w:sz="4" w:space="0"/>
            </w:tcBorders>
            <w:shd w:val="clear" w:color="auto" w:fill="auto"/>
          </w:tcPr>
          <w:p w14:paraId="41AA717A">
            <w:pPr>
              <w:widowControl/>
              <w:jc w:val="both"/>
              <w:rPr>
                <w:del w:id="4259" w:author="柠栀" w:date="2025-05-07T10:48:55Z"/>
                <w:rFonts w:ascii="楷体" w:hAnsi="楷体" w:eastAsia="楷体" w:cs="楷体"/>
                <w:i/>
                <w:iCs/>
                <w:color w:val="000000"/>
                <w:kern w:val="0"/>
              </w:rPr>
            </w:pPr>
            <w:del w:id="4260" w:author="柠栀" w:date="2025-05-07T10:48:55Z">
              <w:r>
                <w:rPr>
                  <w:rFonts w:hint="eastAsia" w:ascii="楷体" w:hAnsi="楷体" w:eastAsia="楷体" w:cs="楷体"/>
                  <w:i/>
                  <w:iCs/>
                  <w:color w:val="000000"/>
                  <w:kern w:val="0"/>
                </w:rPr>
                <w:delText>(20\d{2}|[2-9]\d{3})-(0?[1-9]|1[0-2])-(0?[1-9]|[12]\d|3[01])</w:delText>
              </w:r>
            </w:del>
          </w:p>
          <w:p w14:paraId="42D0353B">
            <w:pPr>
              <w:widowControl/>
              <w:jc w:val="both"/>
              <w:rPr>
                <w:del w:id="4261" w:author="柠栀" w:date="2025-05-07T10:48:55Z"/>
                <w:rFonts w:ascii="楷体" w:hAnsi="楷体" w:eastAsia="楷体" w:cs="楷体"/>
                <w:i/>
                <w:iCs/>
                <w:color w:val="000000"/>
                <w:kern w:val="0"/>
              </w:rPr>
            </w:pPr>
          </w:p>
          <w:p w14:paraId="4896DF17">
            <w:pPr>
              <w:widowControl/>
              <w:jc w:val="both"/>
              <w:rPr>
                <w:del w:id="4262" w:author="柠栀" w:date="2025-05-07T10:48:55Z"/>
                <w:rFonts w:ascii="楷体" w:hAnsi="楷体" w:eastAsia="楷体" w:cs="楷体"/>
                <w:color w:val="000000"/>
                <w:kern w:val="0"/>
              </w:rPr>
            </w:pPr>
            <w:del w:id="4263" w:author="柠栀" w:date="2025-05-07T10:48:55Z">
              <w:r>
                <w:rPr>
                  <w:rFonts w:hint="eastAsia" w:ascii="楷体" w:hAnsi="楷体" w:eastAsia="楷体" w:cs="楷体"/>
                  <w:color w:val="000000"/>
                  <w:kern w:val="0"/>
                </w:rPr>
                <w:delText>长度限制：10个字符</w:delText>
              </w:r>
            </w:del>
          </w:p>
          <w:p w14:paraId="5EF95A35">
            <w:pPr>
              <w:widowControl/>
              <w:jc w:val="both"/>
              <w:rPr>
                <w:del w:id="4264" w:author="柠栀" w:date="2025-05-07T10:48:55Z"/>
                <w:rFonts w:ascii="楷体" w:hAnsi="楷体" w:eastAsia="楷体" w:cs="楷体"/>
                <w:color w:val="000000"/>
                <w:kern w:val="0"/>
              </w:rPr>
            </w:pPr>
            <w:del w:id="4265" w:author="柠栀" w:date="2025-05-07T10:48:55Z">
              <w:r>
                <w:rPr>
                  <w:rFonts w:hint="eastAsia" w:ascii="楷体" w:hAnsi="楷体" w:eastAsia="楷体" w:cs="楷体"/>
                  <w:color w:val="000000"/>
                  <w:kern w:val="0"/>
                </w:rPr>
                <w:delText xml:space="preserve">格式限制：yyyy-mm-dd </w:delText>
              </w:r>
            </w:del>
          </w:p>
        </w:tc>
        <w:tc>
          <w:tcPr>
            <w:tcW w:w="2163" w:type="dxa"/>
            <w:tcBorders>
              <w:top w:val="single" w:color="auto" w:sz="4" w:space="0"/>
              <w:left w:val="nil"/>
              <w:bottom w:val="single" w:color="auto" w:sz="4" w:space="0"/>
              <w:right w:val="single" w:color="auto" w:sz="4" w:space="0"/>
            </w:tcBorders>
            <w:shd w:val="clear" w:color="auto" w:fill="auto"/>
          </w:tcPr>
          <w:p w14:paraId="1F068FD4">
            <w:pPr>
              <w:widowControl/>
              <w:rPr>
                <w:del w:id="4266" w:author="柠栀" w:date="2025-05-07T10:48:55Z"/>
                <w:rFonts w:ascii="楷体" w:hAnsi="楷体" w:eastAsia="楷体" w:cs="楷体"/>
                <w:color w:val="000000"/>
                <w:kern w:val="0"/>
              </w:rPr>
            </w:pPr>
            <w:del w:id="4267" w:author="柠栀" w:date="2025-05-07T10:48:55Z">
              <w:r>
                <w:rPr>
                  <w:rFonts w:hint="eastAsia" w:ascii="楷体" w:hAnsi="楷体" w:eastAsia="楷体" w:cs="楷体"/>
                  <w:color w:val="000000"/>
                  <w:kern w:val="0"/>
                </w:rPr>
                <w:delText>添加</w:delText>
              </w:r>
            </w:del>
            <w:del w:id="4268" w:author="柠栀" w:date="2025-05-07T10:48:55Z">
              <w:r>
                <w:rPr>
                  <w:rFonts w:hint="eastAsia" w:ascii="楷体" w:hAnsi="楷体" w:eastAsia="楷体" w:cs="楷体"/>
                  <w:color w:val="000000"/>
                  <w:kern w:val="0"/>
                  <w:lang w:bidi="ar"/>
                </w:rPr>
                <w:delText>校务信息</w:delText>
              </w:r>
            </w:del>
            <w:del w:id="4269" w:author="柠栀" w:date="2025-05-07T10:48:55Z">
              <w:r>
                <w:rPr>
                  <w:rFonts w:hint="eastAsia" w:ascii="楷体" w:hAnsi="楷体" w:eastAsia="楷体" w:cs="楷体"/>
                  <w:color w:val="000000"/>
                  <w:kern w:val="0"/>
                </w:rPr>
                <w:delText>时输入</w:delText>
              </w:r>
            </w:del>
          </w:p>
        </w:tc>
      </w:tr>
      <w:tr w14:paraId="5E996447">
        <w:tblPrEx>
          <w:tblCellMar>
            <w:top w:w="0" w:type="dxa"/>
            <w:left w:w="108" w:type="dxa"/>
            <w:bottom w:w="0" w:type="dxa"/>
            <w:right w:w="108" w:type="dxa"/>
          </w:tblCellMar>
        </w:tblPrEx>
        <w:trPr>
          <w:trHeight w:val="355" w:hRule="atLeast"/>
          <w:jc w:val="center"/>
          <w:del w:id="4270"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tcPr>
          <w:p w14:paraId="79F2E561">
            <w:pPr>
              <w:widowControl/>
              <w:jc w:val="both"/>
              <w:rPr>
                <w:del w:id="4271" w:author="柠栀" w:date="2025-05-07T10:48:55Z"/>
                <w:rFonts w:ascii="楷体" w:hAnsi="楷体" w:eastAsia="楷体" w:cs="楷体"/>
                <w:color w:val="000000"/>
                <w:kern w:val="0"/>
              </w:rPr>
            </w:pPr>
            <w:del w:id="4272" w:author="柠栀" w:date="2025-05-07T10:48:55Z">
              <w:r>
                <w:rPr>
                  <w:rFonts w:hint="eastAsia" w:ascii="楷体" w:hAnsi="楷体" w:eastAsia="楷体" w:cs="楷体"/>
                  <w:color w:val="000000"/>
                  <w:kern w:val="0"/>
                </w:rPr>
                <w:delText>9</w:delText>
              </w:r>
            </w:del>
          </w:p>
        </w:tc>
        <w:tc>
          <w:tcPr>
            <w:tcW w:w="1054" w:type="dxa"/>
            <w:tcBorders>
              <w:top w:val="single" w:color="auto" w:sz="4" w:space="0"/>
              <w:left w:val="nil"/>
              <w:bottom w:val="single" w:color="auto" w:sz="4" w:space="0"/>
              <w:right w:val="single" w:color="auto" w:sz="4" w:space="0"/>
            </w:tcBorders>
            <w:shd w:val="clear" w:color="auto" w:fill="auto"/>
          </w:tcPr>
          <w:p w14:paraId="7656BFC2">
            <w:pPr>
              <w:widowControl/>
              <w:jc w:val="both"/>
              <w:rPr>
                <w:del w:id="4273" w:author="柠栀" w:date="2025-05-07T10:48:55Z"/>
                <w:rFonts w:ascii="楷体" w:hAnsi="楷体" w:eastAsia="楷体" w:cs="楷体"/>
                <w:color w:val="000000"/>
                <w:kern w:val="0"/>
              </w:rPr>
            </w:pPr>
            <w:del w:id="4274" w:author="柠栀" w:date="2025-05-07T10:48:55Z">
              <w:r>
                <w:rPr>
                  <w:rFonts w:hint="eastAsia" w:ascii="楷体" w:hAnsi="楷体" w:eastAsia="楷体" w:cs="楷体"/>
                  <w:color w:val="000000"/>
                  <w:kern w:val="0"/>
                  <w:lang w:bidi="ar"/>
                </w:rPr>
                <w:delText>创建时间</w:delText>
              </w:r>
            </w:del>
          </w:p>
        </w:tc>
        <w:tc>
          <w:tcPr>
            <w:tcW w:w="822" w:type="dxa"/>
            <w:tcBorders>
              <w:top w:val="single" w:color="auto" w:sz="4" w:space="0"/>
              <w:left w:val="nil"/>
              <w:bottom w:val="single" w:color="auto" w:sz="4" w:space="0"/>
              <w:right w:val="single" w:color="auto" w:sz="4" w:space="0"/>
            </w:tcBorders>
            <w:shd w:val="clear" w:color="auto" w:fill="auto"/>
          </w:tcPr>
          <w:p w14:paraId="790769B0">
            <w:pPr>
              <w:widowControl/>
              <w:jc w:val="both"/>
              <w:rPr>
                <w:del w:id="4275" w:author="柠栀" w:date="2025-05-07T10:48:55Z"/>
                <w:rFonts w:ascii="楷体" w:hAnsi="楷体" w:eastAsia="楷体" w:cs="楷体"/>
                <w:color w:val="000000"/>
                <w:kern w:val="0"/>
              </w:rPr>
            </w:pPr>
            <w:del w:id="4276" w:author="柠栀" w:date="2025-05-07T10:48:55Z">
              <w:r>
                <w:rPr>
                  <w:rFonts w:hint="eastAsia" w:ascii="楷体" w:hAnsi="楷体" w:eastAsia="楷体" w:cs="楷体"/>
                  <w:color w:val="000000"/>
                  <w:kern w:val="0"/>
                  <w:lang w:val="en-US" w:eastAsia="zh-CN" w:bidi="ar"/>
                </w:rPr>
                <w:delText>A</w:delText>
              </w:r>
            </w:del>
            <w:del w:id="4277" w:author="柠栀" w:date="2025-05-07T10:48:55Z">
              <w:r>
                <w:rPr>
                  <w:rFonts w:hint="eastAsia" w:ascii="楷体" w:hAnsi="楷体" w:eastAsia="楷体" w:cs="楷体"/>
                  <w:color w:val="000000"/>
                  <w:kern w:val="0"/>
                  <w:lang w:bidi="ar"/>
                </w:rPr>
                <w:delText>dd_time</w:delText>
              </w:r>
            </w:del>
          </w:p>
        </w:tc>
        <w:tc>
          <w:tcPr>
            <w:tcW w:w="646" w:type="dxa"/>
            <w:tcBorders>
              <w:top w:val="single" w:color="auto" w:sz="4" w:space="0"/>
              <w:left w:val="nil"/>
              <w:bottom w:val="single" w:color="auto" w:sz="4" w:space="0"/>
              <w:right w:val="single" w:color="auto" w:sz="4" w:space="0"/>
            </w:tcBorders>
            <w:shd w:val="clear" w:color="auto" w:fill="auto"/>
          </w:tcPr>
          <w:p w14:paraId="2C6E7AA7">
            <w:pPr>
              <w:widowControl/>
              <w:jc w:val="both"/>
              <w:rPr>
                <w:del w:id="4278" w:author="柠栀" w:date="2025-05-07T10:48:55Z"/>
                <w:rFonts w:ascii="楷体" w:hAnsi="楷体" w:eastAsia="楷体" w:cs="楷体"/>
                <w:color w:val="000000"/>
                <w:kern w:val="0"/>
              </w:rPr>
            </w:pPr>
            <w:del w:id="4279" w:author="柠栀" w:date="2025-05-07T10:48:55Z">
              <w:r>
                <w:rPr>
                  <w:rFonts w:hint="eastAsia" w:ascii="楷体" w:hAnsi="楷体" w:eastAsia="楷体" w:cs="楷体"/>
                  <w:color w:val="000000"/>
                  <w:kern w:val="0"/>
                </w:rPr>
                <w:delText>20</w:delText>
              </w:r>
            </w:del>
          </w:p>
        </w:tc>
        <w:tc>
          <w:tcPr>
            <w:tcW w:w="1180" w:type="dxa"/>
            <w:tcBorders>
              <w:top w:val="single" w:color="auto" w:sz="4" w:space="0"/>
              <w:left w:val="nil"/>
              <w:bottom w:val="single" w:color="auto" w:sz="4" w:space="0"/>
              <w:right w:val="single" w:color="auto" w:sz="4" w:space="0"/>
            </w:tcBorders>
            <w:shd w:val="clear" w:color="auto" w:fill="auto"/>
          </w:tcPr>
          <w:p w14:paraId="256419EF">
            <w:pPr>
              <w:widowControl/>
              <w:jc w:val="both"/>
              <w:rPr>
                <w:del w:id="4280" w:author="柠栀" w:date="2025-05-07T10:48:55Z"/>
                <w:rFonts w:ascii="楷体" w:hAnsi="楷体" w:eastAsia="楷体" w:cs="楷体"/>
                <w:color w:val="000000"/>
                <w:kern w:val="0"/>
              </w:rPr>
            </w:pPr>
            <w:del w:id="4281" w:author="柠栀" w:date="2025-05-07T10:48:55Z">
              <w:r>
                <w:rPr>
                  <w:rFonts w:hint="eastAsia" w:ascii="楷体" w:hAnsi="楷体" w:eastAsia="楷体" w:cs="楷体"/>
                  <w:color w:val="000000"/>
                  <w:kern w:val="0"/>
                  <w:lang w:bidi="ar"/>
                </w:rPr>
                <w:delText>否</w:delText>
              </w:r>
            </w:del>
          </w:p>
        </w:tc>
        <w:tc>
          <w:tcPr>
            <w:tcW w:w="2251" w:type="dxa"/>
            <w:tcBorders>
              <w:top w:val="single" w:color="auto" w:sz="4" w:space="0"/>
              <w:left w:val="nil"/>
              <w:bottom w:val="single" w:color="auto" w:sz="4" w:space="0"/>
              <w:right w:val="single" w:color="auto" w:sz="4" w:space="0"/>
            </w:tcBorders>
            <w:shd w:val="clear" w:color="auto" w:fill="auto"/>
          </w:tcPr>
          <w:p w14:paraId="0C43A152">
            <w:pPr>
              <w:widowControl/>
              <w:jc w:val="both"/>
              <w:rPr>
                <w:del w:id="4282" w:author="柠栀" w:date="2025-05-07T10:48:55Z"/>
                <w:rFonts w:ascii="楷体" w:hAnsi="楷体" w:eastAsia="楷体" w:cs="楷体"/>
                <w:i/>
                <w:iCs/>
                <w:color w:val="000000"/>
                <w:kern w:val="0"/>
              </w:rPr>
            </w:pPr>
            <w:del w:id="4283" w:author="柠栀" w:date="2025-05-07T10:48:55Z">
              <w:r>
                <w:rPr>
                  <w:rFonts w:hint="eastAsia" w:ascii="楷体" w:hAnsi="楷体" w:eastAsia="楷体" w:cs="楷体"/>
                  <w:i/>
                  <w:iCs/>
                  <w:color w:val="000000"/>
                  <w:kern w:val="0"/>
                </w:rPr>
                <w:delText>^\d{4}-\d{2}-\d{2}\s\d{2}:\d{2}:\d{2}$</w:delText>
              </w:r>
            </w:del>
          </w:p>
          <w:p w14:paraId="199082CF">
            <w:pPr>
              <w:widowControl/>
              <w:jc w:val="both"/>
              <w:rPr>
                <w:del w:id="4284" w:author="柠栀" w:date="2025-05-07T10:48:55Z"/>
                <w:rFonts w:ascii="楷体" w:hAnsi="楷体" w:eastAsia="楷体" w:cs="楷体"/>
                <w:color w:val="000000"/>
                <w:kern w:val="0"/>
              </w:rPr>
            </w:pPr>
          </w:p>
          <w:p w14:paraId="57F705A1">
            <w:pPr>
              <w:widowControl/>
              <w:jc w:val="both"/>
              <w:rPr>
                <w:del w:id="4285" w:author="柠栀" w:date="2025-05-07T10:48:55Z"/>
                <w:rFonts w:ascii="楷体" w:hAnsi="楷体" w:eastAsia="楷体" w:cs="楷体"/>
                <w:color w:val="000000"/>
                <w:kern w:val="0"/>
              </w:rPr>
            </w:pPr>
            <w:del w:id="4286" w:author="柠栀" w:date="2025-05-07T10:48:55Z">
              <w:r>
                <w:rPr>
                  <w:rFonts w:hint="eastAsia" w:ascii="楷体" w:hAnsi="楷体" w:eastAsia="楷体" w:cs="楷体"/>
                  <w:color w:val="000000"/>
                  <w:kern w:val="0"/>
                </w:rPr>
                <w:delText>长度限制：17个字符</w:delText>
              </w:r>
            </w:del>
          </w:p>
          <w:p w14:paraId="3A9FE7CD">
            <w:pPr>
              <w:widowControl/>
              <w:rPr>
                <w:del w:id="4287" w:author="柠栀" w:date="2025-05-07T10:48:55Z"/>
                <w:rFonts w:ascii="楷体" w:hAnsi="楷体" w:eastAsia="楷体" w:cs="楷体"/>
                <w:color w:val="000000"/>
                <w:kern w:val="0"/>
              </w:rPr>
            </w:pPr>
            <w:del w:id="4288" w:author="柠栀" w:date="2025-05-07T10:48:55Z">
              <w:r>
                <w:rPr>
                  <w:rFonts w:hint="eastAsia" w:ascii="楷体" w:hAnsi="楷体" w:eastAsia="楷体" w:cs="楷体"/>
                  <w:color w:val="000000"/>
                  <w:kern w:val="0"/>
                </w:rPr>
                <w:delText>格式限制：yyyy-mm-dd hh:mm:ss</w:delText>
              </w:r>
            </w:del>
          </w:p>
        </w:tc>
        <w:tc>
          <w:tcPr>
            <w:tcW w:w="2163" w:type="dxa"/>
            <w:tcBorders>
              <w:top w:val="single" w:color="auto" w:sz="4" w:space="0"/>
              <w:left w:val="nil"/>
              <w:bottom w:val="single" w:color="auto" w:sz="4" w:space="0"/>
              <w:right w:val="single" w:color="auto" w:sz="4" w:space="0"/>
            </w:tcBorders>
            <w:shd w:val="clear" w:color="auto" w:fill="auto"/>
          </w:tcPr>
          <w:p w14:paraId="238C760C">
            <w:pPr>
              <w:widowControl/>
              <w:rPr>
                <w:del w:id="4289" w:author="柠栀" w:date="2025-05-07T10:48:55Z"/>
                <w:rFonts w:ascii="楷体" w:hAnsi="楷体" w:eastAsia="楷体" w:cs="楷体"/>
                <w:color w:val="000000"/>
                <w:kern w:val="0"/>
              </w:rPr>
            </w:pPr>
            <w:del w:id="4290" w:author="柠栀" w:date="2025-05-07T10:48:55Z">
              <w:r>
                <w:rPr>
                  <w:rFonts w:hint="eastAsia" w:ascii="楷体" w:hAnsi="楷体" w:eastAsia="楷体" w:cs="楷体"/>
                  <w:color w:val="000000"/>
                  <w:kern w:val="0"/>
                  <w:lang w:bidi="ar"/>
                </w:rPr>
                <w:delText>增加校务信息时系统自动生成</w:delText>
              </w:r>
            </w:del>
          </w:p>
        </w:tc>
      </w:tr>
      <w:tr w14:paraId="7F3CB5AA">
        <w:tblPrEx>
          <w:tblCellMar>
            <w:top w:w="0" w:type="dxa"/>
            <w:left w:w="108" w:type="dxa"/>
            <w:bottom w:w="0" w:type="dxa"/>
            <w:right w:w="108" w:type="dxa"/>
          </w:tblCellMar>
        </w:tblPrEx>
        <w:trPr>
          <w:trHeight w:val="355" w:hRule="atLeast"/>
          <w:jc w:val="center"/>
          <w:del w:id="4291"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tcPr>
          <w:p w14:paraId="3DA8E14B">
            <w:pPr>
              <w:widowControl/>
              <w:jc w:val="both"/>
              <w:rPr>
                <w:del w:id="4292" w:author="柠栀" w:date="2025-05-07T10:48:55Z"/>
                <w:rFonts w:ascii="楷体" w:hAnsi="楷体" w:eastAsia="楷体" w:cs="楷体"/>
                <w:color w:val="000000"/>
                <w:kern w:val="0"/>
              </w:rPr>
            </w:pPr>
            <w:del w:id="4293" w:author="柠栀" w:date="2025-05-07T10:48:55Z">
              <w:r>
                <w:rPr>
                  <w:rFonts w:hint="eastAsia" w:ascii="楷体" w:hAnsi="楷体" w:eastAsia="楷体" w:cs="楷体"/>
                  <w:color w:val="000000"/>
                  <w:kern w:val="0"/>
                  <w:lang w:bidi="ar"/>
                </w:rPr>
                <w:delText>10</w:delText>
              </w:r>
            </w:del>
          </w:p>
        </w:tc>
        <w:tc>
          <w:tcPr>
            <w:tcW w:w="1054" w:type="dxa"/>
            <w:tcBorders>
              <w:top w:val="single" w:color="auto" w:sz="4" w:space="0"/>
              <w:left w:val="nil"/>
              <w:bottom w:val="single" w:color="auto" w:sz="4" w:space="0"/>
              <w:right w:val="single" w:color="auto" w:sz="4" w:space="0"/>
            </w:tcBorders>
            <w:shd w:val="clear" w:color="auto" w:fill="auto"/>
          </w:tcPr>
          <w:p w14:paraId="12D7CA7F">
            <w:pPr>
              <w:widowControl/>
              <w:jc w:val="both"/>
              <w:rPr>
                <w:del w:id="4294" w:author="柠栀" w:date="2025-05-07T10:48:55Z"/>
                <w:rFonts w:ascii="楷体" w:hAnsi="楷体" w:eastAsia="楷体" w:cs="楷体"/>
                <w:color w:val="000000"/>
                <w:kern w:val="0"/>
              </w:rPr>
            </w:pPr>
            <w:del w:id="4295" w:author="柠栀" w:date="2025-05-07T10:48:55Z">
              <w:r>
                <w:rPr>
                  <w:rFonts w:hint="eastAsia" w:ascii="楷体" w:hAnsi="楷体" w:eastAsia="楷体" w:cs="楷体"/>
                  <w:color w:val="000000"/>
                  <w:kern w:val="0"/>
                  <w:lang w:bidi="ar"/>
                </w:rPr>
                <w:delText>删除时间</w:delText>
              </w:r>
            </w:del>
          </w:p>
        </w:tc>
        <w:tc>
          <w:tcPr>
            <w:tcW w:w="822" w:type="dxa"/>
            <w:tcBorders>
              <w:top w:val="single" w:color="auto" w:sz="4" w:space="0"/>
              <w:left w:val="nil"/>
              <w:bottom w:val="single" w:color="auto" w:sz="4" w:space="0"/>
              <w:right w:val="single" w:color="auto" w:sz="4" w:space="0"/>
            </w:tcBorders>
            <w:shd w:val="clear" w:color="auto" w:fill="auto"/>
          </w:tcPr>
          <w:p w14:paraId="7B803237">
            <w:pPr>
              <w:widowControl/>
              <w:jc w:val="both"/>
              <w:rPr>
                <w:del w:id="4296" w:author="柠栀" w:date="2025-05-07T10:48:55Z"/>
                <w:rFonts w:ascii="楷体" w:hAnsi="楷体" w:eastAsia="楷体" w:cs="楷体"/>
                <w:color w:val="000000"/>
                <w:kern w:val="0"/>
              </w:rPr>
            </w:pPr>
            <w:del w:id="4297" w:author="柠栀" w:date="2025-05-07T10:48:55Z">
              <w:r>
                <w:rPr>
                  <w:rFonts w:hint="eastAsia" w:ascii="楷体" w:hAnsi="楷体" w:eastAsia="楷体" w:cs="楷体"/>
                  <w:color w:val="000000"/>
                  <w:kern w:val="0"/>
                  <w:lang w:val="en-US" w:eastAsia="zh-CN" w:bidi="ar"/>
                </w:rPr>
                <w:delText>D</w:delText>
              </w:r>
            </w:del>
            <w:del w:id="4298" w:author="柠栀" w:date="2025-05-07T10:48:55Z">
              <w:r>
                <w:rPr>
                  <w:rFonts w:hint="eastAsia" w:ascii="楷体" w:hAnsi="楷体" w:eastAsia="楷体" w:cs="楷体"/>
                  <w:color w:val="000000"/>
                  <w:kern w:val="0"/>
                  <w:lang w:bidi="ar"/>
                </w:rPr>
                <w:delText>elete_time</w:delText>
              </w:r>
            </w:del>
          </w:p>
        </w:tc>
        <w:tc>
          <w:tcPr>
            <w:tcW w:w="646" w:type="dxa"/>
            <w:tcBorders>
              <w:top w:val="single" w:color="auto" w:sz="4" w:space="0"/>
              <w:left w:val="nil"/>
              <w:bottom w:val="single" w:color="auto" w:sz="4" w:space="0"/>
              <w:right w:val="single" w:color="auto" w:sz="4" w:space="0"/>
            </w:tcBorders>
            <w:shd w:val="clear" w:color="auto" w:fill="auto"/>
          </w:tcPr>
          <w:p w14:paraId="00135E26">
            <w:pPr>
              <w:widowControl/>
              <w:jc w:val="both"/>
              <w:rPr>
                <w:del w:id="4299" w:author="柠栀" w:date="2025-05-07T10:48:55Z"/>
                <w:rFonts w:ascii="楷体" w:hAnsi="楷体" w:eastAsia="楷体" w:cs="楷体"/>
                <w:color w:val="000000"/>
                <w:kern w:val="0"/>
              </w:rPr>
            </w:pPr>
            <w:del w:id="4300" w:author="柠栀" w:date="2025-05-07T10:48:55Z">
              <w:r>
                <w:rPr>
                  <w:rFonts w:hint="eastAsia" w:ascii="楷体" w:hAnsi="楷体" w:eastAsia="楷体" w:cs="楷体"/>
                  <w:color w:val="000000"/>
                  <w:kern w:val="0"/>
                </w:rPr>
                <w:delText>20</w:delText>
              </w:r>
            </w:del>
          </w:p>
        </w:tc>
        <w:tc>
          <w:tcPr>
            <w:tcW w:w="1180" w:type="dxa"/>
            <w:tcBorders>
              <w:top w:val="single" w:color="auto" w:sz="4" w:space="0"/>
              <w:left w:val="nil"/>
              <w:bottom w:val="single" w:color="auto" w:sz="4" w:space="0"/>
              <w:right w:val="single" w:color="auto" w:sz="4" w:space="0"/>
            </w:tcBorders>
            <w:shd w:val="clear" w:color="auto" w:fill="auto"/>
          </w:tcPr>
          <w:p w14:paraId="020F7628">
            <w:pPr>
              <w:widowControl/>
              <w:jc w:val="both"/>
              <w:rPr>
                <w:del w:id="4301" w:author="柠栀" w:date="2025-05-07T10:48:55Z"/>
                <w:rFonts w:ascii="楷体" w:hAnsi="楷体" w:eastAsia="楷体" w:cs="楷体"/>
                <w:color w:val="000000"/>
                <w:kern w:val="0"/>
              </w:rPr>
            </w:pPr>
            <w:del w:id="4302" w:author="柠栀" w:date="2025-05-07T10:48:55Z">
              <w:r>
                <w:rPr>
                  <w:rFonts w:hint="eastAsia" w:ascii="楷体" w:hAnsi="楷体" w:eastAsia="楷体" w:cs="楷体"/>
                  <w:color w:val="000000"/>
                  <w:kern w:val="0"/>
                  <w:lang w:bidi="ar"/>
                </w:rPr>
                <w:delText>是</w:delText>
              </w:r>
            </w:del>
          </w:p>
        </w:tc>
        <w:tc>
          <w:tcPr>
            <w:tcW w:w="2251" w:type="dxa"/>
            <w:tcBorders>
              <w:top w:val="single" w:color="auto" w:sz="4" w:space="0"/>
              <w:left w:val="nil"/>
              <w:bottom w:val="single" w:color="auto" w:sz="4" w:space="0"/>
              <w:right w:val="single" w:color="auto" w:sz="4" w:space="0"/>
            </w:tcBorders>
            <w:shd w:val="clear" w:color="auto" w:fill="auto"/>
          </w:tcPr>
          <w:p w14:paraId="26347F4D">
            <w:pPr>
              <w:widowControl/>
              <w:jc w:val="both"/>
              <w:rPr>
                <w:del w:id="4303" w:author="柠栀" w:date="2025-05-07T10:48:55Z"/>
                <w:rFonts w:ascii="楷体" w:hAnsi="楷体" w:eastAsia="楷体" w:cs="楷体"/>
                <w:i/>
                <w:iCs/>
                <w:color w:val="000000"/>
                <w:kern w:val="0"/>
              </w:rPr>
            </w:pPr>
            <w:del w:id="4304" w:author="柠栀" w:date="2025-05-07T10:48:55Z">
              <w:r>
                <w:rPr>
                  <w:rFonts w:hint="eastAsia" w:ascii="楷体" w:hAnsi="楷体" w:eastAsia="楷体" w:cs="楷体"/>
                  <w:i/>
                  <w:iCs/>
                  <w:color w:val="000000"/>
                  <w:kern w:val="0"/>
                </w:rPr>
                <w:delText>^\d{4}-\d{2}-\d{2}\s\d{2}:\d{2}:\d{2}$</w:delText>
              </w:r>
            </w:del>
          </w:p>
          <w:p w14:paraId="470478E5">
            <w:pPr>
              <w:widowControl/>
              <w:jc w:val="both"/>
              <w:rPr>
                <w:del w:id="4305" w:author="柠栀" w:date="2025-05-07T10:48:55Z"/>
                <w:rFonts w:ascii="楷体" w:hAnsi="楷体" w:eastAsia="楷体" w:cs="楷体"/>
                <w:color w:val="000000"/>
                <w:kern w:val="0"/>
              </w:rPr>
            </w:pPr>
          </w:p>
          <w:p w14:paraId="119EBB3E">
            <w:pPr>
              <w:widowControl/>
              <w:jc w:val="both"/>
              <w:rPr>
                <w:del w:id="4306" w:author="柠栀" w:date="2025-05-07T10:48:55Z"/>
                <w:rFonts w:ascii="楷体" w:hAnsi="楷体" w:eastAsia="楷体" w:cs="楷体"/>
                <w:color w:val="000000"/>
                <w:kern w:val="0"/>
              </w:rPr>
            </w:pPr>
            <w:del w:id="4307" w:author="柠栀" w:date="2025-05-07T10:48:55Z">
              <w:r>
                <w:rPr>
                  <w:rFonts w:hint="eastAsia" w:ascii="楷体" w:hAnsi="楷体" w:eastAsia="楷体" w:cs="楷体"/>
                  <w:color w:val="000000"/>
                  <w:kern w:val="0"/>
                </w:rPr>
                <w:delText>长度限制：17个字符</w:delText>
              </w:r>
            </w:del>
          </w:p>
          <w:p w14:paraId="1181E908">
            <w:pPr>
              <w:widowControl/>
              <w:rPr>
                <w:del w:id="4308" w:author="柠栀" w:date="2025-05-07T10:48:55Z"/>
                <w:rFonts w:ascii="楷体" w:hAnsi="楷体" w:eastAsia="楷体" w:cs="楷体"/>
                <w:color w:val="000000"/>
                <w:kern w:val="0"/>
              </w:rPr>
            </w:pPr>
            <w:del w:id="4309" w:author="柠栀" w:date="2025-05-07T10:48:55Z">
              <w:r>
                <w:rPr>
                  <w:rFonts w:hint="eastAsia" w:ascii="楷体" w:hAnsi="楷体" w:eastAsia="楷体" w:cs="楷体"/>
                  <w:color w:val="000000"/>
                  <w:kern w:val="0"/>
                </w:rPr>
                <w:delText>格式限制：yyyy-mm-dd hh:mm:ss</w:delText>
              </w:r>
            </w:del>
          </w:p>
        </w:tc>
        <w:tc>
          <w:tcPr>
            <w:tcW w:w="2163" w:type="dxa"/>
            <w:tcBorders>
              <w:top w:val="single" w:color="auto" w:sz="4" w:space="0"/>
              <w:left w:val="nil"/>
              <w:bottom w:val="single" w:color="auto" w:sz="4" w:space="0"/>
              <w:right w:val="single" w:color="auto" w:sz="4" w:space="0"/>
            </w:tcBorders>
            <w:shd w:val="clear" w:color="auto" w:fill="auto"/>
          </w:tcPr>
          <w:p w14:paraId="3FD59187">
            <w:pPr>
              <w:widowControl/>
              <w:rPr>
                <w:del w:id="4310" w:author="柠栀" w:date="2025-05-07T10:48:55Z"/>
                <w:rFonts w:ascii="楷体" w:hAnsi="楷体" w:eastAsia="楷体" w:cs="楷体"/>
                <w:color w:val="000000"/>
                <w:kern w:val="0"/>
              </w:rPr>
            </w:pPr>
            <w:del w:id="4311" w:author="柠栀" w:date="2025-05-07T10:48:55Z">
              <w:r>
                <w:rPr>
                  <w:rFonts w:hint="eastAsia" w:ascii="楷体" w:hAnsi="楷体" w:eastAsia="楷体" w:cs="楷体"/>
                  <w:color w:val="000000"/>
                  <w:kern w:val="0"/>
                  <w:lang w:bidi="ar"/>
                </w:rPr>
                <w:delText>增加校务信息时系统自动生成</w:delText>
              </w:r>
            </w:del>
          </w:p>
        </w:tc>
      </w:tr>
    </w:tbl>
    <w:p w14:paraId="60AD07EC">
      <w:pPr>
        <w:rPr>
          <w:del w:id="4312" w:author="柠栀" w:date="2025-05-07T10:48:55Z"/>
          <w:rFonts w:hint="eastAsia"/>
        </w:rPr>
      </w:pPr>
    </w:p>
    <w:p w14:paraId="19A08364">
      <w:pPr>
        <w:rPr>
          <w:del w:id="4313" w:author="柠栀" w:date="2025-05-07T10:48:55Z"/>
          <w:rFonts w:hint="default"/>
          <w:lang w:val="en-US" w:eastAsia="zh-CN"/>
        </w:rPr>
      </w:pPr>
    </w:p>
    <w:p w14:paraId="72753537">
      <w:pPr>
        <w:bidi w:val="0"/>
        <w:outlineLvl w:val="9"/>
        <w:rPr>
          <w:del w:id="4315" w:author="柠栀" w:date="2025-05-07T10:48:55Z"/>
          <w:rFonts w:hint="eastAsia"/>
          <w:lang w:val="en-US" w:eastAsia="zh-CN"/>
        </w:rPr>
        <w:pPrChange w:id="4314" w:author="柠栀" w:date="2025-05-07T11:27:55Z">
          <w:pPr>
            <w:pStyle w:val="5"/>
            <w:bidi w:val="0"/>
          </w:pPr>
        </w:pPrChange>
      </w:pPr>
      <w:del w:id="4316" w:author="柠栀" w:date="2025-05-07T10:48:55Z">
        <w:r>
          <w:rPr>
            <w:rFonts w:hint="eastAsia" w:ascii="楷体" w:hAnsi="楷体" w:eastAsia="楷体" w:cs="楷体"/>
            <w:lang w:val="en-US" w:eastAsia="zh-CN"/>
          </w:rPr>
          <w:delText>5.2.2.2 AI回答</w:delText>
        </w:r>
      </w:del>
    </w:p>
    <w:tbl>
      <w:tblPr>
        <w:tblStyle w:val="12"/>
        <w:tblW w:w="5000" w:type="pct"/>
        <w:jc w:val="center"/>
        <w:tblLayout w:type="fixed"/>
        <w:tblCellMar>
          <w:top w:w="0" w:type="dxa"/>
          <w:left w:w="108" w:type="dxa"/>
          <w:bottom w:w="0" w:type="dxa"/>
          <w:right w:w="108" w:type="dxa"/>
        </w:tblCellMar>
      </w:tblPr>
      <w:tblGrid>
        <w:gridCol w:w="406"/>
        <w:gridCol w:w="1054"/>
        <w:gridCol w:w="822"/>
        <w:gridCol w:w="646"/>
        <w:gridCol w:w="1180"/>
        <w:gridCol w:w="2251"/>
        <w:gridCol w:w="2163"/>
      </w:tblGrid>
      <w:tr w14:paraId="58CB35C6">
        <w:tblPrEx>
          <w:tblCellMar>
            <w:top w:w="0" w:type="dxa"/>
            <w:left w:w="108" w:type="dxa"/>
            <w:bottom w:w="0" w:type="dxa"/>
            <w:right w:w="108" w:type="dxa"/>
          </w:tblCellMar>
        </w:tblPrEx>
        <w:trPr>
          <w:trHeight w:val="333" w:hRule="atLeast"/>
          <w:jc w:val="center"/>
          <w:del w:id="4317" w:author="柠栀" w:date="2025-05-07T10:48:55Z"/>
        </w:trPr>
        <w:tc>
          <w:tcPr>
            <w:tcW w:w="1460" w:type="dxa"/>
            <w:gridSpan w:val="2"/>
            <w:tcBorders>
              <w:top w:val="single" w:color="auto" w:sz="4" w:space="0"/>
              <w:left w:val="single" w:color="auto" w:sz="4" w:space="0"/>
              <w:bottom w:val="single" w:color="auto" w:sz="4" w:space="0"/>
              <w:right w:val="single" w:color="auto" w:sz="4" w:space="0"/>
            </w:tcBorders>
            <w:shd w:val="clear" w:color="auto" w:fill="auto"/>
            <w:vAlign w:val="bottom"/>
          </w:tcPr>
          <w:p w14:paraId="766FC84D">
            <w:pPr>
              <w:widowControl/>
              <w:jc w:val="center"/>
              <w:rPr>
                <w:del w:id="4318" w:author="柠栀" w:date="2025-05-07T10:48:55Z"/>
                <w:rFonts w:ascii="楷体" w:hAnsi="楷体" w:eastAsia="楷体" w:cs="楷体"/>
                <w:color w:val="000000"/>
                <w:kern w:val="0"/>
              </w:rPr>
            </w:pPr>
            <w:del w:id="4319" w:author="柠栀" w:date="2025-05-07T10:48:55Z">
              <w:r>
                <w:rPr>
                  <w:rFonts w:hint="eastAsia" w:ascii="楷体" w:hAnsi="楷体" w:eastAsia="楷体" w:cs="楷体"/>
                  <w:color w:val="000000"/>
                  <w:kern w:val="0"/>
                  <w:lang w:bidi="ar"/>
                </w:rPr>
                <w:delText>数据字典名</w:delText>
              </w:r>
            </w:del>
          </w:p>
        </w:tc>
        <w:tc>
          <w:tcPr>
            <w:tcW w:w="7062" w:type="dxa"/>
            <w:gridSpan w:val="5"/>
            <w:tcBorders>
              <w:top w:val="single" w:color="auto" w:sz="4" w:space="0"/>
              <w:left w:val="nil"/>
              <w:bottom w:val="single" w:color="auto" w:sz="4" w:space="0"/>
              <w:right w:val="single" w:color="auto" w:sz="4" w:space="0"/>
            </w:tcBorders>
            <w:shd w:val="clear" w:color="auto" w:fill="auto"/>
            <w:vAlign w:val="bottom"/>
          </w:tcPr>
          <w:p w14:paraId="2C6F2975">
            <w:pPr>
              <w:widowControl/>
              <w:jc w:val="center"/>
              <w:rPr>
                <w:del w:id="4320" w:author="柠栀" w:date="2025-05-07T10:48:55Z"/>
                <w:rFonts w:ascii="楷体" w:hAnsi="楷体" w:eastAsia="楷体" w:cs="楷体"/>
                <w:color w:val="000000"/>
                <w:kern w:val="0"/>
              </w:rPr>
            </w:pPr>
            <w:del w:id="4321" w:author="柠栀" w:date="2025-05-07T10:48:55Z">
              <w:r>
                <w:rPr>
                  <w:rFonts w:hint="eastAsia" w:ascii="楷体" w:hAnsi="楷体" w:eastAsia="楷体" w:cs="楷体"/>
                  <w:color w:val="000000"/>
                  <w:kern w:val="0"/>
                  <w:lang w:val="en-US" w:eastAsia="zh-CN" w:bidi="ar"/>
                </w:rPr>
                <w:delText>AI回答</w:delText>
              </w:r>
            </w:del>
            <w:del w:id="4322" w:author="柠栀" w:date="2025-05-07T10:48:55Z">
              <w:r>
                <w:rPr>
                  <w:rFonts w:hint="eastAsia" w:ascii="楷体" w:hAnsi="楷体" w:eastAsia="楷体" w:cs="楷体"/>
                  <w:color w:val="000000"/>
                  <w:kern w:val="0"/>
                  <w:lang w:bidi="ar"/>
                </w:rPr>
                <w:delText>数据字典</w:delText>
              </w:r>
            </w:del>
          </w:p>
        </w:tc>
      </w:tr>
      <w:tr w14:paraId="7A553AB8">
        <w:tblPrEx>
          <w:tblCellMar>
            <w:top w:w="0" w:type="dxa"/>
            <w:left w:w="108" w:type="dxa"/>
            <w:bottom w:w="0" w:type="dxa"/>
            <w:right w:w="108" w:type="dxa"/>
          </w:tblCellMar>
        </w:tblPrEx>
        <w:trPr>
          <w:trHeight w:val="307" w:hRule="atLeast"/>
          <w:jc w:val="center"/>
          <w:del w:id="4323" w:author="柠栀" w:date="2025-05-07T10:48:55Z"/>
        </w:trPr>
        <w:tc>
          <w:tcPr>
            <w:tcW w:w="1460" w:type="dxa"/>
            <w:gridSpan w:val="2"/>
            <w:tcBorders>
              <w:top w:val="single" w:color="auto" w:sz="4" w:space="0"/>
              <w:left w:val="single" w:color="auto" w:sz="4" w:space="0"/>
              <w:bottom w:val="single" w:color="auto" w:sz="4" w:space="0"/>
              <w:right w:val="single" w:color="auto" w:sz="4" w:space="0"/>
            </w:tcBorders>
            <w:shd w:val="clear" w:color="auto" w:fill="auto"/>
            <w:vAlign w:val="bottom"/>
          </w:tcPr>
          <w:p w14:paraId="078340DA">
            <w:pPr>
              <w:widowControl/>
              <w:jc w:val="center"/>
              <w:rPr>
                <w:del w:id="4324" w:author="柠栀" w:date="2025-05-07T10:48:55Z"/>
                <w:rFonts w:ascii="楷体" w:hAnsi="楷体" w:eastAsia="楷体" w:cs="楷体"/>
                <w:color w:val="000000"/>
                <w:kern w:val="0"/>
              </w:rPr>
            </w:pPr>
            <w:del w:id="4325" w:author="柠栀" w:date="2025-05-07T10:48:55Z">
              <w:r>
                <w:rPr>
                  <w:rFonts w:hint="eastAsia" w:ascii="楷体" w:hAnsi="楷体" w:eastAsia="楷体" w:cs="楷体"/>
                  <w:color w:val="000000"/>
                  <w:kern w:val="0"/>
                  <w:lang w:bidi="ar"/>
                </w:rPr>
                <w:delText>字典</w:delText>
              </w:r>
            </w:del>
          </w:p>
        </w:tc>
        <w:tc>
          <w:tcPr>
            <w:tcW w:w="7062" w:type="dxa"/>
            <w:gridSpan w:val="5"/>
            <w:tcBorders>
              <w:top w:val="single" w:color="auto" w:sz="4" w:space="0"/>
              <w:left w:val="nil"/>
              <w:bottom w:val="single" w:color="auto" w:sz="4" w:space="0"/>
              <w:right w:val="single" w:color="auto" w:sz="4" w:space="0"/>
            </w:tcBorders>
            <w:shd w:val="clear" w:color="auto" w:fill="auto"/>
            <w:vAlign w:val="bottom"/>
          </w:tcPr>
          <w:p w14:paraId="1AB37401">
            <w:pPr>
              <w:widowControl/>
              <w:jc w:val="center"/>
              <w:rPr>
                <w:del w:id="4326" w:author="柠栀" w:date="2025-05-07T10:48:55Z"/>
                <w:rFonts w:hint="default" w:ascii="楷体" w:hAnsi="楷体" w:eastAsia="楷体" w:cs="楷体"/>
                <w:color w:val="000000"/>
                <w:kern w:val="0"/>
                <w:lang w:val="en-US" w:eastAsia="zh-CN"/>
              </w:rPr>
            </w:pPr>
            <w:del w:id="4327" w:author="柠栀" w:date="2025-05-07T10:48:55Z">
              <w:r>
                <w:rPr>
                  <w:rFonts w:hint="eastAsia" w:ascii="楷体" w:hAnsi="楷体" w:eastAsia="楷体" w:cs="楷体"/>
                  <w:color w:val="000000"/>
                  <w:kern w:val="0"/>
                  <w:lang w:val="en-US" w:eastAsia="zh-CN" w:bidi="ar"/>
                </w:rPr>
                <w:delText>AI_reply</w:delText>
              </w:r>
            </w:del>
          </w:p>
        </w:tc>
      </w:tr>
      <w:tr w14:paraId="666C2B7A">
        <w:tblPrEx>
          <w:tblCellMar>
            <w:top w:w="0" w:type="dxa"/>
            <w:left w:w="108" w:type="dxa"/>
            <w:bottom w:w="0" w:type="dxa"/>
            <w:right w:w="108" w:type="dxa"/>
          </w:tblCellMar>
        </w:tblPrEx>
        <w:trPr>
          <w:trHeight w:val="365" w:hRule="atLeast"/>
          <w:jc w:val="center"/>
          <w:del w:id="4328" w:author="柠栀" w:date="2025-05-07T10:48:55Z"/>
        </w:trPr>
        <w:tc>
          <w:tcPr>
            <w:tcW w:w="406" w:type="dxa"/>
            <w:tcBorders>
              <w:top w:val="nil"/>
              <w:left w:val="single" w:color="auto" w:sz="4" w:space="0"/>
              <w:bottom w:val="single" w:color="auto" w:sz="4" w:space="0"/>
              <w:right w:val="single" w:color="auto" w:sz="4" w:space="0"/>
            </w:tcBorders>
            <w:shd w:val="clear" w:color="auto" w:fill="auto"/>
            <w:vAlign w:val="bottom"/>
          </w:tcPr>
          <w:p w14:paraId="61F0CA70">
            <w:pPr>
              <w:widowControl/>
              <w:rPr>
                <w:del w:id="4329" w:author="柠栀" w:date="2025-05-07T10:48:55Z"/>
                <w:rFonts w:ascii="楷体" w:hAnsi="楷体" w:eastAsia="楷体" w:cs="楷体"/>
                <w:color w:val="000000"/>
                <w:kern w:val="0"/>
              </w:rPr>
            </w:pPr>
            <w:del w:id="4330" w:author="柠栀" w:date="2025-05-07T10:48:55Z">
              <w:r>
                <w:rPr>
                  <w:rFonts w:hint="eastAsia" w:ascii="楷体" w:hAnsi="楷体" w:eastAsia="楷体" w:cs="楷体"/>
                  <w:color w:val="000000"/>
                  <w:kern w:val="0"/>
                  <w:lang w:bidi="ar"/>
                </w:rPr>
                <w:delText>序号</w:delText>
              </w:r>
            </w:del>
          </w:p>
        </w:tc>
        <w:tc>
          <w:tcPr>
            <w:tcW w:w="1054" w:type="dxa"/>
            <w:tcBorders>
              <w:top w:val="nil"/>
              <w:left w:val="nil"/>
              <w:bottom w:val="single" w:color="auto" w:sz="4" w:space="0"/>
              <w:right w:val="single" w:color="auto" w:sz="4" w:space="0"/>
            </w:tcBorders>
            <w:shd w:val="clear" w:color="auto" w:fill="auto"/>
            <w:vAlign w:val="bottom"/>
          </w:tcPr>
          <w:p w14:paraId="7C1FF1D7">
            <w:pPr>
              <w:widowControl/>
              <w:rPr>
                <w:del w:id="4331" w:author="柠栀" w:date="2025-05-07T10:48:55Z"/>
                <w:rFonts w:ascii="楷体" w:hAnsi="楷体" w:eastAsia="楷体" w:cs="楷体"/>
                <w:color w:val="000000"/>
                <w:kern w:val="0"/>
              </w:rPr>
            </w:pPr>
            <w:del w:id="4332" w:author="柠栀" w:date="2025-05-07T10:48:55Z">
              <w:r>
                <w:rPr>
                  <w:rFonts w:hint="eastAsia" w:ascii="楷体" w:hAnsi="楷体" w:eastAsia="楷体" w:cs="楷体"/>
                  <w:color w:val="000000"/>
                  <w:kern w:val="0"/>
                  <w:lang w:bidi="ar"/>
                </w:rPr>
                <w:delText>字段名</w:delText>
              </w:r>
            </w:del>
          </w:p>
        </w:tc>
        <w:tc>
          <w:tcPr>
            <w:tcW w:w="822" w:type="dxa"/>
            <w:tcBorders>
              <w:top w:val="nil"/>
              <w:left w:val="nil"/>
              <w:bottom w:val="single" w:color="auto" w:sz="4" w:space="0"/>
              <w:right w:val="single" w:color="auto" w:sz="4" w:space="0"/>
            </w:tcBorders>
            <w:shd w:val="clear" w:color="auto" w:fill="auto"/>
            <w:vAlign w:val="bottom"/>
          </w:tcPr>
          <w:p w14:paraId="7E637B70">
            <w:pPr>
              <w:widowControl/>
              <w:rPr>
                <w:del w:id="4333" w:author="柠栀" w:date="2025-05-07T10:48:55Z"/>
                <w:rFonts w:ascii="楷体" w:hAnsi="楷体" w:eastAsia="楷体" w:cs="楷体"/>
                <w:color w:val="000000"/>
                <w:kern w:val="0"/>
              </w:rPr>
            </w:pPr>
            <w:del w:id="4334" w:author="柠栀" w:date="2025-05-07T10:48:55Z">
              <w:r>
                <w:rPr>
                  <w:rFonts w:hint="eastAsia" w:ascii="楷体" w:hAnsi="楷体" w:eastAsia="楷体" w:cs="楷体"/>
                  <w:color w:val="000000"/>
                  <w:kern w:val="0"/>
                  <w:lang w:bidi="ar"/>
                </w:rPr>
                <w:delText>字段</w:delText>
              </w:r>
            </w:del>
          </w:p>
        </w:tc>
        <w:tc>
          <w:tcPr>
            <w:tcW w:w="646" w:type="dxa"/>
            <w:tcBorders>
              <w:top w:val="nil"/>
              <w:left w:val="nil"/>
              <w:bottom w:val="single" w:color="auto" w:sz="4" w:space="0"/>
              <w:right w:val="single" w:color="auto" w:sz="4" w:space="0"/>
            </w:tcBorders>
            <w:shd w:val="clear" w:color="auto" w:fill="auto"/>
            <w:vAlign w:val="bottom"/>
          </w:tcPr>
          <w:p w14:paraId="37472FA3">
            <w:pPr>
              <w:widowControl/>
              <w:rPr>
                <w:del w:id="4335" w:author="柠栀" w:date="2025-05-07T10:48:55Z"/>
                <w:rFonts w:ascii="楷体" w:hAnsi="楷体" w:eastAsia="楷体" w:cs="楷体"/>
                <w:color w:val="000000"/>
                <w:kern w:val="0"/>
              </w:rPr>
            </w:pPr>
            <w:del w:id="4336" w:author="柠栀" w:date="2025-05-07T10:48:55Z">
              <w:r>
                <w:rPr>
                  <w:rFonts w:hint="eastAsia" w:ascii="楷体" w:hAnsi="楷体" w:eastAsia="楷体" w:cs="楷体"/>
                  <w:color w:val="000000"/>
                  <w:kern w:val="0"/>
                  <w:lang w:bidi="ar"/>
                </w:rPr>
                <w:delText>宽度</w:delText>
              </w:r>
            </w:del>
          </w:p>
        </w:tc>
        <w:tc>
          <w:tcPr>
            <w:tcW w:w="1180" w:type="dxa"/>
            <w:tcBorders>
              <w:top w:val="nil"/>
              <w:left w:val="nil"/>
              <w:bottom w:val="single" w:color="auto" w:sz="4" w:space="0"/>
              <w:right w:val="single" w:color="auto" w:sz="4" w:space="0"/>
            </w:tcBorders>
            <w:shd w:val="clear" w:color="auto" w:fill="auto"/>
            <w:vAlign w:val="bottom"/>
          </w:tcPr>
          <w:p w14:paraId="237A7917">
            <w:pPr>
              <w:widowControl/>
              <w:rPr>
                <w:del w:id="4337" w:author="柠栀" w:date="2025-05-07T10:48:55Z"/>
                <w:rFonts w:ascii="楷体" w:hAnsi="楷体" w:eastAsia="楷体" w:cs="楷体"/>
                <w:color w:val="000000"/>
                <w:kern w:val="0"/>
              </w:rPr>
            </w:pPr>
            <w:del w:id="4338" w:author="柠栀" w:date="2025-05-07T10:48:55Z">
              <w:r>
                <w:rPr>
                  <w:rFonts w:hint="eastAsia" w:ascii="楷体" w:hAnsi="楷体" w:eastAsia="楷体" w:cs="楷体"/>
                  <w:color w:val="000000"/>
                  <w:kern w:val="0"/>
                  <w:lang w:bidi="ar"/>
                </w:rPr>
                <w:delText>能否为空</w:delText>
              </w:r>
            </w:del>
          </w:p>
        </w:tc>
        <w:tc>
          <w:tcPr>
            <w:tcW w:w="2251" w:type="dxa"/>
            <w:tcBorders>
              <w:top w:val="nil"/>
              <w:left w:val="nil"/>
              <w:bottom w:val="single" w:color="auto" w:sz="4" w:space="0"/>
              <w:right w:val="single" w:color="auto" w:sz="4" w:space="0"/>
            </w:tcBorders>
            <w:shd w:val="clear" w:color="auto" w:fill="auto"/>
            <w:vAlign w:val="bottom"/>
          </w:tcPr>
          <w:p w14:paraId="71DF8F83">
            <w:pPr>
              <w:widowControl/>
              <w:rPr>
                <w:del w:id="4339" w:author="柠栀" w:date="2025-05-07T10:48:55Z"/>
                <w:rFonts w:ascii="楷体" w:hAnsi="楷体" w:eastAsia="楷体" w:cs="楷体"/>
                <w:color w:val="000000"/>
                <w:kern w:val="0"/>
              </w:rPr>
            </w:pPr>
            <w:del w:id="4340" w:author="柠栀" w:date="2025-05-07T10:48:55Z">
              <w:r>
                <w:rPr>
                  <w:rFonts w:hint="eastAsia" w:ascii="楷体" w:hAnsi="楷体" w:eastAsia="楷体" w:cs="楷体"/>
                  <w:color w:val="000000"/>
                  <w:kern w:val="0"/>
                  <w:lang w:bidi="ar"/>
                </w:rPr>
                <w:delText>限制与描述</w:delText>
              </w:r>
            </w:del>
          </w:p>
        </w:tc>
        <w:tc>
          <w:tcPr>
            <w:tcW w:w="2163" w:type="dxa"/>
            <w:tcBorders>
              <w:top w:val="nil"/>
              <w:left w:val="nil"/>
              <w:bottom w:val="single" w:color="auto" w:sz="4" w:space="0"/>
              <w:right w:val="single" w:color="auto" w:sz="4" w:space="0"/>
            </w:tcBorders>
            <w:shd w:val="clear" w:color="auto" w:fill="auto"/>
            <w:vAlign w:val="bottom"/>
          </w:tcPr>
          <w:p w14:paraId="4C0C783F">
            <w:pPr>
              <w:widowControl/>
              <w:rPr>
                <w:del w:id="4341" w:author="柠栀" w:date="2025-05-07T10:48:55Z"/>
                <w:rFonts w:ascii="楷体" w:hAnsi="楷体" w:eastAsia="楷体" w:cs="楷体"/>
                <w:color w:val="000000"/>
                <w:kern w:val="0"/>
              </w:rPr>
            </w:pPr>
            <w:del w:id="4342" w:author="柠栀" w:date="2025-05-07T10:48:55Z">
              <w:r>
                <w:rPr>
                  <w:rFonts w:hint="eastAsia" w:ascii="楷体" w:hAnsi="楷体" w:eastAsia="楷体" w:cs="楷体"/>
                  <w:color w:val="000000"/>
                  <w:kern w:val="0"/>
                  <w:lang w:bidi="ar"/>
                </w:rPr>
                <w:delText>数据来源</w:delText>
              </w:r>
            </w:del>
          </w:p>
        </w:tc>
      </w:tr>
      <w:tr w14:paraId="7BCDC069">
        <w:tblPrEx>
          <w:tblCellMar>
            <w:top w:w="0" w:type="dxa"/>
            <w:left w:w="108" w:type="dxa"/>
            <w:bottom w:w="0" w:type="dxa"/>
            <w:right w:w="108" w:type="dxa"/>
          </w:tblCellMar>
        </w:tblPrEx>
        <w:trPr>
          <w:trHeight w:val="355" w:hRule="atLeast"/>
          <w:jc w:val="center"/>
          <w:del w:id="4343"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tcPr>
          <w:p w14:paraId="2A8DFB9A">
            <w:pPr>
              <w:widowControl/>
              <w:jc w:val="both"/>
              <w:rPr>
                <w:del w:id="4344" w:author="柠栀" w:date="2025-05-07T10:48:55Z"/>
                <w:rFonts w:ascii="楷体" w:hAnsi="楷体" w:eastAsia="楷体" w:cs="楷体"/>
                <w:color w:val="000000"/>
                <w:kern w:val="0"/>
              </w:rPr>
            </w:pPr>
            <w:del w:id="4345" w:author="柠栀" w:date="2025-05-07T10:48:55Z">
              <w:r>
                <w:rPr>
                  <w:rFonts w:hint="eastAsia" w:ascii="楷体" w:hAnsi="楷体" w:eastAsia="楷体" w:cs="楷体"/>
                  <w:color w:val="000000"/>
                  <w:kern w:val="0"/>
                  <w:lang w:bidi="ar"/>
                </w:rPr>
                <w:delText>1</w:delText>
              </w:r>
            </w:del>
          </w:p>
        </w:tc>
        <w:tc>
          <w:tcPr>
            <w:tcW w:w="1054" w:type="dxa"/>
            <w:tcBorders>
              <w:top w:val="single" w:color="auto" w:sz="4" w:space="0"/>
              <w:left w:val="nil"/>
              <w:bottom w:val="single" w:color="auto" w:sz="4" w:space="0"/>
              <w:right w:val="single" w:color="auto" w:sz="4" w:space="0"/>
            </w:tcBorders>
            <w:shd w:val="clear" w:color="auto" w:fill="auto"/>
          </w:tcPr>
          <w:p w14:paraId="087DE8AF">
            <w:pPr>
              <w:widowControl/>
              <w:jc w:val="both"/>
              <w:rPr>
                <w:del w:id="4346" w:author="柠栀" w:date="2025-05-07T10:48:55Z"/>
                <w:rFonts w:hint="default" w:ascii="楷体" w:hAnsi="楷体" w:eastAsia="楷体" w:cs="楷体"/>
                <w:color w:val="000000"/>
                <w:kern w:val="0"/>
                <w:lang w:val="en-US" w:eastAsia="zh-CN"/>
              </w:rPr>
            </w:pPr>
            <w:del w:id="4347" w:author="柠栀" w:date="2025-05-07T10:48:55Z">
              <w:r>
                <w:rPr>
                  <w:rFonts w:hint="eastAsia" w:ascii="楷体" w:hAnsi="楷体" w:eastAsia="楷体" w:cs="楷体"/>
                  <w:color w:val="000000"/>
                  <w:kern w:val="0"/>
                  <w:lang w:val="en-US" w:eastAsia="zh-CN"/>
                </w:rPr>
                <w:delText>AI回复编号</w:delText>
              </w:r>
            </w:del>
          </w:p>
        </w:tc>
        <w:tc>
          <w:tcPr>
            <w:tcW w:w="822" w:type="dxa"/>
            <w:tcBorders>
              <w:top w:val="single" w:color="auto" w:sz="4" w:space="0"/>
              <w:left w:val="nil"/>
              <w:bottom w:val="single" w:color="auto" w:sz="4" w:space="0"/>
              <w:right w:val="single" w:color="auto" w:sz="4" w:space="0"/>
            </w:tcBorders>
            <w:shd w:val="clear" w:color="auto" w:fill="auto"/>
          </w:tcPr>
          <w:p w14:paraId="3DCEDB2C">
            <w:pPr>
              <w:widowControl/>
              <w:jc w:val="both"/>
              <w:rPr>
                <w:del w:id="4348" w:author="柠栀" w:date="2025-05-07T10:48:55Z"/>
                <w:rFonts w:hint="default" w:ascii="楷体" w:hAnsi="楷体" w:eastAsia="楷体" w:cs="楷体"/>
                <w:color w:val="000000"/>
                <w:kern w:val="0"/>
                <w:lang w:val="en-US" w:eastAsia="zh-CN"/>
              </w:rPr>
            </w:pPr>
            <w:del w:id="4349" w:author="柠栀" w:date="2025-05-07T10:48:55Z">
              <w:r>
                <w:rPr>
                  <w:rFonts w:hint="eastAsia" w:ascii="楷体" w:hAnsi="楷体" w:eastAsia="楷体" w:cs="楷体"/>
                  <w:color w:val="000000"/>
                  <w:kern w:val="0"/>
                  <w:lang w:val="en-US" w:eastAsia="zh-CN"/>
                </w:rPr>
                <w:delText>Reply</w:delText>
              </w:r>
            </w:del>
            <w:del w:id="4350" w:author="柠栀" w:date="2025-05-07T10:48:55Z">
              <w:r>
                <w:rPr>
                  <w:rFonts w:hint="eastAsia" w:ascii="楷体" w:hAnsi="楷体" w:eastAsia="楷体" w:cs="楷体"/>
                  <w:color w:val="000000"/>
                  <w:kern w:val="0"/>
                </w:rPr>
                <w:delText>_</w:delText>
              </w:r>
            </w:del>
            <w:del w:id="4351" w:author="柠栀" w:date="2025-05-07T10:48:55Z">
              <w:r>
                <w:rPr>
                  <w:rFonts w:hint="eastAsia" w:ascii="楷体" w:hAnsi="楷体" w:eastAsia="楷体" w:cs="楷体"/>
                  <w:color w:val="000000"/>
                  <w:kern w:val="0"/>
                  <w:lang w:val="en-US" w:eastAsia="zh-CN"/>
                </w:rPr>
                <w:delText>id</w:delText>
              </w:r>
            </w:del>
          </w:p>
        </w:tc>
        <w:tc>
          <w:tcPr>
            <w:tcW w:w="646" w:type="dxa"/>
            <w:tcBorders>
              <w:top w:val="single" w:color="auto" w:sz="4" w:space="0"/>
              <w:left w:val="nil"/>
              <w:bottom w:val="single" w:color="auto" w:sz="4" w:space="0"/>
              <w:right w:val="single" w:color="auto" w:sz="4" w:space="0"/>
            </w:tcBorders>
            <w:shd w:val="clear" w:color="auto" w:fill="auto"/>
          </w:tcPr>
          <w:p w14:paraId="79D2FA08">
            <w:pPr>
              <w:widowControl/>
              <w:jc w:val="both"/>
              <w:rPr>
                <w:del w:id="4352" w:author="柠栀" w:date="2025-05-07T10:48:55Z"/>
                <w:rFonts w:hint="default" w:ascii="楷体" w:hAnsi="楷体" w:eastAsia="楷体" w:cs="楷体"/>
                <w:color w:val="000000"/>
                <w:kern w:val="0"/>
                <w:lang w:val="en-US" w:eastAsia="zh-CN"/>
              </w:rPr>
            </w:pPr>
            <w:del w:id="4353" w:author="柠栀" w:date="2025-05-07T10:48:55Z">
              <w:r>
                <w:rPr>
                  <w:rFonts w:hint="eastAsia" w:ascii="楷体" w:hAnsi="楷体" w:eastAsia="楷体" w:cs="楷体"/>
                  <w:color w:val="000000"/>
                  <w:kern w:val="0"/>
                  <w:lang w:val="en-US" w:eastAsia="zh-CN" w:bidi="ar"/>
                </w:rPr>
                <w:delText>20</w:delText>
              </w:r>
            </w:del>
          </w:p>
        </w:tc>
        <w:tc>
          <w:tcPr>
            <w:tcW w:w="1180" w:type="dxa"/>
            <w:tcBorders>
              <w:top w:val="single" w:color="auto" w:sz="4" w:space="0"/>
              <w:left w:val="nil"/>
              <w:bottom w:val="single" w:color="auto" w:sz="4" w:space="0"/>
              <w:right w:val="single" w:color="auto" w:sz="4" w:space="0"/>
            </w:tcBorders>
            <w:shd w:val="clear" w:color="auto" w:fill="auto"/>
          </w:tcPr>
          <w:p w14:paraId="01406F1E">
            <w:pPr>
              <w:widowControl/>
              <w:jc w:val="both"/>
              <w:rPr>
                <w:del w:id="4354" w:author="柠栀" w:date="2025-05-07T10:48:55Z"/>
                <w:rFonts w:ascii="楷体" w:hAnsi="楷体" w:eastAsia="楷体" w:cs="楷体"/>
                <w:color w:val="000000"/>
                <w:kern w:val="0"/>
              </w:rPr>
            </w:pPr>
            <w:del w:id="4355" w:author="柠栀" w:date="2025-05-07T10:48:55Z">
              <w:r>
                <w:rPr>
                  <w:rFonts w:hint="eastAsia" w:ascii="楷体" w:hAnsi="楷体" w:eastAsia="楷体" w:cs="楷体"/>
                  <w:color w:val="000000"/>
                  <w:kern w:val="0"/>
                  <w:lang w:bidi="ar"/>
                </w:rPr>
                <w:delText>否</w:delText>
              </w:r>
            </w:del>
          </w:p>
        </w:tc>
        <w:tc>
          <w:tcPr>
            <w:tcW w:w="2251" w:type="dxa"/>
            <w:tcBorders>
              <w:top w:val="single" w:color="auto" w:sz="4" w:space="0"/>
              <w:left w:val="nil"/>
              <w:bottom w:val="single" w:color="auto" w:sz="4" w:space="0"/>
              <w:right w:val="single" w:color="auto" w:sz="4" w:space="0"/>
            </w:tcBorders>
            <w:shd w:val="clear" w:color="auto" w:fill="auto"/>
          </w:tcPr>
          <w:p w14:paraId="1C5E5A28">
            <w:pPr>
              <w:widowControl/>
              <w:jc w:val="both"/>
              <w:rPr>
                <w:del w:id="4356" w:author="柠栀" w:date="2025-05-07T10:48:55Z"/>
                <w:rFonts w:hint="default" w:ascii="楷体" w:hAnsi="楷体" w:eastAsia="楷体" w:cs="楷体"/>
                <w:color w:val="000000"/>
                <w:kern w:val="0"/>
                <w:lang w:val="en-US" w:eastAsia="zh-CN"/>
              </w:rPr>
            </w:pPr>
            <w:del w:id="4357" w:author="柠栀" w:date="2025-05-07T10:48:55Z">
              <w:r>
                <w:rPr>
                  <w:rFonts w:hint="eastAsia" w:ascii="楷体" w:hAnsi="楷体" w:eastAsia="楷体" w:cs="楷体"/>
                  <w:color w:val="000000"/>
                  <w:kern w:val="0"/>
                  <w:lang w:bidi="ar"/>
                </w:rPr>
                <w:delText>自增、系统自动分配</w:delText>
              </w:r>
            </w:del>
          </w:p>
        </w:tc>
        <w:tc>
          <w:tcPr>
            <w:tcW w:w="2163" w:type="dxa"/>
            <w:tcBorders>
              <w:top w:val="single" w:color="auto" w:sz="4" w:space="0"/>
              <w:left w:val="nil"/>
              <w:bottom w:val="single" w:color="auto" w:sz="4" w:space="0"/>
              <w:right w:val="single" w:color="auto" w:sz="4" w:space="0"/>
            </w:tcBorders>
            <w:shd w:val="clear" w:color="auto" w:fill="auto"/>
          </w:tcPr>
          <w:p w14:paraId="0FE48B1D">
            <w:pPr>
              <w:widowControl/>
              <w:rPr>
                <w:del w:id="4358" w:author="柠栀" w:date="2025-05-07T10:48:55Z"/>
                <w:rFonts w:hint="default" w:ascii="楷体" w:hAnsi="楷体" w:eastAsia="楷体" w:cs="楷体"/>
                <w:color w:val="000000"/>
                <w:kern w:val="0"/>
                <w:lang w:val="en-US" w:eastAsia="zh-CN"/>
              </w:rPr>
            </w:pPr>
            <w:del w:id="4359" w:author="柠栀" w:date="2025-05-07T10:48:55Z">
              <w:r>
                <w:rPr>
                  <w:rFonts w:hint="eastAsia" w:ascii="楷体" w:hAnsi="楷体" w:eastAsia="楷体" w:cs="楷体"/>
                  <w:color w:val="000000"/>
                  <w:kern w:val="0"/>
                  <w:lang w:val="en-US" w:eastAsia="zh-CN"/>
                </w:rPr>
                <w:delText>AI回复时自动生成</w:delText>
              </w:r>
            </w:del>
          </w:p>
        </w:tc>
      </w:tr>
      <w:tr w14:paraId="17A41A63">
        <w:tblPrEx>
          <w:tblCellMar>
            <w:top w:w="0" w:type="dxa"/>
            <w:left w:w="108" w:type="dxa"/>
            <w:bottom w:w="0" w:type="dxa"/>
            <w:right w:w="108" w:type="dxa"/>
          </w:tblCellMar>
        </w:tblPrEx>
        <w:trPr>
          <w:trHeight w:val="355" w:hRule="atLeast"/>
          <w:jc w:val="center"/>
          <w:del w:id="4360"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tcPr>
          <w:p w14:paraId="0BA791CC">
            <w:pPr>
              <w:widowControl/>
              <w:jc w:val="both"/>
              <w:rPr>
                <w:del w:id="4361" w:author="柠栀" w:date="2025-05-07T10:48:55Z"/>
                <w:rFonts w:ascii="楷体" w:hAnsi="楷体" w:eastAsia="楷体" w:cs="楷体"/>
                <w:color w:val="000000"/>
                <w:kern w:val="0"/>
              </w:rPr>
            </w:pPr>
            <w:del w:id="4362" w:author="柠栀" w:date="2025-05-07T10:48:55Z">
              <w:r>
                <w:rPr>
                  <w:rFonts w:hint="eastAsia" w:ascii="楷体" w:hAnsi="楷体" w:eastAsia="楷体" w:cs="楷体"/>
                  <w:color w:val="000000"/>
                  <w:kern w:val="0"/>
                  <w:lang w:bidi="ar"/>
                </w:rPr>
                <w:delText>2</w:delText>
              </w:r>
            </w:del>
          </w:p>
        </w:tc>
        <w:tc>
          <w:tcPr>
            <w:tcW w:w="1054" w:type="dxa"/>
            <w:tcBorders>
              <w:top w:val="single" w:color="auto" w:sz="4" w:space="0"/>
              <w:left w:val="nil"/>
              <w:bottom w:val="single" w:color="auto" w:sz="4" w:space="0"/>
              <w:right w:val="single" w:color="auto" w:sz="4" w:space="0"/>
            </w:tcBorders>
            <w:shd w:val="clear" w:color="auto" w:fill="auto"/>
            <w:vAlign w:val="top"/>
          </w:tcPr>
          <w:p w14:paraId="2BE1D135">
            <w:pPr>
              <w:widowControl/>
              <w:jc w:val="both"/>
              <w:rPr>
                <w:del w:id="4363" w:author="柠栀" w:date="2025-05-07T10:48:55Z"/>
                <w:rFonts w:ascii="楷体" w:hAnsi="楷体" w:eastAsia="楷体" w:cs="楷体"/>
                <w:color w:val="000000"/>
                <w:kern w:val="0"/>
              </w:rPr>
            </w:pPr>
            <w:del w:id="4364" w:author="柠栀" w:date="2025-05-07T10:48:55Z">
              <w:r>
                <w:rPr>
                  <w:rFonts w:hint="eastAsia" w:ascii="楷体" w:hAnsi="楷体" w:eastAsia="楷体" w:cs="楷体"/>
                  <w:color w:val="000000"/>
                  <w:kern w:val="0"/>
                  <w:lang w:val="en-US" w:eastAsia="zh-CN"/>
                </w:rPr>
                <w:delText>回复内容</w:delText>
              </w:r>
            </w:del>
          </w:p>
        </w:tc>
        <w:tc>
          <w:tcPr>
            <w:tcW w:w="822" w:type="dxa"/>
            <w:tcBorders>
              <w:top w:val="single" w:color="auto" w:sz="4" w:space="0"/>
              <w:left w:val="nil"/>
              <w:bottom w:val="single" w:color="auto" w:sz="4" w:space="0"/>
              <w:right w:val="single" w:color="auto" w:sz="4" w:space="0"/>
            </w:tcBorders>
            <w:shd w:val="clear" w:color="auto" w:fill="auto"/>
            <w:vAlign w:val="top"/>
          </w:tcPr>
          <w:p w14:paraId="752E36EF">
            <w:pPr>
              <w:widowControl/>
              <w:jc w:val="both"/>
              <w:rPr>
                <w:del w:id="4365" w:author="柠栀" w:date="2025-05-07T10:48:55Z"/>
                <w:rFonts w:ascii="楷体" w:hAnsi="楷体" w:eastAsia="楷体" w:cs="楷体"/>
                <w:color w:val="000000"/>
                <w:kern w:val="0"/>
              </w:rPr>
            </w:pPr>
            <w:del w:id="4366" w:author="柠栀" w:date="2025-05-07T10:48:55Z">
              <w:r>
                <w:rPr>
                  <w:rFonts w:hint="eastAsia" w:ascii="楷体" w:hAnsi="楷体" w:eastAsia="楷体" w:cs="楷体"/>
                  <w:color w:val="000000"/>
                  <w:kern w:val="0"/>
                  <w:lang w:val="en-US" w:eastAsia="zh-CN"/>
                </w:rPr>
                <w:delText>Reply</w:delText>
              </w:r>
            </w:del>
            <w:del w:id="4367" w:author="柠栀" w:date="2025-05-07T10:48:55Z">
              <w:r>
                <w:rPr>
                  <w:rFonts w:hint="eastAsia" w:ascii="楷体" w:hAnsi="楷体" w:eastAsia="楷体" w:cs="楷体"/>
                  <w:color w:val="000000"/>
                  <w:kern w:val="0"/>
                </w:rPr>
                <w:delText>_</w:delText>
              </w:r>
            </w:del>
            <w:del w:id="4368" w:author="柠栀" w:date="2025-05-07T10:48:55Z">
              <w:r>
                <w:rPr>
                  <w:rFonts w:hint="eastAsia" w:ascii="楷体" w:hAnsi="楷体" w:eastAsia="楷体" w:cs="楷体"/>
                  <w:color w:val="000000"/>
                  <w:kern w:val="0"/>
                  <w:lang w:val="en-US" w:eastAsia="zh-CN"/>
                </w:rPr>
                <w:delText>content</w:delText>
              </w:r>
            </w:del>
          </w:p>
        </w:tc>
        <w:tc>
          <w:tcPr>
            <w:tcW w:w="646" w:type="dxa"/>
            <w:tcBorders>
              <w:top w:val="single" w:color="auto" w:sz="4" w:space="0"/>
              <w:left w:val="nil"/>
              <w:bottom w:val="single" w:color="auto" w:sz="4" w:space="0"/>
              <w:right w:val="single" w:color="auto" w:sz="4" w:space="0"/>
            </w:tcBorders>
            <w:shd w:val="clear" w:color="auto" w:fill="auto"/>
            <w:vAlign w:val="top"/>
          </w:tcPr>
          <w:p w14:paraId="123D0809">
            <w:pPr>
              <w:widowControl/>
              <w:jc w:val="both"/>
              <w:rPr>
                <w:del w:id="4369" w:author="柠栀" w:date="2025-05-07T10:48:55Z"/>
                <w:rFonts w:ascii="楷体" w:hAnsi="楷体" w:eastAsia="楷体" w:cs="楷体"/>
                <w:color w:val="000000"/>
                <w:kern w:val="0"/>
              </w:rPr>
            </w:pPr>
            <w:del w:id="4370" w:author="柠栀" w:date="2025-05-07T10:48:55Z">
              <w:r>
                <w:rPr>
                  <w:rFonts w:hint="eastAsia" w:ascii="楷体" w:hAnsi="楷体" w:eastAsia="楷体" w:cs="楷体"/>
                  <w:color w:val="000000"/>
                  <w:kern w:val="0"/>
                  <w:lang w:val="en-US" w:eastAsia="zh-CN" w:bidi="ar"/>
                </w:rPr>
                <w:delText>10000</w:delText>
              </w:r>
            </w:del>
          </w:p>
        </w:tc>
        <w:tc>
          <w:tcPr>
            <w:tcW w:w="1180" w:type="dxa"/>
            <w:tcBorders>
              <w:top w:val="single" w:color="auto" w:sz="4" w:space="0"/>
              <w:left w:val="nil"/>
              <w:bottom w:val="single" w:color="auto" w:sz="4" w:space="0"/>
              <w:right w:val="single" w:color="auto" w:sz="4" w:space="0"/>
            </w:tcBorders>
            <w:shd w:val="clear" w:color="auto" w:fill="auto"/>
            <w:vAlign w:val="top"/>
          </w:tcPr>
          <w:p w14:paraId="4FAD321B">
            <w:pPr>
              <w:widowControl/>
              <w:jc w:val="both"/>
              <w:rPr>
                <w:del w:id="4371" w:author="柠栀" w:date="2025-05-07T10:48:55Z"/>
                <w:rFonts w:ascii="楷体" w:hAnsi="楷体" w:eastAsia="楷体" w:cs="楷体"/>
                <w:color w:val="000000"/>
                <w:kern w:val="0"/>
              </w:rPr>
            </w:pPr>
            <w:del w:id="4372" w:author="柠栀" w:date="2025-05-07T10:48:55Z">
              <w:r>
                <w:rPr>
                  <w:rFonts w:hint="eastAsia" w:ascii="楷体" w:hAnsi="楷体" w:eastAsia="楷体" w:cs="楷体"/>
                  <w:color w:val="000000"/>
                  <w:kern w:val="0"/>
                  <w:lang w:bidi="ar"/>
                </w:rPr>
                <w:delText>否</w:delText>
              </w:r>
            </w:del>
          </w:p>
        </w:tc>
        <w:tc>
          <w:tcPr>
            <w:tcW w:w="2251" w:type="dxa"/>
            <w:tcBorders>
              <w:top w:val="single" w:color="auto" w:sz="4" w:space="0"/>
              <w:left w:val="nil"/>
              <w:bottom w:val="single" w:color="auto" w:sz="4" w:space="0"/>
              <w:right w:val="single" w:color="auto" w:sz="4" w:space="0"/>
            </w:tcBorders>
            <w:shd w:val="clear" w:color="auto" w:fill="auto"/>
            <w:vAlign w:val="top"/>
          </w:tcPr>
          <w:p w14:paraId="2C19F44E">
            <w:pPr>
              <w:widowControl/>
              <w:jc w:val="both"/>
              <w:rPr>
                <w:del w:id="4373" w:author="柠栀" w:date="2025-05-07T10:48:55Z"/>
                <w:rFonts w:ascii="楷体" w:hAnsi="楷体" w:eastAsia="楷体" w:cs="楷体"/>
                <w:color w:val="000000"/>
                <w:kern w:val="0"/>
              </w:rPr>
            </w:pPr>
            <w:del w:id="4374" w:author="柠栀" w:date="2025-05-07T10:48:55Z">
              <w:r>
                <w:rPr>
                  <w:rFonts w:hint="eastAsia" w:ascii="楷体" w:hAnsi="楷体" w:eastAsia="楷体" w:cs="楷体"/>
                  <w:color w:val="000000"/>
                  <w:kern w:val="0"/>
                  <w:lang w:val="en-US" w:eastAsia="zh-CN"/>
                </w:rPr>
                <w:delText>详细回答+必要链接+点赞提示</w:delText>
              </w:r>
            </w:del>
          </w:p>
        </w:tc>
        <w:tc>
          <w:tcPr>
            <w:tcW w:w="2163" w:type="dxa"/>
            <w:tcBorders>
              <w:top w:val="single" w:color="auto" w:sz="4" w:space="0"/>
              <w:left w:val="nil"/>
              <w:bottom w:val="single" w:color="auto" w:sz="4" w:space="0"/>
              <w:right w:val="single" w:color="auto" w:sz="4" w:space="0"/>
            </w:tcBorders>
            <w:shd w:val="clear" w:color="auto" w:fill="auto"/>
            <w:vAlign w:val="top"/>
          </w:tcPr>
          <w:p w14:paraId="78CA41A4">
            <w:pPr>
              <w:widowControl/>
              <w:rPr>
                <w:del w:id="4375" w:author="柠栀" w:date="2025-05-07T10:48:55Z"/>
                <w:rFonts w:hint="eastAsia" w:ascii="楷体" w:hAnsi="楷体" w:eastAsia="楷体" w:cs="楷体"/>
                <w:color w:val="000000"/>
                <w:kern w:val="0"/>
                <w:lang w:val="en-US" w:eastAsia="zh-CN"/>
              </w:rPr>
            </w:pPr>
            <w:del w:id="4376" w:author="柠栀" w:date="2025-05-07T10:48:55Z">
              <w:r>
                <w:rPr>
                  <w:rFonts w:hint="eastAsia" w:ascii="楷体" w:hAnsi="楷体" w:eastAsia="楷体" w:cs="楷体"/>
                  <w:color w:val="000000"/>
                  <w:kern w:val="0"/>
                  <w:lang w:val="en-US" w:eastAsia="zh-CN"/>
                </w:rPr>
                <w:delText>根据用户提问在数据库中检索生成</w:delText>
              </w:r>
            </w:del>
          </w:p>
          <w:p w14:paraId="0F53229A">
            <w:pPr>
              <w:widowControl/>
              <w:rPr>
                <w:del w:id="4377" w:author="柠栀" w:date="2025-05-07T10:48:55Z"/>
                <w:rFonts w:ascii="楷体" w:hAnsi="楷体" w:eastAsia="楷体" w:cs="楷体"/>
                <w:color w:val="000000"/>
                <w:kern w:val="0"/>
              </w:rPr>
            </w:pPr>
          </w:p>
        </w:tc>
      </w:tr>
      <w:tr w14:paraId="104BA389">
        <w:tblPrEx>
          <w:tblCellMar>
            <w:top w:w="0" w:type="dxa"/>
            <w:left w:w="108" w:type="dxa"/>
            <w:bottom w:w="0" w:type="dxa"/>
            <w:right w:w="108" w:type="dxa"/>
          </w:tblCellMar>
        </w:tblPrEx>
        <w:trPr>
          <w:trHeight w:val="355" w:hRule="atLeast"/>
          <w:jc w:val="center"/>
          <w:del w:id="4378"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tcPr>
          <w:p w14:paraId="5473D5BE">
            <w:pPr>
              <w:widowControl/>
              <w:jc w:val="both"/>
              <w:rPr>
                <w:del w:id="4379" w:author="柠栀" w:date="2025-05-07T10:48:55Z"/>
                <w:rFonts w:ascii="楷体" w:hAnsi="楷体" w:eastAsia="楷体" w:cs="楷体"/>
                <w:color w:val="000000"/>
                <w:kern w:val="0"/>
              </w:rPr>
            </w:pPr>
            <w:del w:id="4380" w:author="柠栀" w:date="2025-05-07T10:48:55Z">
              <w:r>
                <w:rPr>
                  <w:rFonts w:hint="eastAsia" w:ascii="楷体" w:hAnsi="楷体" w:eastAsia="楷体" w:cs="楷体"/>
                  <w:color w:val="000000"/>
                  <w:kern w:val="0"/>
                  <w:lang w:bidi="ar"/>
                </w:rPr>
                <w:delText>3</w:delText>
              </w:r>
            </w:del>
          </w:p>
        </w:tc>
        <w:tc>
          <w:tcPr>
            <w:tcW w:w="1054" w:type="dxa"/>
            <w:tcBorders>
              <w:top w:val="single" w:color="auto" w:sz="4" w:space="0"/>
              <w:left w:val="nil"/>
              <w:bottom w:val="single" w:color="auto" w:sz="4" w:space="0"/>
              <w:right w:val="single" w:color="auto" w:sz="4" w:space="0"/>
            </w:tcBorders>
            <w:shd w:val="clear" w:color="auto" w:fill="auto"/>
          </w:tcPr>
          <w:p w14:paraId="7B8DA62A">
            <w:pPr>
              <w:widowControl/>
              <w:jc w:val="both"/>
              <w:rPr>
                <w:del w:id="4381" w:author="柠栀" w:date="2025-05-07T10:48:55Z"/>
                <w:rFonts w:hint="default" w:ascii="楷体" w:hAnsi="楷体" w:eastAsia="楷体" w:cs="楷体"/>
                <w:color w:val="000000"/>
                <w:kern w:val="0"/>
                <w:lang w:val="en-US" w:eastAsia="zh-CN"/>
              </w:rPr>
            </w:pPr>
            <w:del w:id="4382" w:author="柠栀" w:date="2025-05-07T10:48:55Z">
              <w:r>
                <w:rPr>
                  <w:rFonts w:hint="eastAsia" w:ascii="楷体" w:hAnsi="楷体" w:eastAsia="楷体" w:cs="楷体"/>
                  <w:color w:val="000000"/>
                  <w:kern w:val="0"/>
                  <w:lang w:val="en-US" w:eastAsia="zh-CN" w:bidi="ar"/>
                </w:rPr>
                <w:delText>对应提问</w:delText>
              </w:r>
            </w:del>
          </w:p>
        </w:tc>
        <w:tc>
          <w:tcPr>
            <w:tcW w:w="822" w:type="dxa"/>
            <w:tcBorders>
              <w:top w:val="single" w:color="auto" w:sz="4" w:space="0"/>
              <w:left w:val="nil"/>
              <w:bottom w:val="single" w:color="auto" w:sz="4" w:space="0"/>
              <w:right w:val="single" w:color="auto" w:sz="4" w:space="0"/>
            </w:tcBorders>
            <w:shd w:val="clear" w:color="auto" w:fill="auto"/>
          </w:tcPr>
          <w:p w14:paraId="39440A09">
            <w:pPr>
              <w:widowControl/>
              <w:jc w:val="both"/>
              <w:rPr>
                <w:del w:id="4383" w:author="柠栀" w:date="2025-05-07T10:48:55Z"/>
                <w:rFonts w:hint="default" w:ascii="楷体" w:hAnsi="楷体" w:eastAsia="楷体" w:cs="楷体"/>
                <w:color w:val="000000"/>
                <w:kern w:val="0"/>
                <w:lang w:val="en-US" w:eastAsia="zh-CN"/>
              </w:rPr>
            </w:pPr>
            <w:del w:id="4384" w:author="柠栀" w:date="2025-05-07T10:48:55Z">
              <w:r>
                <w:rPr>
                  <w:rFonts w:hint="eastAsia" w:ascii="楷体" w:hAnsi="楷体" w:eastAsia="楷体" w:cs="楷体"/>
                  <w:color w:val="000000"/>
                  <w:kern w:val="0"/>
                  <w:lang w:val="en-US" w:eastAsia="zh-CN"/>
                </w:rPr>
                <w:delText>Reply_question</w:delText>
              </w:r>
            </w:del>
          </w:p>
        </w:tc>
        <w:tc>
          <w:tcPr>
            <w:tcW w:w="646" w:type="dxa"/>
            <w:tcBorders>
              <w:top w:val="single" w:color="auto" w:sz="4" w:space="0"/>
              <w:left w:val="nil"/>
              <w:bottom w:val="single" w:color="auto" w:sz="4" w:space="0"/>
              <w:right w:val="single" w:color="auto" w:sz="4" w:space="0"/>
            </w:tcBorders>
            <w:shd w:val="clear" w:color="auto" w:fill="auto"/>
          </w:tcPr>
          <w:p w14:paraId="2AFC8814">
            <w:pPr>
              <w:widowControl/>
              <w:jc w:val="both"/>
              <w:rPr>
                <w:del w:id="4385" w:author="柠栀" w:date="2025-05-07T10:48:55Z"/>
                <w:rFonts w:hint="default" w:ascii="楷体" w:hAnsi="楷体" w:eastAsia="楷体" w:cs="楷体"/>
                <w:color w:val="000000"/>
                <w:kern w:val="0"/>
                <w:lang w:val="en-US" w:eastAsia="zh-CN"/>
              </w:rPr>
            </w:pPr>
            <w:del w:id="4386" w:author="柠栀" w:date="2025-05-07T10:48:55Z">
              <w:r>
                <w:rPr>
                  <w:rFonts w:hint="eastAsia" w:ascii="楷体" w:hAnsi="楷体" w:eastAsia="楷体" w:cs="楷体"/>
                  <w:color w:val="000000"/>
                  <w:kern w:val="0"/>
                  <w:lang w:val="en-US" w:eastAsia="zh-CN" w:bidi="ar"/>
                </w:rPr>
                <w:delText>10000</w:delText>
              </w:r>
            </w:del>
          </w:p>
        </w:tc>
        <w:tc>
          <w:tcPr>
            <w:tcW w:w="1180" w:type="dxa"/>
            <w:tcBorders>
              <w:top w:val="single" w:color="auto" w:sz="4" w:space="0"/>
              <w:left w:val="nil"/>
              <w:bottom w:val="single" w:color="auto" w:sz="4" w:space="0"/>
              <w:right w:val="single" w:color="auto" w:sz="4" w:space="0"/>
            </w:tcBorders>
            <w:shd w:val="clear" w:color="auto" w:fill="auto"/>
          </w:tcPr>
          <w:p w14:paraId="125C03F3">
            <w:pPr>
              <w:widowControl/>
              <w:jc w:val="both"/>
              <w:rPr>
                <w:del w:id="4387" w:author="柠栀" w:date="2025-05-07T10:48:55Z"/>
                <w:rFonts w:ascii="楷体" w:hAnsi="楷体" w:eastAsia="楷体" w:cs="楷体"/>
                <w:color w:val="000000"/>
                <w:kern w:val="0"/>
              </w:rPr>
            </w:pPr>
            <w:del w:id="4388" w:author="柠栀" w:date="2025-05-07T10:48:55Z">
              <w:r>
                <w:rPr>
                  <w:rFonts w:hint="eastAsia" w:ascii="楷体" w:hAnsi="楷体" w:eastAsia="楷体" w:cs="楷体"/>
                  <w:color w:val="000000"/>
                  <w:kern w:val="0"/>
                  <w:lang w:bidi="ar"/>
                </w:rPr>
                <w:delText>否</w:delText>
              </w:r>
            </w:del>
          </w:p>
        </w:tc>
        <w:tc>
          <w:tcPr>
            <w:tcW w:w="2251" w:type="dxa"/>
            <w:tcBorders>
              <w:top w:val="single" w:color="auto" w:sz="4" w:space="0"/>
              <w:left w:val="nil"/>
              <w:bottom w:val="single" w:color="auto" w:sz="4" w:space="0"/>
              <w:right w:val="single" w:color="auto" w:sz="4" w:space="0"/>
            </w:tcBorders>
            <w:shd w:val="clear" w:color="auto" w:fill="auto"/>
          </w:tcPr>
          <w:p w14:paraId="7A94AE2B">
            <w:pPr>
              <w:widowControl/>
              <w:jc w:val="both"/>
              <w:rPr>
                <w:del w:id="4389" w:author="柠栀" w:date="2025-05-07T10:48:55Z"/>
                <w:rFonts w:ascii="楷体" w:hAnsi="楷体" w:eastAsia="楷体" w:cs="楷体"/>
                <w:i/>
                <w:iCs/>
                <w:color w:val="000000"/>
                <w:kern w:val="0"/>
                <w:lang w:bidi="ar"/>
              </w:rPr>
            </w:pPr>
            <w:del w:id="4390" w:author="柠栀" w:date="2025-05-07T10:48:55Z">
              <w:r>
                <w:rPr>
                  <w:rFonts w:hint="eastAsia" w:ascii="楷体" w:hAnsi="楷体" w:eastAsia="楷体" w:cs="楷体"/>
                  <w:i/>
                  <w:iCs/>
                  <w:color w:val="000000"/>
                  <w:kern w:val="0"/>
                  <w:lang w:bidi="ar"/>
                </w:rPr>
                <w:delText>^.{</w:delText>
              </w:r>
            </w:del>
            <w:del w:id="4391" w:author="柠栀" w:date="2025-05-07T10:48:55Z">
              <w:r>
                <w:rPr>
                  <w:rFonts w:hint="eastAsia" w:ascii="楷体" w:hAnsi="楷体" w:eastAsia="楷体" w:cs="楷体"/>
                  <w:i/>
                  <w:iCs/>
                  <w:color w:val="000000"/>
                  <w:kern w:val="0"/>
                  <w:lang w:val="en-US" w:eastAsia="zh-CN" w:bidi="ar"/>
                </w:rPr>
                <w:delText>1</w:delText>
              </w:r>
            </w:del>
            <w:del w:id="4392" w:author="柠栀" w:date="2025-05-07T10:48:55Z">
              <w:r>
                <w:rPr>
                  <w:rFonts w:hint="eastAsia" w:ascii="楷体" w:hAnsi="楷体" w:eastAsia="楷体" w:cs="楷体"/>
                  <w:i/>
                  <w:iCs/>
                  <w:color w:val="000000"/>
                  <w:kern w:val="0"/>
                  <w:lang w:bidi="ar"/>
                </w:rPr>
                <w:delText>,</w:delText>
              </w:r>
            </w:del>
            <w:del w:id="4393" w:author="柠栀" w:date="2025-05-07T10:48:55Z">
              <w:r>
                <w:rPr>
                  <w:rFonts w:hint="eastAsia" w:ascii="楷体" w:hAnsi="楷体" w:eastAsia="楷体" w:cs="楷体"/>
                  <w:i/>
                  <w:iCs/>
                  <w:color w:val="000000"/>
                  <w:kern w:val="0"/>
                  <w:lang w:val="en-US" w:eastAsia="zh-CN" w:bidi="ar"/>
                </w:rPr>
                <w:delText>10000</w:delText>
              </w:r>
            </w:del>
            <w:del w:id="4394" w:author="柠栀" w:date="2025-05-07T10:48:55Z">
              <w:r>
                <w:rPr>
                  <w:rFonts w:hint="eastAsia" w:ascii="楷体" w:hAnsi="楷体" w:eastAsia="楷体" w:cs="楷体"/>
                  <w:i/>
                  <w:iCs/>
                  <w:color w:val="000000"/>
                  <w:kern w:val="0"/>
                  <w:lang w:bidi="ar"/>
                </w:rPr>
                <w:delText>}$</w:delText>
              </w:r>
            </w:del>
          </w:p>
          <w:p w14:paraId="30884ABB">
            <w:pPr>
              <w:widowControl/>
              <w:jc w:val="both"/>
              <w:rPr>
                <w:del w:id="4395" w:author="柠栀" w:date="2025-05-07T10:48:55Z"/>
                <w:rFonts w:ascii="楷体" w:hAnsi="楷体" w:eastAsia="楷体" w:cs="楷体"/>
                <w:i/>
                <w:iCs/>
                <w:color w:val="000000"/>
                <w:kern w:val="0"/>
                <w:lang w:bidi="ar"/>
              </w:rPr>
            </w:pPr>
          </w:p>
          <w:p w14:paraId="59F4AC14">
            <w:pPr>
              <w:widowControl/>
              <w:jc w:val="both"/>
              <w:rPr>
                <w:del w:id="4396" w:author="柠栀" w:date="2025-05-07T10:48:55Z"/>
                <w:rFonts w:ascii="楷体" w:hAnsi="楷体" w:eastAsia="楷体" w:cs="楷体"/>
                <w:color w:val="000000"/>
                <w:kern w:val="0"/>
                <w:lang w:bidi="ar"/>
              </w:rPr>
            </w:pPr>
            <w:del w:id="4397" w:author="柠栀" w:date="2025-05-07T10:48:55Z">
              <w:r>
                <w:rPr>
                  <w:rFonts w:hint="eastAsia" w:ascii="楷体" w:hAnsi="楷体" w:eastAsia="楷体" w:cs="楷体"/>
                  <w:color w:val="000000"/>
                  <w:kern w:val="0"/>
                  <w:lang w:bidi="ar"/>
                </w:rPr>
                <w:delText>长度限制：</w:delText>
              </w:r>
            </w:del>
            <w:del w:id="4398" w:author="柠栀" w:date="2025-05-07T10:48:55Z">
              <w:r>
                <w:rPr>
                  <w:rFonts w:hint="eastAsia" w:ascii="楷体" w:hAnsi="楷体" w:eastAsia="楷体" w:cs="楷体"/>
                  <w:color w:val="000000"/>
                  <w:kern w:val="0"/>
                  <w:lang w:val="en-US" w:eastAsia="zh-CN" w:bidi="ar"/>
                </w:rPr>
                <w:delText>1-10000</w:delText>
              </w:r>
            </w:del>
            <w:del w:id="4399" w:author="柠栀" w:date="2025-05-07T10:48:55Z">
              <w:r>
                <w:rPr>
                  <w:rFonts w:hint="eastAsia" w:ascii="楷体" w:hAnsi="楷体" w:eastAsia="楷体" w:cs="楷体"/>
                  <w:color w:val="000000"/>
                  <w:kern w:val="0"/>
                  <w:lang w:bidi="ar"/>
                </w:rPr>
                <w:delText>位</w:delText>
              </w:r>
            </w:del>
          </w:p>
          <w:p w14:paraId="190D1E67">
            <w:pPr>
              <w:widowControl/>
              <w:rPr>
                <w:del w:id="4400" w:author="柠栀" w:date="2025-05-07T10:48:55Z"/>
                <w:rFonts w:ascii="楷体" w:hAnsi="楷体" w:eastAsia="楷体" w:cs="楷体"/>
                <w:color w:val="000000"/>
                <w:kern w:val="0"/>
              </w:rPr>
            </w:pPr>
            <w:del w:id="4401" w:author="柠栀" w:date="2025-05-07T10:48:55Z">
              <w:r>
                <w:rPr>
                  <w:rFonts w:hint="eastAsia" w:ascii="楷体" w:hAnsi="楷体" w:eastAsia="楷体" w:cs="楷体"/>
                  <w:color w:val="000000"/>
                  <w:kern w:val="0"/>
                  <w:lang w:bidi="ar"/>
                </w:rPr>
                <w:delText>格式限制：任意字符</w:delText>
              </w:r>
            </w:del>
          </w:p>
        </w:tc>
        <w:tc>
          <w:tcPr>
            <w:tcW w:w="2163" w:type="dxa"/>
            <w:tcBorders>
              <w:top w:val="single" w:color="auto" w:sz="4" w:space="0"/>
              <w:left w:val="nil"/>
              <w:bottom w:val="single" w:color="auto" w:sz="4" w:space="0"/>
              <w:right w:val="single" w:color="auto" w:sz="4" w:space="0"/>
            </w:tcBorders>
            <w:shd w:val="clear" w:color="auto" w:fill="auto"/>
          </w:tcPr>
          <w:p w14:paraId="315F5428">
            <w:pPr>
              <w:widowControl/>
              <w:rPr>
                <w:del w:id="4402" w:author="柠栀" w:date="2025-05-07T10:48:55Z"/>
                <w:rFonts w:hint="default" w:ascii="楷体" w:hAnsi="楷体" w:eastAsia="楷体" w:cs="楷体"/>
                <w:color w:val="000000"/>
                <w:kern w:val="0"/>
                <w:lang w:val="en-US" w:eastAsia="zh-CN"/>
              </w:rPr>
            </w:pPr>
            <w:del w:id="4403" w:author="柠栀" w:date="2025-05-07T10:48:55Z">
              <w:r>
                <w:rPr>
                  <w:rFonts w:hint="eastAsia" w:ascii="楷体" w:hAnsi="楷体" w:eastAsia="楷体" w:cs="楷体"/>
                  <w:color w:val="000000"/>
                  <w:kern w:val="0"/>
                  <w:lang w:val="en-US" w:eastAsia="zh-CN"/>
                </w:rPr>
                <w:delText>AI回复时自动收集用户的问题</w:delText>
              </w:r>
            </w:del>
          </w:p>
        </w:tc>
      </w:tr>
      <w:tr w14:paraId="2A3CD906">
        <w:tblPrEx>
          <w:tblCellMar>
            <w:top w:w="0" w:type="dxa"/>
            <w:left w:w="108" w:type="dxa"/>
            <w:bottom w:w="0" w:type="dxa"/>
            <w:right w:w="108" w:type="dxa"/>
          </w:tblCellMar>
        </w:tblPrEx>
        <w:trPr>
          <w:trHeight w:val="355" w:hRule="atLeast"/>
          <w:jc w:val="center"/>
          <w:del w:id="4404"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tcPr>
          <w:p w14:paraId="5D1FB32C">
            <w:pPr>
              <w:widowControl/>
              <w:jc w:val="both"/>
              <w:rPr>
                <w:del w:id="4405" w:author="柠栀" w:date="2025-05-07T10:48:55Z"/>
                <w:rFonts w:ascii="楷体" w:hAnsi="楷体" w:eastAsia="楷体" w:cs="楷体"/>
                <w:color w:val="000000"/>
                <w:kern w:val="0"/>
              </w:rPr>
            </w:pPr>
            <w:del w:id="4406" w:author="柠栀" w:date="2025-05-07T10:48:55Z">
              <w:r>
                <w:rPr>
                  <w:rFonts w:hint="eastAsia" w:ascii="楷体" w:hAnsi="楷体" w:eastAsia="楷体" w:cs="楷体"/>
                  <w:color w:val="000000"/>
                  <w:kern w:val="0"/>
                  <w:lang w:bidi="ar"/>
                </w:rPr>
                <w:delText>4</w:delText>
              </w:r>
            </w:del>
          </w:p>
        </w:tc>
        <w:tc>
          <w:tcPr>
            <w:tcW w:w="1054" w:type="dxa"/>
            <w:tcBorders>
              <w:top w:val="single" w:color="auto" w:sz="4" w:space="0"/>
              <w:left w:val="nil"/>
              <w:bottom w:val="single" w:color="auto" w:sz="4" w:space="0"/>
              <w:right w:val="single" w:color="auto" w:sz="4" w:space="0"/>
            </w:tcBorders>
            <w:shd w:val="clear" w:color="auto" w:fill="auto"/>
          </w:tcPr>
          <w:p w14:paraId="3823F024">
            <w:pPr>
              <w:widowControl/>
              <w:jc w:val="both"/>
              <w:rPr>
                <w:del w:id="4407" w:author="柠栀" w:date="2025-05-07T10:48:55Z"/>
                <w:rFonts w:hint="eastAsia" w:ascii="楷体" w:hAnsi="楷体" w:eastAsia="楷体" w:cs="楷体"/>
                <w:color w:val="000000"/>
                <w:kern w:val="0"/>
                <w:lang w:val="en-US" w:eastAsia="zh-CN"/>
              </w:rPr>
            </w:pPr>
            <w:del w:id="4408" w:author="柠栀" w:date="2025-05-07T10:48:55Z">
              <w:r>
                <w:rPr>
                  <w:rFonts w:hint="eastAsia" w:ascii="楷体" w:hAnsi="楷体" w:eastAsia="楷体" w:cs="楷体"/>
                  <w:color w:val="000000"/>
                  <w:kern w:val="0"/>
                  <w:lang w:val="en-US" w:eastAsia="zh-CN"/>
                </w:rPr>
                <w:delText>点赞数</w:delText>
              </w:r>
            </w:del>
          </w:p>
        </w:tc>
        <w:tc>
          <w:tcPr>
            <w:tcW w:w="822" w:type="dxa"/>
            <w:tcBorders>
              <w:top w:val="single" w:color="auto" w:sz="4" w:space="0"/>
              <w:left w:val="nil"/>
              <w:bottom w:val="single" w:color="auto" w:sz="4" w:space="0"/>
              <w:right w:val="single" w:color="auto" w:sz="4" w:space="0"/>
            </w:tcBorders>
            <w:shd w:val="clear" w:color="auto" w:fill="auto"/>
          </w:tcPr>
          <w:p w14:paraId="714F6D75">
            <w:pPr>
              <w:widowControl/>
              <w:jc w:val="both"/>
              <w:rPr>
                <w:del w:id="4409" w:author="柠栀" w:date="2025-05-07T10:48:55Z"/>
                <w:rFonts w:hint="default" w:ascii="楷体" w:hAnsi="楷体" w:eastAsia="楷体" w:cs="楷体"/>
                <w:color w:val="000000"/>
                <w:kern w:val="0"/>
                <w:lang w:val="en-US" w:eastAsia="zh-CN"/>
              </w:rPr>
            </w:pPr>
            <w:del w:id="4410" w:author="柠栀" w:date="2025-05-07T10:48:55Z">
              <w:r>
                <w:rPr>
                  <w:rFonts w:hint="eastAsia" w:ascii="楷体" w:hAnsi="楷体" w:eastAsia="楷体" w:cs="楷体"/>
                  <w:color w:val="000000"/>
                  <w:kern w:val="0"/>
                  <w:lang w:val="en-US" w:eastAsia="zh-CN"/>
                </w:rPr>
                <w:delText>Reply_like</w:delText>
              </w:r>
            </w:del>
          </w:p>
        </w:tc>
        <w:tc>
          <w:tcPr>
            <w:tcW w:w="646" w:type="dxa"/>
            <w:tcBorders>
              <w:top w:val="single" w:color="auto" w:sz="4" w:space="0"/>
              <w:left w:val="nil"/>
              <w:bottom w:val="single" w:color="auto" w:sz="4" w:space="0"/>
              <w:right w:val="single" w:color="auto" w:sz="4" w:space="0"/>
            </w:tcBorders>
            <w:shd w:val="clear" w:color="auto" w:fill="auto"/>
          </w:tcPr>
          <w:p w14:paraId="324D5563">
            <w:pPr>
              <w:widowControl/>
              <w:jc w:val="both"/>
              <w:rPr>
                <w:del w:id="4411" w:author="柠栀" w:date="2025-05-07T10:48:55Z"/>
                <w:rFonts w:hint="default" w:ascii="楷体" w:hAnsi="楷体" w:eastAsia="楷体" w:cs="楷体"/>
                <w:color w:val="000000"/>
                <w:kern w:val="0"/>
                <w:lang w:val="en-US" w:eastAsia="zh-CN"/>
              </w:rPr>
            </w:pPr>
            <w:del w:id="4412" w:author="柠栀" w:date="2025-05-07T10:48:55Z">
              <w:r>
                <w:rPr>
                  <w:rFonts w:hint="eastAsia" w:ascii="楷体" w:hAnsi="楷体" w:eastAsia="楷体" w:cs="楷体"/>
                  <w:color w:val="000000"/>
                  <w:kern w:val="0"/>
                  <w:lang w:val="en-US" w:eastAsia="zh-CN" w:bidi="ar"/>
                </w:rPr>
                <w:delText>100000</w:delText>
              </w:r>
            </w:del>
          </w:p>
        </w:tc>
        <w:tc>
          <w:tcPr>
            <w:tcW w:w="1180" w:type="dxa"/>
            <w:tcBorders>
              <w:top w:val="single" w:color="auto" w:sz="4" w:space="0"/>
              <w:left w:val="nil"/>
              <w:bottom w:val="single" w:color="auto" w:sz="4" w:space="0"/>
              <w:right w:val="single" w:color="auto" w:sz="4" w:space="0"/>
            </w:tcBorders>
            <w:shd w:val="clear" w:color="auto" w:fill="auto"/>
          </w:tcPr>
          <w:p w14:paraId="5635D87B">
            <w:pPr>
              <w:widowControl/>
              <w:jc w:val="both"/>
              <w:rPr>
                <w:del w:id="4413" w:author="柠栀" w:date="2025-05-07T10:48:55Z"/>
                <w:rFonts w:ascii="楷体" w:hAnsi="楷体" w:eastAsia="楷体" w:cs="楷体"/>
                <w:color w:val="000000"/>
                <w:kern w:val="0"/>
              </w:rPr>
            </w:pPr>
            <w:del w:id="4414" w:author="柠栀" w:date="2025-05-07T10:48:55Z">
              <w:r>
                <w:rPr>
                  <w:rFonts w:hint="eastAsia" w:ascii="楷体" w:hAnsi="楷体" w:eastAsia="楷体" w:cs="楷体"/>
                  <w:color w:val="000000"/>
                  <w:kern w:val="0"/>
                  <w:lang w:bidi="ar"/>
                </w:rPr>
                <w:delText>否</w:delText>
              </w:r>
            </w:del>
          </w:p>
        </w:tc>
        <w:tc>
          <w:tcPr>
            <w:tcW w:w="2251" w:type="dxa"/>
            <w:tcBorders>
              <w:top w:val="single" w:color="auto" w:sz="4" w:space="0"/>
              <w:left w:val="nil"/>
              <w:bottom w:val="single" w:color="auto" w:sz="4" w:space="0"/>
              <w:right w:val="single" w:color="auto" w:sz="4" w:space="0"/>
            </w:tcBorders>
            <w:shd w:val="clear" w:color="auto" w:fill="auto"/>
          </w:tcPr>
          <w:p w14:paraId="245A60BB">
            <w:pPr>
              <w:widowControl/>
              <w:rPr>
                <w:del w:id="4415" w:author="柠栀" w:date="2025-05-07T10:48:55Z"/>
                <w:rFonts w:ascii="楷体" w:hAnsi="楷体" w:eastAsia="楷体" w:cs="楷体"/>
                <w:i/>
                <w:iCs/>
                <w:color w:val="000000"/>
                <w:kern w:val="0"/>
              </w:rPr>
            </w:pPr>
            <w:del w:id="4416" w:author="柠栀" w:date="2025-05-07T10:48:55Z">
              <w:r>
                <w:rPr>
                  <w:rFonts w:hint="eastAsia" w:ascii="楷体" w:hAnsi="楷体" w:eastAsia="楷体" w:cs="楷体"/>
                  <w:i/>
                  <w:iCs/>
                  <w:color w:val="000000"/>
                  <w:kern w:val="0"/>
                </w:rPr>
                <w:delText>^.{</w:delText>
              </w:r>
            </w:del>
            <w:del w:id="4417" w:author="柠栀" w:date="2025-05-07T10:48:55Z">
              <w:r>
                <w:rPr>
                  <w:rFonts w:hint="eastAsia" w:ascii="楷体" w:hAnsi="楷体" w:eastAsia="楷体" w:cs="楷体"/>
                  <w:i/>
                  <w:iCs/>
                  <w:color w:val="000000"/>
                  <w:kern w:val="0"/>
                  <w:lang w:val="en-US" w:eastAsia="zh-CN"/>
                </w:rPr>
                <w:delText>0</w:delText>
              </w:r>
            </w:del>
            <w:del w:id="4418" w:author="柠栀" w:date="2025-05-07T10:48:55Z">
              <w:r>
                <w:rPr>
                  <w:rFonts w:hint="eastAsia" w:ascii="楷体" w:hAnsi="楷体" w:eastAsia="楷体" w:cs="楷体"/>
                  <w:i/>
                  <w:iCs/>
                  <w:color w:val="000000"/>
                  <w:kern w:val="0"/>
                </w:rPr>
                <w:delText>,</w:delText>
              </w:r>
            </w:del>
            <w:del w:id="4419" w:author="柠栀" w:date="2025-05-07T10:48:55Z">
              <w:r>
                <w:rPr>
                  <w:rFonts w:hint="eastAsia" w:ascii="楷体" w:hAnsi="楷体" w:eastAsia="楷体" w:cs="楷体"/>
                  <w:i/>
                  <w:iCs/>
                  <w:color w:val="000000"/>
                  <w:kern w:val="0"/>
                  <w:lang w:val="en-US" w:eastAsia="zh-CN"/>
                </w:rPr>
                <w:delText>100000</w:delText>
              </w:r>
            </w:del>
            <w:del w:id="4420" w:author="柠栀" w:date="2025-05-07T10:48:55Z">
              <w:r>
                <w:rPr>
                  <w:rFonts w:hint="eastAsia" w:ascii="楷体" w:hAnsi="楷体" w:eastAsia="楷体" w:cs="楷体"/>
                  <w:i/>
                  <w:iCs/>
                  <w:color w:val="000000"/>
                  <w:kern w:val="0"/>
                </w:rPr>
                <w:delText>}$</w:delText>
              </w:r>
            </w:del>
          </w:p>
          <w:p w14:paraId="2387086E">
            <w:pPr>
              <w:widowControl/>
              <w:rPr>
                <w:del w:id="4421" w:author="柠栀" w:date="2025-05-07T10:48:55Z"/>
                <w:rFonts w:ascii="楷体" w:hAnsi="楷体" w:eastAsia="楷体" w:cs="楷体"/>
                <w:i/>
                <w:iCs/>
                <w:color w:val="000000"/>
                <w:kern w:val="0"/>
              </w:rPr>
            </w:pPr>
          </w:p>
          <w:p w14:paraId="38990423">
            <w:pPr>
              <w:widowControl/>
              <w:rPr>
                <w:del w:id="4422" w:author="柠栀" w:date="2025-05-07T10:48:55Z"/>
                <w:rFonts w:ascii="楷体" w:hAnsi="楷体" w:eastAsia="楷体" w:cs="楷体"/>
                <w:color w:val="000000"/>
                <w:kern w:val="0"/>
              </w:rPr>
            </w:pPr>
            <w:del w:id="4423" w:author="柠栀" w:date="2025-05-07T10:48:55Z">
              <w:r>
                <w:rPr>
                  <w:rFonts w:hint="eastAsia" w:ascii="楷体" w:hAnsi="楷体" w:eastAsia="楷体" w:cs="楷体"/>
                  <w:color w:val="000000"/>
                  <w:kern w:val="0"/>
                </w:rPr>
                <w:delText>长度限制：</w:delText>
              </w:r>
            </w:del>
            <w:del w:id="4424" w:author="柠栀" w:date="2025-05-07T10:48:55Z">
              <w:r>
                <w:rPr>
                  <w:rFonts w:hint="eastAsia" w:ascii="楷体" w:hAnsi="楷体" w:eastAsia="楷体" w:cs="楷体"/>
                  <w:color w:val="000000"/>
                  <w:kern w:val="0"/>
                  <w:lang w:val="en-US" w:eastAsia="zh-CN"/>
                </w:rPr>
                <w:delText>0</w:delText>
              </w:r>
            </w:del>
            <w:del w:id="4425" w:author="柠栀" w:date="2025-05-07T10:48:55Z">
              <w:r>
                <w:rPr>
                  <w:rFonts w:hint="eastAsia" w:ascii="楷体" w:hAnsi="楷体" w:eastAsia="楷体" w:cs="楷体"/>
                  <w:color w:val="000000"/>
                  <w:kern w:val="0"/>
                </w:rPr>
                <w:delText>-1</w:delText>
              </w:r>
            </w:del>
            <w:del w:id="4426" w:author="柠栀" w:date="2025-05-07T10:48:55Z">
              <w:r>
                <w:rPr>
                  <w:rFonts w:hint="eastAsia" w:ascii="楷体" w:hAnsi="楷体" w:eastAsia="楷体" w:cs="楷体"/>
                  <w:color w:val="000000"/>
                  <w:kern w:val="0"/>
                  <w:lang w:val="en-US" w:eastAsia="zh-CN"/>
                </w:rPr>
                <w:delText>00000</w:delText>
              </w:r>
            </w:del>
            <w:del w:id="4427" w:author="柠栀" w:date="2025-05-07T10:48:55Z">
              <w:r>
                <w:rPr>
                  <w:rFonts w:hint="eastAsia" w:ascii="楷体" w:hAnsi="楷体" w:eastAsia="楷体" w:cs="楷体"/>
                  <w:color w:val="000000"/>
                  <w:kern w:val="0"/>
                </w:rPr>
                <w:delText>位</w:delText>
              </w:r>
            </w:del>
          </w:p>
          <w:p w14:paraId="117B5ED6">
            <w:pPr>
              <w:widowControl/>
              <w:jc w:val="both"/>
              <w:rPr>
                <w:del w:id="4428" w:author="柠栀" w:date="2025-05-07T10:48:55Z"/>
                <w:rFonts w:hint="default" w:ascii="楷体" w:hAnsi="楷体" w:eastAsia="楷体" w:cs="楷体"/>
                <w:color w:val="000000"/>
                <w:kern w:val="0"/>
                <w:lang w:val="en-US" w:eastAsia="zh-CN"/>
              </w:rPr>
            </w:pPr>
            <w:del w:id="4429" w:author="柠栀" w:date="2025-05-07T10:48:55Z">
              <w:r>
                <w:rPr>
                  <w:rFonts w:hint="eastAsia" w:ascii="楷体" w:hAnsi="楷体" w:eastAsia="楷体" w:cs="楷体"/>
                  <w:color w:val="000000"/>
                  <w:kern w:val="0"/>
                </w:rPr>
                <w:delText>格式限制：</w:delText>
              </w:r>
            </w:del>
            <w:del w:id="4430" w:author="柠栀" w:date="2025-05-07T10:48:55Z">
              <w:r>
                <w:rPr>
                  <w:rFonts w:hint="eastAsia" w:ascii="楷体" w:hAnsi="楷体" w:eastAsia="楷体" w:cs="楷体"/>
                  <w:color w:val="000000"/>
                  <w:kern w:val="0"/>
                  <w:lang w:val="en-US" w:eastAsia="zh-CN"/>
                </w:rPr>
                <w:delText>&lt;100000时用正常数字显示，超过则用x.x w</w:delText>
              </w:r>
            </w:del>
          </w:p>
        </w:tc>
        <w:tc>
          <w:tcPr>
            <w:tcW w:w="2163" w:type="dxa"/>
            <w:tcBorders>
              <w:top w:val="single" w:color="auto" w:sz="4" w:space="0"/>
              <w:left w:val="nil"/>
              <w:bottom w:val="single" w:color="auto" w:sz="4" w:space="0"/>
              <w:right w:val="single" w:color="auto" w:sz="4" w:space="0"/>
            </w:tcBorders>
            <w:shd w:val="clear" w:color="auto" w:fill="auto"/>
          </w:tcPr>
          <w:p w14:paraId="7847C73E">
            <w:pPr>
              <w:widowControl/>
              <w:rPr>
                <w:del w:id="4431" w:author="柠栀" w:date="2025-05-07T10:48:55Z"/>
                <w:rFonts w:hint="default" w:ascii="楷体" w:hAnsi="楷体" w:eastAsia="楷体" w:cs="楷体"/>
                <w:color w:val="000000"/>
                <w:kern w:val="0"/>
                <w:lang w:val="en-US" w:eastAsia="zh-CN"/>
              </w:rPr>
            </w:pPr>
            <w:del w:id="4432" w:author="柠栀" w:date="2025-05-07T10:48:55Z">
              <w:r>
                <w:rPr>
                  <w:rFonts w:hint="eastAsia" w:ascii="楷体" w:hAnsi="楷体" w:eastAsia="楷体" w:cs="楷体"/>
                  <w:color w:val="000000"/>
                  <w:kern w:val="0"/>
                  <w:lang w:val="en-US" w:eastAsia="zh-CN"/>
                </w:rPr>
                <w:delText>用户查看回复后或通过对搜索结果和热搜点击结果点赞后递增</w:delText>
              </w:r>
            </w:del>
          </w:p>
        </w:tc>
      </w:tr>
      <w:tr w14:paraId="3409FFC9">
        <w:tblPrEx>
          <w:tblCellMar>
            <w:top w:w="0" w:type="dxa"/>
            <w:left w:w="108" w:type="dxa"/>
            <w:bottom w:w="0" w:type="dxa"/>
            <w:right w:w="108" w:type="dxa"/>
          </w:tblCellMar>
        </w:tblPrEx>
        <w:trPr>
          <w:trHeight w:val="355" w:hRule="atLeast"/>
          <w:jc w:val="center"/>
          <w:del w:id="4433"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tcPr>
          <w:p w14:paraId="25E1A9CA">
            <w:pPr>
              <w:widowControl/>
              <w:jc w:val="both"/>
              <w:rPr>
                <w:del w:id="4434" w:author="柠栀" w:date="2025-05-07T10:48:55Z"/>
                <w:rFonts w:ascii="楷体" w:hAnsi="楷体" w:eastAsia="楷体" w:cs="楷体"/>
                <w:color w:val="000000"/>
                <w:kern w:val="0"/>
              </w:rPr>
            </w:pPr>
            <w:del w:id="4435" w:author="柠栀" w:date="2025-05-07T10:48:55Z">
              <w:r>
                <w:rPr>
                  <w:rFonts w:hint="eastAsia" w:ascii="楷体" w:hAnsi="楷体" w:eastAsia="楷体" w:cs="楷体"/>
                  <w:color w:val="000000"/>
                  <w:kern w:val="0"/>
                  <w:lang w:bidi="ar"/>
                </w:rPr>
                <w:delText>5</w:delText>
              </w:r>
            </w:del>
          </w:p>
        </w:tc>
        <w:tc>
          <w:tcPr>
            <w:tcW w:w="1054" w:type="dxa"/>
            <w:tcBorders>
              <w:top w:val="single" w:color="auto" w:sz="4" w:space="0"/>
              <w:left w:val="nil"/>
              <w:bottom w:val="single" w:color="auto" w:sz="4" w:space="0"/>
              <w:right w:val="single" w:color="auto" w:sz="4" w:space="0"/>
            </w:tcBorders>
            <w:shd w:val="clear" w:color="auto" w:fill="auto"/>
          </w:tcPr>
          <w:p w14:paraId="71E52DBE">
            <w:pPr>
              <w:widowControl/>
              <w:jc w:val="both"/>
              <w:rPr>
                <w:del w:id="4436" w:author="柠栀" w:date="2025-05-07T10:48:55Z"/>
                <w:rFonts w:hint="eastAsia" w:ascii="楷体" w:hAnsi="楷体" w:eastAsia="楷体" w:cs="楷体"/>
                <w:color w:val="000000"/>
                <w:kern w:val="0"/>
                <w:lang w:eastAsia="zh-CN"/>
              </w:rPr>
            </w:pPr>
            <w:del w:id="4437" w:author="柠栀" w:date="2025-05-07T10:48:55Z">
              <w:r>
                <w:rPr>
                  <w:rFonts w:hint="eastAsia" w:ascii="楷体" w:hAnsi="楷体" w:eastAsia="楷体" w:cs="楷体"/>
                  <w:color w:val="000000"/>
                  <w:kern w:val="0"/>
                  <w:lang w:val="en-US" w:eastAsia="zh-CN" w:bidi="ar"/>
                </w:rPr>
                <w:delText>收藏数</w:delText>
              </w:r>
            </w:del>
          </w:p>
        </w:tc>
        <w:tc>
          <w:tcPr>
            <w:tcW w:w="822" w:type="dxa"/>
            <w:tcBorders>
              <w:top w:val="single" w:color="auto" w:sz="4" w:space="0"/>
              <w:left w:val="nil"/>
              <w:bottom w:val="single" w:color="auto" w:sz="4" w:space="0"/>
              <w:right w:val="single" w:color="auto" w:sz="4" w:space="0"/>
            </w:tcBorders>
            <w:shd w:val="clear" w:color="auto" w:fill="auto"/>
          </w:tcPr>
          <w:p w14:paraId="4AB2AED3">
            <w:pPr>
              <w:widowControl/>
              <w:jc w:val="both"/>
              <w:rPr>
                <w:del w:id="4438" w:author="柠栀" w:date="2025-05-07T10:48:55Z"/>
                <w:rFonts w:hint="default" w:ascii="楷体" w:hAnsi="楷体" w:eastAsia="楷体" w:cs="楷体"/>
                <w:color w:val="000000"/>
                <w:kern w:val="0"/>
                <w:lang w:val="en-US" w:eastAsia="zh-CN"/>
              </w:rPr>
            </w:pPr>
            <w:del w:id="4439" w:author="柠栀" w:date="2025-05-07T10:48:55Z">
              <w:r>
                <w:rPr>
                  <w:rFonts w:hint="eastAsia" w:ascii="楷体" w:hAnsi="楷体" w:eastAsia="楷体" w:cs="楷体"/>
                  <w:color w:val="000000"/>
                  <w:kern w:val="0"/>
                  <w:lang w:val="en-US" w:eastAsia="zh-CN" w:bidi="ar"/>
                </w:rPr>
                <w:delText>Reply</w:delText>
              </w:r>
            </w:del>
            <w:del w:id="4440" w:author="柠栀" w:date="2025-05-07T10:48:55Z">
              <w:r>
                <w:rPr>
                  <w:rFonts w:hint="eastAsia" w:ascii="楷体" w:hAnsi="楷体" w:eastAsia="楷体" w:cs="楷体"/>
                  <w:color w:val="000000"/>
                  <w:kern w:val="0"/>
                  <w:lang w:bidi="ar"/>
                </w:rPr>
                <w:delText>_</w:delText>
              </w:r>
            </w:del>
            <w:del w:id="4441" w:author="柠栀" w:date="2025-05-07T10:48:55Z">
              <w:r>
                <w:rPr>
                  <w:rFonts w:hint="eastAsia" w:ascii="楷体" w:hAnsi="楷体" w:eastAsia="楷体" w:cs="楷体"/>
                  <w:color w:val="000000"/>
                  <w:kern w:val="0"/>
                  <w:lang w:val="en-US" w:eastAsia="zh-CN" w:bidi="ar"/>
                </w:rPr>
                <w:delText>bookmark</w:delText>
              </w:r>
            </w:del>
          </w:p>
        </w:tc>
        <w:tc>
          <w:tcPr>
            <w:tcW w:w="646" w:type="dxa"/>
            <w:tcBorders>
              <w:top w:val="single" w:color="auto" w:sz="4" w:space="0"/>
              <w:left w:val="nil"/>
              <w:bottom w:val="single" w:color="auto" w:sz="4" w:space="0"/>
              <w:right w:val="single" w:color="auto" w:sz="4" w:space="0"/>
            </w:tcBorders>
            <w:shd w:val="clear" w:color="auto" w:fill="auto"/>
          </w:tcPr>
          <w:p w14:paraId="4AE99C2A">
            <w:pPr>
              <w:widowControl/>
              <w:jc w:val="both"/>
              <w:rPr>
                <w:del w:id="4442" w:author="柠栀" w:date="2025-05-07T10:48:55Z"/>
                <w:rFonts w:hint="default" w:ascii="楷体" w:hAnsi="楷体" w:eastAsia="楷体" w:cs="楷体"/>
                <w:color w:val="000000"/>
                <w:kern w:val="0"/>
                <w:lang w:val="en-US" w:eastAsia="zh-CN"/>
              </w:rPr>
            </w:pPr>
            <w:del w:id="4443" w:author="柠栀" w:date="2025-05-07T10:48:55Z">
              <w:r>
                <w:rPr>
                  <w:rFonts w:hint="eastAsia" w:ascii="楷体" w:hAnsi="楷体" w:eastAsia="楷体" w:cs="楷体"/>
                  <w:color w:val="000000"/>
                  <w:kern w:val="0"/>
                  <w:lang w:bidi="ar"/>
                </w:rPr>
                <w:delText>10</w:delText>
              </w:r>
            </w:del>
            <w:del w:id="4444" w:author="柠栀" w:date="2025-05-07T10:48:55Z">
              <w:r>
                <w:rPr>
                  <w:rFonts w:hint="eastAsia" w:ascii="楷体" w:hAnsi="楷体" w:eastAsia="楷体" w:cs="楷体"/>
                  <w:color w:val="000000"/>
                  <w:kern w:val="0"/>
                  <w:lang w:val="en-US" w:eastAsia="zh-CN" w:bidi="ar"/>
                </w:rPr>
                <w:delText>0000</w:delText>
              </w:r>
            </w:del>
          </w:p>
        </w:tc>
        <w:tc>
          <w:tcPr>
            <w:tcW w:w="1180" w:type="dxa"/>
            <w:tcBorders>
              <w:top w:val="single" w:color="auto" w:sz="4" w:space="0"/>
              <w:left w:val="nil"/>
              <w:bottom w:val="single" w:color="auto" w:sz="4" w:space="0"/>
              <w:right w:val="single" w:color="auto" w:sz="4" w:space="0"/>
            </w:tcBorders>
            <w:shd w:val="clear" w:color="auto" w:fill="auto"/>
          </w:tcPr>
          <w:p w14:paraId="13EB904D">
            <w:pPr>
              <w:widowControl/>
              <w:jc w:val="both"/>
              <w:rPr>
                <w:del w:id="4445" w:author="柠栀" w:date="2025-05-07T10:48:55Z"/>
                <w:rFonts w:ascii="楷体" w:hAnsi="楷体" w:eastAsia="楷体" w:cs="楷体"/>
                <w:color w:val="000000"/>
                <w:kern w:val="0"/>
              </w:rPr>
            </w:pPr>
            <w:del w:id="4446" w:author="柠栀" w:date="2025-05-07T10:48:55Z">
              <w:r>
                <w:rPr>
                  <w:rFonts w:hint="eastAsia" w:ascii="楷体" w:hAnsi="楷体" w:eastAsia="楷体" w:cs="楷体"/>
                  <w:color w:val="000000"/>
                  <w:kern w:val="0"/>
                  <w:lang w:bidi="ar"/>
                </w:rPr>
                <w:delText>否</w:delText>
              </w:r>
            </w:del>
          </w:p>
        </w:tc>
        <w:tc>
          <w:tcPr>
            <w:tcW w:w="2251" w:type="dxa"/>
            <w:tcBorders>
              <w:top w:val="single" w:color="auto" w:sz="4" w:space="0"/>
              <w:left w:val="nil"/>
              <w:bottom w:val="single" w:color="auto" w:sz="4" w:space="0"/>
              <w:right w:val="single" w:color="auto" w:sz="4" w:space="0"/>
            </w:tcBorders>
            <w:shd w:val="clear" w:color="auto" w:fill="auto"/>
          </w:tcPr>
          <w:p w14:paraId="5FD09E63">
            <w:pPr>
              <w:widowControl/>
              <w:rPr>
                <w:del w:id="4447" w:author="柠栀" w:date="2025-05-07T10:48:55Z"/>
                <w:rFonts w:ascii="楷体" w:hAnsi="楷体" w:eastAsia="楷体" w:cs="楷体"/>
                <w:i/>
                <w:iCs/>
                <w:color w:val="000000"/>
                <w:kern w:val="0"/>
              </w:rPr>
            </w:pPr>
            <w:del w:id="4448" w:author="柠栀" w:date="2025-05-07T10:48:55Z">
              <w:r>
                <w:rPr>
                  <w:rFonts w:hint="eastAsia" w:ascii="楷体" w:hAnsi="楷体" w:eastAsia="楷体" w:cs="楷体"/>
                  <w:i/>
                  <w:iCs/>
                  <w:color w:val="000000"/>
                  <w:kern w:val="0"/>
                </w:rPr>
                <w:delText>^.{</w:delText>
              </w:r>
            </w:del>
            <w:del w:id="4449" w:author="柠栀" w:date="2025-05-07T10:48:55Z">
              <w:r>
                <w:rPr>
                  <w:rFonts w:hint="eastAsia" w:ascii="楷体" w:hAnsi="楷体" w:eastAsia="楷体" w:cs="楷体"/>
                  <w:i/>
                  <w:iCs/>
                  <w:color w:val="000000"/>
                  <w:kern w:val="0"/>
                  <w:lang w:val="en-US" w:eastAsia="zh-CN"/>
                </w:rPr>
                <w:delText>0</w:delText>
              </w:r>
            </w:del>
            <w:del w:id="4450" w:author="柠栀" w:date="2025-05-07T10:48:55Z">
              <w:r>
                <w:rPr>
                  <w:rFonts w:hint="eastAsia" w:ascii="楷体" w:hAnsi="楷体" w:eastAsia="楷体" w:cs="楷体"/>
                  <w:i/>
                  <w:iCs/>
                  <w:color w:val="000000"/>
                  <w:kern w:val="0"/>
                </w:rPr>
                <w:delText>,1</w:delText>
              </w:r>
            </w:del>
            <w:del w:id="4451" w:author="柠栀" w:date="2025-05-07T10:48:55Z">
              <w:r>
                <w:rPr>
                  <w:rFonts w:hint="eastAsia" w:ascii="楷体" w:hAnsi="楷体" w:eastAsia="楷体" w:cs="楷体"/>
                  <w:i/>
                  <w:iCs/>
                  <w:color w:val="000000"/>
                  <w:kern w:val="0"/>
                  <w:lang w:val="en-US" w:eastAsia="zh-CN"/>
                </w:rPr>
                <w:delText>00000</w:delText>
              </w:r>
            </w:del>
            <w:del w:id="4452" w:author="柠栀" w:date="2025-05-07T10:48:55Z">
              <w:r>
                <w:rPr>
                  <w:rFonts w:hint="eastAsia" w:ascii="楷体" w:hAnsi="楷体" w:eastAsia="楷体" w:cs="楷体"/>
                  <w:i/>
                  <w:iCs/>
                  <w:color w:val="000000"/>
                  <w:kern w:val="0"/>
                </w:rPr>
                <w:delText>}$</w:delText>
              </w:r>
            </w:del>
          </w:p>
          <w:p w14:paraId="61E080D1">
            <w:pPr>
              <w:widowControl/>
              <w:rPr>
                <w:del w:id="4453" w:author="柠栀" w:date="2025-05-07T10:48:55Z"/>
                <w:rFonts w:ascii="楷体" w:hAnsi="楷体" w:eastAsia="楷体" w:cs="楷体"/>
                <w:i/>
                <w:iCs/>
                <w:color w:val="000000"/>
                <w:kern w:val="0"/>
              </w:rPr>
            </w:pPr>
          </w:p>
          <w:p w14:paraId="371CBD47">
            <w:pPr>
              <w:widowControl/>
              <w:rPr>
                <w:del w:id="4454" w:author="柠栀" w:date="2025-05-07T10:48:55Z"/>
                <w:rFonts w:ascii="楷体" w:hAnsi="楷体" w:eastAsia="楷体" w:cs="楷体"/>
                <w:color w:val="000000"/>
                <w:kern w:val="0"/>
              </w:rPr>
            </w:pPr>
            <w:del w:id="4455" w:author="柠栀" w:date="2025-05-07T10:48:55Z">
              <w:r>
                <w:rPr>
                  <w:rFonts w:hint="eastAsia" w:ascii="楷体" w:hAnsi="楷体" w:eastAsia="楷体" w:cs="楷体"/>
                  <w:color w:val="000000"/>
                  <w:kern w:val="0"/>
                </w:rPr>
                <w:delText>长度限制：</w:delText>
              </w:r>
            </w:del>
            <w:del w:id="4456" w:author="柠栀" w:date="2025-05-07T10:48:55Z">
              <w:r>
                <w:rPr>
                  <w:rFonts w:hint="eastAsia" w:ascii="楷体" w:hAnsi="楷体" w:eastAsia="楷体" w:cs="楷体"/>
                  <w:color w:val="000000"/>
                  <w:kern w:val="0"/>
                  <w:lang w:val="en-US" w:eastAsia="zh-CN"/>
                </w:rPr>
                <w:delText>0</w:delText>
              </w:r>
            </w:del>
            <w:del w:id="4457" w:author="柠栀" w:date="2025-05-07T10:48:55Z">
              <w:r>
                <w:rPr>
                  <w:rFonts w:hint="eastAsia" w:ascii="楷体" w:hAnsi="楷体" w:eastAsia="楷体" w:cs="楷体"/>
                  <w:color w:val="000000"/>
                  <w:kern w:val="0"/>
                </w:rPr>
                <w:delText>-1</w:delText>
              </w:r>
            </w:del>
            <w:del w:id="4458" w:author="柠栀" w:date="2025-05-07T10:48:55Z">
              <w:r>
                <w:rPr>
                  <w:rFonts w:hint="eastAsia" w:ascii="楷体" w:hAnsi="楷体" w:eastAsia="楷体" w:cs="楷体"/>
                  <w:color w:val="000000"/>
                  <w:kern w:val="0"/>
                  <w:lang w:val="en-US" w:eastAsia="zh-CN"/>
                </w:rPr>
                <w:delText>0000</w:delText>
              </w:r>
            </w:del>
            <w:del w:id="4459" w:author="柠栀" w:date="2025-05-07T10:48:55Z">
              <w:r>
                <w:rPr>
                  <w:rFonts w:hint="eastAsia" w:ascii="楷体" w:hAnsi="楷体" w:eastAsia="楷体" w:cs="楷体"/>
                  <w:color w:val="000000"/>
                  <w:kern w:val="0"/>
                </w:rPr>
                <w:delText>0位</w:delText>
              </w:r>
            </w:del>
          </w:p>
          <w:p w14:paraId="4B44D2DE">
            <w:pPr>
              <w:widowControl/>
              <w:rPr>
                <w:del w:id="4460" w:author="柠栀" w:date="2025-05-07T10:48:55Z"/>
                <w:rFonts w:ascii="楷体" w:hAnsi="楷体" w:eastAsia="楷体" w:cs="楷体"/>
                <w:color w:val="000000"/>
                <w:kern w:val="0"/>
              </w:rPr>
            </w:pPr>
            <w:del w:id="4461" w:author="柠栀" w:date="2025-05-07T10:48:55Z">
              <w:r>
                <w:rPr>
                  <w:rFonts w:hint="eastAsia" w:ascii="楷体" w:hAnsi="楷体" w:eastAsia="楷体" w:cs="楷体"/>
                  <w:color w:val="000000"/>
                  <w:kern w:val="0"/>
                </w:rPr>
                <w:delText>格式限制：</w:delText>
              </w:r>
            </w:del>
            <w:del w:id="4462" w:author="柠栀" w:date="2025-05-07T10:48:55Z">
              <w:r>
                <w:rPr>
                  <w:rFonts w:hint="eastAsia" w:ascii="楷体" w:hAnsi="楷体" w:eastAsia="楷体" w:cs="楷体"/>
                  <w:color w:val="000000"/>
                  <w:kern w:val="0"/>
                  <w:lang w:val="en-US" w:eastAsia="zh-CN"/>
                </w:rPr>
                <w:delText>&lt;100000时用正常数字显示，超过则用x.x w</w:delText>
              </w:r>
            </w:del>
          </w:p>
        </w:tc>
        <w:tc>
          <w:tcPr>
            <w:tcW w:w="2163" w:type="dxa"/>
            <w:tcBorders>
              <w:top w:val="single" w:color="auto" w:sz="4" w:space="0"/>
              <w:left w:val="nil"/>
              <w:bottom w:val="single" w:color="auto" w:sz="4" w:space="0"/>
              <w:right w:val="single" w:color="auto" w:sz="4" w:space="0"/>
            </w:tcBorders>
            <w:shd w:val="clear" w:color="auto" w:fill="auto"/>
          </w:tcPr>
          <w:p w14:paraId="3B176B12">
            <w:pPr>
              <w:widowControl/>
              <w:rPr>
                <w:del w:id="4463" w:author="柠栀" w:date="2025-05-07T10:48:55Z"/>
                <w:rFonts w:ascii="楷体" w:hAnsi="楷体" w:eastAsia="楷体" w:cs="楷体"/>
                <w:color w:val="000000"/>
                <w:kern w:val="0"/>
              </w:rPr>
            </w:pPr>
            <w:del w:id="4464" w:author="柠栀" w:date="2025-05-07T10:48:55Z">
              <w:r>
                <w:rPr>
                  <w:rFonts w:hint="eastAsia" w:ascii="楷体" w:hAnsi="楷体" w:eastAsia="楷体" w:cs="楷体"/>
                  <w:color w:val="000000"/>
                  <w:kern w:val="0"/>
                  <w:lang w:val="en-US" w:eastAsia="zh-CN"/>
                </w:rPr>
                <w:delText>用户查看回复后或通过对搜索结果和热搜点击结果收藏后递增</w:delText>
              </w:r>
            </w:del>
          </w:p>
        </w:tc>
      </w:tr>
      <w:tr w14:paraId="195252B5">
        <w:tblPrEx>
          <w:tblCellMar>
            <w:top w:w="0" w:type="dxa"/>
            <w:left w:w="108" w:type="dxa"/>
            <w:bottom w:w="0" w:type="dxa"/>
            <w:right w:w="108" w:type="dxa"/>
          </w:tblCellMar>
        </w:tblPrEx>
        <w:trPr>
          <w:trHeight w:val="355" w:hRule="atLeast"/>
          <w:jc w:val="center"/>
          <w:del w:id="4465"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tcPr>
          <w:p w14:paraId="138E5140">
            <w:pPr>
              <w:widowControl/>
              <w:jc w:val="both"/>
              <w:rPr>
                <w:del w:id="4466" w:author="柠栀" w:date="2025-05-07T10:48:55Z"/>
                <w:rFonts w:ascii="楷体" w:hAnsi="楷体" w:eastAsia="楷体" w:cs="楷体"/>
                <w:color w:val="000000"/>
                <w:kern w:val="0"/>
              </w:rPr>
            </w:pPr>
            <w:del w:id="4467" w:author="柠栀" w:date="2025-05-07T10:48:55Z">
              <w:r>
                <w:rPr>
                  <w:rFonts w:hint="eastAsia" w:ascii="楷体" w:hAnsi="楷体" w:eastAsia="楷体" w:cs="楷体"/>
                  <w:color w:val="000000"/>
                  <w:kern w:val="0"/>
                  <w:lang w:bidi="ar"/>
                </w:rPr>
                <w:delText>6</w:delText>
              </w:r>
            </w:del>
          </w:p>
        </w:tc>
        <w:tc>
          <w:tcPr>
            <w:tcW w:w="1054" w:type="dxa"/>
            <w:tcBorders>
              <w:top w:val="single" w:color="auto" w:sz="4" w:space="0"/>
              <w:left w:val="nil"/>
              <w:bottom w:val="single" w:color="auto" w:sz="4" w:space="0"/>
              <w:right w:val="single" w:color="auto" w:sz="4" w:space="0"/>
            </w:tcBorders>
            <w:shd w:val="clear" w:color="auto" w:fill="auto"/>
          </w:tcPr>
          <w:p w14:paraId="64AF5C94">
            <w:pPr>
              <w:widowControl/>
              <w:jc w:val="both"/>
              <w:rPr>
                <w:del w:id="4468" w:author="柠栀" w:date="2025-05-07T10:48:55Z"/>
                <w:rFonts w:hint="eastAsia" w:ascii="楷体" w:hAnsi="楷体" w:eastAsia="楷体" w:cs="楷体"/>
                <w:color w:val="000000"/>
                <w:kern w:val="0"/>
                <w:lang w:eastAsia="zh-CN"/>
              </w:rPr>
            </w:pPr>
            <w:del w:id="4469" w:author="柠栀" w:date="2025-05-07T10:48:55Z">
              <w:r>
                <w:rPr>
                  <w:rFonts w:hint="eastAsia" w:ascii="楷体" w:hAnsi="楷体" w:eastAsia="楷体" w:cs="楷体"/>
                  <w:color w:val="000000"/>
                  <w:kern w:val="0"/>
                  <w:lang w:val="en-US" w:eastAsia="zh-CN" w:bidi="ar"/>
                </w:rPr>
                <w:delText>点踩数</w:delText>
              </w:r>
            </w:del>
          </w:p>
        </w:tc>
        <w:tc>
          <w:tcPr>
            <w:tcW w:w="822" w:type="dxa"/>
            <w:tcBorders>
              <w:top w:val="single" w:color="auto" w:sz="4" w:space="0"/>
              <w:left w:val="nil"/>
              <w:bottom w:val="single" w:color="auto" w:sz="4" w:space="0"/>
              <w:right w:val="single" w:color="auto" w:sz="4" w:space="0"/>
            </w:tcBorders>
            <w:shd w:val="clear" w:color="auto" w:fill="auto"/>
          </w:tcPr>
          <w:p w14:paraId="4240C4D8">
            <w:pPr>
              <w:widowControl/>
              <w:jc w:val="both"/>
              <w:rPr>
                <w:del w:id="4470" w:author="柠栀" w:date="2025-05-07T10:48:55Z"/>
                <w:rFonts w:hint="default" w:ascii="楷体" w:hAnsi="楷体" w:eastAsia="楷体" w:cs="楷体"/>
                <w:color w:val="000000"/>
                <w:kern w:val="0"/>
                <w:lang w:val="en-US" w:eastAsia="zh-CN"/>
              </w:rPr>
            </w:pPr>
            <w:del w:id="4471" w:author="柠栀" w:date="2025-05-07T10:48:55Z">
              <w:r>
                <w:rPr>
                  <w:rFonts w:hint="eastAsia" w:ascii="楷体" w:hAnsi="楷体" w:eastAsia="楷体" w:cs="楷体"/>
                  <w:color w:val="000000"/>
                  <w:kern w:val="0"/>
                  <w:lang w:val="en-US" w:eastAsia="zh-CN" w:bidi="ar"/>
                </w:rPr>
                <w:delText>Reply</w:delText>
              </w:r>
            </w:del>
            <w:del w:id="4472" w:author="柠栀" w:date="2025-05-07T10:48:55Z">
              <w:r>
                <w:rPr>
                  <w:rFonts w:hint="eastAsia" w:ascii="楷体" w:hAnsi="楷体" w:eastAsia="楷体" w:cs="楷体"/>
                  <w:color w:val="000000"/>
                  <w:kern w:val="0"/>
                  <w:lang w:bidi="ar"/>
                </w:rPr>
                <w:delText>_</w:delText>
              </w:r>
            </w:del>
            <w:del w:id="4473" w:author="柠栀" w:date="2025-05-07T10:48:55Z">
              <w:r>
                <w:rPr>
                  <w:rFonts w:hint="eastAsia" w:ascii="楷体" w:hAnsi="楷体" w:eastAsia="楷体" w:cs="楷体"/>
                  <w:color w:val="000000"/>
                  <w:kern w:val="0"/>
                  <w:lang w:val="en-US" w:eastAsia="zh-CN" w:bidi="ar"/>
                </w:rPr>
                <w:delText>dislike</w:delText>
              </w:r>
            </w:del>
          </w:p>
        </w:tc>
        <w:tc>
          <w:tcPr>
            <w:tcW w:w="646" w:type="dxa"/>
            <w:tcBorders>
              <w:top w:val="single" w:color="auto" w:sz="4" w:space="0"/>
              <w:left w:val="nil"/>
              <w:bottom w:val="single" w:color="auto" w:sz="4" w:space="0"/>
              <w:right w:val="single" w:color="auto" w:sz="4" w:space="0"/>
            </w:tcBorders>
            <w:shd w:val="clear" w:color="auto" w:fill="auto"/>
          </w:tcPr>
          <w:p w14:paraId="2E29AA6D">
            <w:pPr>
              <w:widowControl/>
              <w:jc w:val="both"/>
              <w:rPr>
                <w:del w:id="4474" w:author="柠栀" w:date="2025-05-07T10:48:55Z"/>
                <w:rFonts w:hint="default" w:ascii="楷体" w:hAnsi="楷体" w:eastAsia="楷体" w:cs="楷体"/>
                <w:color w:val="000000"/>
                <w:kern w:val="0"/>
                <w:lang w:val="en-US" w:eastAsia="zh-CN"/>
              </w:rPr>
            </w:pPr>
            <w:del w:id="4475" w:author="柠栀" w:date="2025-05-07T10:48:55Z">
              <w:r>
                <w:rPr>
                  <w:rFonts w:hint="eastAsia" w:ascii="楷体" w:hAnsi="楷体" w:eastAsia="楷体" w:cs="楷体"/>
                  <w:color w:val="000000"/>
                  <w:kern w:val="0"/>
                  <w:lang w:bidi="ar"/>
                </w:rPr>
                <w:delText>100</w:delText>
              </w:r>
            </w:del>
            <w:del w:id="4476" w:author="柠栀" w:date="2025-05-07T10:48:55Z">
              <w:r>
                <w:rPr>
                  <w:rFonts w:hint="eastAsia" w:ascii="楷体" w:hAnsi="楷体" w:eastAsia="楷体" w:cs="楷体"/>
                  <w:color w:val="000000"/>
                  <w:kern w:val="0"/>
                  <w:lang w:val="en-US" w:eastAsia="zh-CN" w:bidi="ar"/>
                </w:rPr>
                <w:delText>000</w:delText>
              </w:r>
            </w:del>
          </w:p>
        </w:tc>
        <w:tc>
          <w:tcPr>
            <w:tcW w:w="1180" w:type="dxa"/>
            <w:tcBorders>
              <w:top w:val="single" w:color="auto" w:sz="4" w:space="0"/>
              <w:left w:val="nil"/>
              <w:bottom w:val="single" w:color="auto" w:sz="4" w:space="0"/>
              <w:right w:val="single" w:color="auto" w:sz="4" w:space="0"/>
            </w:tcBorders>
            <w:shd w:val="clear" w:color="auto" w:fill="auto"/>
          </w:tcPr>
          <w:p w14:paraId="6B7F3415">
            <w:pPr>
              <w:widowControl/>
              <w:jc w:val="both"/>
              <w:rPr>
                <w:del w:id="4477" w:author="柠栀" w:date="2025-05-07T10:48:55Z"/>
                <w:rFonts w:hint="default" w:ascii="楷体" w:hAnsi="楷体" w:eastAsia="楷体" w:cs="楷体"/>
                <w:color w:val="000000"/>
                <w:kern w:val="0"/>
                <w:lang w:val="en-US" w:eastAsia="zh-CN"/>
              </w:rPr>
            </w:pPr>
            <w:del w:id="4478" w:author="柠栀" w:date="2025-05-07T10:48:55Z">
              <w:r>
                <w:rPr>
                  <w:rFonts w:hint="eastAsia" w:ascii="楷体" w:hAnsi="楷体" w:eastAsia="楷体" w:cs="楷体"/>
                  <w:color w:val="000000"/>
                  <w:kern w:val="0"/>
                  <w:lang w:val="en-US" w:eastAsia="zh-CN"/>
                </w:rPr>
                <w:delText>否</w:delText>
              </w:r>
            </w:del>
          </w:p>
        </w:tc>
        <w:tc>
          <w:tcPr>
            <w:tcW w:w="2251" w:type="dxa"/>
            <w:tcBorders>
              <w:top w:val="single" w:color="auto" w:sz="4" w:space="0"/>
              <w:left w:val="nil"/>
              <w:bottom w:val="single" w:color="auto" w:sz="4" w:space="0"/>
              <w:right w:val="single" w:color="auto" w:sz="4" w:space="0"/>
            </w:tcBorders>
            <w:shd w:val="clear" w:color="auto" w:fill="auto"/>
          </w:tcPr>
          <w:p w14:paraId="32736EB1">
            <w:pPr>
              <w:widowControl/>
              <w:rPr>
                <w:del w:id="4479" w:author="柠栀" w:date="2025-05-07T10:48:55Z"/>
                <w:rFonts w:ascii="楷体" w:hAnsi="楷体" w:eastAsia="楷体" w:cs="楷体"/>
                <w:i/>
                <w:iCs/>
                <w:color w:val="000000"/>
                <w:kern w:val="0"/>
              </w:rPr>
            </w:pPr>
            <w:del w:id="4480" w:author="柠栀" w:date="2025-05-07T10:48:55Z">
              <w:r>
                <w:rPr>
                  <w:rFonts w:hint="eastAsia" w:ascii="楷体" w:hAnsi="楷体" w:eastAsia="楷体" w:cs="楷体"/>
                  <w:i/>
                  <w:iCs/>
                  <w:color w:val="000000"/>
                  <w:kern w:val="0"/>
                </w:rPr>
                <w:delText>.{</w:delText>
              </w:r>
            </w:del>
            <w:del w:id="4481" w:author="柠栀" w:date="2025-05-07T10:48:55Z">
              <w:r>
                <w:rPr>
                  <w:rFonts w:hint="eastAsia" w:ascii="楷体" w:hAnsi="楷体" w:eastAsia="楷体" w:cs="楷体"/>
                  <w:i/>
                  <w:iCs/>
                  <w:color w:val="000000"/>
                  <w:kern w:val="0"/>
                  <w:lang w:val="en-US" w:eastAsia="zh-CN"/>
                </w:rPr>
                <w:delText>0</w:delText>
              </w:r>
            </w:del>
            <w:del w:id="4482" w:author="柠栀" w:date="2025-05-07T10:48:55Z">
              <w:r>
                <w:rPr>
                  <w:rFonts w:hint="eastAsia" w:ascii="楷体" w:hAnsi="楷体" w:eastAsia="楷体" w:cs="楷体"/>
                  <w:i/>
                  <w:iCs/>
                  <w:color w:val="000000"/>
                  <w:kern w:val="0"/>
                </w:rPr>
                <w:delText>,100</w:delText>
              </w:r>
            </w:del>
            <w:del w:id="4483" w:author="柠栀" w:date="2025-05-07T10:48:55Z">
              <w:r>
                <w:rPr>
                  <w:rFonts w:hint="eastAsia" w:ascii="楷体" w:hAnsi="楷体" w:eastAsia="楷体" w:cs="楷体"/>
                  <w:i/>
                  <w:iCs/>
                  <w:color w:val="000000"/>
                  <w:kern w:val="0"/>
                  <w:lang w:val="en-US" w:eastAsia="zh-CN"/>
                </w:rPr>
                <w:delText>000</w:delText>
              </w:r>
            </w:del>
            <w:del w:id="4484" w:author="柠栀" w:date="2025-05-07T10:48:55Z">
              <w:r>
                <w:rPr>
                  <w:rFonts w:hint="eastAsia" w:ascii="楷体" w:hAnsi="楷体" w:eastAsia="楷体" w:cs="楷体"/>
                  <w:i/>
                  <w:iCs/>
                  <w:color w:val="000000"/>
                  <w:kern w:val="0"/>
                </w:rPr>
                <w:delText>}$</w:delText>
              </w:r>
            </w:del>
          </w:p>
          <w:p w14:paraId="4DA05C0C">
            <w:pPr>
              <w:widowControl/>
              <w:rPr>
                <w:del w:id="4485" w:author="柠栀" w:date="2025-05-07T10:48:55Z"/>
                <w:rFonts w:ascii="楷体" w:hAnsi="楷体" w:eastAsia="楷体" w:cs="楷体"/>
                <w:i/>
                <w:iCs/>
                <w:color w:val="000000"/>
                <w:kern w:val="0"/>
              </w:rPr>
            </w:pPr>
          </w:p>
          <w:p w14:paraId="2BD40222">
            <w:pPr>
              <w:widowControl/>
              <w:rPr>
                <w:del w:id="4486" w:author="柠栀" w:date="2025-05-07T10:48:55Z"/>
                <w:rFonts w:ascii="楷体" w:hAnsi="楷体" w:eastAsia="楷体" w:cs="楷体"/>
                <w:color w:val="000000"/>
                <w:kern w:val="0"/>
              </w:rPr>
            </w:pPr>
            <w:del w:id="4487" w:author="柠栀" w:date="2025-05-07T10:48:55Z">
              <w:r>
                <w:rPr>
                  <w:rFonts w:hint="eastAsia" w:ascii="楷体" w:hAnsi="楷体" w:eastAsia="楷体" w:cs="楷体"/>
                  <w:color w:val="000000"/>
                  <w:kern w:val="0"/>
                </w:rPr>
                <w:delText>长度限制：</w:delText>
              </w:r>
            </w:del>
            <w:del w:id="4488" w:author="柠栀" w:date="2025-05-07T10:48:55Z">
              <w:r>
                <w:rPr>
                  <w:rFonts w:hint="eastAsia" w:ascii="楷体" w:hAnsi="楷体" w:eastAsia="楷体" w:cs="楷体"/>
                  <w:color w:val="000000"/>
                  <w:kern w:val="0"/>
                  <w:lang w:val="en-US" w:eastAsia="zh-CN"/>
                </w:rPr>
                <w:delText>0</w:delText>
              </w:r>
            </w:del>
            <w:del w:id="4489" w:author="柠栀" w:date="2025-05-07T10:48:55Z">
              <w:r>
                <w:rPr>
                  <w:rFonts w:hint="eastAsia" w:ascii="楷体" w:hAnsi="楷体" w:eastAsia="楷体" w:cs="楷体"/>
                  <w:color w:val="000000"/>
                  <w:kern w:val="0"/>
                </w:rPr>
                <w:delText>-10</w:delText>
              </w:r>
            </w:del>
            <w:del w:id="4490" w:author="柠栀" w:date="2025-05-07T10:48:55Z">
              <w:r>
                <w:rPr>
                  <w:rFonts w:hint="eastAsia" w:ascii="楷体" w:hAnsi="楷体" w:eastAsia="楷体" w:cs="楷体"/>
                  <w:color w:val="000000"/>
                  <w:kern w:val="0"/>
                  <w:lang w:val="en-US" w:eastAsia="zh-CN"/>
                </w:rPr>
                <w:delText>000</w:delText>
              </w:r>
            </w:del>
            <w:del w:id="4491" w:author="柠栀" w:date="2025-05-07T10:48:55Z">
              <w:r>
                <w:rPr>
                  <w:rFonts w:hint="eastAsia" w:ascii="楷体" w:hAnsi="楷体" w:eastAsia="楷体" w:cs="楷体"/>
                  <w:color w:val="000000"/>
                  <w:kern w:val="0"/>
                </w:rPr>
                <w:delText>0位</w:delText>
              </w:r>
            </w:del>
          </w:p>
          <w:p w14:paraId="63563EC8">
            <w:pPr>
              <w:widowControl/>
              <w:jc w:val="both"/>
              <w:rPr>
                <w:del w:id="4492" w:author="柠栀" w:date="2025-05-07T10:48:55Z"/>
                <w:rFonts w:ascii="楷体" w:hAnsi="楷体" w:eastAsia="楷体" w:cs="楷体"/>
                <w:color w:val="000000"/>
                <w:kern w:val="0"/>
              </w:rPr>
            </w:pPr>
            <w:del w:id="4493" w:author="柠栀" w:date="2025-05-07T10:48:55Z">
              <w:r>
                <w:rPr>
                  <w:rFonts w:hint="eastAsia" w:ascii="楷体" w:hAnsi="楷体" w:eastAsia="楷体" w:cs="楷体"/>
                  <w:color w:val="000000"/>
                  <w:kern w:val="0"/>
                </w:rPr>
                <w:delText>格式限制：</w:delText>
              </w:r>
            </w:del>
            <w:del w:id="4494" w:author="柠栀" w:date="2025-05-07T10:48:55Z">
              <w:r>
                <w:rPr>
                  <w:rFonts w:hint="eastAsia" w:ascii="楷体" w:hAnsi="楷体" w:eastAsia="楷体" w:cs="楷体"/>
                  <w:color w:val="000000"/>
                  <w:kern w:val="0"/>
                  <w:lang w:val="en-US" w:eastAsia="zh-CN"/>
                </w:rPr>
                <w:delText>&lt;100000时用正常数字显示，超过则用x.x w</w:delText>
              </w:r>
            </w:del>
          </w:p>
        </w:tc>
        <w:tc>
          <w:tcPr>
            <w:tcW w:w="2163" w:type="dxa"/>
            <w:tcBorders>
              <w:top w:val="single" w:color="auto" w:sz="4" w:space="0"/>
              <w:left w:val="nil"/>
              <w:bottom w:val="single" w:color="auto" w:sz="4" w:space="0"/>
              <w:right w:val="single" w:color="auto" w:sz="4" w:space="0"/>
            </w:tcBorders>
            <w:shd w:val="clear" w:color="auto" w:fill="auto"/>
          </w:tcPr>
          <w:p w14:paraId="38393EB1">
            <w:pPr>
              <w:widowControl/>
              <w:rPr>
                <w:del w:id="4495" w:author="柠栀" w:date="2025-05-07T10:48:55Z"/>
                <w:rFonts w:ascii="楷体" w:hAnsi="楷体" w:eastAsia="楷体" w:cs="楷体"/>
                <w:color w:val="000000"/>
                <w:kern w:val="0"/>
              </w:rPr>
            </w:pPr>
            <w:del w:id="4496" w:author="柠栀" w:date="2025-05-07T10:48:55Z">
              <w:r>
                <w:rPr>
                  <w:rFonts w:hint="eastAsia" w:ascii="楷体" w:hAnsi="楷体" w:eastAsia="楷体" w:cs="楷体"/>
                  <w:color w:val="000000"/>
                  <w:kern w:val="0"/>
                  <w:lang w:val="en-US" w:eastAsia="zh-CN"/>
                </w:rPr>
                <w:delText>用户查看回复后或通过对搜索结果和热搜点击结果点踩后递增</w:delText>
              </w:r>
            </w:del>
          </w:p>
        </w:tc>
      </w:tr>
      <w:tr w14:paraId="0EE4EFBC">
        <w:tblPrEx>
          <w:tblCellMar>
            <w:top w:w="0" w:type="dxa"/>
            <w:left w:w="108" w:type="dxa"/>
            <w:bottom w:w="0" w:type="dxa"/>
            <w:right w:w="108" w:type="dxa"/>
          </w:tblCellMar>
        </w:tblPrEx>
        <w:trPr>
          <w:trHeight w:val="961" w:hRule="atLeast"/>
          <w:jc w:val="center"/>
          <w:del w:id="4497"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tcPr>
          <w:p w14:paraId="48AF856E">
            <w:pPr>
              <w:widowControl/>
              <w:jc w:val="both"/>
              <w:rPr>
                <w:del w:id="4498" w:author="柠栀" w:date="2025-05-07T10:48:55Z"/>
                <w:rFonts w:ascii="楷体" w:hAnsi="楷体" w:eastAsia="楷体" w:cs="楷体"/>
                <w:color w:val="000000"/>
                <w:kern w:val="0"/>
              </w:rPr>
            </w:pPr>
            <w:del w:id="4499" w:author="柠栀" w:date="2025-05-07T10:48:55Z">
              <w:r>
                <w:rPr>
                  <w:rFonts w:hint="eastAsia" w:ascii="楷体" w:hAnsi="楷体" w:eastAsia="楷体" w:cs="楷体"/>
                  <w:color w:val="000000"/>
                  <w:kern w:val="0"/>
                </w:rPr>
                <w:delText>7</w:delText>
              </w:r>
            </w:del>
          </w:p>
        </w:tc>
        <w:tc>
          <w:tcPr>
            <w:tcW w:w="1054" w:type="dxa"/>
            <w:tcBorders>
              <w:top w:val="single" w:color="auto" w:sz="4" w:space="0"/>
              <w:left w:val="nil"/>
              <w:bottom w:val="single" w:color="auto" w:sz="4" w:space="0"/>
              <w:right w:val="single" w:color="auto" w:sz="4" w:space="0"/>
            </w:tcBorders>
            <w:shd w:val="clear" w:color="auto" w:fill="auto"/>
          </w:tcPr>
          <w:p w14:paraId="3E41F4CA">
            <w:pPr>
              <w:widowControl/>
              <w:jc w:val="both"/>
              <w:rPr>
                <w:del w:id="4500" w:author="柠栀" w:date="2025-05-07T10:48:55Z"/>
                <w:rFonts w:hint="eastAsia" w:ascii="楷体" w:hAnsi="楷体" w:eastAsia="楷体" w:cs="楷体"/>
                <w:color w:val="000000"/>
                <w:kern w:val="0"/>
                <w:lang w:eastAsia="zh-CN"/>
              </w:rPr>
            </w:pPr>
            <w:del w:id="4501" w:author="柠栀" w:date="2025-05-07T10:48:55Z">
              <w:r>
                <w:rPr>
                  <w:rFonts w:hint="eastAsia" w:ascii="楷体" w:hAnsi="楷体" w:eastAsia="楷体" w:cs="楷体"/>
                  <w:color w:val="000000"/>
                  <w:kern w:val="0"/>
                  <w:lang w:val="en-US" w:eastAsia="zh-CN" w:bidi="ar"/>
                </w:rPr>
                <w:delText>评论数</w:delText>
              </w:r>
            </w:del>
          </w:p>
        </w:tc>
        <w:tc>
          <w:tcPr>
            <w:tcW w:w="822" w:type="dxa"/>
            <w:tcBorders>
              <w:top w:val="single" w:color="auto" w:sz="4" w:space="0"/>
              <w:left w:val="nil"/>
              <w:bottom w:val="single" w:color="auto" w:sz="4" w:space="0"/>
              <w:right w:val="single" w:color="auto" w:sz="4" w:space="0"/>
            </w:tcBorders>
            <w:shd w:val="clear" w:color="auto" w:fill="auto"/>
          </w:tcPr>
          <w:p w14:paraId="5C66060A">
            <w:pPr>
              <w:widowControl/>
              <w:jc w:val="both"/>
              <w:rPr>
                <w:del w:id="4502" w:author="柠栀" w:date="2025-05-07T10:48:55Z"/>
                <w:rFonts w:hint="default" w:ascii="楷体" w:hAnsi="楷体" w:eastAsia="楷体" w:cs="楷体"/>
                <w:color w:val="000000"/>
                <w:kern w:val="0"/>
                <w:lang w:val="en-US" w:eastAsia="zh-CN"/>
              </w:rPr>
            </w:pPr>
            <w:del w:id="4503" w:author="柠栀" w:date="2025-05-07T10:48:55Z">
              <w:r>
                <w:rPr>
                  <w:rFonts w:hint="eastAsia" w:ascii="楷体" w:hAnsi="楷体" w:eastAsia="楷体" w:cs="楷体"/>
                  <w:color w:val="000000"/>
                  <w:kern w:val="0"/>
                  <w:lang w:val="en-US" w:eastAsia="zh-CN" w:bidi="ar"/>
                </w:rPr>
                <w:delText>Reply</w:delText>
              </w:r>
            </w:del>
            <w:del w:id="4504" w:author="柠栀" w:date="2025-05-07T10:48:55Z">
              <w:r>
                <w:rPr>
                  <w:rFonts w:hint="eastAsia" w:ascii="楷体" w:hAnsi="楷体" w:eastAsia="楷体" w:cs="楷体"/>
                  <w:color w:val="000000"/>
                  <w:kern w:val="0"/>
                  <w:lang w:bidi="ar"/>
                </w:rPr>
                <w:delText>_</w:delText>
              </w:r>
            </w:del>
            <w:del w:id="4505" w:author="柠栀" w:date="2025-05-07T10:48:55Z">
              <w:r>
                <w:rPr>
                  <w:rFonts w:hint="eastAsia" w:ascii="楷体" w:hAnsi="楷体" w:eastAsia="楷体" w:cs="楷体"/>
                  <w:color w:val="000000"/>
                  <w:kern w:val="0"/>
                  <w:lang w:val="en-US" w:eastAsia="zh-CN" w:bidi="ar"/>
                </w:rPr>
                <w:delText>comment</w:delText>
              </w:r>
            </w:del>
          </w:p>
        </w:tc>
        <w:tc>
          <w:tcPr>
            <w:tcW w:w="646" w:type="dxa"/>
            <w:tcBorders>
              <w:top w:val="single" w:color="auto" w:sz="4" w:space="0"/>
              <w:left w:val="nil"/>
              <w:bottom w:val="single" w:color="auto" w:sz="4" w:space="0"/>
              <w:right w:val="single" w:color="auto" w:sz="4" w:space="0"/>
            </w:tcBorders>
            <w:shd w:val="clear" w:color="auto" w:fill="auto"/>
          </w:tcPr>
          <w:p w14:paraId="63E87D59">
            <w:pPr>
              <w:widowControl/>
              <w:jc w:val="both"/>
              <w:rPr>
                <w:del w:id="4506" w:author="柠栀" w:date="2025-05-07T10:48:55Z"/>
                <w:rFonts w:hint="default" w:ascii="楷体" w:hAnsi="楷体" w:eastAsia="楷体" w:cs="楷体"/>
                <w:color w:val="000000"/>
                <w:kern w:val="0"/>
                <w:lang w:val="en-US" w:eastAsia="zh-CN"/>
              </w:rPr>
            </w:pPr>
            <w:del w:id="4507" w:author="柠栀" w:date="2025-05-07T10:48:55Z">
              <w:r>
                <w:rPr>
                  <w:rFonts w:hint="eastAsia" w:ascii="楷体" w:hAnsi="楷体" w:eastAsia="楷体" w:cs="楷体"/>
                  <w:color w:val="000000"/>
                  <w:kern w:val="0"/>
                  <w:lang w:bidi="ar"/>
                </w:rPr>
                <w:delText>10</w:delText>
              </w:r>
            </w:del>
            <w:del w:id="4508" w:author="柠栀" w:date="2025-05-07T10:48:55Z">
              <w:r>
                <w:rPr>
                  <w:rFonts w:hint="eastAsia" w:ascii="楷体" w:hAnsi="楷体" w:eastAsia="楷体" w:cs="楷体"/>
                  <w:color w:val="000000"/>
                  <w:kern w:val="0"/>
                  <w:lang w:val="en-US" w:eastAsia="zh-CN" w:bidi="ar"/>
                </w:rPr>
                <w:delText>0000</w:delText>
              </w:r>
            </w:del>
          </w:p>
        </w:tc>
        <w:tc>
          <w:tcPr>
            <w:tcW w:w="1180" w:type="dxa"/>
            <w:tcBorders>
              <w:top w:val="single" w:color="auto" w:sz="4" w:space="0"/>
              <w:left w:val="nil"/>
              <w:bottom w:val="single" w:color="auto" w:sz="4" w:space="0"/>
              <w:right w:val="single" w:color="auto" w:sz="4" w:space="0"/>
            </w:tcBorders>
            <w:shd w:val="clear" w:color="auto" w:fill="auto"/>
          </w:tcPr>
          <w:p w14:paraId="398033AC">
            <w:pPr>
              <w:widowControl/>
              <w:jc w:val="both"/>
              <w:rPr>
                <w:del w:id="4509" w:author="柠栀" w:date="2025-05-07T10:48:55Z"/>
                <w:rFonts w:hint="eastAsia" w:ascii="楷体" w:hAnsi="楷体" w:eastAsia="楷体" w:cs="楷体"/>
                <w:color w:val="000000"/>
                <w:kern w:val="0"/>
                <w:lang w:eastAsia="zh-CN"/>
              </w:rPr>
            </w:pPr>
            <w:del w:id="4510" w:author="柠栀" w:date="2025-05-07T10:48:55Z">
              <w:r>
                <w:rPr>
                  <w:rFonts w:hint="eastAsia" w:ascii="楷体" w:hAnsi="楷体" w:eastAsia="楷体" w:cs="楷体"/>
                  <w:color w:val="000000"/>
                  <w:kern w:val="0"/>
                  <w:lang w:val="en-US" w:eastAsia="zh-CN" w:bidi="ar"/>
                </w:rPr>
                <w:delText>否</w:delText>
              </w:r>
            </w:del>
          </w:p>
        </w:tc>
        <w:tc>
          <w:tcPr>
            <w:tcW w:w="2251" w:type="dxa"/>
            <w:tcBorders>
              <w:top w:val="single" w:color="auto" w:sz="4" w:space="0"/>
              <w:left w:val="nil"/>
              <w:bottom w:val="single" w:color="auto" w:sz="4" w:space="0"/>
              <w:right w:val="single" w:color="auto" w:sz="4" w:space="0"/>
            </w:tcBorders>
            <w:shd w:val="clear" w:color="auto" w:fill="auto"/>
          </w:tcPr>
          <w:p w14:paraId="60AB0EC4">
            <w:pPr>
              <w:widowControl/>
              <w:rPr>
                <w:del w:id="4511" w:author="柠栀" w:date="2025-05-07T10:48:55Z"/>
                <w:rFonts w:ascii="楷体" w:hAnsi="楷体" w:eastAsia="楷体" w:cs="楷体"/>
                <w:i/>
                <w:iCs/>
                <w:color w:val="000000"/>
                <w:kern w:val="0"/>
              </w:rPr>
            </w:pPr>
            <w:del w:id="4512" w:author="柠栀" w:date="2025-05-07T10:48:55Z">
              <w:r>
                <w:rPr>
                  <w:rFonts w:hint="eastAsia" w:ascii="楷体" w:hAnsi="楷体" w:eastAsia="楷体" w:cs="楷体"/>
                  <w:i/>
                  <w:iCs/>
                  <w:color w:val="000000"/>
                  <w:kern w:val="0"/>
                </w:rPr>
                <w:delText>.{</w:delText>
              </w:r>
            </w:del>
            <w:del w:id="4513" w:author="柠栀" w:date="2025-05-07T10:48:55Z">
              <w:r>
                <w:rPr>
                  <w:rFonts w:hint="eastAsia" w:ascii="楷体" w:hAnsi="楷体" w:eastAsia="楷体" w:cs="楷体"/>
                  <w:i/>
                  <w:iCs/>
                  <w:color w:val="000000"/>
                  <w:kern w:val="0"/>
                  <w:lang w:val="en-US" w:eastAsia="zh-CN"/>
                </w:rPr>
                <w:delText>0</w:delText>
              </w:r>
            </w:del>
            <w:del w:id="4514" w:author="柠栀" w:date="2025-05-07T10:48:55Z">
              <w:r>
                <w:rPr>
                  <w:rFonts w:hint="eastAsia" w:ascii="楷体" w:hAnsi="楷体" w:eastAsia="楷体" w:cs="楷体"/>
                  <w:i/>
                  <w:iCs/>
                  <w:color w:val="000000"/>
                  <w:kern w:val="0"/>
                </w:rPr>
                <w:delText>,100</w:delText>
              </w:r>
            </w:del>
            <w:del w:id="4515" w:author="柠栀" w:date="2025-05-07T10:48:55Z">
              <w:r>
                <w:rPr>
                  <w:rFonts w:hint="eastAsia" w:ascii="楷体" w:hAnsi="楷体" w:eastAsia="楷体" w:cs="楷体"/>
                  <w:i/>
                  <w:iCs/>
                  <w:color w:val="000000"/>
                  <w:kern w:val="0"/>
                  <w:lang w:val="en-US" w:eastAsia="zh-CN"/>
                </w:rPr>
                <w:delText>000</w:delText>
              </w:r>
            </w:del>
            <w:del w:id="4516" w:author="柠栀" w:date="2025-05-07T10:48:55Z">
              <w:r>
                <w:rPr>
                  <w:rFonts w:hint="eastAsia" w:ascii="楷体" w:hAnsi="楷体" w:eastAsia="楷体" w:cs="楷体"/>
                  <w:i/>
                  <w:iCs/>
                  <w:color w:val="000000"/>
                  <w:kern w:val="0"/>
                </w:rPr>
                <w:delText>}$</w:delText>
              </w:r>
            </w:del>
          </w:p>
          <w:p w14:paraId="083577A3">
            <w:pPr>
              <w:widowControl/>
              <w:rPr>
                <w:del w:id="4517" w:author="柠栀" w:date="2025-05-07T10:48:55Z"/>
                <w:rFonts w:ascii="楷体" w:hAnsi="楷体" w:eastAsia="楷体" w:cs="楷体"/>
                <w:i/>
                <w:iCs/>
                <w:color w:val="000000"/>
                <w:kern w:val="0"/>
              </w:rPr>
            </w:pPr>
          </w:p>
          <w:p w14:paraId="6AD4195E">
            <w:pPr>
              <w:widowControl/>
              <w:rPr>
                <w:del w:id="4518" w:author="柠栀" w:date="2025-05-07T10:48:55Z"/>
                <w:rFonts w:ascii="楷体" w:hAnsi="楷体" w:eastAsia="楷体" w:cs="楷体"/>
                <w:color w:val="000000"/>
                <w:kern w:val="0"/>
              </w:rPr>
            </w:pPr>
            <w:del w:id="4519" w:author="柠栀" w:date="2025-05-07T10:48:55Z">
              <w:r>
                <w:rPr>
                  <w:rFonts w:hint="eastAsia" w:ascii="楷体" w:hAnsi="楷体" w:eastAsia="楷体" w:cs="楷体"/>
                  <w:color w:val="000000"/>
                  <w:kern w:val="0"/>
                </w:rPr>
                <w:delText>长度限制：</w:delText>
              </w:r>
            </w:del>
            <w:del w:id="4520" w:author="柠栀" w:date="2025-05-07T10:48:55Z">
              <w:r>
                <w:rPr>
                  <w:rFonts w:hint="eastAsia" w:ascii="楷体" w:hAnsi="楷体" w:eastAsia="楷体" w:cs="楷体"/>
                  <w:color w:val="000000"/>
                  <w:kern w:val="0"/>
                  <w:lang w:val="en-US" w:eastAsia="zh-CN"/>
                </w:rPr>
                <w:delText>0</w:delText>
              </w:r>
            </w:del>
            <w:del w:id="4521" w:author="柠栀" w:date="2025-05-07T10:48:55Z">
              <w:r>
                <w:rPr>
                  <w:rFonts w:hint="eastAsia" w:ascii="楷体" w:hAnsi="楷体" w:eastAsia="楷体" w:cs="楷体"/>
                  <w:color w:val="000000"/>
                  <w:kern w:val="0"/>
                </w:rPr>
                <w:delText>-10</w:delText>
              </w:r>
            </w:del>
            <w:del w:id="4522" w:author="柠栀" w:date="2025-05-07T10:48:55Z">
              <w:r>
                <w:rPr>
                  <w:rFonts w:hint="eastAsia" w:ascii="楷体" w:hAnsi="楷体" w:eastAsia="楷体" w:cs="楷体"/>
                  <w:color w:val="000000"/>
                  <w:kern w:val="0"/>
                  <w:lang w:val="en-US" w:eastAsia="zh-CN"/>
                </w:rPr>
                <w:delText>000</w:delText>
              </w:r>
            </w:del>
            <w:del w:id="4523" w:author="柠栀" w:date="2025-05-07T10:48:55Z">
              <w:r>
                <w:rPr>
                  <w:rFonts w:hint="eastAsia" w:ascii="楷体" w:hAnsi="楷体" w:eastAsia="楷体" w:cs="楷体"/>
                  <w:color w:val="000000"/>
                  <w:kern w:val="0"/>
                </w:rPr>
                <w:delText>0位</w:delText>
              </w:r>
            </w:del>
          </w:p>
          <w:p w14:paraId="4C875D3F">
            <w:pPr>
              <w:widowControl/>
              <w:jc w:val="both"/>
              <w:rPr>
                <w:del w:id="4524" w:author="柠栀" w:date="2025-05-07T10:48:55Z"/>
                <w:rFonts w:ascii="楷体" w:hAnsi="楷体" w:eastAsia="楷体" w:cs="楷体"/>
                <w:color w:val="000000"/>
                <w:kern w:val="0"/>
              </w:rPr>
            </w:pPr>
            <w:del w:id="4525" w:author="柠栀" w:date="2025-05-07T10:48:55Z">
              <w:r>
                <w:rPr>
                  <w:rFonts w:hint="eastAsia" w:ascii="楷体" w:hAnsi="楷体" w:eastAsia="楷体" w:cs="楷体"/>
                  <w:color w:val="000000"/>
                  <w:kern w:val="0"/>
                </w:rPr>
                <w:delText>格式限制：</w:delText>
              </w:r>
            </w:del>
            <w:del w:id="4526" w:author="柠栀" w:date="2025-05-07T10:48:55Z">
              <w:r>
                <w:rPr>
                  <w:rFonts w:hint="eastAsia" w:ascii="楷体" w:hAnsi="楷体" w:eastAsia="楷体" w:cs="楷体"/>
                  <w:color w:val="000000"/>
                  <w:kern w:val="0"/>
                  <w:lang w:val="en-US" w:eastAsia="zh-CN"/>
                </w:rPr>
                <w:delText>&lt;100000时用正常数字显示，超过则用x.x w</w:delText>
              </w:r>
            </w:del>
          </w:p>
        </w:tc>
        <w:tc>
          <w:tcPr>
            <w:tcW w:w="2163" w:type="dxa"/>
            <w:tcBorders>
              <w:top w:val="single" w:color="auto" w:sz="4" w:space="0"/>
              <w:left w:val="nil"/>
              <w:bottom w:val="single" w:color="auto" w:sz="4" w:space="0"/>
              <w:right w:val="single" w:color="auto" w:sz="4" w:space="0"/>
            </w:tcBorders>
            <w:shd w:val="clear" w:color="auto" w:fill="auto"/>
          </w:tcPr>
          <w:p w14:paraId="76478A8B">
            <w:pPr>
              <w:widowControl/>
              <w:rPr>
                <w:del w:id="4527" w:author="柠栀" w:date="2025-05-07T10:48:55Z"/>
                <w:rFonts w:hint="default" w:ascii="楷体" w:hAnsi="楷体" w:eastAsia="楷体" w:cs="楷体"/>
                <w:color w:val="000000"/>
                <w:kern w:val="0"/>
                <w:lang w:val="en-US"/>
              </w:rPr>
            </w:pPr>
            <w:del w:id="4528" w:author="柠栀" w:date="2025-05-07T10:48:55Z">
              <w:r>
                <w:rPr>
                  <w:rFonts w:hint="eastAsia" w:ascii="楷体" w:hAnsi="楷体" w:eastAsia="楷体" w:cs="楷体"/>
                  <w:color w:val="000000"/>
                  <w:kern w:val="0"/>
                  <w:lang w:val="en-US" w:eastAsia="zh-CN"/>
                </w:rPr>
                <w:delText>用户查看回复后或通过对搜索结果和热搜点击结果评论后递增，只有一级评论有效</w:delText>
              </w:r>
            </w:del>
          </w:p>
        </w:tc>
      </w:tr>
      <w:tr w14:paraId="514B5C53">
        <w:tblPrEx>
          <w:tblCellMar>
            <w:top w:w="0" w:type="dxa"/>
            <w:left w:w="108" w:type="dxa"/>
            <w:bottom w:w="0" w:type="dxa"/>
            <w:right w:w="108" w:type="dxa"/>
          </w:tblCellMar>
        </w:tblPrEx>
        <w:trPr>
          <w:trHeight w:val="961" w:hRule="atLeast"/>
          <w:jc w:val="center"/>
          <w:del w:id="4529"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tcPr>
          <w:p w14:paraId="48A2EEB4">
            <w:pPr>
              <w:widowControl/>
              <w:jc w:val="both"/>
              <w:rPr>
                <w:del w:id="4530" w:author="柠栀" w:date="2025-05-07T10:48:55Z"/>
                <w:rFonts w:hint="eastAsia" w:ascii="楷体" w:hAnsi="楷体" w:eastAsia="楷体" w:cs="楷体"/>
                <w:color w:val="000000"/>
                <w:kern w:val="0"/>
                <w:lang w:val="en-US" w:eastAsia="zh-CN"/>
              </w:rPr>
            </w:pPr>
            <w:del w:id="4531" w:author="柠栀" w:date="2025-05-07T10:48:55Z">
              <w:r>
                <w:rPr>
                  <w:rFonts w:hint="eastAsia" w:ascii="楷体" w:hAnsi="楷体" w:eastAsia="楷体" w:cs="楷体"/>
                  <w:color w:val="000000"/>
                  <w:kern w:val="0"/>
                  <w:lang w:val="en-US" w:eastAsia="zh-CN"/>
                </w:rPr>
                <w:delText>8</w:delText>
              </w:r>
            </w:del>
          </w:p>
        </w:tc>
        <w:tc>
          <w:tcPr>
            <w:tcW w:w="1054" w:type="dxa"/>
            <w:tcBorders>
              <w:top w:val="single" w:color="auto" w:sz="4" w:space="0"/>
              <w:left w:val="nil"/>
              <w:bottom w:val="single" w:color="auto" w:sz="4" w:space="0"/>
              <w:right w:val="single" w:color="auto" w:sz="4" w:space="0"/>
            </w:tcBorders>
            <w:shd w:val="clear" w:color="auto" w:fill="auto"/>
          </w:tcPr>
          <w:p w14:paraId="04012D21">
            <w:pPr>
              <w:widowControl/>
              <w:jc w:val="both"/>
              <w:rPr>
                <w:del w:id="4532" w:author="柠栀" w:date="2025-05-07T10:48:55Z"/>
                <w:rFonts w:hint="default" w:ascii="楷体" w:hAnsi="楷体" w:eastAsia="楷体" w:cs="楷体"/>
                <w:color w:val="000000"/>
                <w:kern w:val="0"/>
                <w:lang w:val="en-US" w:eastAsia="zh-CN" w:bidi="ar"/>
              </w:rPr>
            </w:pPr>
            <w:del w:id="4533" w:author="柠栀" w:date="2025-05-07T10:48:55Z">
              <w:r>
                <w:rPr>
                  <w:rFonts w:hint="eastAsia" w:ascii="楷体" w:hAnsi="楷体" w:eastAsia="楷体" w:cs="楷体"/>
                  <w:color w:val="000000"/>
                  <w:kern w:val="0"/>
                  <w:lang w:val="en-US" w:eastAsia="zh-CN" w:bidi="ar"/>
                </w:rPr>
                <w:delText>会话编号</w:delText>
              </w:r>
            </w:del>
          </w:p>
        </w:tc>
        <w:tc>
          <w:tcPr>
            <w:tcW w:w="822" w:type="dxa"/>
            <w:tcBorders>
              <w:top w:val="single" w:color="auto" w:sz="4" w:space="0"/>
              <w:left w:val="nil"/>
              <w:bottom w:val="single" w:color="auto" w:sz="4" w:space="0"/>
              <w:right w:val="single" w:color="auto" w:sz="4" w:space="0"/>
            </w:tcBorders>
            <w:shd w:val="clear" w:color="auto" w:fill="auto"/>
          </w:tcPr>
          <w:p w14:paraId="45F6E29A">
            <w:pPr>
              <w:widowControl/>
              <w:jc w:val="both"/>
              <w:rPr>
                <w:del w:id="4534" w:author="柠栀" w:date="2025-05-07T10:48:55Z"/>
                <w:rFonts w:hint="eastAsia" w:ascii="楷体" w:hAnsi="楷体" w:eastAsia="楷体" w:cs="楷体"/>
                <w:color w:val="000000"/>
                <w:kern w:val="0"/>
                <w:lang w:val="en-US" w:eastAsia="zh-CN" w:bidi="ar"/>
              </w:rPr>
            </w:pPr>
            <w:del w:id="4535" w:author="柠栀" w:date="2025-05-07T10:48:55Z">
              <w:r>
                <w:rPr>
                  <w:rFonts w:hint="eastAsia" w:ascii="楷体" w:hAnsi="楷体" w:eastAsia="楷体" w:cs="楷体"/>
                  <w:color w:val="000000"/>
                  <w:kern w:val="0"/>
                  <w:lang w:val="en-US" w:eastAsia="zh-CN"/>
                </w:rPr>
                <w:delText>HistoryTalk</w:delText>
              </w:r>
            </w:del>
            <w:del w:id="4536" w:author="柠栀" w:date="2025-05-07T10:48:55Z">
              <w:r>
                <w:rPr>
                  <w:rFonts w:hint="eastAsia" w:ascii="楷体" w:hAnsi="楷体" w:eastAsia="楷体" w:cs="楷体"/>
                  <w:color w:val="000000"/>
                  <w:kern w:val="0"/>
                </w:rPr>
                <w:delText>_id</w:delText>
              </w:r>
            </w:del>
          </w:p>
        </w:tc>
        <w:tc>
          <w:tcPr>
            <w:tcW w:w="646" w:type="dxa"/>
            <w:tcBorders>
              <w:top w:val="single" w:color="auto" w:sz="4" w:space="0"/>
              <w:left w:val="nil"/>
              <w:bottom w:val="single" w:color="auto" w:sz="4" w:space="0"/>
              <w:right w:val="single" w:color="auto" w:sz="4" w:space="0"/>
            </w:tcBorders>
            <w:shd w:val="clear" w:color="auto" w:fill="auto"/>
            <w:vAlign w:val="top"/>
          </w:tcPr>
          <w:p w14:paraId="3B6C37A9">
            <w:pPr>
              <w:widowControl/>
              <w:jc w:val="both"/>
              <w:rPr>
                <w:del w:id="4537" w:author="柠栀" w:date="2025-05-07T10:48:55Z"/>
                <w:rFonts w:hint="eastAsia" w:ascii="楷体" w:hAnsi="楷体" w:eastAsia="楷体" w:cs="楷体"/>
                <w:color w:val="000000"/>
                <w:kern w:val="0"/>
                <w:lang w:bidi="ar"/>
              </w:rPr>
            </w:pPr>
            <w:del w:id="4538" w:author="柠栀" w:date="2025-05-07T10:48:55Z">
              <w:r>
                <w:rPr>
                  <w:rFonts w:hint="eastAsia" w:ascii="楷体" w:hAnsi="楷体" w:eastAsia="楷体" w:cs="楷体"/>
                  <w:color w:val="000000"/>
                  <w:kern w:val="0"/>
                </w:rPr>
                <w:delText>20</w:delText>
              </w:r>
            </w:del>
          </w:p>
        </w:tc>
        <w:tc>
          <w:tcPr>
            <w:tcW w:w="1180" w:type="dxa"/>
            <w:tcBorders>
              <w:top w:val="single" w:color="auto" w:sz="4" w:space="0"/>
              <w:left w:val="nil"/>
              <w:bottom w:val="single" w:color="auto" w:sz="4" w:space="0"/>
              <w:right w:val="single" w:color="auto" w:sz="4" w:space="0"/>
            </w:tcBorders>
            <w:shd w:val="clear" w:color="auto" w:fill="auto"/>
            <w:vAlign w:val="top"/>
          </w:tcPr>
          <w:p w14:paraId="00787805">
            <w:pPr>
              <w:widowControl/>
              <w:jc w:val="both"/>
              <w:rPr>
                <w:del w:id="4539" w:author="柠栀" w:date="2025-05-07T10:48:55Z"/>
                <w:rFonts w:hint="eastAsia" w:ascii="楷体" w:hAnsi="楷体" w:eastAsia="楷体" w:cs="楷体"/>
                <w:color w:val="000000"/>
                <w:kern w:val="0"/>
                <w:lang w:val="en-US" w:eastAsia="zh-CN" w:bidi="ar"/>
              </w:rPr>
            </w:pPr>
            <w:del w:id="4540" w:author="柠栀" w:date="2025-05-07T10:48:55Z">
              <w:r>
                <w:rPr>
                  <w:rFonts w:hint="eastAsia" w:ascii="楷体" w:hAnsi="楷体" w:eastAsia="楷体" w:cs="楷体"/>
                  <w:color w:val="000000"/>
                  <w:kern w:val="0"/>
                </w:rPr>
                <w:delText>否</w:delText>
              </w:r>
            </w:del>
          </w:p>
        </w:tc>
        <w:tc>
          <w:tcPr>
            <w:tcW w:w="2251" w:type="dxa"/>
            <w:tcBorders>
              <w:top w:val="single" w:color="auto" w:sz="4" w:space="0"/>
              <w:left w:val="nil"/>
              <w:bottom w:val="single" w:color="auto" w:sz="4" w:space="0"/>
              <w:right w:val="single" w:color="auto" w:sz="4" w:space="0"/>
            </w:tcBorders>
            <w:shd w:val="clear" w:color="auto" w:fill="auto"/>
            <w:vAlign w:val="top"/>
          </w:tcPr>
          <w:p w14:paraId="4197E5D2">
            <w:pPr>
              <w:widowControl/>
              <w:jc w:val="both"/>
              <w:rPr>
                <w:del w:id="4541" w:author="柠栀" w:date="2025-05-07T10:48:55Z"/>
                <w:rFonts w:hint="eastAsia" w:ascii="楷体" w:hAnsi="楷体" w:eastAsia="楷体" w:cs="楷体"/>
                <w:color w:val="000000"/>
                <w:kern w:val="0"/>
              </w:rPr>
            </w:pPr>
            <w:del w:id="4542" w:author="柠栀" w:date="2025-05-07T10:48:55Z">
              <w:r>
                <w:rPr>
                  <w:rFonts w:hint="eastAsia" w:ascii="楷体" w:hAnsi="楷体" w:eastAsia="楷体" w:cs="楷体"/>
                  <w:color w:val="000000"/>
                  <w:kern w:val="0"/>
                </w:rPr>
                <w:delText>自增、系统自动分配</w:delText>
              </w:r>
            </w:del>
          </w:p>
        </w:tc>
        <w:tc>
          <w:tcPr>
            <w:tcW w:w="2163" w:type="dxa"/>
            <w:tcBorders>
              <w:top w:val="single" w:color="auto" w:sz="4" w:space="0"/>
              <w:left w:val="nil"/>
              <w:bottom w:val="single" w:color="auto" w:sz="4" w:space="0"/>
              <w:right w:val="single" w:color="auto" w:sz="4" w:space="0"/>
            </w:tcBorders>
            <w:shd w:val="clear" w:color="auto" w:fill="auto"/>
            <w:vAlign w:val="top"/>
          </w:tcPr>
          <w:p w14:paraId="646E07B9">
            <w:pPr>
              <w:widowControl/>
              <w:rPr>
                <w:del w:id="4543" w:author="柠栀" w:date="2025-05-07T10:48:55Z"/>
                <w:rFonts w:hint="eastAsia" w:ascii="楷体" w:hAnsi="楷体" w:eastAsia="楷体" w:cs="楷体"/>
                <w:color w:val="000000"/>
                <w:kern w:val="0"/>
                <w:lang w:val="en-US" w:eastAsia="zh-CN"/>
              </w:rPr>
            </w:pPr>
            <w:del w:id="4544" w:author="柠栀" w:date="2025-05-07T10:48:55Z">
              <w:r>
                <w:rPr>
                  <w:rFonts w:hint="eastAsia" w:ascii="楷体" w:hAnsi="楷体" w:eastAsia="楷体" w:cs="楷体"/>
                  <w:color w:val="000000"/>
                  <w:kern w:val="0"/>
                </w:rPr>
                <w:delText>用户</w:delText>
              </w:r>
            </w:del>
            <w:del w:id="4545" w:author="柠栀" w:date="2025-05-07T10:48:55Z">
              <w:r>
                <w:rPr>
                  <w:rFonts w:hint="eastAsia" w:ascii="楷体" w:hAnsi="楷体" w:eastAsia="楷体" w:cs="楷体"/>
                  <w:color w:val="000000"/>
                  <w:kern w:val="0"/>
                  <w:lang w:val="en-US" w:eastAsia="zh-CN"/>
                </w:rPr>
                <w:delText>与AI开始新会话</w:delText>
              </w:r>
            </w:del>
            <w:del w:id="4546" w:author="柠栀" w:date="2025-05-07T10:48:55Z">
              <w:r>
                <w:rPr>
                  <w:rFonts w:hint="eastAsia" w:ascii="楷体" w:hAnsi="楷体" w:eastAsia="楷体" w:cs="楷体"/>
                  <w:color w:val="000000"/>
                  <w:kern w:val="0"/>
                </w:rPr>
                <w:delText>时系统自动生成</w:delText>
              </w:r>
            </w:del>
          </w:p>
        </w:tc>
      </w:tr>
    </w:tbl>
    <w:p w14:paraId="67E59D93">
      <w:pPr>
        <w:bidi w:val="0"/>
        <w:outlineLvl w:val="9"/>
        <w:rPr>
          <w:del w:id="4548" w:author="柠栀" w:date="2025-05-07T10:48:55Z"/>
          <w:rFonts w:hint="eastAsia" w:ascii="楷体" w:hAnsi="楷体" w:eastAsia="楷体" w:cs="楷体"/>
        </w:rPr>
        <w:pPrChange w:id="4547" w:author="柠栀" w:date="2025-05-07T11:27:55Z">
          <w:pPr>
            <w:pStyle w:val="5"/>
            <w:bidi w:val="0"/>
          </w:pPr>
        </w:pPrChange>
      </w:pPr>
      <w:del w:id="4549" w:author="柠栀" w:date="2025-05-07T10:48:55Z">
        <w:r>
          <w:rPr>
            <w:rFonts w:hint="eastAsia" w:ascii="楷体" w:hAnsi="楷体" w:eastAsia="楷体" w:cs="楷体"/>
            <w:lang w:val="en-US" w:eastAsia="zh-CN"/>
          </w:rPr>
          <w:delText>5.2.2.3</w:delText>
        </w:r>
      </w:del>
      <w:del w:id="4550" w:author="柠栀" w:date="2025-05-07T10:48:55Z">
        <w:r>
          <w:rPr>
            <w:rFonts w:hint="eastAsia" w:ascii="楷体" w:hAnsi="楷体" w:eastAsia="楷体" w:cs="楷体"/>
          </w:rPr>
          <w:delText>评论</w:delText>
        </w:r>
      </w:del>
    </w:p>
    <w:tbl>
      <w:tblPr>
        <w:tblStyle w:val="12"/>
        <w:tblW w:w="5000" w:type="pct"/>
        <w:jc w:val="center"/>
        <w:tblLayout w:type="fixed"/>
        <w:tblCellMar>
          <w:top w:w="0" w:type="dxa"/>
          <w:left w:w="108" w:type="dxa"/>
          <w:bottom w:w="0" w:type="dxa"/>
          <w:right w:w="108" w:type="dxa"/>
        </w:tblCellMar>
      </w:tblPr>
      <w:tblGrid>
        <w:gridCol w:w="406"/>
        <w:gridCol w:w="1054"/>
        <w:gridCol w:w="822"/>
        <w:gridCol w:w="646"/>
        <w:gridCol w:w="1180"/>
        <w:gridCol w:w="2251"/>
        <w:gridCol w:w="2163"/>
      </w:tblGrid>
      <w:tr w14:paraId="3F13E75A">
        <w:tblPrEx>
          <w:tblCellMar>
            <w:top w:w="0" w:type="dxa"/>
            <w:left w:w="108" w:type="dxa"/>
            <w:bottom w:w="0" w:type="dxa"/>
            <w:right w:w="108" w:type="dxa"/>
          </w:tblCellMar>
        </w:tblPrEx>
        <w:trPr>
          <w:trHeight w:val="333" w:hRule="atLeast"/>
          <w:jc w:val="center"/>
          <w:del w:id="4551" w:author="柠栀" w:date="2025-05-07T10:48:55Z"/>
        </w:trPr>
        <w:tc>
          <w:tcPr>
            <w:tcW w:w="1460" w:type="dxa"/>
            <w:gridSpan w:val="2"/>
            <w:tcBorders>
              <w:top w:val="single" w:color="auto" w:sz="4" w:space="0"/>
              <w:left w:val="single" w:color="auto" w:sz="4" w:space="0"/>
              <w:bottom w:val="single" w:color="auto" w:sz="4" w:space="0"/>
              <w:right w:val="single" w:color="auto" w:sz="4" w:space="0"/>
            </w:tcBorders>
            <w:shd w:val="clear" w:color="auto" w:fill="auto"/>
            <w:vAlign w:val="bottom"/>
          </w:tcPr>
          <w:p w14:paraId="6EDB0729">
            <w:pPr>
              <w:widowControl/>
              <w:jc w:val="center"/>
              <w:rPr>
                <w:del w:id="4552" w:author="柠栀" w:date="2025-05-07T10:48:55Z"/>
                <w:rFonts w:ascii="楷体" w:hAnsi="楷体" w:eastAsia="楷体" w:cs="楷体"/>
                <w:color w:val="000000"/>
                <w:kern w:val="0"/>
              </w:rPr>
            </w:pPr>
            <w:del w:id="4553" w:author="柠栀" w:date="2025-05-07T10:48:55Z">
              <w:r>
                <w:rPr>
                  <w:rFonts w:hint="eastAsia" w:ascii="楷体" w:hAnsi="楷体" w:eastAsia="楷体" w:cs="楷体"/>
                  <w:color w:val="000000"/>
                  <w:kern w:val="0"/>
                  <w:lang w:bidi="ar"/>
                </w:rPr>
                <w:delText>数据字典名</w:delText>
              </w:r>
            </w:del>
          </w:p>
        </w:tc>
        <w:tc>
          <w:tcPr>
            <w:tcW w:w="7062" w:type="dxa"/>
            <w:gridSpan w:val="5"/>
            <w:tcBorders>
              <w:top w:val="single" w:color="auto" w:sz="4" w:space="0"/>
              <w:left w:val="nil"/>
              <w:bottom w:val="single" w:color="auto" w:sz="4" w:space="0"/>
              <w:right w:val="single" w:color="auto" w:sz="4" w:space="0"/>
            </w:tcBorders>
            <w:shd w:val="clear" w:color="auto" w:fill="auto"/>
            <w:vAlign w:val="bottom"/>
          </w:tcPr>
          <w:p w14:paraId="63AEAC46">
            <w:pPr>
              <w:widowControl/>
              <w:jc w:val="center"/>
              <w:rPr>
                <w:del w:id="4554" w:author="柠栀" w:date="2025-05-07T10:48:55Z"/>
                <w:rFonts w:ascii="楷体" w:hAnsi="楷体" w:eastAsia="楷体" w:cs="楷体"/>
                <w:color w:val="000000"/>
                <w:kern w:val="0"/>
              </w:rPr>
            </w:pPr>
            <w:del w:id="4555" w:author="柠栀" w:date="2025-05-07T10:48:55Z">
              <w:r>
                <w:rPr>
                  <w:rFonts w:hint="eastAsia" w:ascii="楷体" w:hAnsi="楷体" w:eastAsia="楷体" w:cs="楷体"/>
                  <w:color w:val="000000"/>
                  <w:kern w:val="0"/>
                  <w:lang w:bidi="ar"/>
                </w:rPr>
                <w:delText>评论数据字典</w:delText>
              </w:r>
            </w:del>
          </w:p>
        </w:tc>
      </w:tr>
      <w:tr w14:paraId="60613A5D">
        <w:tblPrEx>
          <w:tblCellMar>
            <w:top w:w="0" w:type="dxa"/>
            <w:left w:w="108" w:type="dxa"/>
            <w:bottom w:w="0" w:type="dxa"/>
            <w:right w:w="108" w:type="dxa"/>
          </w:tblCellMar>
        </w:tblPrEx>
        <w:trPr>
          <w:trHeight w:val="307" w:hRule="atLeast"/>
          <w:jc w:val="center"/>
          <w:del w:id="4556" w:author="柠栀" w:date="2025-05-07T10:48:55Z"/>
        </w:trPr>
        <w:tc>
          <w:tcPr>
            <w:tcW w:w="1460" w:type="dxa"/>
            <w:gridSpan w:val="2"/>
            <w:tcBorders>
              <w:top w:val="single" w:color="auto" w:sz="4" w:space="0"/>
              <w:left w:val="single" w:color="auto" w:sz="4" w:space="0"/>
              <w:bottom w:val="single" w:color="auto" w:sz="4" w:space="0"/>
              <w:right w:val="single" w:color="auto" w:sz="4" w:space="0"/>
            </w:tcBorders>
            <w:shd w:val="clear" w:color="auto" w:fill="auto"/>
            <w:vAlign w:val="bottom"/>
          </w:tcPr>
          <w:p w14:paraId="799F2D13">
            <w:pPr>
              <w:widowControl/>
              <w:jc w:val="center"/>
              <w:rPr>
                <w:del w:id="4557" w:author="柠栀" w:date="2025-05-07T10:48:55Z"/>
                <w:rFonts w:ascii="楷体" w:hAnsi="楷体" w:eastAsia="楷体" w:cs="楷体"/>
                <w:color w:val="000000"/>
                <w:kern w:val="0"/>
              </w:rPr>
            </w:pPr>
            <w:del w:id="4558" w:author="柠栀" w:date="2025-05-07T10:48:55Z">
              <w:r>
                <w:rPr>
                  <w:rFonts w:hint="eastAsia" w:ascii="楷体" w:hAnsi="楷体" w:eastAsia="楷体" w:cs="楷体"/>
                  <w:color w:val="000000"/>
                  <w:kern w:val="0"/>
                  <w:lang w:bidi="ar"/>
                </w:rPr>
                <w:delText>字典</w:delText>
              </w:r>
            </w:del>
          </w:p>
        </w:tc>
        <w:tc>
          <w:tcPr>
            <w:tcW w:w="7062" w:type="dxa"/>
            <w:gridSpan w:val="5"/>
            <w:tcBorders>
              <w:top w:val="single" w:color="auto" w:sz="4" w:space="0"/>
              <w:left w:val="nil"/>
              <w:bottom w:val="single" w:color="auto" w:sz="4" w:space="0"/>
              <w:right w:val="single" w:color="auto" w:sz="4" w:space="0"/>
            </w:tcBorders>
            <w:shd w:val="clear" w:color="auto" w:fill="auto"/>
            <w:vAlign w:val="bottom"/>
          </w:tcPr>
          <w:p w14:paraId="6A9139BF">
            <w:pPr>
              <w:widowControl/>
              <w:jc w:val="center"/>
              <w:rPr>
                <w:del w:id="4559" w:author="柠栀" w:date="2025-05-07T10:48:55Z"/>
                <w:rFonts w:ascii="楷体" w:hAnsi="楷体" w:eastAsia="楷体" w:cs="楷体"/>
                <w:color w:val="000000"/>
                <w:kern w:val="0"/>
              </w:rPr>
            </w:pPr>
            <w:del w:id="4560" w:author="柠栀" w:date="2025-05-07T10:48:55Z">
              <w:r>
                <w:rPr>
                  <w:rFonts w:hint="eastAsia" w:ascii="楷体" w:hAnsi="楷体" w:eastAsia="楷体" w:cs="楷体"/>
                  <w:color w:val="000000"/>
                  <w:kern w:val="0"/>
                  <w:lang w:bidi="ar"/>
                </w:rPr>
                <w:delText>Comment</w:delText>
              </w:r>
            </w:del>
          </w:p>
        </w:tc>
      </w:tr>
      <w:tr w14:paraId="0D201206">
        <w:tblPrEx>
          <w:tblCellMar>
            <w:top w:w="0" w:type="dxa"/>
            <w:left w:w="108" w:type="dxa"/>
            <w:bottom w:w="0" w:type="dxa"/>
            <w:right w:w="108" w:type="dxa"/>
          </w:tblCellMar>
        </w:tblPrEx>
        <w:trPr>
          <w:trHeight w:val="694" w:hRule="atLeast"/>
          <w:jc w:val="center"/>
          <w:del w:id="4561" w:author="柠栀" w:date="2025-05-07T10:48:55Z"/>
        </w:trPr>
        <w:tc>
          <w:tcPr>
            <w:tcW w:w="406" w:type="dxa"/>
            <w:tcBorders>
              <w:top w:val="nil"/>
              <w:left w:val="single" w:color="auto" w:sz="4" w:space="0"/>
              <w:bottom w:val="single" w:color="auto" w:sz="4" w:space="0"/>
              <w:right w:val="single" w:color="auto" w:sz="4" w:space="0"/>
            </w:tcBorders>
            <w:shd w:val="clear" w:color="auto" w:fill="auto"/>
            <w:vAlign w:val="bottom"/>
          </w:tcPr>
          <w:p w14:paraId="0D08E3CB">
            <w:pPr>
              <w:widowControl/>
              <w:rPr>
                <w:del w:id="4562" w:author="柠栀" w:date="2025-05-07T10:48:55Z"/>
                <w:rFonts w:ascii="楷体" w:hAnsi="楷体" w:eastAsia="楷体" w:cs="楷体"/>
                <w:color w:val="000000"/>
                <w:kern w:val="0"/>
              </w:rPr>
            </w:pPr>
            <w:del w:id="4563" w:author="柠栀" w:date="2025-05-07T10:48:55Z">
              <w:r>
                <w:rPr>
                  <w:rFonts w:hint="eastAsia" w:ascii="楷体" w:hAnsi="楷体" w:eastAsia="楷体" w:cs="楷体"/>
                  <w:color w:val="000000"/>
                  <w:kern w:val="0"/>
                  <w:lang w:bidi="ar"/>
                </w:rPr>
                <w:delText>序号</w:delText>
              </w:r>
            </w:del>
          </w:p>
        </w:tc>
        <w:tc>
          <w:tcPr>
            <w:tcW w:w="1054" w:type="dxa"/>
            <w:tcBorders>
              <w:top w:val="nil"/>
              <w:left w:val="nil"/>
              <w:bottom w:val="single" w:color="auto" w:sz="4" w:space="0"/>
              <w:right w:val="single" w:color="auto" w:sz="4" w:space="0"/>
            </w:tcBorders>
            <w:shd w:val="clear" w:color="auto" w:fill="auto"/>
            <w:vAlign w:val="bottom"/>
          </w:tcPr>
          <w:p w14:paraId="2917ACB4">
            <w:pPr>
              <w:widowControl/>
              <w:rPr>
                <w:del w:id="4564" w:author="柠栀" w:date="2025-05-07T10:48:55Z"/>
                <w:rFonts w:ascii="楷体" w:hAnsi="楷体" w:eastAsia="楷体" w:cs="楷体"/>
                <w:color w:val="000000"/>
                <w:kern w:val="0"/>
              </w:rPr>
            </w:pPr>
            <w:del w:id="4565" w:author="柠栀" w:date="2025-05-07T10:48:55Z">
              <w:r>
                <w:rPr>
                  <w:rFonts w:hint="eastAsia" w:ascii="楷体" w:hAnsi="楷体" w:eastAsia="楷体" w:cs="楷体"/>
                  <w:color w:val="000000"/>
                  <w:kern w:val="0"/>
                  <w:lang w:bidi="ar"/>
                </w:rPr>
                <w:delText>字段名</w:delText>
              </w:r>
            </w:del>
          </w:p>
        </w:tc>
        <w:tc>
          <w:tcPr>
            <w:tcW w:w="822" w:type="dxa"/>
            <w:tcBorders>
              <w:top w:val="nil"/>
              <w:left w:val="nil"/>
              <w:bottom w:val="single" w:color="auto" w:sz="4" w:space="0"/>
              <w:right w:val="single" w:color="auto" w:sz="4" w:space="0"/>
            </w:tcBorders>
            <w:shd w:val="clear" w:color="auto" w:fill="auto"/>
            <w:vAlign w:val="bottom"/>
          </w:tcPr>
          <w:p w14:paraId="0C493396">
            <w:pPr>
              <w:widowControl/>
              <w:rPr>
                <w:del w:id="4566" w:author="柠栀" w:date="2025-05-07T10:48:55Z"/>
                <w:rFonts w:ascii="楷体" w:hAnsi="楷体" w:eastAsia="楷体" w:cs="楷体"/>
                <w:color w:val="000000"/>
                <w:kern w:val="0"/>
              </w:rPr>
            </w:pPr>
            <w:del w:id="4567" w:author="柠栀" w:date="2025-05-07T10:48:55Z">
              <w:r>
                <w:rPr>
                  <w:rFonts w:hint="eastAsia" w:ascii="楷体" w:hAnsi="楷体" w:eastAsia="楷体" w:cs="楷体"/>
                  <w:color w:val="000000"/>
                  <w:kern w:val="0"/>
                  <w:lang w:bidi="ar"/>
                </w:rPr>
                <w:delText>字段</w:delText>
              </w:r>
            </w:del>
          </w:p>
        </w:tc>
        <w:tc>
          <w:tcPr>
            <w:tcW w:w="646" w:type="dxa"/>
            <w:tcBorders>
              <w:top w:val="nil"/>
              <w:left w:val="nil"/>
              <w:bottom w:val="single" w:color="auto" w:sz="4" w:space="0"/>
              <w:right w:val="single" w:color="auto" w:sz="4" w:space="0"/>
            </w:tcBorders>
            <w:shd w:val="clear" w:color="auto" w:fill="auto"/>
            <w:vAlign w:val="bottom"/>
          </w:tcPr>
          <w:p w14:paraId="6F4CABD3">
            <w:pPr>
              <w:widowControl/>
              <w:rPr>
                <w:del w:id="4568" w:author="柠栀" w:date="2025-05-07T10:48:55Z"/>
                <w:rFonts w:ascii="楷体" w:hAnsi="楷体" w:eastAsia="楷体" w:cs="楷体"/>
                <w:color w:val="000000"/>
                <w:kern w:val="0"/>
              </w:rPr>
            </w:pPr>
            <w:del w:id="4569" w:author="柠栀" w:date="2025-05-07T10:48:55Z">
              <w:r>
                <w:rPr>
                  <w:rFonts w:hint="eastAsia" w:ascii="楷体" w:hAnsi="楷体" w:eastAsia="楷体" w:cs="楷体"/>
                  <w:color w:val="000000"/>
                  <w:kern w:val="0"/>
                  <w:lang w:bidi="ar"/>
                </w:rPr>
                <w:delText>宽度</w:delText>
              </w:r>
            </w:del>
          </w:p>
        </w:tc>
        <w:tc>
          <w:tcPr>
            <w:tcW w:w="1180" w:type="dxa"/>
            <w:tcBorders>
              <w:top w:val="nil"/>
              <w:left w:val="nil"/>
              <w:bottom w:val="single" w:color="auto" w:sz="4" w:space="0"/>
              <w:right w:val="single" w:color="auto" w:sz="4" w:space="0"/>
            </w:tcBorders>
            <w:shd w:val="clear" w:color="auto" w:fill="auto"/>
            <w:vAlign w:val="bottom"/>
          </w:tcPr>
          <w:p w14:paraId="6B68AF8B">
            <w:pPr>
              <w:widowControl/>
              <w:rPr>
                <w:del w:id="4570" w:author="柠栀" w:date="2025-05-07T10:48:55Z"/>
                <w:rFonts w:ascii="楷体" w:hAnsi="楷体" w:eastAsia="楷体" w:cs="楷体"/>
                <w:color w:val="000000"/>
                <w:kern w:val="0"/>
              </w:rPr>
            </w:pPr>
            <w:del w:id="4571" w:author="柠栀" w:date="2025-05-07T10:48:55Z">
              <w:r>
                <w:rPr>
                  <w:rFonts w:hint="eastAsia" w:ascii="楷体" w:hAnsi="楷体" w:eastAsia="楷体" w:cs="楷体"/>
                  <w:color w:val="000000"/>
                  <w:kern w:val="0"/>
                  <w:lang w:bidi="ar"/>
                </w:rPr>
                <w:delText>能否为空</w:delText>
              </w:r>
            </w:del>
          </w:p>
        </w:tc>
        <w:tc>
          <w:tcPr>
            <w:tcW w:w="2251" w:type="dxa"/>
            <w:tcBorders>
              <w:top w:val="nil"/>
              <w:left w:val="nil"/>
              <w:bottom w:val="single" w:color="auto" w:sz="4" w:space="0"/>
              <w:right w:val="single" w:color="auto" w:sz="4" w:space="0"/>
            </w:tcBorders>
            <w:shd w:val="clear" w:color="auto" w:fill="auto"/>
            <w:vAlign w:val="bottom"/>
          </w:tcPr>
          <w:p w14:paraId="2A2344EF">
            <w:pPr>
              <w:widowControl/>
              <w:rPr>
                <w:del w:id="4572" w:author="柠栀" w:date="2025-05-07T10:48:55Z"/>
                <w:rFonts w:ascii="楷体" w:hAnsi="楷体" w:eastAsia="楷体" w:cs="楷体"/>
                <w:color w:val="000000"/>
                <w:kern w:val="0"/>
              </w:rPr>
            </w:pPr>
            <w:del w:id="4573" w:author="柠栀" w:date="2025-05-07T10:48:55Z">
              <w:r>
                <w:rPr>
                  <w:rFonts w:hint="eastAsia" w:ascii="楷体" w:hAnsi="楷体" w:eastAsia="楷体" w:cs="楷体"/>
                  <w:color w:val="000000"/>
                  <w:kern w:val="0"/>
                  <w:lang w:bidi="ar"/>
                </w:rPr>
                <w:delText>限制与描述</w:delText>
              </w:r>
            </w:del>
          </w:p>
        </w:tc>
        <w:tc>
          <w:tcPr>
            <w:tcW w:w="2163" w:type="dxa"/>
            <w:tcBorders>
              <w:top w:val="nil"/>
              <w:left w:val="nil"/>
              <w:bottom w:val="single" w:color="auto" w:sz="4" w:space="0"/>
              <w:right w:val="single" w:color="auto" w:sz="4" w:space="0"/>
            </w:tcBorders>
            <w:shd w:val="clear" w:color="auto" w:fill="auto"/>
            <w:vAlign w:val="bottom"/>
          </w:tcPr>
          <w:p w14:paraId="26184BC9">
            <w:pPr>
              <w:widowControl/>
              <w:rPr>
                <w:del w:id="4574" w:author="柠栀" w:date="2025-05-07T10:48:55Z"/>
                <w:rFonts w:ascii="楷体" w:hAnsi="楷体" w:eastAsia="楷体" w:cs="楷体"/>
                <w:color w:val="000000"/>
                <w:kern w:val="0"/>
              </w:rPr>
            </w:pPr>
            <w:del w:id="4575" w:author="柠栀" w:date="2025-05-07T10:48:55Z">
              <w:r>
                <w:rPr>
                  <w:rFonts w:hint="eastAsia" w:ascii="楷体" w:hAnsi="楷体" w:eastAsia="楷体" w:cs="楷体"/>
                  <w:color w:val="000000"/>
                  <w:kern w:val="0"/>
                  <w:lang w:bidi="ar"/>
                </w:rPr>
                <w:delText>数据来源</w:delText>
              </w:r>
            </w:del>
          </w:p>
        </w:tc>
      </w:tr>
      <w:tr w14:paraId="5EAA35E1">
        <w:tblPrEx>
          <w:tblCellMar>
            <w:top w:w="0" w:type="dxa"/>
            <w:left w:w="108" w:type="dxa"/>
            <w:bottom w:w="0" w:type="dxa"/>
            <w:right w:w="108" w:type="dxa"/>
          </w:tblCellMar>
        </w:tblPrEx>
        <w:trPr>
          <w:trHeight w:val="355" w:hRule="atLeast"/>
          <w:jc w:val="center"/>
          <w:del w:id="4576"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tcPr>
          <w:p w14:paraId="226025E8">
            <w:pPr>
              <w:widowControl/>
              <w:jc w:val="both"/>
              <w:rPr>
                <w:del w:id="4577" w:author="柠栀" w:date="2025-05-07T10:48:55Z"/>
                <w:rFonts w:ascii="楷体" w:hAnsi="楷体" w:eastAsia="楷体" w:cs="楷体"/>
                <w:color w:val="000000"/>
                <w:kern w:val="0"/>
              </w:rPr>
            </w:pPr>
            <w:del w:id="4578" w:author="柠栀" w:date="2025-05-07T10:48:55Z">
              <w:r>
                <w:rPr>
                  <w:rFonts w:hint="eastAsia" w:ascii="楷体" w:hAnsi="楷体" w:eastAsia="楷体" w:cs="楷体"/>
                  <w:color w:val="000000"/>
                  <w:kern w:val="0"/>
                  <w:lang w:bidi="ar"/>
                </w:rPr>
                <w:delText>1</w:delText>
              </w:r>
            </w:del>
          </w:p>
        </w:tc>
        <w:tc>
          <w:tcPr>
            <w:tcW w:w="1054" w:type="dxa"/>
            <w:tcBorders>
              <w:top w:val="single" w:color="auto" w:sz="4" w:space="0"/>
              <w:left w:val="nil"/>
              <w:bottom w:val="single" w:color="auto" w:sz="4" w:space="0"/>
              <w:right w:val="single" w:color="auto" w:sz="4" w:space="0"/>
            </w:tcBorders>
            <w:shd w:val="clear" w:color="auto" w:fill="auto"/>
          </w:tcPr>
          <w:p w14:paraId="5D9AF1D2">
            <w:pPr>
              <w:widowControl/>
              <w:jc w:val="both"/>
              <w:rPr>
                <w:del w:id="4579" w:author="柠栀" w:date="2025-05-07T10:48:55Z"/>
                <w:rFonts w:ascii="楷体" w:hAnsi="楷体" w:eastAsia="楷体" w:cs="楷体"/>
                <w:color w:val="000000"/>
                <w:kern w:val="0"/>
              </w:rPr>
            </w:pPr>
            <w:del w:id="4580" w:author="柠栀" w:date="2025-05-07T10:48:55Z">
              <w:r>
                <w:rPr>
                  <w:rFonts w:hint="eastAsia" w:ascii="楷体" w:hAnsi="楷体" w:eastAsia="楷体" w:cs="楷体"/>
                  <w:color w:val="000000"/>
                  <w:kern w:val="0"/>
                  <w:lang w:bidi="ar"/>
                </w:rPr>
                <w:delText>评论编号</w:delText>
              </w:r>
            </w:del>
          </w:p>
        </w:tc>
        <w:tc>
          <w:tcPr>
            <w:tcW w:w="822" w:type="dxa"/>
            <w:tcBorders>
              <w:top w:val="single" w:color="auto" w:sz="4" w:space="0"/>
              <w:left w:val="nil"/>
              <w:bottom w:val="single" w:color="auto" w:sz="4" w:space="0"/>
              <w:right w:val="single" w:color="auto" w:sz="4" w:space="0"/>
            </w:tcBorders>
            <w:shd w:val="clear" w:color="auto" w:fill="auto"/>
          </w:tcPr>
          <w:p w14:paraId="1C3BFC81">
            <w:pPr>
              <w:widowControl/>
              <w:jc w:val="both"/>
              <w:rPr>
                <w:del w:id="4581" w:author="柠栀" w:date="2025-05-07T10:48:55Z"/>
                <w:rFonts w:ascii="楷体" w:hAnsi="楷体" w:eastAsia="楷体" w:cs="楷体"/>
                <w:color w:val="000000"/>
                <w:kern w:val="0"/>
              </w:rPr>
            </w:pPr>
            <w:del w:id="4582" w:author="柠栀" w:date="2025-05-07T10:48:55Z">
              <w:r>
                <w:rPr>
                  <w:rFonts w:hint="eastAsia" w:ascii="楷体" w:hAnsi="楷体" w:eastAsia="楷体" w:cs="楷体"/>
                  <w:color w:val="000000"/>
                  <w:kern w:val="0"/>
                  <w:lang w:bidi="ar"/>
                </w:rPr>
                <w:delText>Comment_id</w:delText>
              </w:r>
            </w:del>
          </w:p>
        </w:tc>
        <w:tc>
          <w:tcPr>
            <w:tcW w:w="646" w:type="dxa"/>
            <w:tcBorders>
              <w:top w:val="single" w:color="auto" w:sz="4" w:space="0"/>
              <w:left w:val="nil"/>
              <w:bottom w:val="single" w:color="auto" w:sz="4" w:space="0"/>
              <w:right w:val="single" w:color="auto" w:sz="4" w:space="0"/>
            </w:tcBorders>
            <w:shd w:val="clear" w:color="auto" w:fill="auto"/>
          </w:tcPr>
          <w:p w14:paraId="445293F7">
            <w:pPr>
              <w:widowControl/>
              <w:jc w:val="both"/>
              <w:rPr>
                <w:del w:id="4583" w:author="柠栀" w:date="2025-05-07T10:48:55Z"/>
                <w:rFonts w:ascii="楷体" w:hAnsi="楷体" w:eastAsia="楷体" w:cs="楷体"/>
                <w:color w:val="000000"/>
                <w:kern w:val="0"/>
              </w:rPr>
            </w:pPr>
            <w:del w:id="4584" w:author="柠栀" w:date="2025-05-07T10:48:55Z">
              <w:r>
                <w:rPr>
                  <w:rFonts w:hint="eastAsia" w:ascii="楷体" w:hAnsi="楷体" w:eastAsia="楷体" w:cs="楷体"/>
                  <w:color w:val="000000"/>
                  <w:kern w:val="0"/>
                  <w:lang w:bidi="ar"/>
                </w:rPr>
                <w:delText>20</w:delText>
              </w:r>
            </w:del>
          </w:p>
        </w:tc>
        <w:tc>
          <w:tcPr>
            <w:tcW w:w="1180" w:type="dxa"/>
            <w:tcBorders>
              <w:top w:val="single" w:color="auto" w:sz="4" w:space="0"/>
              <w:left w:val="nil"/>
              <w:bottom w:val="single" w:color="auto" w:sz="4" w:space="0"/>
              <w:right w:val="single" w:color="auto" w:sz="4" w:space="0"/>
            </w:tcBorders>
            <w:shd w:val="clear" w:color="auto" w:fill="auto"/>
          </w:tcPr>
          <w:p w14:paraId="2F033FED">
            <w:pPr>
              <w:widowControl/>
              <w:jc w:val="both"/>
              <w:rPr>
                <w:del w:id="4585" w:author="柠栀" w:date="2025-05-07T10:48:55Z"/>
                <w:rFonts w:ascii="楷体" w:hAnsi="楷体" w:eastAsia="楷体" w:cs="楷体"/>
                <w:color w:val="000000"/>
                <w:kern w:val="0"/>
              </w:rPr>
            </w:pPr>
            <w:del w:id="4586" w:author="柠栀" w:date="2025-05-07T10:48:55Z">
              <w:r>
                <w:rPr>
                  <w:rFonts w:hint="eastAsia" w:ascii="楷体" w:hAnsi="楷体" w:eastAsia="楷体" w:cs="楷体"/>
                  <w:color w:val="000000"/>
                  <w:kern w:val="0"/>
                  <w:lang w:bidi="ar"/>
                </w:rPr>
                <w:delText>否</w:delText>
              </w:r>
            </w:del>
          </w:p>
        </w:tc>
        <w:tc>
          <w:tcPr>
            <w:tcW w:w="2251" w:type="dxa"/>
            <w:tcBorders>
              <w:top w:val="single" w:color="auto" w:sz="4" w:space="0"/>
              <w:left w:val="nil"/>
              <w:bottom w:val="single" w:color="auto" w:sz="4" w:space="0"/>
              <w:right w:val="single" w:color="auto" w:sz="4" w:space="0"/>
            </w:tcBorders>
            <w:shd w:val="clear" w:color="auto" w:fill="auto"/>
          </w:tcPr>
          <w:p w14:paraId="2AB82EBB">
            <w:pPr>
              <w:widowControl/>
              <w:jc w:val="both"/>
              <w:rPr>
                <w:del w:id="4587" w:author="柠栀" w:date="2025-05-07T10:48:55Z"/>
                <w:rFonts w:ascii="楷体" w:hAnsi="楷体" w:eastAsia="楷体" w:cs="楷体"/>
                <w:color w:val="000000"/>
                <w:kern w:val="0"/>
              </w:rPr>
            </w:pPr>
            <w:del w:id="4588" w:author="柠栀" w:date="2025-05-07T10:48:55Z">
              <w:r>
                <w:rPr>
                  <w:rFonts w:hint="eastAsia" w:ascii="楷体" w:hAnsi="楷体" w:eastAsia="楷体" w:cs="楷体"/>
                  <w:color w:val="000000"/>
                  <w:kern w:val="0"/>
                  <w:lang w:bidi="ar"/>
                </w:rPr>
                <w:delText>自增、系统自动分配</w:delText>
              </w:r>
            </w:del>
          </w:p>
        </w:tc>
        <w:tc>
          <w:tcPr>
            <w:tcW w:w="2163" w:type="dxa"/>
            <w:tcBorders>
              <w:top w:val="single" w:color="auto" w:sz="4" w:space="0"/>
              <w:left w:val="nil"/>
              <w:bottom w:val="single" w:color="auto" w:sz="4" w:space="0"/>
              <w:right w:val="single" w:color="auto" w:sz="4" w:space="0"/>
            </w:tcBorders>
            <w:shd w:val="clear" w:color="auto" w:fill="auto"/>
          </w:tcPr>
          <w:p w14:paraId="76E58848">
            <w:pPr>
              <w:widowControl/>
              <w:rPr>
                <w:del w:id="4589" w:author="柠栀" w:date="2025-05-07T10:48:55Z"/>
                <w:rFonts w:ascii="楷体" w:hAnsi="楷体" w:eastAsia="楷体" w:cs="楷体"/>
              </w:rPr>
            </w:pPr>
            <w:del w:id="4590" w:author="柠栀" w:date="2025-05-07T10:48:55Z">
              <w:r>
                <w:rPr>
                  <w:rFonts w:hint="eastAsia" w:ascii="楷体" w:hAnsi="楷体" w:eastAsia="楷体" w:cs="楷体"/>
                  <w:color w:val="000000"/>
                  <w:kern w:val="0"/>
                  <w:lang w:bidi="ar"/>
                </w:rPr>
                <w:delText>用户评论时系统自动生成</w:delText>
              </w:r>
            </w:del>
          </w:p>
        </w:tc>
      </w:tr>
      <w:tr w14:paraId="79DBFBA5">
        <w:tblPrEx>
          <w:tblCellMar>
            <w:top w:w="0" w:type="dxa"/>
            <w:left w:w="108" w:type="dxa"/>
            <w:bottom w:w="0" w:type="dxa"/>
            <w:right w:w="108" w:type="dxa"/>
          </w:tblCellMar>
        </w:tblPrEx>
        <w:trPr>
          <w:trHeight w:val="355" w:hRule="atLeast"/>
          <w:jc w:val="center"/>
          <w:del w:id="4591"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tcPr>
          <w:p w14:paraId="42E1DF2A">
            <w:pPr>
              <w:widowControl/>
              <w:jc w:val="both"/>
              <w:rPr>
                <w:del w:id="4592" w:author="柠栀" w:date="2025-05-07T10:48:55Z"/>
                <w:rFonts w:ascii="楷体" w:hAnsi="楷体" w:eastAsia="楷体" w:cs="楷体"/>
                <w:color w:val="000000"/>
                <w:kern w:val="0"/>
              </w:rPr>
            </w:pPr>
            <w:del w:id="4593" w:author="柠栀" w:date="2025-05-07T10:48:55Z">
              <w:r>
                <w:rPr>
                  <w:rFonts w:hint="eastAsia" w:ascii="楷体" w:hAnsi="楷体" w:eastAsia="楷体" w:cs="楷体"/>
                  <w:color w:val="000000"/>
                  <w:kern w:val="0"/>
                  <w:lang w:bidi="ar"/>
                </w:rPr>
                <w:delText>2</w:delText>
              </w:r>
            </w:del>
          </w:p>
        </w:tc>
        <w:tc>
          <w:tcPr>
            <w:tcW w:w="1054" w:type="dxa"/>
            <w:tcBorders>
              <w:top w:val="single" w:color="auto" w:sz="4" w:space="0"/>
              <w:left w:val="nil"/>
              <w:bottom w:val="single" w:color="auto" w:sz="4" w:space="0"/>
              <w:right w:val="single" w:color="auto" w:sz="4" w:space="0"/>
            </w:tcBorders>
            <w:shd w:val="clear" w:color="auto" w:fill="auto"/>
          </w:tcPr>
          <w:p w14:paraId="6E3B33B5">
            <w:pPr>
              <w:widowControl/>
              <w:jc w:val="both"/>
              <w:rPr>
                <w:del w:id="4594" w:author="柠栀" w:date="2025-05-07T10:48:55Z"/>
                <w:rFonts w:ascii="楷体" w:hAnsi="楷体" w:eastAsia="楷体" w:cs="楷体"/>
                <w:color w:val="000000"/>
                <w:kern w:val="0"/>
              </w:rPr>
            </w:pPr>
            <w:del w:id="4595" w:author="柠栀" w:date="2025-05-07T10:48:55Z">
              <w:r>
                <w:rPr>
                  <w:rFonts w:hint="eastAsia" w:ascii="楷体" w:hAnsi="楷体" w:eastAsia="楷体" w:cs="楷体"/>
                  <w:color w:val="000000"/>
                  <w:kern w:val="0"/>
                  <w:lang w:bidi="ar"/>
                </w:rPr>
                <w:delText>用户学号/工号</w:delText>
              </w:r>
            </w:del>
          </w:p>
        </w:tc>
        <w:tc>
          <w:tcPr>
            <w:tcW w:w="822" w:type="dxa"/>
            <w:tcBorders>
              <w:top w:val="single" w:color="auto" w:sz="4" w:space="0"/>
              <w:left w:val="nil"/>
              <w:bottom w:val="single" w:color="auto" w:sz="4" w:space="0"/>
              <w:right w:val="single" w:color="auto" w:sz="4" w:space="0"/>
            </w:tcBorders>
            <w:shd w:val="clear" w:color="auto" w:fill="auto"/>
          </w:tcPr>
          <w:p w14:paraId="703BA4B5">
            <w:pPr>
              <w:rPr>
                <w:del w:id="4596" w:author="柠栀" w:date="2025-05-07T10:48:55Z"/>
                <w:rFonts w:ascii="楷体" w:hAnsi="楷体" w:eastAsia="楷体" w:cs="楷体"/>
                <w:color w:val="000000"/>
                <w:kern w:val="0"/>
              </w:rPr>
            </w:pPr>
            <w:del w:id="4597" w:author="柠栀" w:date="2025-05-07T10:48:55Z">
              <w:r>
                <w:rPr>
                  <w:rFonts w:hint="eastAsia" w:ascii="楷体" w:hAnsi="楷体" w:eastAsia="楷体" w:cs="楷体"/>
                  <w:color w:val="000000"/>
                  <w:kern w:val="0"/>
                </w:rPr>
                <w:delText>User_id</w:delText>
              </w:r>
            </w:del>
          </w:p>
        </w:tc>
        <w:tc>
          <w:tcPr>
            <w:tcW w:w="646" w:type="dxa"/>
            <w:tcBorders>
              <w:top w:val="single" w:color="auto" w:sz="4" w:space="0"/>
              <w:left w:val="nil"/>
              <w:bottom w:val="single" w:color="auto" w:sz="4" w:space="0"/>
              <w:right w:val="single" w:color="auto" w:sz="4" w:space="0"/>
            </w:tcBorders>
            <w:shd w:val="clear" w:color="auto" w:fill="auto"/>
          </w:tcPr>
          <w:p w14:paraId="3B2A9AA2">
            <w:pPr>
              <w:rPr>
                <w:del w:id="4598" w:author="柠栀" w:date="2025-05-07T10:48:55Z"/>
                <w:rFonts w:ascii="楷体" w:hAnsi="楷体" w:eastAsia="楷体" w:cs="楷体"/>
                <w:color w:val="000000"/>
                <w:kern w:val="0"/>
              </w:rPr>
            </w:pPr>
            <w:del w:id="4599" w:author="柠栀" w:date="2025-05-07T10:48:55Z">
              <w:r>
                <w:rPr>
                  <w:rFonts w:hint="eastAsia" w:ascii="楷体" w:hAnsi="楷体" w:eastAsia="楷体" w:cs="楷体"/>
                  <w:color w:val="000000"/>
                  <w:kern w:val="0"/>
                </w:rPr>
                <w:delText>10</w:delText>
              </w:r>
            </w:del>
          </w:p>
        </w:tc>
        <w:tc>
          <w:tcPr>
            <w:tcW w:w="1180" w:type="dxa"/>
            <w:tcBorders>
              <w:top w:val="single" w:color="auto" w:sz="4" w:space="0"/>
              <w:left w:val="nil"/>
              <w:bottom w:val="single" w:color="auto" w:sz="4" w:space="0"/>
              <w:right w:val="single" w:color="auto" w:sz="4" w:space="0"/>
            </w:tcBorders>
            <w:shd w:val="clear" w:color="auto" w:fill="auto"/>
          </w:tcPr>
          <w:p w14:paraId="6C7AFB76">
            <w:pPr>
              <w:widowControl/>
              <w:jc w:val="both"/>
              <w:rPr>
                <w:del w:id="4600" w:author="柠栀" w:date="2025-05-07T10:48:55Z"/>
                <w:rFonts w:ascii="楷体" w:hAnsi="楷体" w:eastAsia="楷体" w:cs="楷体"/>
                <w:color w:val="000000"/>
                <w:kern w:val="0"/>
              </w:rPr>
            </w:pPr>
            <w:del w:id="4601" w:author="柠栀" w:date="2025-05-07T10:48:55Z">
              <w:r>
                <w:rPr>
                  <w:rFonts w:hint="eastAsia" w:ascii="楷体" w:hAnsi="楷体" w:eastAsia="楷体" w:cs="楷体"/>
                  <w:color w:val="000000"/>
                  <w:kern w:val="0"/>
                  <w:lang w:bidi="ar"/>
                </w:rPr>
                <w:delText>否</w:delText>
              </w:r>
            </w:del>
          </w:p>
        </w:tc>
        <w:tc>
          <w:tcPr>
            <w:tcW w:w="2251" w:type="dxa"/>
            <w:tcBorders>
              <w:top w:val="single" w:color="auto" w:sz="4" w:space="0"/>
              <w:left w:val="nil"/>
              <w:bottom w:val="single" w:color="auto" w:sz="4" w:space="0"/>
              <w:right w:val="single" w:color="auto" w:sz="4" w:space="0"/>
            </w:tcBorders>
            <w:shd w:val="clear" w:color="auto" w:fill="auto"/>
          </w:tcPr>
          <w:p w14:paraId="450DCA10">
            <w:pPr>
              <w:widowControl/>
              <w:jc w:val="both"/>
              <w:rPr>
                <w:del w:id="4602" w:author="柠栀" w:date="2025-05-07T10:48:55Z"/>
                <w:rFonts w:ascii="楷体" w:hAnsi="楷体" w:eastAsia="楷体" w:cs="楷体"/>
                <w:i/>
                <w:iCs/>
                <w:color w:val="000000"/>
                <w:kern w:val="0"/>
              </w:rPr>
            </w:pPr>
            <w:del w:id="4603" w:author="柠栀" w:date="2025-05-07T10:48:55Z">
              <w:r>
                <w:rPr>
                  <w:rFonts w:hint="eastAsia" w:ascii="楷体" w:hAnsi="楷体" w:eastAsia="楷体" w:cs="楷体"/>
                  <w:i/>
                  <w:iCs/>
                  <w:color w:val="000000"/>
                  <w:kern w:val="0"/>
                </w:rPr>
                <w:delText>\d{8}</w:delText>
              </w:r>
            </w:del>
          </w:p>
          <w:p w14:paraId="3D0DACBE">
            <w:pPr>
              <w:widowControl/>
              <w:jc w:val="both"/>
              <w:rPr>
                <w:del w:id="4604" w:author="柠栀" w:date="2025-05-07T10:48:55Z"/>
                <w:rFonts w:ascii="楷体" w:hAnsi="楷体" w:eastAsia="楷体" w:cs="楷体"/>
                <w:color w:val="000000"/>
                <w:kern w:val="0"/>
              </w:rPr>
            </w:pPr>
          </w:p>
          <w:p w14:paraId="50A8C233">
            <w:pPr>
              <w:widowControl/>
              <w:jc w:val="both"/>
              <w:rPr>
                <w:del w:id="4605" w:author="柠栀" w:date="2025-05-07T10:48:55Z"/>
                <w:rFonts w:ascii="楷体" w:hAnsi="楷体" w:eastAsia="楷体" w:cs="楷体"/>
                <w:color w:val="000000"/>
                <w:kern w:val="0"/>
              </w:rPr>
            </w:pPr>
            <w:del w:id="4606" w:author="柠栀" w:date="2025-05-07T10:48:55Z">
              <w:r>
                <w:rPr>
                  <w:rFonts w:hint="eastAsia" w:ascii="楷体" w:hAnsi="楷体" w:eastAsia="楷体" w:cs="楷体"/>
                  <w:color w:val="000000"/>
                  <w:kern w:val="0"/>
                </w:rPr>
                <w:delText>长度限制：8位</w:delText>
              </w:r>
            </w:del>
          </w:p>
          <w:p w14:paraId="752EFBCF">
            <w:pPr>
              <w:widowControl/>
              <w:jc w:val="both"/>
              <w:rPr>
                <w:del w:id="4607" w:author="柠栀" w:date="2025-05-07T10:48:55Z"/>
                <w:rFonts w:ascii="楷体" w:hAnsi="楷体" w:eastAsia="楷体" w:cs="楷体"/>
                <w:color w:val="000000"/>
                <w:kern w:val="0"/>
              </w:rPr>
            </w:pPr>
            <w:del w:id="4608" w:author="柠栀" w:date="2025-05-07T10:48:55Z">
              <w:r>
                <w:rPr>
                  <w:rFonts w:hint="eastAsia" w:ascii="楷体" w:hAnsi="楷体" w:eastAsia="楷体" w:cs="楷体"/>
                  <w:color w:val="000000"/>
                  <w:kern w:val="0"/>
                </w:rPr>
                <w:delText>格式限制：仅包含数字</w:delText>
              </w:r>
            </w:del>
          </w:p>
        </w:tc>
        <w:tc>
          <w:tcPr>
            <w:tcW w:w="2163" w:type="dxa"/>
            <w:tcBorders>
              <w:top w:val="single" w:color="auto" w:sz="4" w:space="0"/>
              <w:left w:val="nil"/>
              <w:bottom w:val="single" w:color="auto" w:sz="4" w:space="0"/>
              <w:right w:val="single" w:color="auto" w:sz="4" w:space="0"/>
            </w:tcBorders>
            <w:shd w:val="clear" w:color="auto" w:fill="auto"/>
          </w:tcPr>
          <w:p w14:paraId="267F39E0">
            <w:pPr>
              <w:widowControl/>
              <w:rPr>
                <w:del w:id="4609" w:author="柠栀" w:date="2025-05-07T10:48:55Z"/>
                <w:rFonts w:ascii="楷体" w:hAnsi="楷体" w:eastAsia="楷体" w:cs="楷体"/>
                <w:color w:val="000000"/>
                <w:kern w:val="0"/>
              </w:rPr>
            </w:pPr>
            <w:del w:id="4610" w:author="柠栀" w:date="2025-05-07T10:48:55Z">
              <w:r>
                <w:rPr>
                  <w:rFonts w:hint="eastAsia" w:ascii="楷体" w:hAnsi="楷体" w:eastAsia="楷体" w:cs="楷体"/>
                  <w:color w:val="000000"/>
                  <w:kern w:val="0"/>
                </w:rPr>
                <w:delText>用户</w:delText>
              </w:r>
            </w:del>
            <w:del w:id="4611" w:author="柠栀" w:date="2025-05-07T10:48:55Z">
              <w:r>
                <w:rPr>
                  <w:rFonts w:hint="eastAsia" w:ascii="楷体" w:hAnsi="楷体" w:eastAsia="楷体" w:cs="楷体"/>
                  <w:color w:val="000000"/>
                  <w:kern w:val="0"/>
                  <w:lang w:bidi="ar"/>
                </w:rPr>
                <w:delText>评论</w:delText>
              </w:r>
            </w:del>
            <w:del w:id="4612" w:author="柠栀" w:date="2025-05-07T10:48:55Z">
              <w:r>
                <w:rPr>
                  <w:rFonts w:hint="eastAsia" w:ascii="楷体" w:hAnsi="楷体" w:eastAsia="楷体" w:cs="楷体"/>
                  <w:color w:val="000000"/>
                  <w:kern w:val="0"/>
                </w:rPr>
                <w:delText>时自动关联</w:delText>
              </w:r>
            </w:del>
          </w:p>
        </w:tc>
      </w:tr>
      <w:tr w14:paraId="58641058">
        <w:tblPrEx>
          <w:tblCellMar>
            <w:top w:w="0" w:type="dxa"/>
            <w:left w:w="108" w:type="dxa"/>
            <w:bottom w:w="0" w:type="dxa"/>
            <w:right w:w="108" w:type="dxa"/>
          </w:tblCellMar>
        </w:tblPrEx>
        <w:trPr>
          <w:trHeight w:val="355" w:hRule="atLeast"/>
          <w:jc w:val="center"/>
          <w:del w:id="4613"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tcPr>
          <w:p w14:paraId="0751EEC4">
            <w:pPr>
              <w:widowControl/>
              <w:jc w:val="both"/>
              <w:rPr>
                <w:del w:id="4614" w:author="柠栀" w:date="2025-05-07T10:48:55Z"/>
                <w:rFonts w:ascii="楷体" w:hAnsi="楷体" w:eastAsia="楷体" w:cs="楷体"/>
                <w:color w:val="000000"/>
                <w:kern w:val="0"/>
              </w:rPr>
            </w:pPr>
            <w:del w:id="4615" w:author="柠栀" w:date="2025-05-07T10:48:55Z">
              <w:r>
                <w:rPr>
                  <w:rFonts w:hint="eastAsia" w:ascii="楷体" w:hAnsi="楷体" w:eastAsia="楷体" w:cs="楷体"/>
                  <w:color w:val="000000"/>
                  <w:kern w:val="0"/>
                </w:rPr>
                <w:delText>3</w:delText>
              </w:r>
            </w:del>
          </w:p>
        </w:tc>
        <w:tc>
          <w:tcPr>
            <w:tcW w:w="1054" w:type="dxa"/>
            <w:tcBorders>
              <w:top w:val="single" w:color="auto" w:sz="4" w:space="0"/>
              <w:left w:val="nil"/>
              <w:bottom w:val="single" w:color="auto" w:sz="4" w:space="0"/>
              <w:right w:val="single" w:color="auto" w:sz="4" w:space="0"/>
            </w:tcBorders>
            <w:shd w:val="clear" w:color="auto" w:fill="auto"/>
          </w:tcPr>
          <w:p w14:paraId="6D419890">
            <w:pPr>
              <w:widowControl/>
              <w:jc w:val="both"/>
              <w:rPr>
                <w:del w:id="4616" w:author="柠栀" w:date="2025-05-07T10:48:55Z"/>
                <w:rFonts w:ascii="楷体" w:hAnsi="楷体" w:eastAsia="楷体" w:cs="楷体"/>
                <w:color w:val="000000"/>
                <w:kern w:val="0"/>
              </w:rPr>
            </w:pPr>
            <w:del w:id="4617" w:author="柠栀" w:date="2025-05-07T10:48:55Z">
              <w:r>
                <w:rPr>
                  <w:rFonts w:hint="eastAsia" w:ascii="楷体" w:hAnsi="楷体" w:eastAsia="楷体" w:cs="楷体"/>
                  <w:color w:val="000000"/>
                  <w:kern w:val="0"/>
                  <w:lang w:bidi="ar"/>
                </w:rPr>
                <w:delText>创建时间</w:delText>
              </w:r>
            </w:del>
          </w:p>
        </w:tc>
        <w:tc>
          <w:tcPr>
            <w:tcW w:w="822" w:type="dxa"/>
            <w:tcBorders>
              <w:top w:val="single" w:color="auto" w:sz="4" w:space="0"/>
              <w:left w:val="nil"/>
              <w:bottom w:val="single" w:color="auto" w:sz="4" w:space="0"/>
              <w:right w:val="single" w:color="auto" w:sz="4" w:space="0"/>
            </w:tcBorders>
            <w:shd w:val="clear" w:color="auto" w:fill="auto"/>
          </w:tcPr>
          <w:p w14:paraId="0886B178">
            <w:pPr>
              <w:widowControl/>
              <w:jc w:val="both"/>
              <w:rPr>
                <w:del w:id="4618" w:author="柠栀" w:date="2025-05-07T10:48:55Z"/>
                <w:rFonts w:ascii="楷体" w:hAnsi="楷体" w:eastAsia="楷体" w:cs="楷体"/>
                <w:color w:val="000000"/>
                <w:kern w:val="0"/>
              </w:rPr>
            </w:pPr>
            <w:del w:id="4619" w:author="柠栀" w:date="2025-05-07T10:48:55Z">
              <w:r>
                <w:rPr>
                  <w:rFonts w:hint="eastAsia" w:ascii="楷体" w:hAnsi="楷体" w:eastAsia="楷体" w:cs="楷体"/>
                  <w:color w:val="000000"/>
                  <w:kern w:val="0"/>
                  <w:lang w:val="en-US" w:eastAsia="zh-CN" w:bidi="ar"/>
                </w:rPr>
                <w:delText>C</w:delText>
              </w:r>
            </w:del>
            <w:del w:id="4620" w:author="柠栀" w:date="2025-05-07T10:48:55Z">
              <w:r>
                <w:rPr>
                  <w:rFonts w:hint="eastAsia" w:ascii="楷体" w:hAnsi="楷体" w:eastAsia="楷体" w:cs="楷体"/>
                  <w:color w:val="000000"/>
                  <w:kern w:val="0"/>
                  <w:lang w:bidi="ar"/>
                </w:rPr>
                <w:delText>reate_time</w:delText>
              </w:r>
            </w:del>
          </w:p>
        </w:tc>
        <w:tc>
          <w:tcPr>
            <w:tcW w:w="646" w:type="dxa"/>
            <w:tcBorders>
              <w:top w:val="single" w:color="auto" w:sz="4" w:space="0"/>
              <w:left w:val="nil"/>
              <w:bottom w:val="single" w:color="auto" w:sz="4" w:space="0"/>
              <w:right w:val="single" w:color="auto" w:sz="4" w:space="0"/>
            </w:tcBorders>
            <w:shd w:val="clear" w:color="auto" w:fill="auto"/>
          </w:tcPr>
          <w:p w14:paraId="32530476">
            <w:pPr>
              <w:widowControl/>
              <w:jc w:val="both"/>
              <w:rPr>
                <w:del w:id="4621" w:author="柠栀" w:date="2025-05-07T10:48:55Z"/>
                <w:rFonts w:ascii="楷体" w:hAnsi="楷体" w:eastAsia="楷体" w:cs="楷体"/>
                <w:color w:val="000000"/>
                <w:kern w:val="0"/>
              </w:rPr>
            </w:pPr>
            <w:del w:id="4622" w:author="柠栀" w:date="2025-05-07T10:48:55Z">
              <w:r>
                <w:rPr>
                  <w:rFonts w:hint="eastAsia" w:ascii="楷体" w:hAnsi="楷体" w:eastAsia="楷体" w:cs="楷体"/>
                  <w:color w:val="000000"/>
                  <w:kern w:val="0"/>
                </w:rPr>
                <w:delText>20</w:delText>
              </w:r>
            </w:del>
          </w:p>
        </w:tc>
        <w:tc>
          <w:tcPr>
            <w:tcW w:w="1180" w:type="dxa"/>
            <w:tcBorders>
              <w:top w:val="single" w:color="auto" w:sz="4" w:space="0"/>
              <w:left w:val="nil"/>
              <w:bottom w:val="single" w:color="auto" w:sz="4" w:space="0"/>
              <w:right w:val="single" w:color="auto" w:sz="4" w:space="0"/>
            </w:tcBorders>
            <w:shd w:val="clear" w:color="auto" w:fill="auto"/>
          </w:tcPr>
          <w:p w14:paraId="35DF01BA">
            <w:pPr>
              <w:widowControl/>
              <w:jc w:val="both"/>
              <w:rPr>
                <w:del w:id="4623" w:author="柠栀" w:date="2025-05-07T10:48:55Z"/>
                <w:rFonts w:ascii="楷体" w:hAnsi="楷体" w:eastAsia="楷体" w:cs="楷体"/>
                <w:color w:val="000000"/>
                <w:kern w:val="0"/>
              </w:rPr>
            </w:pPr>
            <w:del w:id="4624" w:author="柠栀" w:date="2025-05-07T10:48:55Z">
              <w:r>
                <w:rPr>
                  <w:rFonts w:hint="eastAsia" w:ascii="楷体" w:hAnsi="楷体" w:eastAsia="楷体" w:cs="楷体"/>
                  <w:color w:val="000000"/>
                  <w:kern w:val="0"/>
                  <w:lang w:bidi="ar"/>
                </w:rPr>
                <w:delText>是</w:delText>
              </w:r>
            </w:del>
          </w:p>
        </w:tc>
        <w:tc>
          <w:tcPr>
            <w:tcW w:w="2251" w:type="dxa"/>
            <w:tcBorders>
              <w:top w:val="single" w:color="auto" w:sz="4" w:space="0"/>
              <w:left w:val="nil"/>
              <w:bottom w:val="single" w:color="auto" w:sz="4" w:space="0"/>
              <w:right w:val="single" w:color="auto" w:sz="4" w:space="0"/>
            </w:tcBorders>
            <w:shd w:val="clear" w:color="auto" w:fill="auto"/>
          </w:tcPr>
          <w:p w14:paraId="475214C3">
            <w:pPr>
              <w:widowControl/>
              <w:jc w:val="both"/>
              <w:rPr>
                <w:del w:id="4625" w:author="柠栀" w:date="2025-05-07T10:48:55Z"/>
                <w:rFonts w:ascii="楷体" w:hAnsi="楷体" w:eastAsia="楷体" w:cs="楷体"/>
                <w:i/>
                <w:iCs/>
                <w:color w:val="000000"/>
                <w:kern w:val="0"/>
              </w:rPr>
            </w:pPr>
            <w:del w:id="4626" w:author="柠栀" w:date="2025-05-07T10:48:55Z">
              <w:r>
                <w:rPr>
                  <w:rFonts w:hint="eastAsia" w:ascii="楷体" w:hAnsi="楷体" w:eastAsia="楷体" w:cs="楷体"/>
                  <w:i/>
                  <w:iCs/>
                  <w:color w:val="000000"/>
                  <w:kern w:val="0"/>
                </w:rPr>
                <w:delText>^\d{4}-\d{2}-\d{2}\s\d{2}:\d{2}:\d{2}$</w:delText>
              </w:r>
            </w:del>
          </w:p>
          <w:p w14:paraId="32F34EAA">
            <w:pPr>
              <w:widowControl/>
              <w:jc w:val="both"/>
              <w:rPr>
                <w:del w:id="4627" w:author="柠栀" w:date="2025-05-07T10:48:55Z"/>
                <w:rFonts w:ascii="楷体" w:hAnsi="楷体" w:eastAsia="楷体" w:cs="楷体"/>
                <w:color w:val="000000"/>
                <w:kern w:val="0"/>
              </w:rPr>
            </w:pPr>
          </w:p>
          <w:p w14:paraId="3B1D90B9">
            <w:pPr>
              <w:widowControl/>
              <w:jc w:val="both"/>
              <w:rPr>
                <w:del w:id="4628" w:author="柠栀" w:date="2025-05-07T10:48:55Z"/>
                <w:rFonts w:ascii="楷体" w:hAnsi="楷体" w:eastAsia="楷体" w:cs="楷体"/>
                <w:color w:val="000000"/>
                <w:kern w:val="0"/>
              </w:rPr>
            </w:pPr>
            <w:del w:id="4629" w:author="柠栀" w:date="2025-05-07T10:48:55Z">
              <w:r>
                <w:rPr>
                  <w:rFonts w:hint="eastAsia" w:ascii="楷体" w:hAnsi="楷体" w:eastAsia="楷体" w:cs="楷体"/>
                  <w:color w:val="000000"/>
                  <w:kern w:val="0"/>
                </w:rPr>
                <w:delText>长度限制：17个字符</w:delText>
              </w:r>
            </w:del>
          </w:p>
          <w:p w14:paraId="7845CF30">
            <w:pPr>
              <w:widowControl/>
              <w:rPr>
                <w:del w:id="4630" w:author="柠栀" w:date="2025-05-07T10:48:55Z"/>
                <w:rFonts w:ascii="楷体" w:hAnsi="楷体" w:eastAsia="楷体" w:cs="楷体"/>
                <w:color w:val="000000"/>
                <w:kern w:val="0"/>
              </w:rPr>
            </w:pPr>
            <w:del w:id="4631" w:author="柠栀" w:date="2025-05-07T10:48:55Z">
              <w:r>
                <w:rPr>
                  <w:rFonts w:hint="eastAsia" w:ascii="楷体" w:hAnsi="楷体" w:eastAsia="楷体" w:cs="楷体"/>
                  <w:color w:val="000000"/>
                  <w:kern w:val="0"/>
                </w:rPr>
                <w:delText>格式限制：yyyy-mm-dd hh:mm:ss</w:delText>
              </w:r>
            </w:del>
          </w:p>
        </w:tc>
        <w:tc>
          <w:tcPr>
            <w:tcW w:w="2163" w:type="dxa"/>
            <w:tcBorders>
              <w:top w:val="single" w:color="auto" w:sz="4" w:space="0"/>
              <w:left w:val="nil"/>
              <w:bottom w:val="single" w:color="auto" w:sz="4" w:space="0"/>
              <w:right w:val="single" w:color="auto" w:sz="4" w:space="0"/>
            </w:tcBorders>
            <w:shd w:val="clear" w:color="auto" w:fill="auto"/>
          </w:tcPr>
          <w:p w14:paraId="292A574E">
            <w:pPr>
              <w:widowControl/>
              <w:rPr>
                <w:del w:id="4632" w:author="柠栀" w:date="2025-05-07T10:48:55Z"/>
                <w:rFonts w:ascii="楷体" w:hAnsi="楷体" w:eastAsia="楷体" w:cs="楷体"/>
                <w:color w:val="000000"/>
                <w:kern w:val="0"/>
              </w:rPr>
            </w:pPr>
            <w:del w:id="4633" w:author="柠栀" w:date="2025-05-07T10:48:55Z">
              <w:r>
                <w:rPr>
                  <w:rFonts w:hint="eastAsia" w:ascii="楷体" w:hAnsi="楷体" w:eastAsia="楷体" w:cs="楷体"/>
                  <w:color w:val="000000"/>
                  <w:kern w:val="0"/>
                  <w:lang w:bidi="ar"/>
                </w:rPr>
                <w:delText>用户评论时系统自动生成</w:delText>
              </w:r>
            </w:del>
          </w:p>
        </w:tc>
      </w:tr>
      <w:tr w14:paraId="5C298BAD">
        <w:tblPrEx>
          <w:tblCellMar>
            <w:top w:w="0" w:type="dxa"/>
            <w:left w:w="108" w:type="dxa"/>
            <w:bottom w:w="0" w:type="dxa"/>
            <w:right w:w="108" w:type="dxa"/>
          </w:tblCellMar>
        </w:tblPrEx>
        <w:trPr>
          <w:trHeight w:val="355" w:hRule="atLeast"/>
          <w:jc w:val="center"/>
          <w:del w:id="4634"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tcPr>
          <w:p w14:paraId="11D3E4FA">
            <w:pPr>
              <w:widowControl/>
              <w:jc w:val="both"/>
              <w:rPr>
                <w:del w:id="4635" w:author="柠栀" w:date="2025-05-07T10:48:55Z"/>
                <w:rFonts w:ascii="楷体" w:hAnsi="楷体" w:eastAsia="楷体" w:cs="楷体"/>
                <w:color w:val="000000"/>
                <w:kern w:val="0"/>
              </w:rPr>
            </w:pPr>
            <w:del w:id="4636" w:author="柠栀" w:date="2025-05-07T10:48:55Z">
              <w:r>
                <w:rPr>
                  <w:rFonts w:hint="eastAsia" w:ascii="楷体" w:hAnsi="楷体" w:eastAsia="楷体" w:cs="楷体"/>
                  <w:color w:val="000000"/>
                  <w:kern w:val="0"/>
                </w:rPr>
                <w:delText>4</w:delText>
              </w:r>
            </w:del>
          </w:p>
        </w:tc>
        <w:tc>
          <w:tcPr>
            <w:tcW w:w="1054" w:type="dxa"/>
            <w:tcBorders>
              <w:top w:val="single" w:color="auto" w:sz="4" w:space="0"/>
              <w:left w:val="nil"/>
              <w:bottom w:val="single" w:color="auto" w:sz="4" w:space="0"/>
              <w:right w:val="single" w:color="auto" w:sz="4" w:space="0"/>
            </w:tcBorders>
            <w:shd w:val="clear" w:color="auto" w:fill="auto"/>
          </w:tcPr>
          <w:p w14:paraId="0903F89B">
            <w:pPr>
              <w:widowControl/>
              <w:jc w:val="both"/>
              <w:rPr>
                <w:del w:id="4637" w:author="柠栀" w:date="2025-05-07T10:48:55Z"/>
                <w:rFonts w:ascii="楷体" w:hAnsi="楷体" w:eastAsia="楷体" w:cs="楷体"/>
                <w:color w:val="000000"/>
                <w:kern w:val="0"/>
              </w:rPr>
            </w:pPr>
            <w:del w:id="4638" w:author="柠栀" w:date="2025-05-07T10:48:55Z">
              <w:r>
                <w:rPr>
                  <w:rFonts w:hint="eastAsia" w:ascii="楷体" w:hAnsi="楷体" w:eastAsia="楷体" w:cs="楷体"/>
                  <w:color w:val="000000"/>
                  <w:kern w:val="0"/>
                  <w:lang w:bidi="ar"/>
                </w:rPr>
                <w:delText>删除时间</w:delText>
              </w:r>
            </w:del>
          </w:p>
        </w:tc>
        <w:tc>
          <w:tcPr>
            <w:tcW w:w="822" w:type="dxa"/>
            <w:tcBorders>
              <w:top w:val="single" w:color="auto" w:sz="4" w:space="0"/>
              <w:left w:val="nil"/>
              <w:bottom w:val="single" w:color="auto" w:sz="4" w:space="0"/>
              <w:right w:val="single" w:color="auto" w:sz="4" w:space="0"/>
            </w:tcBorders>
            <w:shd w:val="clear" w:color="auto" w:fill="auto"/>
          </w:tcPr>
          <w:p w14:paraId="7865051B">
            <w:pPr>
              <w:widowControl/>
              <w:jc w:val="both"/>
              <w:rPr>
                <w:del w:id="4639" w:author="柠栀" w:date="2025-05-07T10:48:55Z"/>
                <w:rFonts w:ascii="楷体" w:hAnsi="楷体" w:eastAsia="楷体" w:cs="楷体"/>
                <w:color w:val="000000"/>
                <w:kern w:val="0"/>
              </w:rPr>
            </w:pPr>
            <w:del w:id="4640" w:author="柠栀" w:date="2025-05-07T10:48:55Z">
              <w:r>
                <w:rPr>
                  <w:rFonts w:hint="eastAsia" w:ascii="楷体" w:hAnsi="楷体" w:eastAsia="楷体" w:cs="楷体"/>
                  <w:color w:val="000000"/>
                  <w:kern w:val="0"/>
                  <w:lang w:val="en-US" w:eastAsia="zh-CN" w:bidi="ar"/>
                </w:rPr>
                <w:delText>D</w:delText>
              </w:r>
            </w:del>
            <w:del w:id="4641" w:author="柠栀" w:date="2025-05-07T10:48:55Z">
              <w:r>
                <w:rPr>
                  <w:rFonts w:hint="eastAsia" w:ascii="楷体" w:hAnsi="楷体" w:eastAsia="楷体" w:cs="楷体"/>
                  <w:color w:val="000000"/>
                  <w:kern w:val="0"/>
                  <w:lang w:bidi="ar"/>
                </w:rPr>
                <w:delText>elete_time</w:delText>
              </w:r>
            </w:del>
          </w:p>
        </w:tc>
        <w:tc>
          <w:tcPr>
            <w:tcW w:w="646" w:type="dxa"/>
            <w:tcBorders>
              <w:top w:val="single" w:color="auto" w:sz="4" w:space="0"/>
              <w:left w:val="nil"/>
              <w:bottom w:val="single" w:color="auto" w:sz="4" w:space="0"/>
              <w:right w:val="single" w:color="auto" w:sz="4" w:space="0"/>
            </w:tcBorders>
            <w:shd w:val="clear" w:color="auto" w:fill="auto"/>
          </w:tcPr>
          <w:p w14:paraId="5681E2DB">
            <w:pPr>
              <w:widowControl/>
              <w:jc w:val="both"/>
              <w:rPr>
                <w:del w:id="4642" w:author="柠栀" w:date="2025-05-07T10:48:55Z"/>
                <w:rFonts w:ascii="楷体" w:hAnsi="楷体" w:eastAsia="楷体" w:cs="楷体"/>
                <w:color w:val="000000"/>
                <w:kern w:val="0"/>
              </w:rPr>
            </w:pPr>
            <w:del w:id="4643" w:author="柠栀" w:date="2025-05-07T10:48:55Z">
              <w:r>
                <w:rPr>
                  <w:rFonts w:hint="eastAsia" w:ascii="楷体" w:hAnsi="楷体" w:eastAsia="楷体" w:cs="楷体"/>
                  <w:color w:val="000000"/>
                  <w:kern w:val="0"/>
                </w:rPr>
                <w:delText>20</w:delText>
              </w:r>
            </w:del>
          </w:p>
        </w:tc>
        <w:tc>
          <w:tcPr>
            <w:tcW w:w="1180" w:type="dxa"/>
            <w:tcBorders>
              <w:top w:val="single" w:color="auto" w:sz="4" w:space="0"/>
              <w:left w:val="nil"/>
              <w:bottom w:val="single" w:color="auto" w:sz="4" w:space="0"/>
              <w:right w:val="single" w:color="auto" w:sz="4" w:space="0"/>
            </w:tcBorders>
            <w:shd w:val="clear" w:color="auto" w:fill="auto"/>
          </w:tcPr>
          <w:p w14:paraId="4FE8C3C0">
            <w:pPr>
              <w:widowControl/>
              <w:jc w:val="both"/>
              <w:rPr>
                <w:del w:id="4644" w:author="柠栀" w:date="2025-05-07T10:48:55Z"/>
                <w:rFonts w:ascii="楷体" w:hAnsi="楷体" w:eastAsia="楷体" w:cs="楷体"/>
                <w:color w:val="000000"/>
                <w:kern w:val="0"/>
              </w:rPr>
            </w:pPr>
            <w:del w:id="4645" w:author="柠栀" w:date="2025-05-07T10:48:55Z">
              <w:r>
                <w:rPr>
                  <w:rFonts w:hint="eastAsia" w:ascii="楷体" w:hAnsi="楷体" w:eastAsia="楷体" w:cs="楷体"/>
                  <w:color w:val="000000"/>
                  <w:kern w:val="0"/>
                  <w:lang w:bidi="ar"/>
                </w:rPr>
                <w:delText>是</w:delText>
              </w:r>
            </w:del>
          </w:p>
        </w:tc>
        <w:tc>
          <w:tcPr>
            <w:tcW w:w="2251" w:type="dxa"/>
            <w:tcBorders>
              <w:top w:val="single" w:color="auto" w:sz="4" w:space="0"/>
              <w:left w:val="nil"/>
              <w:bottom w:val="single" w:color="auto" w:sz="4" w:space="0"/>
              <w:right w:val="single" w:color="auto" w:sz="4" w:space="0"/>
            </w:tcBorders>
            <w:shd w:val="clear" w:color="auto" w:fill="auto"/>
          </w:tcPr>
          <w:p w14:paraId="2FAA6E93">
            <w:pPr>
              <w:widowControl/>
              <w:jc w:val="both"/>
              <w:rPr>
                <w:del w:id="4646" w:author="柠栀" w:date="2025-05-07T10:48:55Z"/>
                <w:rFonts w:ascii="楷体" w:hAnsi="楷体" w:eastAsia="楷体" w:cs="楷体"/>
                <w:i/>
                <w:iCs/>
                <w:color w:val="000000"/>
                <w:kern w:val="0"/>
              </w:rPr>
            </w:pPr>
            <w:del w:id="4647" w:author="柠栀" w:date="2025-05-07T10:48:55Z">
              <w:r>
                <w:rPr>
                  <w:rFonts w:hint="eastAsia" w:ascii="楷体" w:hAnsi="楷体" w:eastAsia="楷体" w:cs="楷体"/>
                  <w:i/>
                  <w:iCs/>
                  <w:color w:val="000000"/>
                  <w:kern w:val="0"/>
                </w:rPr>
                <w:delText>^\d{4}-\d{2}-\d{2}\s\d{2}:\d{2}:\d{2}$</w:delText>
              </w:r>
            </w:del>
          </w:p>
          <w:p w14:paraId="3860BE5E">
            <w:pPr>
              <w:widowControl/>
              <w:jc w:val="both"/>
              <w:rPr>
                <w:del w:id="4648" w:author="柠栀" w:date="2025-05-07T10:48:55Z"/>
                <w:rFonts w:ascii="楷体" w:hAnsi="楷体" w:eastAsia="楷体" w:cs="楷体"/>
                <w:color w:val="000000"/>
                <w:kern w:val="0"/>
              </w:rPr>
            </w:pPr>
          </w:p>
          <w:p w14:paraId="7273E221">
            <w:pPr>
              <w:widowControl/>
              <w:jc w:val="both"/>
              <w:rPr>
                <w:del w:id="4649" w:author="柠栀" w:date="2025-05-07T10:48:55Z"/>
                <w:rFonts w:ascii="楷体" w:hAnsi="楷体" w:eastAsia="楷体" w:cs="楷体"/>
                <w:color w:val="000000"/>
                <w:kern w:val="0"/>
              </w:rPr>
            </w:pPr>
            <w:del w:id="4650" w:author="柠栀" w:date="2025-05-07T10:48:55Z">
              <w:r>
                <w:rPr>
                  <w:rFonts w:hint="eastAsia" w:ascii="楷体" w:hAnsi="楷体" w:eastAsia="楷体" w:cs="楷体"/>
                  <w:color w:val="000000"/>
                  <w:kern w:val="0"/>
                </w:rPr>
                <w:delText>长度限制：17个字符</w:delText>
              </w:r>
            </w:del>
          </w:p>
          <w:p w14:paraId="62B6FEDA">
            <w:pPr>
              <w:widowControl/>
              <w:rPr>
                <w:del w:id="4651" w:author="柠栀" w:date="2025-05-07T10:48:55Z"/>
                <w:rFonts w:ascii="楷体" w:hAnsi="楷体" w:eastAsia="楷体" w:cs="楷体"/>
                <w:color w:val="000000"/>
                <w:kern w:val="0"/>
              </w:rPr>
            </w:pPr>
            <w:del w:id="4652" w:author="柠栀" w:date="2025-05-07T10:48:55Z">
              <w:r>
                <w:rPr>
                  <w:rFonts w:hint="eastAsia" w:ascii="楷体" w:hAnsi="楷体" w:eastAsia="楷体" w:cs="楷体"/>
                  <w:color w:val="000000"/>
                  <w:kern w:val="0"/>
                </w:rPr>
                <w:delText>格式限制：yyyy-mm-dd hh:mm:ss</w:delText>
              </w:r>
            </w:del>
          </w:p>
        </w:tc>
        <w:tc>
          <w:tcPr>
            <w:tcW w:w="2163" w:type="dxa"/>
            <w:tcBorders>
              <w:top w:val="single" w:color="auto" w:sz="4" w:space="0"/>
              <w:left w:val="nil"/>
              <w:bottom w:val="single" w:color="auto" w:sz="4" w:space="0"/>
              <w:right w:val="single" w:color="auto" w:sz="4" w:space="0"/>
            </w:tcBorders>
            <w:shd w:val="clear" w:color="auto" w:fill="auto"/>
          </w:tcPr>
          <w:p w14:paraId="215BDC92">
            <w:pPr>
              <w:widowControl/>
              <w:rPr>
                <w:del w:id="4653" w:author="柠栀" w:date="2025-05-07T10:48:55Z"/>
                <w:rFonts w:ascii="楷体" w:hAnsi="楷体" w:eastAsia="楷体" w:cs="楷体"/>
                <w:color w:val="000000"/>
                <w:kern w:val="0"/>
              </w:rPr>
            </w:pPr>
            <w:del w:id="4654" w:author="柠栀" w:date="2025-05-07T10:48:55Z">
              <w:r>
                <w:rPr>
                  <w:rFonts w:hint="eastAsia" w:ascii="楷体" w:hAnsi="楷体" w:eastAsia="楷体" w:cs="楷体"/>
                  <w:color w:val="000000"/>
                  <w:kern w:val="0"/>
                  <w:lang w:bidi="ar"/>
                </w:rPr>
                <w:delText>用户删除评论时系统自动生成</w:delText>
              </w:r>
            </w:del>
          </w:p>
        </w:tc>
      </w:tr>
      <w:tr w14:paraId="19C933A1">
        <w:tblPrEx>
          <w:tblCellMar>
            <w:top w:w="0" w:type="dxa"/>
            <w:left w:w="108" w:type="dxa"/>
            <w:bottom w:w="0" w:type="dxa"/>
            <w:right w:w="108" w:type="dxa"/>
          </w:tblCellMar>
        </w:tblPrEx>
        <w:trPr>
          <w:trHeight w:val="355" w:hRule="atLeast"/>
          <w:jc w:val="center"/>
          <w:del w:id="4655"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tcPr>
          <w:p w14:paraId="40E0665B">
            <w:pPr>
              <w:widowControl/>
              <w:jc w:val="both"/>
              <w:rPr>
                <w:del w:id="4656" w:author="柠栀" w:date="2025-05-07T10:48:55Z"/>
                <w:rFonts w:ascii="楷体" w:hAnsi="楷体" w:eastAsia="楷体" w:cs="楷体"/>
                <w:color w:val="000000"/>
                <w:kern w:val="0"/>
              </w:rPr>
            </w:pPr>
            <w:del w:id="4657" w:author="柠栀" w:date="2025-05-07T10:48:55Z">
              <w:r>
                <w:rPr>
                  <w:rFonts w:hint="eastAsia" w:ascii="楷体" w:hAnsi="楷体" w:eastAsia="楷体" w:cs="楷体"/>
                  <w:color w:val="000000"/>
                  <w:kern w:val="0"/>
                </w:rPr>
                <w:delText>5</w:delText>
              </w:r>
            </w:del>
          </w:p>
        </w:tc>
        <w:tc>
          <w:tcPr>
            <w:tcW w:w="1054" w:type="dxa"/>
            <w:tcBorders>
              <w:top w:val="single" w:color="auto" w:sz="4" w:space="0"/>
              <w:left w:val="nil"/>
              <w:bottom w:val="single" w:color="auto" w:sz="4" w:space="0"/>
              <w:right w:val="single" w:color="auto" w:sz="4" w:space="0"/>
            </w:tcBorders>
            <w:shd w:val="clear" w:color="auto" w:fill="auto"/>
          </w:tcPr>
          <w:p w14:paraId="7BC38A38">
            <w:pPr>
              <w:widowControl/>
              <w:jc w:val="both"/>
              <w:rPr>
                <w:del w:id="4658" w:author="柠栀" w:date="2025-05-07T10:48:55Z"/>
                <w:rFonts w:ascii="楷体" w:hAnsi="楷体" w:eastAsia="楷体" w:cs="楷体"/>
                <w:color w:val="000000"/>
                <w:kern w:val="0"/>
              </w:rPr>
            </w:pPr>
            <w:del w:id="4659" w:author="柠栀" w:date="2025-05-07T10:48:55Z">
              <w:r>
                <w:rPr>
                  <w:rFonts w:hint="eastAsia" w:ascii="楷体" w:hAnsi="楷体" w:eastAsia="楷体" w:cs="楷体"/>
                  <w:color w:val="000000"/>
                  <w:kern w:val="0"/>
                  <w:lang w:bidi="ar"/>
                </w:rPr>
                <w:delText>评论内容</w:delText>
              </w:r>
            </w:del>
          </w:p>
        </w:tc>
        <w:tc>
          <w:tcPr>
            <w:tcW w:w="822" w:type="dxa"/>
            <w:tcBorders>
              <w:top w:val="single" w:color="auto" w:sz="4" w:space="0"/>
              <w:left w:val="nil"/>
              <w:bottom w:val="single" w:color="auto" w:sz="4" w:space="0"/>
              <w:right w:val="single" w:color="auto" w:sz="4" w:space="0"/>
            </w:tcBorders>
            <w:shd w:val="clear" w:color="auto" w:fill="auto"/>
          </w:tcPr>
          <w:p w14:paraId="179A8C65">
            <w:pPr>
              <w:widowControl/>
              <w:jc w:val="both"/>
              <w:rPr>
                <w:del w:id="4660" w:author="柠栀" w:date="2025-05-07T10:48:55Z"/>
                <w:rFonts w:ascii="楷体" w:hAnsi="楷体" w:eastAsia="楷体" w:cs="楷体"/>
                <w:color w:val="000000"/>
                <w:kern w:val="0"/>
              </w:rPr>
            </w:pPr>
            <w:del w:id="4661" w:author="柠栀" w:date="2025-05-07T10:48:55Z">
              <w:r>
                <w:rPr>
                  <w:rFonts w:hint="eastAsia" w:ascii="楷体" w:hAnsi="楷体" w:eastAsia="楷体" w:cs="楷体"/>
                  <w:color w:val="000000"/>
                  <w:kern w:val="0"/>
                  <w:lang w:val="en-US" w:eastAsia="zh-CN" w:bidi="ar"/>
                </w:rPr>
                <w:delText>C</w:delText>
              </w:r>
            </w:del>
            <w:del w:id="4662" w:author="柠栀" w:date="2025-05-07T10:48:55Z">
              <w:r>
                <w:rPr>
                  <w:rFonts w:hint="eastAsia" w:ascii="楷体" w:hAnsi="楷体" w:eastAsia="楷体" w:cs="楷体"/>
                  <w:color w:val="000000"/>
                  <w:kern w:val="0"/>
                  <w:lang w:bidi="ar"/>
                </w:rPr>
                <w:delText>ontent</w:delText>
              </w:r>
            </w:del>
          </w:p>
        </w:tc>
        <w:tc>
          <w:tcPr>
            <w:tcW w:w="646" w:type="dxa"/>
            <w:tcBorders>
              <w:top w:val="single" w:color="auto" w:sz="4" w:space="0"/>
              <w:left w:val="nil"/>
              <w:bottom w:val="single" w:color="auto" w:sz="4" w:space="0"/>
              <w:right w:val="single" w:color="auto" w:sz="4" w:space="0"/>
            </w:tcBorders>
            <w:shd w:val="clear" w:color="auto" w:fill="auto"/>
          </w:tcPr>
          <w:p w14:paraId="1F08B085">
            <w:pPr>
              <w:widowControl/>
              <w:jc w:val="both"/>
              <w:rPr>
                <w:del w:id="4663" w:author="柠栀" w:date="2025-05-07T10:48:55Z"/>
                <w:rFonts w:ascii="楷体" w:hAnsi="楷体" w:eastAsia="楷体" w:cs="楷体"/>
                <w:color w:val="000000"/>
                <w:kern w:val="0"/>
              </w:rPr>
            </w:pPr>
            <w:del w:id="4664" w:author="柠栀" w:date="2025-05-07T10:48:55Z">
              <w:r>
                <w:rPr>
                  <w:rFonts w:hint="eastAsia" w:ascii="楷体" w:hAnsi="楷体" w:eastAsia="楷体" w:cs="楷体"/>
                  <w:color w:val="000000"/>
                  <w:kern w:val="0"/>
                  <w:lang w:bidi="ar"/>
                </w:rPr>
                <w:delText>100</w:delText>
              </w:r>
            </w:del>
          </w:p>
        </w:tc>
        <w:tc>
          <w:tcPr>
            <w:tcW w:w="1180" w:type="dxa"/>
            <w:tcBorders>
              <w:top w:val="single" w:color="auto" w:sz="4" w:space="0"/>
              <w:left w:val="nil"/>
              <w:bottom w:val="single" w:color="auto" w:sz="4" w:space="0"/>
              <w:right w:val="single" w:color="auto" w:sz="4" w:space="0"/>
            </w:tcBorders>
            <w:shd w:val="clear" w:color="auto" w:fill="auto"/>
          </w:tcPr>
          <w:p w14:paraId="2B68B024">
            <w:pPr>
              <w:widowControl/>
              <w:jc w:val="both"/>
              <w:rPr>
                <w:del w:id="4665" w:author="柠栀" w:date="2025-05-07T10:48:55Z"/>
                <w:rFonts w:ascii="楷体" w:hAnsi="楷体" w:eastAsia="楷体" w:cs="楷体"/>
                <w:color w:val="000000"/>
                <w:kern w:val="0"/>
              </w:rPr>
            </w:pPr>
            <w:del w:id="4666" w:author="柠栀" w:date="2025-05-07T10:48:55Z">
              <w:r>
                <w:rPr>
                  <w:rFonts w:hint="eastAsia" w:ascii="楷体" w:hAnsi="楷体" w:eastAsia="楷体" w:cs="楷体"/>
                  <w:color w:val="000000"/>
                  <w:kern w:val="0"/>
                  <w:lang w:bidi="ar"/>
                </w:rPr>
                <w:delText>是</w:delText>
              </w:r>
            </w:del>
          </w:p>
        </w:tc>
        <w:tc>
          <w:tcPr>
            <w:tcW w:w="2251" w:type="dxa"/>
            <w:tcBorders>
              <w:top w:val="single" w:color="auto" w:sz="4" w:space="0"/>
              <w:left w:val="nil"/>
              <w:bottom w:val="single" w:color="auto" w:sz="4" w:space="0"/>
              <w:right w:val="single" w:color="auto" w:sz="4" w:space="0"/>
            </w:tcBorders>
            <w:shd w:val="clear" w:color="auto" w:fill="auto"/>
          </w:tcPr>
          <w:p w14:paraId="6A3A160A">
            <w:pPr>
              <w:widowControl/>
              <w:rPr>
                <w:del w:id="4667" w:author="柠栀" w:date="2025-05-07T10:48:55Z"/>
                <w:rFonts w:ascii="楷体" w:hAnsi="楷体" w:eastAsia="楷体" w:cs="楷体"/>
                <w:i/>
                <w:iCs/>
                <w:color w:val="000000"/>
                <w:kern w:val="0"/>
              </w:rPr>
            </w:pPr>
            <w:del w:id="4668" w:author="柠栀" w:date="2025-05-07T10:48:55Z">
              <w:r>
                <w:rPr>
                  <w:rFonts w:hint="eastAsia" w:ascii="楷体" w:hAnsi="楷体" w:eastAsia="楷体" w:cs="楷体"/>
                  <w:i/>
                  <w:iCs/>
                  <w:color w:val="000000"/>
                  <w:kern w:val="0"/>
                </w:rPr>
                <w:delText>.{1,100}$</w:delText>
              </w:r>
            </w:del>
          </w:p>
          <w:p w14:paraId="516C69FA">
            <w:pPr>
              <w:widowControl/>
              <w:rPr>
                <w:del w:id="4669" w:author="柠栀" w:date="2025-05-07T10:48:55Z"/>
                <w:rFonts w:ascii="楷体" w:hAnsi="楷体" w:eastAsia="楷体" w:cs="楷体"/>
                <w:i/>
                <w:iCs/>
                <w:color w:val="000000"/>
                <w:kern w:val="0"/>
              </w:rPr>
            </w:pPr>
          </w:p>
          <w:p w14:paraId="472A8EAF">
            <w:pPr>
              <w:widowControl/>
              <w:rPr>
                <w:del w:id="4670" w:author="柠栀" w:date="2025-05-07T10:48:55Z"/>
                <w:rFonts w:ascii="楷体" w:hAnsi="楷体" w:eastAsia="楷体" w:cs="楷体"/>
                <w:color w:val="000000"/>
                <w:kern w:val="0"/>
              </w:rPr>
            </w:pPr>
            <w:del w:id="4671" w:author="柠栀" w:date="2025-05-07T10:48:55Z">
              <w:r>
                <w:rPr>
                  <w:rFonts w:hint="eastAsia" w:ascii="楷体" w:hAnsi="楷体" w:eastAsia="楷体" w:cs="楷体"/>
                  <w:color w:val="000000"/>
                  <w:kern w:val="0"/>
                </w:rPr>
                <w:delText>长度限制：1-100位</w:delText>
              </w:r>
            </w:del>
          </w:p>
          <w:p w14:paraId="46B0BADF">
            <w:pPr>
              <w:widowControl/>
              <w:jc w:val="both"/>
              <w:rPr>
                <w:del w:id="4672" w:author="柠栀" w:date="2025-05-07T10:48:55Z"/>
                <w:rFonts w:ascii="楷体" w:hAnsi="楷体" w:eastAsia="楷体" w:cs="楷体"/>
                <w:color w:val="000000"/>
                <w:kern w:val="0"/>
              </w:rPr>
            </w:pPr>
            <w:del w:id="4673" w:author="柠栀" w:date="2025-05-07T10:48:55Z">
              <w:r>
                <w:rPr>
                  <w:rFonts w:hint="eastAsia" w:ascii="楷体" w:hAnsi="楷体" w:eastAsia="楷体" w:cs="楷体"/>
                  <w:color w:val="000000"/>
                  <w:kern w:val="0"/>
                </w:rPr>
                <w:delText>格式限制：任意字符</w:delText>
              </w:r>
            </w:del>
          </w:p>
        </w:tc>
        <w:tc>
          <w:tcPr>
            <w:tcW w:w="2163" w:type="dxa"/>
            <w:tcBorders>
              <w:top w:val="single" w:color="auto" w:sz="4" w:space="0"/>
              <w:left w:val="nil"/>
              <w:bottom w:val="single" w:color="auto" w:sz="4" w:space="0"/>
              <w:right w:val="single" w:color="auto" w:sz="4" w:space="0"/>
            </w:tcBorders>
            <w:shd w:val="clear" w:color="auto" w:fill="auto"/>
          </w:tcPr>
          <w:p w14:paraId="04FDDB0D">
            <w:pPr>
              <w:widowControl/>
              <w:rPr>
                <w:del w:id="4674" w:author="柠栀" w:date="2025-05-07T10:48:55Z"/>
                <w:rFonts w:ascii="楷体" w:hAnsi="楷体" w:eastAsia="楷体" w:cs="楷体"/>
                <w:color w:val="000000"/>
                <w:kern w:val="0"/>
              </w:rPr>
            </w:pPr>
            <w:del w:id="4675" w:author="柠栀" w:date="2025-05-07T10:48:55Z">
              <w:r>
                <w:rPr>
                  <w:rFonts w:hint="eastAsia" w:ascii="楷体" w:hAnsi="楷体" w:eastAsia="楷体" w:cs="楷体"/>
                  <w:color w:val="000000"/>
                  <w:kern w:val="0"/>
                  <w:lang w:bidi="ar"/>
                </w:rPr>
                <w:delText>用户评论时输入</w:delText>
              </w:r>
            </w:del>
          </w:p>
        </w:tc>
      </w:tr>
      <w:tr w14:paraId="35CCE600">
        <w:tblPrEx>
          <w:tblCellMar>
            <w:top w:w="0" w:type="dxa"/>
            <w:left w:w="108" w:type="dxa"/>
            <w:bottom w:w="0" w:type="dxa"/>
            <w:right w:w="108" w:type="dxa"/>
          </w:tblCellMar>
        </w:tblPrEx>
        <w:trPr>
          <w:trHeight w:val="355" w:hRule="atLeast"/>
          <w:jc w:val="center"/>
          <w:del w:id="4676"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tcPr>
          <w:p w14:paraId="56CE59EA">
            <w:pPr>
              <w:widowControl/>
              <w:jc w:val="both"/>
              <w:rPr>
                <w:del w:id="4677" w:author="柠栀" w:date="2025-05-07T10:48:55Z"/>
                <w:rFonts w:ascii="楷体" w:hAnsi="楷体" w:eastAsia="楷体" w:cs="楷体"/>
                <w:color w:val="000000"/>
                <w:kern w:val="0"/>
              </w:rPr>
            </w:pPr>
            <w:del w:id="4678" w:author="柠栀" w:date="2025-05-07T10:48:55Z">
              <w:r>
                <w:rPr>
                  <w:rFonts w:hint="eastAsia" w:ascii="楷体" w:hAnsi="楷体" w:eastAsia="楷体" w:cs="楷体"/>
                  <w:color w:val="000000"/>
                  <w:kern w:val="0"/>
                </w:rPr>
                <w:delText>6</w:delText>
              </w:r>
            </w:del>
          </w:p>
        </w:tc>
        <w:tc>
          <w:tcPr>
            <w:tcW w:w="1054" w:type="dxa"/>
            <w:tcBorders>
              <w:top w:val="single" w:color="auto" w:sz="4" w:space="0"/>
              <w:left w:val="nil"/>
              <w:bottom w:val="single" w:color="auto" w:sz="4" w:space="0"/>
              <w:right w:val="single" w:color="auto" w:sz="4" w:space="0"/>
            </w:tcBorders>
            <w:shd w:val="clear" w:color="auto" w:fill="auto"/>
          </w:tcPr>
          <w:p w14:paraId="455C4936">
            <w:pPr>
              <w:widowControl/>
              <w:jc w:val="both"/>
              <w:rPr>
                <w:del w:id="4679" w:author="柠栀" w:date="2025-05-07T10:48:55Z"/>
                <w:rFonts w:ascii="楷体" w:hAnsi="楷体" w:eastAsia="楷体" w:cs="楷体"/>
                <w:color w:val="000000"/>
                <w:kern w:val="0"/>
              </w:rPr>
            </w:pPr>
            <w:del w:id="4680" w:author="柠栀" w:date="2025-05-07T10:48:55Z">
              <w:r>
                <w:rPr>
                  <w:rFonts w:hint="eastAsia" w:ascii="楷体" w:hAnsi="楷体" w:eastAsia="楷体" w:cs="楷体"/>
                  <w:color w:val="000000"/>
                  <w:kern w:val="0"/>
                  <w:lang w:val="en-US" w:eastAsia="zh-CN" w:bidi="ar"/>
                </w:rPr>
                <w:delText>AI回复</w:delText>
              </w:r>
            </w:del>
            <w:del w:id="4681" w:author="柠栀" w:date="2025-05-07T10:48:55Z">
              <w:r>
                <w:rPr>
                  <w:rFonts w:hint="eastAsia" w:ascii="楷体" w:hAnsi="楷体" w:eastAsia="楷体" w:cs="楷体"/>
                  <w:color w:val="000000"/>
                  <w:kern w:val="0"/>
                  <w:lang w:bidi="ar"/>
                </w:rPr>
                <w:delText>编号</w:delText>
              </w:r>
            </w:del>
          </w:p>
        </w:tc>
        <w:tc>
          <w:tcPr>
            <w:tcW w:w="822" w:type="dxa"/>
            <w:tcBorders>
              <w:top w:val="single" w:color="auto" w:sz="4" w:space="0"/>
              <w:left w:val="nil"/>
              <w:bottom w:val="single" w:color="auto" w:sz="4" w:space="0"/>
              <w:right w:val="single" w:color="auto" w:sz="4" w:space="0"/>
            </w:tcBorders>
            <w:shd w:val="clear" w:color="auto" w:fill="auto"/>
          </w:tcPr>
          <w:p w14:paraId="00718958">
            <w:pPr>
              <w:widowControl/>
              <w:jc w:val="both"/>
              <w:rPr>
                <w:del w:id="4682" w:author="柠栀" w:date="2025-05-07T10:48:55Z"/>
                <w:rFonts w:ascii="楷体" w:hAnsi="楷体" w:eastAsia="楷体" w:cs="楷体"/>
                <w:color w:val="000000"/>
                <w:kern w:val="0"/>
              </w:rPr>
            </w:pPr>
            <w:del w:id="4683" w:author="柠栀" w:date="2025-05-07T10:48:55Z">
              <w:r>
                <w:rPr>
                  <w:rFonts w:hint="eastAsia" w:ascii="楷体" w:hAnsi="楷体" w:eastAsia="楷体" w:cs="楷体"/>
                  <w:color w:val="000000"/>
                  <w:kern w:val="0"/>
                  <w:lang w:val="en-US" w:eastAsia="zh-CN" w:bidi="ar"/>
                </w:rPr>
                <w:delText>Reply</w:delText>
              </w:r>
            </w:del>
            <w:del w:id="4684" w:author="柠栀" w:date="2025-05-07T10:48:55Z">
              <w:r>
                <w:rPr>
                  <w:rFonts w:hint="eastAsia" w:ascii="楷体" w:hAnsi="楷体" w:eastAsia="楷体" w:cs="楷体"/>
                  <w:color w:val="000000"/>
                  <w:kern w:val="0"/>
                  <w:lang w:bidi="ar"/>
                </w:rPr>
                <w:delText>_id</w:delText>
              </w:r>
            </w:del>
          </w:p>
        </w:tc>
        <w:tc>
          <w:tcPr>
            <w:tcW w:w="646" w:type="dxa"/>
            <w:tcBorders>
              <w:top w:val="single" w:color="auto" w:sz="4" w:space="0"/>
              <w:left w:val="nil"/>
              <w:bottom w:val="single" w:color="auto" w:sz="4" w:space="0"/>
              <w:right w:val="single" w:color="auto" w:sz="4" w:space="0"/>
            </w:tcBorders>
            <w:shd w:val="clear" w:color="auto" w:fill="auto"/>
          </w:tcPr>
          <w:p w14:paraId="1EAE9797">
            <w:pPr>
              <w:widowControl/>
              <w:jc w:val="both"/>
              <w:rPr>
                <w:del w:id="4685" w:author="柠栀" w:date="2025-05-07T10:48:55Z"/>
                <w:rFonts w:ascii="楷体" w:hAnsi="楷体" w:eastAsia="楷体" w:cs="楷体"/>
                <w:color w:val="000000"/>
                <w:kern w:val="0"/>
              </w:rPr>
            </w:pPr>
            <w:del w:id="4686" w:author="柠栀" w:date="2025-05-07T10:48:55Z">
              <w:r>
                <w:rPr>
                  <w:rFonts w:hint="eastAsia" w:ascii="楷体" w:hAnsi="楷体" w:eastAsia="楷体" w:cs="楷体"/>
                  <w:color w:val="000000"/>
                  <w:kern w:val="0"/>
                  <w:lang w:bidi="ar"/>
                </w:rPr>
                <w:delText>20</w:delText>
              </w:r>
            </w:del>
          </w:p>
        </w:tc>
        <w:tc>
          <w:tcPr>
            <w:tcW w:w="1180" w:type="dxa"/>
            <w:tcBorders>
              <w:top w:val="single" w:color="auto" w:sz="4" w:space="0"/>
              <w:left w:val="nil"/>
              <w:bottom w:val="single" w:color="auto" w:sz="4" w:space="0"/>
              <w:right w:val="single" w:color="auto" w:sz="4" w:space="0"/>
            </w:tcBorders>
            <w:shd w:val="clear" w:color="auto" w:fill="auto"/>
          </w:tcPr>
          <w:p w14:paraId="2AFA2C30">
            <w:pPr>
              <w:widowControl/>
              <w:jc w:val="both"/>
              <w:rPr>
                <w:del w:id="4687" w:author="柠栀" w:date="2025-05-07T10:48:55Z"/>
                <w:rFonts w:ascii="楷体" w:hAnsi="楷体" w:eastAsia="楷体" w:cs="楷体"/>
                <w:color w:val="000000"/>
                <w:kern w:val="0"/>
              </w:rPr>
            </w:pPr>
            <w:del w:id="4688" w:author="柠栀" w:date="2025-05-07T10:48:55Z">
              <w:r>
                <w:rPr>
                  <w:rFonts w:hint="eastAsia" w:ascii="楷体" w:hAnsi="楷体" w:eastAsia="楷体" w:cs="楷体"/>
                  <w:color w:val="000000"/>
                  <w:kern w:val="0"/>
                  <w:lang w:bidi="ar"/>
                </w:rPr>
                <w:delText>否</w:delText>
              </w:r>
            </w:del>
          </w:p>
        </w:tc>
        <w:tc>
          <w:tcPr>
            <w:tcW w:w="2251" w:type="dxa"/>
            <w:tcBorders>
              <w:top w:val="single" w:color="auto" w:sz="4" w:space="0"/>
              <w:left w:val="nil"/>
              <w:bottom w:val="single" w:color="auto" w:sz="4" w:space="0"/>
              <w:right w:val="single" w:color="auto" w:sz="4" w:space="0"/>
            </w:tcBorders>
            <w:shd w:val="clear" w:color="auto" w:fill="auto"/>
          </w:tcPr>
          <w:p w14:paraId="5A7DF27C">
            <w:pPr>
              <w:widowControl/>
              <w:jc w:val="both"/>
              <w:rPr>
                <w:del w:id="4689" w:author="柠栀" w:date="2025-05-07T10:48:55Z"/>
                <w:rFonts w:ascii="楷体" w:hAnsi="楷体" w:eastAsia="楷体" w:cs="楷体"/>
                <w:color w:val="000000"/>
                <w:kern w:val="0"/>
              </w:rPr>
            </w:pPr>
            <w:del w:id="4690" w:author="柠栀" w:date="2025-05-07T10:48:55Z">
              <w:r>
                <w:rPr>
                  <w:rFonts w:hint="eastAsia" w:ascii="楷体" w:hAnsi="楷体" w:eastAsia="楷体" w:cs="楷体"/>
                  <w:color w:val="000000"/>
                  <w:kern w:val="0"/>
                  <w:lang w:bidi="ar"/>
                </w:rPr>
                <w:delText>自增、系统自动分配</w:delText>
              </w:r>
            </w:del>
          </w:p>
        </w:tc>
        <w:tc>
          <w:tcPr>
            <w:tcW w:w="2163" w:type="dxa"/>
            <w:tcBorders>
              <w:top w:val="single" w:color="auto" w:sz="4" w:space="0"/>
              <w:left w:val="nil"/>
              <w:bottom w:val="single" w:color="auto" w:sz="4" w:space="0"/>
              <w:right w:val="single" w:color="auto" w:sz="4" w:space="0"/>
            </w:tcBorders>
            <w:shd w:val="clear" w:color="auto" w:fill="auto"/>
          </w:tcPr>
          <w:p w14:paraId="2CCC545B">
            <w:pPr>
              <w:widowControl/>
              <w:rPr>
                <w:del w:id="4691" w:author="柠栀" w:date="2025-05-07T10:48:55Z"/>
                <w:rFonts w:ascii="楷体" w:hAnsi="楷体" w:eastAsia="楷体" w:cs="楷体"/>
                <w:color w:val="000000"/>
                <w:kern w:val="0"/>
              </w:rPr>
            </w:pPr>
            <w:del w:id="4692" w:author="柠栀" w:date="2025-05-07T10:48:55Z">
              <w:r>
                <w:rPr>
                  <w:rFonts w:hint="eastAsia" w:ascii="楷体" w:hAnsi="楷体" w:eastAsia="楷体" w:cs="楷体"/>
                  <w:color w:val="000000"/>
                  <w:kern w:val="0"/>
                  <w:lang w:bidi="ar"/>
                </w:rPr>
                <w:delText>系统自动获取该评论所对应的发帖编号</w:delText>
              </w:r>
            </w:del>
          </w:p>
        </w:tc>
      </w:tr>
    </w:tbl>
    <w:p w14:paraId="39996076">
      <w:pPr>
        <w:bidi w:val="0"/>
        <w:outlineLvl w:val="9"/>
        <w:rPr>
          <w:del w:id="4694" w:author="柠栀" w:date="2025-05-07T10:48:55Z"/>
          <w:rFonts w:hint="eastAsia" w:ascii="楷体" w:hAnsi="楷体" w:eastAsia="楷体" w:cs="楷体"/>
        </w:rPr>
        <w:pPrChange w:id="4693" w:author="柠栀" w:date="2025-05-07T11:27:55Z">
          <w:pPr>
            <w:pStyle w:val="5"/>
            <w:bidi w:val="0"/>
          </w:pPr>
        </w:pPrChange>
      </w:pPr>
      <w:del w:id="4695" w:author="柠栀" w:date="2025-05-07T10:48:55Z">
        <w:r>
          <w:rPr>
            <w:rFonts w:hint="eastAsia" w:ascii="楷体" w:hAnsi="楷体" w:eastAsia="楷体" w:cs="楷体"/>
            <w:lang w:val="en-US" w:eastAsia="zh-CN"/>
          </w:rPr>
          <w:delText xml:space="preserve">5.2.2.3 </w:delText>
        </w:r>
      </w:del>
      <w:del w:id="4696" w:author="柠栀" w:date="2025-05-07T10:48:55Z">
        <w:r>
          <w:rPr>
            <w:rFonts w:hint="eastAsia" w:ascii="楷体" w:hAnsi="楷体" w:eastAsia="楷体" w:cs="楷体"/>
          </w:rPr>
          <w:delText>反馈</w:delText>
        </w:r>
      </w:del>
    </w:p>
    <w:tbl>
      <w:tblPr>
        <w:tblStyle w:val="12"/>
        <w:tblpPr w:leftFromText="180" w:rightFromText="180" w:vertAnchor="text" w:horzAnchor="page" w:tblpXSpec="center" w:tblpY="322"/>
        <w:tblOverlap w:val="never"/>
        <w:tblW w:w="5000" w:type="pct"/>
        <w:jc w:val="center"/>
        <w:tblLayout w:type="fixed"/>
        <w:tblCellMar>
          <w:top w:w="0" w:type="dxa"/>
          <w:left w:w="108" w:type="dxa"/>
          <w:bottom w:w="0" w:type="dxa"/>
          <w:right w:w="108" w:type="dxa"/>
        </w:tblCellMar>
      </w:tblPr>
      <w:tblGrid>
        <w:gridCol w:w="406"/>
        <w:gridCol w:w="1054"/>
        <w:gridCol w:w="822"/>
        <w:gridCol w:w="647"/>
        <w:gridCol w:w="1180"/>
        <w:gridCol w:w="2250"/>
        <w:gridCol w:w="2163"/>
      </w:tblGrid>
      <w:tr w14:paraId="0B954834">
        <w:tblPrEx>
          <w:tblCellMar>
            <w:top w:w="0" w:type="dxa"/>
            <w:left w:w="108" w:type="dxa"/>
            <w:bottom w:w="0" w:type="dxa"/>
            <w:right w:w="108" w:type="dxa"/>
          </w:tblCellMar>
        </w:tblPrEx>
        <w:trPr>
          <w:trHeight w:val="333" w:hRule="atLeast"/>
          <w:jc w:val="center"/>
          <w:del w:id="4697" w:author="柠栀" w:date="2025-05-07T10:48:55Z"/>
        </w:trPr>
        <w:tc>
          <w:tcPr>
            <w:tcW w:w="1460" w:type="dxa"/>
            <w:gridSpan w:val="2"/>
            <w:tcBorders>
              <w:top w:val="single" w:color="auto" w:sz="4" w:space="0"/>
              <w:left w:val="single" w:color="auto" w:sz="4" w:space="0"/>
              <w:bottom w:val="single" w:color="auto" w:sz="4" w:space="0"/>
              <w:right w:val="single" w:color="auto" w:sz="4" w:space="0"/>
            </w:tcBorders>
            <w:shd w:val="clear" w:color="auto" w:fill="auto"/>
            <w:vAlign w:val="bottom"/>
          </w:tcPr>
          <w:p w14:paraId="4F881888">
            <w:pPr>
              <w:widowControl/>
              <w:jc w:val="center"/>
              <w:rPr>
                <w:del w:id="4698" w:author="柠栀" w:date="2025-05-07T10:48:55Z"/>
                <w:rFonts w:ascii="楷体" w:hAnsi="楷体" w:eastAsia="楷体" w:cs="楷体"/>
                <w:color w:val="000000"/>
                <w:kern w:val="0"/>
              </w:rPr>
            </w:pPr>
            <w:del w:id="4699" w:author="柠栀" w:date="2025-05-07T10:48:55Z">
              <w:r>
                <w:rPr>
                  <w:rFonts w:hint="eastAsia" w:ascii="楷体" w:hAnsi="楷体" w:eastAsia="楷体" w:cs="楷体"/>
                  <w:color w:val="000000"/>
                  <w:kern w:val="0"/>
                </w:rPr>
                <w:delText>数据</w:delText>
              </w:r>
            </w:del>
            <w:del w:id="4700" w:author="柠栀" w:date="2025-05-07T10:48:55Z">
              <w:r>
                <w:rPr>
                  <w:rFonts w:hint="eastAsia" w:ascii="楷体" w:hAnsi="楷体" w:eastAsia="楷体" w:cs="楷体"/>
                  <w:color w:val="000000"/>
                  <w:kern w:val="0"/>
                  <w:lang w:eastAsia="zh-Hans"/>
                </w:rPr>
                <w:delText>字典</w:delText>
              </w:r>
            </w:del>
            <w:del w:id="4701" w:author="柠栀" w:date="2025-05-07T10:48:55Z">
              <w:r>
                <w:rPr>
                  <w:rFonts w:hint="eastAsia" w:ascii="楷体" w:hAnsi="楷体" w:eastAsia="楷体" w:cs="楷体"/>
                  <w:color w:val="000000"/>
                  <w:kern w:val="0"/>
                </w:rPr>
                <w:delText>名</w:delText>
              </w:r>
            </w:del>
          </w:p>
        </w:tc>
        <w:tc>
          <w:tcPr>
            <w:tcW w:w="7062" w:type="dxa"/>
            <w:gridSpan w:val="5"/>
            <w:tcBorders>
              <w:top w:val="single" w:color="auto" w:sz="4" w:space="0"/>
              <w:left w:val="nil"/>
              <w:bottom w:val="single" w:color="auto" w:sz="4" w:space="0"/>
              <w:right w:val="single" w:color="auto" w:sz="4" w:space="0"/>
            </w:tcBorders>
            <w:shd w:val="clear" w:color="auto" w:fill="auto"/>
            <w:vAlign w:val="bottom"/>
          </w:tcPr>
          <w:p w14:paraId="06477095">
            <w:pPr>
              <w:widowControl/>
              <w:jc w:val="center"/>
              <w:rPr>
                <w:del w:id="4702" w:author="柠栀" w:date="2025-05-07T10:48:55Z"/>
                <w:rFonts w:ascii="楷体" w:hAnsi="楷体" w:eastAsia="楷体" w:cs="楷体"/>
                <w:color w:val="000000"/>
                <w:kern w:val="0"/>
              </w:rPr>
            </w:pPr>
            <w:del w:id="4703" w:author="柠栀" w:date="2025-05-07T10:48:55Z">
              <w:r>
                <w:rPr>
                  <w:rFonts w:hint="eastAsia" w:ascii="楷体" w:hAnsi="楷体" w:eastAsia="楷体" w:cs="楷体"/>
                  <w:color w:val="000000"/>
                  <w:kern w:val="0"/>
                </w:rPr>
                <w:delText>反馈</w:delText>
              </w:r>
            </w:del>
            <w:del w:id="4704" w:author="柠栀" w:date="2025-05-07T10:48:55Z">
              <w:r>
                <w:rPr>
                  <w:rFonts w:hint="eastAsia" w:ascii="楷体" w:hAnsi="楷体" w:eastAsia="楷体" w:cs="楷体"/>
                  <w:color w:val="000000"/>
                  <w:kern w:val="0"/>
                  <w:lang w:eastAsia="zh-Hans"/>
                </w:rPr>
                <w:delText>数据字典</w:delText>
              </w:r>
            </w:del>
          </w:p>
        </w:tc>
      </w:tr>
      <w:tr w14:paraId="600978B8">
        <w:tblPrEx>
          <w:tblCellMar>
            <w:top w:w="0" w:type="dxa"/>
            <w:left w:w="108" w:type="dxa"/>
            <w:bottom w:w="0" w:type="dxa"/>
            <w:right w:w="108" w:type="dxa"/>
          </w:tblCellMar>
        </w:tblPrEx>
        <w:trPr>
          <w:trHeight w:val="307" w:hRule="atLeast"/>
          <w:jc w:val="center"/>
          <w:del w:id="4705" w:author="柠栀" w:date="2025-05-07T10:48:55Z"/>
        </w:trPr>
        <w:tc>
          <w:tcPr>
            <w:tcW w:w="1460" w:type="dxa"/>
            <w:gridSpan w:val="2"/>
            <w:tcBorders>
              <w:top w:val="single" w:color="auto" w:sz="4" w:space="0"/>
              <w:left w:val="single" w:color="auto" w:sz="4" w:space="0"/>
              <w:bottom w:val="single" w:color="auto" w:sz="4" w:space="0"/>
              <w:right w:val="single" w:color="auto" w:sz="4" w:space="0"/>
            </w:tcBorders>
            <w:shd w:val="clear" w:color="auto" w:fill="auto"/>
            <w:vAlign w:val="bottom"/>
          </w:tcPr>
          <w:p w14:paraId="2A7044E7">
            <w:pPr>
              <w:widowControl/>
              <w:jc w:val="center"/>
              <w:rPr>
                <w:del w:id="4706" w:author="柠栀" w:date="2025-05-07T10:48:55Z"/>
                <w:rFonts w:ascii="楷体" w:hAnsi="楷体" w:eastAsia="楷体" w:cs="楷体"/>
                <w:color w:val="000000"/>
                <w:kern w:val="0"/>
              </w:rPr>
            </w:pPr>
            <w:del w:id="4707" w:author="柠栀" w:date="2025-05-07T10:48:55Z">
              <w:r>
                <w:rPr>
                  <w:rFonts w:hint="eastAsia" w:ascii="楷体" w:hAnsi="楷体" w:eastAsia="楷体" w:cs="楷体"/>
                  <w:color w:val="000000"/>
                  <w:kern w:val="0"/>
                  <w:lang w:eastAsia="zh-Hans"/>
                </w:rPr>
                <w:delText>字典</w:delText>
              </w:r>
            </w:del>
          </w:p>
        </w:tc>
        <w:tc>
          <w:tcPr>
            <w:tcW w:w="7062" w:type="dxa"/>
            <w:gridSpan w:val="5"/>
            <w:tcBorders>
              <w:top w:val="single" w:color="auto" w:sz="4" w:space="0"/>
              <w:left w:val="nil"/>
              <w:bottom w:val="single" w:color="auto" w:sz="4" w:space="0"/>
              <w:right w:val="single" w:color="auto" w:sz="4" w:space="0"/>
            </w:tcBorders>
            <w:shd w:val="clear" w:color="auto" w:fill="auto"/>
            <w:vAlign w:val="bottom"/>
          </w:tcPr>
          <w:p w14:paraId="6521A8AD">
            <w:pPr>
              <w:widowControl/>
              <w:jc w:val="center"/>
              <w:rPr>
                <w:del w:id="4708" w:author="柠栀" w:date="2025-05-07T10:48:55Z"/>
                <w:rFonts w:ascii="楷体" w:hAnsi="楷体" w:eastAsia="楷体" w:cs="楷体"/>
                <w:color w:val="000000"/>
                <w:kern w:val="0"/>
              </w:rPr>
            </w:pPr>
            <w:del w:id="4709" w:author="柠栀" w:date="2025-05-07T10:48:55Z">
              <w:r>
                <w:rPr>
                  <w:rFonts w:hint="eastAsia" w:ascii="楷体" w:hAnsi="楷体" w:eastAsia="楷体" w:cs="楷体"/>
                  <w:color w:val="000000"/>
                  <w:kern w:val="0"/>
                  <w:lang w:eastAsia="zh-Hans"/>
                </w:rPr>
                <w:delText xml:space="preserve"> </w:delText>
              </w:r>
            </w:del>
            <w:del w:id="4710" w:author="柠栀" w:date="2025-05-07T10:48:55Z">
              <w:r>
                <w:rPr>
                  <w:rFonts w:hint="eastAsia" w:ascii="楷体" w:hAnsi="楷体" w:eastAsia="楷体" w:cs="楷体"/>
                  <w:color w:val="000000"/>
                  <w:kern w:val="0"/>
                </w:rPr>
                <w:delText>Feedback</w:delText>
              </w:r>
            </w:del>
          </w:p>
        </w:tc>
      </w:tr>
      <w:tr w14:paraId="495F9DCC">
        <w:tblPrEx>
          <w:tblCellMar>
            <w:top w:w="0" w:type="dxa"/>
            <w:left w:w="108" w:type="dxa"/>
            <w:bottom w:w="0" w:type="dxa"/>
            <w:right w:w="108" w:type="dxa"/>
          </w:tblCellMar>
        </w:tblPrEx>
        <w:trPr>
          <w:trHeight w:val="355" w:hRule="atLeast"/>
          <w:jc w:val="center"/>
          <w:del w:id="4711"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vAlign w:val="bottom"/>
          </w:tcPr>
          <w:p w14:paraId="183D8E38">
            <w:pPr>
              <w:widowControl/>
              <w:rPr>
                <w:del w:id="4712" w:author="柠栀" w:date="2025-05-07T10:48:55Z"/>
                <w:rFonts w:ascii="楷体" w:hAnsi="楷体" w:eastAsia="楷体" w:cs="楷体"/>
                <w:color w:val="000000"/>
                <w:kern w:val="0"/>
              </w:rPr>
            </w:pPr>
            <w:del w:id="4713" w:author="柠栀" w:date="2025-05-07T10:48:55Z">
              <w:r>
                <w:rPr>
                  <w:rFonts w:hint="eastAsia" w:ascii="楷体" w:hAnsi="楷体" w:eastAsia="楷体" w:cs="楷体"/>
                  <w:color w:val="000000"/>
                  <w:kern w:val="0"/>
                </w:rPr>
                <w:delText>序号</w:delText>
              </w:r>
            </w:del>
          </w:p>
        </w:tc>
        <w:tc>
          <w:tcPr>
            <w:tcW w:w="1054" w:type="dxa"/>
            <w:tcBorders>
              <w:top w:val="single" w:color="auto" w:sz="4" w:space="0"/>
              <w:left w:val="nil"/>
              <w:bottom w:val="single" w:color="auto" w:sz="4" w:space="0"/>
              <w:right w:val="single" w:color="auto" w:sz="4" w:space="0"/>
            </w:tcBorders>
            <w:shd w:val="clear" w:color="auto" w:fill="auto"/>
            <w:vAlign w:val="bottom"/>
          </w:tcPr>
          <w:p w14:paraId="6F61DDB5">
            <w:pPr>
              <w:widowControl/>
              <w:rPr>
                <w:del w:id="4714" w:author="柠栀" w:date="2025-05-07T10:48:55Z"/>
                <w:rFonts w:ascii="楷体" w:hAnsi="楷体" w:eastAsia="楷体" w:cs="楷体"/>
                <w:color w:val="000000"/>
                <w:kern w:val="0"/>
              </w:rPr>
            </w:pPr>
            <w:del w:id="4715" w:author="柠栀" w:date="2025-05-07T10:48:55Z">
              <w:r>
                <w:rPr>
                  <w:rFonts w:hint="eastAsia" w:ascii="楷体" w:hAnsi="楷体" w:eastAsia="楷体" w:cs="楷体"/>
                  <w:color w:val="000000"/>
                  <w:kern w:val="0"/>
                </w:rPr>
                <w:delText>字段名</w:delText>
              </w:r>
            </w:del>
          </w:p>
        </w:tc>
        <w:tc>
          <w:tcPr>
            <w:tcW w:w="822" w:type="dxa"/>
            <w:tcBorders>
              <w:top w:val="single" w:color="auto" w:sz="4" w:space="0"/>
              <w:left w:val="nil"/>
              <w:bottom w:val="single" w:color="auto" w:sz="4" w:space="0"/>
              <w:right w:val="single" w:color="auto" w:sz="4" w:space="0"/>
            </w:tcBorders>
            <w:shd w:val="clear" w:color="auto" w:fill="auto"/>
            <w:vAlign w:val="bottom"/>
          </w:tcPr>
          <w:p w14:paraId="4F8DF629">
            <w:pPr>
              <w:widowControl/>
              <w:rPr>
                <w:del w:id="4716" w:author="柠栀" w:date="2025-05-07T10:48:55Z"/>
                <w:rFonts w:ascii="楷体" w:hAnsi="楷体" w:eastAsia="楷体" w:cs="楷体"/>
                <w:color w:val="000000"/>
                <w:kern w:val="0"/>
              </w:rPr>
            </w:pPr>
            <w:del w:id="4717" w:author="柠栀" w:date="2025-05-07T10:48:55Z">
              <w:r>
                <w:rPr>
                  <w:rFonts w:hint="eastAsia" w:ascii="楷体" w:hAnsi="楷体" w:eastAsia="楷体" w:cs="楷体"/>
                  <w:color w:val="000000"/>
                  <w:kern w:val="0"/>
                </w:rPr>
                <w:delText>字段</w:delText>
              </w:r>
            </w:del>
          </w:p>
        </w:tc>
        <w:tc>
          <w:tcPr>
            <w:tcW w:w="647" w:type="dxa"/>
            <w:tcBorders>
              <w:top w:val="single" w:color="auto" w:sz="4" w:space="0"/>
              <w:left w:val="nil"/>
              <w:bottom w:val="single" w:color="auto" w:sz="4" w:space="0"/>
              <w:right w:val="single" w:color="auto" w:sz="4" w:space="0"/>
            </w:tcBorders>
            <w:shd w:val="clear" w:color="auto" w:fill="auto"/>
            <w:vAlign w:val="bottom"/>
          </w:tcPr>
          <w:p w14:paraId="03414A25">
            <w:pPr>
              <w:widowControl/>
              <w:rPr>
                <w:del w:id="4718" w:author="柠栀" w:date="2025-05-07T10:48:55Z"/>
                <w:rFonts w:ascii="楷体" w:hAnsi="楷体" w:eastAsia="楷体" w:cs="楷体"/>
                <w:color w:val="000000"/>
                <w:kern w:val="0"/>
              </w:rPr>
            </w:pPr>
            <w:del w:id="4719" w:author="柠栀" w:date="2025-05-07T10:48:55Z">
              <w:r>
                <w:rPr>
                  <w:rFonts w:hint="eastAsia" w:ascii="楷体" w:hAnsi="楷体" w:eastAsia="楷体" w:cs="楷体"/>
                  <w:color w:val="000000"/>
                  <w:kern w:val="0"/>
                </w:rPr>
                <w:delText>宽度</w:delText>
              </w:r>
            </w:del>
          </w:p>
        </w:tc>
        <w:tc>
          <w:tcPr>
            <w:tcW w:w="1180" w:type="dxa"/>
            <w:tcBorders>
              <w:top w:val="single" w:color="auto" w:sz="4" w:space="0"/>
              <w:left w:val="nil"/>
              <w:bottom w:val="single" w:color="auto" w:sz="4" w:space="0"/>
              <w:right w:val="single" w:color="auto" w:sz="4" w:space="0"/>
            </w:tcBorders>
            <w:shd w:val="clear" w:color="auto" w:fill="auto"/>
            <w:vAlign w:val="bottom"/>
          </w:tcPr>
          <w:p w14:paraId="2C642E85">
            <w:pPr>
              <w:widowControl/>
              <w:rPr>
                <w:del w:id="4720" w:author="柠栀" w:date="2025-05-07T10:48:55Z"/>
                <w:rFonts w:ascii="楷体" w:hAnsi="楷体" w:eastAsia="楷体" w:cs="楷体"/>
                <w:color w:val="000000"/>
                <w:kern w:val="0"/>
              </w:rPr>
            </w:pPr>
            <w:del w:id="4721" w:author="柠栀" w:date="2025-05-07T10:48:55Z">
              <w:r>
                <w:rPr>
                  <w:rFonts w:hint="eastAsia" w:ascii="楷体" w:hAnsi="楷体" w:eastAsia="楷体" w:cs="楷体"/>
                  <w:color w:val="000000"/>
                  <w:kern w:val="0"/>
                </w:rPr>
                <w:delText>能否为空</w:delText>
              </w:r>
            </w:del>
          </w:p>
        </w:tc>
        <w:tc>
          <w:tcPr>
            <w:tcW w:w="2250" w:type="dxa"/>
            <w:tcBorders>
              <w:top w:val="single" w:color="auto" w:sz="4" w:space="0"/>
              <w:left w:val="nil"/>
              <w:bottom w:val="single" w:color="auto" w:sz="4" w:space="0"/>
              <w:right w:val="single" w:color="auto" w:sz="4" w:space="0"/>
            </w:tcBorders>
            <w:shd w:val="clear" w:color="auto" w:fill="auto"/>
            <w:vAlign w:val="bottom"/>
          </w:tcPr>
          <w:p w14:paraId="0870ED53">
            <w:pPr>
              <w:widowControl/>
              <w:rPr>
                <w:del w:id="4722" w:author="柠栀" w:date="2025-05-07T10:48:55Z"/>
                <w:rFonts w:ascii="楷体" w:hAnsi="楷体" w:eastAsia="楷体" w:cs="楷体"/>
                <w:color w:val="000000"/>
                <w:kern w:val="0"/>
              </w:rPr>
            </w:pPr>
            <w:del w:id="4723" w:author="柠栀" w:date="2025-05-07T10:48:55Z">
              <w:r>
                <w:rPr>
                  <w:rFonts w:hint="eastAsia" w:ascii="楷体" w:hAnsi="楷体" w:eastAsia="楷体" w:cs="楷体"/>
                  <w:color w:val="000000"/>
                  <w:kern w:val="0"/>
                </w:rPr>
                <w:delText>限制与描述</w:delText>
              </w:r>
            </w:del>
          </w:p>
        </w:tc>
        <w:tc>
          <w:tcPr>
            <w:tcW w:w="2163" w:type="dxa"/>
            <w:tcBorders>
              <w:top w:val="single" w:color="auto" w:sz="4" w:space="0"/>
              <w:left w:val="nil"/>
              <w:bottom w:val="single" w:color="auto" w:sz="4" w:space="0"/>
              <w:right w:val="single" w:color="auto" w:sz="4" w:space="0"/>
            </w:tcBorders>
            <w:shd w:val="clear" w:color="auto" w:fill="auto"/>
            <w:vAlign w:val="bottom"/>
          </w:tcPr>
          <w:p w14:paraId="50018802">
            <w:pPr>
              <w:widowControl/>
              <w:rPr>
                <w:del w:id="4724" w:author="柠栀" w:date="2025-05-07T10:48:55Z"/>
                <w:rFonts w:ascii="楷体" w:hAnsi="楷体" w:eastAsia="楷体" w:cs="楷体"/>
                <w:color w:val="000000"/>
                <w:kern w:val="0"/>
              </w:rPr>
            </w:pPr>
            <w:del w:id="4725" w:author="柠栀" w:date="2025-05-07T10:48:55Z">
              <w:r>
                <w:rPr>
                  <w:rFonts w:hint="eastAsia" w:ascii="楷体" w:hAnsi="楷体" w:eastAsia="楷体" w:cs="楷体"/>
                  <w:color w:val="000000"/>
                  <w:kern w:val="0"/>
                </w:rPr>
                <w:delText>数据来源</w:delText>
              </w:r>
            </w:del>
          </w:p>
        </w:tc>
      </w:tr>
      <w:tr w14:paraId="64026E7E">
        <w:tblPrEx>
          <w:tblCellMar>
            <w:top w:w="0" w:type="dxa"/>
            <w:left w:w="108" w:type="dxa"/>
            <w:bottom w:w="0" w:type="dxa"/>
            <w:right w:w="108" w:type="dxa"/>
          </w:tblCellMar>
        </w:tblPrEx>
        <w:trPr>
          <w:trHeight w:val="355" w:hRule="atLeast"/>
          <w:jc w:val="center"/>
          <w:del w:id="4726"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tcPr>
          <w:p w14:paraId="0B67D03F">
            <w:pPr>
              <w:widowControl/>
              <w:jc w:val="both"/>
              <w:rPr>
                <w:del w:id="4727" w:author="柠栀" w:date="2025-05-07T10:48:55Z"/>
                <w:rFonts w:ascii="楷体" w:hAnsi="楷体" w:eastAsia="楷体" w:cs="楷体"/>
                <w:color w:val="000000"/>
                <w:kern w:val="0"/>
              </w:rPr>
            </w:pPr>
            <w:del w:id="4728" w:author="柠栀" w:date="2025-05-07T10:48:55Z">
              <w:r>
                <w:rPr>
                  <w:rFonts w:hint="eastAsia" w:ascii="楷体" w:hAnsi="楷体" w:eastAsia="楷体" w:cs="楷体"/>
                  <w:color w:val="000000"/>
                  <w:kern w:val="0"/>
                </w:rPr>
                <w:delText>1</w:delText>
              </w:r>
            </w:del>
          </w:p>
        </w:tc>
        <w:tc>
          <w:tcPr>
            <w:tcW w:w="1054" w:type="dxa"/>
            <w:tcBorders>
              <w:top w:val="single" w:color="auto" w:sz="4" w:space="0"/>
              <w:left w:val="nil"/>
              <w:bottom w:val="single" w:color="auto" w:sz="4" w:space="0"/>
              <w:right w:val="single" w:color="auto" w:sz="4" w:space="0"/>
            </w:tcBorders>
            <w:shd w:val="clear" w:color="auto" w:fill="auto"/>
          </w:tcPr>
          <w:p w14:paraId="682B9220">
            <w:pPr>
              <w:widowControl/>
              <w:jc w:val="both"/>
              <w:rPr>
                <w:del w:id="4729" w:author="柠栀" w:date="2025-05-07T10:48:55Z"/>
                <w:rFonts w:ascii="楷体" w:hAnsi="楷体" w:eastAsia="楷体" w:cs="楷体"/>
                <w:color w:val="000000"/>
                <w:kern w:val="0"/>
              </w:rPr>
            </w:pPr>
            <w:del w:id="4730" w:author="柠栀" w:date="2025-05-07T10:48:55Z">
              <w:r>
                <w:rPr>
                  <w:rFonts w:hint="eastAsia" w:ascii="楷体" w:hAnsi="楷体" w:eastAsia="楷体" w:cs="楷体"/>
                  <w:color w:val="000000"/>
                  <w:kern w:val="0"/>
                </w:rPr>
                <w:delText>反馈编号</w:delText>
              </w:r>
            </w:del>
          </w:p>
        </w:tc>
        <w:tc>
          <w:tcPr>
            <w:tcW w:w="822" w:type="dxa"/>
            <w:tcBorders>
              <w:top w:val="single" w:color="auto" w:sz="4" w:space="0"/>
              <w:left w:val="nil"/>
              <w:bottom w:val="single" w:color="auto" w:sz="4" w:space="0"/>
              <w:right w:val="single" w:color="auto" w:sz="4" w:space="0"/>
            </w:tcBorders>
            <w:shd w:val="clear" w:color="auto" w:fill="auto"/>
          </w:tcPr>
          <w:p w14:paraId="7040BFAC">
            <w:pPr>
              <w:widowControl/>
              <w:jc w:val="both"/>
              <w:rPr>
                <w:del w:id="4731" w:author="柠栀" w:date="2025-05-07T10:48:55Z"/>
                <w:rFonts w:ascii="楷体" w:hAnsi="楷体" w:eastAsia="楷体" w:cs="楷体"/>
                <w:color w:val="000000"/>
                <w:kern w:val="0"/>
              </w:rPr>
            </w:pPr>
            <w:del w:id="4732" w:author="柠栀" w:date="2025-05-07T10:48:55Z">
              <w:r>
                <w:rPr>
                  <w:rFonts w:hint="eastAsia" w:ascii="楷体" w:hAnsi="楷体" w:eastAsia="楷体" w:cs="楷体"/>
                  <w:color w:val="000000"/>
                  <w:kern w:val="0"/>
                </w:rPr>
                <w:delText>Feedback_id</w:delText>
              </w:r>
            </w:del>
          </w:p>
        </w:tc>
        <w:tc>
          <w:tcPr>
            <w:tcW w:w="647" w:type="dxa"/>
            <w:tcBorders>
              <w:top w:val="single" w:color="auto" w:sz="4" w:space="0"/>
              <w:left w:val="nil"/>
              <w:bottom w:val="single" w:color="auto" w:sz="4" w:space="0"/>
              <w:right w:val="single" w:color="auto" w:sz="4" w:space="0"/>
            </w:tcBorders>
            <w:shd w:val="clear" w:color="auto" w:fill="auto"/>
          </w:tcPr>
          <w:p w14:paraId="45E6410B">
            <w:pPr>
              <w:widowControl/>
              <w:jc w:val="both"/>
              <w:rPr>
                <w:del w:id="4733" w:author="柠栀" w:date="2025-05-07T10:48:55Z"/>
                <w:rFonts w:ascii="楷体" w:hAnsi="楷体" w:eastAsia="楷体" w:cs="楷体"/>
                <w:color w:val="000000"/>
                <w:kern w:val="0"/>
              </w:rPr>
            </w:pPr>
            <w:del w:id="4734" w:author="柠栀" w:date="2025-05-07T10:48:55Z">
              <w:r>
                <w:rPr>
                  <w:rFonts w:hint="eastAsia" w:ascii="楷体" w:hAnsi="楷体" w:eastAsia="楷体" w:cs="楷体"/>
                  <w:color w:val="000000"/>
                  <w:kern w:val="0"/>
                </w:rPr>
                <w:delText>20</w:delText>
              </w:r>
            </w:del>
          </w:p>
        </w:tc>
        <w:tc>
          <w:tcPr>
            <w:tcW w:w="1180" w:type="dxa"/>
            <w:tcBorders>
              <w:top w:val="single" w:color="auto" w:sz="4" w:space="0"/>
              <w:left w:val="nil"/>
              <w:bottom w:val="single" w:color="auto" w:sz="4" w:space="0"/>
              <w:right w:val="single" w:color="auto" w:sz="4" w:space="0"/>
            </w:tcBorders>
            <w:shd w:val="clear" w:color="auto" w:fill="auto"/>
          </w:tcPr>
          <w:p w14:paraId="6168CCE3">
            <w:pPr>
              <w:widowControl/>
              <w:jc w:val="both"/>
              <w:rPr>
                <w:del w:id="4735" w:author="柠栀" w:date="2025-05-07T10:48:55Z"/>
                <w:rFonts w:ascii="楷体" w:hAnsi="楷体" w:eastAsia="楷体" w:cs="楷体"/>
                <w:color w:val="000000"/>
                <w:kern w:val="0"/>
              </w:rPr>
            </w:pPr>
            <w:del w:id="4736" w:author="柠栀" w:date="2025-05-07T10:48:55Z">
              <w:r>
                <w:rPr>
                  <w:rFonts w:hint="eastAsia" w:ascii="楷体" w:hAnsi="楷体" w:eastAsia="楷体" w:cs="楷体"/>
                  <w:color w:val="000000"/>
                  <w:kern w:val="0"/>
                </w:rPr>
                <w:delText>否</w:delText>
              </w:r>
            </w:del>
          </w:p>
        </w:tc>
        <w:tc>
          <w:tcPr>
            <w:tcW w:w="2250" w:type="dxa"/>
            <w:tcBorders>
              <w:top w:val="single" w:color="auto" w:sz="4" w:space="0"/>
              <w:left w:val="nil"/>
              <w:bottom w:val="single" w:color="auto" w:sz="4" w:space="0"/>
              <w:right w:val="single" w:color="auto" w:sz="4" w:space="0"/>
            </w:tcBorders>
            <w:shd w:val="clear" w:color="auto" w:fill="auto"/>
          </w:tcPr>
          <w:p w14:paraId="72B83E16">
            <w:pPr>
              <w:widowControl/>
              <w:jc w:val="both"/>
              <w:rPr>
                <w:del w:id="4737" w:author="柠栀" w:date="2025-05-07T10:48:55Z"/>
                <w:rFonts w:ascii="楷体" w:hAnsi="楷体" w:eastAsia="楷体" w:cs="楷体"/>
                <w:color w:val="000000"/>
                <w:kern w:val="0"/>
              </w:rPr>
            </w:pPr>
            <w:del w:id="4738" w:author="柠栀" w:date="2025-05-07T10:48:55Z">
              <w:r>
                <w:rPr>
                  <w:rFonts w:hint="eastAsia" w:ascii="楷体" w:hAnsi="楷体" w:eastAsia="楷体" w:cs="楷体"/>
                  <w:color w:val="000000"/>
                  <w:kern w:val="0"/>
                </w:rPr>
                <w:delText>自增、系统自动分配</w:delText>
              </w:r>
            </w:del>
          </w:p>
        </w:tc>
        <w:tc>
          <w:tcPr>
            <w:tcW w:w="2163" w:type="dxa"/>
            <w:tcBorders>
              <w:top w:val="single" w:color="auto" w:sz="4" w:space="0"/>
              <w:left w:val="nil"/>
              <w:bottom w:val="single" w:color="auto" w:sz="4" w:space="0"/>
              <w:right w:val="single" w:color="auto" w:sz="4" w:space="0"/>
            </w:tcBorders>
            <w:shd w:val="clear" w:color="auto" w:fill="auto"/>
          </w:tcPr>
          <w:p w14:paraId="485DEEA3">
            <w:pPr>
              <w:widowControl/>
              <w:rPr>
                <w:del w:id="4739" w:author="柠栀" w:date="2025-05-07T10:48:55Z"/>
                <w:rFonts w:ascii="楷体" w:hAnsi="楷体" w:eastAsia="楷体" w:cs="楷体"/>
              </w:rPr>
            </w:pPr>
            <w:del w:id="4740" w:author="柠栀" w:date="2025-05-07T10:48:55Z">
              <w:r>
                <w:rPr>
                  <w:rFonts w:hint="eastAsia" w:ascii="楷体" w:hAnsi="楷体" w:eastAsia="楷体" w:cs="楷体"/>
                  <w:color w:val="000000"/>
                  <w:kern w:val="0"/>
                </w:rPr>
                <w:delText>用户反馈时系统自动生成</w:delText>
              </w:r>
            </w:del>
          </w:p>
        </w:tc>
      </w:tr>
      <w:tr w14:paraId="2ECAFA6E">
        <w:tblPrEx>
          <w:tblCellMar>
            <w:top w:w="0" w:type="dxa"/>
            <w:left w:w="108" w:type="dxa"/>
            <w:bottom w:w="0" w:type="dxa"/>
            <w:right w:w="108" w:type="dxa"/>
          </w:tblCellMar>
        </w:tblPrEx>
        <w:trPr>
          <w:trHeight w:val="355" w:hRule="atLeast"/>
          <w:jc w:val="center"/>
          <w:del w:id="4741"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tcPr>
          <w:p w14:paraId="78C3C6D7">
            <w:pPr>
              <w:widowControl/>
              <w:jc w:val="both"/>
              <w:rPr>
                <w:del w:id="4742" w:author="柠栀" w:date="2025-05-07T10:48:55Z"/>
                <w:rFonts w:ascii="楷体" w:hAnsi="楷体" w:eastAsia="楷体" w:cs="楷体"/>
                <w:color w:val="000000"/>
                <w:kern w:val="0"/>
              </w:rPr>
            </w:pPr>
            <w:del w:id="4743" w:author="柠栀" w:date="2025-05-07T10:48:55Z">
              <w:r>
                <w:rPr>
                  <w:rFonts w:hint="eastAsia" w:ascii="楷体" w:hAnsi="楷体" w:eastAsia="楷体" w:cs="楷体"/>
                  <w:color w:val="000000"/>
                  <w:kern w:val="0"/>
                </w:rPr>
                <w:delText>2</w:delText>
              </w:r>
            </w:del>
          </w:p>
        </w:tc>
        <w:tc>
          <w:tcPr>
            <w:tcW w:w="1054" w:type="dxa"/>
            <w:tcBorders>
              <w:top w:val="single" w:color="auto" w:sz="4" w:space="0"/>
              <w:left w:val="nil"/>
              <w:bottom w:val="single" w:color="auto" w:sz="4" w:space="0"/>
              <w:right w:val="single" w:color="auto" w:sz="4" w:space="0"/>
            </w:tcBorders>
            <w:shd w:val="clear" w:color="auto" w:fill="auto"/>
          </w:tcPr>
          <w:p w14:paraId="3D02E364">
            <w:pPr>
              <w:widowControl/>
              <w:jc w:val="both"/>
              <w:rPr>
                <w:del w:id="4744" w:author="柠栀" w:date="2025-05-07T10:48:55Z"/>
                <w:rFonts w:ascii="楷体" w:hAnsi="楷体" w:eastAsia="楷体" w:cs="楷体"/>
                <w:color w:val="000000"/>
                <w:kern w:val="0"/>
              </w:rPr>
            </w:pPr>
            <w:del w:id="4745" w:author="柠栀" w:date="2025-05-07T10:48:55Z">
              <w:r>
                <w:rPr>
                  <w:rFonts w:hint="eastAsia" w:ascii="楷体" w:hAnsi="楷体" w:eastAsia="楷体" w:cs="楷体"/>
                  <w:color w:val="000000"/>
                  <w:kern w:val="0"/>
                </w:rPr>
                <w:delText>用户学号/工号</w:delText>
              </w:r>
            </w:del>
          </w:p>
        </w:tc>
        <w:tc>
          <w:tcPr>
            <w:tcW w:w="822" w:type="dxa"/>
            <w:tcBorders>
              <w:top w:val="single" w:color="auto" w:sz="4" w:space="0"/>
              <w:left w:val="nil"/>
              <w:bottom w:val="single" w:color="auto" w:sz="4" w:space="0"/>
              <w:right w:val="single" w:color="auto" w:sz="4" w:space="0"/>
            </w:tcBorders>
            <w:shd w:val="clear" w:color="auto" w:fill="auto"/>
          </w:tcPr>
          <w:p w14:paraId="412238F8">
            <w:pPr>
              <w:widowControl/>
              <w:jc w:val="both"/>
              <w:rPr>
                <w:del w:id="4746" w:author="柠栀" w:date="2025-05-07T10:48:55Z"/>
                <w:rFonts w:ascii="楷体" w:hAnsi="楷体" w:eastAsia="楷体" w:cs="楷体"/>
                <w:color w:val="000000"/>
                <w:kern w:val="0"/>
              </w:rPr>
            </w:pPr>
            <w:del w:id="4747" w:author="柠栀" w:date="2025-05-07T10:48:55Z">
              <w:r>
                <w:rPr>
                  <w:rFonts w:hint="eastAsia" w:ascii="楷体" w:hAnsi="楷体" w:eastAsia="楷体" w:cs="楷体"/>
                  <w:color w:val="000000"/>
                  <w:kern w:val="0"/>
                </w:rPr>
                <w:delText>User_id</w:delText>
              </w:r>
            </w:del>
          </w:p>
        </w:tc>
        <w:tc>
          <w:tcPr>
            <w:tcW w:w="647" w:type="dxa"/>
            <w:tcBorders>
              <w:top w:val="single" w:color="auto" w:sz="4" w:space="0"/>
              <w:left w:val="nil"/>
              <w:bottom w:val="single" w:color="auto" w:sz="4" w:space="0"/>
              <w:right w:val="single" w:color="auto" w:sz="4" w:space="0"/>
            </w:tcBorders>
            <w:shd w:val="clear" w:color="auto" w:fill="auto"/>
          </w:tcPr>
          <w:p w14:paraId="16500EF1">
            <w:pPr>
              <w:rPr>
                <w:del w:id="4748" w:author="柠栀" w:date="2025-05-07T10:48:55Z"/>
                <w:rFonts w:ascii="楷体" w:hAnsi="楷体" w:eastAsia="楷体" w:cs="楷体"/>
                <w:color w:val="000000"/>
                <w:kern w:val="0"/>
              </w:rPr>
            </w:pPr>
            <w:del w:id="4749" w:author="柠栀" w:date="2025-05-07T10:48:55Z">
              <w:r>
                <w:rPr>
                  <w:rFonts w:hint="eastAsia" w:ascii="楷体" w:hAnsi="楷体" w:eastAsia="楷体" w:cs="楷体"/>
                  <w:color w:val="000000"/>
                  <w:kern w:val="0"/>
                </w:rPr>
                <w:delText>10</w:delText>
              </w:r>
            </w:del>
          </w:p>
        </w:tc>
        <w:tc>
          <w:tcPr>
            <w:tcW w:w="1180" w:type="dxa"/>
            <w:tcBorders>
              <w:top w:val="single" w:color="auto" w:sz="4" w:space="0"/>
              <w:left w:val="nil"/>
              <w:bottom w:val="single" w:color="auto" w:sz="4" w:space="0"/>
              <w:right w:val="single" w:color="auto" w:sz="4" w:space="0"/>
            </w:tcBorders>
            <w:shd w:val="clear" w:color="auto" w:fill="auto"/>
          </w:tcPr>
          <w:p w14:paraId="39F9301B">
            <w:pPr>
              <w:widowControl/>
              <w:jc w:val="both"/>
              <w:rPr>
                <w:del w:id="4750" w:author="柠栀" w:date="2025-05-07T10:48:55Z"/>
                <w:rFonts w:ascii="楷体" w:hAnsi="楷体" w:eastAsia="楷体" w:cs="楷体"/>
                <w:color w:val="000000"/>
                <w:kern w:val="0"/>
              </w:rPr>
            </w:pPr>
            <w:del w:id="4751" w:author="柠栀" w:date="2025-05-07T10:48:55Z">
              <w:r>
                <w:rPr>
                  <w:rFonts w:hint="eastAsia" w:ascii="楷体" w:hAnsi="楷体" w:eastAsia="楷体" w:cs="楷体"/>
                  <w:color w:val="000000"/>
                  <w:kern w:val="0"/>
                  <w:lang w:bidi="ar"/>
                </w:rPr>
                <w:delText>否</w:delText>
              </w:r>
            </w:del>
          </w:p>
        </w:tc>
        <w:tc>
          <w:tcPr>
            <w:tcW w:w="2250" w:type="dxa"/>
            <w:tcBorders>
              <w:top w:val="single" w:color="auto" w:sz="4" w:space="0"/>
              <w:left w:val="nil"/>
              <w:bottom w:val="single" w:color="auto" w:sz="4" w:space="0"/>
              <w:right w:val="single" w:color="auto" w:sz="4" w:space="0"/>
            </w:tcBorders>
            <w:shd w:val="clear" w:color="auto" w:fill="auto"/>
          </w:tcPr>
          <w:p w14:paraId="752DA70B">
            <w:pPr>
              <w:widowControl/>
              <w:jc w:val="both"/>
              <w:rPr>
                <w:del w:id="4752" w:author="柠栀" w:date="2025-05-07T10:48:55Z"/>
                <w:rFonts w:ascii="楷体" w:hAnsi="楷体" w:eastAsia="楷体" w:cs="楷体"/>
                <w:i/>
                <w:iCs/>
                <w:color w:val="000000"/>
                <w:kern w:val="0"/>
              </w:rPr>
            </w:pPr>
            <w:del w:id="4753" w:author="柠栀" w:date="2025-05-07T10:48:55Z">
              <w:r>
                <w:rPr>
                  <w:rFonts w:hint="eastAsia" w:ascii="楷体" w:hAnsi="楷体" w:eastAsia="楷体" w:cs="楷体"/>
                  <w:i/>
                  <w:iCs/>
                  <w:color w:val="000000"/>
                  <w:kern w:val="0"/>
                </w:rPr>
                <w:delText>\d{8}</w:delText>
              </w:r>
            </w:del>
          </w:p>
          <w:p w14:paraId="15408C2D">
            <w:pPr>
              <w:widowControl/>
              <w:jc w:val="both"/>
              <w:rPr>
                <w:del w:id="4754" w:author="柠栀" w:date="2025-05-07T10:48:55Z"/>
                <w:rFonts w:ascii="楷体" w:hAnsi="楷体" w:eastAsia="楷体" w:cs="楷体"/>
                <w:color w:val="000000"/>
                <w:kern w:val="0"/>
              </w:rPr>
            </w:pPr>
          </w:p>
          <w:p w14:paraId="55BC5A2B">
            <w:pPr>
              <w:widowControl/>
              <w:jc w:val="both"/>
              <w:rPr>
                <w:del w:id="4755" w:author="柠栀" w:date="2025-05-07T10:48:55Z"/>
                <w:rFonts w:ascii="楷体" w:hAnsi="楷体" w:eastAsia="楷体" w:cs="楷体"/>
                <w:color w:val="000000"/>
                <w:kern w:val="0"/>
              </w:rPr>
            </w:pPr>
            <w:del w:id="4756" w:author="柠栀" w:date="2025-05-07T10:48:55Z">
              <w:r>
                <w:rPr>
                  <w:rFonts w:hint="eastAsia" w:ascii="楷体" w:hAnsi="楷体" w:eastAsia="楷体" w:cs="楷体"/>
                  <w:color w:val="000000"/>
                  <w:kern w:val="0"/>
                </w:rPr>
                <w:delText>长度限制：8位</w:delText>
              </w:r>
            </w:del>
          </w:p>
          <w:p w14:paraId="0AA3895D">
            <w:pPr>
              <w:widowControl/>
              <w:jc w:val="both"/>
              <w:rPr>
                <w:del w:id="4757" w:author="柠栀" w:date="2025-05-07T10:48:55Z"/>
                <w:rFonts w:ascii="楷体" w:hAnsi="楷体" w:eastAsia="楷体" w:cs="楷体"/>
                <w:color w:val="000000"/>
                <w:kern w:val="0"/>
              </w:rPr>
            </w:pPr>
            <w:del w:id="4758" w:author="柠栀" w:date="2025-05-07T10:48:55Z">
              <w:r>
                <w:rPr>
                  <w:rFonts w:hint="eastAsia" w:ascii="楷体" w:hAnsi="楷体" w:eastAsia="楷体" w:cs="楷体"/>
                  <w:color w:val="000000"/>
                  <w:kern w:val="0"/>
                </w:rPr>
                <w:delText>格式限制：仅包含数字</w:delText>
              </w:r>
            </w:del>
          </w:p>
        </w:tc>
        <w:tc>
          <w:tcPr>
            <w:tcW w:w="2163" w:type="dxa"/>
            <w:tcBorders>
              <w:top w:val="single" w:color="auto" w:sz="4" w:space="0"/>
              <w:left w:val="nil"/>
              <w:bottom w:val="single" w:color="auto" w:sz="4" w:space="0"/>
              <w:right w:val="single" w:color="auto" w:sz="4" w:space="0"/>
            </w:tcBorders>
            <w:shd w:val="clear" w:color="auto" w:fill="auto"/>
          </w:tcPr>
          <w:p w14:paraId="11BA853C">
            <w:pPr>
              <w:widowControl/>
              <w:rPr>
                <w:del w:id="4759" w:author="柠栀" w:date="2025-05-07T10:48:55Z"/>
                <w:rFonts w:ascii="楷体" w:hAnsi="楷体" w:eastAsia="楷体" w:cs="楷体"/>
                <w:color w:val="000000"/>
                <w:kern w:val="0"/>
              </w:rPr>
            </w:pPr>
            <w:del w:id="4760" w:author="柠栀" w:date="2025-05-07T10:48:55Z">
              <w:r>
                <w:rPr>
                  <w:rFonts w:hint="eastAsia" w:ascii="楷体" w:hAnsi="楷体" w:eastAsia="楷体" w:cs="楷体"/>
                  <w:color w:val="000000"/>
                  <w:kern w:val="0"/>
                </w:rPr>
                <w:delText>用户反馈时自动关联</w:delText>
              </w:r>
            </w:del>
          </w:p>
        </w:tc>
      </w:tr>
      <w:tr w14:paraId="49FF84D4">
        <w:tblPrEx>
          <w:tblCellMar>
            <w:top w:w="0" w:type="dxa"/>
            <w:left w:w="108" w:type="dxa"/>
            <w:bottom w:w="0" w:type="dxa"/>
            <w:right w:w="108" w:type="dxa"/>
          </w:tblCellMar>
        </w:tblPrEx>
        <w:trPr>
          <w:trHeight w:val="355" w:hRule="atLeast"/>
          <w:jc w:val="center"/>
          <w:del w:id="4761"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tcPr>
          <w:p w14:paraId="05D1AD4A">
            <w:pPr>
              <w:widowControl/>
              <w:jc w:val="both"/>
              <w:rPr>
                <w:del w:id="4762" w:author="柠栀" w:date="2025-05-07T10:48:55Z"/>
                <w:rFonts w:ascii="楷体" w:hAnsi="楷体" w:eastAsia="楷体" w:cs="楷体"/>
                <w:color w:val="000000"/>
                <w:kern w:val="0"/>
              </w:rPr>
            </w:pPr>
            <w:del w:id="4763" w:author="柠栀" w:date="2025-05-07T10:48:55Z">
              <w:r>
                <w:rPr>
                  <w:rFonts w:hint="eastAsia" w:ascii="楷体" w:hAnsi="楷体" w:eastAsia="楷体" w:cs="楷体"/>
                  <w:color w:val="000000"/>
                  <w:kern w:val="0"/>
                </w:rPr>
                <w:delText>3</w:delText>
              </w:r>
            </w:del>
          </w:p>
        </w:tc>
        <w:tc>
          <w:tcPr>
            <w:tcW w:w="1054" w:type="dxa"/>
            <w:tcBorders>
              <w:top w:val="single" w:color="auto" w:sz="4" w:space="0"/>
              <w:left w:val="nil"/>
              <w:bottom w:val="single" w:color="auto" w:sz="4" w:space="0"/>
              <w:right w:val="single" w:color="auto" w:sz="4" w:space="0"/>
            </w:tcBorders>
            <w:shd w:val="clear" w:color="auto" w:fill="auto"/>
          </w:tcPr>
          <w:p w14:paraId="7531CAAF">
            <w:pPr>
              <w:widowControl/>
              <w:jc w:val="both"/>
              <w:rPr>
                <w:del w:id="4764" w:author="柠栀" w:date="2025-05-07T10:48:55Z"/>
                <w:rFonts w:ascii="楷体" w:hAnsi="楷体" w:eastAsia="楷体" w:cs="楷体"/>
                <w:color w:val="000000"/>
                <w:kern w:val="0"/>
              </w:rPr>
            </w:pPr>
            <w:del w:id="4765" w:author="柠栀" w:date="2025-05-07T10:48:55Z">
              <w:r>
                <w:rPr>
                  <w:rFonts w:hint="eastAsia" w:ascii="楷体" w:hAnsi="楷体" w:eastAsia="楷体" w:cs="楷体"/>
                  <w:color w:val="000000"/>
                  <w:kern w:val="0"/>
                  <w:lang w:bidi="ar"/>
                </w:rPr>
                <w:delText>用户姓名</w:delText>
              </w:r>
            </w:del>
          </w:p>
        </w:tc>
        <w:tc>
          <w:tcPr>
            <w:tcW w:w="822" w:type="dxa"/>
            <w:tcBorders>
              <w:top w:val="single" w:color="auto" w:sz="4" w:space="0"/>
              <w:left w:val="nil"/>
              <w:bottom w:val="single" w:color="auto" w:sz="4" w:space="0"/>
              <w:right w:val="single" w:color="auto" w:sz="4" w:space="0"/>
            </w:tcBorders>
            <w:shd w:val="clear" w:color="auto" w:fill="auto"/>
          </w:tcPr>
          <w:p w14:paraId="0B4C954D">
            <w:pPr>
              <w:rPr>
                <w:del w:id="4766" w:author="柠栀" w:date="2025-05-07T10:48:55Z"/>
                <w:rFonts w:ascii="楷体" w:hAnsi="楷体" w:eastAsia="楷体" w:cs="楷体"/>
                <w:color w:val="000000"/>
                <w:kern w:val="0"/>
              </w:rPr>
            </w:pPr>
            <w:del w:id="4767" w:author="柠栀" w:date="2025-05-07T10:48:55Z">
              <w:r>
                <w:rPr>
                  <w:rFonts w:hint="eastAsia" w:ascii="楷体" w:hAnsi="楷体" w:eastAsia="楷体" w:cs="楷体"/>
                  <w:kern w:val="0"/>
                </w:rPr>
                <w:delText>User_name</w:delText>
              </w:r>
            </w:del>
          </w:p>
        </w:tc>
        <w:tc>
          <w:tcPr>
            <w:tcW w:w="647" w:type="dxa"/>
            <w:tcBorders>
              <w:top w:val="single" w:color="auto" w:sz="4" w:space="0"/>
              <w:left w:val="nil"/>
              <w:bottom w:val="single" w:color="auto" w:sz="4" w:space="0"/>
              <w:right w:val="single" w:color="auto" w:sz="4" w:space="0"/>
            </w:tcBorders>
            <w:shd w:val="clear" w:color="auto" w:fill="auto"/>
          </w:tcPr>
          <w:p w14:paraId="62A26D27">
            <w:pPr>
              <w:rPr>
                <w:del w:id="4768" w:author="柠栀" w:date="2025-05-07T10:48:55Z"/>
                <w:rFonts w:ascii="楷体" w:hAnsi="楷体" w:eastAsia="楷体" w:cs="楷体"/>
                <w:color w:val="000000"/>
                <w:kern w:val="0"/>
              </w:rPr>
            </w:pPr>
            <w:del w:id="4769" w:author="柠栀" w:date="2025-05-07T10:48:55Z">
              <w:r>
                <w:rPr>
                  <w:rFonts w:hint="eastAsia" w:ascii="楷体" w:hAnsi="楷体" w:eastAsia="楷体" w:cs="楷体"/>
                  <w:kern w:val="0"/>
                </w:rPr>
                <w:delText>10</w:delText>
              </w:r>
            </w:del>
          </w:p>
        </w:tc>
        <w:tc>
          <w:tcPr>
            <w:tcW w:w="1180" w:type="dxa"/>
            <w:tcBorders>
              <w:top w:val="single" w:color="auto" w:sz="4" w:space="0"/>
              <w:left w:val="nil"/>
              <w:bottom w:val="single" w:color="auto" w:sz="4" w:space="0"/>
              <w:right w:val="single" w:color="auto" w:sz="4" w:space="0"/>
            </w:tcBorders>
            <w:shd w:val="clear" w:color="auto" w:fill="auto"/>
          </w:tcPr>
          <w:p w14:paraId="0C9A7104">
            <w:pPr>
              <w:widowControl/>
              <w:jc w:val="both"/>
              <w:rPr>
                <w:del w:id="4770" w:author="柠栀" w:date="2025-05-07T10:48:55Z"/>
                <w:rFonts w:ascii="楷体" w:hAnsi="楷体" w:eastAsia="楷体" w:cs="楷体"/>
                <w:color w:val="000000"/>
                <w:kern w:val="0"/>
              </w:rPr>
            </w:pPr>
            <w:del w:id="4771" w:author="柠栀" w:date="2025-05-07T10:48:55Z">
              <w:r>
                <w:rPr>
                  <w:rFonts w:hint="eastAsia" w:ascii="楷体" w:hAnsi="楷体" w:eastAsia="楷体" w:cs="楷体"/>
                  <w:color w:val="000000"/>
                  <w:kern w:val="0"/>
                  <w:lang w:bidi="ar"/>
                </w:rPr>
                <w:delText>否</w:delText>
              </w:r>
            </w:del>
          </w:p>
        </w:tc>
        <w:tc>
          <w:tcPr>
            <w:tcW w:w="2250" w:type="dxa"/>
            <w:tcBorders>
              <w:top w:val="single" w:color="auto" w:sz="4" w:space="0"/>
              <w:left w:val="nil"/>
              <w:bottom w:val="single" w:color="auto" w:sz="4" w:space="0"/>
              <w:right w:val="single" w:color="auto" w:sz="4" w:space="0"/>
            </w:tcBorders>
            <w:shd w:val="clear" w:color="auto" w:fill="auto"/>
          </w:tcPr>
          <w:p w14:paraId="34749F3C">
            <w:pPr>
              <w:widowControl/>
              <w:jc w:val="both"/>
              <w:rPr>
                <w:del w:id="4772" w:author="柠栀" w:date="2025-05-07T10:48:55Z"/>
                <w:rFonts w:ascii="楷体" w:hAnsi="楷体" w:eastAsia="楷体" w:cs="楷体"/>
                <w:i/>
                <w:iCs/>
                <w:color w:val="000000"/>
                <w:kern w:val="0"/>
                <w:lang w:bidi="ar"/>
              </w:rPr>
            </w:pPr>
            <w:del w:id="4773" w:author="柠栀" w:date="2025-05-07T10:48:55Z">
              <w:r>
                <w:rPr>
                  <w:rFonts w:hint="eastAsia" w:ascii="楷体" w:hAnsi="楷体" w:eastAsia="楷体" w:cs="楷体"/>
                  <w:i/>
                  <w:iCs/>
                  <w:color w:val="000000"/>
                  <w:kern w:val="0"/>
                  <w:lang w:bidi="ar"/>
                </w:rPr>
                <w:delText>^.{2,10}$</w:delText>
              </w:r>
            </w:del>
          </w:p>
          <w:p w14:paraId="32BB04DF">
            <w:pPr>
              <w:widowControl/>
              <w:jc w:val="both"/>
              <w:rPr>
                <w:del w:id="4774" w:author="柠栀" w:date="2025-05-07T10:48:55Z"/>
                <w:rFonts w:ascii="楷体" w:hAnsi="楷体" w:eastAsia="楷体" w:cs="楷体"/>
                <w:i/>
                <w:iCs/>
                <w:color w:val="000000"/>
                <w:kern w:val="0"/>
                <w:lang w:bidi="ar"/>
              </w:rPr>
            </w:pPr>
          </w:p>
          <w:p w14:paraId="205D79DF">
            <w:pPr>
              <w:widowControl/>
              <w:jc w:val="both"/>
              <w:rPr>
                <w:del w:id="4775" w:author="柠栀" w:date="2025-05-07T10:48:55Z"/>
                <w:rFonts w:ascii="楷体" w:hAnsi="楷体" w:eastAsia="楷体" w:cs="楷体"/>
                <w:color w:val="000000"/>
                <w:kern w:val="0"/>
                <w:lang w:bidi="ar"/>
              </w:rPr>
            </w:pPr>
            <w:del w:id="4776" w:author="柠栀" w:date="2025-05-07T10:48:55Z">
              <w:r>
                <w:rPr>
                  <w:rFonts w:hint="eastAsia" w:ascii="楷体" w:hAnsi="楷体" w:eastAsia="楷体" w:cs="楷体"/>
                  <w:color w:val="000000"/>
                  <w:kern w:val="0"/>
                  <w:lang w:bidi="ar"/>
                </w:rPr>
                <w:delText>长度限制：2-10位</w:delText>
              </w:r>
            </w:del>
          </w:p>
          <w:p w14:paraId="15CF2BEA">
            <w:pPr>
              <w:widowControl/>
              <w:jc w:val="both"/>
              <w:rPr>
                <w:del w:id="4777" w:author="柠栀" w:date="2025-05-07T10:48:55Z"/>
                <w:rFonts w:ascii="楷体" w:hAnsi="楷体" w:eastAsia="楷体" w:cs="楷体"/>
                <w:color w:val="000000"/>
                <w:kern w:val="0"/>
              </w:rPr>
            </w:pPr>
            <w:del w:id="4778" w:author="柠栀" w:date="2025-05-07T10:48:55Z">
              <w:r>
                <w:rPr>
                  <w:rFonts w:hint="eastAsia" w:ascii="楷体" w:hAnsi="楷体" w:eastAsia="楷体" w:cs="楷体"/>
                  <w:color w:val="000000"/>
                  <w:kern w:val="0"/>
                  <w:lang w:bidi="ar"/>
                </w:rPr>
                <w:delText>格式限制：任意字符</w:delText>
              </w:r>
            </w:del>
          </w:p>
        </w:tc>
        <w:tc>
          <w:tcPr>
            <w:tcW w:w="2163" w:type="dxa"/>
            <w:tcBorders>
              <w:top w:val="single" w:color="auto" w:sz="4" w:space="0"/>
              <w:left w:val="nil"/>
              <w:bottom w:val="single" w:color="auto" w:sz="4" w:space="0"/>
              <w:right w:val="single" w:color="auto" w:sz="4" w:space="0"/>
            </w:tcBorders>
            <w:shd w:val="clear" w:color="auto" w:fill="auto"/>
          </w:tcPr>
          <w:p w14:paraId="752FBBE9">
            <w:pPr>
              <w:widowControl/>
              <w:rPr>
                <w:del w:id="4779" w:author="柠栀" w:date="2025-05-07T10:48:55Z"/>
                <w:rFonts w:ascii="楷体" w:hAnsi="楷体" w:eastAsia="楷体" w:cs="楷体"/>
                <w:color w:val="000000"/>
                <w:kern w:val="0"/>
              </w:rPr>
            </w:pPr>
            <w:del w:id="4780" w:author="柠栀" w:date="2025-05-07T10:48:55Z">
              <w:r>
                <w:rPr>
                  <w:rFonts w:hint="eastAsia" w:ascii="楷体" w:hAnsi="楷体" w:eastAsia="楷体" w:cs="楷体"/>
                  <w:color w:val="000000"/>
                  <w:kern w:val="0"/>
                </w:rPr>
                <w:delText>用户反馈时自动关联</w:delText>
              </w:r>
            </w:del>
          </w:p>
        </w:tc>
      </w:tr>
      <w:tr w14:paraId="2923122C">
        <w:tblPrEx>
          <w:tblCellMar>
            <w:top w:w="0" w:type="dxa"/>
            <w:left w:w="108" w:type="dxa"/>
            <w:bottom w:w="0" w:type="dxa"/>
            <w:right w:w="108" w:type="dxa"/>
          </w:tblCellMar>
        </w:tblPrEx>
        <w:trPr>
          <w:trHeight w:val="355" w:hRule="atLeast"/>
          <w:jc w:val="center"/>
          <w:del w:id="4781"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tcPr>
          <w:p w14:paraId="39C480B5">
            <w:pPr>
              <w:widowControl/>
              <w:jc w:val="both"/>
              <w:rPr>
                <w:del w:id="4782" w:author="柠栀" w:date="2025-05-07T10:48:55Z"/>
                <w:rFonts w:ascii="楷体" w:hAnsi="楷体" w:eastAsia="楷体" w:cs="楷体"/>
                <w:color w:val="000000"/>
                <w:kern w:val="0"/>
              </w:rPr>
            </w:pPr>
            <w:del w:id="4783" w:author="柠栀" w:date="2025-05-07T10:48:55Z">
              <w:r>
                <w:rPr>
                  <w:rFonts w:hint="eastAsia" w:ascii="楷体" w:hAnsi="楷体" w:eastAsia="楷体" w:cs="楷体"/>
                  <w:color w:val="000000"/>
                  <w:kern w:val="0"/>
                </w:rPr>
                <w:delText>4</w:delText>
              </w:r>
            </w:del>
          </w:p>
        </w:tc>
        <w:tc>
          <w:tcPr>
            <w:tcW w:w="1054" w:type="dxa"/>
            <w:tcBorders>
              <w:top w:val="single" w:color="auto" w:sz="4" w:space="0"/>
              <w:left w:val="nil"/>
              <w:bottom w:val="single" w:color="auto" w:sz="4" w:space="0"/>
              <w:right w:val="single" w:color="auto" w:sz="4" w:space="0"/>
            </w:tcBorders>
            <w:shd w:val="clear" w:color="auto" w:fill="auto"/>
          </w:tcPr>
          <w:p w14:paraId="202E50C6">
            <w:pPr>
              <w:widowControl/>
              <w:jc w:val="both"/>
              <w:rPr>
                <w:del w:id="4784" w:author="柠栀" w:date="2025-05-07T10:48:55Z"/>
                <w:rFonts w:hint="default" w:ascii="楷体" w:hAnsi="楷体" w:eastAsia="楷体" w:cs="楷体"/>
                <w:color w:val="000000"/>
                <w:kern w:val="0"/>
                <w:lang w:val="en-US" w:eastAsia="zh-CN"/>
              </w:rPr>
            </w:pPr>
            <w:del w:id="4785" w:author="柠栀" w:date="2025-05-07T10:48:55Z">
              <w:r>
                <w:rPr>
                  <w:rFonts w:hint="eastAsia" w:ascii="楷体" w:hAnsi="楷体" w:eastAsia="楷体" w:cs="楷体"/>
                  <w:color w:val="000000"/>
                  <w:kern w:val="0"/>
                  <w:lang w:val="en-US" w:eastAsia="zh-CN"/>
                </w:rPr>
                <w:delText>AI回复编号</w:delText>
              </w:r>
            </w:del>
          </w:p>
        </w:tc>
        <w:tc>
          <w:tcPr>
            <w:tcW w:w="822" w:type="dxa"/>
            <w:tcBorders>
              <w:top w:val="single" w:color="auto" w:sz="4" w:space="0"/>
              <w:left w:val="nil"/>
              <w:bottom w:val="single" w:color="auto" w:sz="4" w:space="0"/>
              <w:right w:val="single" w:color="auto" w:sz="4" w:space="0"/>
            </w:tcBorders>
            <w:shd w:val="clear" w:color="auto" w:fill="auto"/>
          </w:tcPr>
          <w:p w14:paraId="35F74953">
            <w:pPr>
              <w:widowControl/>
              <w:jc w:val="both"/>
              <w:rPr>
                <w:del w:id="4786" w:author="柠栀" w:date="2025-05-07T10:48:55Z"/>
                <w:rFonts w:hint="default" w:ascii="楷体" w:hAnsi="楷体" w:eastAsia="楷体" w:cs="楷体"/>
                <w:color w:val="000000"/>
                <w:kern w:val="0"/>
                <w:lang w:val="en-US" w:eastAsia="zh-CN"/>
              </w:rPr>
            </w:pPr>
            <w:del w:id="4787" w:author="柠栀" w:date="2025-05-07T10:48:55Z">
              <w:r>
                <w:rPr>
                  <w:rFonts w:hint="eastAsia" w:ascii="楷体" w:hAnsi="楷体" w:eastAsia="楷体" w:cs="楷体"/>
                  <w:color w:val="000000"/>
                  <w:kern w:val="0"/>
                  <w:lang w:val="en-US" w:eastAsia="zh-CN"/>
                </w:rPr>
                <w:delText>Reply_id</w:delText>
              </w:r>
            </w:del>
          </w:p>
        </w:tc>
        <w:tc>
          <w:tcPr>
            <w:tcW w:w="647" w:type="dxa"/>
            <w:tcBorders>
              <w:top w:val="single" w:color="auto" w:sz="4" w:space="0"/>
              <w:left w:val="nil"/>
              <w:bottom w:val="single" w:color="auto" w:sz="4" w:space="0"/>
              <w:right w:val="single" w:color="auto" w:sz="4" w:space="0"/>
            </w:tcBorders>
            <w:shd w:val="clear" w:color="auto" w:fill="auto"/>
          </w:tcPr>
          <w:p w14:paraId="02D231F7">
            <w:pPr>
              <w:widowControl/>
              <w:jc w:val="both"/>
              <w:rPr>
                <w:del w:id="4788" w:author="柠栀" w:date="2025-05-07T10:48:55Z"/>
                <w:rFonts w:ascii="楷体" w:hAnsi="楷体" w:eastAsia="楷体" w:cs="楷体"/>
                <w:color w:val="000000"/>
                <w:kern w:val="0"/>
              </w:rPr>
            </w:pPr>
            <w:del w:id="4789" w:author="柠栀" w:date="2025-05-07T10:48:55Z">
              <w:r>
                <w:rPr>
                  <w:rFonts w:hint="eastAsia" w:ascii="楷体" w:hAnsi="楷体" w:eastAsia="楷体" w:cs="楷体"/>
                  <w:color w:val="000000"/>
                  <w:kern w:val="0"/>
                  <w:lang w:bidi="ar"/>
                </w:rPr>
                <w:delText>20</w:delText>
              </w:r>
            </w:del>
          </w:p>
        </w:tc>
        <w:tc>
          <w:tcPr>
            <w:tcW w:w="1180" w:type="dxa"/>
            <w:tcBorders>
              <w:top w:val="single" w:color="auto" w:sz="4" w:space="0"/>
              <w:left w:val="nil"/>
              <w:bottom w:val="single" w:color="auto" w:sz="4" w:space="0"/>
              <w:right w:val="single" w:color="auto" w:sz="4" w:space="0"/>
            </w:tcBorders>
            <w:shd w:val="clear" w:color="auto" w:fill="auto"/>
          </w:tcPr>
          <w:p w14:paraId="7F1E7493">
            <w:pPr>
              <w:widowControl/>
              <w:jc w:val="both"/>
              <w:rPr>
                <w:del w:id="4790" w:author="柠栀" w:date="2025-05-07T10:48:55Z"/>
                <w:rFonts w:ascii="楷体" w:hAnsi="楷体" w:eastAsia="楷体" w:cs="楷体"/>
                <w:color w:val="000000"/>
                <w:kern w:val="0"/>
              </w:rPr>
            </w:pPr>
            <w:del w:id="4791" w:author="柠栀" w:date="2025-05-07T10:48:55Z">
              <w:r>
                <w:rPr>
                  <w:rFonts w:hint="eastAsia" w:ascii="楷体" w:hAnsi="楷体" w:eastAsia="楷体" w:cs="楷体"/>
                  <w:color w:val="000000"/>
                  <w:kern w:val="0"/>
                  <w:lang w:bidi="ar"/>
                </w:rPr>
                <w:delText>是</w:delText>
              </w:r>
            </w:del>
          </w:p>
        </w:tc>
        <w:tc>
          <w:tcPr>
            <w:tcW w:w="2250" w:type="dxa"/>
            <w:tcBorders>
              <w:top w:val="single" w:color="auto" w:sz="4" w:space="0"/>
              <w:left w:val="nil"/>
              <w:bottom w:val="single" w:color="auto" w:sz="4" w:space="0"/>
              <w:right w:val="single" w:color="auto" w:sz="4" w:space="0"/>
            </w:tcBorders>
            <w:shd w:val="clear" w:color="auto" w:fill="auto"/>
          </w:tcPr>
          <w:p w14:paraId="75687E67">
            <w:pPr>
              <w:widowControl/>
              <w:rPr>
                <w:del w:id="4792" w:author="柠栀" w:date="2025-05-07T10:48:55Z"/>
                <w:rFonts w:ascii="楷体" w:hAnsi="楷体" w:eastAsia="楷体" w:cs="楷体"/>
                <w:i/>
                <w:iCs/>
                <w:color w:val="000000"/>
                <w:kern w:val="0"/>
              </w:rPr>
            </w:pPr>
            <w:del w:id="4793" w:author="柠栀" w:date="2025-05-07T10:48:55Z">
              <w:r>
                <w:rPr>
                  <w:rFonts w:hint="eastAsia" w:ascii="楷体" w:hAnsi="楷体" w:eastAsia="楷体" w:cs="楷体"/>
                  <w:i/>
                  <w:iCs/>
                  <w:color w:val="000000"/>
                  <w:kern w:val="0"/>
                </w:rPr>
                <w:delText>.{1,20}$</w:delText>
              </w:r>
            </w:del>
          </w:p>
          <w:p w14:paraId="0C628A82">
            <w:pPr>
              <w:widowControl/>
              <w:rPr>
                <w:del w:id="4794" w:author="柠栀" w:date="2025-05-07T10:48:55Z"/>
                <w:rFonts w:ascii="楷体" w:hAnsi="楷体" w:eastAsia="楷体" w:cs="楷体"/>
                <w:i/>
                <w:iCs/>
                <w:color w:val="000000"/>
                <w:kern w:val="0"/>
              </w:rPr>
            </w:pPr>
          </w:p>
          <w:p w14:paraId="00049BF5">
            <w:pPr>
              <w:widowControl/>
              <w:rPr>
                <w:del w:id="4795" w:author="柠栀" w:date="2025-05-07T10:48:55Z"/>
                <w:rFonts w:ascii="楷体" w:hAnsi="楷体" w:eastAsia="楷体" w:cs="楷体"/>
                <w:color w:val="000000"/>
                <w:kern w:val="0"/>
              </w:rPr>
            </w:pPr>
            <w:del w:id="4796" w:author="柠栀" w:date="2025-05-07T10:48:55Z">
              <w:r>
                <w:rPr>
                  <w:rFonts w:hint="eastAsia" w:ascii="楷体" w:hAnsi="楷体" w:eastAsia="楷体" w:cs="楷体"/>
                  <w:color w:val="000000"/>
                  <w:kern w:val="0"/>
                </w:rPr>
                <w:delText>长度限制：1-20位</w:delText>
              </w:r>
            </w:del>
          </w:p>
          <w:p w14:paraId="5AE12630">
            <w:pPr>
              <w:widowControl/>
              <w:jc w:val="both"/>
              <w:rPr>
                <w:del w:id="4797" w:author="柠栀" w:date="2025-05-07T10:48:55Z"/>
                <w:rFonts w:ascii="楷体" w:hAnsi="楷体" w:eastAsia="楷体" w:cs="楷体"/>
                <w:color w:val="000000"/>
                <w:kern w:val="0"/>
              </w:rPr>
            </w:pPr>
            <w:del w:id="4798" w:author="柠栀" w:date="2025-05-07T10:48:55Z">
              <w:r>
                <w:rPr>
                  <w:rFonts w:hint="eastAsia" w:ascii="楷体" w:hAnsi="楷体" w:eastAsia="楷体" w:cs="楷体"/>
                  <w:color w:val="000000"/>
                  <w:kern w:val="0"/>
                </w:rPr>
                <w:delText>格式限制：任意字符</w:delText>
              </w:r>
            </w:del>
          </w:p>
        </w:tc>
        <w:tc>
          <w:tcPr>
            <w:tcW w:w="2163" w:type="dxa"/>
            <w:tcBorders>
              <w:top w:val="single" w:color="auto" w:sz="4" w:space="0"/>
              <w:left w:val="nil"/>
              <w:bottom w:val="single" w:color="auto" w:sz="4" w:space="0"/>
              <w:right w:val="single" w:color="auto" w:sz="4" w:space="0"/>
            </w:tcBorders>
            <w:shd w:val="clear" w:color="auto" w:fill="auto"/>
          </w:tcPr>
          <w:p w14:paraId="197FE3D0">
            <w:pPr>
              <w:widowControl/>
              <w:rPr>
                <w:del w:id="4799" w:author="柠栀" w:date="2025-05-07T10:48:55Z"/>
                <w:rFonts w:hint="eastAsia" w:ascii="楷体" w:hAnsi="楷体" w:eastAsia="楷体" w:cs="楷体"/>
                <w:lang w:eastAsia="zh-CN"/>
              </w:rPr>
            </w:pPr>
            <w:del w:id="4800" w:author="柠栀" w:date="2025-05-07T10:48:55Z">
              <w:r>
                <w:rPr>
                  <w:rFonts w:hint="eastAsia" w:ascii="楷体" w:hAnsi="楷体" w:eastAsia="楷体" w:cs="楷体"/>
                  <w:color w:val="000000"/>
                  <w:kern w:val="0"/>
                </w:rPr>
                <w:delText>用户反馈时</w:delText>
              </w:r>
            </w:del>
            <w:del w:id="4801" w:author="柠栀" w:date="2025-05-07T10:48:55Z">
              <w:r>
                <w:rPr>
                  <w:rFonts w:hint="eastAsia" w:ascii="楷体" w:hAnsi="楷体" w:eastAsia="楷体" w:cs="楷体"/>
                  <w:color w:val="000000"/>
                  <w:kern w:val="0"/>
                  <w:lang w:val="en-US" w:eastAsia="zh-CN"/>
                </w:rPr>
                <w:delText>自动关联</w:delText>
              </w:r>
            </w:del>
          </w:p>
        </w:tc>
      </w:tr>
      <w:tr w14:paraId="5DDA7ED3">
        <w:tblPrEx>
          <w:tblCellMar>
            <w:top w:w="0" w:type="dxa"/>
            <w:left w:w="108" w:type="dxa"/>
            <w:bottom w:w="0" w:type="dxa"/>
            <w:right w:w="108" w:type="dxa"/>
          </w:tblCellMar>
        </w:tblPrEx>
        <w:trPr>
          <w:trHeight w:val="355" w:hRule="atLeast"/>
          <w:jc w:val="center"/>
          <w:del w:id="4802"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tcPr>
          <w:p w14:paraId="5D87667E">
            <w:pPr>
              <w:widowControl/>
              <w:jc w:val="both"/>
              <w:rPr>
                <w:del w:id="4803" w:author="柠栀" w:date="2025-05-07T10:48:55Z"/>
                <w:rFonts w:ascii="楷体" w:hAnsi="楷体" w:eastAsia="楷体" w:cs="楷体"/>
                <w:color w:val="000000"/>
                <w:kern w:val="0"/>
              </w:rPr>
            </w:pPr>
            <w:del w:id="4804" w:author="柠栀" w:date="2025-05-07T10:48:55Z">
              <w:r>
                <w:rPr>
                  <w:rFonts w:hint="eastAsia" w:ascii="楷体" w:hAnsi="楷体" w:eastAsia="楷体" w:cs="楷体"/>
                  <w:color w:val="000000"/>
                  <w:kern w:val="0"/>
                </w:rPr>
                <w:delText>5</w:delText>
              </w:r>
            </w:del>
          </w:p>
        </w:tc>
        <w:tc>
          <w:tcPr>
            <w:tcW w:w="1054" w:type="dxa"/>
            <w:tcBorders>
              <w:top w:val="single" w:color="auto" w:sz="4" w:space="0"/>
              <w:left w:val="nil"/>
              <w:bottom w:val="single" w:color="auto" w:sz="4" w:space="0"/>
              <w:right w:val="single" w:color="auto" w:sz="4" w:space="0"/>
            </w:tcBorders>
            <w:shd w:val="clear" w:color="auto" w:fill="auto"/>
          </w:tcPr>
          <w:p w14:paraId="79B29FA3">
            <w:pPr>
              <w:widowControl/>
              <w:jc w:val="both"/>
              <w:rPr>
                <w:del w:id="4805" w:author="柠栀" w:date="2025-05-07T10:48:55Z"/>
                <w:rFonts w:ascii="楷体" w:hAnsi="楷体" w:eastAsia="楷体" w:cs="楷体"/>
                <w:color w:val="000000"/>
                <w:kern w:val="0"/>
              </w:rPr>
            </w:pPr>
            <w:del w:id="4806" w:author="柠栀" w:date="2025-05-07T10:48:55Z">
              <w:r>
                <w:rPr>
                  <w:rFonts w:hint="eastAsia" w:ascii="楷体" w:hAnsi="楷体" w:eastAsia="楷体" w:cs="楷体"/>
                  <w:color w:val="000000"/>
                  <w:kern w:val="0"/>
                </w:rPr>
                <w:delText>反馈内容</w:delText>
              </w:r>
            </w:del>
          </w:p>
        </w:tc>
        <w:tc>
          <w:tcPr>
            <w:tcW w:w="822" w:type="dxa"/>
            <w:tcBorders>
              <w:top w:val="single" w:color="auto" w:sz="4" w:space="0"/>
              <w:left w:val="nil"/>
              <w:bottom w:val="single" w:color="auto" w:sz="4" w:space="0"/>
              <w:right w:val="single" w:color="auto" w:sz="4" w:space="0"/>
            </w:tcBorders>
            <w:shd w:val="clear" w:color="auto" w:fill="auto"/>
          </w:tcPr>
          <w:p w14:paraId="473A3455">
            <w:pPr>
              <w:widowControl/>
              <w:jc w:val="both"/>
              <w:rPr>
                <w:del w:id="4807" w:author="柠栀" w:date="2025-05-07T10:48:55Z"/>
                <w:rFonts w:ascii="楷体" w:hAnsi="楷体" w:eastAsia="楷体" w:cs="楷体"/>
                <w:color w:val="000000"/>
                <w:kern w:val="0"/>
              </w:rPr>
            </w:pPr>
            <w:del w:id="4808" w:author="柠栀" w:date="2025-05-07T10:48:55Z">
              <w:r>
                <w:rPr>
                  <w:rFonts w:hint="eastAsia" w:ascii="楷体" w:hAnsi="楷体" w:eastAsia="楷体" w:cs="楷体"/>
                  <w:color w:val="000000"/>
                  <w:kern w:val="0"/>
                </w:rPr>
                <w:delText>Feedback</w:delText>
              </w:r>
            </w:del>
            <w:del w:id="4809" w:author="柠栀" w:date="2025-05-07T10:48:55Z">
              <w:r>
                <w:rPr>
                  <w:rFonts w:hint="eastAsia" w:ascii="楷体" w:hAnsi="楷体" w:eastAsia="楷体" w:cs="楷体"/>
                  <w:color w:val="000000"/>
                  <w:kern w:val="0"/>
                  <w:lang w:val="en-US" w:eastAsia="zh-CN"/>
                </w:rPr>
                <w:delText>_c</w:delText>
              </w:r>
            </w:del>
            <w:del w:id="4810" w:author="柠栀" w:date="2025-05-07T10:48:55Z">
              <w:r>
                <w:rPr>
                  <w:rFonts w:hint="eastAsia" w:ascii="楷体" w:hAnsi="楷体" w:eastAsia="楷体" w:cs="楷体"/>
                  <w:color w:val="000000"/>
                  <w:kern w:val="0"/>
                </w:rPr>
                <w:delText>ontent</w:delText>
              </w:r>
            </w:del>
          </w:p>
        </w:tc>
        <w:tc>
          <w:tcPr>
            <w:tcW w:w="647" w:type="dxa"/>
            <w:tcBorders>
              <w:top w:val="single" w:color="auto" w:sz="4" w:space="0"/>
              <w:left w:val="nil"/>
              <w:bottom w:val="single" w:color="auto" w:sz="4" w:space="0"/>
              <w:right w:val="single" w:color="auto" w:sz="4" w:space="0"/>
            </w:tcBorders>
            <w:shd w:val="clear" w:color="auto" w:fill="auto"/>
          </w:tcPr>
          <w:p w14:paraId="26C752DD">
            <w:pPr>
              <w:widowControl/>
              <w:jc w:val="both"/>
              <w:rPr>
                <w:del w:id="4811" w:author="柠栀" w:date="2025-05-07T10:48:55Z"/>
                <w:rFonts w:ascii="楷体" w:hAnsi="楷体" w:eastAsia="楷体" w:cs="楷体"/>
                <w:color w:val="000000"/>
                <w:kern w:val="0"/>
              </w:rPr>
            </w:pPr>
            <w:del w:id="4812" w:author="柠栀" w:date="2025-05-07T10:48:55Z">
              <w:r>
                <w:rPr>
                  <w:rFonts w:hint="eastAsia" w:ascii="楷体" w:hAnsi="楷体" w:eastAsia="楷体" w:cs="楷体"/>
                  <w:color w:val="000000"/>
                  <w:kern w:val="0"/>
                  <w:lang w:bidi="ar"/>
                </w:rPr>
                <w:delText>100</w:delText>
              </w:r>
            </w:del>
          </w:p>
        </w:tc>
        <w:tc>
          <w:tcPr>
            <w:tcW w:w="1180" w:type="dxa"/>
            <w:tcBorders>
              <w:top w:val="single" w:color="auto" w:sz="4" w:space="0"/>
              <w:left w:val="nil"/>
              <w:bottom w:val="single" w:color="auto" w:sz="4" w:space="0"/>
              <w:right w:val="single" w:color="auto" w:sz="4" w:space="0"/>
            </w:tcBorders>
            <w:shd w:val="clear" w:color="auto" w:fill="auto"/>
          </w:tcPr>
          <w:p w14:paraId="06401ED8">
            <w:pPr>
              <w:widowControl/>
              <w:jc w:val="both"/>
              <w:rPr>
                <w:del w:id="4813" w:author="柠栀" w:date="2025-05-07T10:48:55Z"/>
                <w:rFonts w:ascii="楷体" w:hAnsi="楷体" w:eastAsia="楷体" w:cs="楷体"/>
                <w:color w:val="000000"/>
                <w:kern w:val="0"/>
              </w:rPr>
            </w:pPr>
            <w:del w:id="4814" w:author="柠栀" w:date="2025-05-07T10:48:55Z">
              <w:r>
                <w:rPr>
                  <w:rFonts w:hint="eastAsia" w:ascii="楷体" w:hAnsi="楷体" w:eastAsia="楷体" w:cs="楷体"/>
                  <w:color w:val="000000"/>
                  <w:kern w:val="0"/>
                  <w:lang w:bidi="ar"/>
                </w:rPr>
                <w:delText>是</w:delText>
              </w:r>
            </w:del>
          </w:p>
        </w:tc>
        <w:tc>
          <w:tcPr>
            <w:tcW w:w="2250" w:type="dxa"/>
            <w:tcBorders>
              <w:top w:val="single" w:color="auto" w:sz="4" w:space="0"/>
              <w:left w:val="nil"/>
              <w:bottom w:val="single" w:color="auto" w:sz="4" w:space="0"/>
              <w:right w:val="single" w:color="auto" w:sz="4" w:space="0"/>
            </w:tcBorders>
            <w:shd w:val="clear" w:color="auto" w:fill="auto"/>
          </w:tcPr>
          <w:p w14:paraId="58B42BEC">
            <w:pPr>
              <w:widowControl/>
              <w:rPr>
                <w:del w:id="4815" w:author="柠栀" w:date="2025-05-07T10:48:55Z"/>
                <w:rFonts w:ascii="楷体" w:hAnsi="楷体" w:eastAsia="楷体" w:cs="楷体"/>
                <w:i/>
                <w:iCs/>
                <w:color w:val="000000"/>
                <w:kern w:val="0"/>
              </w:rPr>
            </w:pPr>
            <w:del w:id="4816" w:author="柠栀" w:date="2025-05-07T10:48:55Z">
              <w:r>
                <w:rPr>
                  <w:rFonts w:hint="eastAsia" w:ascii="楷体" w:hAnsi="楷体" w:eastAsia="楷体" w:cs="楷体"/>
                  <w:i/>
                  <w:iCs/>
                  <w:color w:val="000000"/>
                  <w:kern w:val="0"/>
                </w:rPr>
                <w:delText>.{1,100}$</w:delText>
              </w:r>
            </w:del>
          </w:p>
          <w:p w14:paraId="122F7DC4">
            <w:pPr>
              <w:widowControl/>
              <w:rPr>
                <w:del w:id="4817" w:author="柠栀" w:date="2025-05-07T10:48:55Z"/>
                <w:rFonts w:ascii="楷体" w:hAnsi="楷体" w:eastAsia="楷体" w:cs="楷体"/>
                <w:i/>
                <w:iCs/>
                <w:color w:val="000000"/>
                <w:kern w:val="0"/>
              </w:rPr>
            </w:pPr>
          </w:p>
          <w:p w14:paraId="79E88C29">
            <w:pPr>
              <w:widowControl/>
              <w:rPr>
                <w:del w:id="4818" w:author="柠栀" w:date="2025-05-07T10:48:55Z"/>
                <w:rFonts w:ascii="楷体" w:hAnsi="楷体" w:eastAsia="楷体" w:cs="楷体"/>
                <w:color w:val="000000"/>
                <w:kern w:val="0"/>
              </w:rPr>
            </w:pPr>
            <w:del w:id="4819" w:author="柠栀" w:date="2025-05-07T10:48:55Z">
              <w:r>
                <w:rPr>
                  <w:rFonts w:hint="eastAsia" w:ascii="楷体" w:hAnsi="楷体" w:eastAsia="楷体" w:cs="楷体"/>
                  <w:color w:val="000000"/>
                  <w:kern w:val="0"/>
                </w:rPr>
                <w:delText>长度限制：1-100位</w:delText>
              </w:r>
            </w:del>
          </w:p>
          <w:p w14:paraId="176E2BF3">
            <w:pPr>
              <w:widowControl/>
              <w:jc w:val="both"/>
              <w:rPr>
                <w:del w:id="4820" w:author="柠栀" w:date="2025-05-07T10:48:55Z"/>
                <w:rFonts w:ascii="楷体" w:hAnsi="楷体" w:eastAsia="楷体" w:cs="楷体"/>
                <w:color w:val="000000"/>
                <w:kern w:val="0"/>
              </w:rPr>
            </w:pPr>
            <w:del w:id="4821" w:author="柠栀" w:date="2025-05-07T10:48:55Z">
              <w:r>
                <w:rPr>
                  <w:rFonts w:hint="eastAsia" w:ascii="楷体" w:hAnsi="楷体" w:eastAsia="楷体" w:cs="楷体"/>
                  <w:color w:val="000000"/>
                  <w:kern w:val="0"/>
                </w:rPr>
                <w:delText>格式限制：任意字符</w:delText>
              </w:r>
            </w:del>
          </w:p>
        </w:tc>
        <w:tc>
          <w:tcPr>
            <w:tcW w:w="2163" w:type="dxa"/>
            <w:tcBorders>
              <w:top w:val="single" w:color="auto" w:sz="4" w:space="0"/>
              <w:left w:val="nil"/>
              <w:bottom w:val="single" w:color="auto" w:sz="4" w:space="0"/>
              <w:right w:val="single" w:color="auto" w:sz="4" w:space="0"/>
            </w:tcBorders>
            <w:shd w:val="clear" w:color="auto" w:fill="auto"/>
          </w:tcPr>
          <w:p w14:paraId="4C6338AF">
            <w:pPr>
              <w:widowControl/>
              <w:rPr>
                <w:del w:id="4822" w:author="柠栀" w:date="2025-05-07T10:48:55Z"/>
                <w:rFonts w:ascii="楷体" w:hAnsi="楷体" w:eastAsia="楷体" w:cs="楷体"/>
                <w:color w:val="000000"/>
                <w:kern w:val="0"/>
              </w:rPr>
            </w:pPr>
            <w:del w:id="4823" w:author="柠栀" w:date="2025-05-07T10:48:55Z">
              <w:r>
                <w:rPr>
                  <w:rFonts w:hint="eastAsia" w:ascii="楷体" w:hAnsi="楷体" w:eastAsia="楷体" w:cs="楷体"/>
                  <w:color w:val="000000"/>
                  <w:kern w:val="0"/>
                </w:rPr>
                <w:delText>用户反馈时输入</w:delText>
              </w:r>
            </w:del>
          </w:p>
        </w:tc>
      </w:tr>
      <w:tr w14:paraId="49DCBD82">
        <w:tblPrEx>
          <w:tblCellMar>
            <w:top w:w="0" w:type="dxa"/>
            <w:left w:w="108" w:type="dxa"/>
            <w:bottom w:w="0" w:type="dxa"/>
            <w:right w:w="108" w:type="dxa"/>
          </w:tblCellMar>
        </w:tblPrEx>
        <w:trPr>
          <w:trHeight w:val="355" w:hRule="atLeast"/>
          <w:jc w:val="center"/>
          <w:del w:id="4824"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tcPr>
          <w:p w14:paraId="70635CBB">
            <w:pPr>
              <w:widowControl/>
              <w:jc w:val="both"/>
              <w:rPr>
                <w:del w:id="4825" w:author="柠栀" w:date="2025-05-07T10:48:55Z"/>
                <w:rFonts w:ascii="楷体" w:hAnsi="楷体" w:eastAsia="楷体" w:cs="楷体"/>
                <w:color w:val="000000"/>
                <w:kern w:val="0"/>
              </w:rPr>
            </w:pPr>
            <w:del w:id="4826" w:author="柠栀" w:date="2025-05-07T10:48:55Z">
              <w:r>
                <w:rPr>
                  <w:rFonts w:hint="eastAsia" w:ascii="楷体" w:hAnsi="楷体" w:eastAsia="楷体" w:cs="楷体"/>
                  <w:color w:val="000000"/>
                  <w:kern w:val="0"/>
                </w:rPr>
                <w:delText>6</w:delText>
              </w:r>
            </w:del>
          </w:p>
        </w:tc>
        <w:tc>
          <w:tcPr>
            <w:tcW w:w="1054" w:type="dxa"/>
            <w:tcBorders>
              <w:top w:val="single" w:color="auto" w:sz="4" w:space="0"/>
              <w:left w:val="nil"/>
              <w:bottom w:val="single" w:color="auto" w:sz="4" w:space="0"/>
              <w:right w:val="single" w:color="auto" w:sz="4" w:space="0"/>
            </w:tcBorders>
            <w:shd w:val="clear" w:color="auto" w:fill="auto"/>
          </w:tcPr>
          <w:p w14:paraId="30B3D134">
            <w:pPr>
              <w:widowControl/>
              <w:jc w:val="both"/>
              <w:rPr>
                <w:del w:id="4827" w:author="柠栀" w:date="2025-05-07T10:48:55Z"/>
                <w:rFonts w:ascii="楷体" w:hAnsi="楷体" w:eastAsia="楷体" w:cs="楷体"/>
                <w:color w:val="000000"/>
                <w:kern w:val="0"/>
              </w:rPr>
            </w:pPr>
            <w:del w:id="4828" w:author="柠栀" w:date="2025-05-07T10:48:55Z">
              <w:r>
                <w:rPr>
                  <w:rFonts w:hint="eastAsia" w:ascii="楷体" w:hAnsi="楷体" w:eastAsia="楷体" w:cs="楷体"/>
                  <w:color w:val="000000"/>
                  <w:kern w:val="0"/>
                </w:rPr>
                <w:delText>创建时间</w:delText>
              </w:r>
            </w:del>
          </w:p>
        </w:tc>
        <w:tc>
          <w:tcPr>
            <w:tcW w:w="822" w:type="dxa"/>
            <w:tcBorders>
              <w:top w:val="single" w:color="auto" w:sz="4" w:space="0"/>
              <w:left w:val="nil"/>
              <w:bottom w:val="single" w:color="auto" w:sz="4" w:space="0"/>
              <w:right w:val="single" w:color="auto" w:sz="4" w:space="0"/>
            </w:tcBorders>
            <w:shd w:val="clear" w:color="auto" w:fill="auto"/>
          </w:tcPr>
          <w:p w14:paraId="310907DE">
            <w:pPr>
              <w:widowControl/>
              <w:jc w:val="both"/>
              <w:rPr>
                <w:del w:id="4829" w:author="柠栀" w:date="2025-05-07T10:48:55Z"/>
                <w:rFonts w:ascii="楷体" w:hAnsi="楷体" w:eastAsia="楷体" w:cs="楷体"/>
                <w:color w:val="000000"/>
                <w:kern w:val="0"/>
              </w:rPr>
            </w:pPr>
            <w:del w:id="4830" w:author="柠栀" w:date="2025-05-07T10:48:55Z">
              <w:r>
                <w:rPr>
                  <w:rFonts w:hint="eastAsia" w:ascii="楷体" w:hAnsi="楷体" w:eastAsia="楷体" w:cs="楷体"/>
                  <w:color w:val="000000"/>
                  <w:kern w:val="0"/>
                  <w:lang w:val="en-US" w:eastAsia="zh-CN" w:bidi="ar"/>
                </w:rPr>
                <w:delText>C</w:delText>
              </w:r>
            </w:del>
            <w:del w:id="4831" w:author="柠栀" w:date="2025-05-07T10:48:55Z">
              <w:r>
                <w:rPr>
                  <w:rFonts w:hint="eastAsia" w:ascii="楷体" w:hAnsi="楷体" w:eastAsia="楷体" w:cs="楷体"/>
                  <w:color w:val="000000"/>
                  <w:kern w:val="0"/>
                  <w:lang w:bidi="ar"/>
                </w:rPr>
                <w:delText>reate_time</w:delText>
              </w:r>
            </w:del>
          </w:p>
        </w:tc>
        <w:tc>
          <w:tcPr>
            <w:tcW w:w="647" w:type="dxa"/>
            <w:tcBorders>
              <w:top w:val="single" w:color="auto" w:sz="4" w:space="0"/>
              <w:left w:val="nil"/>
              <w:bottom w:val="single" w:color="auto" w:sz="4" w:space="0"/>
              <w:right w:val="single" w:color="auto" w:sz="4" w:space="0"/>
            </w:tcBorders>
            <w:shd w:val="clear" w:color="auto" w:fill="auto"/>
          </w:tcPr>
          <w:p w14:paraId="3BBF4B20">
            <w:pPr>
              <w:widowControl/>
              <w:jc w:val="both"/>
              <w:rPr>
                <w:del w:id="4832" w:author="柠栀" w:date="2025-05-07T10:48:55Z"/>
                <w:rFonts w:ascii="楷体" w:hAnsi="楷体" w:eastAsia="楷体" w:cs="楷体"/>
                <w:color w:val="000000"/>
                <w:kern w:val="0"/>
              </w:rPr>
            </w:pPr>
            <w:del w:id="4833" w:author="柠栀" w:date="2025-05-07T10:48:55Z">
              <w:r>
                <w:rPr>
                  <w:rFonts w:hint="eastAsia" w:ascii="楷体" w:hAnsi="楷体" w:eastAsia="楷体" w:cs="楷体"/>
                  <w:color w:val="000000"/>
                  <w:kern w:val="0"/>
                </w:rPr>
                <w:delText>20</w:delText>
              </w:r>
            </w:del>
          </w:p>
        </w:tc>
        <w:tc>
          <w:tcPr>
            <w:tcW w:w="1180" w:type="dxa"/>
            <w:tcBorders>
              <w:top w:val="single" w:color="auto" w:sz="4" w:space="0"/>
              <w:left w:val="nil"/>
              <w:bottom w:val="single" w:color="auto" w:sz="4" w:space="0"/>
              <w:right w:val="single" w:color="auto" w:sz="4" w:space="0"/>
            </w:tcBorders>
            <w:shd w:val="clear" w:color="auto" w:fill="auto"/>
          </w:tcPr>
          <w:p w14:paraId="63998AB6">
            <w:pPr>
              <w:widowControl/>
              <w:jc w:val="both"/>
              <w:rPr>
                <w:del w:id="4834" w:author="柠栀" w:date="2025-05-07T10:48:55Z"/>
                <w:rFonts w:ascii="楷体" w:hAnsi="楷体" w:eastAsia="楷体" w:cs="楷体"/>
                <w:color w:val="000000"/>
                <w:kern w:val="0"/>
              </w:rPr>
            </w:pPr>
            <w:del w:id="4835" w:author="柠栀" w:date="2025-05-07T10:48:55Z">
              <w:r>
                <w:rPr>
                  <w:rFonts w:hint="eastAsia" w:ascii="楷体" w:hAnsi="楷体" w:eastAsia="楷体" w:cs="楷体"/>
                  <w:color w:val="000000"/>
                  <w:kern w:val="0"/>
                  <w:lang w:bidi="ar"/>
                </w:rPr>
                <w:delText>是</w:delText>
              </w:r>
            </w:del>
          </w:p>
        </w:tc>
        <w:tc>
          <w:tcPr>
            <w:tcW w:w="2250" w:type="dxa"/>
            <w:tcBorders>
              <w:top w:val="single" w:color="auto" w:sz="4" w:space="0"/>
              <w:left w:val="nil"/>
              <w:bottom w:val="single" w:color="auto" w:sz="4" w:space="0"/>
              <w:right w:val="single" w:color="auto" w:sz="4" w:space="0"/>
            </w:tcBorders>
            <w:shd w:val="clear" w:color="auto" w:fill="auto"/>
          </w:tcPr>
          <w:p w14:paraId="41ED1D65">
            <w:pPr>
              <w:widowControl/>
              <w:jc w:val="both"/>
              <w:rPr>
                <w:del w:id="4836" w:author="柠栀" w:date="2025-05-07T10:48:55Z"/>
                <w:rFonts w:ascii="楷体" w:hAnsi="楷体" w:eastAsia="楷体" w:cs="楷体"/>
                <w:i/>
                <w:iCs/>
                <w:color w:val="000000"/>
                <w:kern w:val="0"/>
              </w:rPr>
            </w:pPr>
            <w:del w:id="4837" w:author="柠栀" w:date="2025-05-07T10:48:55Z">
              <w:r>
                <w:rPr>
                  <w:rFonts w:hint="eastAsia" w:ascii="楷体" w:hAnsi="楷体" w:eastAsia="楷体" w:cs="楷体"/>
                  <w:i/>
                  <w:iCs/>
                  <w:color w:val="000000"/>
                  <w:kern w:val="0"/>
                </w:rPr>
                <w:delText>^\d{4}-\d{2}-\d{2}\s\d{2}:\d{2}:\d{2}$</w:delText>
              </w:r>
            </w:del>
          </w:p>
          <w:p w14:paraId="65F4B3C1">
            <w:pPr>
              <w:widowControl/>
              <w:jc w:val="both"/>
              <w:rPr>
                <w:del w:id="4838" w:author="柠栀" w:date="2025-05-07T10:48:55Z"/>
                <w:rFonts w:ascii="楷体" w:hAnsi="楷体" w:eastAsia="楷体" w:cs="楷体"/>
                <w:color w:val="000000"/>
                <w:kern w:val="0"/>
              </w:rPr>
            </w:pPr>
          </w:p>
          <w:p w14:paraId="744B2971">
            <w:pPr>
              <w:widowControl/>
              <w:jc w:val="both"/>
              <w:rPr>
                <w:del w:id="4839" w:author="柠栀" w:date="2025-05-07T10:48:55Z"/>
                <w:rFonts w:ascii="楷体" w:hAnsi="楷体" w:eastAsia="楷体" w:cs="楷体"/>
                <w:color w:val="000000"/>
                <w:kern w:val="0"/>
              </w:rPr>
            </w:pPr>
            <w:del w:id="4840" w:author="柠栀" w:date="2025-05-07T10:48:55Z">
              <w:r>
                <w:rPr>
                  <w:rFonts w:hint="eastAsia" w:ascii="楷体" w:hAnsi="楷体" w:eastAsia="楷体" w:cs="楷体"/>
                  <w:color w:val="000000"/>
                  <w:kern w:val="0"/>
                </w:rPr>
                <w:delText>长度限制：17个字符</w:delText>
              </w:r>
            </w:del>
          </w:p>
          <w:p w14:paraId="3B8271D1">
            <w:pPr>
              <w:widowControl/>
              <w:rPr>
                <w:del w:id="4841" w:author="柠栀" w:date="2025-05-07T10:48:55Z"/>
                <w:rFonts w:ascii="楷体" w:hAnsi="楷体" w:eastAsia="楷体" w:cs="楷体"/>
                <w:color w:val="000000"/>
                <w:kern w:val="0"/>
              </w:rPr>
            </w:pPr>
            <w:del w:id="4842" w:author="柠栀" w:date="2025-05-07T10:48:55Z">
              <w:r>
                <w:rPr>
                  <w:rFonts w:hint="eastAsia" w:ascii="楷体" w:hAnsi="楷体" w:eastAsia="楷体" w:cs="楷体"/>
                  <w:color w:val="000000"/>
                  <w:kern w:val="0"/>
                </w:rPr>
                <w:delText>格式限制：yyyy-mm-dd hh:mm:ss</w:delText>
              </w:r>
            </w:del>
          </w:p>
        </w:tc>
        <w:tc>
          <w:tcPr>
            <w:tcW w:w="2163" w:type="dxa"/>
            <w:tcBorders>
              <w:top w:val="single" w:color="auto" w:sz="4" w:space="0"/>
              <w:left w:val="nil"/>
              <w:bottom w:val="single" w:color="auto" w:sz="4" w:space="0"/>
              <w:right w:val="single" w:color="auto" w:sz="4" w:space="0"/>
            </w:tcBorders>
            <w:shd w:val="clear" w:color="auto" w:fill="auto"/>
          </w:tcPr>
          <w:p w14:paraId="11BC81B3">
            <w:pPr>
              <w:widowControl/>
              <w:rPr>
                <w:del w:id="4843" w:author="柠栀" w:date="2025-05-07T10:48:55Z"/>
                <w:rFonts w:ascii="楷体" w:hAnsi="楷体" w:eastAsia="楷体" w:cs="楷体"/>
                <w:color w:val="000000"/>
                <w:kern w:val="0"/>
              </w:rPr>
            </w:pPr>
            <w:del w:id="4844" w:author="柠栀" w:date="2025-05-07T10:48:55Z">
              <w:r>
                <w:rPr>
                  <w:rFonts w:hint="eastAsia" w:ascii="楷体" w:hAnsi="楷体" w:eastAsia="楷体" w:cs="楷体"/>
                  <w:color w:val="000000"/>
                  <w:kern w:val="0"/>
                  <w:lang w:bidi="ar"/>
                </w:rPr>
                <w:delText>用户提交反馈时系统自动生成</w:delText>
              </w:r>
            </w:del>
          </w:p>
        </w:tc>
      </w:tr>
      <w:tr w14:paraId="480EB7C1">
        <w:tblPrEx>
          <w:tblCellMar>
            <w:top w:w="0" w:type="dxa"/>
            <w:left w:w="108" w:type="dxa"/>
            <w:bottom w:w="0" w:type="dxa"/>
            <w:right w:w="108" w:type="dxa"/>
          </w:tblCellMar>
        </w:tblPrEx>
        <w:trPr>
          <w:trHeight w:val="355" w:hRule="atLeast"/>
          <w:jc w:val="center"/>
          <w:del w:id="4845"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tcPr>
          <w:p w14:paraId="44F9D5A1">
            <w:pPr>
              <w:widowControl/>
              <w:jc w:val="both"/>
              <w:rPr>
                <w:del w:id="4846" w:author="柠栀" w:date="2025-05-07T10:48:55Z"/>
                <w:rFonts w:ascii="楷体" w:hAnsi="楷体" w:eastAsia="楷体" w:cs="楷体"/>
                <w:color w:val="000000"/>
                <w:kern w:val="0"/>
              </w:rPr>
            </w:pPr>
            <w:del w:id="4847" w:author="柠栀" w:date="2025-05-07T10:48:55Z">
              <w:r>
                <w:rPr>
                  <w:rFonts w:hint="eastAsia" w:ascii="楷体" w:hAnsi="楷体" w:eastAsia="楷体" w:cs="楷体"/>
                  <w:color w:val="000000"/>
                  <w:kern w:val="0"/>
                </w:rPr>
                <w:delText>7</w:delText>
              </w:r>
            </w:del>
          </w:p>
        </w:tc>
        <w:tc>
          <w:tcPr>
            <w:tcW w:w="1054" w:type="dxa"/>
            <w:tcBorders>
              <w:top w:val="single" w:color="auto" w:sz="4" w:space="0"/>
              <w:left w:val="nil"/>
              <w:bottom w:val="single" w:color="auto" w:sz="4" w:space="0"/>
              <w:right w:val="single" w:color="auto" w:sz="4" w:space="0"/>
            </w:tcBorders>
            <w:shd w:val="clear" w:color="auto" w:fill="auto"/>
          </w:tcPr>
          <w:p w14:paraId="03AE3429">
            <w:pPr>
              <w:widowControl/>
              <w:jc w:val="both"/>
              <w:rPr>
                <w:del w:id="4848" w:author="柠栀" w:date="2025-05-07T10:48:55Z"/>
                <w:rFonts w:ascii="楷体" w:hAnsi="楷体" w:eastAsia="楷体" w:cs="楷体"/>
                <w:color w:val="000000"/>
                <w:kern w:val="0"/>
              </w:rPr>
            </w:pPr>
            <w:del w:id="4849" w:author="柠栀" w:date="2025-05-07T10:48:55Z">
              <w:r>
                <w:rPr>
                  <w:rFonts w:hint="eastAsia" w:ascii="楷体" w:hAnsi="楷体" w:eastAsia="楷体" w:cs="楷体"/>
                  <w:color w:val="000000"/>
                  <w:kern w:val="0"/>
                </w:rPr>
                <w:delText>删除时间</w:delText>
              </w:r>
            </w:del>
          </w:p>
        </w:tc>
        <w:tc>
          <w:tcPr>
            <w:tcW w:w="822" w:type="dxa"/>
            <w:tcBorders>
              <w:top w:val="single" w:color="auto" w:sz="4" w:space="0"/>
              <w:left w:val="nil"/>
              <w:bottom w:val="single" w:color="auto" w:sz="4" w:space="0"/>
              <w:right w:val="single" w:color="auto" w:sz="4" w:space="0"/>
            </w:tcBorders>
            <w:shd w:val="clear" w:color="auto" w:fill="auto"/>
          </w:tcPr>
          <w:p w14:paraId="4DEE036F">
            <w:pPr>
              <w:widowControl/>
              <w:jc w:val="both"/>
              <w:rPr>
                <w:del w:id="4850" w:author="柠栀" w:date="2025-05-07T10:48:55Z"/>
                <w:rFonts w:ascii="楷体" w:hAnsi="楷体" w:eastAsia="楷体" w:cs="楷体"/>
                <w:color w:val="000000"/>
                <w:kern w:val="0"/>
              </w:rPr>
            </w:pPr>
            <w:del w:id="4851" w:author="柠栀" w:date="2025-05-07T10:48:55Z">
              <w:r>
                <w:rPr>
                  <w:rFonts w:hint="eastAsia" w:ascii="楷体" w:hAnsi="楷体" w:eastAsia="楷体" w:cs="楷体"/>
                  <w:color w:val="000000"/>
                  <w:kern w:val="0"/>
                  <w:lang w:val="en-US" w:eastAsia="zh-CN" w:bidi="ar"/>
                </w:rPr>
                <w:delText>D</w:delText>
              </w:r>
            </w:del>
            <w:del w:id="4852" w:author="柠栀" w:date="2025-05-07T10:48:55Z">
              <w:r>
                <w:rPr>
                  <w:rFonts w:hint="eastAsia" w:ascii="楷体" w:hAnsi="楷体" w:eastAsia="楷体" w:cs="楷体"/>
                  <w:color w:val="000000"/>
                  <w:kern w:val="0"/>
                  <w:lang w:bidi="ar"/>
                </w:rPr>
                <w:delText>elete_time</w:delText>
              </w:r>
            </w:del>
          </w:p>
        </w:tc>
        <w:tc>
          <w:tcPr>
            <w:tcW w:w="647" w:type="dxa"/>
            <w:tcBorders>
              <w:top w:val="single" w:color="auto" w:sz="4" w:space="0"/>
              <w:left w:val="nil"/>
              <w:bottom w:val="single" w:color="auto" w:sz="4" w:space="0"/>
              <w:right w:val="single" w:color="auto" w:sz="4" w:space="0"/>
            </w:tcBorders>
            <w:shd w:val="clear" w:color="auto" w:fill="auto"/>
          </w:tcPr>
          <w:p w14:paraId="1278FA24">
            <w:pPr>
              <w:widowControl/>
              <w:jc w:val="both"/>
              <w:rPr>
                <w:del w:id="4853" w:author="柠栀" w:date="2025-05-07T10:48:55Z"/>
                <w:rFonts w:ascii="楷体" w:hAnsi="楷体" w:eastAsia="楷体" w:cs="楷体"/>
                <w:color w:val="000000"/>
                <w:kern w:val="0"/>
              </w:rPr>
            </w:pPr>
            <w:del w:id="4854" w:author="柠栀" w:date="2025-05-07T10:48:55Z">
              <w:r>
                <w:rPr>
                  <w:rFonts w:hint="eastAsia" w:ascii="楷体" w:hAnsi="楷体" w:eastAsia="楷体" w:cs="楷体"/>
                  <w:color w:val="000000"/>
                  <w:kern w:val="0"/>
                </w:rPr>
                <w:delText>20</w:delText>
              </w:r>
            </w:del>
          </w:p>
        </w:tc>
        <w:tc>
          <w:tcPr>
            <w:tcW w:w="1180" w:type="dxa"/>
            <w:tcBorders>
              <w:top w:val="single" w:color="auto" w:sz="4" w:space="0"/>
              <w:left w:val="nil"/>
              <w:bottom w:val="single" w:color="auto" w:sz="4" w:space="0"/>
              <w:right w:val="single" w:color="auto" w:sz="4" w:space="0"/>
            </w:tcBorders>
            <w:shd w:val="clear" w:color="auto" w:fill="auto"/>
          </w:tcPr>
          <w:p w14:paraId="3A65D3AE">
            <w:pPr>
              <w:widowControl/>
              <w:jc w:val="both"/>
              <w:rPr>
                <w:del w:id="4855" w:author="柠栀" w:date="2025-05-07T10:48:55Z"/>
                <w:rFonts w:ascii="楷体" w:hAnsi="楷体" w:eastAsia="楷体" w:cs="楷体"/>
                <w:color w:val="000000"/>
                <w:kern w:val="0"/>
              </w:rPr>
            </w:pPr>
            <w:del w:id="4856" w:author="柠栀" w:date="2025-05-07T10:48:55Z">
              <w:r>
                <w:rPr>
                  <w:rFonts w:hint="eastAsia" w:ascii="楷体" w:hAnsi="楷体" w:eastAsia="楷体" w:cs="楷体"/>
                  <w:color w:val="000000"/>
                  <w:kern w:val="0"/>
                  <w:lang w:bidi="ar"/>
                </w:rPr>
                <w:delText>是</w:delText>
              </w:r>
            </w:del>
          </w:p>
        </w:tc>
        <w:tc>
          <w:tcPr>
            <w:tcW w:w="2250" w:type="dxa"/>
            <w:tcBorders>
              <w:top w:val="single" w:color="auto" w:sz="4" w:space="0"/>
              <w:left w:val="nil"/>
              <w:bottom w:val="single" w:color="auto" w:sz="4" w:space="0"/>
              <w:right w:val="single" w:color="auto" w:sz="4" w:space="0"/>
            </w:tcBorders>
            <w:shd w:val="clear" w:color="auto" w:fill="auto"/>
          </w:tcPr>
          <w:p w14:paraId="228FB2E8">
            <w:pPr>
              <w:widowControl/>
              <w:jc w:val="both"/>
              <w:rPr>
                <w:del w:id="4857" w:author="柠栀" w:date="2025-05-07T10:48:55Z"/>
                <w:rFonts w:ascii="楷体" w:hAnsi="楷体" w:eastAsia="楷体" w:cs="楷体"/>
                <w:i/>
                <w:iCs/>
                <w:color w:val="000000"/>
                <w:kern w:val="0"/>
              </w:rPr>
            </w:pPr>
            <w:del w:id="4858" w:author="柠栀" w:date="2025-05-07T10:48:55Z">
              <w:r>
                <w:rPr>
                  <w:rFonts w:hint="eastAsia" w:ascii="楷体" w:hAnsi="楷体" w:eastAsia="楷体" w:cs="楷体"/>
                  <w:i/>
                  <w:iCs/>
                  <w:color w:val="000000"/>
                  <w:kern w:val="0"/>
                </w:rPr>
                <w:delText>^\d{4}-\d{2}-\d{2}\s\d{2}:\d{2}:\d{2}$</w:delText>
              </w:r>
            </w:del>
          </w:p>
          <w:p w14:paraId="38FFE593">
            <w:pPr>
              <w:widowControl/>
              <w:jc w:val="both"/>
              <w:rPr>
                <w:del w:id="4859" w:author="柠栀" w:date="2025-05-07T10:48:55Z"/>
                <w:rFonts w:ascii="楷体" w:hAnsi="楷体" w:eastAsia="楷体" w:cs="楷体"/>
                <w:color w:val="000000"/>
                <w:kern w:val="0"/>
              </w:rPr>
            </w:pPr>
          </w:p>
          <w:p w14:paraId="35A52517">
            <w:pPr>
              <w:widowControl/>
              <w:jc w:val="both"/>
              <w:rPr>
                <w:del w:id="4860" w:author="柠栀" w:date="2025-05-07T10:48:55Z"/>
                <w:rFonts w:ascii="楷体" w:hAnsi="楷体" w:eastAsia="楷体" w:cs="楷体"/>
                <w:color w:val="000000"/>
                <w:kern w:val="0"/>
              </w:rPr>
            </w:pPr>
            <w:del w:id="4861" w:author="柠栀" w:date="2025-05-07T10:48:55Z">
              <w:r>
                <w:rPr>
                  <w:rFonts w:hint="eastAsia" w:ascii="楷体" w:hAnsi="楷体" w:eastAsia="楷体" w:cs="楷体"/>
                  <w:color w:val="000000"/>
                  <w:kern w:val="0"/>
                </w:rPr>
                <w:delText>长度限制：17个字符</w:delText>
              </w:r>
            </w:del>
          </w:p>
          <w:p w14:paraId="031403B4">
            <w:pPr>
              <w:widowControl/>
              <w:rPr>
                <w:del w:id="4862" w:author="柠栀" w:date="2025-05-07T10:48:55Z"/>
                <w:rFonts w:ascii="楷体" w:hAnsi="楷体" w:eastAsia="楷体" w:cs="楷体"/>
                <w:color w:val="000000"/>
                <w:kern w:val="0"/>
              </w:rPr>
            </w:pPr>
            <w:del w:id="4863" w:author="柠栀" w:date="2025-05-07T10:48:55Z">
              <w:r>
                <w:rPr>
                  <w:rFonts w:hint="eastAsia" w:ascii="楷体" w:hAnsi="楷体" w:eastAsia="楷体" w:cs="楷体"/>
                  <w:color w:val="000000"/>
                  <w:kern w:val="0"/>
                </w:rPr>
                <w:delText>格式限制：yyyy-mm-dd hh:mm:ss</w:delText>
              </w:r>
            </w:del>
          </w:p>
        </w:tc>
        <w:tc>
          <w:tcPr>
            <w:tcW w:w="2163" w:type="dxa"/>
            <w:tcBorders>
              <w:top w:val="single" w:color="auto" w:sz="4" w:space="0"/>
              <w:left w:val="nil"/>
              <w:bottom w:val="single" w:color="auto" w:sz="4" w:space="0"/>
              <w:right w:val="single" w:color="auto" w:sz="4" w:space="0"/>
            </w:tcBorders>
            <w:shd w:val="clear" w:color="auto" w:fill="auto"/>
          </w:tcPr>
          <w:p w14:paraId="7DFC4454">
            <w:pPr>
              <w:widowControl/>
              <w:rPr>
                <w:del w:id="4864" w:author="柠栀" w:date="2025-05-07T10:48:55Z"/>
                <w:rFonts w:ascii="楷体" w:hAnsi="楷体" w:eastAsia="楷体" w:cs="楷体"/>
                <w:color w:val="000000"/>
                <w:kern w:val="0"/>
              </w:rPr>
            </w:pPr>
            <w:del w:id="4865" w:author="柠栀" w:date="2025-05-07T10:48:55Z">
              <w:r>
                <w:rPr>
                  <w:rFonts w:hint="eastAsia" w:ascii="楷体" w:hAnsi="楷体" w:eastAsia="楷体" w:cs="楷体"/>
                  <w:color w:val="000000"/>
                  <w:kern w:val="0"/>
                  <w:lang w:bidi="ar"/>
                </w:rPr>
                <w:delText>用户删除反馈时系统自动生成</w:delText>
              </w:r>
            </w:del>
          </w:p>
        </w:tc>
      </w:tr>
    </w:tbl>
    <w:p w14:paraId="23883AB3">
      <w:pPr>
        <w:pStyle w:val="6"/>
        <w:bidi w:val="0"/>
        <w:ind w:leftChars="0"/>
        <w:outlineLvl w:val="9"/>
        <w:rPr>
          <w:del w:id="4867" w:author="柠栀" w:date="2025-05-07T10:48:55Z"/>
          <w:rFonts w:hint="eastAsia" w:ascii="楷体" w:hAnsi="楷体" w:eastAsia="楷体" w:cs="楷体"/>
          <w:sz w:val="30"/>
          <w:szCs w:val="30"/>
          <w:lang w:val="en-US" w:eastAsia="zh-CN"/>
        </w:rPr>
        <w:pPrChange w:id="4866" w:author="柠栀" w:date="2025-05-07T11:27:55Z">
          <w:pPr>
            <w:pStyle w:val="4"/>
            <w:numPr>
              <w:ilvl w:val="2"/>
              <w:numId w:val="0"/>
            </w:numPr>
            <w:bidi w:val="0"/>
            <w:ind w:leftChars="0"/>
          </w:pPr>
        </w:pPrChange>
      </w:pPr>
      <w:del w:id="4868" w:author="柠栀" w:date="2025-05-07T10:48:55Z">
        <w:r>
          <w:rPr>
            <w:rFonts w:hint="eastAsia" w:ascii="楷体" w:hAnsi="楷体" w:eastAsia="楷体" w:cs="楷体"/>
            <w:sz w:val="30"/>
            <w:szCs w:val="30"/>
            <w:lang w:val="en-US" w:eastAsia="zh-CN"/>
          </w:rPr>
          <w:delText>5.2.3个人相关</w:delText>
        </w:r>
      </w:del>
    </w:p>
    <w:p w14:paraId="1889E629">
      <w:pPr>
        <w:pStyle w:val="5"/>
        <w:bidi w:val="0"/>
        <w:outlineLvl w:val="9"/>
        <w:rPr>
          <w:del w:id="4870" w:author="柠栀" w:date="2025-05-07T10:48:55Z"/>
          <w:rFonts w:hint="eastAsia" w:ascii="楷体" w:hAnsi="楷体" w:eastAsia="楷体" w:cs="楷体"/>
          <w:lang w:val="en-US" w:eastAsia="zh-CN"/>
        </w:rPr>
        <w:pPrChange w:id="4869" w:author="柠栀" w:date="2025-05-07T11:27:55Z">
          <w:pPr>
            <w:pStyle w:val="5"/>
            <w:bidi w:val="0"/>
          </w:pPr>
        </w:pPrChange>
      </w:pPr>
      <w:del w:id="4871" w:author="柠栀" w:date="2025-05-07T10:48:55Z">
        <w:bookmarkStart w:id="158" w:name="_Toc20163"/>
        <w:r>
          <w:rPr>
            <w:rFonts w:hint="eastAsia" w:ascii="楷体" w:hAnsi="楷体" w:eastAsia="楷体" w:cs="楷体"/>
            <w:lang w:val="en-US" w:eastAsia="zh-CN"/>
          </w:rPr>
          <w:delText>5.2.3</w:delText>
        </w:r>
      </w:del>
      <w:del w:id="4872" w:author="柠栀" w:date="2025-05-07T10:48:55Z">
        <w:r>
          <w:rPr>
            <w:rFonts w:hint="eastAsia" w:ascii="楷体" w:hAnsi="楷体" w:eastAsia="楷体" w:cs="楷体"/>
          </w:rPr>
          <w:delText>.1</w:delText>
        </w:r>
      </w:del>
      <w:del w:id="4873" w:author="柠栀" w:date="2025-05-07T10:48:55Z">
        <w:r>
          <w:rPr>
            <w:rFonts w:hint="eastAsia" w:ascii="楷体" w:hAnsi="楷体" w:eastAsia="楷体" w:cs="楷体"/>
            <w:lang w:val="en-US" w:eastAsia="zh-CN"/>
          </w:rPr>
          <w:delText>历史会话</w:delText>
        </w:r>
        <w:bookmarkEnd w:id="158"/>
      </w:del>
    </w:p>
    <w:tbl>
      <w:tblPr>
        <w:tblStyle w:val="12"/>
        <w:tblpPr w:leftFromText="180" w:rightFromText="180" w:vertAnchor="text" w:horzAnchor="page" w:tblpXSpec="center" w:tblpY="322"/>
        <w:tblOverlap w:val="never"/>
        <w:tblW w:w="5000" w:type="pct"/>
        <w:jc w:val="center"/>
        <w:tblLayout w:type="fixed"/>
        <w:tblCellMar>
          <w:top w:w="0" w:type="dxa"/>
          <w:left w:w="108" w:type="dxa"/>
          <w:bottom w:w="0" w:type="dxa"/>
          <w:right w:w="108" w:type="dxa"/>
        </w:tblCellMar>
      </w:tblPr>
      <w:tblGrid>
        <w:gridCol w:w="406"/>
        <w:gridCol w:w="1054"/>
        <w:gridCol w:w="822"/>
        <w:gridCol w:w="647"/>
        <w:gridCol w:w="1180"/>
        <w:gridCol w:w="2250"/>
        <w:gridCol w:w="2163"/>
      </w:tblGrid>
      <w:tr w14:paraId="34EF1E8E">
        <w:tblPrEx>
          <w:tblCellMar>
            <w:top w:w="0" w:type="dxa"/>
            <w:left w:w="108" w:type="dxa"/>
            <w:bottom w:w="0" w:type="dxa"/>
            <w:right w:w="108" w:type="dxa"/>
          </w:tblCellMar>
        </w:tblPrEx>
        <w:trPr>
          <w:trHeight w:val="333" w:hRule="atLeast"/>
          <w:jc w:val="center"/>
          <w:del w:id="4874" w:author="柠栀" w:date="2025-05-07T10:48:55Z"/>
        </w:trPr>
        <w:tc>
          <w:tcPr>
            <w:tcW w:w="1460" w:type="dxa"/>
            <w:gridSpan w:val="2"/>
            <w:tcBorders>
              <w:top w:val="single" w:color="auto" w:sz="4" w:space="0"/>
              <w:left w:val="single" w:color="auto" w:sz="4" w:space="0"/>
              <w:bottom w:val="single" w:color="auto" w:sz="4" w:space="0"/>
              <w:right w:val="single" w:color="auto" w:sz="4" w:space="0"/>
            </w:tcBorders>
            <w:shd w:val="clear" w:color="auto" w:fill="auto"/>
            <w:vAlign w:val="bottom"/>
          </w:tcPr>
          <w:p w14:paraId="7D4F6D43">
            <w:pPr>
              <w:widowControl/>
              <w:jc w:val="center"/>
              <w:rPr>
                <w:del w:id="4875" w:author="柠栀" w:date="2025-05-07T10:48:55Z"/>
                <w:rFonts w:ascii="楷体" w:hAnsi="楷体" w:eastAsia="楷体" w:cs="楷体"/>
                <w:color w:val="000000"/>
                <w:kern w:val="0"/>
              </w:rPr>
            </w:pPr>
            <w:del w:id="4876" w:author="柠栀" w:date="2025-05-07T10:48:55Z">
              <w:r>
                <w:rPr>
                  <w:rFonts w:hint="eastAsia" w:ascii="楷体" w:hAnsi="楷体" w:eastAsia="楷体" w:cs="楷体"/>
                  <w:color w:val="000000"/>
                  <w:kern w:val="0"/>
                </w:rPr>
                <w:delText>数据</w:delText>
              </w:r>
            </w:del>
            <w:del w:id="4877" w:author="柠栀" w:date="2025-05-07T10:48:55Z">
              <w:r>
                <w:rPr>
                  <w:rFonts w:hint="eastAsia" w:ascii="楷体" w:hAnsi="楷体" w:eastAsia="楷体" w:cs="楷体"/>
                  <w:color w:val="000000"/>
                  <w:kern w:val="0"/>
                  <w:lang w:eastAsia="zh-Hans"/>
                </w:rPr>
                <w:delText>字典</w:delText>
              </w:r>
            </w:del>
            <w:del w:id="4878" w:author="柠栀" w:date="2025-05-07T10:48:55Z">
              <w:r>
                <w:rPr>
                  <w:rFonts w:hint="eastAsia" w:ascii="楷体" w:hAnsi="楷体" w:eastAsia="楷体" w:cs="楷体"/>
                  <w:color w:val="000000"/>
                  <w:kern w:val="0"/>
                </w:rPr>
                <w:delText>名</w:delText>
              </w:r>
            </w:del>
          </w:p>
        </w:tc>
        <w:tc>
          <w:tcPr>
            <w:tcW w:w="7062" w:type="dxa"/>
            <w:gridSpan w:val="5"/>
            <w:tcBorders>
              <w:top w:val="single" w:color="auto" w:sz="4" w:space="0"/>
              <w:left w:val="nil"/>
              <w:bottom w:val="single" w:color="auto" w:sz="4" w:space="0"/>
              <w:right w:val="single" w:color="auto" w:sz="4" w:space="0"/>
            </w:tcBorders>
            <w:shd w:val="clear" w:color="auto" w:fill="auto"/>
            <w:vAlign w:val="bottom"/>
          </w:tcPr>
          <w:p w14:paraId="6B1F9049">
            <w:pPr>
              <w:widowControl/>
              <w:jc w:val="center"/>
              <w:rPr>
                <w:del w:id="4879" w:author="柠栀" w:date="2025-05-07T10:48:55Z"/>
                <w:rFonts w:ascii="楷体" w:hAnsi="楷体" w:eastAsia="楷体" w:cs="楷体"/>
                <w:color w:val="000000"/>
                <w:kern w:val="0"/>
              </w:rPr>
            </w:pPr>
            <w:del w:id="4880" w:author="柠栀" w:date="2025-05-07T10:48:55Z">
              <w:r>
                <w:rPr>
                  <w:rFonts w:hint="eastAsia" w:ascii="楷体" w:hAnsi="楷体" w:eastAsia="楷体" w:cs="楷体"/>
                  <w:color w:val="000000"/>
                  <w:kern w:val="0"/>
                  <w:lang w:val="en-US" w:eastAsia="zh-CN"/>
                </w:rPr>
                <w:delText>历史会话</w:delText>
              </w:r>
            </w:del>
            <w:del w:id="4881" w:author="柠栀" w:date="2025-05-07T10:48:55Z">
              <w:r>
                <w:rPr>
                  <w:rFonts w:hint="eastAsia" w:ascii="楷体" w:hAnsi="楷体" w:eastAsia="楷体" w:cs="楷体"/>
                  <w:color w:val="000000"/>
                  <w:kern w:val="0"/>
                  <w:lang w:eastAsia="zh-Hans"/>
                </w:rPr>
                <w:delText>数据字典</w:delText>
              </w:r>
            </w:del>
          </w:p>
        </w:tc>
      </w:tr>
      <w:tr w14:paraId="5C3C94A4">
        <w:tblPrEx>
          <w:tblCellMar>
            <w:top w:w="0" w:type="dxa"/>
            <w:left w:w="108" w:type="dxa"/>
            <w:bottom w:w="0" w:type="dxa"/>
            <w:right w:w="108" w:type="dxa"/>
          </w:tblCellMar>
        </w:tblPrEx>
        <w:trPr>
          <w:trHeight w:val="307" w:hRule="atLeast"/>
          <w:jc w:val="center"/>
          <w:del w:id="4882" w:author="柠栀" w:date="2025-05-07T10:48:55Z"/>
        </w:trPr>
        <w:tc>
          <w:tcPr>
            <w:tcW w:w="1460" w:type="dxa"/>
            <w:gridSpan w:val="2"/>
            <w:tcBorders>
              <w:top w:val="single" w:color="auto" w:sz="4" w:space="0"/>
              <w:left w:val="single" w:color="auto" w:sz="4" w:space="0"/>
              <w:bottom w:val="single" w:color="auto" w:sz="4" w:space="0"/>
              <w:right w:val="single" w:color="auto" w:sz="4" w:space="0"/>
            </w:tcBorders>
            <w:shd w:val="clear" w:color="auto" w:fill="auto"/>
            <w:vAlign w:val="bottom"/>
          </w:tcPr>
          <w:p w14:paraId="547405ED">
            <w:pPr>
              <w:widowControl/>
              <w:jc w:val="center"/>
              <w:rPr>
                <w:del w:id="4883" w:author="柠栀" w:date="2025-05-07T10:48:55Z"/>
                <w:rFonts w:ascii="楷体" w:hAnsi="楷体" w:eastAsia="楷体" w:cs="楷体"/>
                <w:color w:val="000000"/>
                <w:kern w:val="0"/>
              </w:rPr>
            </w:pPr>
            <w:del w:id="4884" w:author="柠栀" w:date="2025-05-07T10:48:55Z">
              <w:r>
                <w:rPr>
                  <w:rFonts w:hint="eastAsia" w:ascii="楷体" w:hAnsi="楷体" w:eastAsia="楷体" w:cs="楷体"/>
                  <w:color w:val="000000"/>
                  <w:kern w:val="0"/>
                  <w:lang w:eastAsia="zh-Hans"/>
                </w:rPr>
                <w:delText>字典</w:delText>
              </w:r>
            </w:del>
          </w:p>
        </w:tc>
        <w:tc>
          <w:tcPr>
            <w:tcW w:w="7062" w:type="dxa"/>
            <w:gridSpan w:val="5"/>
            <w:tcBorders>
              <w:top w:val="single" w:color="auto" w:sz="4" w:space="0"/>
              <w:left w:val="nil"/>
              <w:bottom w:val="single" w:color="auto" w:sz="4" w:space="0"/>
              <w:right w:val="single" w:color="auto" w:sz="4" w:space="0"/>
            </w:tcBorders>
            <w:shd w:val="clear" w:color="auto" w:fill="auto"/>
            <w:vAlign w:val="bottom"/>
          </w:tcPr>
          <w:p w14:paraId="021434DC">
            <w:pPr>
              <w:widowControl/>
              <w:jc w:val="center"/>
              <w:rPr>
                <w:del w:id="4885" w:author="柠栀" w:date="2025-05-07T10:48:55Z"/>
                <w:rFonts w:hint="default" w:ascii="楷体" w:hAnsi="楷体" w:eastAsia="楷体" w:cs="楷体"/>
                <w:color w:val="000000"/>
                <w:kern w:val="0"/>
                <w:lang w:val="en-US" w:eastAsia="zh-CN"/>
              </w:rPr>
            </w:pPr>
            <w:del w:id="4886" w:author="柠栀" w:date="2025-05-07T10:48:55Z">
              <w:r>
                <w:rPr>
                  <w:rFonts w:hint="eastAsia" w:ascii="楷体" w:hAnsi="楷体" w:eastAsia="楷体" w:cs="楷体"/>
                  <w:color w:val="000000"/>
                  <w:kern w:val="0"/>
                  <w:lang w:eastAsia="zh-Hans"/>
                </w:rPr>
                <w:delText xml:space="preserve"> </w:delText>
              </w:r>
            </w:del>
            <w:del w:id="4887" w:author="柠栀" w:date="2025-05-07T10:48:55Z">
              <w:r>
                <w:rPr>
                  <w:rFonts w:hint="eastAsia" w:ascii="楷体" w:hAnsi="楷体" w:eastAsia="楷体" w:cs="楷体"/>
                  <w:color w:val="000000"/>
                  <w:kern w:val="0"/>
                  <w:lang w:val="en-US" w:eastAsia="zh-CN"/>
                </w:rPr>
                <w:delText>HistoryTalk</w:delText>
              </w:r>
            </w:del>
          </w:p>
        </w:tc>
      </w:tr>
      <w:tr w14:paraId="00DE48D8">
        <w:tblPrEx>
          <w:tblCellMar>
            <w:top w:w="0" w:type="dxa"/>
            <w:left w:w="108" w:type="dxa"/>
            <w:bottom w:w="0" w:type="dxa"/>
            <w:right w:w="108" w:type="dxa"/>
          </w:tblCellMar>
        </w:tblPrEx>
        <w:trPr>
          <w:trHeight w:val="355" w:hRule="atLeast"/>
          <w:jc w:val="center"/>
          <w:del w:id="4888"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vAlign w:val="bottom"/>
          </w:tcPr>
          <w:p w14:paraId="1B1F44AE">
            <w:pPr>
              <w:widowControl/>
              <w:rPr>
                <w:del w:id="4889" w:author="柠栀" w:date="2025-05-07T10:48:55Z"/>
                <w:rFonts w:ascii="楷体" w:hAnsi="楷体" w:eastAsia="楷体" w:cs="楷体"/>
                <w:color w:val="000000"/>
                <w:kern w:val="0"/>
              </w:rPr>
            </w:pPr>
            <w:del w:id="4890" w:author="柠栀" w:date="2025-05-07T10:48:55Z">
              <w:r>
                <w:rPr>
                  <w:rFonts w:hint="eastAsia" w:ascii="楷体" w:hAnsi="楷体" w:eastAsia="楷体" w:cs="楷体"/>
                  <w:color w:val="000000"/>
                  <w:kern w:val="0"/>
                </w:rPr>
                <w:delText>序号</w:delText>
              </w:r>
            </w:del>
          </w:p>
        </w:tc>
        <w:tc>
          <w:tcPr>
            <w:tcW w:w="1054" w:type="dxa"/>
            <w:tcBorders>
              <w:top w:val="single" w:color="auto" w:sz="4" w:space="0"/>
              <w:left w:val="nil"/>
              <w:bottom w:val="single" w:color="auto" w:sz="4" w:space="0"/>
              <w:right w:val="single" w:color="auto" w:sz="4" w:space="0"/>
            </w:tcBorders>
            <w:shd w:val="clear" w:color="auto" w:fill="auto"/>
            <w:vAlign w:val="bottom"/>
          </w:tcPr>
          <w:p w14:paraId="199A7D50">
            <w:pPr>
              <w:widowControl/>
              <w:rPr>
                <w:del w:id="4891" w:author="柠栀" w:date="2025-05-07T10:48:55Z"/>
                <w:rFonts w:ascii="楷体" w:hAnsi="楷体" w:eastAsia="楷体" w:cs="楷体"/>
                <w:color w:val="000000"/>
                <w:kern w:val="0"/>
              </w:rPr>
            </w:pPr>
            <w:del w:id="4892" w:author="柠栀" w:date="2025-05-07T10:48:55Z">
              <w:r>
                <w:rPr>
                  <w:rFonts w:hint="eastAsia" w:ascii="楷体" w:hAnsi="楷体" w:eastAsia="楷体" w:cs="楷体"/>
                  <w:color w:val="000000"/>
                  <w:kern w:val="0"/>
                </w:rPr>
                <w:delText>字段名</w:delText>
              </w:r>
            </w:del>
          </w:p>
        </w:tc>
        <w:tc>
          <w:tcPr>
            <w:tcW w:w="822" w:type="dxa"/>
            <w:tcBorders>
              <w:top w:val="single" w:color="auto" w:sz="4" w:space="0"/>
              <w:left w:val="nil"/>
              <w:bottom w:val="single" w:color="auto" w:sz="4" w:space="0"/>
              <w:right w:val="single" w:color="auto" w:sz="4" w:space="0"/>
            </w:tcBorders>
            <w:shd w:val="clear" w:color="auto" w:fill="auto"/>
            <w:vAlign w:val="bottom"/>
          </w:tcPr>
          <w:p w14:paraId="56C61F15">
            <w:pPr>
              <w:widowControl/>
              <w:rPr>
                <w:del w:id="4893" w:author="柠栀" w:date="2025-05-07T10:48:55Z"/>
                <w:rFonts w:ascii="楷体" w:hAnsi="楷体" w:eastAsia="楷体" w:cs="楷体"/>
                <w:color w:val="000000"/>
                <w:kern w:val="0"/>
              </w:rPr>
            </w:pPr>
            <w:del w:id="4894" w:author="柠栀" w:date="2025-05-07T10:48:55Z">
              <w:r>
                <w:rPr>
                  <w:rFonts w:hint="eastAsia" w:ascii="楷体" w:hAnsi="楷体" w:eastAsia="楷体" w:cs="楷体"/>
                  <w:color w:val="000000"/>
                  <w:kern w:val="0"/>
                </w:rPr>
                <w:delText>字段</w:delText>
              </w:r>
            </w:del>
          </w:p>
        </w:tc>
        <w:tc>
          <w:tcPr>
            <w:tcW w:w="647" w:type="dxa"/>
            <w:tcBorders>
              <w:top w:val="single" w:color="auto" w:sz="4" w:space="0"/>
              <w:left w:val="nil"/>
              <w:bottom w:val="single" w:color="auto" w:sz="4" w:space="0"/>
              <w:right w:val="single" w:color="auto" w:sz="4" w:space="0"/>
            </w:tcBorders>
            <w:shd w:val="clear" w:color="auto" w:fill="auto"/>
            <w:vAlign w:val="bottom"/>
          </w:tcPr>
          <w:p w14:paraId="09A34B3D">
            <w:pPr>
              <w:widowControl/>
              <w:rPr>
                <w:del w:id="4895" w:author="柠栀" w:date="2025-05-07T10:48:55Z"/>
                <w:rFonts w:ascii="楷体" w:hAnsi="楷体" w:eastAsia="楷体" w:cs="楷体"/>
                <w:color w:val="000000"/>
                <w:kern w:val="0"/>
              </w:rPr>
            </w:pPr>
            <w:del w:id="4896" w:author="柠栀" w:date="2025-05-07T10:48:55Z">
              <w:r>
                <w:rPr>
                  <w:rFonts w:hint="eastAsia" w:ascii="楷体" w:hAnsi="楷体" w:eastAsia="楷体" w:cs="楷体"/>
                  <w:color w:val="000000"/>
                  <w:kern w:val="0"/>
                </w:rPr>
                <w:delText>宽度</w:delText>
              </w:r>
            </w:del>
          </w:p>
        </w:tc>
        <w:tc>
          <w:tcPr>
            <w:tcW w:w="1180" w:type="dxa"/>
            <w:tcBorders>
              <w:top w:val="single" w:color="auto" w:sz="4" w:space="0"/>
              <w:left w:val="nil"/>
              <w:bottom w:val="single" w:color="auto" w:sz="4" w:space="0"/>
              <w:right w:val="single" w:color="auto" w:sz="4" w:space="0"/>
            </w:tcBorders>
            <w:shd w:val="clear" w:color="auto" w:fill="auto"/>
            <w:vAlign w:val="bottom"/>
          </w:tcPr>
          <w:p w14:paraId="588A1822">
            <w:pPr>
              <w:widowControl/>
              <w:rPr>
                <w:del w:id="4897" w:author="柠栀" w:date="2025-05-07T10:48:55Z"/>
                <w:rFonts w:ascii="楷体" w:hAnsi="楷体" w:eastAsia="楷体" w:cs="楷体"/>
                <w:color w:val="000000"/>
                <w:kern w:val="0"/>
              </w:rPr>
            </w:pPr>
            <w:del w:id="4898" w:author="柠栀" w:date="2025-05-07T10:48:55Z">
              <w:r>
                <w:rPr>
                  <w:rFonts w:hint="eastAsia" w:ascii="楷体" w:hAnsi="楷体" w:eastAsia="楷体" w:cs="楷体"/>
                  <w:color w:val="000000"/>
                  <w:kern w:val="0"/>
                </w:rPr>
                <w:delText>能否为空</w:delText>
              </w:r>
            </w:del>
          </w:p>
        </w:tc>
        <w:tc>
          <w:tcPr>
            <w:tcW w:w="2250" w:type="dxa"/>
            <w:tcBorders>
              <w:top w:val="single" w:color="auto" w:sz="4" w:space="0"/>
              <w:left w:val="nil"/>
              <w:bottom w:val="single" w:color="auto" w:sz="4" w:space="0"/>
              <w:right w:val="single" w:color="auto" w:sz="4" w:space="0"/>
            </w:tcBorders>
            <w:shd w:val="clear" w:color="auto" w:fill="auto"/>
            <w:vAlign w:val="bottom"/>
          </w:tcPr>
          <w:p w14:paraId="44CCBA4D">
            <w:pPr>
              <w:widowControl/>
              <w:rPr>
                <w:del w:id="4899" w:author="柠栀" w:date="2025-05-07T10:48:55Z"/>
                <w:rFonts w:ascii="楷体" w:hAnsi="楷体" w:eastAsia="楷体" w:cs="楷体"/>
                <w:color w:val="000000"/>
                <w:kern w:val="0"/>
              </w:rPr>
            </w:pPr>
            <w:del w:id="4900" w:author="柠栀" w:date="2025-05-07T10:48:55Z">
              <w:r>
                <w:rPr>
                  <w:rFonts w:hint="eastAsia" w:ascii="楷体" w:hAnsi="楷体" w:eastAsia="楷体" w:cs="楷体"/>
                  <w:color w:val="000000"/>
                  <w:kern w:val="0"/>
                </w:rPr>
                <w:delText>限制与描述</w:delText>
              </w:r>
            </w:del>
          </w:p>
        </w:tc>
        <w:tc>
          <w:tcPr>
            <w:tcW w:w="2163" w:type="dxa"/>
            <w:tcBorders>
              <w:top w:val="single" w:color="auto" w:sz="4" w:space="0"/>
              <w:left w:val="nil"/>
              <w:bottom w:val="single" w:color="auto" w:sz="4" w:space="0"/>
              <w:right w:val="single" w:color="auto" w:sz="4" w:space="0"/>
            </w:tcBorders>
            <w:shd w:val="clear" w:color="auto" w:fill="auto"/>
            <w:vAlign w:val="bottom"/>
          </w:tcPr>
          <w:p w14:paraId="7D13EFAA">
            <w:pPr>
              <w:widowControl/>
              <w:rPr>
                <w:del w:id="4901" w:author="柠栀" w:date="2025-05-07T10:48:55Z"/>
                <w:rFonts w:ascii="楷体" w:hAnsi="楷体" w:eastAsia="楷体" w:cs="楷体"/>
                <w:color w:val="000000"/>
                <w:kern w:val="0"/>
              </w:rPr>
            </w:pPr>
            <w:del w:id="4902" w:author="柠栀" w:date="2025-05-07T10:48:55Z">
              <w:r>
                <w:rPr>
                  <w:rFonts w:hint="eastAsia" w:ascii="楷体" w:hAnsi="楷体" w:eastAsia="楷体" w:cs="楷体"/>
                  <w:color w:val="000000"/>
                  <w:kern w:val="0"/>
                </w:rPr>
                <w:delText>数据来源</w:delText>
              </w:r>
            </w:del>
          </w:p>
        </w:tc>
      </w:tr>
      <w:tr w14:paraId="1F775918">
        <w:tblPrEx>
          <w:tblCellMar>
            <w:top w:w="0" w:type="dxa"/>
            <w:left w:w="108" w:type="dxa"/>
            <w:bottom w:w="0" w:type="dxa"/>
            <w:right w:w="108" w:type="dxa"/>
          </w:tblCellMar>
        </w:tblPrEx>
        <w:trPr>
          <w:trHeight w:val="355" w:hRule="atLeast"/>
          <w:jc w:val="center"/>
          <w:del w:id="4903"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tcPr>
          <w:p w14:paraId="6A9D3226">
            <w:pPr>
              <w:widowControl/>
              <w:jc w:val="both"/>
              <w:rPr>
                <w:del w:id="4904" w:author="柠栀" w:date="2025-05-07T10:48:55Z"/>
                <w:rFonts w:ascii="楷体" w:hAnsi="楷体" w:eastAsia="楷体" w:cs="楷体"/>
                <w:color w:val="000000"/>
                <w:kern w:val="0"/>
              </w:rPr>
            </w:pPr>
            <w:del w:id="4905" w:author="柠栀" w:date="2025-05-07T10:48:55Z">
              <w:r>
                <w:rPr>
                  <w:rFonts w:hint="eastAsia" w:ascii="楷体" w:hAnsi="楷体" w:eastAsia="楷体" w:cs="楷体"/>
                  <w:color w:val="000000"/>
                  <w:kern w:val="0"/>
                </w:rPr>
                <w:delText>1</w:delText>
              </w:r>
            </w:del>
          </w:p>
        </w:tc>
        <w:tc>
          <w:tcPr>
            <w:tcW w:w="1054" w:type="dxa"/>
            <w:tcBorders>
              <w:top w:val="single" w:color="auto" w:sz="4" w:space="0"/>
              <w:left w:val="nil"/>
              <w:bottom w:val="single" w:color="auto" w:sz="4" w:space="0"/>
              <w:right w:val="single" w:color="auto" w:sz="4" w:space="0"/>
            </w:tcBorders>
            <w:shd w:val="clear" w:color="auto" w:fill="auto"/>
          </w:tcPr>
          <w:p w14:paraId="2B99D80A">
            <w:pPr>
              <w:widowControl/>
              <w:jc w:val="both"/>
              <w:rPr>
                <w:del w:id="4906" w:author="柠栀" w:date="2025-05-07T10:48:55Z"/>
                <w:rFonts w:ascii="楷体" w:hAnsi="楷体" w:eastAsia="楷体" w:cs="楷体"/>
                <w:color w:val="000000"/>
                <w:kern w:val="0"/>
              </w:rPr>
            </w:pPr>
            <w:del w:id="4907" w:author="柠栀" w:date="2025-05-07T10:48:55Z">
              <w:r>
                <w:rPr>
                  <w:rFonts w:hint="eastAsia" w:ascii="楷体" w:hAnsi="楷体" w:eastAsia="楷体" w:cs="楷体"/>
                  <w:color w:val="000000"/>
                  <w:kern w:val="0"/>
                  <w:lang w:val="en-US" w:eastAsia="zh-CN"/>
                </w:rPr>
                <w:delText>会话</w:delText>
              </w:r>
            </w:del>
            <w:del w:id="4908" w:author="柠栀" w:date="2025-05-07T10:48:55Z">
              <w:r>
                <w:rPr>
                  <w:rFonts w:hint="eastAsia" w:ascii="楷体" w:hAnsi="楷体" w:eastAsia="楷体" w:cs="楷体"/>
                  <w:color w:val="000000"/>
                  <w:kern w:val="0"/>
                </w:rPr>
                <w:delText>编号</w:delText>
              </w:r>
            </w:del>
          </w:p>
        </w:tc>
        <w:tc>
          <w:tcPr>
            <w:tcW w:w="822" w:type="dxa"/>
            <w:tcBorders>
              <w:top w:val="single" w:color="auto" w:sz="4" w:space="0"/>
              <w:left w:val="nil"/>
              <w:bottom w:val="single" w:color="auto" w:sz="4" w:space="0"/>
              <w:right w:val="single" w:color="auto" w:sz="4" w:space="0"/>
            </w:tcBorders>
            <w:shd w:val="clear" w:color="auto" w:fill="auto"/>
          </w:tcPr>
          <w:p w14:paraId="4801BCB7">
            <w:pPr>
              <w:widowControl/>
              <w:jc w:val="both"/>
              <w:rPr>
                <w:del w:id="4909" w:author="柠栀" w:date="2025-05-07T10:48:55Z"/>
                <w:rFonts w:ascii="楷体" w:hAnsi="楷体" w:eastAsia="楷体" w:cs="楷体"/>
                <w:color w:val="000000"/>
                <w:kern w:val="0"/>
              </w:rPr>
            </w:pPr>
            <w:del w:id="4910" w:author="柠栀" w:date="2025-05-07T10:48:55Z">
              <w:r>
                <w:rPr>
                  <w:rFonts w:hint="eastAsia" w:ascii="楷体" w:hAnsi="楷体" w:eastAsia="楷体" w:cs="楷体"/>
                  <w:color w:val="000000"/>
                  <w:kern w:val="0"/>
                  <w:lang w:val="en-US" w:eastAsia="zh-CN"/>
                </w:rPr>
                <w:delText>HistoryTalk</w:delText>
              </w:r>
            </w:del>
            <w:del w:id="4911" w:author="柠栀" w:date="2025-05-07T10:48:55Z">
              <w:r>
                <w:rPr>
                  <w:rFonts w:hint="eastAsia" w:ascii="楷体" w:hAnsi="楷体" w:eastAsia="楷体" w:cs="楷体"/>
                  <w:color w:val="000000"/>
                  <w:kern w:val="0"/>
                </w:rPr>
                <w:delText>_id</w:delText>
              </w:r>
            </w:del>
          </w:p>
        </w:tc>
        <w:tc>
          <w:tcPr>
            <w:tcW w:w="647" w:type="dxa"/>
            <w:tcBorders>
              <w:top w:val="single" w:color="auto" w:sz="4" w:space="0"/>
              <w:left w:val="nil"/>
              <w:bottom w:val="single" w:color="auto" w:sz="4" w:space="0"/>
              <w:right w:val="single" w:color="auto" w:sz="4" w:space="0"/>
            </w:tcBorders>
            <w:shd w:val="clear" w:color="auto" w:fill="auto"/>
          </w:tcPr>
          <w:p w14:paraId="05B1A475">
            <w:pPr>
              <w:widowControl/>
              <w:jc w:val="both"/>
              <w:rPr>
                <w:del w:id="4912" w:author="柠栀" w:date="2025-05-07T10:48:55Z"/>
                <w:rFonts w:ascii="楷体" w:hAnsi="楷体" w:eastAsia="楷体" w:cs="楷体"/>
                <w:color w:val="000000"/>
                <w:kern w:val="0"/>
              </w:rPr>
            </w:pPr>
            <w:del w:id="4913" w:author="柠栀" w:date="2025-05-07T10:48:55Z">
              <w:r>
                <w:rPr>
                  <w:rFonts w:hint="eastAsia" w:ascii="楷体" w:hAnsi="楷体" w:eastAsia="楷体" w:cs="楷体"/>
                  <w:color w:val="000000"/>
                  <w:kern w:val="0"/>
                </w:rPr>
                <w:delText>20</w:delText>
              </w:r>
            </w:del>
          </w:p>
        </w:tc>
        <w:tc>
          <w:tcPr>
            <w:tcW w:w="1180" w:type="dxa"/>
            <w:tcBorders>
              <w:top w:val="single" w:color="auto" w:sz="4" w:space="0"/>
              <w:left w:val="nil"/>
              <w:bottom w:val="single" w:color="auto" w:sz="4" w:space="0"/>
              <w:right w:val="single" w:color="auto" w:sz="4" w:space="0"/>
            </w:tcBorders>
            <w:shd w:val="clear" w:color="auto" w:fill="auto"/>
          </w:tcPr>
          <w:p w14:paraId="0AFEC62B">
            <w:pPr>
              <w:widowControl/>
              <w:jc w:val="both"/>
              <w:rPr>
                <w:del w:id="4914" w:author="柠栀" w:date="2025-05-07T10:48:55Z"/>
                <w:rFonts w:ascii="楷体" w:hAnsi="楷体" w:eastAsia="楷体" w:cs="楷体"/>
                <w:color w:val="000000"/>
                <w:kern w:val="0"/>
              </w:rPr>
            </w:pPr>
            <w:del w:id="4915" w:author="柠栀" w:date="2025-05-07T10:48:55Z">
              <w:r>
                <w:rPr>
                  <w:rFonts w:hint="eastAsia" w:ascii="楷体" w:hAnsi="楷体" w:eastAsia="楷体" w:cs="楷体"/>
                  <w:color w:val="000000"/>
                  <w:kern w:val="0"/>
                </w:rPr>
                <w:delText>否</w:delText>
              </w:r>
            </w:del>
          </w:p>
        </w:tc>
        <w:tc>
          <w:tcPr>
            <w:tcW w:w="2250" w:type="dxa"/>
            <w:tcBorders>
              <w:top w:val="single" w:color="auto" w:sz="4" w:space="0"/>
              <w:left w:val="nil"/>
              <w:bottom w:val="single" w:color="auto" w:sz="4" w:space="0"/>
              <w:right w:val="single" w:color="auto" w:sz="4" w:space="0"/>
            </w:tcBorders>
            <w:shd w:val="clear" w:color="auto" w:fill="auto"/>
          </w:tcPr>
          <w:p w14:paraId="6B0512CB">
            <w:pPr>
              <w:widowControl/>
              <w:jc w:val="both"/>
              <w:rPr>
                <w:del w:id="4916" w:author="柠栀" w:date="2025-05-07T10:48:55Z"/>
                <w:rFonts w:ascii="楷体" w:hAnsi="楷体" w:eastAsia="楷体" w:cs="楷体"/>
                <w:color w:val="000000"/>
                <w:kern w:val="0"/>
              </w:rPr>
            </w:pPr>
            <w:del w:id="4917" w:author="柠栀" w:date="2025-05-07T10:48:55Z">
              <w:r>
                <w:rPr>
                  <w:rFonts w:hint="eastAsia" w:ascii="楷体" w:hAnsi="楷体" w:eastAsia="楷体" w:cs="楷体"/>
                  <w:color w:val="000000"/>
                  <w:kern w:val="0"/>
                </w:rPr>
                <w:delText>自增、系统自动分配</w:delText>
              </w:r>
            </w:del>
          </w:p>
        </w:tc>
        <w:tc>
          <w:tcPr>
            <w:tcW w:w="2163" w:type="dxa"/>
            <w:tcBorders>
              <w:top w:val="single" w:color="auto" w:sz="4" w:space="0"/>
              <w:left w:val="nil"/>
              <w:bottom w:val="single" w:color="auto" w:sz="4" w:space="0"/>
              <w:right w:val="single" w:color="auto" w:sz="4" w:space="0"/>
            </w:tcBorders>
            <w:shd w:val="clear" w:color="auto" w:fill="auto"/>
          </w:tcPr>
          <w:p w14:paraId="3CAEF846">
            <w:pPr>
              <w:widowControl/>
              <w:rPr>
                <w:del w:id="4918" w:author="柠栀" w:date="2025-05-07T10:48:55Z"/>
                <w:rFonts w:ascii="楷体" w:hAnsi="楷体" w:eastAsia="楷体" w:cs="楷体"/>
              </w:rPr>
            </w:pPr>
            <w:del w:id="4919" w:author="柠栀" w:date="2025-05-07T10:48:55Z">
              <w:r>
                <w:rPr>
                  <w:rFonts w:hint="eastAsia" w:ascii="楷体" w:hAnsi="楷体" w:eastAsia="楷体" w:cs="楷体"/>
                  <w:color w:val="000000"/>
                  <w:kern w:val="0"/>
                </w:rPr>
                <w:delText>用户</w:delText>
              </w:r>
            </w:del>
            <w:del w:id="4920" w:author="柠栀" w:date="2025-05-07T10:48:55Z">
              <w:r>
                <w:rPr>
                  <w:rFonts w:hint="eastAsia" w:ascii="楷体" w:hAnsi="楷体" w:eastAsia="楷体" w:cs="楷体"/>
                  <w:color w:val="000000"/>
                  <w:kern w:val="0"/>
                  <w:lang w:val="en-US" w:eastAsia="zh-CN"/>
                </w:rPr>
                <w:delText>与AI开始新会话</w:delText>
              </w:r>
            </w:del>
            <w:del w:id="4921" w:author="柠栀" w:date="2025-05-07T10:48:55Z">
              <w:r>
                <w:rPr>
                  <w:rFonts w:hint="eastAsia" w:ascii="楷体" w:hAnsi="楷体" w:eastAsia="楷体" w:cs="楷体"/>
                  <w:color w:val="000000"/>
                  <w:kern w:val="0"/>
                </w:rPr>
                <w:delText>时系统自动生成</w:delText>
              </w:r>
            </w:del>
          </w:p>
        </w:tc>
      </w:tr>
      <w:tr w14:paraId="6DD5B169">
        <w:tblPrEx>
          <w:tblCellMar>
            <w:top w:w="0" w:type="dxa"/>
            <w:left w:w="108" w:type="dxa"/>
            <w:bottom w:w="0" w:type="dxa"/>
            <w:right w:w="108" w:type="dxa"/>
          </w:tblCellMar>
        </w:tblPrEx>
        <w:trPr>
          <w:trHeight w:val="355" w:hRule="atLeast"/>
          <w:jc w:val="center"/>
          <w:del w:id="4922"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tcPr>
          <w:p w14:paraId="40A1A205">
            <w:pPr>
              <w:widowControl/>
              <w:jc w:val="both"/>
              <w:rPr>
                <w:del w:id="4923" w:author="柠栀" w:date="2025-05-07T10:48:55Z"/>
                <w:rFonts w:ascii="楷体" w:hAnsi="楷体" w:eastAsia="楷体" w:cs="楷体"/>
                <w:color w:val="000000"/>
                <w:kern w:val="0"/>
              </w:rPr>
            </w:pPr>
            <w:del w:id="4924" w:author="柠栀" w:date="2025-05-07T10:48:55Z">
              <w:r>
                <w:rPr>
                  <w:rFonts w:hint="eastAsia" w:ascii="楷体" w:hAnsi="楷体" w:eastAsia="楷体" w:cs="楷体"/>
                  <w:color w:val="000000"/>
                  <w:kern w:val="0"/>
                </w:rPr>
                <w:delText>2</w:delText>
              </w:r>
            </w:del>
          </w:p>
        </w:tc>
        <w:tc>
          <w:tcPr>
            <w:tcW w:w="1054" w:type="dxa"/>
            <w:tcBorders>
              <w:top w:val="single" w:color="auto" w:sz="4" w:space="0"/>
              <w:left w:val="nil"/>
              <w:bottom w:val="single" w:color="auto" w:sz="4" w:space="0"/>
              <w:right w:val="single" w:color="auto" w:sz="4" w:space="0"/>
            </w:tcBorders>
            <w:shd w:val="clear" w:color="auto" w:fill="auto"/>
          </w:tcPr>
          <w:p w14:paraId="13D16B6B">
            <w:pPr>
              <w:widowControl/>
              <w:jc w:val="both"/>
              <w:rPr>
                <w:del w:id="4925" w:author="柠栀" w:date="2025-05-07T10:48:55Z"/>
                <w:rFonts w:ascii="楷体" w:hAnsi="楷体" w:eastAsia="楷体" w:cs="楷体"/>
                <w:color w:val="000000"/>
                <w:kern w:val="0"/>
              </w:rPr>
            </w:pPr>
            <w:del w:id="4926" w:author="柠栀" w:date="2025-05-07T10:48:55Z">
              <w:r>
                <w:rPr>
                  <w:rFonts w:hint="eastAsia" w:ascii="楷体" w:hAnsi="楷体" w:eastAsia="楷体" w:cs="楷体"/>
                  <w:color w:val="000000"/>
                  <w:kern w:val="0"/>
                </w:rPr>
                <w:delText>用户学号/工号</w:delText>
              </w:r>
            </w:del>
          </w:p>
        </w:tc>
        <w:tc>
          <w:tcPr>
            <w:tcW w:w="822" w:type="dxa"/>
            <w:tcBorders>
              <w:top w:val="single" w:color="auto" w:sz="4" w:space="0"/>
              <w:left w:val="nil"/>
              <w:bottom w:val="single" w:color="auto" w:sz="4" w:space="0"/>
              <w:right w:val="single" w:color="auto" w:sz="4" w:space="0"/>
            </w:tcBorders>
            <w:shd w:val="clear" w:color="auto" w:fill="auto"/>
          </w:tcPr>
          <w:p w14:paraId="641293ED">
            <w:pPr>
              <w:widowControl/>
              <w:jc w:val="both"/>
              <w:rPr>
                <w:del w:id="4927" w:author="柠栀" w:date="2025-05-07T10:48:55Z"/>
                <w:rFonts w:ascii="楷体" w:hAnsi="楷体" w:eastAsia="楷体" w:cs="楷体"/>
                <w:color w:val="000000"/>
                <w:kern w:val="0"/>
              </w:rPr>
            </w:pPr>
            <w:del w:id="4928" w:author="柠栀" w:date="2025-05-07T10:48:55Z">
              <w:r>
                <w:rPr>
                  <w:rFonts w:hint="eastAsia" w:ascii="楷体" w:hAnsi="楷体" w:eastAsia="楷体" w:cs="楷体"/>
                  <w:color w:val="000000"/>
                  <w:kern w:val="0"/>
                </w:rPr>
                <w:delText>User_id</w:delText>
              </w:r>
            </w:del>
          </w:p>
        </w:tc>
        <w:tc>
          <w:tcPr>
            <w:tcW w:w="647" w:type="dxa"/>
            <w:tcBorders>
              <w:top w:val="single" w:color="auto" w:sz="4" w:space="0"/>
              <w:left w:val="nil"/>
              <w:bottom w:val="single" w:color="auto" w:sz="4" w:space="0"/>
              <w:right w:val="single" w:color="auto" w:sz="4" w:space="0"/>
            </w:tcBorders>
            <w:shd w:val="clear" w:color="auto" w:fill="auto"/>
          </w:tcPr>
          <w:p w14:paraId="37C1E3CF">
            <w:pPr>
              <w:rPr>
                <w:del w:id="4929" w:author="柠栀" w:date="2025-05-07T10:48:55Z"/>
                <w:rFonts w:ascii="楷体" w:hAnsi="楷体" w:eastAsia="楷体" w:cs="楷体"/>
                <w:color w:val="000000"/>
                <w:kern w:val="0"/>
              </w:rPr>
            </w:pPr>
            <w:del w:id="4930" w:author="柠栀" w:date="2025-05-07T10:48:55Z">
              <w:r>
                <w:rPr>
                  <w:rFonts w:hint="eastAsia" w:ascii="楷体" w:hAnsi="楷体" w:eastAsia="楷体" w:cs="楷体"/>
                  <w:color w:val="000000"/>
                  <w:kern w:val="0"/>
                </w:rPr>
                <w:delText>10</w:delText>
              </w:r>
            </w:del>
          </w:p>
        </w:tc>
        <w:tc>
          <w:tcPr>
            <w:tcW w:w="1180" w:type="dxa"/>
            <w:tcBorders>
              <w:top w:val="single" w:color="auto" w:sz="4" w:space="0"/>
              <w:left w:val="nil"/>
              <w:bottom w:val="single" w:color="auto" w:sz="4" w:space="0"/>
              <w:right w:val="single" w:color="auto" w:sz="4" w:space="0"/>
            </w:tcBorders>
            <w:shd w:val="clear" w:color="auto" w:fill="auto"/>
          </w:tcPr>
          <w:p w14:paraId="244D4794">
            <w:pPr>
              <w:widowControl/>
              <w:jc w:val="both"/>
              <w:rPr>
                <w:del w:id="4931" w:author="柠栀" w:date="2025-05-07T10:48:55Z"/>
                <w:rFonts w:ascii="楷体" w:hAnsi="楷体" w:eastAsia="楷体" w:cs="楷体"/>
                <w:color w:val="000000"/>
                <w:kern w:val="0"/>
              </w:rPr>
            </w:pPr>
            <w:del w:id="4932" w:author="柠栀" w:date="2025-05-07T10:48:55Z">
              <w:r>
                <w:rPr>
                  <w:rFonts w:hint="eastAsia" w:ascii="楷体" w:hAnsi="楷体" w:eastAsia="楷体" w:cs="楷体"/>
                  <w:color w:val="000000"/>
                  <w:kern w:val="0"/>
                  <w:lang w:bidi="ar"/>
                </w:rPr>
                <w:delText>否</w:delText>
              </w:r>
            </w:del>
          </w:p>
        </w:tc>
        <w:tc>
          <w:tcPr>
            <w:tcW w:w="2250" w:type="dxa"/>
            <w:tcBorders>
              <w:top w:val="single" w:color="auto" w:sz="4" w:space="0"/>
              <w:left w:val="nil"/>
              <w:bottom w:val="single" w:color="auto" w:sz="4" w:space="0"/>
              <w:right w:val="single" w:color="auto" w:sz="4" w:space="0"/>
            </w:tcBorders>
            <w:shd w:val="clear" w:color="auto" w:fill="auto"/>
          </w:tcPr>
          <w:p w14:paraId="43BFC844">
            <w:pPr>
              <w:widowControl/>
              <w:jc w:val="both"/>
              <w:rPr>
                <w:del w:id="4933" w:author="柠栀" w:date="2025-05-07T10:48:55Z"/>
                <w:rFonts w:ascii="楷体" w:hAnsi="楷体" w:eastAsia="楷体" w:cs="楷体"/>
                <w:i/>
                <w:iCs/>
                <w:color w:val="000000"/>
                <w:kern w:val="0"/>
              </w:rPr>
            </w:pPr>
            <w:del w:id="4934" w:author="柠栀" w:date="2025-05-07T10:48:55Z">
              <w:r>
                <w:rPr>
                  <w:rFonts w:hint="eastAsia" w:ascii="楷体" w:hAnsi="楷体" w:eastAsia="楷体" w:cs="楷体"/>
                  <w:i/>
                  <w:iCs/>
                  <w:color w:val="000000"/>
                  <w:kern w:val="0"/>
                </w:rPr>
                <w:delText>\d{8}</w:delText>
              </w:r>
            </w:del>
          </w:p>
          <w:p w14:paraId="2F72A7D4">
            <w:pPr>
              <w:widowControl/>
              <w:jc w:val="both"/>
              <w:rPr>
                <w:del w:id="4935" w:author="柠栀" w:date="2025-05-07T10:48:55Z"/>
                <w:rFonts w:ascii="楷体" w:hAnsi="楷体" w:eastAsia="楷体" w:cs="楷体"/>
                <w:color w:val="000000"/>
                <w:kern w:val="0"/>
              </w:rPr>
            </w:pPr>
          </w:p>
          <w:p w14:paraId="5C9D42A9">
            <w:pPr>
              <w:widowControl/>
              <w:jc w:val="both"/>
              <w:rPr>
                <w:del w:id="4936" w:author="柠栀" w:date="2025-05-07T10:48:55Z"/>
                <w:rFonts w:ascii="楷体" w:hAnsi="楷体" w:eastAsia="楷体" w:cs="楷体"/>
                <w:color w:val="000000"/>
                <w:kern w:val="0"/>
              </w:rPr>
            </w:pPr>
            <w:del w:id="4937" w:author="柠栀" w:date="2025-05-07T10:48:55Z">
              <w:r>
                <w:rPr>
                  <w:rFonts w:hint="eastAsia" w:ascii="楷体" w:hAnsi="楷体" w:eastAsia="楷体" w:cs="楷体"/>
                  <w:color w:val="000000"/>
                  <w:kern w:val="0"/>
                </w:rPr>
                <w:delText>长度限制：8位</w:delText>
              </w:r>
            </w:del>
          </w:p>
          <w:p w14:paraId="181334A6">
            <w:pPr>
              <w:widowControl/>
              <w:jc w:val="both"/>
              <w:rPr>
                <w:del w:id="4938" w:author="柠栀" w:date="2025-05-07T10:48:55Z"/>
                <w:rFonts w:ascii="楷体" w:hAnsi="楷体" w:eastAsia="楷体" w:cs="楷体"/>
                <w:color w:val="000000"/>
                <w:kern w:val="0"/>
              </w:rPr>
            </w:pPr>
            <w:del w:id="4939" w:author="柠栀" w:date="2025-05-07T10:48:55Z">
              <w:r>
                <w:rPr>
                  <w:rFonts w:hint="eastAsia" w:ascii="楷体" w:hAnsi="楷体" w:eastAsia="楷体" w:cs="楷体"/>
                  <w:color w:val="000000"/>
                  <w:kern w:val="0"/>
                </w:rPr>
                <w:delText>格式限制：仅包含数字</w:delText>
              </w:r>
            </w:del>
          </w:p>
        </w:tc>
        <w:tc>
          <w:tcPr>
            <w:tcW w:w="2163" w:type="dxa"/>
            <w:tcBorders>
              <w:top w:val="single" w:color="auto" w:sz="4" w:space="0"/>
              <w:left w:val="nil"/>
              <w:bottom w:val="single" w:color="auto" w:sz="4" w:space="0"/>
              <w:right w:val="single" w:color="auto" w:sz="4" w:space="0"/>
            </w:tcBorders>
            <w:shd w:val="clear" w:color="auto" w:fill="auto"/>
          </w:tcPr>
          <w:p w14:paraId="33D78352">
            <w:pPr>
              <w:widowControl/>
              <w:rPr>
                <w:del w:id="4940" w:author="柠栀" w:date="2025-05-07T10:48:55Z"/>
                <w:rFonts w:ascii="楷体" w:hAnsi="楷体" w:eastAsia="楷体" w:cs="楷体"/>
                <w:color w:val="000000"/>
                <w:kern w:val="0"/>
              </w:rPr>
            </w:pPr>
            <w:del w:id="4941" w:author="柠栀" w:date="2025-05-07T10:48:55Z">
              <w:r>
                <w:rPr>
                  <w:rFonts w:hint="eastAsia" w:ascii="楷体" w:hAnsi="楷体" w:eastAsia="楷体" w:cs="楷体"/>
                  <w:color w:val="000000"/>
                  <w:kern w:val="0"/>
                </w:rPr>
                <w:delText>用户反馈时自动关联</w:delText>
              </w:r>
            </w:del>
          </w:p>
        </w:tc>
      </w:tr>
      <w:tr w14:paraId="568B614F">
        <w:tblPrEx>
          <w:tblCellMar>
            <w:top w:w="0" w:type="dxa"/>
            <w:left w:w="108" w:type="dxa"/>
            <w:bottom w:w="0" w:type="dxa"/>
            <w:right w:w="108" w:type="dxa"/>
          </w:tblCellMar>
        </w:tblPrEx>
        <w:trPr>
          <w:trHeight w:val="355" w:hRule="atLeast"/>
          <w:jc w:val="center"/>
          <w:del w:id="4942"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tcPr>
          <w:p w14:paraId="3A03F411">
            <w:pPr>
              <w:widowControl/>
              <w:jc w:val="both"/>
              <w:rPr>
                <w:del w:id="4943" w:author="柠栀" w:date="2025-05-07T10:48:55Z"/>
                <w:rFonts w:ascii="楷体" w:hAnsi="楷体" w:eastAsia="楷体" w:cs="楷体"/>
                <w:color w:val="000000"/>
                <w:kern w:val="0"/>
              </w:rPr>
            </w:pPr>
            <w:del w:id="4944" w:author="柠栀" w:date="2025-05-07T10:48:55Z">
              <w:r>
                <w:rPr>
                  <w:rFonts w:hint="eastAsia" w:ascii="楷体" w:hAnsi="楷体" w:eastAsia="楷体" w:cs="楷体"/>
                  <w:color w:val="000000"/>
                  <w:kern w:val="0"/>
                </w:rPr>
                <w:delText>3</w:delText>
              </w:r>
            </w:del>
          </w:p>
        </w:tc>
        <w:tc>
          <w:tcPr>
            <w:tcW w:w="1054" w:type="dxa"/>
            <w:tcBorders>
              <w:top w:val="single" w:color="auto" w:sz="4" w:space="0"/>
              <w:left w:val="nil"/>
              <w:bottom w:val="single" w:color="auto" w:sz="4" w:space="0"/>
              <w:right w:val="single" w:color="auto" w:sz="4" w:space="0"/>
            </w:tcBorders>
            <w:shd w:val="clear" w:color="auto" w:fill="auto"/>
          </w:tcPr>
          <w:p w14:paraId="44B711CF">
            <w:pPr>
              <w:widowControl/>
              <w:jc w:val="both"/>
              <w:rPr>
                <w:del w:id="4945" w:author="柠栀" w:date="2025-05-07T10:48:55Z"/>
                <w:rFonts w:ascii="楷体" w:hAnsi="楷体" w:eastAsia="楷体" w:cs="楷体"/>
                <w:color w:val="000000"/>
                <w:kern w:val="0"/>
              </w:rPr>
            </w:pPr>
            <w:del w:id="4946" w:author="柠栀" w:date="2025-05-07T10:48:55Z">
              <w:r>
                <w:rPr>
                  <w:rFonts w:hint="eastAsia" w:ascii="楷体" w:hAnsi="楷体" w:eastAsia="楷体" w:cs="楷体"/>
                  <w:color w:val="000000"/>
                  <w:kern w:val="0"/>
                  <w:lang w:bidi="ar"/>
                </w:rPr>
                <w:delText>用户姓名</w:delText>
              </w:r>
            </w:del>
          </w:p>
        </w:tc>
        <w:tc>
          <w:tcPr>
            <w:tcW w:w="822" w:type="dxa"/>
            <w:tcBorders>
              <w:top w:val="single" w:color="auto" w:sz="4" w:space="0"/>
              <w:left w:val="nil"/>
              <w:bottom w:val="single" w:color="auto" w:sz="4" w:space="0"/>
              <w:right w:val="single" w:color="auto" w:sz="4" w:space="0"/>
            </w:tcBorders>
            <w:shd w:val="clear" w:color="auto" w:fill="auto"/>
          </w:tcPr>
          <w:p w14:paraId="3E32FFAD">
            <w:pPr>
              <w:rPr>
                <w:del w:id="4947" w:author="柠栀" w:date="2025-05-07T10:48:55Z"/>
                <w:rFonts w:ascii="楷体" w:hAnsi="楷体" w:eastAsia="楷体" w:cs="楷体"/>
                <w:color w:val="000000"/>
                <w:kern w:val="0"/>
              </w:rPr>
            </w:pPr>
            <w:del w:id="4948" w:author="柠栀" w:date="2025-05-07T10:48:55Z">
              <w:r>
                <w:rPr>
                  <w:rFonts w:hint="eastAsia" w:ascii="楷体" w:hAnsi="楷体" w:eastAsia="楷体" w:cs="楷体"/>
                  <w:kern w:val="0"/>
                </w:rPr>
                <w:delText>User_name</w:delText>
              </w:r>
            </w:del>
          </w:p>
        </w:tc>
        <w:tc>
          <w:tcPr>
            <w:tcW w:w="647" w:type="dxa"/>
            <w:tcBorders>
              <w:top w:val="single" w:color="auto" w:sz="4" w:space="0"/>
              <w:left w:val="nil"/>
              <w:bottom w:val="single" w:color="auto" w:sz="4" w:space="0"/>
              <w:right w:val="single" w:color="auto" w:sz="4" w:space="0"/>
            </w:tcBorders>
            <w:shd w:val="clear" w:color="auto" w:fill="auto"/>
          </w:tcPr>
          <w:p w14:paraId="458762A5">
            <w:pPr>
              <w:rPr>
                <w:del w:id="4949" w:author="柠栀" w:date="2025-05-07T10:48:55Z"/>
                <w:rFonts w:ascii="楷体" w:hAnsi="楷体" w:eastAsia="楷体" w:cs="楷体"/>
                <w:color w:val="000000"/>
                <w:kern w:val="0"/>
              </w:rPr>
            </w:pPr>
            <w:del w:id="4950" w:author="柠栀" w:date="2025-05-07T10:48:55Z">
              <w:r>
                <w:rPr>
                  <w:rFonts w:hint="eastAsia" w:ascii="楷体" w:hAnsi="楷体" w:eastAsia="楷体" w:cs="楷体"/>
                  <w:kern w:val="0"/>
                </w:rPr>
                <w:delText>10</w:delText>
              </w:r>
            </w:del>
          </w:p>
        </w:tc>
        <w:tc>
          <w:tcPr>
            <w:tcW w:w="1180" w:type="dxa"/>
            <w:tcBorders>
              <w:top w:val="single" w:color="auto" w:sz="4" w:space="0"/>
              <w:left w:val="nil"/>
              <w:bottom w:val="single" w:color="auto" w:sz="4" w:space="0"/>
              <w:right w:val="single" w:color="auto" w:sz="4" w:space="0"/>
            </w:tcBorders>
            <w:shd w:val="clear" w:color="auto" w:fill="auto"/>
          </w:tcPr>
          <w:p w14:paraId="75E022C3">
            <w:pPr>
              <w:widowControl/>
              <w:jc w:val="both"/>
              <w:rPr>
                <w:del w:id="4951" w:author="柠栀" w:date="2025-05-07T10:48:55Z"/>
                <w:rFonts w:ascii="楷体" w:hAnsi="楷体" w:eastAsia="楷体" w:cs="楷体"/>
                <w:color w:val="000000"/>
                <w:kern w:val="0"/>
              </w:rPr>
            </w:pPr>
            <w:del w:id="4952" w:author="柠栀" w:date="2025-05-07T10:48:55Z">
              <w:r>
                <w:rPr>
                  <w:rFonts w:hint="eastAsia" w:ascii="楷体" w:hAnsi="楷体" w:eastAsia="楷体" w:cs="楷体"/>
                  <w:color w:val="000000"/>
                  <w:kern w:val="0"/>
                  <w:lang w:bidi="ar"/>
                </w:rPr>
                <w:delText>否</w:delText>
              </w:r>
            </w:del>
          </w:p>
        </w:tc>
        <w:tc>
          <w:tcPr>
            <w:tcW w:w="2250" w:type="dxa"/>
            <w:tcBorders>
              <w:top w:val="single" w:color="auto" w:sz="4" w:space="0"/>
              <w:left w:val="nil"/>
              <w:bottom w:val="single" w:color="auto" w:sz="4" w:space="0"/>
              <w:right w:val="single" w:color="auto" w:sz="4" w:space="0"/>
            </w:tcBorders>
            <w:shd w:val="clear" w:color="auto" w:fill="auto"/>
          </w:tcPr>
          <w:p w14:paraId="32A29657">
            <w:pPr>
              <w:widowControl/>
              <w:jc w:val="both"/>
              <w:rPr>
                <w:del w:id="4953" w:author="柠栀" w:date="2025-05-07T10:48:55Z"/>
                <w:rFonts w:ascii="楷体" w:hAnsi="楷体" w:eastAsia="楷体" w:cs="楷体"/>
                <w:i/>
                <w:iCs/>
                <w:color w:val="000000"/>
                <w:kern w:val="0"/>
                <w:lang w:bidi="ar"/>
              </w:rPr>
            </w:pPr>
            <w:del w:id="4954" w:author="柠栀" w:date="2025-05-07T10:48:55Z">
              <w:r>
                <w:rPr>
                  <w:rFonts w:hint="eastAsia" w:ascii="楷体" w:hAnsi="楷体" w:eastAsia="楷体" w:cs="楷体"/>
                  <w:i/>
                  <w:iCs/>
                  <w:color w:val="000000"/>
                  <w:kern w:val="0"/>
                  <w:lang w:bidi="ar"/>
                </w:rPr>
                <w:delText>^.{2,10}$</w:delText>
              </w:r>
            </w:del>
          </w:p>
          <w:p w14:paraId="226E590E">
            <w:pPr>
              <w:widowControl/>
              <w:jc w:val="both"/>
              <w:rPr>
                <w:del w:id="4955" w:author="柠栀" w:date="2025-05-07T10:48:55Z"/>
                <w:rFonts w:ascii="楷体" w:hAnsi="楷体" w:eastAsia="楷体" w:cs="楷体"/>
                <w:i/>
                <w:iCs/>
                <w:color w:val="000000"/>
                <w:kern w:val="0"/>
                <w:lang w:bidi="ar"/>
              </w:rPr>
            </w:pPr>
          </w:p>
          <w:p w14:paraId="7E5B3291">
            <w:pPr>
              <w:widowControl/>
              <w:jc w:val="both"/>
              <w:rPr>
                <w:del w:id="4956" w:author="柠栀" w:date="2025-05-07T10:48:55Z"/>
                <w:rFonts w:ascii="楷体" w:hAnsi="楷体" w:eastAsia="楷体" w:cs="楷体"/>
                <w:color w:val="000000"/>
                <w:kern w:val="0"/>
                <w:lang w:bidi="ar"/>
              </w:rPr>
            </w:pPr>
            <w:del w:id="4957" w:author="柠栀" w:date="2025-05-07T10:48:55Z">
              <w:r>
                <w:rPr>
                  <w:rFonts w:hint="eastAsia" w:ascii="楷体" w:hAnsi="楷体" w:eastAsia="楷体" w:cs="楷体"/>
                  <w:color w:val="000000"/>
                  <w:kern w:val="0"/>
                  <w:lang w:bidi="ar"/>
                </w:rPr>
                <w:delText>长度限制：2-10位</w:delText>
              </w:r>
            </w:del>
          </w:p>
          <w:p w14:paraId="0BAFE5A2">
            <w:pPr>
              <w:widowControl/>
              <w:jc w:val="both"/>
              <w:rPr>
                <w:del w:id="4958" w:author="柠栀" w:date="2025-05-07T10:48:55Z"/>
                <w:rFonts w:ascii="楷体" w:hAnsi="楷体" w:eastAsia="楷体" w:cs="楷体"/>
                <w:color w:val="000000"/>
                <w:kern w:val="0"/>
              </w:rPr>
            </w:pPr>
            <w:del w:id="4959" w:author="柠栀" w:date="2025-05-07T10:48:55Z">
              <w:r>
                <w:rPr>
                  <w:rFonts w:hint="eastAsia" w:ascii="楷体" w:hAnsi="楷体" w:eastAsia="楷体" w:cs="楷体"/>
                  <w:color w:val="000000"/>
                  <w:kern w:val="0"/>
                  <w:lang w:bidi="ar"/>
                </w:rPr>
                <w:delText>格式限制：任意字符</w:delText>
              </w:r>
            </w:del>
          </w:p>
        </w:tc>
        <w:tc>
          <w:tcPr>
            <w:tcW w:w="2163" w:type="dxa"/>
            <w:tcBorders>
              <w:top w:val="single" w:color="auto" w:sz="4" w:space="0"/>
              <w:left w:val="nil"/>
              <w:bottom w:val="single" w:color="auto" w:sz="4" w:space="0"/>
              <w:right w:val="single" w:color="auto" w:sz="4" w:space="0"/>
            </w:tcBorders>
            <w:shd w:val="clear" w:color="auto" w:fill="auto"/>
          </w:tcPr>
          <w:p w14:paraId="76091C30">
            <w:pPr>
              <w:widowControl/>
              <w:rPr>
                <w:del w:id="4960" w:author="柠栀" w:date="2025-05-07T10:48:55Z"/>
                <w:rFonts w:ascii="楷体" w:hAnsi="楷体" w:eastAsia="楷体" w:cs="楷体"/>
                <w:color w:val="000000"/>
                <w:kern w:val="0"/>
              </w:rPr>
            </w:pPr>
            <w:del w:id="4961" w:author="柠栀" w:date="2025-05-07T10:48:55Z">
              <w:r>
                <w:rPr>
                  <w:rFonts w:hint="eastAsia" w:ascii="楷体" w:hAnsi="楷体" w:eastAsia="楷体" w:cs="楷体"/>
                  <w:color w:val="000000"/>
                  <w:kern w:val="0"/>
                </w:rPr>
                <w:delText>用户反馈时自动关联</w:delText>
              </w:r>
            </w:del>
          </w:p>
        </w:tc>
      </w:tr>
      <w:tr w14:paraId="6B6AC756">
        <w:tblPrEx>
          <w:tblCellMar>
            <w:top w:w="0" w:type="dxa"/>
            <w:left w:w="108" w:type="dxa"/>
            <w:bottom w:w="0" w:type="dxa"/>
            <w:right w:w="108" w:type="dxa"/>
          </w:tblCellMar>
        </w:tblPrEx>
        <w:trPr>
          <w:trHeight w:val="355" w:hRule="atLeast"/>
          <w:jc w:val="center"/>
          <w:del w:id="4962"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tcPr>
          <w:p w14:paraId="3C2107EA">
            <w:pPr>
              <w:widowControl/>
              <w:jc w:val="both"/>
              <w:rPr>
                <w:del w:id="4963" w:author="柠栀" w:date="2025-05-07T10:48:55Z"/>
                <w:rFonts w:ascii="楷体" w:hAnsi="楷体" w:eastAsia="楷体" w:cs="楷体"/>
                <w:color w:val="000000"/>
                <w:kern w:val="0"/>
              </w:rPr>
            </w:pPr>
            <w:del w:id="4964" w:author="柠栀" w:date="2025-05-07T10:48:55Z">
              <w:r>
                <w:rPr>
                  <w:rFonts w:hint="eastAsia" w:ascii="楷体" w:hAnsi="楷体" w:eastAsia="楷体" w:cs="楷体"/>
                  <w:color w:val="000000"/>
                  <w:kern w:val="0"/>
                </w:rPr>
                <w:delText>4</w:delText>
              </w:r>
            </w:del>
          </w:p>
        </w:tc>
        <w:tc>
          <w:tcPr>
            <w:tcW w:w="1054" w:type="dxa"/>
            <w:tcBorders>
              <w:top w:val="single" w:color="auto" w:sz="4" w:space="0"/>
              <w:left w:val="nil"/>
              <w:bottom w:val="single" w:color="auto" w:sz="4" w:space="0"/>
              <w:right w:val="single" w:color="auto" w:sz="4" w:space="0"/>
            </w:tcBorders>
            <w:shd w:val="clear" w:color="auto" w:fill="auto"/>
          </w:tcPr>
          <w:p w14:paraId="5A396B48">
            <w:pPr>
              <w:widowControl/>
              <w:jc w:val="both"/>
              <w:rPr>
                <w:del w:id="4965" w:author="柠栀" w:date="2025-05-07T10:48:55Z"/>
                <w:rFonts w:hint="default" w:ascii="楷体" w:hAnsi="楷体" w:eastAsia="楷体" w:cs="楷体"/>
                <w:color w:val="000000"/>
                <w:kern w:val="0"/>
                <w:lang w:val="en-US" w:eastAsia="zh-CN"/>
              </w:rPr>
            </w:pPr>
            <w:del w:id="4966" w:author="柠栀" w:date="2025-05-07T10:48:55Z">
              <w:r>
                <w:rPr>
                  <w:rFonts w:hint="eastAsia" w:ascii="楷体" w:hAnsi="楷体" w:eastAsia="楷体" w:cs="楷体"/>
                  <w:color w:val="000000"/>
                  <w:kern w:val="0"/>
                  <w:lang w:val="en-US" w:eastAsia="zh-CN"/>
                </w:rPr>
                <w:delText>会话标题</w:delText>
              </w:r>
            </w:del>
          </w:p>
        </w:tc>
        <w:tc>
          <w:tcPr>
            <w:tcW w:w="822" w:type="dxa"/>
            <w:tcBorders>
              <w:top w:val="single" w:color="auto" w:sz="4" w:space="0"/>
              <w:left w:val="nil"/>
              <w:bottom w:val="single" w:color="auto" w:sz="4" w:space="0"/>
              <w:right w:val="single" w:color="auto" w:sz="4" w:space="0"/>
            </w:tcBorders>
            <w:shd w:val="clear" w:color="auto" w:fill="auto"/>
          </w:tcPr>
          <w:p w14:paraId="67D589BD">
            <w:pPr>
              <w:widowControl/>
              <w:jc w:val="both"/>
              <w:rPr>
                <w:del w:id="4967" w:author="柠栀" w:date="2025-05-07T10:48:55Z"/>
                <w:rFonts w:hint="eastAsia" w:ascii="楷体" w:hAnsi="楷体" w:eastAsia="楷体" w:cs="楷体"/>
                <w:color w:val="000000"/>
                <w:kern w:val="0"/>
                <w:lang w:val="en-US" w:eastAsia="zh-CN"/>
              </w:rPr>
            </w:pPr>
            <w:del w:id="4968" w:author="柠栀" w:date="2025-05-07T10:48:55Z">
              <w:r>
                <w:rPr>
                  <w:rFonts w:hint="eastAsia" w:ascii="楷体" w:hAnsi="楷体" w:eastAsia="楷体" w:cs="楷体"/>
                  <w:color w:val="000000"/>
                  <w:kern w:val="0"/>
                  <w:lang w:val="en-US" w:eastAsia="zh-CN"/>
                </w:rPr>
                <w:delText>HistoryTalk</w:delText>
              </w:r>
            </w:del>
            <w:del w:id="4969" w:author="柠栀" w:date="2025-05-07T10:48:55Z">
              <w:r>
                <w:rPr>
                  <w:rFonts w:hint="eastAsia" w:ascii="楷体" w:hAnsi="楷体" w:eastAsia="楷体" w:cs="楷体"/>
                  <w:color w:val="000000"/>
                  <w:kern w:val="0"/>
                </w:rPr>
                <w:delText>_</w:delText>
              </w:r>
            </w:del>
            <w:del w:id="4970" w:author="柠栀" w:date="2025-05-07T10:48:55Z">
              <w:r>
                <w:rPr>
                  <w:rFonts w:hint="eastAsia" w:ascii="楷体" w:hAnsi="楷体" w:eastAsia="楷体" w:cs="楷体"/>
                  <w:color w:val="000000"/>
                  <w:kern w:val="0"/>
                  <w:lang w:val="en-US" w:eastAsia="zh-CN"/>
                </w:rPr>
                <w:delText>topic</w:delText>
              </w:r>
            </w:del>
          </w:p>
        </w:tc>
        <w:tc>
          <w:tcPr>
            <w:tcW w:w="647" w:type="dxa"/>
            <w:tcBorders>
              <w:top w:val="single" w:color="auto" w:sz="4" w:space="0"/>
              <w:left w:val="nil"/>
              <w:bottom w:val="single" w:color="auto" w:sz="4" w:space="0"/>
              <w:right w:val="single" w:color="auto" w:sz="4" w:space="0"/>
            </w:tcBorders>
            <w:shd w:val="clear" w:color="auto" w:fill="auto"/>
          </w:tcPr>
          <w:p w14:paraId="0611F6AC">
            <w:pPr>
              <w:widowControl/>
              <w:jc w:val="both"/>
              <w:rPr>
                <w:del w:id="4971" w:author="柠栀" w:date="2025-05-07T10:48:55Z"/>
                <w:rFonts w:ascii="楷体" w:hAnsi="楷体" w:eastAsia="楷体" w:cs="楷体"/>
                <w:color w:val="000000"/>
                <w:kern w:val="0"/>
              </w:rPr>
            </w:pPr>
            <w:del w:id="4972" w:author="柠栀" w:date="2025-05-07T10:48:55Z">
              <w:r>
                <w:rPr>
                  <w:rFonts w:hint="eastAsia" w:ascii="楷体" w:hAnsi="楷体" w:eastAsia="楷体" w:cs="楷体"/>
                  <w:color w:val="000000"/>
                  <w:kern w:val="0"/>
                  <w:lang w:bidi="ar"/>
                </w:rPr>
                <w:delText>20</w:delText>
              </w:r>
            </w:del>
          </w:p>
        </w:tc>
        <w:tc>
          <w:tcPr>
            <w:tcW w:w="1180" w:type="dxa"/>
            <w:tcBorders>
              <w:top w:val="single" w:color="auto" w:sz="4" w:space="0"/>
              <w:left w:val="nil"/>
              <w:bottom w:val="single" w:color="auto" w:sz="4" w:space="0"/>
              <w:right w:val="single" w:color="auto" w:sz="4" w:space="0"/>
            </w:tcBorders>
            <w:shd w:val="clear" w:color="auto" w:fill="auto"/>
          </w:tcPr>
          <w:p w14:paraId="7A30E43F">
            <w:pPr>
              <w:widowControl/>
              <w:jc w:val="both"/>
              <w:rPr>
                <w:del w:id="4973" w:author="柠栀" w:date="2025-05-07T10:48:55Z"/>
                <w:rFonts w:ascii="楷体" w:hAnsi="楷体" w:eastAsia="楷体" w:cs="楷体"/>
                <w:color w:val="000000"/>
                <w:kern w:val="0"/>
              </w:rPr>
            </w:pPr>
            <w:del w:id="4974" w:author="柠栀" w:date="2025-05-07T10:48:55Z">
              <w:r>
                <w:rPr>
                  <w:rFonts w:hint="eastAsia" w:ascii="楷体" w:hAnsi="楷体" w:eastAsia="楷体" w:cs="楷体"/>
                  <w:color w:val="000000"/>
                  <w:kern w:val="0"/>
                  <w:lang w:bidi="ar"/>
                </w:rPr>
                <w:delText>是</w:delText>
              </w:r>
            </w:del>
          </w:p>
        </w:tc>
        <w:tc>
          <w:tcPr>
            <w:tcW w:w="2250" w:type="dxa"/>
            <w:tcBorders>
              <w:top w:val="single" w:color="auto" w:sz="4" w:space="0"/>
              <w:left w:val="nil"/>
              <w:bottom w:val="single" w:color="auto" w:sz="4" w:space="0"/>
              <w:right w:val="single" w:color="auto" w:sz="4" w:space="0"/>
            </w:tcBorders>
            <w:shd w:val="clear" w:color="auto" w:fill="auto"/>
          </w:tcPr>
          <w:p w14:paraId="40B134D4">
            <w:pPr>
              <w:widowControl/>
              <w:rPr>
                <w:del w:id="4975" w:author="柠栀" w:date="2025-05-07T10:48:55Z"/>
                <w:rFonts w:ascii="楷体" w:hAnsi="楷体" w:eastAsia="楷体" w:cs="楷体"/>
                <w:i/>
                <w:iCs/>
                <w:color w:val="000000"/>
                <w:kern w:val="0"/>
              </w:rPr>
            </w:pPr>
            <w:del w:id="4976" w:author="柠栀" w:date="2025-05-07T10:48:55Z">
              <w:r>
                <w:rPr>
                  <w:rFonts w:hint="eastAsia" w:ascii="楷体" w:hAnsi="楷体" w:eastAsia="楷体" w:cs="楷体"/>
                  <w:i/>
                  <w:iCs/>
                  <w:color w:val="000000"/>
                  <w:kern w:val="0"/>
                </w:rPr>
                <w:delText>.{1,20}$</w:delText>
              </w:r>
            </w:del>
          </w:p>
          <w:p w14:paraId="6944913D">
            <w:pPr>
              <w:widowControl/>
              <w:rPr>
                <w:del w:id="4977" w:author="柠栀" w:date="2025-05-07T10:48:55Z"/>
                <w:rFonts w:ascii="楷体" w:hAnsi="楷体" w:eastAsia="楷体" w:cs="楷体"/>
                <w:i/>
                <w:iCs/>
                <w:color w:val="000000"/>
                <w:kern w:val="0"/>
              </w:rPr>
            </w:pPr>
          </w:p>
          <w:p w14:paraId="0684C467">
            <w:pPr>
              <w:widowControl/>
              <w:rPr>
                <w:del w:id="4978" w:author="柠栀" w:date="2025-05-07T10:48:55Z"/>
                <w:rFonts w:ascii="楷体" w:hAnsi="楷体" w:eastAsia="楷体" w:cs="楷体"/>
                <w:color w:val="000000"/>
                <w:kern w:val="0"/>
              </w:rPr>
            </w:pPr>
            <w:del w:id="4979" w:author="柠栀" w:date="2025-05-07T10:48:55Z">
              <w:r>
                <w:rPr>
                  <w:rFonts w:hint="eastAsia" w:ascii="楷体" w:hAnsi="楷体" w:eastAsia="楷体" w:cs="楷体"/>
                  <w:color w:val="000000"/>
                  <w:kern w:val="0"/>
                </w:rPr>
                <w:delText>长度限制：1-20位</w:delText>
              </w:r>
            </w:del>
          </w:p>
          <w:p w14:paraId="2E6F64D5">
            <w:pPr>
              <w:widowControl/>
              <w:jc w:val="both"/>
              <w:rPr>
                <w:del w:id="4980" w:author="柠栀" w:date="2025-05-07T10:48:55Z"/>
                <w:rFonts w:ascii="楷体" w:hAnsi="楷体" w:eastAsia="楷体" w:cs="楷体"/>
                <w:color w:val="000000"/>
                <w:kern w:val="0"/>
              </w:rPr>
            </w:pPr>
            <w:del w:id="4981" w:author="柠栀" w:date="2025-05-07T10:48:55Z">
              <w:r>
                <w:rPr>
                  <w:rFonts w:hint="eastAsia" w:ascii="楷体" w:hAnsi="楷体" w:eastAsia="楷体" w:cs="楷体"/>
                  <w:color w:val="000000"/>
                  <w:kern w:val="0"/>
                </w:rPr>
                <w:delText>格式限制：任意字符</w:delText>
              </w:r>
            </w:del>
          </w:p>
        </w:tc>
        <w:tc>
          <w:tcPr>
            <w:tcW w:w="2163" w:type="dxa"/>
            <w:tcBorders>
              <w:top w:val="single" w:color="auto" w:sz="4" w:space="0"/>
              <w:left w:val="nil"/>
              <w:bottom w:val="single" w:color="auto" w:sz="4" w:space="0"/>
              <w:right w:val="single" w:color="auto" w:sz="4" w:space="0"/>
            </w:tcBorders>
            <w:shd w:val="clear" w:color="auto" w:fill="auto"/>
          </w:tcPr>
          <w:p w14:paraId="027C08D0">
            <w:pPr>
              <w:widowControl/>
              <w:rPr>
                <w:del w:id="4982" w:author="柠栀" w:date="2025-05-07T10:48:55Z"/>
                <w:rFonts w:hint="default" w:ascii="楷体" w:hAnsi="楷体" w:eastAsia="楷体" w:cs="楷体"/>
                <w:lang w:val="en-US" w:eastAsia="zh-CN"/>
              </w:rPr>
            </w:pPr>
            <w:del w:id="4983" w:author="柠栀" w:date="2025-05-07T10:48:55Z">
              <w:r>
                <w:rPr>
                  <w:rFonts w:hint="eastAsia" w:ascii="楷体" w:hAnsi="楷体" w:eastAsia="楷体" w:cs="楷体"/>
                  <w:color w:val="000000"/>
                  <w:kern w:val="0"/>
                </w:rPr>
                <w:delText>用户</w:delText>
              </w:r>
            </w:del>
            <w:del w:id="4984" w:author="柠栀" w:date="2025-05-07T10:48:55Z">
              <w:r>
                <w:rPr>
                  <w:rFonts w:hint="eastAsia" w:ascii="楷体" w:hAnsi="楷体" w:eastAsia="楷体" w:cs="楷体"/>
                  <w:color w:val="000000"/>
                  <w:kern w:val="0"/>
                  <w:lang w:val="en-US" w:eastAsia="zh-CN"/>
                </w:rPr>
                <w:delText>开启新会话时自动读取其第一个问题内容生成标题</w:delText>
              </w:r>
            </w:del>
          </w:p>
        </w:tc>
      </w:tr>
      <w:tr w14:paraId="5AEAB453">
        <w:tblPrEx>
          <w:tblCellMar>
            <w:top w:w="0" w:type="dxa"/>
            <w:left w:w="108" w:type="dxa"/>
            <w:bottom w:w="0" w:type="dxa"/>
            <w:right w:w="108" w:type="dxa"/>
          </w:tblCellMar>
        </w:tblPrEx>
        <w:trPr>
          <w:trHeight w:val="355" w:hRule="atLeast"/>
          <w:jc w:val="center"/>
          <w:del w:id="4985"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tcPr>
          <w:p w14:paraId="175C9D53">
            <w:pPr>
              <w:widowControl/>
              <w:jc w:val="both"/>
              <w:rPr>
                <w:del w:id="4986" w:author="柠栀" w:date="2025-05-07T10:48:55Z"/>
                <w:rFonts w:hint="eastAsia" w:ascii="楷体" w:hAnsi="楷体" w:eastAsia="楷体" w:cs="楷体"/>
                <w:color w:val="000000"/>
                <w:kern w:val="0"/>
                <w:lang w:eastAsia="zh-CN"/>
              </w:rPr>
            </w:pPr>
            <w:del w:id="4987" w:author="柠栀" w:date="2025-05-07T10:48:55Z">
              <w:r>
                <w:rPr>
                  <w:rFonts w:hint="eastAsia" w:ascii="楷体" w:hAnsi="楷体" w:eastAsia="楷体" w:cs="楷体"/>
                  <w:color w:val="000000"/>
                  <w:kern w:val="0"/>
                  <w:lang w:val="en-US" w:eastAsia="zh-CN"/>
                </w:rPr>
                <w:delText>5</w:delText>
              </w:r>
            </w:del>
          </w:p>
        </w:tc>
        <w:tc>
          <w:tcPr>
            <w:tcW w:w="1054" w:type="dxa"/>
            <w:tcBorders>
              <w:top w:val="single" w:color="auto" w:sz="4" w:space="0"/>
              <w:left w:val="nil"/>
              <w:bottom w:val="single" w:color="auto" w:sz="4" w:space="0"/>
              <w:right w:val="single" w:color="auto" w:sz="4" w:space="0"/>
            </w:tcBorders>
            <w:shd w:val="clear" w:color="auto" w:fill="auto"/>
          </w:tcPr>
          <w:p w14:paraId="570C329F">
            <w:pPr>
              <w:widowControl/>
              <w:jc w:val="both"/>
              <w:rPr>
                <w:del w:id="4988" w:author="柠栀" w:date="2025-05-07T10:48:55Z"/>
                <w:rFonts w:ascii="楷体" w:hAnsi="楷体" w:eastAsia="楷体" w:cs="楷体"/>
                <w:color w:val="000000"/>
                <w:kern w:val="0"/>
              </w:rPr>
            </w:pPr>
            <w:del w:id="4989" w:author="柠栀" w:date="2025-05-07T10:48:55Z">
              <w:r>
                <w:rPr>
                  <w:rFonts w:hint="eastAsia" w:ascii="楷体" w:hAnsi="楷体" w:eastAsia="楷体" w:cs="楷体"/>
                  <w:color w:val="000000"/>
                  <w:kern w:val="0"/>
                </w:rPr>
                <w:delText>创建时间</w:delText>
              </w:r>
            </w:del>
          </w:p>
        </w:tc>
        <w:tc>
          <w:tcPr>
            <w:tcW w:w="822" w:type="dxa"/>
            <w:tcBorders>
              <w:top w:val="single" w:color="auto" w:sz="4" w:space="0"/>
              <w:left w:val="nil"/>
              <w:bottom w:val="single" w:color="auto" w:sz="4" w:space="0"/>
              <w:right w:val="single" w:color="auto" w:sz="4" w:space="0"/>
            </w:tcBorders>
            <w:shd w:val="clear" w:color="auto" w:fill="auto"/>
          </w:tcPr>
          <w:p w14:paraId="09FEE3D1">
            <w:pPr>
              <w:widowControl/>
              <w:jc w:val="both"/>
              <w:rPr>
                <w:del w:id="4990" w:author="柠栀" w:date="2025-05-07T10:48:55Z"/>
                <w:rFonts w:ascii="楷体" w:hAnsi="楷体" w:eastAsia="楷体" w:cs="楷体"/>
                <w:color w:val="000000"/>
                <w:kern w:val="0"/>
              </w:rPr>
            </w:pPr>
            <w:del w:id="4991" w:author="柠栀" w:date="2025-05-07T10:48:55Z">
              <w:r>
                <w:rPr>
                  <w:rFonts w:hint="eastAsia" w:ascii="楷体" w:hAnsi="楷体" w:eastAsia="楷体" w:cs="楷体"/>
                  <w:color w:val="000000"/>
                  <w:kern w:val="0"/>
                  <w:lang w:val="en-US" w:eastAsia="zh-CN" w:bidi="ar"/>
                </w:rPr>
                <w:delText>C</w:delText>
              </w:r>
            </w:del>
            <w:del w:id="4992" w:author="柠栀" w:date="2025-05-07T10:48:55Z">
              <w:r>
                <w:rPr>
                  <w:rFonts w:hint="eastAsia" w:ascii="楷体" w:hAnsi="楷体" w:eastAsia="楷体" w:cs="楷体"/>
                  <w:color w:val="000000"/>
                  <w:kern w:val="0"/>
                  <w:lang w:bidi="ar"/>
                </w:rPr>
                <w:delText>reate_time</w:delText>
              </w:r>
            </w:del>
          </w:p>
        </w:tc>
        <w:tc>
          <w:tcPr>
            <w:tcW w:w="647" w:type="dxa"/>
            <w:tcBorders>
              <w:top w:val="single" w:color="auto" w:sz="4" w:space="0"/>
              <w:left w:val="nil"/>
              <w:bottom w:val="single" w:color="auto" w:sz="4" w:space="0"/>
              <w:right w:val="single" w:color="auto" w:sz="4" w:space="0"/>
            </w:tcBorders>
            <w:shd w:val="clear" w:color="auto" w:fill="auto"/>
          </w:tcPr>
          <w:p w14:paraId="12768B8A">
            <w:pPr>
              <w:widowControl/>
              <w:jc w:val="both"/>
              <w:rPr>
                <w:del w:id="4993" w:author="柠栀" w:date="2025-05-07T10:48:55Z"/>
                <w:rFonts w:ascii="楷体" w:hAnsi="楷体" w:eastAsia="楷体" w:cs="楷体"/>
                <w:color w:val="000000"/>
                <w:kern w:val="0"/>
              </w:rPr>
            </w:pPr>
            <w:del w:id="4994" w:author="柠栀" w:date="2025-05-07T10:48:55Z">
              <w:r>
                <w:rPr>
                  <w:rFonts w:hint="eastAsia" w:ascii="楷体" w:hAnsi="楷体" w:eastAsia="楷体" w:cs="楷体"/>
                  <w:color w:val="000000"/>
                  <w:kern w:val="0"/>
                </w:rPr>
                <w:delText>20</w:delText>
              </w:r>
            </w:del>
          </w:p>
        </w:tc>
        <w:tc>
          <w:tcPr>
            <w:tcW w:w="1180" w:type="dxa"/>
            <w:tcBorders>
              <w:top w:val="single" w:color="auto" w:sz="4" w:space="0"/>
              <w:left w:val="nil"/>
              <w:bottom w:val="single" w:color="auto" w:sz="4" w:space="0"/>
              <w:right w:val="single" w:color="auto" w:sz="4" w:space="0"/>
            </w:tcBorders>
            <w:shd w:val="clear" w:color="auto" w:fill="auto"/>
          </w:tcPr>
          <w:p w14:paraId="68D3F2F7">
            <w:pPr>
              <w:widowControl/>
              <w:jc w:val="both"/>
              <w:rPr>
                <w:del w:id="4995" w:author="柠栀" w:date="2025-05-07T10:48:55Z"/>
                <w:rFonts w:ascii="楷体" w:hAnsi="楷体" w:eastAsia="楷体" w:cs="楷体"/>
                <w:color w:val="000000"/>
                <w:kern w:val="0"/>
              </w:rPr>
            </w:pPr>
            <w:del w:id="4996" w:author="柠栀" w:date="2025-05-07T10:48:55Z">
              <w:r>
                <w:rPr>
                  <w:rFonts w:hint="eastAsia" w:ascii="楷体" w:hAnsi="楷体" w:eastAsia="楷体" w:cs="楷体"/>
                  <w:color w:val="000000"/>
                  <w:kern w:val="0"/>
                  <w:lang w:bidi="ar"/>
                </w:rPr>
                <w:delText>是</w:delText>
              </w:r>
            </w:del>
          </w:p>
        </w:tc>
        <w:tc>
          <w:tcPr>
            <w:tcW w:w="2250" w:type="dxa"/>
            <w:tcBorders>
              <w:top w:val="single" w:color="auto" w:sz="4" w:space="0"/>
              <w:left w:val="nil"/>
              <w:bottom w:val="single" w:color="auto" w:sz="4" w:space="0"/>
              <w:right w:val="single" w:color="auto" w:sz="4" w:space="0"/>
            </w:tcBorders>
            <w:shd w:val="clear" w:color="auto" w:fill="auto"/>
          </w:tcPr>
          <w:p w14:paraId="261CD2A9">
            <w:pPr>
              <w:widowControl/>
              <w:jc w:val="both"/>
              <w:rPr>
                <w:del w:id="4997" w:author="柠栀" w:date="2025-05-07T10:48:55Z"/>
                <w:rFonts w:ascii="楷体" w:hAnsi="楷体" w:eastAsia="楷体" w:cs="楷体"/>
                <w:i/>
                <w:iCs/>
                <w:color w:val="000000"/>
                <w:kern w:val="0"/>
              </w:rPr>
            </w:pPr>
            <w:del w:id="4998" w:author="柠栀" w:date="2025-05-07T10:48:55Z">
              <w:r>
                <w:rPr>
                  <w:rFonts w:hint="eastAsia" w:ascii="楷体" w:hAnsi="楷体" w:eastAsia="楷体" w:cs="楷体"/>
                  <w:i/>
                  <w:iCs/>
                  <w:color w:val="000000"/>
                  <w:kern w:val="0"/>
                </w:rPr>
                <w:delText>^\d{4}-\d{2}-\d{2}\s\d{2}:\d{2}:\d{2}$</w:delText>
              </w:r>
            </w:del>
          </w:p>
          <w:p w14:paraId="3ACA6A92">
            <w:pPr>
              <w:widowControl/>
              <w:jc w:val="both"/>
              <w:rPr>
                <w:del w:id="4999" w:author="柠栀" w:date="2025-05-07T10:48:55Z"/>
                <w:rFonts w:ascii="楷体" w:hAnsi="楷体" w:eastAsia="楷体" w:cs="楷体"/>
                <w:color w:val="000000"/>
                <w:kern w:val="0"/>
              </w:rPr>
            </w:pPr>
          </w:p>
          <w:p w14:paraId="02674054">
            <w:pPr>
              <w:widowControl/>
              <w:jc w:val="both"/>
              <w:rPr>
                <w:del w:id="5000" w:author="柠栀" w:date="2025-05-07T10:48:55Z"/>
                <w:rFonts w:ascii="楷体" w:hAnsi="楷体" w:eastAsia="楷体" w:cs="楷体"/>
                <w:color w:val="000000"/>
                <w:kern w:val="0"/>
              </w:rPr>
            </w:pPr>
            <w:del w:id="5001" w:author="柠栀" w:date="2025-05-07T10:48:55Z">
              <w:r>
                <w:rPr>
                  <w:rFonts w:hint="eastAsia" w:ascii="楷体" w:hAnsi="楷体" w:eastAsia="楷体" w:cs="楷体"/>
                  <w:color w:val="000000"/>
                  <w:kern w:val="0"/>
                </w:rPr>
                <w:delText>长度限制：17个字符</w:delText>
              </w:r>
            </w:del>
          </w:p>
          <w:p w14:paraId="4E1B8F76">
            <w:pPr>
              <w:widowControl/>
              <w:rPr>
                <w:del w:id="5002" w:author="柠栀" w:date="2025-05-07T10:48:55Z"/>
                <w:rFonts w:ascii="楷体" w:hAnsi="楷体" w:eastAsia="楷体" w:cs="楷体"/>
                <w:color w:val="000000"/>
                <w:kern w:val="0"/>
              </w:rPr>
            </w:pPr>
            <w:del w:id="5003" w:author="柠栀" w:date="2025-05-07T10:48:55Z">
              <w:r>
                <w:rPr>
                  <w:rFonts w:hint="eastAsia" w:ascii="楷体" w:hAnsi="楷体" w:eastAsia="楷体" w:cs="楷体"/>
                  <w:color w:val="000000"/>
                  <w:kern w:val="0"/>
                </w:rPr>
                <w:delText>格式限制：yyyy-mm-dd hh:mm:ss</w:delText>
              </w:r>
            </w:del>
          </w:p>
        </w:tc>
        <w:tc>
          <w:tcPr>
            <w:tcW w:w="2163" w:type="dxa"/>
            <w:tcBorders>
              <w:top w:val="single" w:color="auto" w:sz="4" w:space="0"/>
              <w:left w:val="nil"/>
              <w:bottom w:val="single" w:color="auto" w:sz="4" w:space="0"/>
              <w:right w:val="single" w:color="auto" w:sz="4" w:space="0"/>
            </w:tcBorders>
            <w:shd w:val="clear" w:color="auto" w:fill="auto"/>
          </w:tcPr>
          <w:p w14:paraId="125B7D83">
            <w:pPr>
              <w:widowControl/>
              <w:rPr>
                <w:del w:id="5004" w:author="柠栀" w:date="2025-05-07T10:48:55Z"/>
                <w:rFonts w:ascii="楷体" w:hAnsi="楷体" w:eastAsia="楷体" w:cs="楷体"/>
                <w:color w:val="000000"/>
                <w:kern w:val="0"/>
              </w:rPr>
            </w:pPr>
            <w:del w:id="5005" w:author="柠栀" w:date="2025-05-07T10:48:55Z">
              <w:r>
                <w:rPr>
                  <w:rFonts w:hint="eastAsia" w:ascii="楷体" w:hAnsi="楷体" w:eastAsia="楷体" w:cs="楷体"/>
                  <w:color w:val="000000"/>
                  <w:kern w:val="0"/>
                  <w:lang w:bidi="ar"/>
                </w:rPr>
                <w:delText>用户</w:delText>
              </w:r>
            </w:del>
            <w:del w:id="5006" w:author="柠栀" w:date="2025-05-07T10:48:55Z">
              <w:r>
                <w:rPr>
                  <w:rFonts w:hint="eastAsia" w:ascii="楷体" w:hAnsi="楷体" w:eastAsia="楷体" w:cs="楷体"/>
                  <w:color w:val="000000"/>
                  <w:kern w:val="0"/>
                  <w:lang w:val="en-US" w:eastAsia="zh-CN" w:bidi="ar"/>
                </w:rPr>
                <w:delText>开始新会话</w:delText>
              </w:r>
            </w:del>
            <w:del w:id="5007" w:author="柠栀" w:date="2025-05-07T10:48:55Z">
              <w:r>
                <w:rPr>
                  <w:rFonts w:hint="eastAsia" w:ascii="楷体" w:hAnsi="楷体" w:eastAsia="楷体" w:cs="楷体"/>
                  <w:color w:val="000000"/>
                  <w:kern w:val="0"/>
                  <w:lang w:bidi="ar"/>
                </w:rPr>
                <w:delText>时系统自动生成</w:delText>
              </w:r>
            </w:del>
          </w:p>
        </w:tc>
      </w:tr>
      <w:tr w14:paraId="414D995C">
        <w:tblPrEx>
          <w:tblCellMar>
            <w:top w:w="0" w:type="dxa"/>
            <w:left w:w="108" w:type="dxa"/>
            <w:bottom w:w="0" w:type="dxa"/>
            <w:right w:w="108" w:type="dxa"/>
          </w:tblCellMar>
        </w:tblPrEx>
        <w:trPr>
          <w:trHeight w:val="355" w:hRule="atLeast"/>
          <w:jc w:val="center"/>
          <w:del w:id="5008"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tcPr>
          <w:p w14:paraId="7914B4A8">
            <w:pPr>
              <w:widowControl/>
              <w:jc w:val="both"/>
              <w:rPr>
                <w:del w:id="5009" w:author="柠栀" w:date="2025-05-07T10:48:55Z"/>
                <w:rFonts w:ascii="楷体" w:hAnsi="楷体" w:eastAsia="楷体" w:cs="楷体"/>
                <w:color w:val="000000"/>
                <w:kern w:val="0"/>
              </w:rPr>
            </w:pPr>
            <w:del w:id="5010" w:author="柠栀" w:date="2025-05-07T10:48:55Z">
              <w:r>
                <w:rPr>
                  <w:rFonts w:hint="eastAsia" w:ascii="楷体" w:hAnsi="楷体" w:eastAsia="楷体" w:cs="楷体"/>
                  <w:color w:val="000000"/>
                  <w:kern w:val="0"/>
                </w:rPr>
                <w:delText>7</w:delText>
              </w:r>
            </w:del>
          </w:p>
        </w:tc>
        <w:tc>
          <w:tcPr>
            <w:tcW w:w="1054" w:type="dxa"/>
            <w:tcBorders>
              <w:top w:val="single" w:color="auto" w:sz="4" w:space="0"/>
              <w:left w:val="nil"/>
              <w:bottom w:val="single" w:color="auto" w:sz="4" w:space="0"/>
              <w:right w:val="single" w:color="auto" w:sz="4" w:space="0"/>
            </w:tcBorders>
            <w:shd w:val="clear" w:color="auto" w:fill="auto"/>
          </w:tcPr>
          <w:p w14:paraId="2A638F70">
            <w:pPr>
              <w:widowControl/>
              <w:jc w:val="both"/>
              <w:rPr>
                <w:del w:id="5011" w:author="柠栀" w:date="2025-05-07T10:48:55Z"/>
                <w:rFonts w:ascii="楷体" w:hAnsi="楷体" w:eastAsia="楷体" w:cs="楷体"/>
                <w:color w:val="000000"/>
                <w:kern w:val="0"/>
              </w:rPr>
            </w:pPr>
            <w:del w:id="5012" w:author="柠栀" w:date="2025-05-07T10:48:55Z">
              <w:r>
                <w:rPr>
                  <w:rFonts w:hint="eastAsia" w:ascii="楷体" w:hAnsi="楷体" w:eastAsia="楷体" w:cs="楷体"/>
                  <w:color w:val="000000"/>
                  <w:kern w:val="0"/>
                </w:rPr>
                <w:delText>删除时间</w:delText>
              </w:r>
            </w:del>
          </w:p>
        </w:tc>
        <w:tc>
          <w:tcPr>
            <w:tcW w:w="822" w:type="dxa"/>
            <w:tcBorders>
              <w:top w:val="single" w:color="auto" w:sz="4" w:space="0"/>
              <w:left w:val="nil"/>
              <w:bottom w:val="single" w:color="auto" w:sz="4" w:space="0"/>
              <w:right w:val="single" w:color="auto" w:sz="4" w:space="0"/>
            </w:tcBorders>
            <w:shd w:val="clear" w:color="auto" w:fill="auto"/>
          </w:tcPr>
          <w:p w14:paraId="48827FA6">
            <w:pPr>
              <w:widowControl/>
              <w:jc w:val="both"/>
              <w:rPr>
                <w:del w:id="5013" w:author="柠栀" w:date="2025-05-07T10:48:55Z"/>
                <w:rFonts w:ascii="楷体" w:hAnsi="楷体" w:eastAsia="楷体" w:cs="楷体"/>
                <w:color w:val="000000"/>
                <w:kern w:val="0"/>
              </w:rPr>
            </w:pPr>
            <w:del w:id="5014" w:author="柠栀" w:date="2025-05-07T10:48:55Z">
              <w:r>
                <w:rPr>
                  <w:rFonts w:hint="eastAsia" w:ascii="楷体" w:hAnsi="楷体" w:eastAsia="楷体" w:cs="楷体"/>
                  <w:color w:val="000000"/>
                  <w:kern w:val="0"/>
                  <w:lang w:val="en-US" w:eastAsia="zh-CN" w:bidi="ar"/>
                </w:rPr>
                <w:delText>D</w:delText>
              </w:r>
            </w:del>
            <w:del w:id="5015" w:author="柠栀" w:date="2025-05-07T10:48:55Z">
              <w:r>
                <w:rPr>
                  <w:rFonts w:hint="eastAsia" w:ascii="楷体" w:hAnsi="楷体" w:eastAsia="楷体" w:cs="楷体"/>
                  <w:color w:val="000000"/>
                  <w:kern w:val="0"/>
                  <w:lang w:bidi="ar"/>
                </w:rPr>
                <w:delText>elete_time</w:delText>
              </w:r>
            </w:del>
          </w:p>
        </w:tc>
        <w:tc>
          <w:tcPr>
            <w:tcW w:w="647" w:type="dxa"/>
            <w:tcBorders>
              <w:top w:val="single" w:color="auto" w:sz="4" w:space="0"/>
              <w:left w:val="nil"/>
              <w:bottom w:val="single" w:color="auto" w:sz="4" w:space="0"/>
              <w:right w:val="single" w:color="auto" w:sz="4" w:space="0"/>
            </w:tcBorders>
            <w:shd w:val="clear" w:color="auto" w:fill="auto"/>
          </w:tcPr>
          <w:p w14:paraId="5167D37A">
            <w:pPr>
              <w:widowControl/>
              <w:jc w:val="both"/>
              <w:rPr>
                <w:del w:id="5016" w:author="柠栀" w:date="2025-05-07T10:48:55Z"/>
                <w:rFonts w:ascii="楷体" w:hAnsi="楷体" w:eastAsia="楷体" w:cs="楷体"/>
                <w:color w:val="000000"/>
                <w:kern w:val="0"/>
              </w:rPr>
            </w:pPr>
            <w:del w:id="5017" w:author="柠栀" w:date="2025-05-07T10:48:55Z">
              <w:r>
                <w:rPr>
                  <w:rFonts w:hint="eastAsia" w:ascii="楷体" w:hAnsi="楷体" w:eastAsia="楷体" w:cs="楷体"/>
                  <w:color w:val="000000"/>
                  <w:kern w:val="0"/>
                </w:rPr>
                <w:delText>20</w:delText>
              </w:r>
            </w:del>
          </w:p>
        </w:tc>
        <w:tc>
          <w:tcPr>
            <w:tcW w:w="1180" w:type="dxa"/>
            <w:tcBorders>
              <w:top w:val="single" w:color="auto" w:sz="4" w:space="0"/>
              <w:left w:val="nil"/>
              <w:bottom w:val="single" w:color="auto" w:sz="4" w:space="0"/>
              <w:right w:val="single" w:color="auto" w:sz="4" w:space="0"/>
            </w:tcBorders>
            <w:shd w:val="clear" w:color="auto" w:fill="auto"/>
          </w:tcPr>
          <w:p w14:paraId="1728D6CD">
            <w:pPr>
              <w:widowControl/>
              <w:jc w:val="both"/>
              <w:rPr>
                <w:del w:id="5018" w:author="柠栀" w:date="2025-05-07T10:48:55Z"/>
                <w:rFonts w:ascii="楷体" w:hAnsi="楷体" w:eastAsia="楷体" w:cs="楷体"/>
                <w:color w:val="000000"/>
                <w:kern w:val="0"/>
              </w:rPr>
            </w:pPr>
            <w:del w:id="5019" w:author="柠栀" w:date="2025-05-07T10:48:55Z">
              <w:r>
                <w:rPr>
                  <w:rFonts w:hint="eastAsia" w:ascii="楷体" w:hAnsi="楷体" w:eastAsia="楷体" w:cs="楷体"/>
                  <w:color w:val="000000"/>
                  <w:kern w:val="0"/>
                  <w:lang w:bidi="ar"/>
                </w:rPr>
                <w:delText>是</w:delText>
              </w:r>
            </w:del>
          </w:p>
        </w:tc>
        <w:tc>
          <w:tcPr>
            <w:tcW w:w="2250" w:type="dxa"/>
            <w:tcBorders>
              <w:top w:val="single" w:color="auto" w:sz="4" w:space="0"/>
              <w:left w:val="nil"/>
              <w:bottom w:val="single" w:color="auto" w:sz="4" w:space="0"/>
              <w:right w:val="single" w:color="auto" w:sz="4" w:space="0"/>
            </w:tcBorders>
            <w:shd w:val="clear" w:color="auto" w:fill="auto"/>
          </w:tcPr>
          <w:p w14:paraId="14C52408">
            <w:pPr>
              <w:widowControl/>
              <w:jc w:val="both"/>
              <w:rPr>
                <w:del w:id="5020" w:author="柠栀" w:date="2025-05-07T10:48:55Z"/>
                <w:rFonts w:ascii="楷体" w:hAnsi="楷体" w:eastAsia="楷体" w:cs="楷体"/>
                <w:i/>
                <w:iCs/>
                <w:color w:val="000000"/>
                <w:kern w:val="0"/>
              </w:rPr>
            </w:pPr>
            <w:del w:id="5021" w:author="柠栀" w:date="2025-05-07T10:48:55Z">
              <w:r>
                <w:rPr>
                  <w:rFonts w:hint="eastAsia" w:ascii="楷体" w:hAnsi="楷体" w:eastAsia="楷体" w:cs="楷体"/>
                  <w:i/>
                  <w:iCs/>
                  <w:color w:val="000000"/>
                  <w:kern w:val="0"/>
                </w:rPr>
                <w:delText>^\d{4}-\d{2}-\d{2}\s\d{2}:\d{2}:\d{2}$</w:delText>
              </w:r>
            </w:del>
          </w:p>
          <w:p w14:paraId="6A040B2A">
            <w:pPr>
              <w:widowControl/>
              <w:jc w:val="both"/>
              <w:rPr>
                <w:del w:id="5022" w:author="柠栀" w:date="2025-05-07T10:48:55Z"/>
                <w:rFonts w:ascii="楷体" w:hAnsi="楷体" w:eastAsia="楷体" w:cs="楷体"/>
                <w:color w:val="000000"/>
                <w:kern w:val="0"/>
              </w:rPr>
            </w:pPr>
          </w:p>
          <w:p w14:paraId="382D364E">
            <w:pPr>
              <w:widowControl/>
              <w:jc w:val="both"/>
              <w:rPr>
                <w:del w:id="5023" w:author="柠栀" w:date="2025-05-07T10:48:55Z"/>
                <w:rFonts w:ascii="楷体" w:hAnsi="楷体" w:eastAsia="楷体" w:cs="楷体"/>
                <w:color w:val="000000"/>
                <w:kern w:val="0"/>
              </w:rPr>
            </w:pPr>
            <w:del w:id="5024" w:author="柠栀" w:date="2025-05-07T10:48:55Z">
              <w:r>
                <w:rPr>
                  <w:rFonts w:hint="eastAsia" w:ascii="楷体" w:hAnsi="楷体" w:eastAsia="楷体" w:cs="楷体"/>
                  <w:color w:val="000000"/>
                  <w:kern w:val="0"/>
                </w:rPr>
                <w:delText>长度限制：17个字符</w:delText>
              </w:r>
            </w:del>
          </w:p>
          <w:p w14:paraId="39892554">
            <w:pPr>
              <w:widowControl/>
              <w:rPr>
                <w:del w:id="5025" w:author="柠栀" w:date="2025-05-07T10:48:55Z"/>
                <w:rFonts w:ascii="楷体" w:hAnsi="楷体" w:eastAsia="楷体" w:cs="楷体"/>
                <w:color w:val="000000"/>
                <w:kern w:val="0"/>
              </w:rPr>
            </w:pPr>
            <w:del w:id="5026" w:author="柠栀" w:date="2025-05-07T10:48:55Z">
              <w:r>
                <w:rPr>
                  <w:rFonts w:hint="eastAsia" w:ascii="楷体" w:hAnsi="楷体" w:eastAsia="楷体" w:cs="楷体"/>
                  <w:color w:val="000000"/>
                  <w:kern w:val="0"/>
                </w:rPr>
                <w:delText>格式限制：yyyy-mm-dd hh:mm:ss</w:delText>
              </w:r>
            </w:del>
          </w:p>
        </w:tc>
        <w:tc>
          <w:tcPr>
            <w:tcW w:w="2163" w:type="dxa"/>
            <w:tcBorders>
              <w:top w:val="single" w:color="auto" w:sz="4" w:space="0"/>
              <w:left w:val="nil"/>
              <w:bottom w:val="single" w:color="auto" w:sz="4" w:space="0"/>
              <w:right w:val="single" w:color="auto" w:sz="4" w:space="0"/>
            </w:tcBorders>
            <w:shd w:val="clear" w:color="auto" w:fill="auto"/>
          </w:tcPr>
          <w:p w14:paraId="5D69DCEF">
            <w:pPr>
              <w:widowControl/>
              <w:rPr>
                <w:del w:id="5027" w:author="柠栀" w:date="2025-05-07T10:48:55Z"/>
                <w:rFonts w:ascii="楷体" w:hAnsi="楷体" w:eastAsia="楷体" w:cs="楷体"/>
                <w:color w:val="000000"/>
                <w:kern w:val="0"/>
              </w:rPr>
            </w:pPr>
            <w:del w:id="5028" w:author="柠栀" w:date="2025-05-07T10:48:55Z">
              <w:r>
                <w:rPr>
                  <w:rFonts w:hint="eastAsia" w:ascii="楷体" w:hAnsi="楷体" w:eastAsia="楷体" w:cs="楷体"/>
                  <w:color w:val="000000"/>
                  <w:kern w:val="0"/>
                  <w:lang w:bidi="ar"/>
                </w:rPr>
                <w:delText>用户删除</w:delText>
              </w:r>
            </w:del>
            <w:del w:id="5029" w:author="柠栀" w:date="2025-05-07T10:48:55Z">
              <w:r>
                <w:rPr>
                  <w:rFonts w:hint="eastAsia" w:ascii="楷体" w:hAnsi="楷体" w:eastAsia="楷体" w:cs="楷体"/>
                  <w:color w:val="000000"/>
                  <w:kern w:val="0"/>
                  <w:lang w:val="en-US" w:eastAsia="zh-CN" w:bidi="ar"/>
                </w:rPr>
                <w:delText>该会话</w:delText>
              </w:r>
            </w:del>
            <w:del w:id="5030" w:author="柠栀" w:date="2025-05-07T10:48:55Z">
              <w:r>
                <w:rPr>
                  <w:rFonts w:hint="eastAsia" w:ascii="楷体" w:hAnsi="楷体" w:eastAsia="楷体" w:cs="楷体"/>
                  <w:color w:val="000000"/>
                  <w:kern w:val="0"/>
                  <w:lang w:bidi="ar"/>
                </w:rPr>
                <w:delText>系统自动生成</w:delText>
              </w:r>
            </w:del>
          </w:p>
        </w:tc>
      </w:tr>
    </w:tbl>
    <w:p w14:paraId="0E85691C">
      <w:pPr>
        <w:bidi w:val="0"/>
        <w:outlineLvl w:val="9"/>
        <w:rPr>
          <w:del w:id="5032" w:author="柠栀" w:date="2025-05-07T10:48:55Z"/>
          <w:rFonts w:hint="eastAsia" w:ascii="楷体" w:hAnsi="楷体" w:eastAsia="楷体" w:cs="楷体"/>
          <w:lang w:val="en-US" w:eastAsia="zh-CN"/>
        </w:rPr>
        <w:pPrChange w:id="5031" w:author="柠栀" w:date="2025-05-07T11:27:55Z">
          <w:pPr>
            <w:pStyle w:val="5"/>
            <w:bidi w:val="0"/>
          </w:pPr>
        </w:pPrChange>
      </w:pPr>
      <w:del w:id="5033" w:author="柠栀" w:date="2025-05-07T10:48:55Z">
        <w:bookmarkStart w:id="159" w:name="_Toc12515"/>
        <w:r>
          <w:rPr>
            <w:rFonts w:hint="eastAsia" w:ascii="楷体" w:hAnsi="楷体" w:eastAsia="楷体" w:cs="楷体"/>
            <w:lang w:val="en-US" w:eastAsia="zh-CN"/>
          </w:rPr>
          <w:delText>5.2.</w:delText>
        </w:r>
      </w:del>
      <w:del w:id="5034" w:author="柠栀" w:date="2025-05-07T10:48:55Z">
        <w:r>
          <w:rPr>
            <w:rFonts w:hint="eastAsia" w:ascii="楷体" w:hAnsi="楷体" w:eastAsia="楷体" w:cs="楷体"/>
          </w:rPr>
          <w:delText>3.</w:delText>
        </w:r>
      </w:del>
      <w:del w:id="5035" w:author="柠栀" w:date="2025-05-07T10:48:55Z">
        <w:r>
          <w:rPr>
            <w:rFonts w:hint="eastAsia" w:ascii="楷体" w:hAnsi="楷体" w:eastAsia="楷体" w:cs="楷体"/>
            <w:lang w:val="en-US" w:eastAsia="zh-CN"/>
          </w:rPr>
          <w:delText>2消息</w:delText>
        </w:r>
        <w:bookmarkEnd w:id="159"/>
      </w:del>
    </w:p>
    <w:tbl>
      <w:tblPr>
        <w:tblStyle w:val="12"/>
        <w:tblW w:w="5000" w:type="pct"/>
        <w:jc w:val="center"/>
        <w:tblLayout w:type="fixed"/>
        <w:tblCellMar>
          <w:top w:w="0" w:type="dxa"/>
          <w:left w:w="108" w:type="dxa"/>
          <w:bottom w:w="0" w:type="dxa"/>
          <w:right w:w="108" w:type="dxa"/>
        </w:tblCellMar>
      </w:tblPr>
      <w:tblGrid>
        <w:gridCol w:w="406"/>
        <w:gridCol w:w="1054"/>
        <w:gridCol w:w="822"/>
        <w:gridCol w:w="646"/>
        <w:gridCol w:w="1180"/>
        <w:gridCol w:w="2251"/>
        <w:gridCol w:w="2163"/>
      </w:tblGrid>
      <w:tr w14:paraId="1247040B">
        <w:tblPrEx>
          <w:tblCellMar>
            <w:top w:w="0" w:type="dxa"/>
            <w:left w:w="108" w:type="dxa"/>
            <w:bottom w:w="0" w:type="dxa"/>
            <w:right w:w="108" w:type="dxa"/>
          </w:tblCellMar>
        </w:tblPrEx>
        <w:trPr>
          <w:trHeight w:val="333" w:hRule="atLeast"/>
          <w:jc w:val="center"/>
          <w:del w:id="5036" w:author="柠栀" w:date="2025-05-07T10:48:55Z"/>
        </w:trPr>
        <w:tc>
          <w:tcPr>
            <w:tcW w:w="1460" w:type="dxa"/>
            <w:gridSpan w:val="2"/>
            <w:tcBorders>
              <w:top w:val="single" w:color="auto" w:sz="4" w:space="0"/>
              <w:left w:val="single" w:color="auto" w:sz="4" w:space="0"/>
              <w:bottom w:val="single" w:color="auto" w:sz="4" w:space="0"/>
              <w:right w:val="single" w:color="auto" w:sz="4" w:space="0"/>
            </w:tcBorders>
            <w:shd w:val="clear" w:color="auto" w:fill="auto"/>
            <w:vAlign w:val="bottom"/>
          </w:tcPr>
          <w:p w14:paraId="1B860466">
            <w:pPr>
              <w:widowControl/>
              <w:jc w:val="center"/>
              <w:rPr>
                <w:del w:id="5037" w:author="柠栀" w:date="2025-05-07T10:48:55Z"/>
                <w:rFonts w:ascii="楷体" w:hAnsi="楷体" w:eastAsia="楷体" w:cs="楷体"/>
                <w:color w:val="000000"/>
                <w:kern w:val="0"/>
                <w:sz w:val="21"/>
                <w:szCs w:val="21"/>
              </w:rPr>
            </w:pPr>
            <w:del w:id="5038" w:author="柠栀" w:date="2025-05-07T10:48:55Z">
              <w:r>
                <w:rPr>
                  <w:rFonts w:hint="eastAsia" w:ascii="楷体" w:hAnsi="楷体" w:eastAsia="楷体" w:cs="楷体"/>
                  <w:color w:val="000000"/>
                  <w:kern w:val="0"/>
                  <w:sz w:val="21"/>
                  <w:szCs w:val="21"/>
                  <w:lang w:bidi="ar"/>
                </w:rPr>
                <w:delText>数据字典名</w:delText>
              </w:r>
            </w:del>
          </w:p>
        </w:tc>
        <w:tc>
          <w:tcPr>
            <w:tcW w:w="7062" w:type="dxa"/>
            <w:gridSpan w:val="5"/>
            <w:tcBorders>
              <w:top w:val="single" w:color="auto" w:sz="4" w:space="0"/>
              <w:left w:val="nil"/>
              <w:bottom w:val="single" w:color="auto" w:sz="4" w:space="0"/>
              <w:right w:val="single" w:color="auto" w:sz="4" w:space="0"/>
            </w:tcBorders>
            <w:shd w:val="clear" w:color="auto" w:fill="auto"/>
            <w:vAlign w:val="bottom"/>
          </w:tcPr>
          <w:p w14:paraId="6067AE98">
            <w:pPr>
              <w:widowControl/>
              <w:jc w:val="center"/>
              <w:rPr>
                <w:del w:id="5039" w:author="柠栀" w:date="2025-05-07T10:48:55Z"/>
                <w:rFonts w:ascii="楷体" w:hAnsi="楷体" w:eastAsia="楷体" w:cs="楷体"/>
                <w:color w:val="000000"/>
                <w:kern w:val="0"/>
                <w:sz w:val="21"/>
                <w:szCs w:val="21"/>
              </w:rPr>
            </w:pPr>
            <w:del w:id="5040" w:author="柠栀" w:date="2025-05-07T10:48:55Z">
              <w:r>
                <w:rPr>
                  <w:rFonts w:hint="eastAsia" w:ascii="楷体" w:hAnsi="楷体" w:eastAsia="楷体" w:cs="楷体"/>
                  <w:color w:val="000000"/>
                  <w:kern w:val="0"/>
                  <w:sz w:val="21"/>
                  <w:szCs w:val="21"/>
                  <w:lang w:val="en-US" w:eastAsia="zh-CN" w:bidi="ar"/>
                </w:rPr>
                <w:delText>消息</w:delText>
              </w:r>
            </w:del>
            <w:del w:id="5041" w:author="柠栀" w:date="2025-05-07T10:48:55Z">
              <w:r>
                <w:rPr>
                  <w:rFonts w:hint="eastAsia" w:ascii="楷体" w:hAnsi="楷体" w:eastAsia="楷体" w:cs="楷体"/>
                  <w:color w:val="000000"/>
                  <w:kern w:val="0"/>
                  <w:sz w:val="21"/>
                  <w:szCs w:val="21"/>
                  <w:lang w:bidi="ar"/>
                </w:rPr>
                <w:delText>数据字典</w:delText>
              </w:r>
            </w:del>
          </w:p>
        </w:tc>
      </w:tr>
      <w:tr w14:paraId="3C7D4003">
        <w:tblPrEx>
          <w:tblCellMar>
            <w:top w:w="0" w:type="dxa"/>
            <w:left w:w="108" w:type="dxa"/>
            <w:bottom w:w="0" w:type="dxa"/>
            <w:right w:w="108" w:type="dxa"/>
          </w:tblCellMar>
        </w:tblPrEx>
        <w:trPr>
          <w:trHeight w:val="290" w:hRule="atLeast"/>
          <w:jc w:val="center"/>
          <w:del w:id="5042" w:author="柠栀" w:date="2025-05-07T10:48:55Z"/>
        </w:trPr>
        <w:tc>
          <w:tcPr>
            <w:tcW w:w="1460" w:type="dxa"/>
            <w:gridSpan w:val="2"/>
            <w:tcBorders>
              <w:top w:val="single" w:color="auto" w:sz="4" w:space="0"/>
              <w:left w:val="single" w:color="auto" w:sz="4" w:space="0"/>
              <w:bottom w:val="single" w:color="auto" w:sz="4" w:space="0"/>
              <w:right w:val="single" w:color="auto" w:sz="4" w:space="0"/>
            </w:tcBorders>
            <w:shd w:val="clear" w:color="auto" w:fill="auto"/>
            <w:vAlign w:val="bottom"/>
          </w:tcPr>
          <w:p w14:paraId="4DDB7667">
            <w:pPr>
              <w:widowControl/>
              <w:jc w:val="center"/>
              <w:rPr>
                <w:del w:id="5043" w:author="柠栀" w:date="2025-05-07T10:48:55Z"/>
                <w:rFonts w:ascii="楷体" w:hAnsi="楷体" w:eastAsia="楷体" w:cs="楷体"/>
                <w:color w:val="000000"/>
                <w:kern w:val="0"/>
                <w:sz w:val="21"/>
                <w:szCs w:val="21"/>
              </w:rPr>
            </w:pPr>
            <w:del w:id="5044" w:author="柠栀" w:date="2025-05-07T10:48:55Z">
              <w:r>
                <w:rPr>
                  <w:rFonts w:hint="eastAsia" w:ascii="楷体" w:hAnsi="楷体" w:eastAsia="楷体" w:cs="楷体"/>
                  <w:color w:val="000000"/>
                  <w:kern w:val="0"/>
                  <w:sz w:val="21"/>
                  <w:szCs w:val="21"/>
                  <w:lang w:bidi="ar"/>
                </w:rPr>
                <w:delText>字典</w:delText>
              </w:r>
            </w:del>
          </w:p>
        </w:tc>
        <w:tc>
          <w:tcPr>
            <w:tcW w:w="7062" w:type="dxa"/>
            <w:gridSpan w:val="5"/>
            <w:tcBorders>
              <w:top w:val="single" w:color="auto" w:sz="4" w:space="0"/>
              <w:left w:val="nil"/>
              <w:bottom w:val="single" w:color="auto" w:sz="4" w:space="0"/>
              <w:right w:val="single" w:color="auto" w:sz="4" w:space="0"/>
            </w:tcBorders>
            <w:shd w:val="clear" w:color="auto" w:fill="auto"/>
            <w:vAlign w:val="bottom"/>
          </w:tcPr>
          <w:p w14:paraId="2AC7A54A">
            <w:pPr>
              <w:widowControl/>
              <w:jc w:val="center"/>
              <w:rPr>
                <w:del w:id="5045" w:author="柠栀" w:date="2025-05-07T10:48:55Z"/>
                <w:rFonts w:hint="eastAsia" w:ascii="楷体" w:hAnsi="楷体" w:eastAsia="楷体" w:cs="楷体"/>
                <w:color w:val="000000"/>
                <w:kern w:val="0"/>
                <w:sz w:val="21"/>
                <w:szCs w:val="21"/>
                <w:lang w:eastAsia="zh-CN"/>
              </w:rPr>
            </w:pPr>
            <w:del w:id="5046" w:author="柠栀" w:date="2025-05-07T10:48:55Z">
              <w:r>
                <w:rPr>
                  <w:rFonts w:hint="eastAsia" w:ascii="楷体" w:hAnsi="楷体" w:eastAsia="楷体" w:cs="楷体"/>
                  <w:color w:val="000000"/>
                  <w:kern w:val="0"/>
                  <w:sz w:val="21"/>
                  <w:szCs w:val="21"/>
                  <w:lang w:val="en-US" w:eastAsia="zh-CN"/>
                </w:rPr>
                <w:delText>Message</w:delText>
              </w:r>
            </w:del>
          </w:p>
        </w:tc>
      </w:tr>
      <w:tr w14:paraId="00F0FEF3">
        <w:tblPrEx>
          <w:tblCellMar>
            <w:top w:w="0" w:type="dxa"/>
            <w:left w:w="108" w:type="dxa"/>
            <w:bottom w:w="0" w:type="dxa"/>
            <w:right w:w="108" w:type="dxa"/>
          </w:tblCellMar>
        </w:tblPrEx>
        <w:trPr>
          <w:trHeight w:val="694" w:hRule="atLeast"/>
          <w:jc w:val="center"/>
          <w:del w:id="5047" w:author="柠栀" w:date="2025-05-07T10:48:55Z"/>
        </w:trPr>
        <w:tc>
          <w:tcPr>
            <w:tcW w:w="406" w:type="dxa"/>
            <w:tcBorders>
              <w:top w:val="nil"/>
              <w:left w:val="single" w:color="auto" w:sz="4" w:space="0"/>
              <w:bottom w:val="single" w:color="auto" w:sz="4" w:space="0"/>
              <w:right w:val="single" w:color="auto" w:sz="4" w:space="0"/>
            </w:tcBorders>
            <w:shd w:val="clear" w:color="auto" w:fill="auto"/>
            <w:vAlign w:val="bottom"/>
          </w:tcPr>
          <w:p w14:paraId="76283410">
            <w:pPr>
              <w:widowControl/>
              <w:rPr>
                <w:del w:id="5048" w:author="柠栀" w:date="2025-05-07T10:48:55Z"/>
                <w:rFonts w:ascii="楷体" w:hAnsi="楷体" w:eastAsia="楷体" w:cs="楷体"/>
                <w:color w:val="000000"/>
                <w:kern w:val="0"/>
                <w:sz w:val="21"/>
                <w:szCs w:val="21"/>
              </w:rPr>
            </w:pPr>
            <w:del w:id="5049" w:author="柠栀" w:date="2025-05-07T10:48:55Z">
              <w:r>
                <w:rPr>
                  <w:rFonts w:hint="eastAsia" w:ascii="楷体" w:hAnsi="楷体" w:eastAsia="楷体" w:cs="楷体"/>
                  <w:color w:val="000000"/>
                  <w:kern w:val="0"/>
                  <w:sz w:val="21"/>
                  <w:szCs w:val="21"/>
                  <w:lang w:bidi="ar"/>
                </w:rPr>
                <w:delText>序号</w:delText>
              </w:r>
            </w:del>
          </w:p>
        </w:tc>
        <w:tc>
          <w:tcPr>
            <w:tcW w:w="1054" w:type="dxa"/>
            <w:tcBorders>
              <w:top w:val="nil"/>
              <w:left w:val="nil"/>
              <w:bottom w:val="single" w:color="auto" w:sz="4" w:space="0"/>
              <w:right w:val="single" w:color="auto" w:sz="4" w:space="0"/>
            </w:tcBorders>
            <w:shd w:val="clear" w:color="auto" w:fill="auto"/>
            <w:vAlign w:val="bottom"/>
          </w:tcPr>
          <w:p w14:paraId="4A753AF1">
            <w:pPr>
              <w:widowControl/>
              <w:rPr>
                <w:del w:id="5050" w:author="柠栀" w:date="2025-05-07T10:48:55Z"/>
                <w:rFonts w:ascii="楷体" w:hAnsi="楷体" w:eastAsia="楷体" w:cs="楷体"/>
                <w:color w:val="000000"/>
                <w:kern w:val="0"/>
                <w:sz w:val="21"/>
                <w:szCs w:val="21"/>
              </w:rPr>
            </w:pPr>
            <w:del w:id="5051" w:author="柠栀" w:date="2025-05-07T10:48:55Z">
              <w:r>
                <w:rPr>
                  <w:rFonts w:hint="eastAsia" w:ascii="楷体" w:hAnsi="楷体" w:eastAsia="楷体" w:cs="楷体"/>
                  <w:color w:val="000000"/>
                  <w:kern w:val="0"/>
                  <w:sz w:val="21"/>
                  <w:szCs w:val="21"/>
                  <w:lang w:bidi="ar"/>
                </w:rPr>
                <w:delText>字段名</w:delText>
              </w:r>
            </w:del>
          </w:p>
        </w:tc>
        <w:tc>
          <w:tcPr>
            <w:tcW w:w="822" w:type="dxa"/>
            <w:tcBorders>
              <w:top w:val="nil"/>
              <w:left w:val="nil"/>
              <w:bottom w:val="single" w:color="auto" w:sz="4" w:space="0"/>
              <w:right w:val="single" w:color="auto" w:sz="4" w:space="0"/>
            </w:tcBorders>
            <w:shd w:val="clear" w:color="auto" w:fill="auto"/>
            <w:vAlign w:val="bottom"/>
          </w:tcPr>
          <w:p w14:paraId="2C50FC41">
            <w:pPr>
              <w:widowControl/>
              <w:rPr>
                <w:del w:id="5052" w:author="柠栀" w:date="2025-05-07T10:48:55Z"/>
                <w:rFonts w:ascii="楷体" w:hAnsi="楷体" w:eastAsia="楷体" w:cs="楷体"/>
                <w:color w:val="000000"/>
                <w:kern w:val="0"/>
                <w:sz w:val="21"/>
                <w:szCs w:val="21"/>
              </w:rPr>
            </w:pPr>
            <w:del w:id="5053" w:author="柠栀" w:date="2025-05-07T10:48:55Z">
              <w:r>
                <w:rPr>
                  <w:rFonts w:hint="eastAsia" w:ascii="楷体" w:hAnsi="楷体" w:eastAsia="楷体" w:cs="楷体"/>
                  <w:color w:val="000000"/>
                  <w:kern w:val="0"/>
                  <w:sz w:val="21"/>
                  <w:szCs w:val="21"/>
                  <w:lang w:bidi="ar"/>
                </w:rPr>
                <w:delText>字段</w:delText>
              </w:r>
            </w:del>
          </w:p>
        </w:tc>
        <w:tc>
          <w:tcPr>
            <w:tcW w:w="646" w:type="dxa"/>
            <w:tcBorders>
              <w:top w:val="nil"/>
              <w:left w:val="nil"/>
              <w:bottom w:val="single" w:color="auto" w:sz="4" w:space="0"/>
              <w:right w:val="single" w:color="auto" w:sz="4" w:space="0"/>
            </w:tcBorders>
            <w:shd w:val="clear" w:color="auto" w:fill="auto"/>
            <w:vAlign w:val="bottom"/>
          </w:tcPr>
          <w:p w14:paraId="4370CF66">
            <w:pPr>
              <w:widowControl/>
              <w:rPr>
                <w:del w:id="5054" w:author="柠栀" w:date="2025-05-07T10:48:55Z"/>
                <w:rFonts w:ascii="楷体" w:hAnsi="楷体" w:eastAsia="楷体" w:cs="楷体"/>
                <w:color w:val="000000"/>
                <w:kern w:val="0"/>
                <w:sz w:val="21"/>
                <w:szCs w:val="21"/>
              </w:rPr>
            </w:pPr>
            <w:del w:id="5055" w:author="柠栀" w:date="2025-05-07T10:48:55Z">
              <w:r>
                <w:rPr>
                  <w:rFonts w:hint="eastAsia" w:ascii="楷体" w:hAnsi="楷体" w:eastAsia="楷体" w:cs="楷体"/>
                  <w:color w:val="000000"/>
                  <w:kern w:val="0"/>
                  <w:sz w:val="21"/>
                  <w:szCs w:val="21"/>
                  <w:lang w:bidi="ar"/>
                </w:rPr>
                <w:delText>宽度</w:delText>
              </w:r>
            </w:del>
          </w:p>
        </w:tc>
        <w:tc>
          <w:tcPr>
            <w:tcW w:w="1180" w:type="dxa"/>
            <w:tcBorders>
              <w:top w:val="nil"/>
              <w:left w:val="nil"/>
              <w:bottom w:val="single" w:color="auto" w:sz="4" w:space="0"/>
              <w:right w:val="single" w:color="auto" w:sz="4" w:space="0"/>
            </w:tcBorders>
            <w:shd w:val="clear" w:color="auto" w:fill="auto"/>
            <w:vAlign w:val="bottom"/>
          </w:tcPr>
          <w:p w14:paraId="5AB95599">
            <w:pPr>
              <w:widowControl/>
              <w:rPr>
                <w:del w:id="5056" w:author="柠栀" w:date="2025-05-07T10:48:55Z"/>
                <w:rFonts w:ascii="楷体" w:hAnsi="楷体" w:eastAsia="楷体" w:cs="楷体"/>
                <w:color w:val="000000"/>
                <w:kern w:val="0"/>
                <w:sz w:val="21"/>
                <w:szCs w:val="21"/>
              </w:rPr>
            </w:pPr>
            <w:del w:id="5057" w:author="柠栀" w:date="2025-05-07T10:48:55Z">
              <w:r>
                <w:rPr>
                  <w:rFonts w:hint="eastAsia" w:ascii="楷体" w:hAnsi="楷体" w:eastAsia="楷体" w:cs="楷体"/>
                  <w:color w:val="000000"/>
                  <w:kern w:val="0"/>
                  <w:sz w:val="21"/>
                  <w:szCs w:val="21"/>
                  <w:lang w:bidi="ar"/>
                </w:rPr>
                <w:delText>能否为空</w:delText>
              </w:r>
            </w:del>
          </w:p>
        </w:tc>
        <w:tc>
          <w:tcPr>
            <w:tcW w:w="2251" w:type="dxa"/>
            <w:tcBorders>
              <w:top w:val="nil"/>
              <w:left w:val="nil"/>
              <w:bottom w:val="single" w:color="auto" w:sz="4" w:space="0"/>
              <w:right w:val="single" w:color="auto" w:sz="4" w:space="0"/>
            </w:tcBorders>
            <w:shd w:val="clear" w:color="auto" w:fill="auto"/>
            <w:vAlign w:val="bottom"/>
          </w:tcPr>
          <w:p w14:paraId="4C5A1AC2">
            <w:pPr>
              <w:widowControl/>
              <w:rPr>
                <w:del w:id="5058" w:author="柠栀" w:date="2025-05-07T10:48:55Z"/>
                <w:rFonts w:ascii="楷体" w:hAnsi="楷体" w:eastAsia="楷体" w:cs="楷体"/>
                <w:color w:val="000000"/>
                <w:kern w:val="0"/>
                <w:sz w:val="21"/>
                <w:szCs w:val="21"/>
              </w:rPr>
            </w:pPr>
            <w:del w:id="5059" w:author="柠栀" w:date="2025-05-07T10:48:55Z">
              <w:r>
                <w:rPr>
                  <w:rFonts w:hint="eastAsia" w:ascii="楷体" w:hAnsi="楷体" w:eastAsia="楷体" w:cs="楷体"/>
                  <w:color w:val="000000"/>
                  <w:kern w:val="0"/>
                  <w:sz w:val="21"/>
                  <w:szCs w:val="21"/>
                  <w:lang w:bidi="ar"/>
                </w:rPr>
                <w:delText>限制与描述</w:delText>
              </w:r>
            </w:del>
          </w:p>
        </w:tc>
        <w:tc>
          <w:tcPr>
            <w:tcW w:w="2163" w:type="dxa"/>
            <w:tcBorders>
              <w:top w:val="nil"/>
              <w:left w:val="nil"/>
              <w:bottom w:val="single" w:color="auto" w:sz="4" w:space="0"/>
              <w:right w:val="single" w:color="auto" w:sz="4" w:space="0"/>
            </w:tcBorders>
            <w:shd w:val="clear" w:color="auto" w:fill="auto"/>
            <w:vAlign w:val="bottom"/>
          </w:tcPr>
          <w:p w14:paraId="7CA3BC28">
            <w:pPr>
              <w:widowControl/>
              <w:rPr>
                <w:del w:id="5060" w:author="柠栀" w:date="2025-05-07T10:48:55Z"/>
                <w:rFonts w:ascii="楷体" w:hAnsi="楷体" w:eastAsia="楷体" w:cs="楷体"/>
                <w:color w:val="000000"/>
                <w:kern w:val="0"/>
                <w:sz w:val="21"/>
                <w:szCs w:val="21"/>
              </w:rPr>
            </w:pPr>
            <w:del w:id="5061" w:author="柠栀" w:date="2025-05-07T10:48:55Z">
              <w:r>
                <w:rPr>
                  <w:rFonts w:hint="eastAsia" w:ascii="楷体" w:hAnsi="楷体" w:eastAsia="楷体" w:cs="楷体"/>
                  <w:color w:val="000000"/>
                  <w:kern w:val="0"/>
                  <w:sz w:val="21"/>
                  <w:szCs w:val="21"/>
                  <w:lang w:bidi="ar"/>
                </w:rPr>
                <w:delText>数据来源</w:delText>
              </w:r>
            </w:del>
          </w:p>
        </w:tc>
      </w:tr>
      <w:tr w14:paraId="3F3D8005">
        <w:tblPrEx>
          <w:tblCellMar>
            <w:top w:w="0" w:type="dxa"/>
            <w:left w:w="108" w:type="dxa"/>
            <w:bottom w:w="0" w:type="dxa"/>
            <w:right w:w="108" w:type="dxa"/>
          </w:tblCellMar>
        </w:tblPrEx>
        <w:trPr>
          <w:trHeight w:val="355" w:hRule="atLeast"/>
          <w:jc w:val="center"/>
          <w:del w:id="5062"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tcPr>
          <w:p w14:paraId="2317544B">
            <w:pPr>
              <w:widowControl/>
              <w:jc w:val="both"/>
              <w:rPr>
                <w:del w:id="5063" w:author="柠栀" w:date="2025-05-07T10:48:55Z"/>
                <w:rFonts w:ascii="楷体" w:hAnsi="楷体" w:eastAsia="楷体" w:cs="楷体"/>
                <w:color w:val="000000"/>
                <w:kern w:val="0"/>
                <w:sz w:val="21"/>
                <w:szCs w:val="21"/>
              </w:rPr>
            </w:pPr>
            <w:del w:id="5064" w:author="柠栀" w:date="2025-05-07T10:48:55Z">
              <w:r>
                <w:rPr>
                  <w:rFonts w:hint="eastAsia" w:ascii="楷体" w:hAnsi="楷体" w:eastAsia="楷体" w:cs="楷体"/>
                  <w:color w:val="000000"/>
                  <w:kern w:val="0"/>
                  <w:sz w:val="21"/>
                  <w:szCs w:val="21"/>
                  <w:lang w:bidi="ar"/>
                </w:rPr>
                <w:delText>1</w:delText>
              </w:r>
            </w:del>
          </w:p>
        </w:tc>
        <w:tc>
          <w:tcPr>
            <w:tcW w:w="1054" w:type="dxa"/>
            <w:tcBorders>
              <w:top w:val="single" w:color="auto" w:sz="4" w:space="0"/>
              <w:left w:val="nil"/>
              <w:bottom w:val="single" w:color="auto" w:sz="4" w:space="0"/>
              <w:right w:val="single" w:color="auto" w:sz="4" w:space="0"/>
            </w:tcBorders>
            <w:shd w:val="clear" w:color="auto" w:fill="auto"/>
          </w:tcPr>
          <w:p w14:paraId="37405C44">
            <w:pPr>
              <w:widowControl/>
              <w:jc w:val="both"/>
              <w:rPr>
                <w:del w:id="5065" w:author="柠栀" w:date="2025-05-07T10:48:55Z"/>
                <w:rFonts w:ascii="楷体" w:hAnsi="楷体" w:eastAsia="楷体" w:cs="楷体"/>
                <w:color w:val="000000"/>
                <w:kern w:val="0"/>
                <w:sz w:val="21"/>
                <w:szCs w:val="21"/>
              </w:rPr>
            </w:pPr>
            <w:del w:id="5066" w:author="柠栀" w:date="2025-05-07T10:48:55Z">
              <w:r>
                <w:rPr>
                  <w:rFonts w:hint="eastAsia" w:ascii="楷体" w:hAnsi="楷体" w:eastAsia="楷体" w:cs="楷体"/>
                  <w:color w:val="000000"/>
                  <w:kern w:val="0"/>
                  <w:sz w:val="21"/>
                  <w:szCs w:val="21"/>
                  <w:lang w:val="en-US" w:eastAsia="zh-CN" w:bidi="ar"/>
                </w:rPr>
                <w:delText>消息</w:delText>
              </w:r>
            </w:del>
            <w:del w:id="5067" w:author="柠栀" w:date="2025-05-07T10:48:55Z">
              <w:r>
                <w:rPr>
                  <w:rFonts w:hint="eastAsia" w:ascii="楷体" w:hAnsi="楷体" w:eastAsia="楷体" w:cs="楷体"/>
                  <w:color w:val="000000"/>
                  <w:kern w:val="0"/>
                  <w:sz w:val="21"/>
                  <w:szCs w:val="21"/>
                  <w:lang w:bidi="ar"/>
                </w:rPr>
                <w:delText>编号</w:delText>
              </w:r>
            </w:del>
          </w:p>
        </w:tc>
        <w:tc>
          <w:tcPr>
            <w:tcW w:w="822" w:type="dxa"/>
            <w:tcBorders>
              <w:top w:val="single" w:color="auto" w:sz="4" w:space="0"/>
              <w:left w:val="nil"/>
              <w:bottom w:val="single" w:color="auto" w:sz="4" w:space="0"/>
              <w:right w:val="single" w:color="auto" w:sz="4" w:space="0"/>
            </w:tcBorders>
            <w:shd w:val="clear" w:color="auto" w:fill="auto"/>
          </w:tcPr>
          <w:p w14:paraId="3317E022">
            <w:pPr>
              <w:widowControl/>
              <w:jc w:val="both"/>
              <w:rPr>
                <w:del w:id="5068" w:author="柠栀" w:date="2025-05-07T10:48:55Z"/>
                <w:rFonts w:ascii="楷体" w:hAnsi="楷体" w:eastAsia="楷体" w:cs="楷体"/>
                <w:color w:val="000000"/>
                <w:kern w:val="0"/>
                <w:sz w:val="21"/>
                <w:szCs w:val="21"/>
              </w:rPr>
            </w:pPr>
            <w:del w:id="5069" w:author="柠栀" w:date="2025-05-07T10:48:55Z">
              <w:r>
                <w:rPr>
                  <w:rFonts w:hint="eastAsia" w:ascii="楷体" w:hAnsi="楷体" w:eastAsia="楷体" w:cs="楷体"/>
                  <w:color w:val="000000"/>
                  <w:kern w:val="0"/>
                  <w:sz w:val="21"/>
                  <w:szCs w:val="21"/>
                  <w:lang w:val="en-US" w:eastAsia="zh-CN" w:bidi="ar"/>
                </w:rPr>
                <w:delText>Message</w:delText>
              </w:r>
            </w:del>
            <w:del w:id="5070" w:author="柠栀" w:date="2025-05-07T10:48:55Z">
              <w:r>
                <w:rPr>
                  <w:rFonts w:hint="eastAsia" w:ascii="楷体" w:hAnsi="楷体" w:eastAsia="楷体" w:cs="楷体"/>
                  <w:color w:val="000000"/>
                  <w:kern w:val="0"/>
                  <w:sz w:val="21"/>
                  <w:szCs w:val="21"/>
                  <w:lang w:bidi="ar"/>
                </w:rPr>
                <w:delText>_id</w:delText>
              </w:r>
            </w:del>
          </w:p>
        </w:tc>
        <w:tc>
          <w:tcPr>
            <w:tcW w:w="646" w:type="dxa"/>
            <w:tcBorders>
              <w:top w:val="single" w:color="auto" w:sz="4" w:space="0"/>
              <w:left w:val="nil"/>
              <w:bottom w:val="single" w:color="auto" w:sz="4" w:space="0"/>
              <w:right w:val="single" w:color="auto" w:sz="4" w:space="0"/>
            </w:tcBorders>
            <w:shd w:val="clear" w:color="auto" w:fill="auto"/>
          </w:tcPr>
          <w:p w14:paraId="655951C0">
            <w:pPr>
              <w:widowControl/>
              <w:jc w:val="both"/>
              <w:rPr>
                <w:del w:id="5071" w:author="柠栀" w:date="2025-05-07T10:48:55Z"/>
                <w:rFonts w:ascii="楷体" w:hAnsi="楷体" w:eastAsia="楷体" w:cs="楷体"/>
                <w:color w:val="000000"/>
                <w:kern w:val="0"/>
                <w:sz w:val="21"/>
                <w:szCs w:val="21"/>
              </w:rPr>
            </w:pPr>
            <w:del w:id="5072" w:author="柠栀" w:date="2025-05-07T10:48:55Z">
              <w:r>
                <w:rPr>
                  <w:rFonts w:hint="eastAsia" w:ascii="楷体" w:hAnsi="楷体" w:eastAsia="楷体" w:cs="楷体"/>
                  <w:color w:val="000000"/>
                  <w:kern w:val="0"/>
                  <w:sz w:val="21"/>
                  <w:szCs w:val="21"/>
                  <w:lang w:bidi="ar"/>
                </w:rPr>
                <w:delText>20</w:delText>
              </w:r>
            </w:del>
          </w:p>
        </w:tc>
        <w:tc>
          <w:tcPr>
            <w:tcW w:w="1180" w:type="dxa"/>
            <w:tcBorders>
              <w:top w:val="single" w:color="auto" w:sz="4" w:space="0"/>
              <w:left w:val="nil"/>
              <w:bottom w:val="single" w:color="auto" w:sz="4" w:space="0"/>
              <w:right w:val="single" w:color="auto" w:sz="4" w:space="0"/>
            </w:tcBorders>
            <w:shd w:val="clear" w:color="auto" w:fill="auto"/>
          </w:tcPr>
          <w:p w14:paraId="0A5CF7A3">
            <w:pPr>
              <w:widowControl/>
              <w:jc w:val="both"/>
              <w:rPr>
                <w:del w:id="5073" w:author="柠栀" w:date="2025-05-07T10:48:55Z"/>
                <w:rFonts w:ascii="楷体" w:hAnsi="楷体" w:eastAsia="楷体" w:cs="楷体"/>
                <w:color w:val="000000"/>
                <w:kern w:val="0"/>
                <w:sz w:val="21"/>
                <w:szCs w:val="21"/>
              </w:rPr>
            </w:pPr>
            <w:del w:id="5074" w:author="柠栀" w:date="2025-05-07T10:48:55Z">
              <w:r>
                <w:rPr>
                  <w:rFonts w:hint="eastAsia" w:ascii="楷体" w:hAnsi="楷体" w:eastAsia="楷体" w:cs="楷体"/>
                  <w:color w:val="000000"/>
                  <w:kern w:val="0"/>
                  <w:sz w:val="21"/>
                  <w:szCs w:val="21"/>
                  <w:lang w:bidi="ar"/>
                </w:rPr>
                <w:delText>否</w:delText>
              </w:r>
            </w:del>
          </w:p>
        </w:tc>
        <w:tc>
          <w:tcPr>
            <w:tcW w:w="2251" w:type="dxa"/>
            <w:tcBorders>
              <w:top w:val="single" w:color="auto" w:sz="4" w:space="0"/>
              <w:left w:val="nil"/>
              <w:bottom w:val="single" w:color="auto" w:sz="4" w:space="0"/>
              <w:right w:val="single" w:color="auto" w:sz="4" w:space="0"/>
            </w:tcBorders>
            <w:shd w:val="clear" w:color="auto" w:fill="auto"/>
          </w:tcPr>
          <w:p w14:paraId="3141FCE5">
            <w:pPr>
              <w:widowControl/>
              <w:jc w:val="both"/>
              <w:rPr>
                <w:del w:id="5075" w:author="柠栀" w:date="2025-05-07T10:48:55Z"/>
                <w:rFonts w:ascii="楷体" w:hAnsi="楷体" w:eastAsia="楷体" w:cs="楷体"/>
                <w:color w:val="000000"/>
                <w:kern w:val="0"/>
                <w:sz w:val="21"/>
                <w:szCs w:val="21"/>
              </w:rPr>
            </w:pPr>
            <w:del w:id="5076" w:author="柠栀" w:date="2025-05-07T10:48:55Z">
              <w:r>
                <w:rPr>
                  <w:rFonts w:hint="eastAsia" w:ascii="楷体" w:hAnsi="楷体" w:eastAsia="楷体" w:cs="楷体"/>
                  <w:color w:val="000000"/>
                  <w:kern w:val="0"/>
                  <w:sz w:val="21"/>
                  <w:szCs w:val="21"/>
                  <w:lang w:bidi="ar"/>
                </w:rPr>
                <w:delText>自增、系统自动分配</w:delText>
              </w:r>
            </w:del>
          </w:p>
        </w:tc>
        <w:tc>
          <w:tcPr>
            <w:tcW w:w="2163" w:type="dxa"/>
            <w:tcBorders>
              <w:top w:val="single" w:color="auto" w:sz="4" w:space="0"/>
              <w:left w:val="nil"/>
              <w:bottom w:val="single" w:color="auto" w:sz="4" w:space="0"/>
              <w:right w:val="single" w:color="auto" w:sz="4" w:space="0"/>
            </w:tcBorders>
            <w:shd w:val="clear" w:color="auto" w:fill="auto"/>
          </w:tcPr>
          <w:p w14:paraId="7FBDDB82">
            <w:pPr>
              <w:widowControl/>
              <w:rPr>
                <w:del w:id="5077" w:author="柠栀" w:date="2025-05-07T10:48:55Z"/>
                <w:rFonts w:ascii="楷体" w:hAnsi="楷体" w:eastAsia="楷体" w:cs="楷体"/>
                <w:sz w:val="21"/>
                <w:szCs w:val="21"/>
              </w:rPr>
            </w:pPr>
            <w:del w:id="5078" w:author="柠栀" w:date="2025-05-07T10:48:55Z">
              <w:r>
                <w:rPr>
                  <w:rFonts w:hint="eastAsia" w:ascii="楷体" w:hAnsi="楷体" w:eastAsia="楷体" w:cs="楷体"/>
                  <w:color w:val="000000"/>
                  <w:kern w:val="0"/>
                  <w:sz w:val="21"/>
                  <w:szCs w:val="21"/>
                  <w:lang w:bidi="ar"/>
                </w:rPr>
                <w:delText>用户</w:delText>
              </w:r>
            </w:del>
            <w:del w:id="5079" w:author="柠栀" w:date="2025-05-07T10:48:55Z">
              <w:r>
                <w:rPr>
                  <w:rFonts w:hint="eastAsia" w:ascii="楷体" w:hAnsi="楷体" w:eastAsia="楷体" w:cs="楷体"/>
                  <w:color w:val="000000"/>
                  <w:kern w:val="0"/>
                  <w:sz w:val="21"/>
                  <w:szCs w:val="21"/>
                  <w:lang w:val="en-US" w:eastAsia="zh-CN" w:bidi="ar"/>
                </w:rPr>
                <w:delText>收到消息</w:delText>
              </w:r>
            </w:del>
            <w:del w:id="5080" w:author="柠栀" w:date="2025-05-07T10:48:55Z">
              <w:r>
                <w:rPr>
                  <w:rFonts w:hint="eastAsia" w:ascii="楷体" w:hAnsi="楷体" w:eastAsia="楷体" w:cs="楷体"/>
                  <w:color w:val="000000"/>
                  <w:kern w:val="0"/>
                  <w:sz w:val="21"/>
                  <w:szCs w:val="21"/>
                  <w:lang w:bidi="ar"/>
                </w:rPr>
                <w:delText>时系统自动生成</w:delText>
              </w:r>
            </w:del>
          </w:p>
        </w:tc>
      </w:tr>
      <w:tr w14:paraId="051EBCC2">
        <w:tblPrEx>
          <w:tblCellMar>
            <w:top w:w="0" w:type="dxa"/>
            <w:left w:w="108" w:type="dxa"/>
            <w:bottom w:w="0" w:type="dxa"/>
            <w:right w:w="108" w:type="dxa"/>
          </w:tblCellMar>
        </w:tblPrEx>
        <w:trPr>
          <w:trHeight w:val="355" w:hRule="atLeast"/>
          <w:jc w:val="center"/>
          <w:del w:id="5081"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tcPr>
          <w:p w14:paraId="20BB5D92">
            <w:pPr>
              <w:widowControl/>
              <w:jc w:val="both"/>
              <w:rPr>
                <w:del w:id="5082" w:author="柠栀" w:date="2025-05-07T10:48:55Z"/>
                <w:rFonts w:ascii="楷体" w:hAnsi="楷体" w:eastAsia="楷体" w:cs="楷体"/>
                <w:color w:val="000000"/>
                <w:kern w:val="0"/>
                <w:sz w:val="21"/>
                <w:szCs w:val="21"/>
              </w:rPr>
            </w:pPr>
            <w:del w:id="5083" w:author="柠栀" w:date="2025-05-07T10:48:55Z">
              <w:r>
                <w:rPr>
                  <w:rFonts w:hint="eastAsia" w:ascii="楷体" w:hAnsi="楷体" w:eastAsia="楷体" w:cs="楷体"/>
                  <w:color w:val="000000"/>
                  <w:kern w:val="0"/>
                  <w:sz w:val="21"/>
                  <w:szCs w:val="21"/>
                  <w:lang w:bidi="ar"/>
                </w:rPr>
                <w:delText>2</w:delText>
              </w:r>
            </w:del>
          </w:p>
        </w:tc>
        <w:tc>
          <w:tcPr>
            <w:tcW w:w="1054" w:type="dxa"/>
            <w:tcBorders>
              <w:top w:val="single" w:color="auto" w:sz="4" w:space="0"/>
              <w:left w:val="nil"/>
              <w:bottom w:val="single" w:color="auto" w:sz="4" w:space="0"/>
              <w:right w:val="single" w:color="auto" w:sz="4" w:space="0"/>
            </w:tcBorders>
            <w:shd w:val="clear" w:color="auto" w:fill="auto"/>
          </w:tcPr>
          <w:p w14:paraId="7055768B">
            <w:pPr>
              <w:widowControl/>
              <w:jc w:val="both"/>
              <w:rPr>
                <w:del w:id="5084" w:author="柠栀" w:date="2025-05-07T10:48:55Z"/>
                <w:rFonts w:ascii="楷体" w:hAnsi="楷体" w:eastAsia="楷体" w:cs="楷体"/>
                <w:color w:val="000000"/>
                <w:kern w:val="0"/>
                <w:sz w:val="21"/>
                <w:szCs w:val="21"/>
              </w:rPr>
            </w:pPr>
            <w:del w:id="5085" w:author="柠栀" w:date="2025-05-07T10:48:55Z">
              <w:r>
                <w:rPr>
                  <w:rFonts w:hint="eastAsia" w:ascii="楷体" w:hAnsi="楷体" w:eastAsia="楷体" w:cs="楷体"/>
                  <w:color w:val="000000"/>
                  <w:kern w:val="0"/>
                  <w:sz w:val="21"/>
                  <w:szCs w:val="21"/>
                  <w:lang w:bidi="ar"/>
                </w:rPr>
                <w:delText>发起对象用户学号/工号</w:delText>
              </w:r>
            </w:del>
          </w:p>
        </w:tc>
        <w:tc>
          <w:tcPr>
            <w:tcW w:w="822" w:type="dxa"/>
            <w:tcBorders>
              <w:top w:val="single" w:color="auto" w:sz="4" w:space="0"/>
              <w:left w:val="nil"/>
              <w:bottom w:val="single" w:color="auto" w:sz="4" w:space="0"/>
              <w:right w:val="single" w:color="auto" w:sz="4" w:space="0"/>
            </w:tcBorders>
            <w:shd w:val="clear" w:color="auto" w:fill="auto"/>
          </w:tcPr>
          <w:p w14:paraId="3EF0444C">
            <w:pPr>
              <w:rPr>
                <w:del w:id="5086" w:author="柠栀" w:date="2025-05-07T10:48:55Z"/>
                <w:rFonts w:ascii="楷体" w:hAnsi="楷体" w:eastAsia="楷体" w:cs="楷体"/>
                <w:color w:val="000000"/>
                <w:kern w:val="0"/>
                <w:sz w:val="21"/>
                <w:szCs w:val="21"/>
              </w:rPr>
            </w:pPr>
            <w:del w:id="5087" w:author="柠栀" w:date="2025-05-07T10:48:55Z">
              <w:r>
                <w:rPr>
                  <w:rFonts w:hint="eastAsia" w:ascii="楷体" w:hAnsi="楷体" w:eastAsia="楷体" w:cs="楷体"/>
                  <w:color w:val="000000"/>
                  <w:kern w:val="0"/>
                  <w:sz w:val="21"/>
                  <w:szCs w:val="21"/>
                </w:rPr>
                <w:delText>Origin_id</w:delText>
              </w:r>
            </w:del>
          </w:p>
        </w:tc>
        <w:tc>
          <w:tcPr>
            <w:tcW w:w="646" w:type="dxa"/>
            <w:tcBorders>
              <w:top w:val="single" w:color="auto" w:sz="4" w:space="0"/>
              <w:left w:val="nil"/>
              <w:bottom w:val="single" w:color="auto" w:sz="4" w:space="0"/>
              <w:right w:val="single" w:color="auto" w:sz="4" w:space="0"/>
            </w:tcBorders>
            <w:shd w:val="clear" w:color="auto" w:fill="auto"/>
          </w:tcPr>
          <w:p w14:paraId="2B17C7E0">
            <w:pPr>
              <w:rPr>
                <w:del w:id="5088" w:author="柠栀" w:date="2025-05-07T10:48:55Z"/>
                <w:rFonts w:ascii="楷体" w:hAnsi="楷体" w:eastAsia="楷体" w:cs="楷体"/>
                <w:color w:val="000000"/>
                <w:kern w:val="0"/>
                <w:sz w:val="21"/>
                <w:szCs w:val="21"/>
              </w:rPr>
            </w:pPr>
            <w:del w:id="5089" w:author="柠栀" w:date="2025-05-07T10:48:55Z">
              <w:r>
                <w:rPr>
                  <w:rFonts w:hint="eastAsia" w:ascii="楷体" w:hAnsi="楷体" w:eastAsia="楷体" w:cs="楷体"/>
                  <w:color w:val="000000"/>
                  <w:kern w:val="0"/>
                  <w:sz w:val="21"/>
                  <w:szCs w:val="21"/>
                </w:rPr>
                <w:delText>10</w:delText>
              </w:r>
            </w:del>
          </w:p>
        </w:tc>
        <w:tc>
          <w:tcPr>
            <w:tcW w:w="1180" w:type="dxa"/>
            <w:tcBorders>
              <w:top w:val="single" w:color="auto" w:sz="4" w:space="0"/>
              <w:left w:val="nil"/>
              <w:bottom w:val="single" w:color="auto" w:sz="4" w:space="0"/>
              <w:right w:val="single" w:color="auto" w:sz="4" w:space="0"/>
            </w:tcBorders>
            <w:shd w:val="clear" w:color="auto" w:fill="auto"/>
          </w:tcPr>
          <w:p w14:paraId="70F5102D">
            <w:pPr>
              <w:widowControl/>
              <w:jc w:val="both"/>
              <w:rPr>
                <w:del w:id="5090" w:author="柠栀" w:date="2025-05-07T10:48:55Z"/>
                <w:rFonts w:ascii="楷体" w:hAnsi="楷体" w:eastAsia="楷体" w:cs="楷体"/>
                <w:color w:val="000000"/>
                <w:kern w:val="0"/>
                <w:sz w:val="21"/>
                <w:szCs w:val="21"/>
              </w:rPr>
            </w:pPr>
            <w:del w:id="5091" w:author="柠栀" w:date="2025-05-07T10:48:55Z">
              <w:r>
                <w:rPr>
                  <w:rFonts w:hint="eastAsia" w:ascii="楷体" w:hAnsi="楷体" w:eastAsia="楷体" w:cs="楷体"/>
                  <w:color w:val="000000"/>
                  <w:kern w:val="0"/>
                  <w:sz w:val="21"/>
                  <w:szCs w:val="21"/>
                  <w:lang w:bidi="ar"/>
                </w:rPr>
                <w:delText>否</w:delText>
              </w:r>
            </w:del>
          </w:p>
        </w:tc>
        <w:tc>
          <w:tcPr>
            <w:tcW w:w="2251" w:type="dxa"/>
            <w:tcBorders>
              <w:top w:val="single" w:color="auto" w:sz="4" w:space="0"/>
              <w:left w:val="nil"/>
              <w:bottom w:val="single" w:color="auto" w:sz="4" w:space="0"/>
              <w:right w:val="single" w:color="auto" w:sz="4" w:space="0"/>
            </w:tcBorders>
            <w:shd w:val="clear" w:color="auto" w:fill="auto"/>
          </w:tcPr>
          <w:p w14:paraId="38611F4A">
            <w:pPr>
              <w:widowControl/>
              <w:jc w:val="both"/>
              <w:rPr>
                <w:del w:id="5092" w:author="柠栀" w:date="2025-05-07T10:48:55Z"/>
                <w:rFonts w:ascii="楷体" w:hAnsi="楷体" w:eastAsia="楷体" w:cs="楷体"/>
                <w:i/>
                <w:iCs/>
                <w:color w:val="000000"/>
                <w:kern w:val="0"/>
                <w:sz w:val="21"/>
                <w:szCs w:val="21"/>
              </w:rPr>
            </w:pPr>
            <w:del w:id="5093" w:author="柠栀" w:date="2025-05-07T10:48:55Z">
              <w:r>
                <w:rPr>
                  <w:rFonts w:hint="eastAsia" w:ascii="楷体" w:hAnsi="楷体" w:eastAsia="楷体" w:cs="楷体"/>
                  <w:i/>
                  <w:iCs/>
                  <w:color w:val="000000"/>
                  <w:kern w:val="0"/>
                  <w:sz w:val="21"/>
                  <w:szCs w:val="21"/>
                </w:rPr>
                <w:delText>\d{8}</w:delText>
              </w:r>
            </w:del>
          </w:p>
          <w:p w14:paraId="107C5E78">
            <w:pPr>
              <w:widowControl/>
              <w:jc w:val="both"/>
              <w:rPr>
                <w:del w:id="5094" w:author="柠栀" w:date="2025-05-07T10:48:55Z"/>
                <w:rFonts w:ascii="楷体" w:hAnsi="楷体" w:eastAsia="楷体" w:cs="楷体"/>
                <w:color w:val="000000"/>
                <w:kern w:val="0"/>
                <w:sz w:val="21"/>
                <w:szCs w:val="21"/>
              </w:rPr>
            </w:pPr>
          </w:p>
          <w:p w14:paraId="39E65050">
            <w:pPr>
              <w:widowControl/>
              <w:jc w:val="both"/>
              <w:rPr>
                <w:del w:id="5095" w:author="柠栀" w:date="2025-05-07T10:48:55Z"/>
                <w:rFonts w:ascii="楷体" w:hAnsi="楷体" w:eastAsia="楷体" w:cs="楷体"/>
                <w:color w:val="000000"/>
                <w:kern w:val="0"/>
                <w:sz w:val="21"/>
                <w:szCs w:val="21"/>
              </w:rPr>
            </w:pPr>
            <w:del w:id="5096" w:author="柠栀" w:date="2025-05-07T10:48:55Z">
              <w:r>
                <w:rPr>
                  <w:rFonts w:hint="eastAsia" w:ascii="楷体" w:hAnsi="楷体" w:eastAsia="楷体" w:cs="楷体"/>
                  <w:color w:val="000000"/>
                  <w:kern w:val="0"/>
                  <w:sz w:val="21"/>
                  <w:szCs w:val="21"/>
                </w:rPr>
                <w:delText>长度限制：8位</w:delText>
              </w:r>
            </w:del>
          </w:p>
          <w:p w14:paraId="6AB4590E">
            <w:pPr>
              <w:widowControl/>
              <w:jc w:val="both"/>
              <w:rPr>
                <w:del w:id="5097" w:author="柠栀" w:date="2025-05-07T10:48:55Z"/>
                <w:rFonts w:ascii="楷体" w:hAnsi="楷体" w:eastAsia="楷体" w:cs="楷体"/>
                <w:color w:val="000000"/>
                <w:kern w:val="0"/>
                <w:sz w:val="21"/>
                <w:szCs w:val="21"/>
              </w:rPr>
            </w:pPr>
            <w:del w:id="5098" w:author="柠栀" w:date="2025-05-07T10:48:55Z">
              <w:r>
                <w:rPr>
                  <w:rFonts w:hint="eastAsia" w:ascii="楷体" w:hAnsi="楷体" w:eastAsia="楷体" w:cs="楷体"/>
                  <w:color w:val="000000"/>
                  <w:kern w:val="0"/>
                  <w:sz w:val="21"/>
                  <w:szCs w:val="21"/>
                </w:rPr>
                <w:delText>格式限制：仅包含数字</w:delText>
              </w:r>
            </w:del>
          </w:p>
        </w:tc>
        <w:tc>
          <w:tcPr>
            <w:tcW w:w="2163" w:type="dxa"/>
            <w:tcBorders>
              <w:top w:val="single" w:color="auto" w:sz="4" w:space="0"/>
              <w:left w:val="nil"/>
              <w:bottom w:val="single" w:color="auto" w:sz="4" w:space="0"/>
              <w:right w:val="single" w:color="auto" w:sz="4" w:space="0"/>
            </w:tcBorders>
            <w:shd w:val="clear" w:color="auto" w:fill="auto"/>
          </w:tcPr>
          <w:p w14:paraId="72C11C50">
            <w:pPr>
              <w:widowControl/>
              <w:rPr>
                <w:del w:id="5099" w:author="柠栀" w:date="2025-05-07T10:48:55Z"/>
                <w:rFonts w:ascii="楷体" w:hAnsi="楷体" w:eastAsia="楷体" w:cs="楷体"/>
                <w:color w:val="000000"/>
                <w:kern w:val="0"/>
                <w:sz w:val="21"/>
                <w:szCs w:val="21"/>
              </w:rPr>
            </w:pPr>
            <w:del w:id="5100" w:author="柠栀" w:date="2025-05-07T10:48:55Z">
              <w:r>
                <w:rPr>
                  <w:rFonts w:hint="eastAsia" w:ascii="楷体" w:hAnsi="楷体" w:eastAsia="楷体" w:cs="楷体"/>
                  <w:color w:val="000000"/>
                  <w:kern w:val="0"/>
                  <w:sz w:val="21"/>
                  <w:szCs w:val="21"/>
                </w:rPr>
                <w:delText>用户</w:delText>
              </w:r>
            </w:del>
            <w:del w:id="5101" w:author="柠栀" w:date="2025-05-07T10:48:55Z">
              <w:r>
                <w:rPr>
                  <w:rFonts w:hint="eastAsia" w:ascii="楷体" w:hAnsi="楷体" w:eastAsia="楷体" w:cs="楷体"/>
                  <w:color w:val="000000"/>
                  <w:kern w:val="0"/>
                  <w:sz w:val="21"/>
                  <w:szCs w:val="21"/>
                  <w:lang w:val="en-US" w:eastAsia="zh-CN" w:bidi="ar"/>
                </w:rPr>
                <w:delText>发送消息</w:delText>
              </w:r>
            </w:del>
            <w:del w:id="5102" w:author="柠栀" w:date="2025-05-07T10:48:55Z">
              <w:r>
                <w:rPr>
                  <w:rFonts w:hint="eastAsia" w:ascii="楷体" w:hAnsi="楷体" w:eastAsia="楷体" w:cs="楷体"/>
                  <w:color w:val="000000"/>
                  <w:kern w:val="0"/>
                  <w:sz w:val="21"/>
                  <w:szCs w:val="21"/>
                </w:rPr>
                <w:delText>时自动关联</w:delText>
              </w:r>
            </w:del>
          </w:p>
        </w:tc>
      </w:tr>
      <w:tr w14:paraId="5D003A96">
        <w:tblPrEx>
          <w:tblCellMar>
            <w:top w:w="0" w:type="dxa"/>
            <w:left w:w="108" w:type="dxa"/>
            <w:bottom w:w="0" w:type="dxa"/>
            <w:right w:w="108" w:type="dxa"/>
          </w:tblCellMar>
        </w:tblPrEx>
        <w:trPr>
          <w:trHeight w:val="355" w:hRule="atLeast"/>
          <w:jc w:val="center"/>
          <w:del w:id="5103"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tcPr>
          <w:p w14:paraId="31512EAB">
            <w:pPr>
              <w:widowControl/>
              <w:jc w:val="both"/>
              <w:rPr>
                <w:del w:id="5104" w:author="柠栀" w:date="2025-05-07T10:48:55Z"/>
                <w:rFonts w:ascii="楷体" w:hAnsi="楷体" w:eastAsia="楷体" w:cs="楷体"/>
                <w:color w:val="000000"/>
                <w:kern w:val="0"/>
                <w:sz w:val="21"/>
                <w:szCs w:val="21"/>
                <w:lang w:bidi="ar"/>
              </w:rPr>
            </w:pPr>
            <w:del w:id="5105" w:author="柠栀" w:date="2025-05-07T10:48:55Z">
              <w:r>
                <w:rPr>
                  <w:rFonts w:hint="eastAsia" w:ascii="楷体" w:hAnsi="楷体" w:eastAsia="楷体" w:cs="楷体"/>
                  <w:color w:val="000000"/>
                  <w:kern w:val="0"/>
                  <w:sz w:val="21"/>
                  <w:szCs w:val="21"/>
                  <w:lang w:bidi="ar"/>
                </w:rPr>
                <w:delText>3</w:delText>
              </w:r>
            </w:del>
          </w:p>
        </w:tc>
        <w:tc>
          <w:tcPr>
            <w:tcW w:w="1054" w:type="dxa"/>
            <w:tcBorders>
              <w:top w:val="single" w:color="auto" w:sz="4" w:space="0"/>
              <w:left w:val="nil"/>
              <w:bottom w:val="single" w:color="auto" w:sz="4" w:space="0"/>
              <w:right w:val="single" w:color="auto" w:sz="4" w:space="0"/>
            </w:tcBorders>
            <w:shd w:val="clear" w:color="auto" w:fill="auto"/>
          </w:tcPr>
          <w:p w14:paraId="25D18547">
            <w:pPr>
              <w:widowControl/>
              <w:jc w:val="both"/>
              <w:rPr>
                <w:del w:id="5106" w:author="柠栀" w:date="2025-05-07T10:48:55Z"/>
                <w:rFonts w:ascii="楷体" w:hAnsi="楷体" w:eastAsia="楷体" w:cs="楷体"/>
                <w:color w:val="000000"/>
                <w:kern w:val="0"/>
                <w:sz w:val="21"/>
                <w:szCs w:val="21"/>
                <w:lang w:bidi="ar"/>
              </w:rPr>
            </w:pPr>
            <w:del w:id="5107" w:author="柠栀" w:date="2025-05-07T10:48:55Z">
              <w:r>
                <w:rPr>
                  <w:rFonts w:hint="eastAsia" w:ascii="楷体" w:hAnsi="楷体" w:eastAsia="楷体" w:cs="楷体"/>
                  <w:color w:val="000000"/>
                  <w:kern w:val="0"/>
                  <w:sz w:val="21"/>
                  <w:szCs w:val="21"/>
                  <w:lang w:bidi="ar"/>
                </w:rPr>
                <w:delText>目标对象用户学号/工号</w:delText>
              </w:r>
            </w:del>
          </w:p>
        </w:tc>
        <w:tc>
          <w:tcPr>
            <w:tcW w:w="822" w:type="dxa"/>
            <w:tcBorders>
              <w:top w:val="single" w:color="auto" w:sz="4" w:space="0"/>
              <w:left w:val="nil"/>
              <w:bottom w:val="single" w:color="auto" w:sz="4" w:space="0"/>
              <w:right w:val="single" w:color="auto" w:sz="4" w:space="0"/>
            </w:tcBorders>
            <w:shd w:val="clear" w:color="auto" w:fill="auto"/>
          </w:tcPr>
          <w:p w14:paraId="2EB57AD7">
            <w:pPr>
              <w:rPr>
                <w:del w:id="5108" w:author="柠栀" w:date="2025-05-07T10:48:55Z"/>
                <w:rFonts w:ascii="楷体" w:hAnsi="楷体" w:eastAsia="楷体" w:cs="楷体"/>
                <w:color w:val="000000"/>
                <w:kern w:val="0"/>
                <w:sz w:val="21"/>
                <w:szCs w:val="21"/>
              </w:rPr>
            </w:pPr>
            <w:del w:id="5109" w:author="柠栀" w:date="2025-05-07T10:48:55Z">
              <w:r>
                <w:rPr>
                  <w:rFonts w:hint="eastAsia" w:ascii="楷体" w:hAnsi="楷体" w:eastAsia="楷体" w:cs="楷体"/>
                  <w:color w:val="000000"/>
                  <w:kern w:val="0"/>
                  <w:sz w:val="21"/>
                  <w:szCs w:val="21"/>
                </w:rPr>
                <w:delText>Target_id</w:delText>
              </w:r>
            </w:del>
          </w:p>
        </w:tc>
        <w:tc>
          <w:tcPr>
            <w:tcW w:w="646" w:type="dxa"/>
            <w:tcBorders>
              <w:top w:val="single" w:color="auto" w:sz="4" w:space="0"/>
              <w:left w:val="nil"/>
              <w:bottom w:val="single" w:color="auto" w:sz="4" w:space="0"/>
              <w:right w:val="single" w:color="auto" w:sz="4" w:space="0"/>
            </w:tcBorders>
            <w:shd w:val="clear" w:color="auto" w:fill="auto"/>
          </w:tcPr>
          <w:p w14:paraId="553F7221">
            <w:pPr>
              <w:rPr>
                <w:del w:id="5110" w:author="柠栀" w:date="2025-05-07T10:48:55Z"/>
                <w:rFonts w:ascii="楷体" w:hAnsi="楷体" w:eastAsia="楷体" w:cs="楷体"/>
                <w:color w:val="000000"/>
                <w:kern w:val="0"/>
                <w:sz w:val="21"/>
                <w:szCs w:val="21"/>
              </w:rPr>
            </w:pPr>
            <w:del w:id="5111" w:author="柠栀" w:date="2025-05-07T10:48:55Z">
              <w:r>
                <w:rPr>
                  <w:rFonts w:hint="eastAsia" w:ascii="楷体" w:hAnsi="楷体" w:eastAsia="楷体" w:cs="楷体"/>
                  <w:color w:val="000000"/>
                  <w:kern w:val="0"/>
                  <w:sz w:val="21"/>
                  <w:szCs w:val="21"/>
                </w:rPr>
                <w:delText>10</w:delText>
              </w:r>
            </w:del>
          </w:p>
        </w:tc>
        <w:tc>
          <w:tcPr>
            <w:tcW w:w="1180" w:type="dxa"/>
            <w:tcBorders>
              <w:top w:val="single" w:color="auto" w:sz="4" w:space="0"/>
              <w:left w:val="nil"/>
              <w:bottom w:val="single" w:color="auto" w:sz="4" w:space="0"/>
              <w:right w:val="single" w:color="auto" w:sz="4" w:space="0"/>
            </w:tcBorders>
            <w:shd w:val="clear" w:color="auto" w:fill="auto"/>
          </w:tcPr>
          <w:p w14:paraId="7E16BDCE">
            <w:pPr>
              <w:widowControl/>
              <w:jc w:val="both"/>
              <w:rPr>
                <w:del w:id="5112" w:author="柠栀" w:date="2025-05-07T10:48:55Z"/>
                <w:rFonts w:ascii="楷体" w:hAnsi="楷体" w:eastAsia="楷体" w:cs="楷体"/>
                <w:color w:val="000000"/>
                <w:kern w:val="0"/>
                <w:sz w:val="21"/>
                <w:szCs w:val="21"/>
                <w:lang w:bidi="ar"/>
              </w:rPr>
            </w:pPr>
            <w:del w:id="5113" w:author="柠栀" w:date="2025-05-07T10:48:55Z">
              <w:r>
                <w:rPr>
                  <w:rFonts w:hint="eastAsia" w:ascii="楷体" w:hAnsi="楷体" w:eastAsia="楷体" w:cs="楷体"/>
                  <w:color w:val="000000"/>
                  <w:kern w:val="0"/>
                  <w:sz w:val="21"/>
                  <w:szCs w:val="21"/>
                  <w:lang w:bidi="ar"/>
                </w:rPr>
                <w:delText>否</w:delText>
              </w:r>
            </w:del>
          </w:p>
        </w:tc>
        <w:tc>
          <w:tcPr>
            <w:tcW w:w="2251" w:type="dxa"/>
            <w:tcBorders>
              <w:top w:val="single" w:color="auto" w:sz="4" w:space="0"/>
              <w:left w:val="nil"/>
              <w:bottom w:val="single" w:color="auto" w:sz="4" w:space="0"/>
              <w:right w:val="single" w:color="auto" w:sz="4" w:space="0"/>
            </w:tcBorders>
            <w:shd w:val="clear" w:color="auto" w:fill="auto"/>
          </w:tcPr>
          <w:p w14:paraId="788B69D0">
            <w:pPr>
              <w:widowControl/>
              <w:jc w:val="both"/>
              <w:rPr>
                <w:del w:id="5114" w:author="柠栀" w:date="2025-05-07T10:48:55Z"/>
                <w:rFonts w:ascii="楷体" w:hAnsi="楷体" w:eastAsia="楷体" w:cs="楷体"/>
                <w:i/>
                <w:iCs/>
                <w:color w:val="000000"/>
                <w:kern w:val="0"/>
                <w:sz w:val="21"/>
                <w:szCs w:val="21"/>
              </w:rPr>
            </w:pPr>
            <w:del w:id="5115" w:author="柠栀" w:date="2025-05-07T10:48:55Z">
              <w:r>
                <w:rPr>
                  <w:rFonts w:hint="eastAsia" w:ascii="楷体" w:hAnsi="楷体" w:eastAsia="楷体" w:cs="楷体"/>
                  <w:i/>
                  <w:iCs/>
                  <w:color w:val="000000"/>
                  <w:kern w:val="0"/>
                  <w:sz w:val="21"/>
                  <w:szCs w:val="21"/>
                </w:rPr>
                <w:delText>\d{8}</w:delText>
              </w:r>
            </w:del>
          </w:p>
          <w:p w14:paraId="2EFC1F4F">
            <w:pPr>
              <w:widowControl/>
              <w:jc w:val="both"/>
              <w:rPr>
                <w:del w:id="5116" w:author="柠栀" w:date="2025-05-07T10:48:55Z"/>
                <w:rFonts w:ascii="楷体" w:hAnsi="楷体" w:eastAsia="楷体" w:cs="楷体"/>
                <w:color w:val="000000"/>
                <w:kern w:val="0"/>
                <w:sz w:val="21"/>
                <w:szCs w:val="21"/>
              </w:rPr>
            </w:pPr>
          </w:p>
          <w:p w14:paraId="5982223B">
            <w:pPr>
              <w:widowControl/>
              <w:jc w:val="both"/>
              <w:rPr>
                <w:del w:id="5117" w:author="柠栀" w:date="2025-05-07T10:48:55Z"/>
                <w:rFonts w:ascii="楷体" w:hAnsi="楷体" w:eastAsia="楷体" w:cs="楷体"/>
                <w:color w:val="000000"/>
                <w:kern w:val="0"/>
                <w:sz w:val="21"/>
                <w:szCs w:val="21"/>
              </w:rPr>
            </w:pPr>
            <w:del w:id="5118" w:author="柠栀" w:date="2025-05-07T10:48:55Z">
              <w:r>
                <w:rPr>
                  <w:rFonts w:hint="eastAsia" w:ascii="楷体" w:hAnsi="楷体" w:eastAsia="楷体" w:cs="楷体"/>
                  <w:color w:val="000000"/>
                  <w:kern w:val="0"/>
                  <w:sz w:val="21"/>
                  <w:szCs w:val="21"/>
                </w:rPr>
                <w:delText>长度限制：8位</w:delText>
              </w:r>
            </w:del>
          </w:p>
          <w:p w14:paraId="680742CD">
            <w:pPr>
              <w:widowControl/>
              <w:jc w:val="both"/>
              <w:rPr>
                <w:del w:id="5119" w:author="柠栀" w:date="2025-05-07T10:48:55Z"/>
                <w:rFonts w:ascii="楷体" w:hAnsi="楷体" w:eastAsia="楷体" w:cs="楷体"/>
                <w:color w:val="000000"/>
                <w:kern w:val="0"/>
                <w:sz w:val="21"/>
                <w:szCs w:val="21"/>
              </w:rPr>
            </w:pPr>
            <w:del w:id="5120" w:author="柠栀" w:date="2025-05-07T10:48:55Z">
              <w:r>
                <w:rPr>
                  <w:rFonts w:hint="eastAsia" w:ascii="楷体" w:hAnsi="楷体" w:eastAsia="楷体" w:cs="楷体"/>
                  <w:color w:val="000000"/>
                  <w:kern w:val="0"/>
                  <w:sz w:val="21"/>
                  <w:szCs w:val="21"/>
                </w:rPr>
                <w:delText>格式限制：仅包含数字</w:delText>
              </w:r>
            </w:del>
          </w:p>
        </w:tc>
        <w:tc>
          <w:tcPr>
            <w:tcW w:w="2163" w:type="dxa"/>
            <w:tcBorders>
              <w:top w:val="single" w:color="auto" w:sz="4" w:space="0"/>
              <w:left w:val="nil"/>
              <w:bottom w:val="single" w:color="auto" w:sz="4" w:space="0"/>
              <w:right w:val="single" w:color="auto" w:sz="4" w:space="0"/>
            </w:tcBorders>
            <w:shd w:val="clear" w:color="auto" w:fill="auto"/>
          </w:tcPr>
          <w:p w14:paraId="2085BAD8">
            <w:pPr>
              <w:widowControl/>
              <w:rPr>
                <w:del w:id="5121" w:author="柠栀" w:date="2025-05-07T10:48:55Z"/>
                <w:rFonts w:ascii="楷体" w:hAnsi="楷体" w:eastAsia="楷体" w:cs="楷体"/>
                <w:color w:val="000000"/>
                <w:kern w:val="0"/>
                <w:sz w:val="21"/>
                <w:szCs w:val="21"/>
              </w:rPr>
            </w:pPr>
            <w:del w:id="5122" w:author="柠栀" w:date="2025-05-07T10:48:55Z">
              <w:r>
                <w:rPr>
                  <w:rFonts w:hint="eastAsia" w:ascii="楷体" w:hAnsi="楷体" w:eastAsia="楷体" w:cs="楷体"/>
                  <w:color w:val="000000"/>
                  <w:kern w:val="0"/>
                  <w:sz w:val="21"/>
                  <w:szCs w:val="21"/>
                </w:rPr>
                <w:delText>用户</w:delText>
              </w:r>
            </w:del>
            <w:del w:id="5123" w:author="柠栀" w:date="2025-05-07T10:48:55Z">
              <w:r>
                <w:rPr>
                  <w:rFonts w:hint="eastAsia" w:ascii="楷体" w:hAnsi="楷体" w:eastAsia="楷体" w:cs="楷体"/>
                  <w:color w:val="000000"/>
                  <w:kern w:val="0"/>
                  <w:sz w:val="21"/>
                  <w:szCs w:val="21"/>
                  <w:lang w:val="en-US" w:eastAsia="zh-CN" w:bidi="ar"/>
                </w:rPr>
                <w:delText>发送消息</w:delText>
              </w:r>
            </w:del>
            <w:del w:id="5124" w:author="柠栀" w:date="2025-05-07T10:48:55Z">
              <w:r>
                <w:rPr>
                  <w:rFonts w:hint="eastAsia" w:ascii="楷体" w:hAnsi="楷体" w:eastAsia="楷体" w:cs="楷体"/>
                  <w:color w:val="000000"/>
                  <w:kern w:val="0"/>
                  <w:sz w:val="21"/>
                  <w:szCs w:val="21"/>
                </w:rPr>
                <w:delText>时自动关联</w:delText>
              </w:r>
            </w:del>
          </w:p>
        </w:tc>
      </w:tr>
      <w:tr w14:paraId="3F86CF2F">
        <w:tblPrEx>
          <w:tblCellMar>
            <w:top w:w="0" w:type="dxa"/>
            <w:left w:w="108" w:type="dxa"/>
            <w:bottom w:w="0" w:type="dxa"/>
            <w:right w:w="108" w:type="dxa"/>
          </w:tblCellMar>
        </w:tblPrEx>
        <w:trPr>
          <w:trHeight w:val="355" w:hRule="atLeast"/>
          <w:jc w:val="center"/>
          <w:del w:id="5125"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tcPr>
          <w:p w14:paraId="67287066">
            <w:pPr>
              <w:widowControl/>
              <w:jc w:val="both"/>
              <w:rPr>
                <w:del w:id="5126" w:author="柠栀" w:date="2025-05-07T10:48:55Z"/>
                <w:rFonts w:ascii="楷体" w:hAnsi="楷体" w:eastAsia="楷体" w:cs="楷体"/>
                <w:color w:val="000000"/>
                <w:kern w:val="0"/>
                <w:sz w:val="21"/>
                <w:szCs w:val="21"/>
              </w:rPr>
            </w:pPr>
            <w:del w:id="5127" w:author="柠栀" w:date="2025-05-07T10:48:55Z">
              <w:r>
                <w:rPr>
                  <w:rFonts w:hint="eastAsia" w:ascii="楷体" w:hAnsi="楷体" w:eastAsia="楷体" w:cs="楷体"/>
                  <w:color w:val="000000"/>
                  <w:kern w:val="0"/>
                  <w:sz w:val="21"/>
                  <w:szCs w:val="21"/>
                </w:rPr>
                <w:delText>4</w:delText>
              </w:r>
            </w:del>
          </w:p>
        </w:tc>
        <w:tc>
          <w:tcPr>
            <w:tcW w:w="1054" w:type="dxa"/>
            <w:tcBorders>
              <w:top w:val="single" w:color="auto" w:sz="4" w:space="0"/>
              <w:left w:val="nil"/>
              <w:bottom w:val="single" w:color="auto" w:sz="4" w:space="0"/>
              <w:right w:val="single" w:color="auto" w:sz="4" w:space="0"/>
            </w:tcBorders>
            <w:shd w:val="clear" w:color="auto" w:fill="auto"/>
          </w:tcPr>
          <w:p w14:paraId="02B40B66">
            <w:pPr>
              <w:widowControl/>
              <w:jc w:val="both"/>
              <w:rPr>
                <w:del w:id="5128" w:author="柠栀" w:date="2025-05-07T10:48:55Z"/>
                <w:rFonts w:ascii="楷体" w:hAnsi="楷体" w:eastAsia="楷体" w:cs="楷体"/>
                <w:color w:val="000000"/>
                <w:kern w:val="0"/>
                <w:sz w:val="21"/>
                <w:szCs w:val="21"/>
              </w:rPr>
            </w:pPr>
            <w:del w:id="5129" w:author="柠栀" w:date="2025-05-07T10:48:55Z">
              <w:r>
                <w:rPr>
                  <w:rFonts w:hint="eastAsia" w:ascii="楷体" w:hAnsi="楷体" w:eastAsia="楷体" w:cs="楷体"/>
                  <w:color w:val="000000"/>
                  <w:kern w:val="0"/>
                  <w:sz w:val="21"/>
                  <w:szCs w:val="21"/>
                  <w:lang w:bidi="ar"/>
                </w:rPr>
                <w:delText>创建时间</w:delText>
              </w:r>
            </w:del>
          </w:p>
        </w:tc>
        <w:tc>
          <w:tcPr>
            <w:tcW w:w="822" w:type="dxa"/>
            <w:tcBorders>
              <w:top w:val="single" w:color="auto" w:sz="4" w:space="0"/>
              <w:left w:val="nil"/>
              <w:bottom w:val="single" w:color="auto" w:sz="4" w:space="0"/>
              <w:right w:val="single" w:color="auto" w:sz="4" w:space="0"/>
            </w:tcBorders>
            <w:shd w:val="clear" w:color="auto" w:fill="auto"/>
          </w:tcPr>
          <w:p w14:paraId="6D656959">
            <w:pPr>
              <w:widowControl/>
              <w:jc w:val="both"/>
              <w:rPr>
                <w:del w:id="5130" w:author="柠栀" w:date="2025-05-07T10:48:55Z"/>
                <w:rFonts w:ascii="楷体" w:hAnsi="楷体" w:eastAsia="楷体" w:cs="楷体"/>
                <w:color w:val="000000"/>
                <w:kern w:val="0"/>
                <w:sz w:val="21"/>
                <w:szCs w:val="21"/>
              </w:rPr>
            </w:pPr>
            <w:del w:id="5131" w:author="柠栀" w:date="2025-05-07T10:48:55Z">
              <w:r>
                <w:rPr>
                  <w:rFonts w:hint="eastAsia" w:ascii="楷体" w:hAnsi="楷体" w:eastAsia="楷体" w:cs="楷体"/>
                  <w:color w:val="000000"/>
                  <w:kern w:val="0"/>
                  <w:sz w:val="21"/>
                  <w:szCs w:val="21"/>
                  <w:lang w:val="en-US" w:eastAsia="zh-CN" w:bidi="ar"/>
                </w:rPr>
                <w:delText>C</w:delText>
              </w:r>
            </w:del>
            <w:del w:id="5132" w:author="柠栀" w:date="2025-05-07T10:48:55Z">
              <w:r>
                <w:rPr>
                  <w:rFonts w:hint="eastAsia" w:ascii="楷体" w:hAnsi="楷体" w:eastAsia="楷体" w:cs="楷体"/>
                  <w:color w:val="000000"/>
                  <w:kern w:val="0"/>
                  <w:sz w:val="21"/>
                  <w:szCs w:val="21"/>
                  <w:lang w:bidi="ar"/>
                </w:rPr>
                <w:delText>reate_time</w:delText>
              </w:r>
            </w:del>
          </w:p>
        </w:tc>
        <w:tc>
          <w:tcPr>
            <w:tcW w:w="646" w:type="dxa"/>
            <w:tcBorders>
              <w:top w:val="single" w:color="auto" w:sz="4" w:space="0"/>
              <w:left w:val="nil"/>
              <w:bottom w:val="single" w:color="auto" w:sz="4" w:space="0"/>
              <w:right w:val="single" w:color="auto" w:sz="4" w:space="0"/>
            </w:tcBorders>
            <w:shd w:val="clear" w:color="auto" w:fill="auto"/>
          </w:tcPr>
          <w:p w14:paraId="502D8AEE">
            <w:pPr>
              <w:widowControl/>
              <w:jc w:val="both"/>
              <w:rPr>
                <w:del w:id="5133" w:author="柠栀" w:date="2025-05-07T10:48:55Z"/>
                <w:rFonts w:ascii="楷体" w:hAnsi="楷体" w:eastAsia="楷体" w:cs="楷体"/>
                <w:color w:val="000000"/>
                <w:kern w:val="0"/>
                <w:sz w:val="21"/>
                <w:szCs w:val="21"/>
              </w:rPr>
            </w:pPr>
            <w:del w:id="5134" w:author="柠栀" w:date="2025-05-07T10:48:55Z">
              <w:r>
                <w:rPr>
                  <w:rFonts w:hint="eastAsia" w:ascii="楷体" w:hAnsi="楷体" w:eastAsia="楷体" w:cs="楷体"/>
                  <w:color w:val="000000"/>
                  <w:kern w:val="0"/>
                  <w:sz w:val="21"/>
                  <w:szCs w:val="21"/>
                </w:rPr>
                <w:delText>20</w:delText>
              </w:r>
            </w:del>
          </w:p>
        </w:tc>
        <w:tc>
          <w:tcPr>
            <w:tcW w:w="1180" w:type="dxa"/>
            <w:tcBorders>
              <w:top w:val="single" w:color="auto" w:sz="4" w:space="0"/>
              <w:left w:val="nil"/>
              <w:bottom w:val="single" w:color="auto" w:sz="4" w:space="0"/>
              <w:right w:val="single" w:color="auto" w:sz="4" w:space="0"/>
            </w:tcBorders>
            <w:shd w:val="clear" w:color="auto" w:fill="auto"/>
          </w:tcPr>
          <w:p w14:paraId="693AACAA">
            <w:pPr>
              <w:widowControl/>
              <w:jc w:val="both"/>
              <w:rPr>
                <w:del w:id="5135" w:author="柠栀" w:date="2025-05-07T10:48:55Z"/>
                <w:rFonts w:ascii="楷体" w:hAnsi="楷体" w:eastAsia="楷体" w:cs="楷体"/>
                <w:color w:val="000000"/>
                <w:kern w:val="0"/>
                <w:sz w:val="21"/>
                <w:szCs w:val="21"/>
              </w:rPr>
            </w:pPr>
            <w:del w:id="5136" w:author="柠栀" w:date="2025-05-07T10:48:55Z">
              <w:r>
                <w:rPr>
                  <w:rFonts w:hint="eastAsia" w:ascii="楷体" w:hAnsi="楷体" w:eastAsia="楷体" w:cs="楷体"/>
                  <w:color w:val="000000"/>
                  <w:kern w:val="0"/>
                  <w:sz w:val="21"/>
                  <w:szCs w:val="21"/>
                  <w:lang w:bidi="ar"/>
                </w:rPr>
                <w:delText>是</w:delText>
              </w:r>
            </w:del>
          </w:p>
        </w:tc>
        <w:tc>
          <w:tcPr>
            <w:tcW w:w="2251" w:type="dxa"/>
            <w:tcBorders>
              <w:top w:val="single" w:color="auto" w:sz="4" w:space="0"/>
              <w:left w:val="nil"/>
              <w:bottom w:val="single" w:color="auto" w:sz="4" w:space="0"/>
              <w:right w:val="single" w:color="auto" w:sz="4" w:space="0"/>
            </w:tcBorders>
            <w:shd w:val="clear" w:color="auto" w:fill="auto"/>
          </w:tcPr>
          <w:p w14:paraId="61E2213C">
            <w:pPr>
              <w:widowControl/>
              <w:jc w:val="both"/>
              <w:rPr>
                <w:del w:id="5137" w:author="柠栀" w:date="2025-05-07T10:48:55Z"/>
                <w:rFonts w:ascii="楷体" w:hAnsi="楷体" w:eastAsia="楷体" w:cs="楷体"/>
                <w:i/>
                <w:iCs/>
                <w:color w:val="000000"/>
                <w:kern w:val="0"/>
                <w:sz w:val="21"/>
                <w:szCs w:val="21"/>
              </w:rPr>
            </w:pPr>
            <w:del w:id="5138" w:author="柠栀" w:date="2025-05-07T10:48:55Z">
              <w:r>
                <w:rPr>
                  <w:rFonts w:hint="eastAsia" w:ascii="楷体" w:hAnsi="楷体" w:eastAsia="楷体" w:cs="楷体"/>
                  <w:i/>
                  <w:iCs/>
                  <w:color w:val="000000"/>
                  <w:kern w:val="0"/>
                  <w:sz w:val="21"/>
                  <w:szCs w:val="21"/>
                </w:rPr>
                <w:delText>^\d{4}-\d{2}-\d{2}\s\d{2}:\d{2}:\d{2}$</w:delText>
              </w:r>
            </w:del>
          </w:p>
          <w:p w14:paraId="0F2E2C27">
            <w:pPr>
              <w:widowControl/>
              <w:jc w:val="both"/>
              <w:rPr>
                <w:del w:id="5139" w:author="柠栀" w:date="2025-05-07T10:48:55Z"/>
                <w:rFonts w:ascii="楷体" w:hAnsi="楷体" w:eastAsia="楷体" w:cs="楷体"/>
                <w:color w:val="000000"/>
                <w:kern w:val="0"/>
                <w:sz w:val="21"/>
                <w:szCs w:val="21"/>
              </w:rPr>
            </w:pPr>
          </w:p>
          <w:p w14:paraId="3403D9FD">
            <w:pPr>
              <w:widowControl/>
              <w:jc w:val="both"/>
              <w:rPr>
                <w:del w:id="5140" w:author="柠栀" w:date="2025-05-07T10:48:55Z"/>
                <w:rFonts w:ascii="楷体" w:hAnsi="楷体" w:eastAsia="楷体" w:cs="楷体"/>
                <w:color w:val="000000"/>
                <w:kern w:val="0"/>
                <w:sz w:val="21"/>
                <w:szCs w:val="21"/>
              </w:rPr>
            </w:pPr>
            <w:del w:id="5141" w:author="柠栀" w:date="2025-05-07T10:48:55Z">
              <w:r>
                <w:rPr>
                  <w:rFonts w:hint="eastAsia" w:ascii="楷体" w:hAnsi="楷体" w:eastAsia="楷体" w:cs="楷体"/>
                  <w:color w:val="000000"/>
                  <w:kern w:val="0"/>
                  <w:sz w:val="21"/>
                  <w:szCs w:val="21"/>
                </w:rPr>
                <w:delText>长度限制：17个字符</w:delText>
              </w:r>
            </w:del>
          </w:p>
          <w:p w14:paraId="2137257F">
            <w:pPr>
              <w:widowControl/>
              <w:rPr>
                <w:del w:id="5142" w:author="柠栀" w:date="2025-05-07T10:48:55Z"/>
                <w:rFonts w:ascii="楷体" w:hAnsi="楷体" w:eastAsia="楷体" w:cs="楷体"/>
                <w:color w:val="000000"/>
                <w:kern w:val="0"/>
                <w:sz w:val="21"/>
                <w:szCs w:val="21"/>
              </w:rPr>
            </w:pPr>
            <w:del w:id="5143" w:author="柠栀" w:date="2025-05-07T10:48:55Z">
              <w:r>
                <w:rPr>
                  <w:rFonts w:hint="eastAsia" w:ascii="楷体" w:hAnsi="楷体" w:eastAsia="楷体" w:cs="楷体"/>
                  <w:color w:val="000000"/>
                  <w:kern w:val="0"/>
                  <w:sz w:val="21"/>
                  <w:szCs w:val="21"/>
                </w:rPr>
                <w:delText>格式限制：yyyy-mm-dd hh:mm:ss</w:delText>
              </w:r>
            </w:del>
          </w:p>
        </w:tc>
        <w:tc>
          <w:tcPr>
            <w:tcW w:w="2163" w:type="dxa"/>
            <w:tcBorders>
              <w:top w:val="single" w:color="auto" w:sz="4" w:space="0"/>
              <w:left w:val="nil"/>
              <w:bottom w:val="single" w:color="auto" w:sz="4" w:space="0"/>
              <w:right w:val="single" w:color="auto" w:sz="4" w:space="0"/>
            </w:tcBorders>
            <w:shd w:val="clear" w:color="auto" w:fill="auto"/>
          </w:tcPr>
          <w:p w14:paraId="4647FE57">
            <w:pPr>
              <w:widowControl/>
              <w:rPr>
                <w:del w:id="5144" w:author="柠栀" w:date="2025-05-07T10:48:55Z"/>
                <w:rFonts w:ascii="楷体" w:hAnsi="楷体" w:eastAsia="楷体" w:cs="楷体"/>
                <w:color w:val="000000"/>
                <w:kern w:val="0"/>
                <w:sz w:val="21"/>
                <w:szCs w:val="21"/>
              </w:rPr>
            </w:pPr>
            <w:del w:id="5145" w:author="柠栀" w:date="2025-05-07T10:48:55Z">
              <w:r>
                <w:rPr>
                  <w:rFonts w:hint="eastAsia" w:ascii="楷体" w:hAnsi="楷体" w:eastAsia="楷体" w:cs="楷体"/>
                  <w:color w:val="000000"/>
                  <w:kern w:val="0"/>
                  <w:sz w:val="21"/>
                  <w:szCs w:val="21"/>
                  <w:lang w:bidi="ar"/>
                </w:rPr>
                <w:delText>用户发起私信时系统自动生成</w:delText>
              </w:r>
            </w:del>
          </w:p>
        </w:tc>
      </w:tr>
      <w:tr w14:paraId="72122158">
        <w:tblPrEx>
          <w:tblCellMar>
            <w:top w:w="0" w:type="dxa"/>
            <w:left w:w="108" w:type="dxa"/>
            <w:bottom w:w="0" w:type="dxa"/>
            <w:right w:w="108" w:type="dxa"/>
          </w:tblCellMar>
        </w:tblPrEx>
        <w:trPr>
          <w:trHeight w:val="355" w:hRule="atLeast"/>
          <w:jc w:val="center"/>
          <w:del w:id="5146"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tcPr>
          <w:p w14:paraId="7BB6A5E7">
            <w:pPr>
              <w:widowControl/>
              <w:jc w:val="both"/>
              <w:rPr>
                <w:del w:id="5147" w:author="柠栀" w:date="2025-05-07T10:48:55Z"/>
                <w:rFonts w:ascii="楷体" w:hAnsi="楷体" w:eastAsia="楷体" w:cs="楷体"/>
                <w:color w:val="000000"/>
                <w:kern w:val="0"/>
                <w:sz w:val="21"/>
                <w:szCs w:val="21"/>
              </w:rPr>
            </w:pPr>
            <w:del w:id="5148" w:author="柠栀" w:date="2025-05-07T10:48:55Z">
              <w:r>
                <w:rPr>
                  <w:rFonts w:hint="eastAsia" w:ascii="楷体" w:hAnsi="楷体" w:eastAsia="楷体" w:cs="楷体"/>
                  <w:color w:val="000000"/>
                  <w:kern w:val="0"/>
                  <w:sz w:val="21"/>
                  <w:szCs w:val="21"/>
                </w:rPr>
                <w:delText>5</w:delText>
              </w:r>
            </w:del>
          </w:p>
        </w:tc>
        <w:tc>
          <w:tcPr>
            <w:tcW w:w="1054" w:type="dxa"/>
            <w:tcBorders>
              <w:top w:val="single" w:color="auto" w:sz="4" w:space="0"/>
              <w:left w:val="nil"/>
              <w:bottom w:val="single" w:color="auto" w:sz="4" w:space="0"/>
              <w:right w:val="single" w:color="auto" w:sz="4" w:space="0"/>
            </w:tcBorders>
            <w:shd w:val="clear" w:color="auto" w:fill="auto"/>
          </w:tcPr>
          <w:p w14:paraId="0380C3C5">
            <w:pPr>
              <w:widowControl/>
              <w:jc w:val="both"/>
              <w:rPr>
                <w:del w:id="5149" w:author="柠栀" w:date="2025-05-07T10:48:55Z"/>
                <w:rFonts w:ascii="楷体" w:hAnsi="楷体" w:eastAsia="楷体" w:cs="楷体"/>
                <w:color w:val="000000"/>
                <w:kern w:val="0"/>
                <w:sz w:val="21"/>
                <w:szCs w:val="21"/>
              </w:rPr>
            </w:pPr>
            <w:del w:id="5150" w:author="柠栀" w:date="2025-05-07T10:48:55Z">
              <w:r>
                <w:rPr>
                  <w:rFonts w:hint="eastAsia" w:ascii="楷体" w:hAnsi="楷体" w:eastAsia="楷体" w:cs="楷体"/>
                  <w:color w:val="000000"/>
                  <w:kern w:val="0"/>
                  <w:sz w:val="21"/>
                  <w:szCs w:val="21"/>
                  <w:lang w:bidi="ar"/>
                </w:rPr>
                <w:delText>删除时间</w:delText>
              </w:r>
            </w:del>
          </w:p>
        </w:tc>
        <w:tc>
          <w:tcPr>
            <w:tcW w:w="822" w:type="dxa"/>
            <w:tcBorders>
              <w:top w:val="single" w:color="auto" w:sz="4" w:space="0"/>
              <w:left w:val="nil"/>
              <w:bottom w:val="single" w:color="auto" w:sz="4" w:space="0"/>
              <w:right w:val="single" w:color="auto" w:sz="4" w:space="0"/>
            </w:tcBorders>
            <w:shd w:val="clear" w:color="auto" w:fill="auto"/>
          </w:tcPr>
          <w:p w14:paraId="7726AAFA">
            <w:pPr>
              <w:widowControl/>
              <w:jc w:val="both"/>
              <w:rPr>
                <w:del w:id="5151" w:author="柠栀" w:date="2025-05-07T10:48:55Z"/>
                <w:rFonts w:ascii="楷体" w:hAnsi="楷体" w:eastAsia="楷体" w:cs="楷体"/>
                <w:color w:val="000000"/>
                <w:kern w:val="0"/>
                <w:sz w:val="21"/>
                <w:szCs w:val="21"/>
              </w:rPr>
            </w:pPr>
            <w:del w:id="5152" w:author="柠栀" w:date="2025-05-07T10:48:55Z">
              <w:r>
                <w:rPr>
                  <w:rFonts w:hint="eastAsia" w:ascii="楷体" w:hAnsi="楷体" w:eastAsia="楷体" w:cs="楷体"/>
                  <w:color w:val="000000"/>
                  <w:kern w:val="0"/>
                  <w:sz w:val="21"/>
                  <w:szCs w:val="21"/>
                  <w:lang w:val="en-US" w:eastAsia="zh-CN" w:bidi="ar"/>
                </w:rPr>
                <w:delText>D</w:delText>
              </w:r>
            </w:del>
            <w:del w:id="5153" w:author="柠栀" w:date="2025-05-07T10:48:55Z">
              <w:r>
                <w:rPr>
                  <w:rFonts w:hint="eastAsia" w:ascii="楷体" w:hAnsi="楷体" w:eastAsia="楷体" w:cs="楷体"/>
                  <w:color w:val="000000"/>
                  <w:kern w:val="0"/>
                  <w:sz w:val="21"/>
                  <w:szCs w:val="21"/>
                  <w:lang w:bidi="ar"/>
                </w:rPr>
                <w:delText>elete_time</w:delText>
              </w:r>
            </w:del>
          </w:p>
        </w:tc>
        <w:tc>
          <w:tcPr>
            <w:tcW w:w="646" w:type="dxa"/>
            <w:tcBorders>
              <w:top w:val="single" w:color="auto" w:sz="4" w:space="0"/>
              <w:left w:val="nil"/>
              <w:bottom w:val="single" w:color="auto" w:sz="4" w:space="0"/>
              <w:right w:val="single" w:color="auto" w:sz="4" w:space="0"/>
            </w:tcBorders>
            <w:shd w:val="clear" w:color="auto" w:fill="auto"/>
          </w:tcPr>
          <w:p w14:paraId="660D6418">
            <w:pPr>
              <w:widowControl/>
              <w:jc w:val="both"/>
              <w:rPr>
                <w:del w:id="5154" w:author="柠栀" w:date="2025-05-07T10:48:55Z"/>
                <w:rFonts w:ascii="楷体" w:hAnsi="楷体" w:eastAsia="楷体" w:cs="楷体"/>
                <w:color w:val="000000"/>
                <w:kern w:val="0"/>
                <w:sz w:val="21"/>
                <w:szCs w:val="21"/>
              </w:rPr>
            </w:pPr>
            <w:del w:id="5155" w:author="柠栀" w:date="2025-05-07T10:48:55Z">
              <w:r>
                <w:rPr>
                  <w:rFonts w:hint="eastAsia" w:ascii="楷体" w:hAnsi="楷体" w:eastAsia="楷体" w:cs="楷体"/>
                  <w:color w:val="000000"/>
                  <w:kern w:val="0"/>
                  <w:sz w:val="21"/>
                  <w:szCs w:val="21"/>
                </w:rPr>
                <w:delText>20</w:delText>
              </w:r>
            </w:del>
          </w:p>
        </w:tc>
        <w:tc>
          <w:tcPr>
            <w:tcW w:w="1180" w:type="dxa"/>
            <w:tcBorders>
              <w:top w:val="single" w:color="auto" w:sz="4" w:space="0"/>
              <w:left w:val="nil"/>
              <w:bottom w:val="single" w:color="auto" w:sz="4" w:space="0"/>
              <w:right w:val="single" w:color="auto" w:sz="4" w:space="0"/>
            </w:tcBorders>
            <w:shd w:val="clear" w:color="auto" w:fill="auto"/>
          </w:tcPr>
          <w:p w14:paraId="7DE2DDC2">
            <w:pPr>
              <w:widowControl/>
              <w:jc w:val="both"/>
              <w:rPr>
                <w:del w:id="5156" w:author="柠栀" w:date="2025-05-07T10:48:55Z"/>
                <w:rFonts w:ascii="楷体" w:hAnsi="楷体" w:eastAsia="楷体" w:cs="楷体"/>
                <w:color w:val="000000"/>
                <w:kern w:val="0"/>
                <w:sz w:val="21"/>
                <w:szCs w:val="21"/>
              </w:rPr>
            </w:pPr>
            <w:del w:id="5157" w:author="柠栀" w:date="2025-05-07T10:48:55Z">
              <w:r>
                <w:rPr>
                  <w:rFonts w:hint="eastAsia" w:ascii="楷体" w:hAnsi="楷体" w:eastAsia="楷体" w:cs="楷体"/>
                  <w:color w:val="000000"/>
                  <w:kern w:val="0"/>
                  <w:sz w:val="21"/>
                  <w:szCs w:val="21"/>
                  <w:lang w:bidi="ar"/>
                </w:rPr>
                <w:delText>是</w:delText>
              </w:r>
            </w:del>
          </w:p>
        </w:tc>
        <w:tc>
          <w:tcPr>
            <w:tcW w:w="2251" w:type="dxa"/>
            <w:tcBorders>
              <w:top w:val="single" w:color="auto" w:sz="4" w:space="0"/>
              <w:left w:val="nil"/>
              <w:bottom w:val="single" w:color="auto" w:sz="4" w:space="0"/>
              <w:right w:val="single" w:color="auto" w:sz="4" w:space="0"/>
            </w:tcBorders>
            <w:shd w:val="clear" w:color="auto" w:fill="auto"/>
          </w:tcPr>
          <w:p w14:paraId="23770D30">
            <w:pPr>
              <w:widowControl/>
              <w:jc w:val="both"/>
              <w:rPr>
                <w:del w:id="5158" w:author="柠栀" w:date="2025-05-07T10:48:55Z"/>
                <w:rFonts w:ascii="楷体" w:hAnsi="楷体" w:eastAsia="楷体" w:cs="楷体"/>
                <w:i/>
                <w:iCs/>
                <w:color w:val="000000"/>
                <w:kern w:val="0"/>
                <w:sz w:val="21"/>
                <w:szCs w:val="21"/>
              </w:rPr>
            </w:pPr>
            <w:del w:id="5159" w:author="柠栀" w:date="2025-05-07T10:48:55Z">
              <w:r>
                <w:rPr>
                  <w:rFonts w:hint="eastAsia" w:ascii="楷体" w:hAnsi="楷体" w:eastAsia="楷体" w:cs="楷体"/>
                  <w:i/>
                  <w:iCs/>
                  <w:color w:val="000000"/>
                  <w:kern w:val="0"/>
                  <w:sz w:val="21"/>
                  <w:szCs w:val="21"/>
                </w:rPr>
                <w:delText>^\d{4}-\d{2}-\d{2}\s\d{2}:\d{2}:\d{2}$</w:delText>
              </w:r>
            </w:del>
          </w:p>
          <w:p w14:paraId="30FA7072">
            <w:pPr>
              <w:widowControl/>
              <w:jc w:val="both"/>
              <w:rPr>
                <w:del w:id="5160" w:author="柠栀" w:date="2025-05-07T10:48:55Z"/>
                <w:rFonts w:ascii="楷体" w:hAnsi="楷体" w:eastAsia="楷体" w:cs="楷体"/>
                <w:color w:val="000000"/>
                <w:kern w:val="0"/>
                <w:sz w:val="21"/>
                <w:szCs w:val="21"/>
              </w:rPr>
            </w:pPr>
          </w:p>
          <w:p w14:paraId="434C5F0E">
            <w:pPr>
              <w:widowControl/>
              <w:jc w:val="both"/>
              <w:rPr>
                <w:del w:id="5161" w:author="柠栀" w:date="2025-05-07T10:48:55Z"/>
                <w:rFonts w:ascii="楷体" w:hAnsi="楷体" w:eastAsia="楷体" w:cs="楷体"/>
                <w:color w:val="000000"/>
                <w:kern w:val="0"/>
                <w:sz w:val="21"/>
                <w:szCs w:val="21"/>
              </w:rPr>
            </w:pPr>
            <w:del w:id="5162" w:author="柠栀" w:date="2025-05-07T10:48:55Z">
              <w:r>
                <w:rPr>
                  <w:rFonts w:hint="eastAsia" w:ascii="楷体" w:hAnsi="楷体" w:eastAsia="楷体" w:cs="楷体"/>
                  <w:color w:val="000000"/>
                  <w:kern w:val="0"/>
                  <w:sz w:val="21"/>
                  <w:szCs w:val="21"/>
                </w:rPr>
                <w:delText>长度限制：17个字符</w:delText>
              </w:r>
            </w:del>
          </w:p>
          <w:p w14:paraId="32CA1C92">
            <w:pPr>
              <w:widowControl/>
              <w:rPr>
                <w:del w:id="5163" w:author="柠栀" w:date="2025-05-07T10:48:55Z"/>
                <w:rFonts w:ascii="楷体" w:hAnsi="楷体" w:eastAsia="楷体" w:cs="楷体"/>
                <w:color w:val="000000"/>
                <w:kern w:val="0"/>
                <w:sz w:val="21"/>
                <w:szCs w:val="21"/>
              </w:rPr>
            </w:pPr>
            <w:del w:id="5164" w:author="柠栀" w:date="2025-05-07T10:48:55Z">
              <w:r>
                <w:rPr>
                  <w:rFonts w:hint="eastAsia" w:ascii="楷体" w:hAnsi="楷体" w:eastAsia="楷体" w:cs="楷体"/>
                  <w:color w:val="000000"/>
                  <w:kern w:val="0"/>
                  <w:sz w:val="21"/>
                  <w:szCs w:val="21"/>
                </w:rPr>
                <w:delText>格式限制：yyyy-mm-dd hh:mm:ss</w:delText>
              </w:r>
            </w:del>
          </w:p>
        </w:tc>
        <w:tc>
          <w:tcPr>
            <w:tcW w:w="2163" w:type="dxa"/>
            <w:tcBorders>
              <w:top w:val="single" w:color="auto" w:sz="4" w:space="0"/>
              <w:left w:val="nil"/>
              <w:bottom w:val="single" w:color="auto" w:sz="4" w:space="0"/>
              <w:right w:val="single" w:color="auto" w:sz="4" w:space="0"/>
            </w:tcBorders>
            <w:shd w:val="clear" w:color="auto" w:fill="auto"/>
          </w:tcPr>
          <w:p w14:paraId="3450E41E">
            <w:pPr>
              <w:widowControl/>
              <w:rPr>
                <w:del w:id="5165" w:author="柠栀" w:date="2025-05-07T10:48:55Z"/>
                <w:rFonts w:ascii="楷体" w:hAnsi="楷体" w:eastAsia="楷体" w:cs="楷体"/>
                <w:color w:val="000000"/>
                <w:kern w:val="0"/>
                <w:sz w:val="21"/>
                <w:szCs w:val="21"/>
              </w:rPr>
            </w:pPr>
            <w:del w:id="5166" w:author="柠栀" w:date="2025-05-07T10:48:55Z">
              <w:r>
                <w:rPr>
                  <w:rFonts w:hint="eastAsia" w:ascii="楷体" w:hAnsi="楷体" w:eastAsia="楷体" w:cs="楷体"/>
                  <w:color w:val="000000"/>
                  <w:kern w:val="0"/>
                  <w:sz w:val="21"/>
                  <w:szCs w:val="21"/>
                  <w:lang w:bidi="ar"/>
                </w:rPr>
                <w:delText>用户删除私信时系统自动生成</w:delText>
              </w:r>
            </w:del>
          </w:p>
        </w:tc>
      </w:tr>
      <w:tr w14:paraId="38D06E5C">
        <w:tblPrEx>
          <w:tblCellMar>
            <w:top w:w="0" w:type="dxa"/>
            <w:left w:w="108" w:type="dxa"/>
            <w:bottom w:w="0" w:type="dxa"/>
            <w:right w:w="108" w:type="dxa"/>
          </w:tblCellMar>
        </w:tblPrEx>
        <w:trPr>
          <w:trHeight w:val="355" w:hRule="atLeast"/>
          <w:jc w:val="center"/>
          <w:del w:id="5167"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tcPr>
          <w:p w14:paraId="4F55D0C7">
            <w:pPr>
              <w:widowControl/>
              <w:jc w:val="both"/>
              <w:rPr>
                <w:del w:id="5168" w:author="柠栀" w:date="2025-05-07T10:48:55Z"/>
                <w:rFonts w:ascii="楷体" w:hAnsi="楷体" w:eastAsia="楷体" w:cs="楷体"/>
                <w:color w:val="000000"/>
                <w:kern w:val="0"/>
                <w:sz w:val="21"/>
                <w:szCs w:val="21"/>
              </w:rPr>
            </w:pPr>
            <w:del w:id="5169" w:author="柠栀" w:date="2025-05-07T10:48:55Z">
              <w:r>
                <w:rPr>
                  <w:rFonts w:hint="eastAsia" w:ascii="楷体" w:hAnsi="楷体" w:eastAsia="楷体" w:cs="楷体"/>
                  <w:color w:val="000000"/>
                  <w:kern w:val="0"/>
                  <w:sz w:val="21"/>
                  <w:szCs w:val="21"/>
                </w:rPr>
                <w:delText>6</w:delText>
              </w:r>
            </w:del>
          </w:p>
        </w:tc>
        <w:tc>
          <w:tcPr>
            <w:tcW w:w="1054" w:type="dxa"/>
            <w:tcBorders>
              <w:top w:val="single" w:color="auto" w:sz="4" w:space="0"/>
              <w:left w:val="nil"/>
              <w:bottom w:val="single" w:color="auto" w:sz="4" w:space="0"/>
              <w:right w:val="single" w:color="auto" w:sz="4" w:space="0"/>
            </w:tcBorders>
            <w:shd w:val="clear" w:color="auto" w:fill="auto"/>
          </w:tcPr>
          <w:p w14:paraId="050FB6C3">
            <w:pPr>
              <w:widowControl/>
              <w:jc w:val="both"/>
              <w:rPr>
                <w:del w:id="5170" w:author="柠栀" w:date="2025-05-07T10:48:55Z"/>
                <w:rFonts w:ascii="楷体" w:hAnsi="楷体" w:eastAsia="楷体" w:cs="楷体"/>
                <w:color w:val="000000"/>
                <w:kern w:val="0"/>
                <w:sz w:val="21"/>
                <w:szCs w:val="21"/>
              </w:rPr>
            </w:pPr>
            <w:del w:id="5171" w:author="柠栀" w:date="2025-05-07T10:48:55Z">
              <w:r>
                <w:rPr>
                  <w:rFonts w:hint="eastAsia" w:ascii="楷体" w:hAnsi="楷体" w:eastAsia="楷体" w:cs="楷体"/>
                  <w:color w:val="000000"/>
                  <w:kern w:val="0"/>
                  <w:sz w:val="21"/>
                  <w:szCs w:val="21"/>
                  <w:lang w:val="en-US" w:eastAsia="zh-CN" w:bidi="ar"/>
                </w:rPr>
                <w:delText>AI回复</w:delText>
              </w:r>
            </w:del>
            <w:del w:id="5172" w:author="柠栀" w:date="2025-05-07T10:48:55Z">
              <w:r>
                <w:rPr>
                  <w:rFonts w:hint="eastAsia" w:ascii="楷体" w:hAnsi="楷体" w:eastAsia="楷体" w:cs="楷体"/>
                  <w:color w:val="000000"/>
                  <w:kern w:val="0"/>
                  <w:sz w:val="21"/>
                  <w:szCs w:val="21"/>
                  <w:lang w:bidi="ar"/>
                </w:rPr>
                <w:delText>编号</w:delText>
              </w:r>
            </w:del>
          </w:p>
        </w:tc>
        <w:tc>
          <w:tcPr>
            <w:tcW w:w="822" w:type="dxa"/>
            <w:tcBorders>
              <w:top w:val="single" w:color="auto" w:sz="4" w:space="0"/>
              <w:left w:val="nil"/>
              <w:bottom w:val="single" w:color="auto" w:sz="4" w:space="0"/>
              <w:right w:val="single" w:color="auto" w:sz="4" w:space="0"/>
            </w:tcBorders>
            <w:shd w:val="clear" w:color="auto" w:fill="auto"/>
          </w:tcPr>
          <w:p w14:paraId="33472E35">
            <w:pPr>
              <w:widowControl/>
              <w:jc w:val="both"/>
              <w:rPr>
                <w:del w:id="5173" w:author="柠栀" w:date="2025-05-07T10:48:55Z"/>
                <w:rFonts w:ascii="楷体" w:hAnsi="楷体" w:eastAsia="楷体" w:cs="楷体"/>
                <w:color w:val="000000"/>
                <w:kern w:val="0"/>
                <w:sz w:val="21"/>
                <w:szCs w:val="21"/>
              </w:rPr>
            </w:pPr>
            <w:del w:id="5174" w:author="柠栀" w:date="2025-05-07T10:48:55Z">
              <w:r>
                <w:rPr>
                  <w:rFonts w:hint="eastAsia" w:ascii="楷体" w:hAnsi="楷体" w:eastAsia="楷体" w:cs="楷体"/>
                  <w:color w:val="000000"/>
                  <w:kern w:val="0"/>
                  <w:sz w:val="21"/>
                  <w:szCs w:val="21"/>
                  <w:lang w:val="en-US" w:eastAsia="zh-CN" w:bidi="ar"/>
                </w:rPr>
                <w:delText>Reply</w:delText>
              </w:r>
            </w:del>
            <w:del w:id="5175" w:author="柠栀" w:date="2025-05-07T10:48:55Z">
              <w:r>
                <w:rPr>
                  <w:rFonts w:hint="eastAsia" w:ascii="楷体" w:hAnsi="楷体" w:eastAsia="楷体" w:cs="楷体"/>
                  <w:color w:val="000000"/>
                  <w:kern w:val="0"/>
                  <w:sz w:val="21"/>
                  <w:szCs w:val="21"/>
                  <w:lang w:bidi="ar"/>
                </w:rPr>
                <w:delText>_id</w:delText>
              </w:r>
            </w:del>
          </w:p>
        </w:tc>
        <w:tc>
          <w:tcPr>
            <w:tcW w:w="646" w:type="dxa"/>
            <w:tcBorders>
              <w:top w:val="single" w:color="auto" w:sz="4" w:space="0"/>
              <w:left w:val="nil"/>
              <w:bottom w:val="single" w:color="auto" w:sz="4" w:space="0"/>
              <w:right w:val="single" w:color="auto" w:sz="4" w:space="0"/>
            </w:tcBorders>
            <w:shd w:val="clear" w:color="auto" w:fill="auto"/>
          </w:tcPr>
          <w:p w14:paraId="43A6C4BE">
            <w:pPr>
              <w:widowControl/>
              <w:jc w:val="both"/>
              <w:rPr>
                <w:del w:id="5176" w:author="柠栀" w:date="2025-05-07T10:48:55Z"/>
                <w:rFonts w:ascii="楷体" w:hAnsi="楷体" w:eastAsia="楷体" w:cs="楷体"/>
                <w:color w:val="000000"/>
                <w:kern w:val="0"/>
                <w:sz w:val="21"/>
                <w:szCs w:val="21"/>
              </w:rPr>
            </w:pPr>
            <w:del w:id="5177" w:author="柠栀" w:date="2025-05-07T10:48:55Z">
              <w:r>
                <w:rPr>
                  <w:rFonts w:hint="eastAsia" w:ascii="楷体" w:hAnsi="楷体" w:eastAsia="楷体" w:cs="楷体"/>
                  <w:color w:val="000000"/>
                  <w:kern w:val="0"/>
                  <w:sz w:val="21"/>
                  <w:szCs w:val="21"/>
                  <w:lang w:bidi="ar"/>
                </w:rPr>
                <w:delText>20</w:delText>
              </w:r>
            </w:del>
          </w:p>
        </w:tc>
        <w:tc>
          <w:tcPr>
            <w:tcW w:w="1180" w:type="dxa"/>
            <w:tcBorders>
              <w:top w:val="single" w:color="auto" w:sz="4" w:space="0"/>
              <w:left w:val="nil"/>
              <w:bottom w:val="single" w:color="auto" w:sz="4" w:space="0"/>
              <w:right w:val="single" w:color="auto" w:sz="4" w:space="0"/>
            </w:tcBorders>
            <w:shd w:val="clear" w:color="auto" w:fill="auto"/>
          </w:tcPr>
          <w:p w14:paraId="6658F3E5">
            <w:pPr>
              <w:widowControl/>
              <w:jc w:val="both"/>
              <w:rPr>
                <w:del w:id="5178" w:author="柠栀" w:date="2025-05-07T10:48:55Z"/>
                <w:rFonts w:ascii="楷体" w:hAnsi="楷体" w:eastAsia="楷体" w:cs="楷体"/>
                <w:color w:val="000000"/>
                <w:kern w:val="0"/>
                <w:sz w:val="21"/>
                <w:szCs w:val="21"/>
              </w:rPr>
            </w:pPr>
            <w:del w:id="5179" w:author="柠栀" w:date="2025-05-07T10:48:55Z">
              <w:r>
                <w:rPr>
                  <w:rFonts w:hint="eastAsia" w:ascii="楷体" w:hAnsi="楷体" w:eastAsia="楷体" w:cs="楷体"/>
                  <w:color w:val="000000"/>
                  <w:kern w:val="0"/>
                  <w:sz w:val="21"/>
                  <w:szCs w:val="21"/>
                  <w:lang w:bidi="ar"/>
                </w:rPr>
                <w:delText>否</w:delText>
              </w:r>
            </w:del>
          </w:p>
        </w:tc>
        <w:tc>
          <w:tcPr>
            <w:tcW w:w="2251" w:type="dxa"/>
            <w:tcBorders>
              <w:top w:val="single" w:color="auto" w:sz="4" w:space="0"/>
              <w:left w:val="nil"/>
              <w:bottom w:val="single" w:color="auto" w:sz="4" w:space="0"/>
              <w:right w:val="single" w:color="auto" w:sz="4" w:space="0"/>
            </w:tcBorders>
            <w:shd w:val="clear" w:color="auto" w:fill="auto"/>
          </w:tcPr>
          <w:p w14:paraId="5D6BB560">
            <w:pPr>
              <w:widowControl/>
              <w:jc w:val="both"/>
              <w:rPr>
                <w:del w:id="5180" w:author="柠栀" w:date="2025-05-07T10:48:55Z"/>
                <w:rFonts w:ascii="楷体" w:hAnsi="楷体" w:eastAsia="楷体" w:cs="楷体"/>
                <w:color w:val="000000"/>
                <w:kern w:val="0"/>
                <w:sz w:val="21"/>
                <w:szCs w:val="21"/>
              </w:rPr>
            </w:pPr>
            <w:del w:id="5181" w:author="柠栀" w:date="2025-05-07T10:48:55Z">
              <w:r>
                <w:rPr>
                  <w:rFonts w:hint="eastAsia" w:ascii="楷体" w:hAnsi="楷体" w:eastAsia="楷体" w:cs="楷体"/>
                  <w:color w:val="000000"/>
                  <w:kern w:val="0"/>
                  <w:sz w:val="21"/>
                  <w:szCs w:val="21"/>
                  <w:lang w:bidi="ar"/>
                </w:rPr>
                <w:delText>自增、系统自动分配</w:delText>
              </w:r>
            </w:del>
          </w:p>
        </w:tc>
        <w:tc>
          <w:tcPr>
            <w:tcW w:w="2163" w:type="dxa"/>
            <w:tcBorders>
              <w:top w:val="single" w:color="auto" w:sz="4" w:space="0"/>
              <w:left w:val="nil"/>
              <w:bottom w:val="single" w:color="auto" w:sz="4" w:space="0"/>
              <w:right w:val="single" w:color="auto" w:sz="4" w:space="0"/>
            </w:tcBorders>
            <w:shd w:val="clear" w:color="auto" w:fill="auto"/>
          </w:tcPr>
          <w:p w14:paraId="07D80EE5">
            <w:pPr>
              <w:widowControl/>
              <w:rPr>
                <w:del w:id="5182" w:author="柠栀" w:date="2025-05-07T10:48:55Z"/>
                <w:rFonts w:hint="default" w:ascii="楷体" w:hAnsi="楷体" w:eastAsia="楷体" w:cs="楷体"/>
                <w:color w:val="000000"/>
                <w:kern w:val="0"/>
                <w:sz w:val="21"/>
                <w:szCs w:val="21"/>
                <w:lang w:val="en-US" w:eastAsia="zh-CN"/>
              </w:rPr>
            </w:pPr>
            <w:del w:id="5183" w:author="柠栀" w:date="2025-05-07T10:48:55Z">
              <w:r>
                <w:rPr>
                  <w:rFonts w:hint="eastAsia" w:ascii="楷体" w:hAnsi="楷体" w:eastAsia="楷体" w:cs="楷体"/>
                  <w:color w:val="000000"/>
                  <w:kern w:val="0"/>
                  <w:sz w:val="21"/>
                  <w:szCs w:val="21"/>
                  <w:lang w:bidi="ar"/>
                </w:rPr>
                <w:delText>系统自动获取该私信所对应的</w:delText>
              </w:r>
            </w:del>
            <w:del w:id="5184" w:author="柠栀" w:date="2025-05-07T10:48:55Z">
              <w:r>
                <w:rPr>
                  <w:rFonts w:hint="eastAsia" w:ascii="楷体" w:hAnsi="楷体" w:eastAsia="楷体" w:cs="楷体"/>
                  <w:color w:val="000000"/>
                  <w:kern w:val="0"/>
                  <w:sz w:val="21"/>
                  <w:szCs w:val="21"/>
                  <w:lang w:val="en-US" w:eastAsia="zh-CN" w:bidi="ar"/>
                </w:rPr>
                <w:delText>AI回复</w:delText>
              </w:r>
            </w:del>
          </w:p>
        </w:tc>
      </w:tr>
    </w:tbl>
    <w:p w14:paraId="7CC313EB">
      <w:pPr>
        <w:bidi w:val="0"/>
        <w:outlineLvl w:val="9"/>
        <w:rPr>
          <w:del w:id="5186" w:author="柠栀" w:date="2025-05-07T10:48:55Z"/>
          <w:rFonts w:hint="eastAsia" w:ascii="楷体" w:hAnsi="楷体" w:eastAsia="楷体" w:cs="楷体"/>
          <w:lang w:val="en-US" w:eastAsia="zh-CN"/>
        </w:rPr>
        <w:pPrChange w:id="5185" w:author="柠栀" w:date="2025-05-07T11:27:55Z">
          <w:pPr>
            <w:pStyle w:val="5"/>
            <w:bidi w:val="0"/>
          </w:pPr>
        </w:pPrChange>
      </w:pPr>
      <w:del w:id="5187" w:author="柠栀" w:date="2025-05-07T10:48:55Z">
        <w:bookmarkStart w:id="160" w:name="_Toc10347"/>
        <w:r>
          <w:rPr>
            <w:rFonts w:hint="eastAsia" w:ascii="楷体" w:hAnsi="楷体" w:eastAsia="楷体" w:cs="楷体"/>
            <w:lang w:val="en-US" w:eastAsia="zh-CN"/>
          </w:rPr>
          <w:delText>5.2.</w:delText>
        </w:r>
      </w:del>
      <w:del w:id="5188" w:author="柠栀" w:date="2025-05-07T10:48:55Z">
        <w:r>
          <w:rPr>
            <w:rFonts w:hint="eastAsia" w:ascii="楷体" w:hAnsi="楷体" w:eastAsia="楷体" w:cs="楷体"/>
          </w:rPr>
          <w:delText>3.</w:delText>
        </w:r>
      </w:del>
      <w:del w:id="5189" w:author="柠栀" w:date="2025-05-07T10:48:55Z">
        <w:r>
          <w:rPr>
            <w:rFonts w:hint="eastAsia" w:ascii="楷体" w:hAnsi="楷体" w:eastAsia="楷体" w:cs="楷体"/>
            <w:lang w:val="en-US" w:eastAsia="zh-CN"/>
          </w:rPr>
          <w:delText>3收藏</w:delText>
        </w:r>
        <w:bookmarkEnd w:id="160"/>
      </w:del>
    </w:p>
    <w:tbl>
      <w:tblPr>
        <w:tblStyle w:val="12"/>
        <w:tblW w:w="5000" w:type="pct"/>
        <w:jc w:val="center"/>
        <w:tblLayout w:type="fixed"/>
        <w:tblCellMar>
          <w:top w:w="0" w:type="dxa"/>
          <w:left w:w="108" w:type="dxa"/>
          <w:bottom w:w="0" w:type="dxa"/>
          <w:right w:w="108" w:type="dxa"/>
        </w:tblCellMar>
      </w:tblPr>
      <w:tblGrid>
        <w:gridCol w:w="406"/>
        <w:gridCol w:w="1054"/>
        <w:gridCol w:w="822"/>
        <w:gridCol w:w="646"/>
        <w:gridCol w:w="1180"/>
        <w:gridCol w:w="2251"/>
        <w:gridCol w:w="2163"/>
      </w:tblGrid>
      <w:tr w14:paraId="41EE890A">
        <w:tblPrEx>
          <w:tblCellMar>
            <w:top w:w="0" w:type="dxa"/>
            <w:left w:w="108" w:type="dxa"/>
            <w:bottom w:w="0" w:type="dxa"/>
            <w:right w:w="108" w:type="dxa"/>
          </w:tblCellMar>
        </w:tblPrEx>
        <w:trPr>
          <w:trHeight w:val="333" w:hRule="atLeast"/>
          <w:jc w:val="center"/>
          <w:del w:id="5190" w:author="柠栀" w:date="2025-05-07T10:48:55Z"/>
        </w:trPr>
        <w:tc>
          <w:tcPr>
            <w:tcW w:w="1460" w:type="dxa"/>
            <w:gridSpan w:val="2"/>
            <w:tcBorders>
              <w:top w:val="single" w:color="auto" w:sz="4" w:space="0"/>
              <w:left w:val="single" w:color="auto" w:sz="4" w:space="0"/>
              <w:bottom w:val="single" w:color="auto" w:sz="4" w:space="0"/>
              <w:right w:val="single" w:color="auto" w:sz="4" w:space="0"/>
            </w:tcBorders>
            <w:shd w:val="clear" w:color="auto" w:fill="auto"/>
            <w:vAlign w:val="bottom"/>
          </w:tcPr>
          <w:p w14:paraId="3E1B29F1">
            <w:pPr>
              <w:widowControl/>
              <w:jc w:val="center"/>
              <w:rPr>
                <w:del w:id="5191" w:author="柠栀" w:date="2025-05-07T10:48:55Z"/>
                <w:rFonts w:ascii="楷体" w:hAnsi="楷体" w:eastAsia="楷体" w:cs="楷体"/>
                <w:color w:val="000000"/>
                <w:kern w:val="0"/>
                <w:sz w:val="21"/>
                <w:szCs w:val="21"/>
              </w:rPr>
            </w:pPr>
            <w:del w:id="5192" w:author="柠栀" w:date="2025-05-07T10:48:55Z">
              <w:r>
                <w:rPr>
                  <w:rFonts w:hint="eastAsia" w:ascii="楷体" w:hAnsi="楷体" w:eastAsia="楷体" w:cs="楷体"/>
                  <w:color w:val="000000"/>
                  <w:kern w:val="0"/>
                  <w:sz w:val="21"/>
                  <w:szCs w:val="21"/>
                  <w:lang w:bidi="ar"/>
                </w:rPr>
                <w:delText>数据字典名</w:delText>
              </w:r>
            </w:del>
          </w:p>
        </w:tc>
        <w:tc>
          <w:tcPr>
            <w:tcW w:w="7062" w:type="dxa"/>
            <w:gridSpan w:val="5"/>
            <w:tcBorders>
              <w:top w:val="single" w:color="auto" w:sz="4" w:space="0"/>
              <w:left w:val="nil"/>
              <w:bottom w:val="single" w:color="auto" w:sz="4" w:space="0"/>
              <w:right w:val="single" w:color="auto" w:sz="4" w:space="0"/>
            </w:tcBorders>
            <w:shd w:val="clear" w:color="auto" w:fill="auto"/>
            <w:vAlign w:val="bottom"/>
          </w:tcPr>
          <w:p w14:paraId="1EA66ECA">
            <w:pPr>
              <w:widowControl/>
              <w:jc w:val="center"/>
              <w:rPr>
                <w:del w:id="5193" w:author="柠栀" w:date="2025-05-07T10:48:55Z"/>
                <w:rFonts w:ascii="楷体" w:hAnsi="楷体" w:eastAsia="楷体" w:cs="楷体"/>
                <w:color w:val="000000"/>
                <w:kern w:val="0"/>
                <w:sz w:val="21"/>
                <w:szCs w:val="21"/>
              </w:rPr>
            </w:pPr>
            <w:del w:id="5194" w:author="柠栀" w:date="2025-05-07T10:48:55Z">
              <w:r>
                <w:rPr>
                  <w:rFonts w:hint="eastAsia" w:ascii="楷体" w:hAnsi="楷体" w:eastAsia="楷体" w:cs="楷体"/>
                  <w:color w:val="000000"/>
                  <w:kern w:val="0"/>
                  <w:sz w:val="21"/>
                  <w:szCs w:val="21"/>
                  <w:lang w:val="en-US" w:eastAsia="zh-CN" w:bidi="ar"/>
                </w:rPr>
                <w:delText>收藏</w:delText>
              </w:r>
            </w:del>
            <w:del w:id="5195" w:author="柠栀" w:date="2025-05-07T10:48:55Z">
              <w:r>
                <w:rPr>
                  <w:rFonts w:hint="eastAsia" w:ascii="楷体" w:hAnsi="楷体" w:eastAsia="楷体" w:cs="楷体"/>
                  <w:color w:val="000000"/>
                  <w:kern w:val="0"/>
                  <w:sz w:val="21"/>
                  <w:szCs w:val="21"/>
                  <w:lang w:bidi="ar"/>
                </w:rPr>
                <w:delText>数据字典</w:delText>
              </w:r>
            </w:del>
          </w:p>
        </w:tc>
      </w:tr>
      <w:tr w14:paraId="5D89F144">
        <w:tblPrEx>
          <w:tblCellMar>
            <w:top w:w="0" w:type="dxa"/>
            <w:left w:w="108" w:type="dxa"/>
            <w:bottom w:w="0" w:type="dxa"/>
            <w:right w:w="108" w:type="dxa"/>
          </w:tblCellMar>
        </w:tblPrEx>
        <w:trPr>
          <w:trHeight w:val="290" w:hRule="atLeast"/>
          <w:jc w:val="center"/>
          <w:del w:id="5196" w:author="柠栀" w:date="2025-05-07T10:48:55Z"/>
        </w:trPr>
        <w:tc>
          <w:tcPr>
            <w:tcW w:w="1460" w:type="dxa"/>
            <w:gridSpan w:val="2"/>
            <w:tcBorders>
              <w:top w:val="single" w:color="auto" w:sz="4" w:space="0"/>
              <w:left w:val="single" w:color="auto" w:sz="4" w:space="0"/>
              <w:bottom w:val="single" w:color="auto" w:sz="4" w:space="0"/>
              <w:right w:val="single" w:color="auto" w:sz="4" w:space="0"/>
            </w:tcBorders>
            <w:shd w:val="clear" w:color="auto" w:fill="auto"/>
            <w:vAlign w:val="bottom"/>
          </w:tcPr>
          <w:p w14:paraId="4B11154B">
            <w:pPr>
              <w:widowControl/>
              <w:jc w:val="center"/>
              <w:rPr>
                <w:del w:id="5197" w:author="柠栀" w:date="2025-05-07T10:48:55Z"/>
                <w:rFonts w:ascii="楷体" w:hAnsi="楷体" w:eastAsia="楷体" w:cs="楷体"/>
                <w:color w:val="000000"/>
                <w:kern w:val="0"/>
                <w:sz w:val="21"/>
                <w:szCs w:val="21"/>
              </w:rPr>
            </w:pPr>
            <w:del w:id="5198" w:author="柠栀" w:date="2025-05-07T10:48:55Z">
              <w:r>
                <w:rPr>
                  <w:rFonts w:hint="eastAsia" w:ascii="楷体" w:hAnsi="楷体" w:eastAsia="楷体" w:cs="楷体"/>
                  <w:color w:val="000000"/>
                  <w:kern w:val="0"/>
                  <w:sz w:val="21"/>
                  <w:szCs w:val="21"/>
                  <w:lang w:bidi="ar"/>
                </w:rPr>
                <w:delText>字典</w:delText>
              </w:r>
            </w:del>
          </w:p>
        </w:tc>
        <w:tc>
          <w:tcPr>
            <w:tcW w:w="7062" w:type="dxa"/>
            <w:gridSpan w:val="5"/>
            <w:tcBorders>
              <w:top w:val="single" w:color="auto" w:sz="4" w:space="0"/>
              <w:left w:val="nil"/>
              <w:bottom w:val="single" w:color="auto" w:sz="4" w:space="0"/>
              <w:right w:val="single" w:color="auto" w:sz="4" w:space="0"/>
            </w:tcBorders>
            <w:shd w:val="clear" w:color="auto" w:fill="auto"/>
            <w:vAlign w:val="bottom"/>
          </w:tcPr>
          <w:p w14:paraId="6F367891">
            <w:pPr>
              <w:widowControl/>
              <w:jc w:val="center"/>
              <w:rPr>
                <w:del w:id="5199" w:author="柠栀" w:date="2025-05-07T10:48:55Z"/>
                <w:rFonts w:hint="default" w:ascii="楷体" w:hAnsi="楷体" w:eastAsia="楷体" w:cs="楷体"/>
                <w:color w:val="000000"/>
                <w:kern w:val="0"/>
                <w:sz w:val="21"/>
                <w:szCs w:val="21"/>
                <w:lang w:val="en-US" w:eastAsia="zh-CN"/>
              </w:rPr>
            </w:pPr>
            <w:del w:id="5200" w:author="柠栀" w:date="2025-05-07T10:48:55Z">
              <w:r>
                <w:rPr>
                  <w:rFonts w:hint="eastAsia" w:ascii="楷体" w:hAnsi="楷体" w:eastAsia="楷体" w:cs="楷体"/>
                  <w:color w:val="000000"/>
                  <w:kern w:val="0"/>
                  <w:sz w:val="21"/>
                  <w:szCs w:val="21"/>
                  <w:lang w:val="en-US" w:eastAsia="zh-CN"/>
                </w:rPr>
                <w:delText>BookMark</w:delText>
              </w:r>
            </w:del>
          </w:p>
        </w:tc>
      </w:tr>
      <w:tr w14:paraId="7CF13F14">
        <w:tblPrEx>
          <w:tblCellMar>
            <w:top w:w="0" w:type="dxa"/>
            <w:left w:w="108" w:type="dxa"/>
            <w:bottom w:w="0" w:type="dxa"/>
            <w:right w:w="108" w:type="dxa"/>
          </w:tblCellMar>
        </w:tblPrEx>
        <w:trPr>
          <w:trHeight w:val="694" w:hRule="atLeast"/>
          <w:jc w:val="center"/>
          <w:del w:id="5201" w:author="柠栀" w:date="2025-05-07T10:48:55Z"/>
        </w:trPr>
        <w:tc>
          <w:tcPr>
            <w:tcW w:w="406" w:type="dxa"/>
            <w:tcBorders>
              <w:top w:val="nil"/>
              <w:left w:val="single" w:color="auto" w:sz="4" w:space="0"/>
              <w:bottom w:val="single" w:color="auto" w:sz="4" w:space="0"/>
              <w:right w:val="single" w:color="auto" w:sz="4" w:space="0"/>
            </w:tcBorders>
            <w:shd w:val="clear" w:color="auto" w:fill="auto"/>
            <w:vAlign w:val="bottom"/>
          </w:tcPr>
          <w:p w14:paraId="0B01A119">
            <w:pPr>
              <w:widowControl/>
              <w:rPr>
                <w:del w:id="5202" w:author="柠栀" w:date="2025-05-07T10:48:55Z"/>
                <w:rFonts w:ascii="楷体" w:hAnsi="楷体" w:eastAsia="楷体" w:cs="楷体"/>
                <w:color w:val="000000"/>
                <w:kern w:val="0"/>
                <w:sz w:val="21"/>
                <w:szCs w:val="21"/>
              </w:rPr>
            </w:pPr>
            <w:del w:id="5203" w:author="柠栀" w:date="2025-05-07T10:48:55Z">
              <w:r>
                <w:rPr>
                  <w:rFonts w:hint="eastAsia" w:ascii="楷体" w:hAnsi="楷体" w:eastAsia="楷体" w:cs="楷体"/>
                  <w:color w:val="000000"/>
                  <w:kern w:val="0"/>
                  <w:sz w:val="21"/>
                  <w:szCs w:val="21"/>
                  <w:lang w:bidi="ar"/>
                </w:rPr>
                <w:delText>序号</w:delText>
              </w:r>
            </w:del>
          </w:p>
        </w:tc>
        <w:tc>
          <w:tcPr>
            <w:tcW w:w="1054" w:type="dxa"/>
            <w:tcBorders>
              <w:top w:val="nil"/>
              <w:left w:val="nil"/>
              <w:bottom w:val="single" w:color="auto" w:sz="4" w:space="0"/>
              <w:right w:val="single" w:color="auto" w:sz="4" w:space="0"/>
            </w:tcBorders>
            <w:shd w:val="clear" w:color="auto" w:fill="auto"/>
            <w:vAlign w:val="bottom"/>
          </w:tcPr>
          <w:p w14:paraId="082A6B67">
            <w:pPr>
              <w:widowControl/>
              <w:rPr>
                <w:del w:id="5204" w:author="柠栀" w:date="2025-05-07T10:48:55Z"/>
                <w:rFonts w:ascii="楷体" w:hAnsi="楷体" w:eastAsia="楷体" w:cs="楷体"/>
                <w:color w:val="000000"/>
                <w:kern w:val="0"/>
                <w:sz w:val="21"/>
                <w:szCs w:val="21"/>
              </w:rPr>
            </w:pPr>
            <w:del w:id="5205" w:author="柠栀" w:date="2025-05-07T10:48:55Z">
              <w:r>
                <w:rPr>
                  <w:rFonts w:hint="eastAsia" w:ascii="楷体" w:hAnsi="楷体" w:eastAsia="楷体" w:cs="楷体"/>
                  <w:color w:val="000000"/>
                  <w:kern w:val="0"/>
                  <w:sz w:val="21"/>
                  <w:szCs w:val="21"/>
                  <w:lang w:bidi="ar"/>
                </w:rPr>
                <w:delText>字段名</w:delText>
              </w:r>
            </w:del>
          </w:p>
        </w:tc>
        <w:tc>
          <w:tcPr>
            <w:tcW w:w="822" w:type="dxa"/>
            <w:tcBorders>
              <w:top w:val="nil"/>
              <w:left w:val="nil"/>
              <w:bottom w:val="single" w:color="auto" w:sz="4" w:space="0"/>
              <w:right w:val="single" w:color="auto" w:sz="4" w:space="0"/>
            </w:tcBorders>
            <w:shd w:val="clear" w:color="auto" w:fill="auto"/>
            <w:vAlign w:val="bottom"/>
          </w:tcPr>
          <w:p w14:paraId="07B7C45B">
            <w:pPr>
              <w:widowControl/>
              <w:rPr>
                <w:del w:id="5206" w:author="柠栀" w:date="2025-05-07T10:48:55Z"/>
                <w:rFonts w:ascii="楷体" w:hAnsi="楷体" w:eastAsia="楷体" w:cs="楷体"/>
                <w:color w:val="000000"/>
                <w:kern w:val="0"/>
                <w:sz w:val="21"/>
                <w:szCs w:val="21"/>
              </w:rPr>
            </w:pPr>
            <w:del w:id="5207" w:author="柠栀" w:date="2025-05-07T10:48:55Z">
              <w:r>
                <w:rPr>
                  <w:rFonts w:hint="eastAsia" w:ascii="楷体" w:hAnsi="楷体" w:eastAsia="楷体" w:cs="楷体"/>
                  <w:color w:val="000000"/>
                  <w:kern w:val="0"/>
                  <w:sz w:val="21"/>
                  <w:szCs w:val="21"/>
                  <w:lang w:bidi="ar"/>
                </w:rPr>
                <w:delText>字段</w:delText>
              </w:r>
            </w:del>
          </w:p>
        </w:tc>
        <w:tc>
          <w:tcPr>
            <w:tcW w:w="646" w:type="dxa"/>
            <w:tcBorders>
              <w:top w:val="nil"/>
              <w:left w:val="nil"/>
              <w:bottom w:val="single" w:color="auto" w:sz="4" w:space="0"/>
              <w:right w:val="single" w:color="auto" w:sz="4" w:space="0"/>
            </w:tcBorders>
            <w:shd w:val="clear" w:color="auto" w:fill="auto"/>
            <w:vAlign w:val="bottom"/>
          </w:tcPr>
          <w:p w14:paraId="57DC3BD6">
            <w:pPr>
              <w:widowControl/>
              <w:rPr>
                <w:del w:id="5208" w:author="柠栀" w:date="2025-05-07T10:48:55Z"/>
                <w:rFonts w:ascii="楷体" w:hAnsi="楷体" w:eastAsia="楷体" w:cs="楷体"/>
                <w:color w:val="000000"/>
                <w:kern w:val="0"/>
                <w:sz w:val="21"/>
                <w:szCs w:val="21"/>
              </w:rPr>
            </w:pPr>
            <w:del w:id="5209" w:author="柠栀" w:date="2025-05-07T10:48:55Z">
              <w:r>
                <w:rPr>
                  <w:rFonts w:hint="eastAsia" w:ascii="楷体" w:hAnsi="楷体" w:eastAsia="楷体" w:cs="楷体"/>
                  <w:color w:val="000000"/>
                  <w:kern w:val="0"/>
                  <w:sz w:val="21"/>
                  <w:szCs w:val="21"/>
                  <w:lang w:bidi="ar"/>
                </w:rPr>
                <w:delText>宽度</w:delText>
              </w:r>
            </w:del>
          </w:p>
        </w:tc>
        <w:tc>
          <w:tcPr>
            <w:tcW w:w="1180" w:type="dxa"/>
            <w:tcBorders>
              <w:top w:val="nil"/>
              <w:left w:val="nil"/>
              <w:bottom w:val="single" w:color="auto" w:sz="4" w:space="0"/>
              <w:right w:val="single" w:color="auto" w:sz="4" w:space="0"/>
            </w:tcBorders>
            <w:shd w:val="clear" w:color="auto" w:fill="auto"/>
            <w:vAlign w:val="bottom"/>
          </w:tcPr>
          <w:p w14:paraId="7FD22461">
            <w:pPr>
              <w:widowControl/>
              <w:rPr>
                <w:del w:id="5210" w:author="柠栀" w:date="2025-05-07T10:48:55Z"/>
                <w:rFonts w:ascii="楷体" w:hAnsi="楷体" w:eastAsia="楷体" w:cs="楷体"/>
                <w:color w:val="000000"/>
                <w:kern w:val="0"/>
                <w:sz w:val="21"/>
                <w:szCs w:val="21"/>
              </w:rPr>
            </w:pPr>
            <w:del w:id="5211" w:author="柠栀" w:date="2025-05-07T10:48:55Z">
              <w:r>
                <w:rPr>
                  <w:rFonts w:hint="eastAsia" w:ascii="楷体" w:hAnsi="楷体" w:eastAsia="楷体" w:cs="楷体"/>
                  <w:color w:val="000000"/>
                  <w:kern w:val="0"/>
                  <w:sz w:val="21"/>
                  <w:szCs w:val="21"/>
                  <w:lang w:bidi="ar"/>
                </w:rPr>
                <w:delText>能否为空</w:delText>
              </w:r>
            </w:del>
          </w:p>
        </w:tc>
        <w:tc>
          <w:tcPr>
            <w:tcW w:w="2251" w:type="dxa"/>
            <w:tcBorders>
              <w:top w:val="nil"/>
              <w:left w:val="nil"/>
              <w:bottom w:val="single" w:color="auto" w:sz="4" w:space="0"/>
              <w:right w:val="single" w:color="auto" w:sz="4" w:space="0"/>
            </w:tcBorders>
            <w:shd w:val="clear" w:color="auto" w:fill="auto"/>
            <w:vAlign w:val="bottom"/>
          </w:tcPr>
          <w:p w14:paraId="208901E9">
            <w:pPr>
              <w:widowControl/>
              <w:rPr>
                <w:del w:id="5212" w:author="柠栀" w:date="2025-05-07T10:48:55Z"/>
                <w:rFonts w:ascii="楷体" w:hAnsi="楷体" w:eastAsia="楷体" w:cs="楷体"/>
                <w:color w:val="000000"/>
                <w:kern w:val="0"/>
                <w:sz w:val="21"/>
                <w:szCs w:val="21"/>
              </w:rPr>
            </w:pPr>
            <w:del w:id="5213" w:author="柠栀" w:date="2025-05-07T10:48:55Z">
              <w:r>
                <w:rPr>
                  <w:rFonts w:hint="eastAsia" w:ascii="楷体" w:hAnsi="楷体" w:eastAsia="楷体" w:cs="楷体"/>
                  <w:color w:val="000000"/>
                  <w:kern w:val="0"/>
                  <w:sz w:val="21"/>
                  <w:szCs w:val="21"/>
                  <w:lang w:bidi="ar"/>
                </w:rPr>
                <w:delText>限制与描述</w:delText>
              </w:r>
            </w:del>
          </w:p>
        </w:tc>
        <w:tc>
          <w:tcPr>
            <w:tcW w:w="2163" w:type="dxa"/>
            <w:tcBorders>
              <w:top w:val="nil"/>
              <w:left w:val="nil"/>
              <w:bottom w:val="single" w:color="auto" w:sz="4" w:space="0"/>
              <w:right w:val="single" w:color="auto" w:sz="4" w:space="0"/>
            </w:tcBorders>
            <w:shd w:val="clear" w:color="auto" w:fill="auto"/>
            <w:vAlign w:val="bottom"/>
          </w:tcPr>
          <w:p w14:paraId="22F6D94E">
            <w:pPr>
              <w:widowControl/>
              <w:rPr>
                <w:del w:id="5214" w:author="柠栀" w:date="2025-05-07T10:48:55Z"/>
                <w:rFonts w:ascii="楷体" w:hAnsi="楷体" w:eastAsia="楷体" w:cs="楷体"/>
                <w:color w:val="000000"/>
                <w:kern w:val="0"/>
                <w:sz w:val="21"/>
                <w:szCs w:val="21"/>
              </w:rPr>
            </w:pPr>
            <w:del w:id="5215" w:author="柠栀" w:date="2025-05-07T10:48:55Z">
              <w:r>
                <w:rPr>
                  <w:rFonts w:hint="eastAsia" w:ascii="楷体" w:hAnsi="楷体" w:eastAsia="楷体" w:cs="楷体"/>
                  <w:color w:val="000000"/>
                  <w:kern w:val="0"/>
                  <w:sz w:val="21"/>
                  <w:szCs w:val="21"/>
                  <w:lang w:bidi="ar"/>
                </w:rPr>
                <w:delText>数据来源</w:delText>
              </w:r>
            </w:del>
          </w:p>
        </w:tc>
      </w:tr>
      <w:tr w14:paraId="20329B58">
        <w:tblPrEx>
          <w:tblCellMar>
            <w:top w:w="0" w:type="dxa"/>
            <w:left w:w="108" w:type="dxa"/>
            <w:bottom w:w="0" w:type="dxa"/>
            <w:right w:w="108" w:type="dxa"/>
          </w:tblCellMar>
        </w:tblPrEx>
        <w:trPr>
          <w:trHeight w:val="355" w:hRule="atLeast"/>
          <w:jc w:val="center"/>
          <w:del w:id="5216"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tcPr>
          <w:p w14:paraId="65770E90">
            <w:pPr>
              <w:widowControl/>
              <w:jc w:val="both"/>
              <w:rPr>
                <w:del w:id="5217" w:author="柠栀" w:date="2025-05-07T10:48:55Z"/>
                <w:rFonts w:ascii="楷体" w:hAnsi="楷体" w:eastAsia="楷体" w:cs="楷体"/>
                <w:color w:val="000000"/>
                <w:kern w:val="0"/>
                <w:sz w:val="21"/>
                <w:szCs w:val="21"/>
              </w:rPr>
            </w:pPr>
            <w:del w:id="5218" w:author="柠栀" w:date="2025-05-07T10:48:55Z">
              <w:r>
                <w:rPr>
                  <w:rFonts w:hint="eastAsia" w:ascii="楷体" w:hAnsi="楷体" w:eastAsia="楷体" w:cs="楷体"/>
                  <w:color w:val="000000"/>
                  <w:kern w:val="0"/>
                  <w:sz w:val="21"/>
                  <w:szCs w:val="21"/>
                  <w:lang w:bidi="ar"/>
                </w:rPr>
                <w:delText>1</w:delText>
              </w:r>
            </w:del>
          </w:p>
        </w:tc>
        <w:tc>
          <w:tcPr>
            <w:tcW w:w="1054" w:type="dxa"/>
            <w:tcBorders>
              <w:top w:val="single" w:color="auto" w:sz="4" w:space="0"/>
              <w:left w:val="nil"/>
              <w:bottom w:val="single" w:color="auto" w:sz="4" w:space="0"/>
              <w:right w:val="single" w:color="auto" w:sz="4" w:space="0"/>
            </w:tcBorders>
            <w:shd w:val="clear" w:color="auto" w:fill="auto"/>
          </w:tcPr>
          <w:p w14:paraId="48846243">
            <w:pPr>
              <w:widowControl/>
              <w:jc w:val="both"/>
              <w:rPr>
                <w:del w:id="5219" w:author="柠栀" w:date="2025-05-07T10:48:55Z"/>
                <w:rFonts w:ascii="楷体" w:hAnsi="楷体" w:eastAsia="楷体" w:cs="楷体"/>
                <w:color w:val="000000"/>
                <w:kern w:val="0"/>
                <w:sz w:val="21"/>
                <w:szCs w:val="21"/>
              </w:rPr>
            </w:pPr>
            <w:del w:id="5220" w:author="柠栀" w:date="2025-05-07T10:48:55Z">
              <w:r>
                <w:rPr>
                  <w:rFonts w:hint="eastAsia" w:ascii="楷体" w:hAnsi="楷体" w:eastAsia="楷体" w:cs="楷体"/>
                  <w:color w:val="000000"/>
                  <w:kern w:val="0"/>
                  <w:sz w:val="21"/>
                  <w:szCs w:val="21"/>
                  <w:lang w:val="en-US" w:eastAsia="zh-CN" w:bidi="ar"/>
                </w:rPr>
                <w:delText>收藏</w:delText>
              </w:r>
            </w:del>
            <w:del w:id="5221" w:author="柠栀" w:date="2025-05-07T10:48:55Z">
              <w:r>
                <w:rPr>
                  <w:rFonts w:hint="eastAsia" w:ascii="楷体" w:hAnsi="楷体" w:eastAsia="楷体" w:cs="楷体"/>
                  <w:color w:val="000000"/>
                  <w:kern w:val="0"/>
                  <w:sz w:val="21"/>
                  <w:szCs w:val="21"/>
                  <w:lang w:bidi="ar"/>
                </w:rPr>
                <w:delText>编号</w:delText>
              </w:r>
            </w:del>
          </w:p>
        </w:tc>
        <w:tc>
          <w:tcPr>
            <w:tcW w:w="822" w:type="dxa"/>
            <w:tcBorders>
              <w:top w:val="single" w:color="auto" w:sz="4" w:space="0"/>
              <w:left w:val="nil"/>
              <w:bottom w:val="single" w:color="auto" w:sz="4" w:space="0"/>
              <w:right w:val="single" w:color="auto" w:sz="4" w:space="0"/>
            </w:tcBorders>
            <w:shd w:val="clear" w:color="auto" w:fill="auto"/>
          </w:tcPr>
          <w:p w14:paraId="6C9BC8EC">
            <w:pPr>
              <w:widowControl/>
              <w:jc w:val="both"/>
              <w:rPr>
                <w:del w:id="5222" w:author="柠栀" w:date="2025-05-07T10:48:55Z"/>
                <w:rFonts w:ascii="楷体" w:hAnsi="楷体" w:eastAsia="楷体" w:cs="楷体"/>
                <w:color w:val="000000"/>
                <w:kern w:val="0"/>
                <w:sz w:val="21"/>
                <w:szCs w:val="21"/>
              </w:rPr>
            </w:pPr>
            <w:del w:id="5223" w:author="柠栀" w:date="2025-05-07T10:48:55Z">
              <w:r>
                <w:rPr>
                  <w:rFonts w:hint="eastAsia" w:ascii="楷体" w:hAnsi="楷体" w:eastAsia="楷体" w:cs="楷体"/>
                  <w:color w:val="000000"/>
                  <w:kern w:val="0"/>
                  <w:sz w:val="21"/>
                  <w:szCs w:val="21"/>
                  <w:lang w:val="en-US" w:eastAsia="zh-CN"/>
                </w:rPr>
                <w:delText>BookMark</w:delText>
              </w:r>
            </w:del>
            <w:del w:id="5224" w:author="柠栀" w:date="2025-05-07T10:48:55Z">
              <w:r>
                <w:rPr>
                  <w:rFonts w:hint="eastAsia" w:ascii="楷体" w:hAnsi="楷体" w:eastAsia="楷体" w:cs="楷体"/>
                  <w:color w:val="000000"/>
                  <w:kern w:val="0"/>
                  <w:sz w:val="21"/>
                  <w:szCs w:val="21"/>
                  <w:lang w:bidi="ar"/>
                </w:rPr>
                <w:delText>_id</w:delText>
              </w:r>
            </w:del>
          </w:p>
        </w:tc>
        <w:tc>
          <w:tcPr>
            <w:tcW w:w="646" w:type="dxa"/>
            <w:tcBorders>
              <w:top w:val="single" w:color="auto" w:sz="4" w:space="0"/>
              <w:left w:val="nil"/>
              <w:bottom w:val="single" w:color="auto" w:sz="4" w:space="0"/>
              <w:right w:val="single" w:color="auto" w:sz="4" w:space="0"/>
            </w:tcBorders>
            <w:shd w:val="clear" w:color="auto" w:fill="auto"/>
          </w:tcPr>
          <w:p w14:paraId="79821207">
            <w:pPr>
              <w:widowControl/>
              <w:jc w:val="both"/>
              <w:rPr>
                <w:del w:id="5225" w:author="柠栀" w:date="2025-05-07T10:48:55Z"/>
                <w:rFonts w:ascii="楷体" w:hAnsi="楷体" w:eastAsia="楷体" w:cs="楷体"/>
                <w:color w:val="000000"/>
                <w:kern w:val="0"/>
                <w:sz w:val="21"/>
                <w:szCs w:val="21"/>
              </w:rPr>
            </w:pPr>
            <w:del w:id="5226" w:author="柠栀" w:date="2025-05-07T10:48:55Z">
              <w:r>
                <w:rPr>
                  <w:rFonts w:hint="eastAsia" w:ascii="楷体" w:hAnsi="楷体" w:eastAsia="楷体" w:cs="楷体"/>
                  <w:color w:val="000000"/>
                  <w:kern w:val="0"/>
                  <w:sz w:val="21"/>
                  <w:szCs w:val="21"/>
                  <w:lang w:bidi="ar"/>
                </w:rPr>
                <w:delText>20</w:delText>
              </w:r>
            </w:del>
          </w:p>
        </w:tc>
        <w:tc>
          <w:tcPr>
            <w:tcW w:w="1180" w:type="dxa"/>
            <w:tcBorders>
              <w:top w:val="single" w:color="auto" w:sz="4" w:space="0"/>
              <w:left w:val="nil"/>
              <w:bottom w:val="single" w:color="auto" w:sz="4" w:space="0"/>
              <w:right w:val="single" w:color="auto" w:sz="4" w:space="0"/>
            </w:tcBorders>
            <w:shd w:val="clear" w:color="auto" w:fill="auto"/>
          </w:tcPr>
          <w:p w14:paraId="5F395E42">
            <w:pPr>
              <w:widowControl/>
              <w:jc w:val="both"/>
              <w:rPr>
                <w:del w:id="5227" w:author="柠栀" w:date="2025-05-07T10:48:55Z"/>
                <w:rFonts w:ascii="楷体" w:hAnsi="楷体" w:eastAsia="楷体" w:cs="楷体"/>
                <w:color w:val="000000"/>
                <w:kern w:val="0"/>
                <w:sz w:val="21"/>
                <w:szCs w:val="21"/>
              </w:rPr>
            </w:pPr>
            <w:del w:id="5228" w:author="柠栀" w:date="2025-05-07T10:48:55Z">
              <w:r>
                <w:rPr>
                  <w:rFonts w:hint="eastAsia" w:ascii="楷体" w:hAnsi="楷体" w:eastAsia="楷体" w:cs="楷体"/>
                  <w:color w:val="000000"/>
                  <w:kern w:val="0"/>
                  <w:sz w:val="21"/>
                  <w:szCs w:val="21"/>
                  <w:lang w:bidi="ar"/>
                </w:rPr>
                <w:delText>否</w:delText>
              </w:r>
            </w:del>
          </w:p>
        </w:tc>
        <w:tc>
          <w:tcPr>
            <w:tcW w:w="2251" w:type="dxa"/>
            <w:tcBorders>
              <w:top w:val="single" w:color="auto" w:sz="4" w:space="0"/>
              <w:left w:val="nil"/>
              <w:bottom w:val="single" w:color="auto" w:sz="4" w:space="0"/>
              <w:right w:val="single" w:color="auto" w:sz="4" w:space="0"/>
            </w:tcBorders>
            <w:shd w:val="clear" w:color="auto" w:fill="auto"/>
          </w:tcPr>
          <w:p w14:paraId="4A0B2B13">
            <w:pPr>
              <w:widowControl/>
              <w:jc w:val="both"/>
              <w:rPr>
                <w:del w:id="5229" w:author="柠栀" w:date="2025-05-07T10:48:55Z"/>
                <w:rFonts w:ascii="楷体" w:hAnsi="楷体" w:eastAsia="楷体" w:cs="楷体"/>
                <w:color w:val="000000"/>
                <w:kern w:val="0"/>
                <w:sz w:val="21"/>
                <w:szCs w:val="21"/>
              </w:rPr>
            </w:pPr>
            <w:del w:id="5230" w:author="柠栀" w:date="2025-05-07T10:48:55Z">
              <w:r>
                <w:rPr>
                  <w:rFonts w:hint="eastAsia" w:ascii="楷体" w:hAnsi="楷体" w:eastAsia="楷体" w:cs="楷体"/>
                  <w:color w:val="000000"/>
                  <w:kern w:val="0"/>
                  <w:sz w:val="21"/>
                  <w:szCs w:val="21"/>
                  <w:lang w:bidi="ar"/>
                </w:rPr>
                <w:delText>自增、系统自动分配</w:delText>
              </w:r>
            </w:del>
          </w:p>
        </w:tc>
        <w:tc>
          <w:tcPr>
            <w:tcW w:w="2163" w:type="dxa"/>
            <w:tcBorders>
              <w:top w:val="single" w:color="auto" w:sz="4" w:space="0"/>
              <w:left w:val="nil"/>
              <w:bottom w:val="single" w:color="auto" w:sz="4" w:space="0"/>
              <w:right w:val="single" w:color="auto" w:sz="4" w:space="0"/>
            </w:tcBorders>
            <w:shd w:val="clear" w:color="auto" w:fill="auto"/>
          </w:tcPr>
          <w:p w14:paraId="7D262252">
            <w:pPr>
              <w:widowControl/>
              <w:rPr>
                <w:del w:id="5231" w:author="柠栀" w:date="2025-05-07T10:48:55Z"/>
                <w:rFonts w:ascii="楷体" w:hAnsi="楷体" w:eastAsia="楷体" w:cs="楷体"/>
                <w:sz w:val="21"/>
                <w:szCs w:val="21"/>
              </w:rPr>
            </w:pPr>
            <w:del w:id="5232" w:author="柠栀" w:date="2025-05-07T10:48:55Z">
              <w:r>
                <w:rPr>
                  <w:rFonts w:hint="eastAsia" w:ascii="楷体" w:hAnsi="楷体" w:eastAsia="楷体" w:cs="楷体"/>
                  <w:color w:val="000000"/>
                  <w:kern w:val="0"/>
                  <w:sz w:val="21"/>
                  <w:szCs w:val="21"/>
                  <w:lang w:bidi="ar"/>
                </w:rPr>
                <w:delText>用户</w:delText>
              </w:r>
            </w:del>
            <w:del w:id="5233" w:author="柠栀" w:date="2025-05-07T10:48:55Z">
              <w:r>
                <w:rPr>
                  <w:rFonts w:hint="eastAsia" w:ascii="楷体" w:hAnsi="楷体" w:eastAsia="楷体" w:cs="楷体"/>
                  <w:color w:val="000000"/>
                  <w:kern w:val="0"/>
                  <w:sz w:val="21"/>
                  <w:szCs w:val="21"/>
                  <w:lang w:val="en-US" w:eastAsia="zh-CN" w:bidi="ar"/>
                </w:rPr>
                <w:delText>收藏消息</w:delText>
              </w:r>
            </w:del>
            <w:del w:id="5234" w:author="柠栀" w:date="2025-05-07T10:48:55Z">
              <w:r>
                <w:rPr>
                  <w:rFonts w:hint="eastAsia" w:ascii="楷体" w:hAnsi="楷体" w:eastAsia="楷体" w:cs="楷体"/>
                  <w:color w:val="000000"/>
                  <w:kern w:val="0"/>
                  <w:sz w:val="21"/>
                  <w:szCs w:val="21"/>
                  <w:lang w:bidi="ar"/>
                </w:rPr>
                <w:delText>时系统自动生成</w:delText>
              </w:r>
            </w:del>
          </w:p>
        </w:tc>
      </w:tr>
      <w:tr w14:paraId="3EF1AC89">
        <w:tblPrEx>
          <w:tblCellMar>
            <w:top w:w="0" w:type="dxa"/>
            <w:left w:w="108" w:type="dxa"/>
            <w:bottom w:w="0" w:type="dxa"/>
            <w:right w:w="108" w:type="dxa"/>
          </w:tblCellMar>
        </w:tblPrEx>
        <w:trPr>
          <w:trHeight w:val="355" w:hRule="atLeast"/>
          <w:jc w:val="center"/>
          <w:del w:id="5235"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tcPr>
          <w:p w14:paraId="371DFF56">
            <w:pPr>
              <w:widowControl/>
              <w:jc w:val="both"/>
              <w:rPr>
                <w:del w:id="5236" w:author="柠栀" w:date="2025-05-07T10:48:55Z"/>
                <w:rFonts w:ascii="楷体" w:hAnsi="楷体" w:eastAsia="楷体" w:cs="楷体"/>
                <w:color w:val="000000"/>
                <w:kern w:val="0"/>
                <w:sz w:val="21"/>
                <w:szCs w:val="21"/>
              </w:rPr>
            </w:pPr>
            <w:del w:id="5237" w:author="柠栀" w:date="2025-05-07T10:48:55Z">
              <w:r>
                <w:rPr>
                  <w:rFonts w:hint="eastAsia" w:ascii="楷体" w:hAnsi="楷体" w:eastAsia="楷体" w:cs="楷体"/>
                  <w:color w:val="000000"/>
                  <w:kern w:val="0"/>
                  <w:sz w:val="21"/>
                  <w:szCs w:val="21"/>
                  <w:lang w:bidi="ar"/>
                </w:rPr>
                <w:delText>2</w:delText>
              </w:r>
            </w:del>
          </w:p>
        </w:tc>
        <w:tc>
          <w:tcPr>
            <w:tcW w:w="1054" w:type="dxa"/>
            <w:tcBorders>
              <w:top w:val="single" w:color="auto" w:sz="4" w:space="0"/>
              <w:left w:val="nil"/>
              <w:bottom w:val="single" w:color="auto" w:sz="4" w:space="0"/>
              <w:right w:val="single" w:color="auto" w:sz="4" w:space="0"/>
            </w:tcBorders>
            <w:shd w:val="clear" w:color="auto" w:fill="auto"/>
          </w:tcPr>
          <w:p w14:paraId="2B82DE15">
            <w:pPr>
              <w:widowControl/>
              <w:jc w:val="both"/>
              <w:rPr>
                <w:del w:id="5238" w:author="柠栀" w:date="2025-05-07T10:48:55Z"/>
                <w:rFonts w:hint="default" w:ascii="楷体" w:hAnsi="楷体" w:eastAsia="楷体" w:cs="楷体"/>
                <w:color w:val="000000"/>
                <w:kern w:val="0"/>
                <w:sz w:val="21"/>
                <w:szCs w:val="21"/>
                <w:lang w:val="en-US" w:eastAsia="zh-CN"/>
              </w:rPr>
            </w:pPr>
            <w:del w:id="5239" w:author="柠栀" w:date="2025-05-07T10:48:55Z">
              <w:r>
                <w:rPr>
                  <w:rFonts w:hint="eastAsia" w:ascii="楷体" w:hAnsi="楷体" w:eastAsia="楷体" w:cs="楷体"/>
                  <w:color w:val="000000"/>
                  <w:kern w:val="0"/>
                  <w:sz w:val="21"/>
                  <w:szCs w:val="21"/>
                  <w:lang w:val="en-US" w:eastAsia="zh-CN" w:bidi="ar"/>
                </w:rPr>
                <w:delText>AI回复编号</w:delText>
              </w:r>
            </w:del>
          </w:p>
        </w:tc>
        <w:tc>
          <w:tcPr>
            <w:tcW w:w="822" w:type="dxa"/>
            <w:tcBorders>
              <w:top w:val="single" w:color="auto" w:sz="4" w:space="0"/>
              <w:left w:val="nil"/>
              <w:bottom w:val="single" w:color="auto" w:sz="4" w:space="0"/>
              <w:right w:val="single" w:color="auto" w:sz="4" w:space="0"/>
            </w:tcBorders>
            <w:shd w:val="clear" w:color="auto" w:fill="auto"/>
            <w:vAlign w:val="top"/>
          </w:tcPr>
          <w:p w14:paraId="42730BAE">
            <w:pPr>
              <w:widowControl/>
              <w:jc w:val="both"/>
              <w:rPr>
                <w:del w:id="5240" w:author="柠栀" w:date="2025-05-07T10:48:55Z"/>
                <w:rFonts w:ascii="楷体" w:hAnsi="楷体" w:eastAsia="楷体" w:cs="楷体"/>
                <w:color w:val="000000"/>
                <w:kern w:val="0"/>
                <w:sz w:val="21"/>
                <w:szCs w:val="21"/>
              </w:rPr>
            </w:pPr>
            <w:del w:id="5241" w:author="柠栀" w:date="2025-05-07T10:48:55Z">
              <w:r>
                <w:rPr>
                  <w:rFonts w:hint="eastAsia" w:ascii="楷体" w:hAnsi="楷体" w:eastAsia="楷体" w:cs="楷体"/>
                  <w:color w:val="000000"/>
                  <w:kern w:val="0"/>
                  <w:sz w:val="21"/>
                  <w:szCs w:val="21"/>
                  <w:lang w:val="en-US" w:eastAsia="zh-CN"/>
                </w:rPr>
                <w:delText>Reply</w:delText>
              </w:r>
            </w:del>
            <w:del w:id="5242" w:author="柠栀" w:date="2025-05-07T10:48:55Z">
              <w:r>
                <w:rPr>
                  <w:rFonts w:hint="eastAsia" w:ascii="楷体" w:hAnsi="楷体" w:eastAsia="楷体" w:cs="楷体"/>
                  <w:color w:val="000000"/>
                  <w:kern w:val="0"/>
                  <w:sz w:val="21"/>
                  <w:szCs w:val="21"/>
                </w:rPr>
                <w:delText>_</w:delText>
              </w:r>
            </w:del>
            <w:del w:id="5243" w:author="柠栀" w:date="2025-05-07T10:48:55Z">
              <w:r>
                <w:rPr>
                  <w:rFonts w:hint="eastAsia" w:ascii="楷体" w:hAnsi="楷体" w:eastAsia="楷体" w:cs="楷体"/>
                  <w:color w:val="000000"/>
                  <w:kern w:val="0"/>
                  <w:sz w:val="21"/>
                  <w:szCs w:val="21"/>
                  <w:lang w:val="en-US" w:eastAsia="zh-CN"/>
                </w:rPr>
                <w:delText>id</w:delText>
              </w:r>
            </w:del>
          </w:p>
        </w:tc>
        <w:tc>
          <w:tcPr>
            <w:tcW w:w="646" w:type="dxa"/>
            <w:tcBorders>
              <w:top w:val="single" w:color="auto" w:sz="4" w:space="0"/>
              <w:left w:val="nil"/>
              <w:bottom w:val="single" w:color="auto" w:sz="4" w:space="0"/>
              <w:right w:val="single" w:color="auto" w:sz="4" w:space="0"/>
            </w:tcBorders>
            <w:shd w:val="clear" w:color="auto" w:fill="auto"/>
            <w:vAlign w:val="top"/>
          </w:tcPr>
          <w:p w14:paraId="393207DE">
            <w:pPr>
              <w:widowControl/>
              <w:jc w:val="both"/>
              <w:rPr>
                <w:del w:id="5244" w:author="柠栀" w:date="2025-05-07T10:48:55Z"/>
                <w:rFonts w:ascii="楷体" w:hAnsi="楷体" w:eastAsia="楷体" w:cs="楷体"/>
                <w:color w:val="000000"/>
                <w:kern w:val="0"/>
                <w:sz w:val="21"/>
                <w:szCs w:val="21"/>
              </w:rPr>
            </w:pPr>
            <w:del w:id="5245" w:author="柠栀" w:date="2025-05-07T10:48:55Z">
              <w:r>
                <w:rPr>
                  <w:rFonts w:hint="eastAsia" w:ascii="楷体" w:hAnsi="楷体" w:eastAsia="楷体" w:cs="楷体"/>
                  <w:color w:val="000000"/>
                  <w:kern w:val="0"/>
                  <w:sz w:val="21"/>
                  <w:szCs w:val="21"/>
                  <w:lang w:val="en-US" w:eastAsia="zh-CN" w:bidi="ar"/>
                </w:rPr>
                <w:delText>20</w:delText>
              </w:r>
            </w:del>
          </w:p>
        </w:tc>
        <w:tc>
          <w:tcPr>
            <w:tcW w:w="1180" w:type="dxa"/>
            <w:tcBorders>
              <w:top w:val="single" w:color="auto" w:sz="4" w:space="0"/>
              <w:left w:val="nil"/>
              <w:bottom w:val="single" w:color="auto" w:sz="4" w:space="0"/>
              <w:right w:val="single" w:color="auto" w:sz="4" w:space="0"/>
            </w:tcBorders>
            <w:shd w:val="clear" w:color="auto" w:fill="auto"/>
            <w:vAlign w:val="top"/>
          </w:tcPr>
          <w:p w14:paraId="5330E2E2">
            <w:pPr>
              <w:widowControl/>
              <w:jc w:val="both"/>
              <w:rPr>
                <w:del w:id="5246" w:author="柠栀" w:date="2025-05-07T10:48:55Z"/>
                <w:rFonts w:ascii="楷体" w:hAnsi="楷体" w:eastAsia="楷体" w:cs="楷体"/>
                <w:color w:val="000000"/>
                <w:kern w:val="0"/>
                <w:sz w:val="21"/>
                <w:szCs w:val="21"/>
              </w:rPr>
            </w:pPr>
            <w:del w:id="5247" w:author="柠栀" w:date="2025-05-07T10:48:55Z">
              <w:r>
                <w:rPr>
                  <w:rFonts w:hint="eastAsia" w:ascii="楷体" w:hAnsi="楷体" w:eastAsia="楷体" w:cs="楷体"/>
                  <w:color w:val="000000"/>
                  <w:kern w:val="0"/>
                  <w:sz w:val="21"/>
                  <w:szCs w:val="21"/>
                  <w:lang w:bidi="ar"/>
                </w:rPr>
                <w:delText>否</w:delText>
              </w:r>
            </w:del>
          </w:p>
        </w:tc>
        <w:tc>
          <w:tcPr>
            <w:tcW w:w="2251" w:type="dxa"/>
            <w:tcBorders>
              <w:top w:val="single" w:color="auto" w:sz="4" w:space="0"/>
              <w:left w:val="nil"/>
              <w:bottom w:val="single" w:color="auto" w:sz="4" w:space="0"/>
              <w:right w:val="single" w:color="auto" w:sz="4" w:space="0"/>
            </w:tcBorders>
            <w:shd w:val="clear" w:color="auto" w:fill="auto"/>
            <w:vAlign w:val="top"/>
          </w:tcPr>
          <w:p w14:paraId="20A27043">
            <w:pPr>
              <w:widowControl/>
              <w:jc w:val="both"/>
              <w:rPr>
                <w:del w:id="5248" w:author="柠栀" w:date="2025-05-07T10:48:55Z"/>
                <w:rFonts w:ascii="楷体" w:hAnsi="楷体" w:eastAsia="楷体" w:cs="楷体"/>
                <w:color w:val="000000"/>
                <w:kern w:val="0"/>
                <w:sz w:val="21"/>
                <w:szCs w:val="21"/>
              </w:rPr>
            </w:pPr>
            <w:del w:id="5249" w:author="柠栀" w:date="2025-05-07T10:48:55Z">
              <w:r>
                <w:rPr>
                  <w:rFonts w:hint="eastAsia" w:ascii="楷体" w:hAnsi="楷体" w:eastAsia="楷体" w:cs="楷体"/>
                  <w:color w:val="000000"/>
                  <w:kern w:val="0"/>
                  <w:sz w:val="21"/>
                  <w:szCs w:val="21"/>
                  <w:lang w:bidi="ar"/>
                </w:rPr>
                <w:delText>自增、系统自动分配</w:delText>
              </w:r>
            </w:del>
          </w:p>
        </w:tc>
        <w:tc>
          <w:tcPr>
            <w:tcW w:w="2163" w:type="dxa"/>
            <w:tcBorders>
              <w:top w:val="single" w:color="auto" w:sz="4" w:space="0"/>
              <w:left w:val="nil"/>
              <w:bottom w:val="single" w:color="auto" w:sz="4" w:space="0"/>
              <w:right w:val="single" w:color="auto" w:sz="4" w:space="0"/>
            </w:tcBorders>
            <w:shd w:val="clear" w:color="auto" w:fill="auto"/>
            <w:vAlign w:val="top"/>
          </w:tcPr>
          <w:p w14:paraId="6234BDBE">
            <w:pPr>
              <w:widowControl/>
              <w:rPr>
                <w:del w:id="5250" w:author="柠栀" w:date="2025-05-07T10:48:55Z"/>
                <w:rFonts w:ascii="楷体" w:hAnsi="楷体" w:eastAsia="楷体" w:cs="楷体"/>
                <w:color w:val="000000"/>
                <w:kern w:val="0"/>
                <w:sz w:val="21"/>
                <w:szCs w:val="21"/>
              </w:rPr>
            </w:pPr>
            <w:del w:id="5251" w:author="柠栀" w:date="2025-05-07T10:48:55Z">
              <w:r>
                <w:rPr>
                  <w:rFonts w:hint="eastAsia" w:ascii="楷体" w:hAnsi="楷体" w:eastAsia="楷体" w:cs="楷体"/>
                  <w:color w:val="000000"/>
                  <w:kern w:val="0"/>
                  <w:sz w:val="21"/>
                  <w:szCs w:val="21"/>
                  <w:lang w:val="en-US" w:eastAsia="zh-CN"/>
                </w:rPr>
                <w:delText>AI回复时自动生成</w:delText>
              </w:r>
            </w:del>
          </w:p>
        </w:tc>
      </w:tr>
      <w:tr w14:paraId="76FBC482">
        <w:tblPrEx>
          <w:tblCellMar>
            <w:top w:w="0" w:type="dxa"/>
            <w:left w:w="108" w:type="dxa"/>
            <w:bottom w:w="0" w:type="dxa"/>
            <w:right w:w="108" w:type="dxa"/>
          </w:tblCellMar>
        </w:tblPrEx>
        <w:trPr>
          <w:trHeight w:val="355" w:hRule="atLeast"/>
          <w:jc w:val="center"/>
          <w:del w:id="5252" w:author="柠栀" w:date="2025-05-07T10:48:55Z"/>
        </w:trPr>
        <w:tc>
          <w:tcPr>
            <w:tcW w:w="406" w:type="dxa"/>
            <w:tcBorders>
              <w:top w:val="single" w:color="auto" w:sz="4" w:space="0"/>
              <w:left w:val="single" w:color="auto" w:sz="4" w:space="0"/>
              <w:bottom w:val="single" w:color="auto" w:sz="4" w:space="0"/>
              <w:right w:val="single" w:color="auto" w:sz="4" w:space="0"/>
            </w:tcBorders>
            <w:shd w:val="clear" w:color="auto" w:fill="auto"/>
          </w:tcPr>
          <w:p w14:paraId="60774866">
            <w:pPr>
              <w:widowControl/>
              <w:jc w:val="both"/>
              <w:rPr>
                <w:del w:id="5253" w:author="柠栀" w:date="2025-05-07T10:48:55Z"/>
                <w:rFonts w:ascii="楷体" w:hAnsi="楷体" w:eastAsia="楷体" w:cs="楷体"/>
                <w:color w:val="000000"/>
                <w:kern w:val="0"/>
                <w:sz w:val="21"/>
                <w:szCs w:val="21"/>
                <w:lang w:bidi="ar"/>
              </w:rPr>
            </w:pPr>
            <w:del w:id="5254" w:author="柠栀" w:date="2025-05-07T10:48:55Z">
              <w:r>
                <w:rPr>
                  <w:rFonts w:hint="eastAsia" w:ascii="楷体" w:hAnsi="楷体" w:eastAsia="楷体" w:cs="楷体"/>
                  <w:color w:val="000000"/>
                  <w:kern w:val="0"/>
                  <w:sz w:val="21"/>
                  <w:szCs w:val="21"/>
                  <w:lang w:bidi="ar"/>
                </w:rPr>
                <w:delText>3</w:delText>
              </w:r>
            </w:del>
          </w:p>
        </w:tc>
        <w:tc>
          <w:tcPr>
            <w:tcW w:w="1054" w:type="dxa"/>
            <w:tcBorders>
              <w:top w:val="single" w:color="auto" w:sz="4" w:space="0"/>
              <w:left w:val="nil"/>
              <w:bottom w:val="single" w:color="auto" w:sz="4" w:space="0"/>
              <w:right w:val="single" w:color="auto" w:sz="4" w:space="0"/>
            </w:tcBorders>
            <w:shd w:val="clear" w:color="auto" w:fill="auto"/>
          </w:tcPr>
          <w:p w14:paraId="4732F333">
            <w:pPr>
              <w:widowControl/>
              <w:jc w:val="both"/>
              <w:rPr>
                <w:del w:id="5255" w:author="柠栀" w:date="2025-05-07T10:48:55Z"/>
                <w:rFonts w:hint="default" w:ascii="楷体" w:hAnsi="楷体" w:eastAsia="楷体" w:cs="楷体"/>
                <w:color w:val="000000"/>
                <w:kern w:val="0"/>
                <w:sz w:val="21"/>
                <w:szCs w:val="21"/>
                <w:lang w:val="en-US" w:eastAsia="zh-CN" w:bidi="ar"/>
              </w:rPr>
            </w:pPr>
            <w:del w:id="5256" w:author="柠栀" w:date="2025-05-07T10:48:55Z">
              <w:r>
                <w:rPr>
                  <w:rFonts w:hint="eastAsia" w:ascii="楷体" w:hAnsi="楷体" w:eastAsia="楷体" w:cs="楷体"/>
                  <w:color w:val="000000"/>
                  <w:kern w:val="0"/>
                  <w:sz w:val="21"/>
                  <w:szCs w:val="21"/>
                  <w:lang w:val="en-US" w:eastAsia="zh-CN" w:bidi="ar"/>
                </w:rPr>
                <w:delText>收藏名称</w:delText>
              </w:r>
            </w:del>
          </w:p>
        </w:tc>
        <w:tc>
          <w:tcPr>
            <w:tcW w:w="822" w:type="dxa"/>
            <w:tcBorders>
              <w:top w:val="single" w:color="auto" w:sz="4" w:space="0"/>
              <w:left w:val="nil"/>
              <w:bottom w:val="single" w:color="auto" w:sz="4" w:space="0"/>
              <w:right w:val="single" w:color="auto" w:sz="4" w:space="0"/>
            </w:tcBorders>
            <w:shd w:val="clear" w:color="auto" w:fill="auto"/>
          </w:tcPr>
          <w:p w14:paraId="17B99B69">
            <w:pPr>
              <w:rPr>
                <w:del w:id="5257" w:author="柠栀" w:date="2025-05-07T10:48:55Z"/>
                <w:rFonts w:hint="eastAsia" w:ascii="楷体" w:hAnsi="楷体" w:eastAsia="楷体" w:cs="楷体"/>
                <w:color w:val="000000"/>
                <w:kern w:val="0"/>
                <w:sz w:val="21"/>
                <w:szCs w:val="21"/>
                <w:lang w:val="en-US" w:eastAsia="zh-CN"/>
              </w:rPr>
            </w:pPr>
            <w:del w:id="5258" w:author="柠栀" w:date="2025-05-07T10:48:55Z">
              <w:r>
                <w:rPr>
                  <w:rFonts w:hint="eastAsia" w:ascii="楷体" w:hAnsi="楷体" w:eastAsia="楷体" w:cs="楷体"/>
                  <w:color w:val="000000"/>
                  <w:kern w:val="0"/>
                  <w:sz w:val="21"/>
                  <w:szCs w:val="21"/>
                  <w:lang w:val="en-US" w:eastAsia="zh-CN"/>
                </w:rPr>
                <w:delText>BookMark</w:delText>
              </w:r>
            </w:del>
            <w:del w:id="5259" w:author="柠栀" w:date="2025-05-07T10:48:55Z">
              <w:r>
                <w:rPr>
                  <w:rFonts w:hint="eastAsia" w:ascii="楷体" w:hAnsi="楷体" w:eastAsia="楷体" w:cs="楷体"/>
                  <w:color w:val="000000"/>
                  <w:kern w:val="0"/>
                  <w:sz w:val="21"/>
                  <w:szCs w:val="21"/>
                </w:rPr>
                <w:delText>_</w:delText>
              </w:r>
            </w:del>
            <w:del w:id="5260" w:author="柠栀" w:date="2025-05-07T10:48:55Z">
              <w:r>
                <w:rPr>
                  <w:rFonts w:hint="eastAsia" w:ascii="楷体" w:hAnsi="楷体" w:eastAsia="楷体" w:cs="楷体"/>
                  <w:color w:val="000000"/>
                  <w:kern w:val="0"/>
                  <w:sz w:val="21"/>
                  <w:szCs w:val="21"/>
                  <w:lang w:val="en-US" w:eastAsia="zh-CN"/>
                </w:rPr>
                <w:delText>name</w:delText>
              </w:r>
            </w:del>
          </w:p>
        </w:tc>
        <w:tc>
          <w:tcPr>
            <w:tcW w:w="646" w:type="dxa"/>
            <w:tcBorders>
              <w:top w:val="single" w:color="auto" w:sz="4" w:space="0"/>
              <w:left w:val="nil"/>
              <w:bottom w:val="single" w:color="auto" w:sz="4" w:space="0"/>
              <w:right w:val="single" w:color="auto" w:sz="4" w:space="0"/>
            </w:tcBorders>
            <w:shd w:val="clear" w:color="auto" w:fill="auto"/>
            <w:vAlign w:val="top"/>
          </w:tcPr>
          <w:p w14:paraId="77470872">
            <w:pPr>
              <w:widowControl/>
              <w:jc w:val="both"/>
              <w:rPr>
                <w:del w:id="5261" w:author="柠栀" w:date="2025-05-07T10:48:55Z"/>
                <w:rFonts w:ascii="楷体" w:hAnsi="楷体" w:eastAsia="楷体" w:cs="楷体"/>
                <w:color w:val="000000"/>
                <w:kern w:val="0"/>
                <w:sz w:val="21"/>
                <w:szCs w:val="21"/>
              </w:rPr>
            </w:pPr>
            <w:del w:id="5262" w:author="柠栀" w:date="2025-05-07T10:48:55Z">
              <w:r>
                <w:rPr>
                  <w:rFonts w:hint="eastAsia" w:ascii="楷体" w:hAnsi="楷体" w:eastAsia="楷体" w:cs="楷体"/>
                  <w:color w:val="000000"/>
                  <w:kern w:val="0"/>
                  <w:sz w:val="21"/>
                  <w:szCs w:val="21"/>
                  <w:lang w:bidi="ar"/>
                </w:rPr>
                <w:delText>20</w:delText>
              </w:r>
            </w:del>
          </w:p>
        </w:tc>
        <w:tc>
          <w:tcPr>
            <w:tcW w:w="1180" w:type="dxa"/>
            <w:tcBorders>
              <w:top w:val="single" w:color="auto" w:sz="4" w:space="0"/>
              <w:left w:val="nil"/>
              <w:bottom w:val="single" w:color="auto" w:sz="4" w:space="0"/>
              <w:right w:val="single" w:color="auto" w:sz="4" w:space="0"/>
            </w:tcBorders>
            <w:shd w:val="clear" w:color="auto" w:fill="auto"/>
            <w:vAlign w:val="top"/>
          </w:tcPr>
          <w:p w14:paraId="753723A8">
            <w:pPr>
              <w:widowControl/>
              <w:jc w:val="both"/>
              <w:rPr>
                <w:del w:id="5263" w:author="柠栀" w:date="2025-05-07T10:48:55Z"/>
                <w:rFonts w:ascii="楷体" w:hAnsi="楷体" w:eastAsia="楷体" w:cs="楷体"/>
                <w:color w:val="000000"/>
                <w:kern w:val="0"/>
                <w:sz w:val="21"/>
                <w:szCs w:val="21"/>
                <w:lang w:bidi="ar"/>
              </w:rPr>
            </w:pPr>
            <w:del w:id="5264" w:author="柠栀" w:date="2025-05-07T10:48:55Z">
              <w:r>
                <w:rPr>
                  <w:rFonts w:hint="eastAsia" w:ascii="楷体" w:hAnsi="楷体" w:eastAsia="楷体" w:cs="楷体"/>
                  <w:color w:val="000000"/>
                  <w:kern w:val="0"/>
                  <w:sz w:val="21"/>
                  <w:szCs w:val="21"/>
                  <w:lang w:bidi="ar"/>
                </w:rPr>
                <w:delText>是</w:delText>
              </w:r>
            </w:del>
          </w:p>
        </w:tc>
        <w:tc>
          <w:tcPr>
            <w:tcW w:w="2251" w:type="dxa"/>
            <w:tcBorders>
              <w:top w:val="single" w:color="auto" w:sz="4" w:space="0"/>
              <w:left w:val="nil"/>
              <w:bottom w:val="single" w:color="auto" w:sz="4" w:space="0"/>
              <w:right w:val="single" w:color="auto" w:sz="4" w:space="0"/>
            </w:tcBorders>
            <w:shd w:val="clear" w:color="auto" w:fill="auto"/>
            <w:vAlign w:val="top"/>
          </w:tcPr>
          <w:p w14:paraId="1A55DAE2">
            <w:pPr>
              <w:widowControl/>
              <w:rPr>
                <w:del w:id="5265" w:author="柠栀" w:date="2025-05-07T10:48:55Z"/>
                <w:rFonts w:ascii="楷体" w:hAnsi="楷体" w:eastAsia="楷体" w:cs="楷体"/>
                <w:i/>
                <w:iCs/>
                <w:color w:val="000000"/>
                <w:kern w:val="0"/>
                <w:sz w:val="21"/>
                <w:szCs w:val="21"/>
              </w:rPr>
            </w:pPr>
            <w:del w:id="5266" w:author="柠栀" w:date="2025-05-07T10:48:55Z">
              <w:r>
                <w:rPr>
                  <w:rFonts w:hint="eastAsia" w:ascii="楷体" w:hAnsi="楷体" w:eastAsia="楷体" w:cs="楷体"/>
                  <w:i/>
                  <w:iCs/>
                  <w:color w:val="000000"/>
                  <w:kern w:val="0"/>
                  <w:sz w:val="21"/>
                  <w:szCs w:val="21"/>
                </w:rPr>
                <w:delText>.{1,20}$</w:delText>
              </w:r>
            </w:del>
          </w:p>
          <w:p w14:paraId="785659F3">
            <w:pPr>
              <w:widowControl/>
              <w:rPr>
                <w:del w:id="5267" w:author="柠栀" w:date="2025-05-07T10:48:55Z"/>
                <w:rFonts w:ascii="楷体" w:hAnsi="楷体" w:eastAsia="楷体" w:cs="楷体"/>
                <w:i/>
                <w:iCs/>
                <w:color w:val="000000"/>
                <w:kern w:val="0"/>
                <w:sz w:val="21"/>
                <w:szCs w:val="21"/>
              </w:rPr>
            </w:pPr>
          </w:p>
          <w:p w14:paraId="3F058CF6">
            <w:pPr>
              <w:widowControl/>
              <w:rPr>
                <w:del w:id="5268" w:author="柠栀" w:date="2025-05-07T10:48:55Z"/>
                <w:rFonts w:ascii="楷体" w:hAnsi="楷体" w:eastAsia="楷体" w:cs="楷体"/>
                <w:color w:val="000000"/>
                <w:kern w:val="0"/>
                <w:sz w:val="21"/>
                <w:szCs w:val="21"/>
              </w:rPr>
            </w:pPr>
            <w:del w:id="5269" w:author="柠栀" w:date="2025-05-07T10:48:55Z">
              <w:r>
                <w:rPr>
                  <w:rFonts w:hint="eastAsia" w:ascii="楷体" w:hAnsi="楷体" w:eastAsia="楷体" w:cs="楷体"/>
                  <w:color w:val="000000"/>
                  <w:kern w:val="0"/>
                  <w:sz w:val="21"/>
                  <w:szCs w:val="21"/>
                </w:rPr>
                <w:delText>长度限制：1-20位</w:delText>
              </w:r>
            </w:del>
          </w:p>
          <w:p w14:paraId="626F4F4F">
            <w:pPr>
              <w:widowControl/>
              <w:jc w:val="both"/>
              <w:rPr>
                <w:del w:id="5270" w:author="柠栀" w:date="2025-05-07T10:48:55Z"/>
                <w:rFonts w:ascii="楷体" w:hAnsi="楷体" w:eastAsia="楷体" w:cs="楷体"/>
                <w:color w:val="000000"/>
                <w:kern w:val="0"/>
                <w:sz w:val="21"/>
                <w:szCs w:val="21"/>
              </w:rPr>
            </w:pPr>
            <w:del w:id="5271" w:author="柠栀" w:date="2025-05-07T10:48:55Z">
              <w:r>
                <w:rPr>
                  <w:rFonts w:hint="eastAsia" w:ascii="楷体" w:hAnsi="楷体" w:eastAsia="楷体" w:cs="楷体"/>
                  <w:color w:val="000000"/>
                  <w:kern w:val="0"/>
                  <w:sz w:val="21"/>
                  <w:szCs w:val="21"/>
                </w:rPr>
                <w:delText>格式限制：任意字符</w:delText>
              </w:r>
            </w:del>
          </w:p>
        </w:tc>
        <w:tc>
          <w:tcPr>
            <w:tcW w:w="2163" w:type="dxa"/>
            <w:tcBorders>
              <w:top w:val="single" w:color="auto" w:sz="4" w:space="0"/>
              <w:left w:val="nil"/>
              <w:bottom w:val="single" w:color="auto" w:sz="4" w:space="0"/>
              <w:right w:val="single" w:color="auto" w:sz="4" w:space="0"/>
            </w:tcBorders>
            <w:shd w:val="clear" w:color="auto" w:fill="auto"/>
          </w:tcPr>
          <w:p w14:paraId="21BA7CE5">
            <w:pPr>
              <w:widowControl/>
              <w:rPr>
                <w:del w:id="5272" w:author="柠栀" w:date="2025-05-07T10:48:55Z"/>
                <w:rFonts w:hint="default" w:ascii="楷体" w:hAnsi="楷体" w:eastAsia="楷体" w:cs="楷体"/>
                <w:color w:val="000000"/>
                <w:kern w:val="0"/>
                <w:sz w:val="21"/>
                <w:szCs w:val="21"/>
                <w:lang w:val="en-US" w:eastAsia="zh-CN"/>
              </w:rPr>
            </w:pPr>
            <w:del w:id="5273" w:author="柠栀" w:date="2025-05-07T10:48:55Z">
              <w:r>
                <w:rPr>
                  <w:rFonts w:hint="eastAsia" w:ascii="楷体" w:hAnsi="楷体" w:eastAsia="楷体" w:cs="楷体"/>
                  <w:color w:val="000000"/>
                  <w:kern w:val="0"/>
                  <w:sz w:val="21"/>
                  <w:szCs w:val="21"/>
                </w:rPr>
                <w:delText>用户</w:delText>
              </w:r>
            </w:del>
            <w:del w:id="5274" w:author="柠栀" w:date="2025-05-07T10:48:55Z">
              <w:r>
                <w:rPr>
                  <w:rFonts w:hint="eastAsia" w:ascii="楷体" w:hAnsi="楷体" w:eastAsia="楷体" w:cs="楷体"/>
                  <w:color w:val="000000"/>
                  <w:kern w:val="0"/>
                  <w:sz w:val="21"/>
                  <w:szCs w:val="21"/>
                  <w:lang w:val="en-US" w:eastAsia="zh-CN"/>
                </w:rPr>
                <w:delText>收藏是默认将该回复的问题设置成名称或者用户自己编辑</w:delText>
              </w:r>
            </w:del>
          </w:p>
        </w:tc>
      </w:tr>
    </w:tbl>
    <w:p w14:paraId="1A461ED2">
      <w:pPr>
        <w:pStyle w:val="2"/>
        <w:numPr>
          <w:ilvl w:val="0"/>
          <w:numId w:val="0"/>
        </w:numPr>
        <w:bidi w:val="0"/>
        <w:ind w:left="0" w:leftChars="0" w:firstLine="0" w:firstLineChars="0"/>
        <w:outlineLvl w:val="9"/>
        <w:rPr>
          <w:rFonts w:hint="eastAsia" w:ascii="楷体" w:hAnsi="楷体" w:eastAsia="楷体" w:cs="楷体"/>
          <w:lang w:val="en-US" w:eastAsia="zh-CN"/>
        </w:rPr>
      </w:pPr>
      <w:bookmarkStart w:id="161" w:name="_Toc1749053959"/>
      <w:r>
        <w:drawing>
          <wp:inline distT="0" distB="0" distL="114300" distR="114300">
            <wp:extent cx="5272405" cy="2426335"/>
            <wp:effectExtent l="0" t="0" r="4445" b="2540"/>
            <wp:docPr id="10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9"/>
                    <pic:cNvPicPr>
                      <a:picLocks noChangeAspect="1"/>
                    </pic:cNvPicPr>
                  </pic:nvPicPr>
                  <pic:blipFill>
                    <a:blip r:embed="rId95"/>
                    <a:stretch>
                      <a:fillRect/>
                    </a:stretch>
                  </pic:blipFill>
                  <pic:spPr>
                    <a:xfrm>
                      <a:off x="0" y="0"/>
                      <a:ext cx="5272405" cy="2426335"/>
                    </a:xfrm>
                    <a:prstGeom prst="rect">
                      <a:avLst/>
                    </a:prstGeom>
                    <a:noFill/>
                    <a:ln>
                      <a:noFill/>
                    </a:ln>
                  </pic:spPr>
                </pic:pic>
              </a:graphicData>
            </a:graphic>
          </wp:inline>
        </w:drawing>
      </w:r>
    </w:p>
    <w:p w14:paraId="0059D759">
      <w:pPr>
        <w:pStyle w:val="2"/>
        <w:numPr>
          <w:ilvl w:val="0"/>
          <w:numId w:val="0"/>
        </w:numPr>
        <w:bidi w:val="0"/>
        <w:ind w:leftChars="0"/>
        <w:rPr>
          <w:rFonts w:hint="eastAsia" w:ascii="楷体" w:hAnsi="楷体" w:eastAsia="楷体" w:cs="楷体"/>
        </w:rPr>
      </w:pPr>
      <w:bookmarkStart w:id="162" w:name="_Toc1841"/>
      <w:r>
        <w:rPr>
          <w:rFonts w:hint="eastAsia" w:ascii="楷体" w:hAnsi="楷体" w:eastAsia="楷体" w:cs="楷体"/>
          <w:lang w:val="en-US" w:eastAsia="zh-CN"/>
        </w:rPr>
        <w:t>6.系统运行环境</w:t>
      </w:r>
      <w:bookmarkEnd w:id="161"/>
      <w:bookmarkEnd w:id="162"/>
    </w:p>
    <w:p w14:paraId="681C41B6">
      <w:pPr>
        <w:pStyle w:val="3"/>
        <w:numPr>
          <w:ilvl w:val="1"/>
          <w:numId w:val="0"/>
        </w:numPr>
        <w:bidi w:val="0"/>
        <w:ind w:leftChars="0"/>
        <w:rPr>
          <w:rFonts w:hint="eastAsia" w:ascii="楷体" w:hAnsi="楷体" w:eastAsia="楷体" w:cs="楷体"/>
          <w:lang w:val="en-US" w:eastAsia="zh-CN"/>
        </w:rPr>
      </w:pPr>
      <w:bookmarkStart w:id="163" w:name="_Toc1593728777"/>
      <w:bookmarkStart w:id="164" w:name="_Toc11709"/>
      <w:r>
        <w:rPr>
          <w:rFonts w:hint="eastAsia" w:ascii="楷体" w:hAnsi="楷体" w:eastAsia="楷体" w:cs="楷体"/>
          <w:lang w:val="en-US" w:eastAsia="zh-CN"/>
        </w:rPr>
        <w:t>6.1.实现环境</w:t>
      </w:r>
      <w:bookmarkEnd w:id="163"/>
      <w:bookmarkEnd w:id="164"/>
    </w:p>
    <w:p w14:paraId="46FD6B19">
      <w:pPr>
        <w:pStyle w:val="4"/>
        <w:numPr>
          <w:ilvl w:val="2"/>
          <w:numId w:val="0"/>
        </w:numPr>
        <w:bidi w:val="0"/>
        <w:ind w:leftChars="0"/>
        <w:rPr>
          <w:rFonts w:hint="eastAsia" w:ascii="楷体" w:hAnsi="楷体" w:eastAsia="楷体" w:cs="楷体"/>
        </w:rPr>
      </w:pPr>
      <w:bookmarkStart w:id="165" w:name="_Toc236026008"/>
      <w:bookmarkStart w:id="166" w:name="_Toc23595"/>
      <w:bookmarkStart w:id="167" w:name="_Toc135033025"/>
      <w:bookmarkStart w:id="168" w:name="_Toc6274"/>
      <w:r>
        <w:rPr>
          <w:rFonts w:hint="eastAsia" w:ascii="楷体" w:hAnsi="楷体" w:eastAsia="楷体" w:cs="楷体"/>
          <w:lang w:val="en-US" w:eastAsia="zh-CN"/>
        </w:rPr>
        <w:t>6</w:t>
      </w:r>
      <w:r>
        <w:rPr>
          <w:rFonts w:hint="eastAsia" w:ascii="楷体" w:hAnsi="楷体" w:eastAsia="楷体" w:cs="楷体"/>
        </w:rPr>
        <w:t>.1.1</w:t>
      </w:r>
      <w:r>
        <w:rPr>
          <w:rFonts w:hint="eastAsia" w:ascii="楷体" w:hAnsi="楷体" w:eastAsia="楷体" w:cs="楷体"/>
          <w:lang w:val="en-US" w:eastAsia="zh-CN"/>
        </w:rPr>
        <w:t>软件</w:t>
      </w:r>
      <w:r>
        <w:rPr>
          <w:rFonts w:hint="eastAsia" w:ascii="楷体" w:hAnsi="楷体" w:eastAsia="楷体" w:cs="楷体"/>
        </w:rPr>
        <w:t>环境</w:t>
      </w:r>
      <w:bookmarkEnd w:id="165"/>
      <w:bookmarkEnd w:id="166"/>
      <w:bookmarkEnd w:id="167"/>
      <w:bookmarkEnd w:id="168"/>
    </w:p>
    <w:tbl>
      <w:tblPr>
        <w:tblStyle w:val="13"/>
        <w:tblW w:w="944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7315"/>
      </w:tblGrid>
      <w:tr w14:paraId="444AD8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2130" w:type="dxa"/>
          </w:tcPr>
          <w:p w14:paraId="0FA5EC9D">
            <w:pPr>
              <w:spacing w:line="360" w:lineRule="auto"/>
              <w:jc w:val="center"/>
              <w:rPr>
                <w:rFonts w:hint="eastAsia" w:ascii="楷体" w:hAnsi="楷体" w:eastAsia="楷体" w:cs="楷体"/>
                <w:lang w:val="en-US" w:eastAsia="zh-CN"/>
              </w:rPr>
            </w:pPr>
            <w:r>
              <w:rPr>
                <w:rFonts w:hint="eastAsia" w:ascii="楷体" w:hAnsi="楷体" w:eastAsia="楷体" w:cs="楷体"/>
                <w:sz w:val="24"/>
                <w:szCs w:val="24"/>
                <w:lang w:val="en-US" w:eastAsia="zh-CN"/>
              </w:rPr>
              <w:t>软件</w:t>
            </w:r>
            <w:r>
              <w:rPr>
                <w:rFonts w:hint="eastAsia" w:ascii="楷体" w:hAnsi="楷体" w:eastAsia="楷体" w:cs="楷体"/>
                <w:lang w:val="en-US" w:eastAsia="zh-CN"/>
              </w:rPr>
              <w:t>类型</w:t>
            </w:r>
          </w:p>
        </w:tc>
        <w:tc>
          <w:tcPr>
            <w:tcW w:w="7315" w:type="dxa"/>
          </w:tcPr>
          <w:p w14:paraId="6F75EFD7">
            <w:pPr>
              <w:spacing w:line="360" w:lineRule="auto"/>
              <w:jc w:val="center"/>
              <w:rPr>
                <w:rFonts w:hint="default" w:ascii="楷体" w:hAnsi="楷体" w:eastAsia="楷体" w:cs="楷体"/>
                <w:lang w:val="en-US" w:eastAsia="zh-CN"/>
              </w:rPr>
            </w:pPr>
            <w:r>
              <w:rPr>
                <w:rFonts w:hint="eastAsia" w:ascii="楷体" w:hAnsi="楷体" w:eastAsia="楷体" w:cs="楷体"/>
                <w:lang w:val="en-US" w:eastAsia="zh-CN"/>
              </w:rPr>
              <w:t>配置</w:t>
            </w:r>
          </w:p>
        </w:tc>
      </w:tr>
      <w:tr w14:paraId="31FD7F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2130" w:type="dxa"/>
          </w:tcPr>
          <w:p w14:paraId="79272831">
            <w:pPr>
              <w:spacing w:line="360" w:lineRule="auto"/>
              <w:jc w:val="center"/>
              <w:rPr>
                <w:rFonts w:hint="default" w:ascii="楷体" w:hAnsi="楷体" w:eastAsia="楷体" w:cs="楷体"/>
                <w:lang w:val="en-US" w:eastAsia="zh-CN"/>
              </w:rPr>
            </w:pPr>
            <w:r>
              <w:rPr>
                <w:rFonts w:hint="eastAsia" w:ascii="楷体" w:hAnsi="楷体" w:eastAsia="楷体" w:cs="楷体"/>
                <w:lang w:val="en-US" w:eastAsia="zh-CN"/>
              </w:rPr>
              <w:t>系统</w:t>
            </w:r>
          </w:p>
        </w:tc>
        <w:tc>
          <w:tcPr>
            <w:tcW w:w="7315" w:type="dxa"/>
          </w:tcPr>
          <w:p w14:paraId="5E15D131">
            <w:pPr>
              <w:spacing w:line="360" w:lineRule="auto"/>
              <w:jc w:val="center"/>
              <w:rPr>
                <w:rFonts w:hint="default" w:ascii="楷体" w:hAnsi="楷体" w:eastAsia="楷体" w:cs="楷体"/>
                <w:lang w:val="en-US" w:eastAsia="zh-CN"/>
              </w:rPr>
            </w:pPr>
            <w:r>
              <w:rPr>
                <w:rFonts w:hint="eastAsia" w:ascii="楷体" w:hAnsi="楷体" w:eastAsia="楷体" w:cs="楷体"/>
                <w:lang w:val="en-US" w:eastAsia="zh-CN"/>
              </w:rPr>
              <w:t>Windows11</w:t>
            </w:r>
          </w:p>
        </w:tc>
      </w:tr>
    </w:tbl>
    <w:p w14:paraId="3C5575C1"/>
    <w:p w14:paraId="122B6627">
      <w:pPr>
        <w:pStyle w:val="4"/>
        <w:numPr>
          <w:ilvl w:val="0"/>
          <w:numId w:val="0"/>
        </w:numPr>
        <w:spacing w:line="360" w:lineRule="auto"/>
        <w:rPr>
          <w:rFonts w:hint="eastAsia"/>
          <w:sz w:val="28"/>
          <w:szCs w:val="28"/>
          <w:lang w:val="en-US" w:eastAsia="zh-CN"/>
        </w:rPr>
      </w:pPr>
      <w:bookmarkStart w:id="169" w:name="_Toc486820447"/>
      <w:bookmarkStart w:id="170" w:name="_Toc29860"/>
      <w:r>
        <w:rPr>
          <w:rFonts w:hint="eastAsia" w:ascii="楷体" w:hAnsi="楷体" w:eastAsia="楷体" w:cs="楷体"/>
          <w:sz w:val="28"/>
          <w:szCs w:val="28"/>
          <w:lang w:val="en-US" w:eastAsia="zh-CN"/>
        </w:rPr>
        <w:t>6</w:t>
      </w:r>
      <w:r>
        <w:rPr>
          <w:rFonts w:hint="eastAsia" w:ascii="楷体" w:hAnsi="楷体" w:eastAsia="楷体" w:cs="楷体"/>
          <w:sz w:val="28"/>
          <w:szCs w:val="28"/>
        </w:rPr>
        <w:t>.1.</w:t>
      </w:r>
      <w:r>
        <w:rPr>
          <w:rFonts w:hint="eastAsia" w:ascii="楷体" w:hAnsi="楷体" w:eastAsia="楷体" w:cs="楷体"/>
          <w:sz w:val="28"/>
          <w:szCs w:val="28"/>
          <w:lang w:val="en-US" w:eastAsia="zh-CN"/>
        </w:rPr>
        <w:t>2</w:t>
      </w:r>
      <w:r>
        <w:rPr>
          <w:rFonts w:hint="eastAsia" w:ascii="楷体" w:hAnsi="楷体" w:eastAsia="楷体" w:cs="楷体"/>
          <w:sz w:val="28"/>
          <w:szCs w:val="28"/>
        </w:rPr>
        <w:t>硬件环境</w:t>
      </w:r>
      <w:bookmarkEnd w:id="169"/>
      <w:bookmarkEnd w:id="170"/>
    </w:p>
    <w:tbl>
      <w:tblPr>
        <w:tblStyle w:val="13"/>
        <w:tblW w:w="944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7315"/>
      </w:tblGrid>
      <w:tr w14:paraId="44E5E3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7435B0F9">
            <w:pPr>
              <w:spacing w:line="360" w:lineRule="auto"/>
              <w:jc w:val="center"/>
              <w:rPr>
                <w:rFonts w:ascii="楷体" w:hAnsi="楷体" w:eastAsia="楷体" w:cs="楷体"/>
              </w:rPr>
            </w:pPr>
            <w:r>
              <w:rPr>
                <w:rFonts w:hint="eastAsia" w:ascii="楷体" w:hAnsi="楷体" w:eastAsia="楷体" w:cs="楷体"/>
                <w:sz w:val="24"/>
                <w:szCs w:val="24"/>
              </w:rPr>
              <w:t>硬件</w:t>
            </w:r>
            <w:r>
              <w:rPr>
                <w:rFonts w:hint="eastAsia" w:ascii="楷体" w:hAnsi="楷体" w:eastAsia="楷体" w:cs="楷体"/>
              </w:rPr>
              <w:t>名称</w:t>
            </w:r>
          </w:p>
        </w:tc>
        <w:tc>
          <w:tcPr>
            <w:tcW w:w="7315" w:type="dxa"/>
          </w:tcPr>
          <w:p w14:paraId="1F0EEACE">
            <w:pPr>
              <w:spacing w:line="360" w:lineRule="auto"/>
              <w:jc w:val="center"/>
              <w:rPr>
                <w:rFonts w:hint="default" w:ascii="楷体" w:hAnsi="楷体" w:eastAsia="楷体" w:cs="楷体"/>
                <w:lang w:val="en-US" w:eastAsia="zh-CN"/>
              </w:rPr>
            </w:pPr>
            <w:r>
              <w:rPr>
                <w:rFonts w:hint="eastAsia" w:ascii="楷体" w:hAnsi="楷体" w:eastAsia="楷体" w:cs="楷体"/>
                <w:lang w:val="en-US" w:eastAsia="zh-CN"/>
              </w:rPr>
              <w:t>数量</w:t>
            </w:r>
          </w:p>
        </w:tc>
      </w:tr>
      <w:tr w14:paraId="16950C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2130" w:type="dxa"/>
          </w:tcPr>
          <w:p w14:paraId="151DB218">
            <w:pPr>
              <w:spacing w:line="360" w:lineRule="auto"/>
              <w:jc w:val="center"/>
              <w:rPr>
                <w:rFonts w:hint="default" w:ascii="楷体" w:hAnsi="楷体" w:eastAsia="楷体" w:cs="楷体"/>
                <w:lang w:val="en-US" w:eastAsia="zh-CN"/>
              </w:rPr>
            </w:pPr>
            <w:r>
              <w:rPr>
                <w:rFonts w:hint="eastAsia" w:ascii="楷体" w:hAnsi="楷体" w:eastAsia="楷体" w:cs="楷体"/>
                <w:lang w:val="en-US" w:eastAsia="zh-CN"/>
              </w:rPr>
              <w:t>个人计算机</w:t>
            </w:r>
          </w:p>
        </w:tc>
        <w:tc>
          <w:tcPr>
            <w:tcW w:w="7315" w:type="dxa"/>
          </w:tcPr>
          <w:p w14:paraId="1DD34A4C">
            <w:pPr>
              <w:spacing w:line="360" w:lineRule="auto"/>
              <w:jc w:val="center"/>
              <w:rPr>
                <w:rFonts w:hint="default" w:ascii="楷体" w:hAnsi="楷体" w:eastAsia="楷体" w:cs="楷体"/>
                <w:lang w:val="en-US" w:eastAsia="zh-CN"/>
              </w:rPr>
            </w:pPr>
            <w:r>
              <w:rPr>
                <w:rFonts w:hint="eastAsia" w:ascii="楷体" w:hAnsi="楷体" w:eastAsia="楷体" w:cs="楷体"/>
                <w:lang w:val="en-US" w:eastAsia="zh-CN"/>
              </w:rPr>
              <w:t>5</w:t>
            </w:r>
          </w:p>
        </w:tc>
      </w:tr>
      <w:tr w14:paraId="7FA2B7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07601CE4">
            <w:pPr>
              <w:spacing w:line="360" w:lineRule="auto"/>
              <w:jc w:val="center"/>
              <w:rPr>
                <w:rFonts w:hint="default" w:ascii="楷体" w:hAnsi="楷体" w:eastAsia="楷体" w:cs="楷体"/>
                <w:lang w:val="en-US" w:eastAsia="zh-CN"/>
              </w:rPr>
            </w:pPr>
            <w:r>
              <w:rPr>
                <w:rFonts w:hint="eastAsia" w:ascii="楷体" w:hAnsi="楷体" w:eastAsia="楷体" w:cs="楷体"/>
                <w:lang w:val="en-US" w:eastAsia="zh-CN"/>
              </w:rPr>
              <w:t>移动设备</w:t>
            </w:r>
          </w:p>
        </w:tc>
        <w:tc>
          <w:tcPr>
            <w:tcW w:w="7315" w:type="dxa"/>
          </w:tcPr>
          <w:p w14:paraId="48959AB5">
            <w:pPr>
              <w:spacing w:line="360" w:lineRule="auto"/>
              <w:jc w:val="center"/>
              <w:rPr>
                <w:rFonts w:hint="default" w:ascii="楷体" w:hAnsi="楷体" w:eastAsia="楷体" w:cs="楷体"/>
                <w:lang w:val="en-US" w:eastAsia="zh-CN"/>
              </w:rPr>
            </w:pPr>
            <w:r>
              <w:rPr>
                <w:rFonts w:hint="eastAsia" w:ascii="楷体" w:hAnsi="楷体" w:eastAsia="楷体" w:cs="楷体"/>
                <w:lang w:val="en-US" w:eastAsia="zh-CN"/>
              </w:rPr>
              <w:t>5</w:t>
            </w:r>
          </w:p>
        </w:tc>
      </w:tr>
    </w:tbl>
    <w:p w14:paraId="02E43985">
      <w:pPr>
        <w:rPr>
          <w:rFonts w:hint="eastAsia"/>
        </w:rPr>
      </w:pPr>
    </w:p>
    <w:p w14:paraId="1AB6D794">
      <w:pPr>
        <w:pStyle w:val="3"/>
        <w:numPr>
          <w:ilvl w:val="1"/>
          <w:numId w:val="0"/>
        </w:numPr>
        <w:spacing w:line="360" w:lineRule="auto"/>
        <w:ind w:left="567" w:leftChars="0" w:hanging="567" w:firstLineChars="0"/>
        <w:rPr>
          <w:rFonts w:hint="eastAsia" w:ascii="楷体" w:hAnsi="楷体" w:eastAsia="楷体" w:cs="楷体"/>
          <w:sz w:val="30"/>
          <w:szCs w:val="30"/>
        </w:rPr>
      </w:pPr>
      <w:bookmarkStart w:id="171" w:name="_Toc78557659"/>
      <w:bookmarkStart w:id="172" w:name="_Toc9177"/>
      <w:r>
        <w:rPr>
          <w:rFonts w:hint="default" w:ascii="楷体" w:hAnsi="楷体" w:eastAsia="楷体" w:cs="楷体"/>
          <w:b/>
          <w:bCs/>
          <w:kern w:val="2"/>
          <w:sz w:val="30"/>
          <w:szCs w:val="30"/>
          <w:lang w:val="en-US" w:eastAsia="zh-CN" w:bidi="ar-SA"/>
        </w:rPr>
        <w:t>6.2.</w:t>
      </w:r>
      <w:r>
        <w:rPr>
          <w:rFonts w:hint="eastAsia" w:ascii="楷体" w:hAnsi="楷体" w:eastAsia="楷体" w:cs="楷体"/>
          <w:sz w:val="30"/>
          <w:szCs w:val="30"/>
          <w:lang w:val="en-US" w:eastAsia="zh-CN"/>
        </w:rPr>
        <w:t>运行环境</w:t>
      </w:r>
      <w:bookmarkEnd w:id="171"/>
      <w:bookmarkEnd w:id="172"/>
    </w:p>
    <w:p w14:paraId="686B4617">
      <w:pPr>
        <w:pStyle w:val="4"/>
        <w:numPr>
          <w:ilvl w:val="0"/>
          <w:numId w:val="0"/>
        </w:numPr>
        <w:spacing w:line="360" w:lineRule="auto"/>
        <w:rPr>
          <w:rFonts w:hint="eastAsia" w:ascii="楷体" w:hAnsi="楷体" w:eastAsia="楷体" w:cs="楷体"/>
          <w:sz w:val="28"/>
          <w:szCs w:val="28"/>
          <w:lang w:val="en-US" w:eastAsia="zh-CN"/>
        </w:rPr>
      </w:pPr>
      <w:bookmarkStart w:id="173" w:name="_Toc1763615555"/>
      <w:bookmarkStart w:id="174" w:name="_Toc16536"/>
      <w:r>
        <w:rPr>
          <w:rFonts w:hint="eastAsia" w:ascii="楷体" w:hAnsi="楷体" w:eastAsia="楷体" w:cs="楷体"/>
          <w:sz w:val="28"/>
          <w:szCs w:val="28"/>
          <w:lang w:val="en-US" w:eastAsia="zh-CN"/>
        </w:rPr>
        <w:t>6</w:t>
      </w:r>
      <w:r>
        <w:rPr>
          <w:rFonts w:hint="eastAsia" w:ascii="楷体" w:hAnsi="楷体" w:eastAsia="楷体" w:cs="楷体"/>
          <w:sz w:val="28"/>
          <w:szCs w:val="28"/>
        </w:rPr>
        <w:t>.</w:t>
      </w:r>
      <w:r>
        <w:rPr>
          <w:rFonts w:hint="eastAsia" w:ascii="楷体" w:hAnsi="楷体" w:eastAsia="楷体" w:cs="楷体"/>
          <w:sz w:val="28"/>
          <w:szCs w:val="28"/>
          <w:lang w:val="en-US" w:eastAsia="zh-CN"/>
        </w:rPr>
        <w:t>2</w:t>
      </w:r>
      <w:r>
        <w:rPr>
          <w:rFonts w:hint="eastAsia" w:ascii="楷体" w:hAnsi="楷体" w:eastAsia="楷体" w:cs="楷体"/>
          <w:sz w:val="28"/>
          <w:szCs w:val="28"/>
        </w:rPr>
        <w:t>.1</w:t>
      </w:r>
      <w:r>
        <w:rPr>
          <w:rFonts w:hint="eastAsia" w:ascii="楷体" w:hAnsi="楷体" w:eastAsia="楷体" w:cs="楷体"/>
          <w:sz w:val="28"/>
          <w:szCs w:val="28"/>
          <w:lang w:val="en-US" w:eastAsia="zh-CN"/>
        </w:rPr>
        <w:t>服务器</w:t>
      </w:r>
      <w:bookmarkEnd w:id="173"/>
      <w:bookmarkEnd w:id="174"/>
    </w:p>
    <w:tbl>
      <w:tblPr>
        <w:tblStyle w:val="13"/>
        <w:tblW w:w="944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7315"/>
      </w:tblGrid>
      <w:tr w14:paraId="48E0A9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2130" w:type="dxa"/>
          </w:tcPr>
          <w:p w14:paraId="52F2DAE5">
            <w:pPr>
              <w:spacing w:line="360" w:lineRule="auto"/>
              <w:jc w:val="center"/>
              <w:rPr>
                <w:rFonts w:hint="eastAsia" w:ascii="楷体" w:hAnsi="楷体" w:eastAsia="楷体" w:cs="楷体"/>
                <w:lang w:val="en-US" w:eastAsia="zh-CN"/>
              </w:rPr>
            </w:pPr>
            <w:r>
              <w:rPr>
                <w:rFonts w:hint="eastAsia" w:ascii="楷体" w:hAnsi="楷体" w:eastAsia="楷体" w:cs="楷体"/>
                <w:sz w:val="24"/>
                <w:szCs w:val="24"/>
                <w:lang w:val="en-US" w:eastAsia="zh-CN"/>
              </w:rPr>
              <w:t>设备</w:t>
            </w:r>
            <w:r>
              <w:rPr>
                <w:rFonts w:hint="eastAsia" w:ascii="楷体" w:hAnsi="楷体" w:eastAsia="楷体" w:cs="楷体"/>
                <w:lang w:val="en-US" w:eastAsia="zh-CN"/>
              </w:rPr>
              <w:t>类型</w:t>
            </w:r>
          </w:p>
        </w:tc>
        <w:tc>
          <w:tcPr>
            <w:tcW w:w="7315" w:type="dxa"/>
          </w:tcPr>
          <w:p w14:paraId="56C477F3">
            <w:pPr>
              <w:spacing w:line="360" w:lineRule="auto"/>
              <w:jc w:val="center"/>
              <w:rPr>
                <w:rFonts w:hint="default" w:ascii="楷体" w:hAnsi="楷体" w:eastAsia="楷体" w:cs="楷体"/>
                <w:lang w:val="en-US" w:eastAsia="zh-CN"/>
              </w:rPr>
            </w:pPr>
            <w:r>
              <w:rPr>
                <w:rFonts w:hint="eastAsia" w:ascii="楷体" w:hAnsi="楷体" w:eastAsia="楷体" w:cs="楷体"/>
                <w:lang w:val="en-US" w:eastAsia="zh-CN"/>
              </w:rPr>
              <w:t>配置</w:t>
            </w:r>
          </w:p>
        </w:tc>
      </w:tr>
      <w:tr w14:paraId="5F6457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54168BFB">
            <w:pPr>
              <w:spacing w:line="360" w:lineRule="auto"/>
              <w:jc w:val="center"/>
              <w:rPr>
                <w:rFonts w:ascii="楷体" w:hAnsi="楷体" w:eastAsia="楷体" w:cs="楷体"/>
              </w:rPr>
            </w:pPr>
            <w:r>
              <w:rPr>
                <w:rFonts w:hint="eastAsia" w:ascii="楷体" w:hAnsi="楷体" w:eastAsia="楷体" w:cs="楷体"/>
              </w:rPr>
              <w:t>服务器</w:t>
            </w:r>
          </w:p>
        </w:tc>
        <w:tc>
          <w:tcPr>
            <w:tcW w:w="7315" w:type="dxa"/>
          </w:tcPr>
          <w:p w14:paraId="10212563">
            <w:pPr>
              <w:spacing w:line="360" w:lineRule="auto"/>
              <w:jc w:val="center"/>
              <w:rPr>
                <w:rFonts w:hint="default" w:ascii="楷体" w:hAnsi="楷体" w:eastAsia="楷体" w:cs="楷体"/>
                <w:lang w:val="en-US" w:eastAsia="zh-CN"/>
              </w:rPr>
            </w:pPr>
            <w:r>
              <w:rPr>
                <w:rFonts w:hint="eastAsia" w:ascii="楷体" w:hAnsi="楷体" w:eastAsia="楷体" w:cs="楷体"/>
                <w:lang w:val="en-US" w:eastAsia="zh-CN"/>
              </w:rPr>
              <w:t>华为云CPU 2核、内存 4GiB、系统盘 40GiB、带宽 2Mbit/s云服务器</w:t>
            </w:r>
          </w:p>
        </w:tc>
      </w:tr>
    </w:tbl>
    <w:p w14:paraId="5EE3908A">
      <w:pPr>
        <w:rPr>
          <w:rFonts w:hint="eastAsia"/>
          <w:lang w:val="en-US" w:eastAsia="zh-CN"/>
        </w:rPr>
      </w:pPr>
    </w:p>
    <w:p w14:paraId="3F98EE03">
      <w:pPr>
        <w:pStyle w:val="4"/>
        <w:numPr>
          <w:ilvl w:val="0"/>
          <w:numId w:val="0"/>
        </w:numPr>
        <w:spacing w:line="360" w:lineRule="auto"/>
        <w:rPr>
          <w:rFonts w:hint="eastAsia" w:ascii="楷体" w:hAnsi="楷体" w:eastAsia="楷体" w:cs="楷体"/>
          <w:sz w:val="28"/>
          <w:szCs w:val="28"/>
          <w:lang w:eastAsia="zh-CN"/>
        </w:rPr>
      </w:pPr>
      <w:bookmarkStart w:id="175" w:name="_Toc1517336991"/>
      <w:bookmarkStart w:id="176" w:name="_Toc19380"/>
      <w:r>
        <w:rPr>
          <w:rFonts w:hint="eastAsia" w:ascii="楷体" w:hAnsi="楷体" w:eastAsia="楷体" w:cs="楷体"/>
          <w:sz w:val="28"/>
          <w:szCs w:val="28"/>
          <w:lang w:val="en-US" w:eastAsia="zh-CN"/>
        </w:rPr>
        <w:t>6</w:t>
      </w:r>
      <w:r>
        <w:rPr>
          <w:rFonts w:hint="eastAsia" w:ascii="楷体" w:hAnsi="楷体" w:eastAsia="楷体" w:cs="楷体"/>
          <w:sz w:val="28"/>
          <w:szCs w:val="28"/>
        </w:rPr>
        <w:t>.</w:t>
      </w:r>
      <w:r>
        <w:rPr>
          <w:rFonts w:hint="eastAsia" w:ascii="楷体" w:hAnsi="楷体" w:eastAsia="楷体" w:cs="楷体"/>
          <w:sz w:val="28"/>
          <w:szCs w:val="28"/>
          <w:lang w:val="en-US" w:eastAsia="zh-CN"/>
        </w:rPr>
        <w:t>2</w:t>
      </w:r>
      <w:r>
        <w:rPr>
          <w:rFonts w:hint="eastAsia" w:ascii="楷体" w:hAnsi="楷体" w:eastAsia="楷体" w:cs="楷体"/>
          <w:sz w:val="28"/>
          <w:szCs w:val="28"/>
        </w:rPr>
        <w:t>.</w:t>
      </w:r>
      <w:r>
        <w:rPr>
          <w:rFonts w:hint="eastAsia" w:ascii="楷体" w:hAnsi="楷体" w:eastAsia="楷体" w:cs="楷体"/>
          <w:sz w:val="28"/>
          <w:szCs w:val="28"/>
          <w:lang w:val="en-US" w:eastAsia="zh-CN"/>
        </w:rPr>
        <w:t>2客户端</w:t>
      </w:r>
      <w:bookmarkEnd w:id="175"/>
      <w:bookmarkEnd w:id="176"/>
    </w:p>
    <w:tbl>
      <w:tblPr>
        <w:tblStyle w:val="13"/>
        <w:tblW w:w="944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7315"/>
      </w:tblGrid>
      <w:tr w14:paraId="1633C7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2130" w:type="dxa"/>
          </w:tcPr>
          <w:p w14:paraId="487E9107">
            <w:pPr>
              <w:spacing w:line="360" w:lineRule="auto"/>
              <w:jc w:val="center"/>
              <w:rPr>
                <w:rFonts w:hint="eastAsia" w:ascii="楷体" w:hAnsi="楷体" w:eastAsia="楷体" w:cs="楷体"/>
                <w:lang w:val="en-US" w:eastAsia="zh-CN"/>
              </w:rPr>
            </w:pPr>
            <w:r>
              <w:rPr>
                <w:rFonts w:hint="eastAsia" w:ascii="楷体" w:hAnsi="楷体" w:eastAsia="楷体" w:cs="楷体"/>
                <w:sz w:val="24"/>
                <w:szCs w:val="24"/>
                <w:lang w:val="en-US" w:eastAsia="zh-CN"/>
              </w:rPr>
              <w:t>设备</w:t>
            </w:r>
            <w:r>
              <w:rPr>
                <w:rFonts w:hint="eastAsia" w:ascii="楷体" w:hAnsi="楷体" w:eastAsia="楷体" w:cs="楷体"/>
                <w:lang w:val="en-US" w:eastAsia="zh-CN"/>
              </w:rPr>
              <w:t>类型</w:t>
            </w:r>
          </w:p>
        </w:tc>
        <w:tc>
          <w:tcPr>
            <w:tcW w:w="7315" w:type="dxa"/>
          </w:tcPr>
          <w:p w14:paraId="7F46184A">
            <w:pPr>
              <w:spacing w:line="360" w:lineRule="auto"/>
              <w:jc w:val="center"/>
              <w:rPr>
                <w:rFonts w:hint="default" w:ascii="楷体" w:hAnsi="楷体" w:eastAsia="楷体" w:cs="楷体"/>
                <w:lang w:val="en-US" w:eastAsia="zh-CN"/>
              </w:rPr>
            </w:pPr>
            <w:r>
              <w:rPr>
                <w:rFonts w:hint="eastAsia" w:ascii="楷体" w:hAnsi="楷体" w:eastAsia="楷体" w:cs="楷体"/>
                <w:lang w:val="en-US" w:eastAsia="zh-CN"/>
              </w:rPr>
              <w:t>配置</w:t>
            </w:r>
          </w:p>
        </w:tc>
      </w:tr>
      <w:tr w14:paraId="18D0C7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738126DC">
            <w:pPr>
              <w:spacing w:line="360" w:lineRule="auto"/>
              <w:jc w:val="center"/>
              <w:rPr>
                <w:rFonts w:hint="default" w:ascii="楷体" w:hAnsi="楷体" w:eastAsia="楷体" w:cs="楷体"/>
                <w:lang w:val="en-US" w:eastAsia="zh-CN"/>
              </w:rPr>
            </w:pPr>
            <w:r>
              <w:rPr>
                <w:rFonts w:hint="eastAsia" w:ascii="楷体" w:hAnsi="楷体" w:eastAsia="楷体" w:cs="楷体"/>
                <w:lang w:val="en-US" w:eastAsia="zh-CN"/>
              </w:rPr>
              <w:t>移动设备</w:t>
            </w:r>
          </w:p>
        </w:tc>
        <w:tc>
          <w:tcPr>
            <w:tcW w:w="7315" w:type="dxa"/>
          </w:tcPr>
          <w:p w14:paraId="1DF08F8C">
            <w:pPr>
              <w:spacing w:line="360" w:lineRule="auto"/>
              <w:jc w:val="center"/>
              <w:rPr>
                <w:rFonts w:hint="eastAsia" w:ascii="楷体" w:hAnsi="楷体" w:eastAsia="楷体" w:cs="楷体"/>
                <w:lang w:val="en-US" w:eastAsia="zh-CN"/>
              </w:rPr>
            </w:pPr>
            <w:r>
              <w:rPr>
                <w:rFonts w:hint="eastAsia" w:ascii="楷体" w:hAnsi="楷体" w:eastAsia="楷体" w:cs="楷体"/>
                <w:lang w:val="en-US" w:eastAsia="zh-CN"/>
              </w:rPr>
              <w:t>搭载Android 5.0/iOS 7及以上的移动设备</w:t>
            </w:r>
          </w:p>
        </w:tc>
      </w:tr>
    </w:tbl>
    <w:p w14:paraId="3369E2FF">
      <w:pPr>
        <w:ind w:firstLine="1920" w:firstLineChars="600"/>
        <w:rPr>
          <w:rFonts w:hint="eastAsia" w:ascii="楷体" w:hAnsi="楷体" w:eastAsia="楷体" w:cs="楷体"/>
          <w:sz w:val="32"/>
          <w:szCs w:val="32"/>
        </w:rPr>
      </w:pPr>
    </w:p>
    <w:p w14:paraId="602E88BC">
      <w:pPr>
        <w:pStyle w:val="2"/>
        <w:numPr>
          <w:ilvl w:val="0"/>
          <w:numId w:val="0"/>
        </w:numPr>
        <w:bidi w:val="0"/>
        <w:ind w:leftChars="0"/>
        <w:rPr>
          <w:rFonts w:hint="eastAsia" w:ascii="楷体" w:hAnsi="楷体" w:eastAsia="楷体" w:cs="楷体"/>
          <w:lang w:val="en-US" w:eastAsia="zh-CN"/>
        </w:rPr>
      </w:pPr>
      <w:bookmarkStart w:id="177" w:name="_Toc514499612"/>
      <w:bookmarkStart w:id="178" w:name="_Toc9481"/>
      <w:r>
        <w:rPr>
          <w:rFonts w:hint="eastAsia" w:ascii="楷体" w:hAnsi="楷体" w:eastAsia="楷体" w:cs="楷体"/>
          <w:lang w:val="en-US" w:eastAsia="zh-CN"/>
        </w:rPr>
        <w:t>7.其他非功能需求</w:t>
      </w:r>
      <w:bookmarkEnd w:id="177"/>
      <w:bookmarkEnd w:id="178"/>
    </w:p>
    <w:p w14:paraId="1BE224D5">
      <w:pPr>
        <w:pStyle w:val="3"/>
        <w:numPr>
          <w:ilvl w:val="1"/>
          <w:numId w:val="0"/>
        </w:numPr>
        <w:ind w:left="567" w:leftChars="0" w:hanging="567" w:firstLineChars="0"/>
        <w:rPr>
          <w:ins w:id="5275" w:author="柠栀" w:date="2025-05-07T11:32:32Z"/>
          <w:rFonts w:hint="eastAsia" w:ascii="楷体" w:hAnsi="楷体" w:eastAsia="楷体" w:cs="楷体"/>
          <w:lang w:eastAsia="zh-Hans"/>
        </w:rPr>
      </w:pPr>
      <w:ins w:id="5276" w:author="柠栀" w:date="2025-05-07T11:32:32Z">
        <w:bookmarkStart w:id="179" w:name="_Toc3329"/>
        <w:bookmarkStart w:id="180" w:name="_Toc1865019491"/>
        <w:bookmarkStart w:id="181" w:name="_Toc1425816062"/>
        <w:bookmarkStart w:id="182" w:name="_Toc1693820108"/>
        <w:bookmarkStart w:id="183" w:name="_Toc110621447"/>
        <w:bookmarkStart w:id="184" w:name="_Toc105432179"/>
        <w:r>
          <w:rPr>
            <w:rFonts w:hint="eastAsia" w:ascii="楷体" w:hAnsi="楷体" w:eastAsia="楷体" w:cs="楷体"/>
            <w:b/>
            <w:bCs/>
            <w:kern w:val="2"/>
            <w:sz w:val="32"/>
            <w:szCs w:val="32"/>
            <w:lang w:val="en-US" w:eastAsia="zh-CN" w:bidi="ar-SA"/>
          </w:rPr>
          <w:t>7</w:t>
        </w:r>
      </w:ins>
      <w:ins w:id="5277" w:author="柠栀" w:date="2025-05-07T11:32:32Z">
        <w:r>
          <w:rPr>
            <w:rFonts w:hint="eastAsia" w:ascii="楷体" w:hAnsi="楷体" w:eastAsia="楷体" w:cs="楷体"/>
            <w:b/>
            <w:bCs/>
            <w:kern w:val="2"/>
            <w:sz w:val="32"/>
            <w:szCs w:val="32"/>
            <w:lang w:val="en-US" w:eastAsia="zh-Hans" w:bidi="ar-SA"/>
          </w:rPr>
          <w:t>.1</w:t>
        </w:r>
      </w:ins>
      <w:ins w:id="5278" w:author="柠栀" w:date="2025-05-07T11:32:32Z">
        <w:r>
          <w:rPr>
            <w:rFonts w:hint="eastAsia" w:ascii="楷体" w:hAnsi="楷体" w:eastAsia="楷体" w:cs="楷体"/>
            <w:b/>
            <w:bCs/>
            <w:kern w:val="2"/>
            <w:sz w:val="32"/>
            <w:szCs w:val="32"/>
            <w:lang w:val="en-US" w:eastAsia="zh-CN" w:bidi="ar-SA"/>
          </w:rPr>
          <w:t>学生</w:t>
        </w:r>
      </w:ins>
      <w:ins w:id="5279" w:author="柠栀" w:date="2025-05-07T11:32:32Z">
        <w:r>
          <w:rPr>
            <w:rFonts w:hint="eastAsia" w:ascii="楷体" w:hAnsi="楷体" w:eastAsia="楷体" w:cs="楷体"/>
            <w:lang w:eastAsia="zh-Hans"/>
          </w:rPr>
          <w:t>用户需求</w:t>
        </w:r>
        <w:bookmarkEnd w:id="179"/>
      </w:ins>
    </w:p>
    <w:p w14:paraId="3C3373C9">
      <w:pPr>
        <w:pStyle w:val="4"/>
        <w:numPr>
          <w:ilvl w:val="2"/>
          <w:numId w:val="0"/>
        </w:numPr>
        <w:ind w:left="709" w:leftChars="0" w:hanging="709" w:firstLineChars="0"/>
        <w:outlineLvl w:val="9"/>
        <w:rPr>
          <w:ins w:id="5280" w:author="柠栀" w:date="2025-05-07T11:32:32Z"/>
          <w:rFonts w:hint="eastAsia" w:ascii="楷体" w:hAnsi="楷体" w:eastAsia="楷体" w:cs="楷体"/>
        </w:rPr>
      </w:pPr>
      <w:ins w:id="5281" w:author="柠栀" w:date="2025-05-07T11:32:32Z">
        <w:r>
          <w:rPr>
            <w:rFonts w:hint="eastAsia" w:ascii="楷体" w:hAnsi="楷体" w:eastAsia="楷体" w:cs="楷体"/>
            <w:b/>
            <w:bCs/>
            <w:kern w:val="2"/>
            <w:sz w:val="32"/>
            <w:szCs w:val="32"/>
            <w:lang w:val="en-US" w:eastAsia="zh-CN" w:bidi="ar-SA"/>
          </w:rPr>
          <w:t>7.1.1</w:t>
        </w:r>
      </w:ins>
      <w:ins w:id="5282" w:author="柠栀" w:date="2025-05-07T11:32:32Z">
        <w:r>
          <w:rPr>
            <w:rFonts w:hint="eastAsia" w:ascii="楷体" w:hAnsi="楷体" w:eastAsia="楷体" w:cs="楷体"/>
          </w:rPr>
          <w:t>易用性要求</w:t>
        </w:r>
      </w:ins>
    </w:p>
    <w:tbl>
      <w:tblPr>
        <w:tblStyle w:val="13"/>
        <w:tblW w:w="90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7659"/>
      </w:tblGrid>
      <w:tr w14:paraId="0BE3F7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ins w:id="5283" w:author="柠栀" w:date="2025-05-07T11:32:32Z"/>
        </w:trPr>
        <w:tc>
          <w:tcPr>
            <w:tcW w:w="1384" w:type="dxa"/>
          </w:tcPr>
          <w:p w14:paraId="2A3778C4">
            <w:pPr>
              <w:spacing w:line="360" w:lineRule="auto"/>
              <w:jc w:val="center"/>
              <w:rPr>
                <w:ins w:id="5284" w:author="柠栀" w:date="2025-05-07T11:32:32Z"/>
                <w:rFonts w:ascii="楷体" w:hAnsi="楷体" w:eastAsia="楷体" w:cs="楷体"/>
              </w:rPr>
            </w:pPr>
            <w:ins w:id="5285" w:author="柠栀" w:date="2025-05-07T11:32:32Z">
              <w:r>
                <w:rPr>
                  <w:rFonts w:hint="eastAsia" w:ascii="楷体" w:hAnsi="楷体" w:eastAsia="楷体" w:cs="楷体"/>
                </w:rPr>
                <w:t>编号</w:t>
              </w:r>
            </w:ins>
          </w:p>
        </w:tc>
        <w:tc>
          <w:tcPr>
            <w:tcW w:w="7659" w:type="dxa"/>
          </w:tcPr>
          <w:p w14:paraId="70700C01">
            <w:pPr>
              <w:spacing w:line="360" w:lineRule="auto"/>
              <w:jc w:val="center"/>
              <w:rPr>
                <w:ins w:id="5286" w:author="柠栀" w:date="2025-05-07T11:32:32Z"/>
                <w:rFonts w:ascii="楷体" w:hAnsi="楷体" w:eastAsia="楷体" w:cs="楷体"/>
              </w:rPr>
            </w:pPr>
            <w:ins w:id="5287" w:author="柠栀" w:date="2025-05-07T11:32:32Z">
              <w:r>
                <w:rPr>
                  <w:rFonts w:hint="eastAsia" w:ascii="楷体" w:hAnsi="楷体" w:eastAsia="楷体" w:cs="楷体"/>
                </w:rPr>
                <w:t>描述</w:t>
              </w:r>
            </w:ins>
          </w:p>
        </w:tc>
      </w:tr>
      <w:tr w14:paraId="692932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ins w:id="5288" w:author="柠栀" w:date="2025-05-07T11:32:32Z"/>
        </w:trPr>
        <w:tc>
          <w:tcPr>
            <w:tcW w:w="1384" w:type="dxa"/>
          </w:tcPr>
          <w:p w14:paraId="4F083FC2">
            <w:pPr>
              <w:spacing w:line="360" w:lineRule="auto"/>
              <w:jc w:val="center"/>
              <w:rPr>
                <w:ins w:id="5289" w:author="柠栀" w:date="2025-05-07T11:32:32Z"/>
                <w:rFonts w:ascii="楷体" w:hAnsi="楷体" w:eastAsia="楷体" w:cs="楷体"/>
              </w:rPr>
            </w:pPr>
            <w:ins w:id="5290" w:author="柠栀" w:date="2025-05-07T11:32:32Z">
              <w:r>
                <w:rPr>
                  <w:rFonts w:hint="eastAsia" w:ascii="楷体" w:hAnsi="楷体" w:eastAsia="楷体" w:cs="楷体"/>
                </w:rPr>
                <w:t>USE-1</w:t>
              </w:r>
            </w:ins>
          </w:p>
        </w:tc>
        <w:tc>
          <w:tcPr>
            <w:tcW w:w="7659" w:type="dxa"/>
          </w:tcPr>
          <w:p w14:paraId="0F162767">
            <w:pPr>
              <w:spacing w:line="360" w:lineRule="auto"/>
              <w:rPr>
                <w:ins w:id="5291" w:author="柠栀" w:date="2025-05-07T11:32:32Z"/>
                <w:rFonts w:hint="default" w:ascii="楷体" w:hAnsi="楷体" w:eastAsia="楷体" w:cs="楷体"/>
                <w:lang w:val="en-US"/>
              </w:rPr>
            </w:pPr>
            <w:ins w:id="5292" w:author="柠栀" w:date="2025-05-07T11:32:32Z">
              <w:r>
                <w:rPr>
                  <w:rFonts w:hint="eastAsia" w:ascii="楷体" w:hAnsi="楷体" w:eastAsia="楷体" w:cs="楷体"/>
                  <w:lang w:val="en-US" w:eastAsia="zh-CN"/>
                </w:rPr>
                <w:t>界面清新简洁，操作感良好，符合用户正常使用逻辑</w:t>
              </w:r>
            </w:ins>
          </w:p>
        </w:tc>
      </w:tr>
    </w:tbl>
    <w:p w14:paraId="389C5E88">
      <w:pPr>
        <w:rPr>
          <w:ins w:id="5293" w:author="柠栀" w:date="2025-05-07T11:32:32Z"/>
        </w:rPr>
      </w:pPr>
    </w:p>
    <w:p w14:paraId="3F9C6E3E">
      <w:pPr>
        <w:pStyle w:val="4"/>
        <w:numPr>
          <w:ilvl w:val="2"/>
          <w:numId w:val="0"/>
        </w:numPr>
        <w:ind w:left="709" w:leftChars="0" w:hanging="709" w:firstLineChars="0"/>
        <w:outlineLvl w:val="9"/>
        <w:rPr>
          <w:ins w:id="5294" w:author="柠栀" w:date="2025-05-07T11:32:32Z"/>
          <w:rFonts w:eastAsia="宋体"/>
        </w:rPr>
      </w:pPr>
      <w:ins w:id="5295" w:author="柠栀" w:date="2025-05-07T11:32:32Z">
        <w:r>
          <w:rPr>
            <w:rFonts w:hint="eastAsia" w:ascii="宋体" w:hAnsi="宋体" w:cs="宋体"/>
            <w:b/>
            <w:bCs/>
            <w:kern w:val="2"/>
            <w:sz w:val="32"/>
            <w:szCs w:val="32"/>
            <w:lang w:val="en-US" w:eastAsia="zh-CN" w:bidi="ar-SA"/>
          </w:rPr>
          <w:t>7</w:t>
        </w:r>
      </w:ins>
      <w:ins w:id="5296" w:author="柠栀" w:date="2025-05-07T11:32:32Z">
        <w:r>
          <w:rPr>
            <w:rFonts w:hint="default" w:ascii="宋体" w:hAnsi="宋体" w:eastAsia="宋体" w:cs="宋体"/>
            <w:b/>
            <w:bCs/>
            <w:kern w:val="2"/>
            <w:sz w:val="32"/>
            <w:szCs w:val="32"/>
            <w:lang w:val="en-US" w:eastAsia="zh-CN" w:bidi="ar-SA"/>
          </w:rPr>
          <w:t>.</w:t>
        </w:r>
      </w:ins>
      <w:ins w:id="5297" w:author="柠栀" w:date="2025-05-07T11:32:32Z">
        <w:r>
          <w:rPr>
            <w:rFonts w:hint="eastAsia" w:ascii="宋体" w:hAnsi="宋体" w:cs="宋体"/>
            <w:b/>
            <w:bCs/>
            <w:kern w:val="2"/>
            <w:sz w:val="32"/>
            <w:szCs w:val="32"/>
            <w:lang w:val="en-US" w:eastAsia="zh-CN" w:bidi="ar-SA"/>
          </w:rPr>
          <w:t>1</w:t>
        </w:r>
      </w:ins>
      <w:ins w:id="5298" w:author="柠栀" w:date="2025-05-07T11:32:32Z">
        <w:r>
          <w:rPr>
            <w:rFonts w:hint="default" w:ascii="宋体" w:hAnsi="宋体" w:eastAsia="宋体" w:cs="宋体"/>
            <w:b/>
            <w:bCs/>
            <w:kern w:val="2"/>
            <w:sz w:val="32"/>
            <w:szCs w:val="32"/>
            <w:lang w:val="en-US" w:eastAsia="zh-CN" w:bidi="ar-SA"/>
          </w:rPr>
          <w:t>.2</w:t>
        </w:r>
      </w:ins>
      <w:ins w:id="5299" w:author="柠栀" w:date="2025-05-07T11:32:32Z">
        <w:r>
          <w:rPr>
            <w:rFonts w:hint="eastAsia" w:eastAsia="宋体"/>
          </w:rPr>
          <w:t>性能要求</w:t>
        </w:r>
      </w:ins>
    </w:p>
    <w:tbl>
      <w:tblPr>
        <w:tblStyle w:val="13"/>
        <w:tblW w:w="89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7611"/>
      </w:tblGrid>
      <w:tr w14:paraId="615687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ins w:id="5300" w:author="柠栀" w:date="2025-05-07T11:32:32Z"/>
        </w:trPr>
        <w:tc>
          <w:tcPr>
            <w:tcW w:w="1384" w:type="dxa"/>
          </w:tcPr>
          <w:p w14:paraId="789A8292">
            <w:pPr>
              <w:spacing w:line="360" w:lineRule="auto"/>
              <w:jc w:val="center"/>
              <w:rPr>
                <w:ins w:id="5301" w:author="柠栀" w:date="2025-05-07T11:32:32Z"/>
                <w:rFonts w:ascii="楷体" w:hAnsi="楷体" w:eastAsia="楷体" w:cs="楷体"/>
              </w:rPr>
            </w:pPr>
            <w:ins w:id="5302" w:author="柠栀" w:date="2025-05-07T11:32:32Z">
              <w:r>
                <w:rPr>
                  <w:rFonts w:hint="eastAsia" w:ascii="楷体" w:hAnsi="楷体" w:eastAsia="楷体" w:cs="楷体"/>
                </w:rPr>
                <w:t>编号</w:t>
              </w:r>
            </w:ins>
          </w:p>
        </w:tc>
        <w:tc>
          <w:tcPr>
            <w:tcW w:w="7611" w:type="dxa"/>
          </w:tcPr>
          <w:p w14:paraId="6A1B49DA">
            <w:pPr>
              <w:spacing w:line="360" w:lineRule="auto"/>
              <w:jc w:val="center"/>
              <w:rPr>
                <w:ins w:id="5303" w:author="柠栀" w:date="2025-05-07T11:32:32Z"/>
                <w:rFonts w:ascii="楷体" w:hAnsi="楷体" w:eastAsia="楷体" w:cs="楷体"/>
              </w:rPr>
            </w:pPr>
            <w:ins w:id="5304" w:author="柠栀" w:date="2025-05-07T11:32:32Z">
              <w:r>
                <w:rPr>
                  <w:rFonts w:hint="eastAsia" w:ascii="楷体" w:hAnsi="楷体" w:eastAsia="楷体" w:cs="楷体"/>
                </w:rPr>
                <w:t>描述</w:t>
              </w:r>
            </w:ins>
          </w:p>
        </w:tc>
      </w:tr>
      <w:tr w14:paraId="347DD9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6" w:hRule="atLeast"/>
          <w:ins w:id="5305" w:author="柠栀" w:date="2025-05-07T11:32:32Z"/>
        </w:trPr>
        <w:tc>
          <w:tcPr>
            <w:tcW w:w="1384" w:type="dxa"/>
          </w:tcPr>
          <w:p w14:paraId="745BA75B">
            <w:pPr>
              <w:spacing w:line="360" w:lineRule="auto"/>
              <w:jc w:val="center"/>
              <w:rPr>
                <w:ins w:id="5306" w:author="柠栀" w:date="2025-05-07T11:32:32Z"/>
                <w:rFonts w:ascii="楷体" w:hAnsi="楷体" w:eastAsia="楷体" w:cs="楷体"/>
              </w:rPr>
            </w:pPr>
            <w:ins w:id="5307" w:author="柠栀" w:date="2025-05-07T11:32:32Z">
              <w:r>
                <w:rPr>
                  <w:rFonts w:hint="eastAsia" w:ascii="楷体" w:hAnsi="楷体" w:eastAsia="楷体" w:cs="楷体"/>
                </w:rPr>
                <w:t>PER-1</w:t>
              </w:r>
            </w:ins>
          </w:p>
        </w:tc>
        <w:tc>
          <w:tcPr>
            <w:tcW w:w="7611" w:type="dxa"/>
            <w:tcBorders>
              <w:right w:val="single" w:color="auto" w:sz="4" w:space="0"/>
            </w:tcBorders>
          </w:tcPr>
          <w:p w14:paraId="6F936A2F">
            <w:pPr>
              <w:spacing w:line="360" w:lineRule="auto"/>
              <w:rPr>
                <w:ins w:id="5308" w:author="柠栀" w:date="2025-05-07T11:32:32Z"/>
                <w:rFonts w:hint="default" w:ascii="楷体" w:hAnsi="楷体" w:eastAsia="楷体" w:cs="楷体"/>
                <w:lang w:val="en-US" w:eastAsia="zh-CN"/>
              </w:rPr>
            </w:pPr>
            <w:ins w:id="5309" w:author="柠栀" w:date="2025-05-07T11:32:32Z">
              <w:r>
                <w:rPr>
                  <w:rFonts w:hint="eastAsia" w:ascii="楷体" w:hAnsi="楷体" w:eastAsia="楷体" w:cs="楷体"/>
                </w:rPr>
                <w:t>系统能容纳共</w:t>
              </w:r>
            </w:ins>
            <w:ins w:id="5310" w:author="柠栀" w:date="2025-05-07T11:32:32Z">
              <w:r>
                <w:rPr>
                  <w:rFonts w:hint="eastAsia" w:ascii="楷体" w:hAnsi="楷体" w:eastAsia="楷体" w:cs="楷体"/>
                  <w:lang w:val="en-US" w:eastAsia="zh-CN"/>
                </w:rPr>
                <w:t>5</w:t>
              </w:r>
            </w:ins>
            <w:ins w:id="5311" w:author="柠栀" w:date="2025-05-07T11:32:32Z">
              <w:r>
                <w:rPr>
                  <w:rFonts w:hint="eastAsia" w:ascii="楷体" w:hAnsi="楷体" w:eastAsia="楷体" w:cs="楷体"/>
                </w:rPr>
                <w:t>000个用户</w:t>
              </w:r>
            </w:ins>
            <w:ins w:id="5312" w:author="柠栀" w:date="2025-05-07T11:32:32Z">
              <w:r>
                <w:rPr>
                  <w:rFonts w:hint="eastAsia" w:ascii="楷体" w:hAnsi="楷体" w:eastAsia="楷体" w:cs="楷体"/>
                  <w:lang w:eastAsia="zh-CN"/>
                </w:rPr>
                <w:t>，</w:t>
              </w:r>
            </w:ins>
            <w:ins w:id="5313" w:author="柠栀" w:date="2025-05-07T11:32:32Z">
              <w:r>
                <w:rPr>
                  <w:rFonts w:hint="eastAsia" w:ascii="楷体" w:hAnsi="楷体" w:eastAsia="楷体" w:cs="楷体"/>
                </w:rPr>
                <w:t>在从当地上午9:00至下午10:00的使用高峰时段讲承受</w:t>
              </w:r>
            </w:ins>
            <w:ins w:id="5314" w:author="柠栀" w:date="2025-05-07T11:32:32Z">
              <w:r>
                <w:rPr>
                  <w:rFonts w:hint="eastAsia" w:ascii="楷体" w:hAnsi="楷体" w:eastAsia="楷体" w:cs="楷体"/>
                  <w:lang w:val="en-US" w:eastAsia="zh-CN"/>
                </w:rPr>
                <w:t>1</w:t>
              </w:r>
            </w:ins>
            <w:ins w:id="5315" w:author="柠栀" w:date="2025-05-07T11:32:32Z">
              <w:r>
                <w:rPr>
                  <w:rFonts w:hint="eastAsia" w:ascii="楷体" w:hAnsi="楷体" w:eastAsia="楷体" w:cs="楷体"/>
                </w:rPr>
                <w:t>0</w:t>
              </w:r>
            </w:ins>
            <w:ins w:id="5316" w:author="柠栀" w:date="2025-05-07T11:32:32Z">
              <w:r>
                <w:rPr>
                  <w:rFonts w:hint="eastAsia" w:ascii="楷体" w:hAnsi="楷体" w:eastAsia="楷体" w:cs="楷体"/>
                  <w:lang w:val="en-US" w:eastAsia="zh-CN"/>
                </w:rPr>
                <w:t>0</w:t>
              </w:r>
            </w:ins>
            <w:ins w:id="5317" w:author="柠栀" w:date="2025-05-07T11:32:32Z">
              <w:r>
                <w:rPr>
                  <w:rFonts w:hint="eastAsia" w:ascii="楷体" w:hAnsi="楷体" w:eastAsia="楷体" w:cs="楷体"/>
                </w:rPr>
                <w:t>0个并发用户请求</w:t>
              </w:r>
            </w:ins>
            <w:ins w:id="5318" w:author="柠栀" w:date="2025-05-07T11:32:32Z">
              <w:r>
                <w:rPr>
                  <w:rFonts w:hint="eastAsia" w:ascii="楷体" w:hAnsi="楷体" w:eastAsia="楷体" w:cs="楷体"/>
                  <w:lang w:eastAsia="zh-CN"/>
                </w:rPr>
                <w:t>，</w:t>
              </w:r>
            </w:ins>
            <w:ins w:id="5319" w:author="柠栀" w:date="2025-05-07T11:32:32Z">
              <w:r>
                <w:rPr>
                  <w:rFonts w:hint="eastAsia" w:ascii="楷体" w:hAnsi="楷体" w:eastAsia="楷体" w:cs="楷体"/>
                  <w:lang w:val="en-US" w:eastAsia="zh-CN"/>
                </w:rPr>
                <w:t>同时相应点击响应小于1秒</w:t>
              </w:r>
            </w:ins>
          </w:p>
        </w:tc>
      </w:tr>
      <w:tr w14:paraId="3C010E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6" w:hRule="atLeast"/>
          <w:ins w:id="5320" w:author="柠栀" w:date="2025-05-07T11:32:32Z"/>
        </w:trPr>
        <w:tc>
          <w:tcPr>
            <w:tcW w:w="1384" w:type="dxa"/>
          </w:tcPr>
          <w:p w14:paraId="084442E4">
            <w:pPr>
              <w:spacing w:line="360" w:lineRule="auto"/>
              <w:jc w:val="center"/>
              <w:rPr>
                <w:ins w:id="5321" w:author="柠栀" w:date="2025-05-07T11:32:32Z"/>
                <w:rFonts w:hint="eastAsia" w:ascii="楷体" w:hAnsi="楷体" w:eastAsia="楷体" w:cs="楷体"/>
                <w:lang w:val="en-US" w:eastAsia="zh-CN"/>
              </w:rPr>
            </w:pPr>
            <w:ins w:id="5322" w:author="柠栀" w:date="2025-05-07T11:32:32Z">
              <w:r>
                <w:rPr>
                  <w:rFonts w:hint="eastAsia" w:ascii="楷体" w:hAnsi="楷体" w:eastAsia="楷体" w:cs="楷体"/>
                </w:rPr>
                <w:t>PER-</w:t>
              </w:r>
            </w:ins>
            <w:ins w:id="5323" w:author="柠栀" w:date="2025-05-07T11:32:32Z">
              <w:r>
                <w:rPr>
                  <w:rFonts w:hint="eastAsia" w:ascii="楷体" w:hAnsi="楷体" w:eastAsia="楷体" w:cs="楷体"/>
                  <w:lang w:val="en-US" w:eastAsia="zh-CN"/>
                </w:rPr>
                <w:t>2</w:t>
              </w:r>
            </w:ins>
          </w:p>
        </w:tc>
        <w:tc>
          <w:tcPr>
            <w:tcW w:w="7611" w:type="dxa"/>
            <w:tcBorders>
              <w:right w:val="single" w:color="auto" w:sz="4" w:space="0"/>
            </w:tcBorders>
          </w:tcPr>
          <w:p w14:paraId="0E5DAF3B">
            <w:pPr>
              <w:spacing w:line="360" w:lineRule="auto"/>
              <w:rPr>
                <w:ins w:id="5324" w:author="柠栀" w:date="2025-05-07T11:32:32Z"/>
                <w:rFonts w:hint="eastAsia" w:ascii="楷体" w:hAnsi="楷体" w:eastAsia="楷体" w:cs="楷体"/>
              </w:rPr>
            </w:pPr>
            <w:ins w:id="5325" w:author="柠栀" w:date="2025-05-07T11:32:32Z">
              <w:r>
                <w:rPr>
                  <w:rFonts w:hint="eastAsia" w:ascii="楷体" w:hAnsi="楷体" w:eastAsia="楷体" w:cs="楷体"/>
                </w:rPr>
                <w:t>每个板块应该快速响应，允许学生用户在多个板块同时访问并发起交流。</w:t>
              </w:r>
            </w:ins>
          </w:p>
        </w:tc>
      </w:tr>
    </w:tbl>
    <w:p w14:paraId="1571638B">
      <w:pPr>
        <w:rPr>
          <w:ins w:id="5326" w:author="柠栀" w:date="2025-05-07T11:32:32Z"/>
          <w:rFonts w:hint="eastAsia"/>
          <w:szCs w:val="28"/>
        </w:rPr>
      </w:pPr>
    </w:p>
    <w:p w14:paraId="3B271BEE">
      <w:pPr>
        <w:rPr>
          <w:ins w:id="5327" w:author="柠栀" w:date="2025-05-07T11:32:32Z"/>
        </w:rPr>
      </w:pPr>
    </w:p>
    <w:p w14:paraId="2621BDF7">
      <w:pPr>
        <w:pStyle w:val="4"/>
        <w:numPr>
          <w:ilvl w:val="2"/>
          <w:numId w:val="0"/>
        </w:numPr>
        <w:ind w:left="709" w:leftChars="0" w:hanging="709" w:firstLineChars="0"/>
        <w:outlineLvl w:val="9"/>
        <w:rPr>
          <w:ins w:id="5328" w:author="柠栀" w:date="2025-05-07T11:32:32Z"/>
          <w:rFonts w:hint="eastAsia" w:eastAsia="宋体"/>
        </w:rPr>
      </w:pPr>
      <w:ins w:id="5329" w:author="柠栀" w:date="2025-05-07T11:32:32Z">
        <w:r>
          <w:rPr>
            <w:rFonts w:hint="eastAsia" w:ascii="宋体" w:hAnsi="宋体" w:cs="宋体"/>
            <w:b/>
            <w:bCs/>
            <w:kern w:val="2"/>
            <w:sz w:val="32"/>
            <w:szCs w:val="32"/>
            <w:lang w:val="en-US" w:eastAsia="zh-CN" w:bidi="ar-SA"/>
          </w:rPr>
          <w:t>7</w:t>
        </w:r>
      </w:ins>
      <w:ins w:id="5330" w:author="柠栀" w:date="2025-05-07T11:32:32Z">
        <w:r>
          <w:rPr>
            <w:rFonts w:hint="default" w:ascii="宋体" w:hAnsi="宋体" w:eastAsia="宋体" w:cs="宋体"/>
            <w:b/>
            <w:bCs/>
            <w:kern w:val="2"/>
            <w:sz w:val="32"/>
            <w:szCs w:val="32"/>
            <w:lang w:val="en-US" w:eastAsia="zh-CN" w:bidi="ar-SA"/>
          </w:rPr>
          <w:t>.</w:t>
        </w:r>
      </w:ins>
      <w:ins w:id="5331" w:author="柠栀" w:date="2025-05-07T11:32:32Z">
        <w:r>
          <w:rPr>
            <w:rFonts w:hint="eastAsia" w:ascii="宋体" w:hAnsi="宋体" w:cs="宋体"/>
            <w:b/>
            <w:bCs/>
            <w:kern w:val="2"/>
            <w:sz w:val="32"/>
            <w:szCs w:val="32"/>
            <w:lang w:val="en-US" w:eastAsia="zh-CN" w:bidi="ar-SA"/>
          </w:rPr>
          <w:t>1</w:t>
        </w:r>
      </w:ins>
      <w:ins w:id="5332" w:author="柠栀" w:date="2025-05-07T11:32:32Z">
        <w:r>
          <w:rPr>
            <w:rFonts w:hint="default" w:ascii="宋体" w:hAnsi="宋体" w:eastAsia="宋体" w:cs="宋体"/>
            <w:b/>
            <w:bCs/>
            <w:kern w:val="2"/>
            <w:sz w:val="32"/>
            <w:szCs w:val="32"/>
            <w:lang w:val="en-US" w:eastAsia="zh-CN" w:bidi="ar-SA"/>
          </w:rPr>
          <w:t>.3</w:t>
        </w:r>
      </w:ins>
      <w:ins w:id="5333" w:author="柠栀" w:date="2025-05-07T11:32:32Z">
        <w:r>
          <w:rPr>
            <w:rFonts w:hint="eastAsia" w:eastAsia="宋体"/>
          </w:rPr>
          <w:t>防护性要求</w:t>
        </w:r>
      </w:ins>
    </w:p>
    <w:tbl>
      <w:tblPr>
        <w:tblStyle w:val="13"/>
        <w:tblW w:w="889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7513"/>
      </w:tblGrid>
      <w:tr w14:paraId="3A3D31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4" w:hRule="atLeast"/>
          <w:ins w:id="5334" w:author="柠栀" w:date="2025-05-07T11:32:32Z"/>
        </w:trPr>
        <w:tc>
          <w:tcPr>
            <w:tcW w:w="1384" w:type="dxa"/>
          </w:tcPr>
          <w:p w14:paraId="78544503">
            <w:pPr>
              <w:spacing w:line="360" w:lineRule="auto"/>
              <w:jc w:val="center"/>
              <w:rPr>
                <w:ins w:id="5335" w:author="柠栀" w:date="2025-05-07T11:32:32Z"/>
                <w:rFonts w:ascii="楷体" w:hAnsi="楷体" w:eastAsia="楷体" w:cs="楷体"/>
              </w:rPr>
            </w:pPr>
            <w:ins w:id="5336" w:author="柠栀" w:date="2025-05-07T11:32:32Z">
              <w:r>
                <w:rPr>
                  <w:rFonts w:hint="eastAsia" w:ascii="楷体" w:hAnsi="楷体" w:eastAsia="楷体" w:cs="楷体"/>
                </w:rPr>
                <w:t>编号</w:t>
              </w:r>
            </w:ins>
          </w:p>
        </w:tc>
        <w:tc>
          <w:tcPr>
            <w:tcW w:w="7513" w:type="dxa"/>
          </w:tcPr>
          <w:p w14:paraId="32111316">
            <w:pPr>
              <w:spacing w:line="360" w:lineRule="auto"/>
              <w:jc w:val="center"/>
              <w:rPr>
                <w:ins w:id="5337" w:author="柠栀" w:date="2025-05-07T11:32:32Z"/>
                <w:rFonts w:ascii="楷体" w:hAnsi="楷体" w:eastAsia="楷体" w:cs="楷体"/>
              </w:rPr>
            </w:pPr>
            <w:ins w:id="5338" w:author="柠栀" w:date="2025-05-07T11:32:32Z">
              <w:r>
                <w:rPr>
                  <w:rFonts w:hint="eastAsia" w:ascii="楷体" w:hAnsi="楷体" w:eastAsia="楷体" w:cs="楷体"/>
                </w:rPr>
                <w:t>描述</w:t>
              </w:r>
            </w:ins>
          </w:p>
        </w:tc>
      </w:tr>
      <w:tr w14:paraId="759EC2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ins w:id="5339" w:author="柠栀" w:date="2025-05-07T11:32:32Z"/>
        </w:trPr>
        <w:tc>
          <w:tcPr>
            <w:tcW w:w="1384" w:type="dxa"/>
          </w:tcPr>
          <w:p w14:paraId="41B4A3F9">
            <w:pPr>
              <w:spacing w:line="360" w:lineRule="auto"/>
              <w:jc w:val="center"/>
              <w:rPr>
                <w:ins w:id="5340" w:author="柠栀" w:date="2025-05-07T11:32:32Z"/>
                <w:rFonts w:ascii="楷体" w:hAnsi="楷体" w:eastAsia="楷体" w:cs="楷体"/>
              </w:rPr>
            </w:pPr>
            <w:ins w:id="5341" w:author="柠栀" w:date="2025-05-07T11:32:32Z">
              <w:r>
                <w:rPr>
                  <w:rFonts w:hint="eastAsia" w:ascii="楷体" w:hAnsi="楷体" w:eastAsia="楷体" w:cs="楷体"/>
                  <w:lang w:val="en-US" w:eastAsia="zh-CN"/>
                </w:rPr>
                <w:t>SEC</w:t>
              </w:r>
            </w:ins>
            <w:ins w:id="5342" w:author="柠栀" w:date="2025-05-07T11:32:32Z">
              <w:r>
                <w:rPr>
                  <w:rFonts w:hint="eastAsia" w:ascii="楷体" w:hAnsi="楷体" w:eastAsia="楷体" w:cs="楷体"/>
                </w:rPr>
                <w:t>-1</w:t>
              </w:r>
            </w:ins>
          </w:p>
        </w:tc>
        <w:tc>
          <w:tcPr>
            <w:tcW w:w="7513" w:type="dxa"/>
          </w:tcPr>
          <w:p w14:paraId="7DB2F78F">
            <w:pPr>
              <w:spacing w:line="360" w:lineRule="auto"/>
              <w:rPr>
                <w:ins w:id="5343" w:author="柠栀" w:date="2025-05-07T11:32:32Z"/>
                <w:rFonts w:ascii="楷体" w:hAnsi="楷体" w:eastAsia="楷体" w:cs="楷体"/>
              </w:rPr>
            </w:pPr>
            <w:ins w:id="5344" w:author="柠栀" w:date="2025-05-07T11:32:32Z">
              <w:r>
                <w:rPr>
                  <w:rFonts w:hint="eastAsia" w:ascii="楷体" w:hAnsi="楷体" w:eastAsia="楷体" w:cs="楷体"/>
                  <w:lang w:val="en-US" w:eastAsia="zh-CN"/>
                </w:rPr>
                <w:t>使用实名制的登录方式，</w:t>
              </w:r>
            </w:ins>
            <w:ins w:id="5345" w:author="柠栀" w:date="2025-05-07T11:32:32Z">
              <w:r>
                <w:rPr>
                  <w:rFonts w:hint="eastAsia" w:ascii="楷体" w:hAnsi="楷体" w:eastAsia="楷体" w:cs="楷体"/>
                </w:rPr>
                <w:t>确保用户登录机器的唯一性，避免重复登录</w:t>
              </w:r>
            </w:ins>
          </w:p>
        </w:tc>
      </w:tr>
      <w:tr w14:paraId="2AD1D5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ins w:id="5346" w:author="柠栀" w:date="2025-05-07T11:32:32Z"/>
        </w:trPr>
        <w:tc>
          <w:tcPr>
            <w:tcW w:w="1384" w:type="dxa"/>
          </w:tcPr>
          <w:p w14:paraId="4A5E42FE">
            <w:pPr>
              <w:spacing w:line="360" w:lineRule="auto"/>
              <w:jc w:val="center"/>
              <w:rPr>
                <w:ins w:id="5347" w:author="柠栀" w:date="2025-05-07T11:32:32Z"/>
                <w:rFonts w:hint="default" w:ascii="楷体" w:hAnsi="楷体" w:eastAsia="楷体" w:cs="楷体"/>
                <w:lang w:val="en-US" w:eastAsia="zh-CN"/>
              </w:rPr>
            </w:pPr>
            <w:ins w:id="5348" w:author="柠栀" w:date="2025-05-07T11:32:32Z">
              <w:r>
                <w:rPr>
                  <w:rFonts w:hint="eastAsia" w:ascii="楷体" w:hAnsi="楷体" w:eastAsia="楷体" w:cs="楷体"/>
                  <w:lang w:val="en-US" w:eastAsia="zh-CN"/>
                </w:rPr>
                <w:t>SEC-2</w:t>
              </w:r>
            </w:ins>
          </w:p>
        </w:tc>
        <w:tc>
          <w:tcPr>
            <w:tcW w:w="7513" w:type="dxa"/>
          </w:tcPr>
          <w:p w14:paraId="54E2564D">
            <w:pPr>
              <w:spacing w:line="360" w:lineRule="auto"/>
              <w:rPr>
                <w:ins w:id="5349" w:author="柠栀" w:date="2025-05-07T11:32:32Z"/>
                <w:rFonts w:hint="eastAsia" w:ascii="楷体" w:hAnsi="楷体" w:eastAsia="楷体" w:cs="楷体"/>
                <w:lang w:val="en-US" w:eastAsia="zh-CN"/>
              </w:rPr>
            </w:pPr>
            <w:ins w:id="5350" w:author="柠栀" w:date="2025-05-07T11:32:32Z">
              <w:r>
                <w:rPr>
                  <w:rFonts w:hint="eastAsia" w:ascii="楷体" w:hAnsi="楷体" w:eastAsia="楷体" w:cs="楷体"/>
                  <w:lang w:val="en-US" w:eastAsia="zh-CN"/>
                </w:rPr>
                <w:t>应该实现适当的安全保护措施，以避免学生用户散发过于个人化信息和隐私。</w:t>
              </w:r>
            </w:ins>
          </w:p>
        </w:tc>
      </w:tr>
    </w:tbl>
    <w:p w14:paraId="36DFE205">
      <w:pPr>
        <w:rPr>
          <w:ins w:id="5351" w:author="柠栀" w:date="2025-05-07T11:32:32Z"/>
          <w:szCs w:val="28"/>
        </w:rPr>
      </w:pPr>
    </w:p>
    <w:p w14:paraId="1173237F">
      <w:pPr>
        <w:pStyle w:val="4"/>
        <w:numPr>
          <w:ilvl w:val="2"/>
          <w:numId w:val="0"/>
        </w:numPr>
        <w:ind w:left="709" w:leftChars="0" w:hanging="709" w:firstLineChars="0"/>
        <w:outlineLvl w:val="9"/>
        <w:rPr>
          <w:ins w:id="5352" w:author="柠栀" w:date="2025-05-07T11:32:32Z"/>
          <w:rFonts w:hint="eastAsia" w:eastAsia="宋体"/>
        </w:rPr>
      </w:pPr>
      <w:ins w:id="5353" w:author="柠栀" w:date="2025-05-07T11:32:32Z">
        <w:r>
          <w:rPr>
            <w:rFonts w:hint="eastAsia" w:ascii="宋体" w:hAnsi="宋体" w:cs="宋体"/>
            <w:b/>
            <w:bCs/>
            <w:kern w:val="2"/>
            <w:sz w:val="32"/>
            <w:szCs w:val="32"/>
            <w:lang w:val="en-US" w:eastAsia="zh-CN" w:bidi="ar-SA"/>
          </w:rPr>
          <w:t>7</w:t>
        </w:r>
      </w:ins>
      <w:ins w:id="5354" w:author="柠栀" w:date="2025-05-07T11:32:32Z">
        <w:r>
          <w:rPr>
            <w:rFonts w:hint="default" w:ascii="宋体" w:hAnsi="宋体" w:eastAsia="宋体" w:cs="宋体"/>
            <w:b/>
            <w:bCs/>
            <w:kern w:val="2"/>
            <w:sz w:val="32"/>
            <w:szCs w:val="32"/>
            <w:lang w:val="en-US" w:eastAsia="zh-CN" w:bidi="ar-SA"/>
          </w:rPr>
          <w:t>.</w:t>
        </w:r>
      </w:ins>
      <w:ins w:id="5355" w:author="柠栀" w:date="2025-05-07T11:32:32Z">
        <w:r>
          <w:rPr>
            <w:rFonts w:hint="eastAsia" w:ascii="宋体" w:hAnsi="宋体" w:cs="宋体"/>
            <w:b/>
            <w:bCs/>
            <w:kern w:val="2"/>
            <w:sz w:val="32"/>
            <w:szCs w:val="32"/>
            <w:lang w:val="en-US" w:eastAsia="zh-CN" w:bidi="ar-SA"/>
          </w:rPr>
          <w:t>1</w:t>
        </w:r>
      </w:ins>
      <w:ins w:id="5356" w:author="柠栀" w:date="2025-05-07T11:32:32Z">
        <w:r>
          <w:rPr>
            <w:rFonts w:hint="default" w:ascii="宋体" w:hAnsi="宋体" w:eastAsia="宋体" w:cs="宋体"/>
            <w:b/>
            <w:bCs/>
            <w:kern w:val="2"/>
            <w:sz w:val="32"/>
            <w:szCs w:val="32"/>
            <w:lang w:val="en-US" w:eastAsia="zh-CN" w:bidi="ar-SA"/>
          </w:rPr>
          <w:t>.4</w:t>
        </w:r>
      </w:ins>
      <w:ins w:id="5357" w:author="柠栀" w:date="2025-05-07T11:32:32Z">
        <w:r>
          <w:rPr>
            <w:rFonts w:hint="eastAsia" w:eastAsia="宋体"/>
          </w:rPr>
          <w:t>可用性要求</w:t>
        </w:r>
      </w:ins>
    </w:p>
    <w:tbl>
      <w:tblPr>
        <w:tblStyle w:val="13"/>
        <w:tblW w:w="89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7527"/>
      </w:tblGrid>
      <w:tr w14:paraId="4B4B9F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4" w:hRule="atLeast"/>
          <w:ins w:id="5358" w:author="柠栀" w:date="2025-05-07T11:32:32Z"/>
        </w:trPr>
        <w:tc>
          <w:tcPr>
            <w:tcW w:w="1384" w:type="dxa"/>
          </w:tcPr>
          <w:p w14:paraId="0ACF91F1">
            <w:pPr>
              <w:spacing w:line="360" w:lineRule="auto"/>
              <w:jc w:val="center"/>
              <w:rPr>
                <w:ins w:id="5359" w:author="柠栀" w:date="2025-05-07T11:32:32Z"/>
                <w:rFonts w:ascii="楷体" w:hAnsi="楷体" w:eastAsia="楷体" w:cs="楷体"/>
              </w:rPr>
            </w:pPr>
            <w:ins w:id="5360" w:author="柠栀" w:date="2025-05-07T11:32:32Z">
              <w:r>
                <w:rPr>
                  <w:rFonts w:hint="eastAsia" w:ascii="楷体" w:hAnsi="楷体" w:eastAsia="楷体" w:cs="楷体"/>
                </w:rPr>
                <w:t>编号</w:t>
              </w:r>
            </w:ins>
          </w:p>
        </w:tc>
        <w:tc>
          <w:tcPr>
            <w:tcW w:w="7527" w:type="dxa"/>
          </w:tcPr>
          <w:p w14:paraId="0E4B1C6F">
            <w:pPr>
              <w:spacing w:line="360" w:lineRule="auto"/>
              <w:jc w:val="center"/>
              <w:rPr>
                <w:ins w:id="5361" w:author="柠栀" w:date="2025-05-07T11:32:32Z"/>
                <w:rFonts w:ascii="楷体" w:hAnsi="楷体" w:eastAsia="楷体" w:cs="楷体"/>
              </w:rPr>
            </w:pPr>
            <w:ins w:id="5362" w:author="柠栀" w:date="2025-05-07T11:32:32Z">
              <w:r>
                <w:rPr>
                  <w:rFonts w:hint="eastAsia" w:ascii="楷体" w:hAnsi="楷体" w:eastAsia="楷体" w:cs="楷体"/>
                </w:rPr>
                <w:t>描述</w:t>
              </w:r>
            </w:ins>
          </w:p>
        </w:tc>
      </w:tr>
      <w:tr w14:paraId="156B67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ins w:id="5363" w:author="柠栀" w:date="2025-05-07T11:32:32Z"/>
        </w:trPr>
        <w:tc>
          <w:tcPr>
            <w:tcW w:w="1384" w:type="dxa"/>
          </w:tcPr>
          <w:p w14:paraId="0A54455C">
            <w:pPr>
              <w:spacing w:line="360" w:lineRule="auto"/>
              <w:jc w:val="center"/>
              <w:rPr>
                <w:ins w:id="5364" w:author="柠栀" w:date="2025-05-07T11:32:32Z"/>
                <w:rFonts w:ascii="楷体" w:hAnsi="楷体" w:eastAsia="楷体" w:cs="楷体"/>
              </w:rPr>
            </w:pPr>
            <w:ins w:id="5365" w:author="柠栀" w:date="2025-05-07T11:32:32Z">
              <w:r>
                <w:rPr>
                  <w:rFonts w:hint="eastAsia" w:ascii="楷体" w:hAnsi="楷体" w:eastAsia="楷体" w:cs="楷体"/>
                  <w:lang w:val="en-US" w:eastAsia="zh-CN"/>
                </w:rPr>
                <w:t>AVL</w:t>
              </w:r>
            </w:ins>
            <w:ins w:id="5366" w:author="柠栀" w:date="2025-05-07T11:32:32Z">
              <w:r>
                <w:rPr>
                  <w:rFonts w:hint="eastAsia" w:ascii="楷体" w:hAnsi="楷体" w:eastAsia="楷体" w:cs="楷体"/>
                </w:rPr>
                <w:t>-1</w:t>
              </w:r>
            </w:ins>
          </w:p>
        </w:tc>
        <w:tc>
          <w:tcPr>
            <w:tcW w:w="7527" w:type="dxa"/>
          </w:tcPr>
          <w:p w14:paraId="16105886">
            <w:pPr>
              <w:spacing w:line="360" w:lineRule="auto"/>
              <w:rPr>
                <w:ins w:id="5367" w:author="柠栀" w:date="2025-05-07T11:32:32Z"/>
                <w:rFonts w:hint="default" w:ascii="楷体" w:hAnsi="楷体" w:eastAsia="楷体" w:cs="楷体"/>
                <w:lang w:val="en-US" w:eastAsia="zh-CN"/>
              </w:rPr>
            </w:pPr>
            <w:ins w:id="5368" w:author="柠栀" w:date="2025-05-07T11:32:32Z">
              <w:r>
                <w:rPr>
                  <w:rFonts w:hint="default" w:ascii="楷体" w:hAnsi="楷体" w:eastAsia="楷体" w:cs="楷体"/>
                  <w:lang w:val="en-US" w:eastAsia="zh-CN"/>
                </w:rPr>
                <w:t>简单，集成性高。</w:t>
              </w:r>
            </w:ins>
          </w:p>
        </w:tc>
      </w:tr>
    </w:tbl>
    <w:p w14:paraId="00819988">
      <w:pPr>
        <w:rPr>
          <w:ins w:id="5369" w:author="柠栀" w:date="2025-05-07T11:32:32Z"/>
          <w:szCs w:val="28"/>
        </w:rPr>
      </w:pPr>
    </w:p>
    <w:p w14:paraId="502F3B60">
      <w:pPr>
        <w:pStyle w:val="4"/>
        <w:numPr>
          <w:ilvl w:val="2"/>
          <w:numId w:val="0"/>
        </w:numPr>
        <w:ind w:left="709" w:leftChars="0" w:hanging="709" w:firstLineChars="0"/>
        <w:outlineLvl w:val="9"/>
        <w:rPr>
          <w:ins w:id="5370" w:author="柠栀" w:date="2025-05-07T11:32:32Z"/>
          <w:rFonts w:hint="eastAsia" w:eastAsia="宋体"/>
        </w:rPr>
      </w:pPr>
      <w:ins w:id="5371" w:author="柠栀" w:date="2025-05-07T11:32:32Z">
        <w:r>
          <w:rPr>
            <w:rFonts w:hint="eastAsia" w:ascii="宋体" w:hAnsi="宋体" w:cs="宋体"/>
            <w:b/>
            <w:bCs/>
            <w:kern w:val="2"/>
            <w:sz w:val="32"/>
            <w:szCs w:val="32"/>
            <w:lang w:val="en-US" w:eastAsia="zh-CN" w:bidi="ar-SA"/>
          </w:rPr>
          <w:t>7</w:t>
        </w:r>
      </w:ins>
      <w:ins w:id="5372" w:author="柠栀" w:date="2025-05-07T11:32:32Z">
        <w:r>
          <w:rPr>
            <w:rFonts w:hint="default" w:ascii="宋体" w:hAnsi="宋体" w:eastAsia="宋体" w:cs="宋体"/>
            <w:b/>
            <w:bCs/>
            <w:kern w:val="2"/>
            <w:sz w:val="32"/>
            <w:szCs w:val="32"/>
            <w:lang w:val="en-US" w:eastAsia="zh-CN" w:bidi="ar-SA"/>
          </w:rPr>
          <w:t>.</w:t>
        </w:r>
      </w:ins>
      <w:ins w:id="5373" w:author="柠栀" w:date="2025-05-07T11:32:32Z">
        <w:r>
          <w:rPr>
            <w:rFonts w:hint="eastAsia" w:ascii="宋体" w:hAnsi="宋体" w:cs="宋体"/>
            <w:b/>
            <w:bCs/>
            <w:kern w:val="2"/>
            <w:sz w:val="32"/>
            <w:szCs w:val="32"/>
            <w:lang w:val="en-US" w:eastAsia="zh-CN" w:bidi="ar-SA"/>
          </w:rPr>
          <w:t>1</w:t>
        </w:r>
      </w:ins>
      <w:ins w:id="5374" w:author="柠栀" w:date="2025-05-07T11:32:32Z">
        <w:r>
          <w:rPr>
            <w:rFonts w:hint="default" w:ascii="宋体" w:hAnsi="宋体" w:eastAsia="宋体" w:cs="宋体"/>
            <w:b/>
            <w:bCs/>
            <w:kern w:val="2"/>
            <w:sz w:val="32"/>
            <w:szCs w:val="32"/>
            <w:lang w:val="en-US" w:eastAsia="zh-CN" w:bidi="ar-SA"/>
          </w:rPr>
          <w:t>.5</w:t>
        </w:r>
      </w:ins>
      <w:ins w:id="5375" w:author="柠栀" w:date="2025-05-07T11:32:32Z">
        <w:r>
          <w:rPr>
            <w:rFonts w:hint="eastAsia" w:eastAsia="宋体"/>
          </w:rPr>
          <w:t>健壮性要求</w:t>
        </w:r>
      </w:ins>
    </w:p>
    <w:tbl>
      <w:tblPr>
        <w:tblStyle w:val="13"/>
        <w:tblW w:w="88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7503"/>
      </w:tblGrid>
      <w:tr w14:paraId="064A82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ins w:id="5376" w:author="柠栀" w:date="2025-05-07T11:32:32Z"/>
        </w:trPr>
        <w:tc>
          <w:tcPr>
            <w:tcW w:w="1384" w:type="dxa"/>
            <w:tcBorders>
              <w:tl2br w:val="nil"/>
              <w:tr2bl w:val="nil"/>
            </w:tcBorders>
          </w:tcPr>
          <w:p w14:paraId="030059E6">
            <w:pPr>
              <w:spacing w:line="360" w:lineRule="auto"/>
              <w:jc w:val="center"/>
              <w:rPr>
                <w:ins w:id="5377" w:author="柠栀" w:date="2025-05-07T11:32:32Z"/>
                <w:rFonts w:ascii="楷体" w:hAnsi="楷体" w:eastAsia="楷体" w:cs="楷体"/>
              </w:rPr>
            </w:pPr>
            <w:ins w:id="5378" w:author="柠栀" w:date="2025-05-07T11:32:32Z">
              <w:r>
                <w:rPr>
                  <w:rFonts w:hint="eastAsia" w:ascii="楷体" w:hAnsi="楷体" w:eastAsia="楷体" w:cs="楷体"/>
                </w:rPr>
                <w:t>编号</w:t>
              </w:r>
            </w:ins>
          </w:p>
        </w:tc>
        <w:tc>
          <w:tcPr>
            <w:tcW w:w="7503" w:type="dxa"/>
            <w:tcBorders>
              <w:tl2br w:val="nil"/>
              <w:tr2bl w:val="nil"/>
            </w:tcBorders>
          </w:tcPr>
          <w:p w14:paraId="5E2B336E">
            <w:pPr>
              <w:spacing w:line="360" w:lineRule="auto"/>
              <w:jc w:val="center"/>
              <w:rPr>
                <w:ins w:id="5379" w:author="柠栀" w:date="2025-05-07T11:32:32Z"/>
                <w:rFonts w:ascii="楷体" w:hAnsi="楷体" w:eastAsia="楷体" w:cs="楷体"/>
              </w:rPr>
            </w:pPr>
            <w:ins w:id="5380" w:author="柠栀" w:date="2025-05-07T11:32:32Z">
              <w:r>
                <w:rPr>
                  <w:rFonts w:hint="eastAsia" w:ascii="楷体" w:hAnsi="楷体" w:eastAsia="楷体" w:cs="楷体"/>
                </w:rPr>
                <w:t>描述</w:t>
              </w:r>
            </w:ins>
          </w:p>
        </w:tc>
      </w:tr>
      <w:tr w14:paraId="20A98C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ins w:id="5381" w:author="柠栀" w:date="2025-05-07T11:32:32Z"/>
        </w:trPr>
        <w:tc>
          <w:tcPr>
            <w:tcW w:w="1384" w:type="dxa"/>
            <w:tcBorders>
              <w:tl2br w:val="nil"/>
              <w:tr2bl w:val="nil"/>
            </w:tcBorders>
          </w:tcPr>
          <w:p w14:paraId="7917B1F0">
            <w:pPr>
              <w:spacing w:line="360" w:lineRule="auto"/>
              <w:jc w:val="center"/>
              <w:rPr>
                <w:ins w:id="5382" w:author="柠栀" w:date="2025-05-07T11:32:32Z"/>
                <w:rFonts w:ascii="楷体" w:hAnsi="楷体" w:eastAsia="楷体" w:cs="楷体"/>
              </w:rPr>
            </w:pPr>
            <w:ins w:id="5383" w:author="柠栀" w:date="2025-05-07T11:32:32Z">
              <w:r>
                <w:rPr>
                  <w:rFonts w:hint="eastAsia" w:ascii="楷体" w:hAnsi="楷体" w:eastAsia="楷体" w:cs="楷体"/>
                </w:rPr>
                <w:t>ROB-1</w:t>
              </w:r>
            </w:ins>
          </w:p>
        </w:tc>
        <w:tc>
          <w:tcPr>
            <w:tcW w:w="7503" w:type="dxa"/>
            <w:tcBorders>
              <w:tl2br w:val="nil"/>
              <w:tr2bl w:val="nil"/>
            </w:tcBorders>
          </w:tcPr>
          <w:p w14:paraId="0FC7B678">
            <w:pPr>
              <w:spacing w:line="360" w:lineRule="auto"/>
              <w:rPr>
                <w:ins w:id="5384" w:author="柠栀" w:date="2025-05-07T11:32:32Z"/>
                <w:rFonts w:ascii="楷体" w:hAnsi="楷体" w:eastAsia="楷体" w:cs="楷体"/>
              </w:rPr>
            </w:pPr>
            <w:ins w:id="5385" w:author="柠栀" w:date="2025-05-07T11:32:32Z">
              <w:r>
                <w:rPr>
                  <w:rFonts w:ascii="楷体" w:hAnsi="楷体" w:eastAsia="楷体" w:cs="楷体"/>
                </w:rPr>
                <w:t>应该通过实验验证，确保在不同网络环境和设备上的正常使用。</w:t>
              </w:r>
            </w:ins>
          </w:p>
        </w:tc>
      </w:tr>
    </w:tbl>
    <w:p w14:paraId="481FE37A">
      <w:pPr>
        <w:rPr>
          <w:ins w:id="5386" w:author="柠栀" w:date="2025-05-07T11:32:32Z"/>
        </w:rPr>
      </w:pPr>
    </w:p>
    <w:p w14:paraId="13D0B872">
      <w:pPr>
        <w:pStyle w:val="3"/>
        <w:numPr>
          <w:ilvl w:val="1"/>
          <w:numId w:val="0"/>
        </w:numPr>
        <w:ind w:left="567" w:leftChars="0" w:hanging="567" w:firstLineChars="0"/>
        <w:rPr>
          <w:ins w:id="5387" w:author="柠栀" w:date="2025-05-07T11:32:32Z"/>
          <w:rFonts w:hint="default" w:ascii="宋体" w:hAnsi="宋体" w:cs="宋体"/>
          <w:lang w:eastAsia="zh-Hans"/>
        </w:rPr>
      </w:pPr>
      <w:ins w:id="5388" w:author="柠栀" w:date="2025-05-07T11:32:32Z">
        <w:bookmarkStart w:id="185" w:name="_Toc3427"/>
        <w:r>
          <w:rPr>
            <w:rFonts w:hint="eastAsia" w:ascii="宋体" w:hAnsi="宋体" w:cs="宋体"/>
            <w:b/>
            <w:bCs/>
            <w:kern w:val="2"/>
            <w:sz w:val="32"/>
            <w:szCs w:val="32"/>
            <w:lang w:val="en-US" w:eastAsia="zh-CN" w:bidi="ar-SA"/>
          </w:rPr>
          <w:t>7</w:t>
        </w:r>
      </w:ins>
      <w:ins w:id="5389" w:author="柠栀" w:date="2025-05-07T11:32:32Z">
        <w:r>
          <w:rPr>
            <w:rFonts w:hint="default" w:ascii="宋体" w:hAnsi="宋体" w:eastAsia="宋体" w:cs="宋体"/>
            <w:b/>
            <w:bCs/>
            <w:kern w:val="2"/>
            <w:sz w:val="32"/>
            <w:szCs w:val="32"/>
            <w:lang w:val="en-US" w:eastAsia="zh-Hans" w:bidi="ar-SA"/>
          </w:rPr>
          <w:t>.2</w:t>
        </w:r>
      </w:ins>
      <w:ins w:id="5390" w:author="柠栀" w:date="2025-05-07T11:32:32Z">
        <w:r>
          <w:rPr>
            <w:rFonts w:hint="eastAsia" w:ascii="宋体" w:hAnsi="宋体" w:cs="宋体"/>
            <w:lang w:val="en-US" w:eastAsia="zh-CN"/>
          </w:rPr>
          <w:t>教师员工</w:t>
        </w:r>
      </w:ins>
      <w:ins w:id="5391" w:author="柠栀" w:date="2025-05-07T11:32:32Z">
        <w:r>
          <w:rPr>
            <w:rFonts w:ascii="宋体" w:hAnsi="宋体" w:cs="宋体"/>
            <w:lang w:eastAsia="zh-Hans"/>
          </w:rPr>
          <w:t>用户需求</w:t>
        </w:r>
        <w:bookmarkEnd w:id="185"/>
      </w:ins>
    </w:p>
    <w:p w14:paraId="2F3B9C48">
      <w:pPr>
        <w:pStyle w:val="4"/>
        <w:numPr>
          <w:ilvl w:val="2"/>
          <w:numId w:val="0"/>
        </w:numPr>
        <w:ind w:left="709" w:leftChars="0" w:hanging="709" w:firstLineChars="0"/>
        <w:rPr>
          <w:ins w:id="5392" w:author="柠栀" w:date="2025-05-07T11:32:32Z"/>
          <w:rFonts w:hint="eastAsia" w:eastAsia="宋体"/>
        </w:rPr>
      </w:pPr>
      <w:ins w:id="5393" w:author="柠栀" w:date="2025-05-07T11:32:32Z">
        <w:bookmarkStart w:id="186" w:name="_Toc26318"/>
        <w:r>
          <w:rPr>
            <w:rFonts w:hint="eastAsia" w:ascii="宋体" w:hAnsi="宋体" w:cs="宋体"/>
            <w:b/>
            <w:bCs/>
            <w:kern w:val="2"/>
            <w:sz w:val="32"/>
            <w:szCs w:val="32"/>
            <w:lang w:val="en-US" w:eastAsia="zh-CN" w:bidi="ar-SA"/>
          </w:rPr>
          <w:t>7</w:t>
        </w:r>
      </w:ins>
      <w:ins w:id="5394" w:author="柠栀" w:date="2025-05-07T11:32:32Z">
        <w:r>
          <w:rPr>
            <w:rFonts w:hint="default" w:ascii="宋体" w:hAnsi="宋体" w:eastAsia="宋体" w:cs="宋体"/>
            <w:b/>
            <w:bCs/>
            <w:kern w:val="2"/>
            <w:sz w:val="32"/>
            <w:szCs w:val="32"/>
            <w:lang w:val="en-US" w:eastAsia="zh-CN" w:bidi="ar-SA"/>
          </w:rPr>
          <w:t>.</w:t>
        </w:r>
      </w:ins>
      <w:ins w:id="5395" w:author="柠栀" w:date="2025-05-07T11:32:32Z">
        <w:r>
          <w:rPr>
            <w:rFonts w:hint="eastAsia" w:ascii="宋体" w:hAnsi="宋体" w:cs="宋体"/>
            <w:b/>
            <w:bCs/>
            <w:kern w:val="2"/>
            <w:sz w:val="32"/>
            <w:szCs w:val="32"/>
            <w:lang w:val="en-US" w:eastAsia="zh-CN" w:bidi="ar-SA"/>
          </w:rPr>
          <w:t>2</w:t>
        </w:r>
      </w:ins>
      <w:ins w:id="5396" w:author="柠栀" w:date="2025-05-07T11:32:32Z">
        <w:r>
          <w:rPr>
            <w:rFonts w:hint="default" w:ascii="宋体" w:hAnsi="宋体" w:eastAsia="宋体" w:cs="宋体"/>
            <w:b/>
            <w:bCs/>
            <w:kern w:val="2"/>
            <w:sz w:val="32"/>
            <w:szCs w:val="32"/>
            <w:lang w:val="en-US" w:eastAsia="zh-CN" w:bidi="ar-SA"/>
          </w:rPr>
          <w:t>.1</w:t>
        </w:r>
      </w:ins>
      <w:ins w:id="5397" w:author="柠栀" w:date="2025-05-07T11:32:32Z">
        <w:r>
          <w:rPr>
            <w:rFonts w:hint="eastAsia" w:eastAsia="宋体"/>
          </w:rPr>
          <w:t>易用性要求</w:t>
        </w:r>
        <w:bookmarkEnd w:id="186"/>
      </w:ins>
    </w:p>
    <w:tbl>
      <w:tblPr>
        <w:tblStyle w:val="13"/>
        <w:tblW w:w="88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7491"/>
      </w:tblGrid>
      <w:tr w14:paraId="749FD6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4" w:hRule="atLeast"/>
          <w:ins w:id="5398" w:author="柠栀" w:date="2025-05-07T11:32:32Z"/>
        </w:trPr>
        <w:tc>
          <w:tcPr>
            <w:tcW w:w="1384" w:type="dxa"/>
          </w:tcPr>
          <w:p w14:paraId="356E4591">
            <w:pPr>
              <w:spacing w:line="360" w:lineRule="auto"/>
              <w:jc w:val="center"/>
              <w:rPr>
                <w:ins w:id="5399" w:author="柠栀" w:date="2025-05-07T11:32:32Z"/>
                <w:rFonts w:ascii="楷体" w:hAnsi="楷体" w:eastAsia="楷体" w:cs="楷体"/>
              </w:rPr>
            </w:pPr>
            <w:ins w:id="5400" w:author="柠栀" w:date="2025-05-07T11:32:32Z">
              <w:r>
                <w:rPr>
                  <w:rFonts w:hint="eastAsia" w:ascii="楷体" w:hAnsi="楷体" w:eastAsia="楷体" w:cs="楷体"/>
                </w:rPr>
                <w:t>编号</w:t>
              </w:r>
            </w:ins>
          </w:p>
        </w:tc>
        <w:tc>
          <w:tcPr>
            <w:tcW w:w="7491" w:type="dxa"/>
          </w:tcPr>
          <w:p w14:paraId="39A0EB8E">
            <w:pPr>
              <w:spacing w:line="360" w:lineRule="auto"/>
              <w:jc w:val="center"/>
              <w:rPr>
                <w:ins w:id="5401" w:author="柠栀" w:date="2025-05-07T11:32:32Z"/>
                <w:rFonts w:ascii="楷体" w:hAnsi="楷体" w:eastAsia="楷体" w:cs="楷体"/>
              </w:rPr>
            </w:pPr>
            <w:ins w:id="5402" w:author="柠栀" w:date="2025-05-07T11:32:32Z">
              <w:r>
                <w:rPr>
                  <w:rFonts w:hint="eastAsia" w:ascii="楷体" w:hAnsi="楷体" w:eastAsia="楷体" w:cs="楷体"/>
                </w:rPr>
                <w:t>描述</w:t>
              </w:r>
            </w:ins>
          </w:p>
        </w:tc>
      </w:tr>
      <w:tr w14:paraId="46897E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ins w:id="5403" w:author="柠栀" w:date="2025-05-07T11:32:32Z"/>
        </w:trPr>
        <w:tc>
          <w:tcPr>
            <w:tcW w:w="1384" w:type="dxa"/>
          </w:tcPr>
          <w:p w14:paraId="239F6DC1">
            <w:pPr>
              <w:spacing w:line="360" w:lineRule="auto"/>
              <w:jc w:val="center"/>
              <w:rPr>
                <w:ins w:id="5404" w:author="柠栀" w:date="2025-05-07T11:32:32Z"/>
                <w:rFonts w:ascii="楷体" w:hAnsi="楷体" w:eastAsia="楷体" w:cs="楷体"/>
              </w:rPr>
            </w:pPr>
            <w:ins w:id="5405" w:author="柠栀" w:date="2025-05-07T11:32:32Z">
              <w:r>
                <w:rPr>
                  <w:rFonts w:hint="eastAsia" w:ascii="楷体" w:hAnsi="楷体" w:eastAsia="楷体" w:cs="楷体"/>
                </w:rPr>
                <w:t>USE-1</w:t>
              </w:r>
            </w:ins>
          </w:p>
        </w:tc>
        <w:tc>
          <w:tcPr>
            <w:tcW w:w="7491" w:type="dxa"/>
          </w:tcPr>
          <w:p w14:paraId="6E075FC9">
            <w:pPr>
              <w:spacing w:line="360" w:lineRule="auto"/>
              <w:rPr>
                <w:ins w:id="5406" w:author="柠栀" w:date="2025-05-07T11:32:32Z"/>
                <w:rFonts w:hint="default" w:ascii="楷体" w:hAnsi="楷体" w:eastAsia="楷体" w:cs="楷体"/>
                <w:lang w:val="en-US"/>
              </w:rPr>
            </w:pPr>
            <w:ins w:id="5407" w:author="柠栀" w:date="2025-05-07T11:32:32Z">
              <w:r>
                <w:rPr>
                  <w:rFonts w:hint="eastAsia" w:ascii="楷体" w:hAnsi="楷体" w:eastAsia="楷体" w:cs="楷体"/>
                  <w:lang w:val="en-US" w:eastAsia="zh-CN"/>
                </w:rPr>
                <w:t>界面清新简洁，操作感良好，符合用户正常使用逻辑</w:t>
              </w:r>
            </w:ins>
          </w:p>
        </w:tc>
      </w:tr>
      <w:tr w14:paraId="396F82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ins w:id="5408" w:author="柠栀" w:date="2025-05-07T11:32:32Z"/>
        </w:trPr>
        <w:tc>
          <w:tcPr>
            <w:tcW w:w="1384" w:type="dxa"/>
          </w:tcPr>
          <w:p w14:paraId="40F23D1C">
            <w:pPr>
              <w:spacing w:line="360" w:lineRule="auto"/>
              <w:jc w:val="center"/>
              <w:rPr>
                <w:ins w:id="5409" w:author="柠栀" w:date="2025-05-07T11:32:32Z"/>
                <w:rFonts w:hint="default" w:ascii="楷体" w:hAnsi="楷体" w:eastAsia="楷体" w:cs="楷体"/>
                <w:lang w:val="en-US" w:eastAsia="zh-CN"/>
              </w:rPr>
            </w:pPr>
            <w:ins w:id="5410" w:author="柠栀" w:date="2025-05-07T11:32:32Z">
              <w:r>
                <w:rPr>
                  <w:rFonts w:hint="eastAsia" w:ascii="楷体" w:hAnsi="楷体" w:eastAsia="楷体" w:cs="楷体"/>
                  <w:lang w:val="en-US" w:eastAsia="zh-CN"/>
                </w:rPr>
                <w:t>USE-2</w:t>
              </w:r>
            </w:ins>
          </w:p>
        </w:tc>
        <w:tc>
          <w:tcPr>
            <w:tcW w:w="7491" w:type="dxa"/>
          </w:tcPr>
          <w:p w14:paraId="77F5AE43">
            <w:pPr>
              <w:spacing w:line="360" w:lineRule="auto"/>
              <w:rPr>
                <w:ins w:id="5411" w:author="柠栀" w:date="2025-05-07T11:32:32Z"/>
                <w:rFonts w:hint="eastAsia" w:ascii="楷体" w:hAnsi="楷体" w:eastAsia="楷体" w:cs="楷体"/>
                <w:lang w:val="en-US" w:eastAsia="zh-CN"/>
              </w:rPr>
            </w:pPr>
            <w:ins w:id="5412" w:author="柠栀" w:date="2025-05-07T11:32:32Z">
              <w:r>
                <w:rPr>
                  <w:rFonts w:hint="eastAsia" w:ascii="楷体" w:hAnsi="楷体" w:eastAsia="楷体" w:cs="楷体"/>
                  <w:lang w:val="en-US" w:eastAsia="zh-CN"/>
                </w:rPr>
                <w:t>应该支持教师用户共享资源、文献和备课材料，以方便教师用户进行教学准备</w:t>
              </w:r>
            </w:ins>
          </w:p>
        </w:tc>
      </w:tr>
    </w:tbl>
    <w:p w14:paraId="395903C2">
      <w:pPr>
        <w:rPr>
          <w:ins w:id="5413" w:author="柠栀" w:date="2025-05-07T11:32:32Z"/>
        </w:rPr>
      </w:pPr>
    </w:p>
    <w:p w14:paraId="06971316">
      <w:pPr>
        <w:pStyle w:val="4"/>
        <w:numPr>
          <w:ilvl w:val="2"/>
          <w:numId w:val="0"/>
        </w:numPr>
        <w:ind w:left="709" w:leftChars="0" w:hanging="709" w:firstLineChars="0"/>
        <w:rPr>
          <w:ins w:id="5414" w:author="柠栀" w:date="2025-05-07T11:32:32Z"/>
          <w:rFonts w:eastAsia="宋体"/>
        </w:rPr>
      </w:pPr>
      <w:ins w:id="5415" w:author="柠栀" w:date="2025-05-07T11:32:32Z">
        <w:bookmarkStart w:id="187" w:name="_Toc136"/>
        <w:r>
          <w:rPr>
            <w:rFonts w:hint="eastAsia" w:ascii="宋体" w:hAnsi="宋体" w:cs="宋体"/>
            <w:b/>
            <w:bCs/>
            <w:kern w:val="2"/>
            <w:sz w:val="32"/>
            <w:szCs w:val="32"/>
            <w:lang w:val="en-US" w:eastAsia="zh-CN" w:bidi="ar-SA"/>
          </w:rPr>
          <w:t>7</w:t>
        </w:r>
      </w:ins>
      <w:ins w:id="5416" w:author="柠栀" w:date="2025-05-07T11:32:32Z">
        <w:r>
          <w:rPr>
            <w:rFonts w:hint="default" w:ascii="宋体" w:hAnsi="宋体" w:eastAsia="宋体" w:cs="宋体"/>
            <w:b/>
            <w:bCs/>
            <w:kern w:val="2"/>
            <w:sz w:val="32"/>
            <w:szCs w:val="32"/>
            <w:lang w:val="en-US" w:eastAsia="zh-CN" w:bidi="ar-SA"/>
          </w:rPr>
          <w:t>.</w:t>
        </w:r>
      </w:ins>
      <w:ins w:id="5417" w:author="柠栀" w:date="2025-05-07T11:32:32Z">
        <w:r>
          <w:rPr>
            <w:rFonts w:hint="eastAsia" w:ascii="宋体" w:hAnsi="宋体" w:cs="宋体"/>
            <w:b/>
            <w:bCs/>
            <w:kern w:val="2"/>
            <w:sz w:val="32"/>
            <w:szCs w:val="32"/>
            <w:lang w:val="en-US" w:eastAsia="zh-CN" w:bidi="ar-SA"/>
          </w:rPr>
          <w:t>2</w:t>
        </w:r>
      </w:ins>
      <w:ins w:id="5418" w:author="柠栀" w:date="2025-05-07T11:32:32Z">
        <w:r>
          <w:rPr>
            <w:rFonts w:hint="default" w:ascii="宋体" w:hAnsi="宋体" w:eastAsia="宋体" w:cs="宋体"/>
            <w:b/>
            <w:bCs/>
            <w:kern w:val="2"/>
            <w:sz w:val="32"/>
            <w:szCs w:val="32"/>
            <w:lang w:val="en-US" w:eastAsia="zh-CN" w:bidi="ar-SA"/>
          </w:rPr>
          <w:t>.2</w:t>
        </w:r>
      </w:ins>
      <w:ins w:id="5419" w:author="柠栀" w:date="2025-05-07T11:32:32Z">
        <w:r>
          <w:rPr>
            <w:rFonts w:hint="eastAsia" w:eastAsia="宋体"/>
          </w:rPr>
          <w:t>性能要求</w:t>
        </w:r>
        <w:bookmarkEnd w:id="187"/>
      </w:ins>
    </w:p>
    <w:tbl>
      <w:tblPr>
        <w:tblStyle w:val="13"/>
        <w:tblW w:w="886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7479"/>
      </w:tblGrid>
      <w:tr w14:paraId="72BFBA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ins w:id="5420" w:author="柠栀" w:date="2025-05-07T11:32:32Z"/>
        </w:trPr>
        <w:tc>
          <w:tcPr>
            <w:tcW w:w="1384" w:type="dxa"/>
          </w:tcPr>
          <w:p w14:paraId="34FB68D9">
            <w:pPr>
              <w:spacing w:line="360" w:lineRule="auto"/>
              <w:jc w:val="center"/>
              <w:rPr>
                <w:ins w:id="5421" w:author="柠栀" w:date="2025-05-07T11:32:32Z"/>
                <w:rFonts w:ascii="楷体" w:hAnsi="楷体" w:eastAsia="楷体" w:cs="楷体"/>
              </w:rPr>
            </w:pPr>
            <w:ins w:id="5422" w:author="柠栀" w:date="2025-05-07T11:32:32Z">
              <w:r>
                <w:rPr>
                  <w:rFonts w:hint="eastAsia" w:ascii="楷体" w:hAnsi="楷体" w:eastAsia="楷体" w:cs="楷体"/>
                </w:rPr>
                <w:t>编号</w:t>
              </w:r>
            </w:ins>
          </w:p>
        </w:tc>
        <w:tc>
          <w:tcPr>
            <w:tcW w:w="7479" w:type="dxa"/>
          </w:tcPr>
          <w:p w14:paraId="79C54B27">
            <w:pPr>
              <w:spacing w:line="360" w:lineRule="auto"/>
              <w:jc w:val="center"/>
              <w:rPr>
                <w:ins w:id="5423" w:author="柠栀" w:date="2025-05-07T11:32:32Z"/>
                <w:rFonts w:ascii="楷体" w:hAnsi="楷体" w:eastAsia="楷体" w:cs="楷体"/>
              </w:rPr>
            </w:pPr>
            <w:ins w:id="5424" w:author="柠栀" w:date="2025-05-07T11:32:32Z">
              <w:r>
                <w:rPr>
                  <w:rFonts w:hint="eastAsia" w:ascii="楷体" w:hAnsi="楷体" w:eastAsia="楷体" w:cs="楷体"/>
                </w:rPr>
                <w:t>描述</w:t>
              </w:r>
            </w:ins>
          </w:p>
        </w:tc>
      </w:tr>
      <w:tr w14:paraId="48440D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6" w:hRule="atLeast"/>
          <w:ins w:id="5425" w:author="柠栀" w:date="2025-05-07T11:32:32Z"/>
        </w:trPr>
        <w:tc>
          <w:tcPr>
            <w:tcW w:w="1384" w:type="dxa"/>
          </w:tcPr>
          <w:p w14:paraId="7671F050">
            <w:pPr>
              <w:spacing w:line="360" w:lineRule="auto"/>
              <w:jc w:val="center"/>
              <w:rPr>
                <w:ins w:id="5426" w:author="柠栀" w:date="2025-05-07T11:32:32Z"/>
                <w:rFonts w:ascii="楷体" w:hAnsi="楷体" w:eastAsia="楷体" w:cs="楷体"/>
              </w:rPr>
            </w:pPr>
            <w:ins w:id="5427" w:author="柠栀" w:date="2025-05-07T11:32:32Z">
              <w:r>
                <w:rPr>
                  <w:rFonts w:hint="eastAsia" w:ascii="楷体" w:hAnsi="楷体" w:eastAsia="楷体" w:cs="楷体"/>
                </w:rPr>
                <w:t>PER-1</w:t>
              </w:r>
            </w:ins>
          </w:p>
        </w:tc>
        <w:tc>
          <w:tcPr>
            <w:tcW w:w="7479" w:type="dxa"/>
            <w:tcBorders>
              <w:right w:val="single" w:color="auto" w:sz="4" w:space="0"/>
            </w:tcBorders>
          </w:tcPr>
          <w:p w14:paraId="548283F5">
            <w:pPr>
              <w:spacing w:line="360" w:lineRule="auto"/>
              <w:rPr>
                <w:ins w:id="5428" w:author="柠栀" w:date="2025-05-07T11:32:32Z"/>
                <w:rFonts w:hint="default" w:ascii="楷体" w:hAnsi="楷体" w:eastAsia="楷体" w:cs="楷体"/>
                <w:lang w:val="en-US" w:eastAsia="zh-CN"/>
              </w:rPr>
            </w:pPr>
            <w:ins w:id="5429" w:author="柠栀" w:date="2025-05-07T11:32:32Z">
              <w:r>
                <w:rPr>
                  <w:rFonts w:hint="eastAsia" w:ascii="楷体" w:hAnsi="楷体" w:eastAsia="楷体" w:cs="楷体"/>
                </w:rPr>
                <w:t>系统能容纳总共</w:t>
              </w:r>
            </w:ins>
            <w:ins w:id="5430" w:author="柠栀" w:date="2025-05-07T11:32:32Z">
              <w:r>
                <w:rPr>
                  <w:rFonts w:hint="eastAsia" w:ascii="楷体" w:hAnsi="楷体" w:eastAsia="楷体" w:cs="楷体"/>
                  <w:lang w:val="en-US" w:eastAsia="zh-CN"/>
                </w:rPr>
                <w:t>1</w:t>
              </w:r>
            </w:ins>
            <w:ins w:id="5431" w:author="柠栀" w:date="2025-05-07T11:32:32Z">
              <w:r>
                <w:rPr>
                  <w:rFonts w:hint="eastAsia" w:ascii="楷体" w:hAnsi="楷体" w:eastAsia="楷体" w:cs="楷体"/>
                </w:rPr>
                <w:t>000个用户</w:t>
              </w:r>
            </w:ins>
            <w:ins w:id="5432" w:author="柠栀" w:date="2025-05-07T11:32:32Z">
              <w:r>
                <w:rPr>
                  <w:rFonts w:hint="eastAsia" w:ascii="楷体" w:hAnsi="楷体" w:eastAsia="楷体" w:cs="楷体"/>
                  <w:lang w:eastAsia="zh-CN"/>
                </w:rPr>
                <w:t>，</w:t>
              </w:r>
            </w:ins>
            <w:ins w:id="5433" w:author="柠栀" w:date="2025-05-07T11:32:32Z">
              <w:r>
                <w:rPr>
                  <w:rFonts w:hint="eastAsia" w:ascii="楷体" w:hAnsi="楷体" w:eastAsia="楷体" w:cs="楷体"/>
                </w:rPr>
                <w:t>在从当地上午9:00至下午10:00的使用高峰时段讲承受</w:t>
              </w:r>
            </w:ins>
            <w:ins w:id="5434" w:author="柠栀" w:date="2025-05-07T11:32:32Z">
              <w:r>
                <w:rPr>
                  <w:rFonts w:hint="eastAsia" w:ascii="楷体" w:hAnsi="楷体" w:eastAsia="楷体" w:cs="楷体"/>
                  <w:lang w:val="en-US" w:eastAsia="zh-CN"/>
                </w:rPr>
                <w:t>30</w:t>
              </w:r>
            </w:ins>
            <w:ins w:id="5435" w:author="柠栀" w:date="2025-05-07T11:32:32Z">
              <w:r>
                <w:rPr>
                  <w:rFonts w:hint="eastAsia" w:ascii="楷体" w:hAnsi="楷体" w:eastAsia="楷体" w:cs="楷体"/>
                </w:rPr>
                <w:t>0个并发用户请求</w:t>
              </w:r>
            </w:ins>
            <w:ins w:id="5436" w:author="柠栀" w:date="2025-05-07T11:32:32Z">
              <w:r>
                <w:rPr>
                  <w:rFonts w:hint="eastAsia" w:ascii="楷体" w:hAnsi="楷体" w:eastAsia="楷体" w:cs="楷体"/>
                  <w:lang w:eastAsia="zh-CN"/>
                </w:rPr>
                <w:t>，</w:t>
              </w:r>
            </w:ins>
            <w:ins w:id="5437" w:author="柠栀" w:date="2025-05-07T11:32:32Z">
              <w:r>
                <w:rPr>
                  <w:rFonts w:hint="eastAsia" w:ascii="楷体" w:hAnsi="楷体" w:eastAsia="楷体" w:cs="楷体"/>
                  <w:lang w:val="en-US" w:eastAsia="zh-CN"/>
                </w:rPr>
                <w:t>同时相应点击响应小于1秒</w:t>
              </w:r>
            </w:ins>
          </w:p>
        </w:tc>
      </w:tr>
      <w:tr w14:paraId="541515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6" w:hRule="atLeast"/>
          <w:ins w:id="5438" w:author="柠栀" w:date="2025-05-07T11:32:32Z"/>
        </w:trPr>
        <w:tc>
          <w:tcPr>
            <w:tcW w:w="1384" w:type="dxa"/>
          </w:tcPr>
          <w:p w14:paraId="6FE2F672">
            <w:pPr>
              <w:spacing w:line="360" w:lineRule="auto"/>
              <w:jc w:val="center"/>
              <w:rPr>
                <w:ins w:id="5439" w:author="柠栀" w:date="2025-05-07T11:32:32Z"/>
                <w:rFonts w:hint="default" w:ascii="楷体" w:hAnsi="楷体" w:eastAsia="楷体" w:cs="楷体"/>
                <w:lang w:val="en-US" w:eastAsia="zh-CN"/>
              </w:rPr>
            </w:pPr>
            <w:ins w:id="5440" w:author="柠栀" w:date="2025-05-07T11:32:32Z">
              <w:r>
                <w:rPr>
                  <w:rFonts w:hint="eastAsia" w:ascii="楷体" w:hAnsi="楷体" w:eastAsia="楷体" w:cs="楷体"/>
                  <w:lang w:val="en-US" w:eastAsia="zh-CN"/>
                </w:rPr>
                <w:t>PER-2</w:t>
              </w:r>
            </w:ins>
          </w:p>
        </w:tc>
        <w:tc>
          <w:tcPr>
            <w:tcW w:w="7479" w:type="dxa"/>
            <w:tcBorders>
              <w:right w:val="single" w:color="auto" w:sz="4" w:space="0"/>
            </w:tcBorders>
          </w:tcPr>
          <w:p w14:paraId="5AD12585">
            <w:pPr>
              <w:spacing w:line="360" w:lineRule="auto"/>
              <w:rPr>
                <w:ins w:id="5441" w:author="柠栀" w:date="2025-05-07T11:32:32Z"/>
                <w:rFonts w:hint="eastAsia" w:ascii="楷体" w:hAnsi="楷体" w:eastAsia="楷体" w:cs="楷体"/>
              </w:rPr>
            </w:pPr>
            <w:ins w:id="5442" w:author="柠栀" w:date="2025-05-07T11:32:32Z">
              <w:r>
                <w:rPr>
                  <w:rFonts w:hint="eastAsia" w:ascii="楷体" w:hAnsi="楷体" w:eastAsia="楷体" w:cs="楷体"/>
                </w:rPr>
                <w:t>支持高效率的多媒体贴子格式</w:t>
              </w:r>
            </w:ins>
          </w:p>
        </w:tc>
      </w:tr>
    </w:tbl>
    <w:p w14:paraId="3CDAA5B1">
      <w:pPr>
        <w:rPr>
          <w:ins w:id="5443" w:author="柠栀" w:date="2025-05-07T11:32:32Z"/>
          <w:rFonts w:hint="eastAsia"/>
          <w:szCs w:val="28"/>
        </w:rPr>
      </w:pPr>
    </w:p>
    <w:p w14:paraId="7CC41E09">
      <w:pPr>
        <w:rPr>
          <w:ins w:id="5444" w:author="柠栀" w:date="2025-05-07T11:32:32Z"/>
        </w:rPr>
      </w:pPr>
    </w:p>
    <w:p w14:paraId="5795E460">
      <w:pPr>
        <w:pStyle w:val="4"/>
        <w:numPr>
          <w:ilvl w:val="2"/>
          <w:numId w:val="0"/>
        </w:numPr>
        <w:ind w:left="709" w:leftChars="0" w:hanging="709" w:firstLineChars="0"/>
        <w:rPr>
          <w:ins w:id="5445" w:author="柠栀" w:date="2025-05-07T11:32:32Z"/>
          <w:rFonts w:hint="eastAsia" w:eastAsia="宋体"/>
        </w:rPr>
      </w:pPr>
      <w:ins w:id="5446" w:author="柠栀" w:date="2025-05-07T11:32:32Z">
        <w:bookmarkStart w:id="188" w:name="_Toc24665"/>
        <w:r>
          <w:rPr>
            <w:rFonts w:hint="eastAsia" w:ascii="宋体" w:hAnsi="宋体" w:cs="宋体"/>
            <w:b/>
            <w:bCs/>
            <w:kern w:val="2"/>
            <w:sz w:val="32"/>
            <w:szCs w:val="32"/>
            <w:lang w:val="en-US" w:eastAsia="zh-CN" w:bidi="ar-SA"/>
          </w:rPr>
          <w:t>7</w:t>
        </w:r>
      </w:ins>
      <w:ins w:id="5447" w:author="柠栀" w:date="2025-05-07T11:32:32Z">
        <w:r>
          <w:rPr>
            <w:rFonts w:hint="default" w:ascii="宋体" w:hAnsi="宋体" w:eastAsia="宋体" w:cs="宋体"/>
            <w:b/>
            <w:bCs/>
            <w:kern w:val="2"/>
            <w:sz w:val="32"/>
            <w:szCs w:val="32"/>
            <w:lang w:val="en-US" w:eastAsia="zh-CN" w:bidi="ar-SA"/>
          </w:rPr>
          <w:t>.</w:t>
        </w:r>
      </w:ins>
      <w:ins w:id="5448" w:author="柠栀" w:date="2025-05-07T11:32:32Z">
        <w:r>
          <w:rPr>
            <w:rFonts w:hint="eastAsia" w:ascii="宋体" w:hAnsi="宋体" w:cs="宋体"/>
            <w:b/>
            <w:bCs/>
            <w:kern w:val="2"/>
            <w:sz w:val="32"/>
            <w:szCs w:val="32"/>
            <w:lang w:val="en-US" w:eastAsia="zh-CN" w:bidi="ar-SA"/>
          </w:rPr>
          <w:t>2</w:t>
        </w:r>
      </w:ins>
      <w:ins w:id="5449" w:author="柠栀" w:date="2025-05-07T11:32:32Z">
        <w:r>
          <w:rPr>
            <w:rFonts w:hint="default" w:ascii="宋体" w:hAnsi="宋体" w:eastAsia="宋体" w:cs="宋体"/>
            <w:b/>
            <w:bCs/>
            <w:kern w:val="2"/>
            <w:sz w:val="32"/>
            <w:szCs w:val="32"/>
            <w:lang w:val="en-US" w:eastAsia="zh-CN" w:bidi="ar-SA"/>
          </w:rPr>
          <w:t>.3</w:t>
        </w:r>
      </w:ins>
      <w:ins w:id="5450" w:author="柠栀" w:date="2025-05-07T11:32:32Z">
        <w:r>
          <w:rPr>
            <w:rFonts w:hint="eastAsia" w:eastAsia="宋体"/>
          </w:rPr>
          <w:t>防护性要求</w:t>
        </w:r>
        <w:bookmarkEnd w:id="188"/>
      </w:ins>
    </w:p>
    <w:tbl>
      <w:tblPr>
        <w:tblStyle w:val="13"/>
        <w:tblW w:w="89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7527"/>
      </w:tblGrid>
      <w:tr w14:paraId="0F53B8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ins w:id="5451" w:author="柠栀" w:date="2025-05-07T11:32:32Z"/>
        </w:trPr>
        <w:tc>
          <w:tcPr>
            <w:tcW w:w="1384" w:type="dxa"/>
          </w:tcPr>
          <w:p w14:paraId="55C3ECAE">
            <w:pPr>
              <w:spacing w:line="360" w:lineRule="auto"/>
              <w:jc w:val="center"/>
              <w:rPr>
                <w:ins w:id="5452" w:author="柠栀" w:date="2025-05-07T11:32:32Z"/>
                <w:rFonts w:ascii="楷体" w:hAnsi="楷体" w:eastAsia="楷体" w:cs="楷体"/>
              </w:rPr>
            </w:pPr>
            <w:ins w:id="5453" w:author="柠栀" w:date="2025-05-07T11:32:32Z">
              <w:r>
                <w:rPr>
                  <w:rFonts w:hint="eastAsia" w:ascii="楷体" w:hAnsi="楷体" w:eastAsia="楷体" w:cs="楷体"/>
                </w:rPr>
                <w:t>编号</w:t>
              </w:r>
            </w:ins>
          </w:p>
        </w:tc>
        <w:tc>
          <w:tcPr>
            <w:tcW w:w="7527" w:type="dxa"/>
          </w:tcPr>
          <w:p w14:paraId="00F98718">
            <w:pPr>
              <w:spacing w:line="360" w:lineRule="auto"/>
              <w:jc w:val="center"/>
              <w:rPr>
                <w:ins w:id="5454" w:author="柠栀" w:date="2025-05-07T11:32:32Z"/>
                <w:rFonts w:ascii="楷体" w:hAnsi="楷体" w:eastAsia="楷体" w:cs="楷体"/>
              </w:rPr>
            </w:pPr>
            <w:ins w:id="5455" w:author="柠栀" w:date="2025-05-07T11:32:32Z">
              <w:r>
                <w:rPr>
                  <w:rFonts w:hint="eastAsia" w:ascii="楷体" w:hAnsi="楷体" w:eastAsia="楷体" w:cs="楷体"/>
                </w:rPr>
                <w:t>描述</w:t>
              </w:r>
            </w:ins>
          </w:p>
        </w:tc>
      </w:tr>
      <w:tr w14:paraId="46568A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ins w:id="5456" w:author="柠栀" w:date="2025-05-07T11:32:32Z"/>
        </w:trPr>
        <w:tc>
          <w:tcPr>
            <w:tcW w:w="1384" w:type="dxa"/>
          </w:tcPr>
          <w:p w14:paraId="48501150">
            <w:pPr>
              <w:spacing w:line="360" w:lineRule="auto"/>
              <w:jc w:val="center"/>
              <w:rPr>
                <w:ins w:id="5457" w:author="柠栀" w:date="2025-05-07T11:32:32Z"/>
                <w:rFonts w:ascii="楷体" w:hAnsi="楷体" w:eastAsia="楷体" w:cs="楷体"/>
              </w:rPr>
            </w:pPr>
            <w:ins w:id="5458" w:author="柠栀" w:date="2025-05-07T11:32:32Z">
              <w:r>
                <w:rPr>
                  <w:rFonts w:hint="eastAsia" w:ascii="楷体" w:hAnsi="楷体" w:eastAsia="楷体" w:cs="楷体"/>
                  <w:lang w:val="en-US" w:eastAsia="zh-CN"/>
                </w:rPr>
                <w:t>SEC</w:t>
              </w:r>
            </w:ins>
            <w:ins w:id="5459" w:author="柠栀" w:date="2025-05-07T11:32:32Z">
              <w:r>
                <w:rPr>
                  <w:rFonts w:hint="eastAsia" w:ascii="楷体" w:hAnsi="楷体" w:eastAsia="楷体" w:cs="楷体"/>
                </w:rPr>
                <w:t>-1</w:t>
              </w:r>
            </w:ins>
          </w:p>
        </w:tc>
        <w:tc>
          <w:tcPr>
            <w:tcW w:w="7527" w:type="dxa"/>
          </w:tcPr>
          <w:p w14:paraId="7366C743">
            <w:pPr>
              <w:spacing w:line="360" w:lineRule="auto"/>
              <w:rPr>
                <w:ins w:id="5460" w:author="柠栀" w:date="2025-05-07T11:32:32Z"/>
                <w:rFonts w:hint="default" w:ascii="楷体" w:hAnsi="楷体" w:eastAsia="楷体" w:cs="楷体"/>
                <w:lang w:val="en-US" w:eastAsia="zh-CN"/>
              </w:rPr>
            </w:pPr>
            <w:ins w:id="5461" w:author="柠栀" w:date="2025-05-07T11:32:32Z">
              <w:r>
                <w:rPr>
                  <w:rFonts w:hint="eastAsia" w:ascii="楷体" w:hAnsi="楷体" w:eastAsia="楷体" w:cs="楷体"/>
                  <w:lang w:val="en-US" w:eastAsia="zh-CN"/>
                </w:rPr>
                <w:t>使用实名制的登录方式，</w:t>
              </w:r>
            </w:ins>
            <w:ins w:id="5462" w:author="柠栀" w:date="2025-05-07T11:32:32Z">
              <w:r>
                <w:rPr>
                  <w:rFonts w:hint="eastAsia" w:ascii="楷体" w:hAnsi="楷体" w:eastAsia="楷体" w:cs="楷体"/>
                </w:rPr>
                <w:t>确保用户登录机器的唯一性，避免重复登录</w:t>
              </w:r>
            </w:ins>
          </w:p>
        </w:tc>
      </w:tr>
      <w:tr w14:paraId="64026E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ins w:id="5463" w:author="柠栀" w:date="2025-05-07T11:32:32Z"/>
        </w:trPr>
        <w:tc>
          <w:tcPr>
            <w:tcW w:w="1384" w:type="dxa"/>
          </w:tcPr>
          <w:p w14:paraId="5A94A275">
            <w:pPr>
              <w:spacing w:line="360" w:lineRule="auto"/>
              <w:jc w:val="center"/>
              <w:rPr>
                <w:ins w:id="5464" w:author="柠栀" w:date="2025-05-07T11:32:32Z"/>
                <w:rFonts w:hint="eastAsia" w:ascii="楷体" w:hAnsi="楷体" w:eastAsia="楷体" w:cs="楷体"/>
                <w:lang w:val="en-US" w:eastAsia="zh-CN"/>
              </w:rPr>
            </w:pPr>
            <w:ins w:id="5465" w:author="柠栀" w:date="2025-05-07T11:32:32Z">
              <w:r>
                <w:rPr>
                  <w:rFonts w:hint="eastAsia" w:ascii="楷体" w:hAnsi="楷体" w:eastAsia="楷体" w:cs="楷体"/>
                  <w:lang w:val="en-US" w:eastAsia="zh-CN"/>
                </w:rPr>
                <w:t>SEC</w:t>
              </w:r>
            </w:ins>
            <w:ins w:id="5466" w:author="柠栀" w:date="2025-05-07T11:32:32Z">
              <w:r>
                <w:rPr>
                  <w:rFonts w:hint="eastAsia" w:ascii="楷体" w:hAnsi="楷体" w:eastAsia="楷体" w:cs="楷体"/>
                </w:rPr>
                <w:t>-</w:t>
              </w:r>
            </w:ins>
            <w:ins w:id="5467" w:author="柠栀" w:date="2025-05-07T11:32:32Z">
              <w:r>
                <w:rPr>
                  <w:rFonts w:hint="eastAsia" w:ascii="楷体" w:hAnsi="楷体" w:eastAsia="楷体" w:cs="楷体"/>
                  <w:lang w:val="en-US" w:eastAsia="zh-CN"/>
                </w:rPr>
                <w:t>2</w:t>
              </w:r>
            </w:ins>
          </w:p>
        </w:tc>
        <w:tc>
          <w:tcPr>
            <w:tcW w:w="7527" w:type="dxa"/>
          </w:tcPr>
          <w:p w14:paraId="502D1D69">
            <w:pPr>
              <w:tabs>
                <w:tab w:val="left" w:pos="2259"/>
              </w:tabs>
              <w:spacing w:line="360" w:lineRule="auto"/>
              <w:rPr>
                <w:ins w:id="5468" w:author="柠栀" w:date="2025-05-07T11:32:32Z"/>
                <w:rFonts w:hint="eastAsia" w:ascii="楷体" w:hAnsi="楷体" w:eastAsia="楷体" w:cs="楷体"/>
                <w:lang w:val="en-US" w:eastAsia="zh-CN"/>
              </w:rPr>
            </w:pPr>
            <w:ins w:id="5469" w:author="柠栀" w:date="2025-05-07T11:32:32Z">
              <w:r>
                <w:rPr>
                  <w:rFonts w:hint="eastAsia" w:ascii="楷体" w:hAnsi="楷体" w:eastAsia="楷体" w:cs="楷体"/>
                  <w:lang w:val="en-US" w:eastAsia="zh-CN"/>
                </w:rPr>
                <w:t>提供隐私保护，以确保教师用户教学和管理相关数据的安全性和保密性。</w:t>
              </w:r>
            </w:ins>
          </w:p>
        </w:tc>
      </w:tr>
    </w:tbl>
    <w:p w14:paraId="643FF42B">
      <w:pPr>
        <w:rPr>
          <w:ins w:id="5470" w:author="柠栀" w:date="2025-05-07T11:32:32Z"/>
        </w:rPr>
      </w:pPr>
    </w:p>
    <w:p w14:paraId="72B45FBA">
      <w:pPr>
        <w:rPr>
          <w:ins w:id="5471" w:author="柠栀" w:date="2025-05-07T11:32:32Z"/>
          <w:szCs w:val="28"/>
        </w:rPr>
      </w:pPr>
    </w:p>
    <w:p w14:paraId="2AD547B2">
      <w:pPr>
        <w:pStyle w:val="4"/>
        <w:numPr>
          <w:ilvl w:val="2"/>
          <w:numId w:val="0"/>
        </w:numPr>
        <w:ind w:left="709" w:leftChars="0" w:hanging="709" w:firstLineChars="0"/>
        <w:rPr>
          <w:ins w:id="5472" w:author="柠栀" w:date="2025-05-07T11:32:32Z"/>
          <w:rFonts w:hint="eastAsia" w:eastAsia="宋体"/>
        </w:rPr>
      </w:pPr>
      <w:ins w:id="5473" w:author="柠栀" w:date="2025-05-07T11:32:32Z">
        <w:bookmarkStart w:id="189" w:name="_Toc7450"/>
        <w:r>
          <w:rPr>
            <w:rFonts w:hint="eastAsia" w:ascii="宋体" w:hAnsi="宋体" w:cs="宋体"/>
            <w:b/>
            <w:bCs/>
            <w:kern w:val="2"/>
            <w:sz w:val="32"/>
            <w:szCs w:val="32"/>
            <w:lang w:val="en-US" w:eastAsia="zh-CN" w:bidi="ar-SA"/>
          </w:rPr>
          <w:t>7</w:t>
        </w:r>
      </w:ins>
      <w:ins w:id="5474" w:author="柠栀" w:date="2025-05-07T11:32:32Z">
        <w:r>
          <w:rPr>
            <w:rFonts w:hint="default" w:ascii="宋体" w:hAnsi="宋体" w:eastAsia="宋体" w:cs="宋体"/>
            <w:b/>
            <w:bCs/>
            <w:kern w:val="2"/>
            <w:sz w:val="32"/>
            <w:szCs w:val="32"/>
            <w:lang w:val="en-US" w:eastAsia="zh-CN" w:bidi="ar-SA"/>
          </w:rPr>
          <w:t>.</w:t>
        </w:r>
      </w:ins>
      <w:ins w:id="5475" w:author="柠栀" w:date="2025-05-07T11:32:32Z">
        <w:r>
          <w:rPr>
            <w:rFonts w:hint="eastAsia" w:ascii="宋体" w:hAnsi="宋体" w:cs="宋体"/>
            <w:b/>
            <w:bCs/>
            <w:kern w:val="2"/>
            <w:sz w:val="32"/>
            <w:szCs w:val="32"/>
            <w:lang w:val="en-US" w:eastAsia="zh-CN" w:bidi="ar-SA"/>
          </w:rPr>
          <w:t>2</w:t>
        </w:r>
      </w:ins>
      <w:ins w:id="5476" w:author="柠栀" w:date="2025-05-07T11:32:32Z">
        <w:r>
          <w:rPr>
            <w:rFonts w:hint="default" w:ascii="宋体" w:hAnsi="宋体" w:eastAsia="宋体" w:cs="宋体"/>
            <w:b/>
            <w:bCs/>
            <w:kern w:val="2"/>
            <w:sz w:val="32"/>
            <w:szCs w:val="32"/>
            <w:lang w:val="en-US" w:eastAsia="zh-CN" w:bidi="ar-SA"/>
          </w:rPr>
          <w:t>.4</w:t>
        </w:r>
      </w:ins>
      <w:ins w:id="5477" w:author="柠栀" w:date="2025-05-07T11:32:32Z">
        <w:r>
          <w:rPr>
            <w:rFonts w:hint="eastAsia" w:eastAsia="宋体"/>
          </w:rPr>
          <w:t>可用性要求</w:t>
        </w:r>
        <w:bookmarkEnd w:id="189"/>
      </w:ins>
    </w:p>
    <w:tbl>
      <w:tblPr>
        <w:tblStyle w:val="13"/>
        <w:tblW w:w="88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7503"/>
      </w:tblGrid>
      <w:tr w14:paraId="142431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4" w:hRule="atLeast"/>
          <w:ins w:id="5478" w:author="柠栀" w:date="2025-05-07T11:32:32Z"/>
        </w:trPr>
        <w:tc>
          <w:tcPr>
            <w:tcW w:w="1384" w:type="dxa"/>
          </w:tcPr>
          <w:p w14:paraId="0E6F30BA">
            <w:pPr>
              <w:spacing w:line="360" w:lineRule="auto"/>
              <w:jc w:val="center"/>
              <w:rPr>
                <w:ins w:id="5479" w:author="柠栀" w:date="2025-05-07T11:32:32Z"/>
                <w:rFonts w:ascii="楷体" w:hAnsi="楷体" w:eastAsia="楷体" w:cs="楷体"/>
              </w:rPr>
            </w:pPr>
            <w:ins w:id="5480" w:author="柠栀" w:date="2025-05-07T11:32:32Z">
              <w:r>
                <w:rPr>
                  <w:rFonts w:hint="eastAsia" w:ascii="楷体" w:hAnsi="楷体" w:eastAsia="楷体" w:cs="楷体"/>
                </w:rPr>
                <w:t>编号</w:t>
              </w:r>
            </w:ins>
          </w:p>
        </w:tc>
        <w:tc>
          <w:tcPr>
            <w:tcW w:w="7503" w:type="dxa"/>
          </w:tcPr>
          <w:p w14:paraId="6AFB12E2">
            <w:pPr>
              <w:spacing w:line="360" w:lineRule="auto"/>
              <w:jc w:val="center"/>
              <w:rPr>
                <w:ins w:id="5481" w:author="柠栀" w:date="2025-05-07T11:32:32Z"/>
                <w:rFonts w:ascii="楷体" w:hAnsi="楷体" w:eastAsia="楷体" w:cs="楷体"/>
              </w:rPr>
            </w:pPr>
            <w:ins w:id="5482" w:author="柠栀" w:date="2025-05-07T11:32:32Z">
              <w:r>
                <w:rPr>
                  <w:rFonts w:hint="eastAsia" w:ascii="楷体" w:hAnsi="楷体" w:eastAsia="楷体" w:cs="楷体"/>
                </w:rPr>
                <w:t>描述</w:t>
              </w:r>
            </w:ins>
          </w:p>
        </w:tc>
      </w:tr>
      <w:tr w14:paraId="68DB85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ins w:id="5483" w:author="柠栀" w:date="2025-05-07T11:32:32Z"/>
        </w:trPr>
        <w:tc>
          <w:tcPr>
            <w:tcW w:w="1384" w:type="dxa"/>
          </w:tcPr>
          <w:p w14:paraId="3FDF7EA8">
            <w:pPr>
              <w:spacing w:line="360" w:lineRule="auto"/>
              <w:jc w:val="center"/>
              <w:rPr>
                <w:ins w:id="5484" w:author="柠栀" w:date="2025-05-07T11:32:32Z"/>
                <w:rFonts w:ascii="楷体" w:hAnsi="楷体" w:eastAsia="楷体" w:cs="楷体"/>
              </w:rPr>
            </w:pPr>
            <w:ins w:id="5485" w:author="柠栀" w:date="2025-05-07T11:32:32Z">
              <w:r>
                <w:rPr>
                  <w:rFonts w:hint="eastAsia" w:ascii="楷体" w:hAnsi="楷体" w:eastAsia="楷体" w:cs="楷体"/>
                  <w:lang w:val="en-US" w:eastAsia="zh-CN"/>
                </w:rPr>
                <w:t>AVL</w:t>
              </w:r>
            </w:ins>
            <w:ins w:id="5486" w:author="柠栀" w:date="2025-05-07T11:32:32Z">
              <w:r>
                <w:rPr>
                  <w:rFonts w:hint="eastAsia" w:ascii="楷体" w:hAnsi="楷体" w:eastAsia="楷体" w:cs="楷体"/>
                </w:rPr>
                <w:t>-1</w:t>
              </w:r>
            </w:ins>
          </w:p>
        </w:tc>
        <w:tc>
          <w:tcPr>
            <w:tcW w:w="7503" w:type="dxa"/>
          </w:tcPr>
          <w:p w14:paraId="0E78EDED">
            <w:pPr>
              <w:spacing w:line="360" w:lineRule="auto"/>
              <w:rPr>
                <w:ins w:id="5487" w:author="柠栀" w:date="2025-05-07T11:32:32Z"/>
                <w:rFonts w:hint="default" w:ascii="楷体" w:hAnsi="楷体" w:eastAsia="楷体" w:cs="楷体"/>
                <w:lang w:val="en-US" w:eastAsia="zh-CN"/>
              </w:rPr>
            </w:pPr>
            <w:ins w:id="5488" w:author="柠栀" w:date="2025-05-07T11:32:32Z">
              <w:r>
                <w:rPr>
                  <w:rFonts w:hint="default" w:ascii="楷体" w:hAnsi="楷体" w:eastAsia="楷体" w:cs="楷体"/>
                  <w:lang w:val="en-US" w:eastAsia="zh-CN"/>
                </w:rPr>
                <w:t>系统应具有快速响应的特性，</w:t>
              </w:r>
            </w:ins>
            <w:ins w:id="5489" w:author="柠栀" w:date="2025-05-07T11:32:32Z">
              <w:r>
                <w:rPr>
                  <w:rFonts w:hint="eastAsia" w:ascii="楷体" w:hAnsi="楷体" w:eastAsia="楷体" w:cs="楷体"/>
                  <w:lang w:val="en-US" w:eastAsia="zh-CN"/>
                </w:rPr>
                <w:t>使用过程不卡顿，帮助教师用户更好地管理和优化教学资源和内容</w:t>
              </w:r>
            </w:ins>
          </w:p>
        </w:tc>
      </w:tr>
    </w:tbl>
    <w:p w14:paraId="60376CF3">
      <w:pPr>
        <w:rPr>
          <w:ins w:id="5490" w:author="柠栀" w:date="2025-05-07T11:32:32Z"/>
        </w:rPr>
      </w:pPr>
    </w:p>
    <w:p w14:paraId="7513D3D3">
      <w:pPr>
        <w:rPr>
          <w:ins w:id="5491" w:author="柠栀" w:date="2025-05-07T11:32:32Z"/>
          <w:szCs w:val="28"/>
        </w:rPr>
      </w:pPr>
    </w:p>
    <w:p w14:paraId="36388C01">
      <w:pPr>
        <w:pStyle w:val="4"/>
        <w:numPr>
          <w:ilvl w:val="2"/>
          <w:numId w:val="0"/>
        </w:numPr>
        <w:ind w:left="709" w:leftChars="0" w:hanging="709" w:firstLineChars="0"/>
        <w:rPr>
          <w:ins w:id="5492" w:author="柠栀" w:date="2025-05-07T11:32:32Z"/>
          <w:rFonts w:hint="eastAsia" w:eastAsia="宋体"/>
        </w:rPr>
      </w:pPr>
      <w:ins w:id="5493" w:author="柠栀" w:date="2025-05-07T11:32:32Z">
        <w:bookmarkStart w:id="190" w:name="_Toc26796"/>
        <w:r>
          <w:rPr>
            <w:rFonts w:hint="eastAsia" w:ascii="宋体" w:hAnsi="宋体" w:cs="宋体"/>
            <w:b/>
            <w:bCs/>
            <w:kern w:val="2"/>
            <w:sz w:val="32"/>
            <w:szCs w:val="32"/>
            <w:lang w:val="en-US" w:eastAsia="zh-CN" w:bidi="ar-SA"/>
          </w:rPr>
          <w:t>7</w:t>
        </w:r>
      </w:ins>
      <w:ins w:id="5494" w:author="柠栀" w:date="2025-05-07T11:32:32Z">
        <w:r>
          <w:rPr>
            <w:rFonts w:hint="default" w:ascii="宋体" w:hAnsi="宋体" w:eastAsia="宋体" w:cs="宋体"/>
            <w:b/>
            <w:bCs/>
            <w:kern w:val="2"/>
            <w:sz w:val="32"/>
            <w:szCs w:val="32"/>
            <w:lang w:val="en-US" w:eastAsia="zh-CN" w:bidi="ar-SA"/>
          </w:rPr>
          <w:t>.</w:t>
        </w:r>
      </w:ins>
      <w:ins w:id="5495" w:author="柠栀" w:date="2025-05-07T11:32:32Z">
        <w:r>
          <w:rPr>
            <w:rFonts w:hint="eastAsia" w:ascii="宋体" w:hAnsi="宋体" w:cs="宋体"/>
            <w:b/>
            <w:bCs/>
            <w:kern w:val="2"/>
            <w:sz w:val="32"/>
            <w:szCs w:val="32"/>
            <w:lang w:val="en-US" w:eastAsia="zh-CN" w:bidi="ar-SA"/>
          </w:rPr>
          <w:t>2</w:t>
        </w:r>
      </w:ins>
      <w:ins w:id="5496" w:author="柠栀" w:date="2025-05-07T11:32:32Z">
        <w:r>
          <w:rPr>
            <w:rFonts w:hint="default" w:ascii="宋体" w:hAnsi="宋体" w:eastAsia="宋体" w:cs="宋体"/>
            <w:b/>
            <w:bCs/>
            <w:kern w:val="2"/>
            <w:sz w:val="32"/>
            <w:szCs w:val="32"/>
            <w:lang w:val="en-US" w:eastAsia="zh-CN" w:bidi="ar-SA"/>
          </w:rPr>
          <w:t>.5</w:t>
        </w:r>
      </w:ins>
      <w:ins w:id="5497" w:author="柠栀" w:date="2025-05-07T11:32:32Z">
        <w:r>
          <w:rPr>
            <w:rFonts w:hint="eastAsia" w:eastAsia="宋体"/>
          </w:rPr>
          <w:t>健壮性要求</w:t>
        </w:r>
        <w:bookmarkEnd w:id="190"/>
      </w:ins>
    </w:p>
    <w:tbl>
      <w:tblPr>
        <w:tblStyle w:val="13"/>
        <w:tblW w:w="88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7491"/>
      </w:tblGrid>
      <w:tr w14:paraId="43DAD4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ins w:id="5498" w:author="柠栀" w:date="2025-05-07T11:32:32Z"/>
        </w:trPr>
        <w:tc>
          <w:tcPr>
            <w:tcW w:w="1384" w:type="dxa"/>
            <w:tcBorders>
              <w:tl2br w:val="nil"/>
              <w:tr2bl w:val="nil"/>
            </w:tcBorders>
          </w:tcPr>
          <w:p w14:paraId="0060BAD7">
            <w:pPr>
              <w:spacing w:line="360" w:lineRule="auto"/>
              <w:jc w:val="center"/>
              <w:rPr>
                <w:ins w:id="5499" w:author="柠栀" w:date="2025-05-07T11:32:32Z"/>
                <w:rFonts w:ascii="楷体" w:hAnsi="楷体" w:eastAsia="楷体" w:cs="楷体"/>
              </w:rPr>
            </w:pPr>
            <w:ins w:id="5500" w:author="柠栀" w:date="2025-05-07T11:32:32Z">
              <w:r>
                <w:rPr>
                  <w:rFonts w:hint="eastAsia" w:ascii="楷体" w:hAnsi="楷体" w:eastAsia="楷体" w:cs="楷体"/>
                </w:rPr>
                <w:t>编号</w:t>
              </w:r>
            </w:ins>
          </w:p>
        </w:tc>
        <w:tc>
          <w:tcPr>
            <w:tcW w:w="7491" w:type="dxa"/>
            <w:tcBorders>
              <w:tl2br w:val="nil"/>
              <w:tr2bl w:val="nil"/>
            </w:tcBorders>
          </w:tcPr>
          <w:p w14:paraId="41D7E492">
            <w:pPr>
              <w:spacing w:line="360" w:lineRule="auto"/>
              <w:jc w:val="center"/>
              <w:rPr>
                <w:ins w:id="5501" w:author="柠栀" w:date="2025-05-07T11:32:32Z"/>
                <w:rFonts w:ascii="楷体" w:hAnsi="楷体" w:eastAsia="楷体" w:cs="楷体"/>
              </w:rPr>
            </w:pPr>
            <w:ins w:id="5502" w:author="柠栀" w:date="2025-05-07T11:32:32Z">
              <w:r>
                <w:rPr>
                  <w:rFonts w:hint="eastAsia" w:ascii="楷体" w:hAnsi="楷体" w:eastAsia="楷体" w:cs="楷体"/>
                </w:rPr>
                <w:t>描述</w:t>
              </w:r>
            </w:ins>
          </w:p>
        </w:tc>
      </w:tr>
      <w:tr w14:paraId="7C76EC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ins w:id="5503" w:author="柠栀" w:date="2025-05-07T11:32:32Z"/>
        </w:trPr>
        <w:tc>
          <w:tcPr>
            <w:tcW w:w="1384" w:type="dxa"/>
            <w:tcBorders>
              <w:tl2br w:val="nil"/>
              <w:tr2bl w:val="nil"/>
            </w:tcBorders>
          </w:tcPr>
          <w:p w14:paraId="00661437">
            <w:pPr>
              <w:spacing w:line="360" w:lineRule="auto"/>
              <w:jc w:val="center"/>
              <w:rPr>
                <w:ins w:id="5504" w:author="柠栀" w:date="2025-05-07T11:32:32Z"/>
                <w:rFonts w:ascii="楷体" w:hAnsi="楷体" w:eastAsia="楷体" w:cs="楷体"/>
              </w:rPr>
            </w:pPr>
            <w:ins w:id="5505" w:author="柠栀" w:date="2025-05-07T11:32:32Z">
              <w:r>
                <w:rPr>
                  <w:rFonts w:hint="eastAsia" w:ascii="楷体" w:hAnsi="楷体" w:eastAsia="楷体" w:cs="楷体"/>
                </w:rPr>
                <w:t>ROB-1</w:t>
              </w:r>
            </w:ins>
          </w:p>
        </w:tc>
        <w:tc>
          <w:tcPr>
            <w:tcW w:w="7491" w:type="dxa"/>
            <w:tcBorders>
              <w:tl2br w:val="nil"/>
              <w:tr2bl w:val="nil"/>
            </w:tcBorders>
          </w:tcPr>
          <w:p w14:paraId="099337A5">
            <w:pPr>
              <w:spacing w:line="360" w:lineRule="auto"/>
              <w:rPr>
                <w:ins w:id="5506" w:author="柠栀" w:date="2025-05-07T11:32:32Z"/>
                <w:rFonts w:ascii="楷体" w:hAnsi="楷体" w:eastAsia="楷体" w:cs="楷体"/>
              </w:rPr>
            </w:pPr>
            <w:ins w:id="5507" w:author="柠栀" w:date="2025-05-07T11:32:32Z">
              <w:r>
                <w:rPr>
                  <w:rFonts w:ascii="楷体" w:hAnsi="楷体" w:eastAsia="楷体" w:cs="楷体"/>
                </w:rPr>
                <w:t>考虑不同的教学和用户需求，确保在保障授课质量的前提下可以普及推广</w:t>
              </w:r>
            </w:ins>
          </w:p>
        </w:tc>
      </w:tr>
    </w:tbl>
    <w:p w14:paraId="42D81437">
      <w:pPr>
        <w:rPr>
          <w:ins w:id="5508" w:author="柠栀" w:date="2025-05-07T11:32:32Z"/>
        </w:rPr>
      </w:pPr>
    </w:p>
    <w:p w14:paraId="4E935676">
      <w:pPr>
        <w:rPr>
          <w:ins w:id="5509" w:author="柠栀" w:date="2025-05-07T11:32:32Z"/>
          <w:lang w:eastAsia="zh-Hans"/>
        </w:rPr>
      </w:pPr>
    </w:p>
    <w:p w14:paraId="31EB233E">
      <w:pPr>
        <w:pStyle w:val="3"/>
        <w:numPr>
          <w:ilvl w:val="1"/>
          <w:numId w:val="0"/>
        </w:numPr>
        <w:ind w:left="567" w:leftChars="0" w:hanging="567" w:firstLineChars="0"/>
        <w:rPr>
          <w:ins w:id="5510" w:author="柠栀" w:date="2025-05-07T11:32:32Z"/>
          <w:rFonts w:hint="default" w:ascii="宋体" w:hAnsi="宋体" w:cs="宋体"/>
          <w:lang w:eastAsia="zh-Hans"/>
        </w:rPr>
      </w:pPr>
      <w:ins w:id="5511" w:author="柠栀" w:date="2025-05-07T11:32:32Z">
        <w:bookmarkStart w:id="191" w:name="_Toc32032"/>
        <w:r>
          <w:rPr>
            <w:rFonts w:hint="eastAsia" w:ascii="宋体" w:hAnsi="宋体" w:cs="宋体"/>
            <w:b/>
            <w:bCs/>
            <w:kern w:val="2"/>
            <w:sz w:val="32"/>
            <w:szCs w:val="32"/>
            <w:lang w:val="en-US" w:eastAsia="zh-CN" w:bidi="ar-SA"/>
          </w:rPr>
          <w:t>7</w:t>
        </w:r>
      </w:ins>
      <w:ins w:id="5512" w:author="柠栀" w:date="2025-05-07T11:32:32Z">
        <w:r>
          <w:rPr>
            <w:rFonts w:hint="default" w:ascii="宋体" w:hAnsi="宋体" w:eastAsia="宋体" w:cs="宋体"/>
            <w:b/>
            <w:bCs/>
            <w:kern w:val="2"/>
            <w:sz w:val="32"/>
            <w:szCs w:val="32"/>
            <w:lang w:val="en-US" w:eastAsia="zh-Hans" w:bidi="ar-SA"/>
          </w:rPr>
          <w:t>.3</w:t>
        </w:r>
      </w:ins>
      <w:ins w:id="5513" w:author="柠栀" w:date="2025-05-07T11:32:32Z">
        <w:r>
          <w:rPr>
            <w:rFonts w:ascii="宋体" w:hAnsi="宋体" w:cs="宋体"/>
            <w:lang w:eastAsia="zh-Hans"/>
          </w:rPr>
          <w:t>管理员</w:t>
        </w:r>
      </w:ins>
      <w:ins w:id="5514" w:author="柠栀" w:date="2025-05-07T11:32:32Z">
        <w:r>
          <w:rPr>
            <w:rFonts w:hint="eastAsia" w:ascii="宋体" w:hAnsi="宋体" w:cs="宋体"/>
            <w:lang w:val="en-US" w:eastAsia="zh-CN"/>
          </w:rPr>
          <w:t>用户</w:t>
        </w:r>
      </w:ins>
      <w:ins w:id="5515" w:author="柠栀" w:date="2025-05-07T11:32:32Z">
        <w:r>
          <w:rPr>
            <w:rFonts w:ascii="宋体" w:hAnsi="宋体" w:cs="宋体"/>
            <w:lang w:eastAsia="zh-Hans"/>
          </w:rPr>
          <w:t>需求</w:t>
        </w:r>
        <w:bookmarkEnd w:id="191"/>
      </w:ins>
    </w:p>
    <w:p w14:paraId="0789D2EE">
      <w:pPr>
        <w:pStyle w:val="4"/>
        <w:numPr>
          <w:ilvl w:val="2"/>
          <w:numId w:val="0"/>
        </w:numPr>
        <w:ind w:left="709" w:leftChars="0" w:hanging="709" w:firstLineChars="0"/>
        <w:rPr>
          <w:ins w:id="5516" w:author="柠栀" w:date="2025-05-07T11:32:32Z"/>
          <w:rFonts w:hint="eastAsia" w:eastAsia="宋体"/>
        </w:rPr>
      </w:pPr>
      <w:ins w:id="5517" w:author="柠栀" w:date="2025-05-07T11:32:32Z">
        <w:bookmarkStart w:id="192" w:name="_Toc9271"/>
        <w:r>
          <w:rPr>
            <w:rFonts w:hint="eastAsia" w:ascii="宋体" w:hAnsi="宋体" w:cs="宋体"/>
            <w:b/>
            <w:bCs/>
            <w:kern w:val="2"/>
            <w:sz w:val="32"/>
            <w:szCs w:val="32"/>
            <w:lang w:val="en-US" w:eastAsia="zh-CN" w:bidi="ar-SA"/>
          </w:rPr>
          <w:t>7</w:t>
        </w:r>
      </w:ins>
      <w:ins w:id="5518" w:author="柠栀" w:date="2025-05-07T11:32:32Z">
        <w:r>
          <w:rPr>
            <w:rFonts w:hint="default" w:ascii="宋体" w:hAnsi="宋体" w:eastAsia="宋体" w:cs="宋体"/>
            <w:b/>
            <w:bCs/>
            <w:kern w:val="2"/>
            <w:sz w:val="32"/>
            <w:szCs w:val="32"/>
            <w:lang w:val="en-US" w:eastAsia="zh-CN" w:bidi="ar-SA"/>
          </w:rPr>
          <w:t>.</w:t>
        </w:r>
      </w:ins>
      <w:ins w:id="5519" w:author="柠栀" w:date="2025-05-07T11:32:32Z">
        <w:r>
          <w:rPr>
            <w:rFonts w:hint="eastAsia" w:ascii="宋体" w:hAnsi="宋体" w:cs="宋体"/>
            <w:b/>
            <w:bCs/>
            <w:kern w:val="2"/>
            <w:sz w:val="32"/>
            <w:szCs w:val="32"/>
            <w:lang w:val="en-US" w:eastAsia="zh-CN" w:bidi="ar-SA"/>
          </w:rPr>
          <w:t>3</w:t>
        </w:r>
      </w:ins>
      <w:ins w:id="5520" w:author="柠栀" w:date="2025-05-07T11:32:32Z">
        <w:r>
          <w:rPr>
            <w:rFonts w:hint="default" w:ascii="宋体" w:hAnsi="宋体" w:eastAsia="宋体" w:cs="宋体"/>
            <w:b/>
            <w:bCs/>
            <w:kern w:val="2"/>
            <w:sz w:val="32"/>
            <w:szCs w:val="32"/>
            <w:lang w:val="en-US" w:eastAsia="zh-CN" w:bidi="ar-SA"/>
          </w:rPr>
          <w:t>.1</w:t>
        </w:r>
      </w:ins>
      <w:ins w:id="5521" w:author="柠栀" w:date="2025-05-07T11:32:32Z">
        <w:r>
          <w:rPr>
            <w:rFonts w:hint="eastAsia" w:eastAsia="宋体"/>
          </w:rPr>
          <w:t>易用性要求</w:t>
        </w:r>
        <w:bookmarkEnd w:id="192"/>
      </w:ins>
    </w:p>
    <w:tbl>
      <w:tblPr>
        <w:tblStyle w:val="13"/>
        <w:tblW w:w="886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7479"/>
      </w:tblGrid>
      <w:tr w14:paraId="751F9E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ins w:id="5522" w:author="柠栀" w:date="2025-05-07T11:32:32Z"/>
        </w:trPr>
        <w:tc>
          <w:tcPr>
            <w:tcW w:w="1384" w:type="dxa"/>
          </w:tcPr>
          <w:p w14:paraId="31622509">
            <w:pPr>
              <w:spacing w:line="360" w:lineRule="auto"/>
              <w:jc w:val="center"/>
              <w:rPr>
                <w:ins w:id="5523" w:author="柠栀" w:date="2025-05-07T11:32:32Z"/>
                <w:rFonts w:ascii="楷体" w:hAnsi="楷体" w:eastAsia="楷体" w:cs="楷体"/>
              </w:rPr>
            </w:pPr>
            <w:ins w:id="5524" w:author="柠栀" w:date="2025-05-07T11:32:32Z">
              <w:r>
                <w:rPr>
                  <w:rFonts w:hint="eastAsia" w:ascii="楷体" w:hAnsi="楷体" w:eastAsia="楷体" w:cs="楷体"/>
                </w:rPr>
                <w:t>编号</w:t>
              </w:r>
            </w:ins>
          </w:p>
        </w:tc>
        <w:tc>
          <w:tcPr>
            <w:tcW w:w="7479" w:type="dxa"/>
          </w:tcPr>
          <w:p w14:paraId="435FBF08">
            <w:pPr>
              <w:spacing w:line="360" w:lineRule="auto"/>
              <w:jc w:val="center"/>
              <w:rPr>
                <w:ins w:id="5525" w:author="柠栀" w:date="2025-05-07T11:32:32Z"/>
                <w:rFonts w:ascii="楷体" w:hAnsi="楷体" w:eastAsia="楷体" w:cs="楷体"/>
              </w:rPr>
            </w:pPr>
            <w:ins w:id="5526" w:author="柠栀" w:date="2025-05-07T11:32:32Z">
              <w:r>
                <w:rPr>
                  <w:rFonts w:hint="eastAsia" w:ascii="楷体" w:hAnsi="楷体" w:eastAsia="楷体" w:cs="楷体"/>
                </w:rPr>
                <w:t>描述</w:t>
              </w:r>
            </w:ins>
          </w:p>
        </w:tc>
      </w:tr>
      <w:tr w14:paraId="650B9A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ins w:id="5527" w:author="柠栀" w:date="2025-05-07T11:32:32Z"/>
        </w:trPr>
        <w:tc>
          <w:tcPr>
            <w:tcW w:w="1384" w:type="dxa"/>
          </w:tcPr>
          <w:p w14:paraId="3F20D8A6">
            <w:pPr>
              <w:spacing w:line="360" w:lineRule="auto"/>
              <w:jc w:val="center"/>
              <w:rPr>
                <w:ins w:id="5528" w:author="柠栀" w:date="2025-05-07T11:32:32Z"/>
                <w:rFonts w:ascii="楷体" w:hAnsi="楷体" w:eastAsia="楷体" w:cs="楷体"/>
              </w:rPr>
            </w:pPr>
            <w:ins w:id="5529" w:author="柠栀" w:date="2025-05-07T11:32:32Z">
              <w:r>
                <w:rPr>
                  <w:rFonts w:hint="eastAsia" w:ascii="楷体" w:hAnsi="楷体" w:eastAsia="楷体" w:cs="楷体"/>
                </w:rPr>
                <w:t>USE-1</w:t>
              </w:r>
            </w:ins>
          </w:p>
        </w:tc>
        <w:tc>
          <w:tcPr>
            <w:tcW w:w="7479" w:type="dxa"/>
          </w:tcPr>
          <w:p w14:paraId="0B65C001">
            <w:pPr>
              <w:spacing w:line="360" w:lineRule="auto"/>
              <w:rPr>
                <w:ins w:id="5530" w:author="柠栀" w:date="2025-05-07T11:32:32Z"/>
                <w:rFonts w:hint="default" w:ascii="楷体" w:hAnsi="楷体" w:eastAsia="楷体" w:cs="楷体"/>
                <w:lang w:val="en-US"/>
              </w:rPr>
            </w:pPr>
            <w:ins w:id="5531" w:author="柠栀" w:date="2025-05-07T11:32:32Z">
              <w:r>
                <w:rPr>
                  <w:rFonts w:hint="eastAsia" w:ascii="楷体" w:hAnsi="楷体" w:eastAsia="楷体" w:cs="楷体"/>
                  <w:lang w:val="en-US" w:eastAsia="zh-CN"/>
                </w:rPr>
                <w:t>界面清新简洁，操作感良好，符合用户正常使用逻辑</w:t>
              </w:r>
            </w:ins>
          </w:p>
        </w:tc>
      </w:tr>
      <w:tr w14:paraId="5173A2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ins w:id="5532" w:author="柠栀" w:date="2025-05-07T11:32:32Z"/>
        </w:trPr>
        <w:tc>
          <w:tcPr>
            <w:tcW w:w="1384" w:type="dxa"/>
          </w:tcPr>
          <w:p w14:paraId="57D200B5">
            <w:pPr>
              <w:spacing w:line="360" w:lineRule="auto"/>
              <w:jc w:val="center"/>
              <w:rPr>
                <w:ins w:id="5533" w:author="柠栀" w:date="2025-05-07T11:32:32Z"/>
                <w:rFonts w:hint="eastAsia" w:ascii="楷体" w:hAnsi="楷体" w:eastAsia="楷体" w:cs="楷体"/>
                <w:lang w:val="en-US" w:eastAsia="zh-CN"/>
              </w:rPr>
            </w:pPr>
            <w:ins w:id="5534" w:author="柠栀" w:date="2025-05-07T11:32:32Z">
              <w:r>
                <w:rPr>
                  <w:rFonts w:hint="eastAsia" w:ascii="楷体" w:hAnsi="楷体" w:eastAsia="楷体" w:cs="楷体"/>
                </w:rPr>
                <w:t>USE-</w:t>
              </w:r>
            </w:ins>
            <w:ins w:id="5535" w:author="柠栀" w:date="2025-05-07T11:32:32Z">
              <w:r>
                <w:rPr>
                  <w:rFonts w:hint="eastAsia" w:ascii="楷体" w:hAnsi="楷体" w:eastAsia="楷体" w:cs="楷体"/>
                  <w:lang w:val="en-US" w:eastAsia="zh-CN"/>
                </w:rPr>
                <w:t>2</w:t>
              </w:r>
            </w:ins>
          </w:p>
        </w:tc>
        <w:tc>
          <w:tcPr>
            <w:tcW w:w="7479" w:type="dxa"/>
          </w:tcPr>
          <w:p w14:paraId="0E90521B">
            <w:pPr>
              <w:spacing w:line="360" w:lineRule="auto"/>
              <w:rPr>
                <w:ins w:id="5536" w:author="柠栀" w:date="2025-05-07T11:32:32Z"/>
                <w:rFonts w:hint="eastAsia" w:ascii="楷体" w:hAnsi="楷体" w:eastAsia="楷体" w:cs="楷体"/>
                <w:lang w:val="en-US" w:eastAsia="zh-CN"/>
              </w:rPr>
            </w:pPr>
            <w:ins w:id="5537" w:author="柠栀" w:date="2025-05-07T11:32:32Z">
              <w:r>
                <w:rPr>
                  <w:rFonts w:hint="eastAsia" w:ascii="楷体" w:hAnsi="楷体" w:eastAsia="楷体" w:cs="楷体"/>
                  <w:lang w:val="en-US" w:eastAsia="zh-CN"/>
                </w:rPr>
                <w:t>提供一致性的界面和标准化的命名规则，让管理员用户能够快速理解机制和体系</w:t>
              </w:r>
            </w:ins>
          </w:p>
        </w:tc>
      </w:tr>
    </w:tbl>
    <w:p w14:paraId="02C153E6">
      <w:pPr>
        <w:rPr>
          <w:ins w:id="5538" w:author="柠栀" w:date="2025-05-07T11:32:32Z"/>
        </w:rPr>
      </w:pPr>
    </w:p>
    <w:p w14:paraId="6494DCF4">
      <w:pPr>
        <w:pStyle w:val="4"/>
        <w:numPr>
          <w:ilvl w:val="2"/>
          <w:numId w:val="0"/>
        </w:numPr>
        <w:ind w:left="709" w:leftChars="0" w:hanging="709" w:firstLineChars="0"/>
        <w:rPr>
          <w:ins w:id="5539" w:author="柠栀" w:date="2025-05-07T11:32:32Z"/>
          <w:rFonts w:eastAsia="宋体"/>
        </w:rPr>
      </w:pPr>
      <w:ins w:id="5540" w:author="柠栀" w:date="2025-05-07T11:32:32Z">
        <w:bookmarkStart w:id="193" w:name="_Toc25546"/>
        <w:r>
          <w:rPr>
            <w:rFonts w:hint="eastAsia" w:ascii="宋体" w:hAnsi="宋体" w:cs="宋体"/>
            <w:b/>
            <w:bCs/>
            <w:kern w:val="2"/>
            <w:sz w:val="32"/>
            <w:szCs w:val="32"/>
            <w:lang w:val="en-US" w:eastAsia="zh-CN" w:bidi="ar-SA"/>
          </w:rPr>
          <w:t>7</w:t>
        </w:r>
      </w:ins>
      <w:ins w:id="5541" w:author="柠栀" w:date="2025-05-07T11:32:32Z">
        <w:r>
          <w:rPr>
            <w:rFonts w:hint="default" w:ascii="宋体" w:hAnsi="宋体" w:eastAsia="宋体" w:cs="宋体"/>
            <w:b/>
            <w:bCs/>
            <w:kern w:val="2"/>
            <w:sz w:val="32"/>
            <w:szCs w:val="32"/>
            <w:lang w:val="en-US" w:eastAsia="zh-CN" w:bidi="ar-SA"/>
          </w:rPr>
          <w:t>.</w:t>
        </w:r>
      </w:ins>
      <w:ins w:id="5542" w:author="柠栀" w:date="2025-05-07T11:32:32Z">
        <w:r>
          <w:rPr>
            <w:rFonts w:hint="eastAsia" w:ascii="宋体" w:hAnsi="宋体" w:cs="宋体"/>
            <w:b/>
            <w:bCs/>
            <w:kern w:val="2"/>
            <w:sz w:val="32"/>
            <w:szCs w:val="32"/>
            <w:lang w:val="en-US" w:eastAsia="zh-CN" w:bidi="ar-SA"/>
          </w:rPr>
          <w:t>3</w:t>
        </w:r>
      </w:ins>
      <w:ins w:id="5543" w:author="柠栀" w:date="2025-05-07T11:32:32Z">
        <w:r>
          <w:rPr>
            <w:rFonts w:hint="default" w:ascii="宋体" w:hAnsi="宋体" w:eastAsia="宋体" w:cs="宋体"/>
            <w:b/>
            <w:bCs/>
            <w:kern w:val="2"/>
            <w:sz w:val="32"/>
            <w:szCs w:val="32"/>
            <w:lang w:val="en-US" w:eastAsia="zh-CN" w:bidi="ar-SA"/>
          </w:rPr>
          <w:t>.2</w:t>
        </w:r>
      </w:ins>
      <w:ins w:id="5544" w:author="柠栀" w:date="2025-05-07T11:32:32Z">
        <w:r>
          <w:rPr>
            <w:rFonts w:hint="eastAsia" w:eastAsia="宋体"/>
          </w:rPr>
          <w:t>性能要求</w:t>
        </w:r>
        <w:bookmarkEnd w:id="193"/>
      </w:ins>
    </w:p>
    <w:tbl>
      <w:tblPr>
        <w:tblStyle w:val="13"/>
        <w:tblW w:w="882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7443"/>
      </w:tblGrid>
      <w:tr w14:paraId="62EE17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4" w:hRule="atLeast"/>
          <w:ins w:id="5545" w:author="柠栀" w:date="2025-05-07T11:32:32Z"/>
        </w:trPr>
        <w:tc>
          <w:tcPr>
            <w:tcW w:w="1384" w:type="dxa"/>
          </w:tcPr>
          <w:p w14:paraId="3981DECC">
            <w:pPr>
              <w:spacing w:line="360" w:lineRule="auto"/>
              <w:jc w:val="center"/>
              <w:rPr>
                <w:ins w:id="5546" w:author="柠栀" w:date="2025-05-07T11:32:32Z"/>
                <w:rFonts w:ascii="楷体" w:hAnsi="楷体" w:eastAsia="楷体" w:cs="楷体"/>
              </w:rPr>
            </w:pPr>
            <w:ins w:id="5547" w:author="柠栀" w:date="2025-05-07T11:32:32Z">
              <w:r>
                <w:rPr>
                  <w:rFonts w:hint="eastAsia" w:ascii="楷体" w:hAnsi="楷体" w:eastAsia="楷体" w:cs="楷体"/>
                </w:rPr>
                <w:t>编号</w:t>
              </w:r>
            </w:ins>
          </w:p>
        </w:tc>
        <w:tc>
          <w:tcPr>
            <w:tcW w:w="7443" w:type="dxa"/>
          </w:tcPr>
          <w:p w14:paraId="0D85897C">
            <w:pPr>
              <w:spacing w:line="360" w:lineRule="auto"/>
              <w:jc w:val="center"/>
              <w:rPr>
                <w:ins w:id="5548" w:author="柠栀" w:date="2025-05-07T11:32:32Z"/>
                <w:rFonts w:ascii="楷体" w:hAnsi="楷体" w:eastAsia="楷体" w:cs="楷体"/>
              </w:rPr>
            </w:pPr>
            <w:ins w:id="5549" w:author="柠栀" w:date="2025-05-07T11:32:32Z">
              <w:r>
                <w:rPr>
                  <w:rFonts w:hint="eastAsia" w:ascii="楷体" w:hAnsi="楷体" w:eastAsia="楷体" w:cs="楷体"/>
                </w:rPr>
                <w:t>描述</w:t>
              </w:r>
            </w:ins>
          </w:p>
        </w:tc>
      </w:tr>
      <w:tr w14:paraId="3541BF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6" w:hRule="atLeast"/>
          <w:ins w:id="5550" w:author="柠栀" w:date="2025-05-07T11:32:32Z"/>
        </w:trPr>
        <w:tc>
          <w:tcPr>
            <w:tcW w:w="1384" w:type="dxa"/>
          </w:tcPr>
          <w:p w14:paraId="31952512">
            <w:pPr>
              <w:spacing w:line="360" w:lineRule="auto"/>
              <w:jc w:val="center"/>
              <w:rPr>
                <w:ins w:id="5551" w:author="柠栀" w:date="2025-05-07T11:32:32Z"/>
                <w:rFonts w:ascii="楷体" w:hAnsi="楷体" w:eastAsia="楷体" w:cs="楷体"/>
              </w:rPr>
            </w:pPr>
            <w:ins w:id="5552" w:author="柠栀" w:date="2025-05-07T11:32:32Z">
              <w:r>
                <w:rPr>
                  <w:rFonts w:hint="eastAsia" w:ascii="楷体" w:hAnsi="楷体" w:eastAsia="楷体" w:cs="楷体"/>
                </w:rPr>
                <w:t>PER-1</w:t>
              </w:r>
            </w:ins>
          </w:p>
        </w:tc>
        <w:tc>
          <w:tcPr>
            <w:tcW w:w="7443" w:type="dxa"/>
            <w:tcBorders>
              <w:right w:val="single" w:color="auto" w:sz="4" w:space="0"/>
            </w:tcBorders>
          </w:tcPr>
          <w:p w14:paraId="2C83C3E2">
            <w:pPr>
              <w:spacing w:line="360" w:lineRule="auto"/>
              <w:rPr>
                <w:ins w:id="5553" w:author="柠栀" w:date="2025-05-07T11:32:32Z"/>
                <w:rFonts w:hint="default" w:ascii="楷体" w:hAnsi="楷体" w:eastAsia="楷体" w:cs="楷体"/>
                <w:lang w:val="en-US" w:eastAsia="zh-CN"/>
              </w:rPr>
            </w:pPr>
            <w:ins w:id="5554" w:author="柠栀" w:date="2025-05-07T11:32:32Z">
              <w:r>
                <w:rPr>
                  <w:rFonts w:hint="eastAsia" w:ascii="楷体" w:hAnsi="楷体" w:eastAsia="楷体" w:cs="楷体"/>
                </w:rPr>
                <w:t>系统能容纳总</w:t>
              </w:r>
            </w:ins>
            <w:ins w:id="5555" w:author="柠栀" w:date="2025-05-07T11:32:32Z">
              <w:r>
                <w:rPr>
                  <w:rFonts w:hint="eastAsia" w:ascii="楷体" w:hAnsi="楷体" w:eastAsia="楷体" w:cs="楷体"/>
                  <w:lang w:val="en-US" w:eastAsia="zh-CN"/>
                </w:rPr>
                <w:t>1</w:t>
              </w:r>
            </w:ins>
            <w:ins w:id="5556" w:author="柠栀" w:date="2025-05-07T11:32:32Z">
              <w:r>
                <w:rPr>
                  <w:rFonts w:hint="eastAsia" w:ascii="楷体" w:hAnsi="楷体" w:eastAsia="楷体" w:cs="楷体"/>
                </w:rPr>
                <w:t>0个用户</w:t>
              </w:r>
            </w:ins>
            <w:ins w:id="5557" w:author="柠栀" w:date="2025-05-07T11:32:32Z">
              <w:r>
                <w:rPr>
                  <w:rFonts w:hint="eastAsia" w:ascii="楷体" w:hAnsi="楷体" w:eastAsia="楷体" w:cs="楷体"/>
                  <w:lang w:eastAsia="zh-CN"/>
                </w:rPr>
                <w:t>，</w:t>
              </w:r>
            </w:ins>
            <w:ins w:id="5558" w:author="柠栀" w:date="2025-05-07T11:32:32Z">
              <w:r>
                <w:rPr>
                  <w:rFonts w:hint="eastAsia" w:ascii="楷体" w:hAnsi="楷体" w:eastAsia="楷体" w:cs="楷体"/>
                </w:rPr>
                <w:t>在从当地上午9:00至下午10:00的使用高峰时段讲承受</w:t>
              </w:r>
            </w:ins>
            <w:ins w:id="5559" w:author="柠栀" w:date="2025-05-07T11:32:32Z">
              <w:r>
                <w:rPr>
                  <w:rFonts w:hint="eastAsia" w:ascii="楷体" w:hAnsi="楷体" w:eastAsia="楷体" w:cs="楷体"/>
                  <w:lang w:val="en-US" w:eastAsia="zh-CN"/>
                </w:rPr>
                <w:t>5</w:t>
              </w:r>
            </w:ins>
            <w:ins w:id="5560" w:author="柠栀" w:date="2025-05-07T11:32:32Z">
              <w:r>
                <w:rPr>
                  <w:rFonts w:hint="eastAsia" w:ascii="楷体" w:hAnsi="楷体" w:eastAsia="楷体" w:cs="楷体"/>
                </w:rPr>
                <w:t>个并发用户请求</w:t>
              </w:r>
            </w:ins>
            <w:ins w:id="5561" w:author="柠栀" w:date="2025-05-07T11:32:32Z">
              <w:r>
                <w:rPr>
                  <w:rFonts w:hint="eastAsia" w:ascii="楷体" w:hAnsi="楷体" w:eastAsia="楷体" w:cs="楷体"/>
                  <w:lang w:eastAsia="zh-CN"/>
                </w:rPr>
                <w:t>，</w:t>
              </w:r>
            </w:ins>
            <w:ins w:id="5562" w:author="柠栀" w:date="2025-05-07T11:32:32Z">
              <w:r>
                <w:rPr>
                  <w:rFonts w:hint="eastAsia" w:ascii="楷体" w:hAnsi="楷体" w:eastAsia="楷体" w:cs="楷体"/>
                  <w:lang w:val="en-US" w:eastAsia="zh-CN"/>
                </w:rPr>
                <w:t>同时相应点击响应小于1秒</w:t>
              </w:r>
            </w:ins>
          </w:p>
        </w:tc>
      </w:tr>
      <w:tr w14:paraId="1EDA57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6" w:hRule="atLeast"/>
          <w:ins w:id="5563" w:author="柠栀" w:date="2025-05-07T11:32:32Z"/>
        </w:trPr>
        <w:tc>
          <w:tcPr>
            <w:tcW w:w="1384" w:type="dxa"/>
          </w:tcPr>
          <w:p w14:paraId="1EEC95C3">
            <w:pPr>
              <w:spacing w:line="360" w:lineRule="auto"/>
              <w:jc w:val="center"/>
              <w:rPr>
                <w:ins w:id="5564" w:author="柠栀" w:date="2025-05-07T11:32:32Z"/>
                <w:rFonts w:hint="eastAsia" w:ascii="楷体" w:hAnsi="楷体" w:eastAsia="楷体" w:cs="楷体"/>
                <w:lang w:val="en-US" w:eastAsia="zh-CN"/>
              </w:rPr>
            </w:pPr>
            <w:ins w:id="5565" w:author="柠栀" w:date="2025-05-07T11:32:32Z">
              <w:r>
                <w:rPr>
                  <w:rFonts w:hint="eastAsia" w:ascii="楷体" w:hAnsi="楷体" w:eastAsia="楷体" w:cs="楷体"/>
                </w:rPr>
                <w:t>PER-</w:t>
              </w:r>
            </w:ins>
            <w:ins w:id="5566" w:author="柠栀" w:date="2025-05-07T11:32:32Z">
              <w:r>
                <w:rPr>
                  <w:rFonts w:hint="eastAsia" w:ascii="楷体" w:hAnsi="楷体" w:eastAsia="楷体" w:cs="楷体"/>
                  <w:lang w:val="en-US" w:eastAsia="zh-CN"/>
                </w:rPr>
                <w:t>2</w:t>
              </w:r>
            </w:ins>
          </w:p>
        </w:tc>
        <w:tc>
          <w:tcPr>
            <w:tcW w:w="7443" w:type="dxa"/>
            <w:tcBorders>
              <w:right w:val="single" w:color="auto" w:sz="4" w:space="0"/>
            </w:tcBorders>
          </w:tcPr>
          <w:p w14:paraId="0A88A5CE">
            <w:pPr>
              <w:spacing w:line="360" w:lineRule="auto"/>
              <w:rPr>
                <w:ins w:id="5567" w:author="柠栀" w:date="2025-05-07T11:32:32Z"/>
                <w:rFonts w:hint="eastAsia" w:ascii="楷体" w:hAnsi="楷体" w:eastAsia="楷体" w:cs="楷体"/>
              </w:rPr>
            </w:pPr>
            <w:ins w:id="5568" w:author="柠栀" w:date="2025-05-07T11:32:32Z">
              <w:r>
                <w:rPr>
                  <w:rFonts w:hint="eastAsia" w:ascii="楷体" w:hAnsi="楷体" w:eastAsia="楷体" w:cs="楷体"/>
                </w:rPr>
                <w:t>能够快速处理并更正由技术问题引起的数据错误和内部故障。</w:t>
              </w:r>
            </w:ins>
          </w:p>
        </w:tc>
      </w:tr>
    </w:tbl>
    <w:p w14:paraId="24D5EA45">
      <w:pPr>
        <w:rPr>
          <w:ins w:id="5569" w:author="柠栀" w:date="2025-05-07T11:32:32Z"/>
          <w:rFonts w:hint="eastAsia"/>
          <w:szCs w:val="28"/>
        </w:rPr>
      </w:pPr>
    </w:p>
    <w:p w14:paraId="7D821D33">
      <w:pPr>
        <w:rPr>
          <w:ins w:id="5570" w:author="柠栀" w:date="2025-05-07T11:32:32Z"/>
        </w:rPr>
      </w:pPr>
    </w:p>
    <w:p w14:paraId="354522BB">
      <w:pPr>
        <w:pStyle w:val="4"/>
        <w:numPr>
          <w:ilvl w:val="2"/>
          <w:numId w:val="0"/>
        </w:numPr>
        <w:ind w:left="709" w:leftChars="0" w:hanging="709" w:firstLineChars="0"/>
        <w:rPr>
          <w:ins w:id="5571" w:author="柠栀" w:date="2025-05-07T11:32:32Z"/>
          <w:rFonts w:hint="eastAsia" w:eastAsia="宋体"/>
        </w:rPr>
      </w:pPr>
      <w:ins w:id="5572" w:author="柠栀" w:date="2025-05-07T11:32:32Z">
        <w:bookmarkStart w:id="194" w:name="_Toc8185"/>
        <w:r>
          <w:rPr>
            <w:rFonts w:hint="eastAsia" w:ascii="宋体" w:hAnsi="宋体" w:cs="宋体"/>
            <w:b/>
            <w:bCs/>
            <w:kern w:val="2"/>
            <w:sz w:val="32"/>
            <w:szCs w:val="32"/>
            <w:lang w:val="en-US" w:eastAsia="zh-CN" w:bidi="ar-SA"/>
          </w:rPr>
          <w:t>7</w:t>
        </w:r>
      </w:ins>
      <w:ins w:id="5573" w:author="柠栀" w:date="2025-05-07T11:32:32Z">
        <w:r>
          <w:rPr>
            <w:rFonts w:hint="default" w:ascii="宋体" w:hAnsi="宋体" w:eastAsia="宋体" w:cs="宋体"/>
            <w:b/>
            <w:bCs/>
            <w:kern w:val="2"/>
            <w:sz w:val="32"/>
            <w:szCs w:val="32"/>
            <w:lang w:val="en-US" w:eastAsia="zh-CN" w:bidi="ar-SA"/>
          </w:rPr>
          <w:t>.</w:t>
        </w:r>
      </w:ins>
      <w:ins w:id="5574" w:author="柠栀" w:date="2025-05-07T11:32:32Z">
        <w:r>
          <w:rPr>
            <w:rFonts w:hint="eastAsia" w:ascii="宋体" w:hAnsi="宋体" w:cs="宋体"/>
            <w:b/>
            <w:bCs/>
            <w:kern w:val="2"/>
            <w:sz w:val="32"/>
            <w:szCs w:val="32"/>
            <w:lang w:val="en-US" w:eastAsia="zh-CN" w:bidi="ar-SA"/>
          </w:rPr>
          <w:t>3</w:t>
        </w:r>
      </w:ins>
      <w:ins w:id="5575" w:author="柠栀" w:date="2025-05-07T11:32:32Z">
        <w:r>
          <w:rPr>
            <w:rFonts w:hint="default" w:ascii="宋体" w:hAnsi="宋体" w:eastAsia="宋体" w:cs="宋体"/>
            <w:b/>
            <w:bCs/>
            <w:kern w:val="2"/>
            <w:sz w:val="32"/>
            <w:szCs w:val="32"/>
            <w:lang w:val="en-US" w:eastAsia="zh-CN" w:bidi="ar-SA"/>
          </w:rPr>
          <w:t>.3</w:t>
        </w:r>
      </w:ins>
      <w:ins w:id="5576" w:author="柠栀" w:date="2025-05-07T11:32:32Z">
        <w:r>
          <w:rPr>
            <w:rFonts w:hint="eastAsia" w:eastAsia="宋体"/>
          </w:rPr>
          <w:t>防护性要求</w:t>
        </w:r>
        <w:bookmarkEnd w:id="194"/>
      </w:ins>
    </w:p>
    <w:tbl>
      <w:tblPr>
        <w:tblStyle w:val="13"/>
        <w:tblW w:w="88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7503"/>
      </w:tblGrid>
      <w:tr w14:paraId="50869F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4" w:hRule="atLeast"/>
          <w:ins w:id="5577" w:author="柠栀" w:date="2025-05-07T11:32:32Z"/>
        </w:trPr>
        <w:tc>
          <w:tcPr>
            <w:tcW w:w="1384" w:type="dxa"/>
          </w:tcPr>
          <w:p w14:paraId="0F0EBEFD">
            <w:pPr>
              <w:spacing w:line="360" w:lineRule="auto"/>
              <w:jc w:val="center"/>
              <w:rPr>
                <w:ins w:id="5578" w:author="柠栀" w:date="2025-05-07T11:32:32Z"/>
                <w:rFonts w:ascii="楷体" w:hAnsi="楷体" w:eastAsia="楷体" w:cs="楷体"/>
              </w:rPr>
            </w:pPr>
            <w:ins w:id="5579" w:author="柠栀" w:date="2025-05-07T11:32:32Z">
              <w:r>
                <w:rPr>
                  <w:rFonts w:hint="eastAsia" w:ascii="楷体" w:hAnsi="楷体" w:eastAsia="楷体" w:cs="楷体"/>
                </w:rPr>
                <w:t>编号</w:t>
              </w:r>
            </w:ins>
          </w:p>
        </w:tc>
        <w:tc>
          <w:tcPr>
            <w:tcW w:w="7503" w:type="dxa"/>
          </w:tcPr>
          <w:p w14:paraId="4352CCAB">
            <w:pPr>
              <w:spacing w:line="360" w:lineRule="auto"/>
              <w:jc w:val="center"/>
              <w:rPr>
                <w:ins w:id="5580" w:author="柠栀" w:date="2025-05-07T11:32:32Z"/>
                <w:rFonts w:ascii="楷体" w:hAnsi="楷体" w:eastAsia="楷体" w:cs="楷体"/>
              </w:rPr>
            </w:pPr>
            <w:ins w:id="5581" w:author="柠栀" w:date="2025-05-07T11:32:32Z">
              <w:r>
                <w:rPr>
                  <w:rFonts w:hint="eastAsia" w:ascii="楷体" w:hAnsi="楷体" w:eastAsia="楷体" w:cs="楷体"/>
                </w:rPr>
                <w:t>描述</w:t>
              </w:r>
            </w:ins>
          </w:p>
        </w:tc>
      </w:tr>
      <w:tr w14:paraId="33AFA1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ins w:id="5582" w:author="柠栀" w:date="2025-05-07T11:32:32Z"/>
        </w:trPr>
        <w:tc>
          <w:tcPr>
            <w:tcW w:w="1384" w:type="dxa"/>
          </w:tcPr>
          <w:p w14:paraId="6CAD49B3">
            <w:pPr>
              <w:spacing w:line="360" w:lineRule="auto"/>
              <w:jc w:val="center"/>
              <w:rPr>
                <w:ins w:id="5583" w:author="柠栀" w:date="2025-05-07T11:32:32Z"/>
                <w:rFonts w:ascii="楷体" w:hAnsi="楷体" w:eastAsia="楷体" w:cs="楷体"/>
              </w:rPr>
            </w:pPr>
            <w:ins w:id="5584" w:author="柠栀" w:date="2025-05-07T11:32:32Z">
              <w:r>
                <w:rPr>
                  <w:rFonts w:hint="eastAsia" w:ascii="楷体" w:hAnsi="楷体" w:eastAsia="楷体" w:cs="楷体"/>
                  <w:lang w:val="en-US" w:eastAsia="zh-CN"/>
                </w:rPr>
                <w:t>SEC</w:t>
              </w:r>
            </w:ins>
            <w:ins w:id="5585" w:author="柠栀" w:date="2025-05-07T11:32:32Z">
              <w:r>
                <w:rPr>
                  <w:rFonts w:hint="eastAsia" w:ascii="楷体" w:hAnsi="楷体" w:eastAsia="楷体" w:cs="楷体"/>
                </w:rPr>
                <w:t>-1</w:t>
              </w:r>
            </w:ins>
          </w:p>
        </w:tc>
        <w:tc>
          <w:tcPr>
            <w:tcW w:w="7503" w:type="dxa"/>
          </w:tcPr>
          <w:p w14:paraId="4BFF9A4D">
            <w:pPr>
              <w:spacing w:line="360" w:lineRule="auto"/>
              <w:rPr>
                <w:ins w:id="5586" w:author="柠栀" w:date="2025-05-07T11:32:32Z"/>
                <w:rFonts w:hint="default" w:ascii="楷体" w:hAnsi="楷体" w:eastAsia="楷体" w:cs="楷体"/>
                <w:lang w:val="en-US" w:eastAsia="zh-CN"/>
              </w:rPr>
            </w:pPr>
            <w:ins w:id="5587" w:author="柠栀" w:date="2025-05-07T11:32:32Z">
              <w:r>
                <w:rPr>
                  <w:rFonts w:hint="eastAsia" w:ascii="楷体" w:hAnsi="楷体" w:eastAsia="楷体" w:cs="楷体"/>
                  <w:lang w:val="en-US" w:eastAsia="zh-CN"/>
                </w:rPr>
                <w:t>使用实名制的登录方式，</w:t>
              </w:r>
            </w:ins>
            <w:ins w:id="5588" w:author="柠栀" w:date="2025-05-07T11:32:32Z">
              <w:r>
                <w:rPr>
                  <w:rFonts w:hint="eastAsia" w:ascii="楷体" w:hAnsi="楷体" w:eastAsia="楷体" w:cs="楷体"/>
                </w:rPr>
                <w:t>确保用户登录机器的唯一性，避免重复登录</w:t>
              </w:r>
            </w:ins>
          </w:p>
        </w:tc>
      </w:tr>
      <w:tr w14:paraId="44BB4E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ins w:id="5589" w:author="柠栀" w:date="2025-05-07T11:32:32Z"/>
        </w:trPr>
        <w:tc>
          <w:tcPr>
            <w:tcW w:w="1384" w:type="dxa"/>
          </w:tcPr>
          <w:p w14:paraId="1DC85AD3">
            <w:pPr>
              <w:spacing w:line="360" w:lineRule="auto"/>
              <w:jc w:val="center"/>
              <w:rPr>
                <w:ins w:id="5590" w:author="柠栀" w:date="2025-05-07T11:32:32Z"/>
                <w:rFonts w:hint="eastAsia" w:ascii="楷体" w:hAnsi="楷体" w:eastAsia="楷体" w:cs="楷体"/>
                <w:lang w:val="en-US" w:eastAsia="zh-CN"/>
              </w:rPr>
            </w:pPr>
            <w:ins w:id="5591" w:author="柠栀" w:date="2025-05-07T11:32:32Z">
              <w:r>
                <w:rPr>
                  <w:rFonts w:hint="eastAsia" w:ascii="楷体" w:hAnsi="楷体" w:eastAsia="楷体" w:cs="楷体"/>
                  <w:lang w:val="en-US" w:eastAsia="zh-CN"/>
                </w:rPr>
                <w:t>SEC</w:t>
              </w:r>
            </w:ins>
            <w:ins w:id="5592" w:author="柠栀" w:date="2025-05-07T11:32:32Z">
              <w:r>
                <w:rPr>
                  <w:rFonts w:hint="eastAsia" w:ascii="楷体" w:hAnsi="楷体" w:eastAsia="楷体" w:cs="楷体"/>
                </w:rPr>
                <w:t>-</w:t>
              </w:r>
            </w:ins>
            <w:ins w:id="5593" w:author="柠栀" w:date="2025-05-07T11:32:32Z">
              <w:r>
                <w:rPr>
                  <w:rFonts w:hint="eastAsia" w:ascii="楷体" w:hAnsi="楷体" w:eastAsia="楷体" w:cs="楷体"/>
                  <w:lang w:val="en-US" w:eastAsia="zh-CN"/>
                </w:rPr>
                <w:t>2</w:t>
              </w:r>
            </w:ins>
          </w:p>
        </w:tc>
        <w:tc>
          <w:tcPr>
            <w:tcW w:w="7503" w:type="dxa"/>
          </w:tcPr>
          <w:p w14:paraId="25966683">
            <w:pPr>
              <w:spacing w:line="360" w:lineRule="auto"/>
              <w:rPr>
                <w:ins w:id="5594" w:author="柠栀" w:date="2025-05-07T11:32:32Z"/>
                <w:rFonts w:hint="eastAsia" w:ascii="楷体" w:hAnsi="楷体" w:eastAsia="楷体" w:cs="楷体"/>
                <w:lang w:val="en-US" w:eastAsia="zh-CN"/>
              </w:rPr>
            </w:pPr>
            <w:ins w:id="5595" w:author="柠栀" w:date="2025-05-07T11:32:32Z">
              <w:r>
                <w:rPr>
                  <w:rFonts w:hint="eastAsia" w:ascii="楷体" w:hAnsi="楷体" w:eastAsia="楷体" w:cs="楷体"/>
                  <w:lang w:val="en-US" w:eastAsia="zh-CN"/>
                </w:rPr>
                <w:t>将相应职责归属化和分工化管理，以防止由管理员出现的管理混乱和过多权限越权</w:t>
              </w:r>
            </w:ins>
          </w:p>
        </w:tc>
      </w:tr>
    </w:tbl>
    <w:p w14:paraId="79AEC7E2">
      <w:pPr>
        <w:rPr>
          <w:ins w:id="5596" w:author="柠栀" w:date="2025-05-07T11:32:32Z"/>
          <w:szCs w:val="28"/>
        </w:rPr>
      </w:pPr>
    </w:p>
    <w:p w14:paraId="20A5EB56">
      <w:pPr>
        <w:pStyle w:val="4"/>
        <w:numPr>
          <w:ilvl w:val="2"/>
          <w:numId w:val="0"/>
        </w:numPr>
        <w:ind w:left="709" w:leftChars="0" w:hanging="709" w:firstLineChars="0"/>
        <w:rPr>
          <w:ins w:id="5597" w:author="柠栀" w:date="2025-05-07T11:32:32Z"/>
          <w:rFonts w:hint="eastAsia" w:eastAsia="宋体"/>
        </w:rPr>
      </w:pPr>
      <w:ins w:id="5598" w:author="柠栀" w:date="2025-05-07T11:32:32Z">
        <w:bookmarkStart w:id="195" w:name="_Toc28257"/>
        <w:r>
          <w:rPr>
            <w:rFonts w:hint="eastAsia" w:ascii="宋体" w:hAnsi="宋体" w:cs="宋体"/>
            <w:b/>
            <w:bCs/>
            <w:kern w:val="2"/>
            <w:sz w:val="32"/>
            <w:szCs w:val="32"/>
            <w:lang w:val="en-US" w:eastAsia="zh-CN" w:bidi="ar-SA"/>
          </w:rPr>
          <w:t>7</w:t>
        </w:r>
      </w:ins>
      <w:ins w:id="5599" w:author="柠栀" w:date="2025-05-07T11:32:32Z">
        <w:r>
          <w:rPr>
            <w:rFonts w:hint="default" w:ascii="宋体" w:hAnsi="宋体" w:eastAsia="宋体" w:cs="宋体"/>
            <w:b/>
            <w:bCs/>
            <w:kern w:val="2"/>
            <w:sz w:val="32"/>
            <w:szCs w:val="32"/>
            <w:lang w:val="en-US" w:eastAsia="zh-CN" w:bidi="ar-SA"/>
          </w:rPr>
          <w:t>.</w:t>
        </w:r>
      </w:ins>
      <w:ins w:id="5600" w:author="柠栀" w:date="2025-05-07T11:32:32Z">
        <w:r>
          <w:rPr>
            <w:rFonts w:hint="eastAsia" w:ascii="宋体" w:hAnsi="宋体" w:cs="宋体"/>
            <w:b/>
            <w:bCs/>
            <w:kern w:val="2"/>
            <w:sz w:val="32"/>
            <w:szCs w:val="32"/>
            <w:lang w:val="en-US" w:eastAsia="zh-CN" w:bidi="ar-SA"/>
          </w:rPr>
          <w:t>3</w:t>
        </w:r>
      </w:ins>
      <w:ins w:id="5601" w:author="柠栀" w:date="2025-05-07T11:32:32Z">
        <w:r>
          <w:rPr>
            <w:rFonts w:hint="default" w:ascii="宋体" w:hAnsi="宋体" w:eastAsia="宋体" w:cs="宋体"/>
            <w:b/>
            <w:bCs/>
            <w:kern w:val="2"/>
            <w:sz w:val="32"/>
            <w:szCs w:val="32"/>
            <w:lang w:val="en-US" w:eastAsia="zh-CN" w:bidi="ar-SA"/>
          </w:rPr>
          <w:t>.4</w:t>
        </w:r>
      </w:ins>
      <w:ins w:id="5602" w:author="柠栀" w:date="2025-05-07T11:32:32Z">
        <w:r>
          <w:rPr>
            <w:rFonts w:hint="eastAsia" w:eastAsia="宋体"/>
          </w:rPr>
          <w:t>可用性要求</w:t>
        </w:r>
        <w:bookmarkEnd w:id="195"/>
      </w:ins>
    </w:p>
    <w:tbl>
      <w:tblPr>
        <w:tblStyle w:val="13"/>
        <w:tblW w:w="88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7455"/>
      </w:tblGrid>
      <w:tr w14:paraId="01922C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ins w:id="5603" w:author="柠栀" w:date="2025-05-07T11:32:32Z"/>
        </w:trPr>
        <w:tc>
          <w:tcPr>
            <w:tcW w:w="1384" w:type="dxa"/>
          </w:tcPr>
          <w:p w14:paraId="3A2CB2B7">
            <w:pPr>
              <w:spacing w:line="360" w:lineRule="auto"/>
              <w:jc w:val="center"/>
              <w:rPr>
                <w:ins w:id="5604" w:author="柠栀" w:date="2025-05-07T11:32:32Z"/>
                <w:rFonts w:ascii="楷体" w:hAnsi="楷体" w:eastAsia="楷体" w:cs="楷体"/>
              </w:rPr>
            </w:pPr>
            <w:ins w:id="5605" w:author="柠栀" w:date="2025-05-07T11:32:32Z">
              <w:r>
                <w:rPr>
                  <w:rFonts w:hint="eastAsia" w:ascii="楷体" w:hAnsi="楷体" w:eastAsia="楷体" w:cs="楷体"/>
                </w:rPr>
                <w:t>编号</w:t>
              </w:r>
            </w:ins>
          </w:p>
        </w:tc>
        <w:tc>
          <w:tcPr>
            <w:tcW w:w="7455" w:type="dxa"/>
          </w:tcPr>
          <w:p w14:paraId="5852062D">
            <w:pPr>
              <w:spacing w:line="360" w:lineRule="auto"/>
              <w:jc w:val="center"/>
              <w:rPr>
                <w:ins w:id="5606" w:author="柠栀" w:date="2025-05-07T11:32:32Z"/>
                <w:rFonts w:ascii="楷体" w:hAnsi="楷体" w:eastAsia="楷体" w:cs="楷体"/>
              </w:rPr>
            </w:pPr>
            <w:ins w:id="5607" w:author="柠栀" w:date="2025-05-07T11:32:32Z">
              <w:r>
                <w:rPr>
                  <w:rFonts w:hint="eastAsia" w:ascii="楷体" w:hAnsi="楷体" w:eastAsia="楷体" w:cs="楷体"/>
                </w:rPr>
                <w:t>描述</w:t>
              </w:r>
            </w:ins>
          </w:p>
        </w:tc>
      </w:tr>
      <w:tr w14:paraId="4D9799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ins w:id="5608" w:author="柠栀" w:date="2025-05-07T11:32:32Z"/>
        </w:trPr>
        <w:tc>
          <w:tcPr>
            <w:tcW w:w="1384" w:type="dxa"/>
          </w:tcPr>
          <w:p w14:paraId="57FEEC58">
            <w:pPr>
              <w:spacing w:line="360" w:lineRule="auto"/>
              <w:jc w:val="center"/>
              <w:rPr>
                <w:ins w:id="5609" w:author="柠栀" w:date="2025-05-07T11:32:32Z"/>
                <w:rFonts w:ascii="楷体" w:hAnsi="楷体" w:eastAsia="楷体" w:cs="楷体"/>
              </w:rPr>
            </w:pPr>
            <w:ins w:id="5610" w:author="柠栀" w:date="2025-05-07T11:32:32Z">
              <w:r>
                <w:rPr>
                  <w:rFonts w:hint="eastAsia" w:ascii="楷体" w:hAnsi="楷体" w:eastAsia="楷体" w:cs="楷体"/>
                  <w:lang w:val="en-US" w:eastAsia="zh-CN"/>
                </w:rPr>
                <w:t>AVL</w:t>
              </w:r>
            </w:ins>
            <w:ins w:id="5611" w:author="柠栀" w:date="2025-05-07T11:32:32Z">
              <w:r>
                <w:rPr>
                  <w:rFonts w:hint="eastAsia" w:ascii="楷体" w:hAnsi="楷体" w:eastAsia="楷体" w:cs="楷体"/>
                </w:rPr>
                <w:t>-1</w:t>
              </w:r>
            </w:ins>
          </w:p>
        </w:tc>
        <w:tc>
          <w:tcPr>
            <w:tcW w:w="7455" w:type="dxa"/>
          </w:tcPr>
          <w:p w14:paraId="30A65878">
            <w:pPr>
              <w:spacing w:line="360" w:lineRule="auto"/>
              <w:rPr>
                <w:ins w:id="5612" w:author="柠栀" w:date="2025-05-07T11:32:32Z"/>
                <w:rFonts w:hint="default" w:ascii="楷体" w:hAnsi="楷体" w:eastAsia="楷体" w:cs="楷体"/>
                <w:lang w:val="en-US" w:eastAsia="zh-CN"/>
              </w:rPr>
            </w:pPr>
            <w:ins w:id="5613" w:author="柠栀" w:date="2025-05-07T11:32:32Z">
              <w:r>
                <w:rPr>
                  <w:rFonts w:hint="default" w:ascii="楷体" w:hAnsi="楷体" w:eastAsia="楷体" w:cs="楷体"/>
                  <w:lang w:val="en-US" w:eastAsia="zh-CN"/>
                </w:rPr>
                <w:t>支持实时监控和日志记录操作，以快速识别和研究问题来源，以帮助管理员用户更快解决问题</w:t>
              </w:r>
            </w:ins>
          </w:p>
        </w:tc>
      </w:tr>
      <w:tr w14:paraId="10424E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ins w:id="5614" w:author="柠栀" w:date="2025-05-07T11:32:32Z"/>
        </w:trPr>
        <w:tc>
          <w:tcPr>
            <w:tcW w:w="1384" w:type="dxa"/>
          </w:tcPr>
          <w:p w14:paraId="291A30D4">
            <w:pPr>
              <w:spacing w:line="360" w:lineRule="auto"/>
              <w:jc w:val="center"/>
              <w:rPr>
                <w:ins w:id="5615" w:author="柠栀" w:date="2025-05-07T11:32:32Z"/>
                <w:rFonts w:hint="eastAsia" w:ascii="楷体" w:hAnsi="楷体" w:eastAsia="楷体" w:cs="楷体"/>
                <w:lang w:val="en-US" w:eastAsia="zh-CN"/>
              </w:rPr>
            </w:pPr>
            <w:ins w:id="5616" w:author="柠栀" w:date="2025-05-07T11:32:32Z">
              <w:r>
                <w:rPr>
                  <w:rFonts w:hint="eastAsia" w:ascii="楷体" w:hAnsi="楷体" w:eastAsia="楷体" w:cs="楷体"/>
                  <w:lang w:val="en-US" w:eastAsia="zh-CN"/>
                </w:rPr>
                <w:t>AVL</w:t>
              </w:r>
            </w:ins>
            <w:ins w:id="5617" w:author="柠栀" w:date="2025-05-07T11:32:32Z">
              <w:r>
                <w:rPr>
                  <w:rFonts w:hint="eastAsia" w:ascii="楷体" w:hAnsi="楷体" w:eastAsia="楷体" w:cs="楷体"/>
                </w:rPr>
                <w:t>-</w:t>
              </w:r>
            </w:ins>
            <w:ins w:id="5618" w:author="柠栀" w:date="2025-05-07T11:32:32Z">
              <w:r>
                <w:rPr>
                  <w:rFonts w:hint="eastAsia" w:ascii="楷体" w:hAnsi="楷体" w:eastAsia="楷体" w:cs="楷体"/>
                  <w:lang w:val="en-US" w:eastAsia="zh-CN"/>
                </w:rPr>
                <w:t>2</w:t>
              </w:r>
            </w:ins>
          </w:p>
        </w:tc>
        <w:tc>
          <w:tcPr>
            <w:tcW w:w="7455" w:type="dxa"/>
          </w:tcPr>
          <w:p w14:paraId="0B7B898D">
            <w:pPr>
              <w:spacing w:line="360" w:lineRule="auto"/>
              <w:rPr>
                <w:ins w:id="5619" w:author="柠栀" w:date="2025-05-07T11:32:32Z"/>
                <w:rFonts w:hint="default" w:ascii="楷体" w:hAnsi="楷体" w:eastAsia="楷体" w:cs="楷体"/>
                <w:lang w:val="en-US" w:eastAsia="zh-CN"/>
              </w:rPr>
            </w:pPr>
            <w:ins w:id="5620" w:author="柠栀" w:date="2025-05-07T11:32:32Z">
              <w:r>
                <w:rPr>
                  <w:rFonts w:hint="default" w:ascii="楷体" w:hAnsi="楷体" w:eastAsia="楷体" w:cs="楷体"/>
                  <w:lang w:val="en-US" w:eastAsia="zh-CN"/>
                </w:rPr>
                <w:t>具备灵活性和可扩展性，以方便管理员对新的设计和人员要求进行调整和支持</w:t>
              </w:r>
            </w:ins>
          </w:p>
        </w:tc>
      </w:tr>
    </w:tbl>
    <w:p w14:paraId="54DFB4EC">
      <w:pPr>
        <w:rPr>
          <w:ins w:id="5621" w:author="柠栀" w:date="2025-05-07T11:32:32Z"/>
        </w:rPr>
      </w:pPr>
    </w:p>
    <w:p w14:paraId="314871E7">
      <w:pPr>
        <w:rPr>
          <w:ins w:id="5622" w:author="柠栀" w:date="2025-05-07T11:32:32Z"/>
          <w:szCs w:val="28"/>
        </w:rPr>
      </w:pPr>
    </w:p>
    <w:p w14:paraId="78C8DD93">
      <w:pPr>
        <w:pStyle w:val="4"/>
        <w:numPr>
          <w:ilvl w:val="2"/>
          <w:numId w:val="0"/>
        </w:numPr>
        <w:ind w:left="709" w:leftChars="0" w:hanging="709" w:firstLineChars="0"/>
        <w:rPr>
          <w:ins w:id="5623" w:author="柠栀" w:date="2025-05-07T11:32:32Z"/>
          <w:rFonts w:hint="eastAsia" w:eastAsia="宋体"/>
        </w:rPr>
      </w:pPr>
      <w:ins w:id="5624" w:author="柠栀" w:date="2025-05-07T11:32:32Z">
        <w:bookmarkStart w:id="196" w:name="_Toc24380"/>
        <w:r>
          <w:rPr>
            <w:rFonts w:hint="eastAsia" w:ascii="宋体" w:hAnsi="宋体" w:cs="宋体"/>
            <w:b/>
            <w:bCs/>
            <w:kern w:val="2"/>
            <w:sz w:val="32"/>
            <w:szCs w:val="32"/>
            <w:lang w:val="en-US" w:eastAsia="zh-CN" w:bidi="ar-SA"/>
          </w:rPr>
          <w:t>7</w:t>
        </w:r>
      </w:ins>
      <w:ins w:id="5625" w:author="柠栀" w:date="2025-05-07T11:32:32Z">
        <w:r>
          <w:rPr>
            <w:rFonts w:hint="default" w:ascii="宋体" w:hAnsi="宋体" w:eastAsia="宋体" w:cs="宋体"/>
            <w:b/>
            <w:bCs/>
            <w:kern w:val="2"/>
            <w:sz w:val="32"/>
            <w:szCs w:val="32"/>
            <w:lang w:val="en-US" w:eastAsia="zh-CN" w:bidi="ar-SA"/>
          </w:rPr>
          <w:t>.</w:t>
        </w:r>
      </w:ins>
      <w:ins w:id="5626" w:author="柠栀" w:date="2025-05-07T11:32:32Z">
        <w:r>
          <w:rPr>
            <w:rFonts w:hint="eastAsia" w:ascii="宋体" w:hAnsi="宋体" w:cs="宋体"/>
            <w:b/>
            <w:bCs/>
            <w:kern w:val="2"/>
            <w:sz w:val="32"/>
            <w:szCs w:val="32"/>
            <w:lang w:val="en-US" w:eastAsia="zh-CN" w:bidi="ar-SA"/>
          </w:rPr>
          <w:t>3</w:t>
        </w:r>
      </w:ins>
      <w:ins w:id="5627" w:author="柠栀" w:date="2025-05-07T11:32:32Z">
        <w:r>
          <w:rPr>
            <w:rFonts w:hint="default" w:ascii="宋体" w:hAnsi="宋体" w:eastAsia="宋体" w:cs="宋体"/>
            <w:b/>
            <w:bCs/>
            <w:kern w:val="2"/>
            <w:sz w:val="32"/>
            <w:szCs w:val="32"/>
            <w:lang w:val="en-US" w:eastAsia="zh-CN" w:bidi="ar-SA"/>
          </w:rPr>
          <w:t>.5</w:t>
        </w:r>
      </w:ins>
      <w:ins w:id="5628" w:author="柠栀" w:date="2025-05-07T11:32:32Z">
        <w:r>
          <w:rPr>
            <w:rFonts w:hint="eastAsia" w:eastAsia="宋体"/>
          </w:rPr>
          <w:t>健壮性要求</w:t>
        </w:r>
        <w:bookmarkEnd w:id="196"/>
      </w:ins>
    </w:p>
    <w:tbl>
      <w:tblPr>
        <w:tblStyle w:val="13"/>
        <w:tblW w:w="880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7419"/>
      </w:tblGrid>
      <w:tr w14:paraId="506E67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ins w:id="5629" w:author="柠栀" w:date="2025-05-07T11:32:32Z"/>
        </w:trPr>
        <w:tc>
          <w:tcPr>
            <w:tcW w:w="1384" w:type="dxa"/>
            <w:tcBorders>
              <w:tl2br w:val="nil"/>
              <w:tr2bl w:val="nil"/>
            </w:tcBorders>
          </w:tcPr>
          <w:p w14:paraId="23E22B61">
            <w:pPr>
              <w:spacing w:line="360" w:lineRule="auto"/>
              <w:jc w:val="center"/>
              <w:rPr>
                <w:ins w:id="5630" w:author="柠栀" w:date="2025-05-07T11:32:32Z"/>
                <w:rFonts w:ascii="楷体" w:hAnsi="楷体" w:eastAsia="楷体" w:cs="楷体"/>
              </w:rPr>
            </w:pPr>
            <w:ins w:id="5631" w:author="柠栀" w:date="2025-05-07T11:32:32Z">
              <w:r>
                <w:rPr>
                  <w:rFonts w:hint="eastAsia" w:ascii="楷体" w:hAnsi="楷体" w:eastAsia="楷体" w:cs="楷体"/>
                </w:rPr>
                <w:t>编号</w:t>
              </w:r>
            </w:ins>
          </w:p>
        </w:tc>
        <w:tc>
          <w:tcPr>
            <w:tcW w:w="7419" w:type="dxa"/>
            <w:tcBorders>
              <w:tl2br w:val="nil"/>
              <w:tr2bl w:val="nil"/>
            </w:tcBorders>
          </w:tcPr>
          <w:p w14:paraId="58350A1C">
            <w:pPr>
              <w:spacing w:line="360" w:lineRule="auto"/>
              <w:jc w:val="center"/>
              <w:rPr>
                <w:ins w:id="5632" w:author="柠栀" w:date="2025-05-07T11:32:32Z"/>
                <w:rFonts w:ascii="楷体" w:hAnsi="楷体" w:eastAsia="楷体" w:cs="楷体"/>
              </w:rPr>
            </w:pPr>
            <w:ins w:id="5633" w:author="柠栀" w:date="2025-05-07T11:32:32Z">
              <w:r>
                <w:rPr>
                  <w:rFonts w:hint="eastAsia" w:ascii="楷体" w:hAnsi="楷体" w:eastAsia="楷体" w:cs="楷体"/>
                </w:rPr>
                <w:t>描述</w:t>
              </w:r>
            </w:ins>
          </w:p>
        </w:tc>
      </w:tr>
      <w:tr w14:paraId="722B5D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ins w:id="5634" w:author="柠栀" w:date="2025-05-07T11:32:32Z"/>
        </w:trPr>
        <w:tc>
          <w:tcPr>
            <w:tcW w:w="1384" w:type="dxa"/>
            <w:tcBorders>
              <w:tl2br w:val="nil"/>
              <w:tr2bl w:val="nil"/>
            </w:tcBorders>
          </w:tcPr>
          <w:p w14:paraId="1D33AFC0">
            <w:pPr>
              <w:spacing w:line="360" w:lineRule="auto"/>
              <w:jc w:val="center"/>
              <w:rPr>
                <w:ins w:id="5635" w:author="柠栀" w:date="2025-05-07T11:32:32Z"/>
                <w:rFonts w:ascii="楷体" w:hAnsi="楷体" w:eastAsia="楷体" w:cs="楷体"/>
              </w:rPr>
            </w:pPr>
            <w:ins w:id="5636" w:author="柠栀" w:date="2025-05-07T11:32:32Z">
              <w:r>
                <w:rPr>
                  <w:rFonts w:hint="eastAsia" w:ascii="楷体" w:hAnsi="楷体" w:eastAsia="楷体" w:cs="楷体"/>
                </w:rPr>
                <w:t>ROB-1</w:t>
              </w:r>
            </w:ins>
          </w:p>
        </w:tc>
        <w:tc>
          <w:tcPr>
            <w:tcW w:w="7419" w:type="dxa"/>
            <w:tcBorders>
              <w:tl2br w:val="nil"/>
              <w:tr2bl w:val="nil"/>
            </w:tcBorders>
          </w:tcPr>
          <w:p w14:paraId="67089CF5">
            <w:pPr>
              <w:spacing w:line="360" w:lineRule="auto"/>
              <w:rPr>
                <w:ins w:id="5637" w:author="柠栀" w:date="2025-05-07T11:32:32Z"/>
                <w:rFonts w:ascii="楷体" w:hAnsi="楷体" w:eastAsia="楷体" w:cs="楷体"/>
              </w:rPr>
            </w:pPr>
            <w:ins w:id="5638" w:author="柠栀" w:date="2025-05-07T11:32:32Z">
              <w:r>
                <w:rPr>
                  <w:rFonts w:ascii="楷体" w:hAnsi="楷体" w:eastAsia="楷体" w:cs="楷体"/>
                </w:rPr>
                <w:t>提供紧急救援机制和环境处理，以保障系统数据完整性和正常使用</w:t>
              </w:r>
            </w:ins>
          </w:p>
        </w:tc>
      </w:tr>
      <w:tr w14:paraId="77319F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ins w:id="5639" w:author="柠栀" w:date="2025-05-07T11:32:32Z"/>
        </w:trPr>
        <w:tc>
          <w:tcPr>
            <w:tcW w:w="1384" w:type="dxa"/>
            <w:tcBorders>
              <w:tl2br w:val="nil"/>
              <w:tr2bl w:val="nil"/>
            </w:tcBorders>
          </w:tcPr>
          <w:p w14:paraId="5E6075A7">
            <w:pPr>
              <w:spacing w:line="360" w:lineRule="auto"/>
              <w:jc w:val="center"/>
              <w:rPr>
                <w:ins w:id="5640" w:author="柠栀" w:date="2025-05-07T11:32:32Z"/>
                <w:rFonts w:ascii="楷体" w:hAnsi="楷体" w:eastAsia="楷体" w:cs="楷体"/>
              </w:rPr>
            </w:pPr>
            <w:ins w:id="5641" w:author="柠栀" w:date="2025-05-07T11:32:32Z">
              <w:r>
                <w:rPr>
                  <w:rFonts w:hint="eastAsia" w:ascii="楷体" w:hAnsi="楷体" w:eastAsia="楷体" w:cs="楷体"/>
                </w:rPr>
                <w:t>ROB-2</w:t>
              </w:r>
            </w:ins>
          </w:p>
        </w:tc>
        <w:tc>
          <w:tcPr>
            <w:tcW w:w="7419" w:type="dxa"/>
            <w:tcBorders>
              <w:tl2br w:val="nil"/>
              <w:tr2bl w:val="nil"/>
            </w:tcBorders>
          </w:tcPr>
          <w:p w14:paraId="67ACD5FA">
            <w:pPr>
              <w:spacing w:line="360" w:lineRule="auto"/>
              <w:rPr>
                <w:ins w:id="5642" w:author="柠栀" w:date="2025-05-07T11:32:32Z"/>
                <w:rFonts w:ascii="楷体" w:hAnsi="楷体" w:eastAsia="楷体" w:cs="楷体"/>
              </w:rPr>
            </w:pPr>
            <w:ins w:id="5643" w:author="柠栀" w:date="2025-05-07T11:32:32Z">
              <w:r>
                <w:rPr>
                  <w:rFonts w:ascii="楷体" w:hAnsi="楷体" w:eastAsia="楷体" w:cs="楷体"/>
                </w:rPr>
                <w:t>具备整备化和标准化管理能力，以确保管理员资源的普及和使用标准化</w:t>
              </w:r>
            </w:ins>
          </w:p>
        </w:tc>
      </w:tr>
    </w:tbl>
    <w:p w14:paraId="67B16947">
      <w:pPr>
        <w:pStyle w:val="3"/>
        <w:numPr>
          <w:ilvl w:val="1"/>
          <w:numId w:val="0"/>
        </w:numPr>
        <w:ind w:left="567" w:leftChars="0" w:hanging="567" w:firstLineChars="0"/>
        <w:outlineLvl w:val="9"/>
        <w:rPr>
          <w:del w:id="5645" w:author="柠栀" w:date="2025-05-07T11:19:36Z"/>
          <w:rFonts w:hint="eastAsia" w:ascii="楷体" w:hAnsi="楷体" w:eastAsia="楷体" w:cs="楷体"/>
          <w:lang w:eastAsia="zh-Hans"/>
        </w:rPr>
        <w:pPrChange w:id="5644" w:author="柠栀" w:date="2025-05-07T11:27:55Z">
          <w:pPr>
            <w:pStyle w:val="3"/>
            <w:numPr>
              <w:ilvl w:val="1"/>
              <w:numId w:val="0"/>
            </w:numPr>
            <w:ind w:left="567" w:leftChars="0" w:hanging="567" w:firstLineChars="0"/>
          </w:pPr>
        </w:pPrChange>
      </w:pPr>
      <w:del w:id="5646" w:author="柠栀" w:date="2025-05-07T11:19:36Z">
        <w:r>
          <w:rPr>
            <w:rFonts w:hint="eastAsia" w:ascii="楷体" w:hAnsi="楷体" w:eastAsia="楷体" w:cs="楷体"/>
            <w:b/>
            <w:bCs/>
            <w:kern w:val="2"/>
            <w:sz w:val="32"/>
            <w:szCs w:val="32"/>
            <w:lang w:val="en-US" w:eastAsia="zh-CN" w:bidi="ar-SA"/>
          </w:rPr>
          <w:delText>7</w:delText>
        </w:r>
      </w:del>
      <w:del w:id="5647" w:author="柠栀" w:date="2025-05-07T11:19:36Z">
        <w:r>
          <w:rPr>
            <w:rFonts w:hint="eastAsia" w:ascii="楷体" w:hAnsi="楷体" w:eastAsia="楷体" w:cs="楷体"/>
            <w:b/>
            <w:bCs/>
            <w:kern w:val="2"/>
            <w:sz w:val="32"/>
            <w:szCs w:val="32"/>
            <w:lang w:val="en-US" w:eastAsia="zh-Hans" w:bidi="ar-SA"/>
          </w:rPr>
          <w:delText>.1</w:delText>
        </w:r>
      </w:del>
      <w:del w:id="5648" w:author="柠栀" w:date="2025-05-07T11:19:36Z">
        <w:r>
          <w:rPr>
            <w:rFonts w:hint="eastAsia" w:ascii="楷体" w:hAnsi="楷体" w:eastAsia="楷体" w:cs="楷体"/>
            <w:b/>
            <w:bCs/>
            <w:kern w:val="2"/>
            <w:sz w:val="32"/>
            <w:szCs w:val="32"/>
            <w:lang w:val="en-US" w:eastAsia="zh-CN" w:bidi="ar-SA"/>
          </w:rPr>
          <w:delText>学生</w:delText>
        </w:r>
      </w:del>
      <w:del w:id="5649" w:author="柠栀" w:date="2025-05-07T11:19:36Z">
        <w:r>
          <w:rPr>
            <w:rFonts w:hint="eastAsia" w:ascii="楷体" w:hAnsi="楷体" w:eastAsia="楷体" w:cs="楷体"/>
            <w:lang w:eastAsia="zh-Hans"/>
          </w:rPr>
          <w:delText>用户需求</w:delText>
        </w:r>
        <w:bookmarkEnd w:id="180"/>
        <w:bookmarkEnd w:id="181"/>
        <w:bookmarkEnd w:id="182"/>
        <w:bookmarkEnd w:id="183"/>
        <w:bookmarkEnd w:id="184"/>
      </w:del>
    </w:p>
    <w:p w14:paraId="4A0C0CB8">
      <w:pPr>
        <w:pStyle w:val="4"/>
        <w:numPr>
          <w:ilvl w:val="2"/>
          <w:numId w:val="0"/>
        </w:numPr>
        <w:ind w:left="709" w:leftChars="0" w:hanging="709" w:firstLineChars="0"/>
        <w:outlineLvl w:val="9"/>
        <w:rPr>
          <w:del w:id="5651" w:author="柠栀" w:date="2025-05-07T11:19:36Z"/>
          <w:rFonts w:hint="eastAsia" w:ascii="楷体" w:hAnsi="楷体" w:eastAsia="楷体" w:cs="楷体"/>
        </w:rPr>
        <w:pPrChange w:id="5650" w:author="柠栀" w:date="2025-05-07T11:27:55Z">
          <w:pPr>
            <w:pStyle w:val="4"/>
            <w:numPr>
              <w:ilvl w:val="2"/>
              <w:numId w:val="0"/>
            </w:numPr>
            <w:ind w:left="709" w:leftChars="0" w:hanging="709" w:firstLineChars="0"/>
          </w:pPr>
        </w:pPrChange>
      </w:pPr>
      <w:del w:id="5652" w:author="柠栀" w:date="2025-05-07T11:19:36Z">
        <w:bookmarkStart w:id="197" w:name="_Toc2068020808"/>
        <w:bookmarkStart w:id="198" w:name="_Toc1314994667"/>
        <w:bookmarkStart w:id="199" w:name="_Toc105432184"/>
        <w:bookmarkStart w:id="200" w:name="_Toc1641305074"/>
        <w:bookmarkStart w:id="201" w:name="_Toc711273625"/>
        <w:r>
          <w:rPr>
            <w:rFonts w:hint="eastAsia" w:ascii="楷体" w:hAnsi="楷体" w:eastAsia="楷体" w:cs="楷体"/>
            <w:b/>
            <w:bCs/>
            <w:kern w:val="2"/>
            <w:sz w:val="32"/>
            <w:szCs w:val="32"/>
            <w:lang w:val="en-US" w:eastAsia="zh-CN" w:bidi="ar-SA"/>
          </w:rPr>
          <w:delText>7.1.1</w:delText>
        </w:r>
      </w:del>
      <w:del w:id="5653" w:author="柠栀" w:date="2025-05-07T11:19:36Z">
        <w:r>
          <w:rPr>
            <w:rFonts w:hint="eastAsia" w:ascii="楷体" w:hAnsi="楷体" w:eastAsia="楷体" w:cs="楷体"/>
          </w:rPr>
          <w:delText>易用性要求</w:delText>
        </w:r>
        <w:bookmarkEnd w:id="197"/>
      </w:del>
    </w:p>
    <w:tbl>
      <w:tblPr>
        <w:tblStyle w:val="13"/>
        <w:tblW w:w="90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7659"/>
      </w:tblGrid>
      <w:tr w14:paraId="01F136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del w:id="5654" w:author="柠栀" w:date="2025-05-07T11:19:36Z"/>
        </w:trPr>
        <w:tc>
          <w:tcPr>
            <w:tcW w:w="1384" w:type="dxa"/>
          </w:tcPr>
          <w:p w14:paraId="4C736EA2">
            <w:pPr>
              <w:spacing w:line="360" w:lineRule="auto"/>
              <w:jc w:val="center"/>
              <w:rPr>
                <w:del w:id="5655" w:author="柠栀" w:date="2025-05-07T11:19:36Z"/>
                <w:rFonts w:ascii="楷体" w:hAnsi="楷体" w:eastAsia="楷体" w:cs="楷体"/>
              </w:rPr>
            </w:pPr>
            <w:del w:id="5656" w:author="柠栀" w:date="2025-05-07T11:19:36Z">
              <w:r>
                <w:rPr>
                  <w:rFonts w:hint="eastAsia" w:ascii="楷体" w:hAnsi="楷体" w:eastAsia="楷体" w:cs="楷体"/>
                </w:rPr>
                <w:delText>编号</w:delText>
              </w:r>
            </w:del>
          </w:p>
        </w:tc>
        <w:tc>
          <w:tcPr>
            <w:tcW w:w="7659" w:type="dxa"/>
          </w:tcPr>
          <w:p w14:paraId="03332092">
            <w:pPr>
              <w:spacing w:line="360" w:lineRule="auto"/>
              <w:jc w:val="center"/>
              <w:rPr>
                <w:del w:id="5657" w:author="柠栀" w:date="2025-05-07T11:19:36Z"/>
                <w:rFonts w:ascii="楷体" w:hAnsi="楷体" w:eastAsia="楷体" w:cs="楷体"/>
              </w:rPr>
            </w:pPr>
            <w:del w:id="5658" w:author="柠栀" w:date="2025-05-07T11:19:36Z">
              <w:r>
                <w:rPr>
                  <w:rFonts w:hint="eastAsia" w:ascii="楷体" w:hAnsi="楷体" w:eastAsia="楷体" w:cs="楷体"/>
                </w:rPr>
                <w:delText>描述</w:delText>
              </w:r>
            </w:del>
          </w:p>
        </w:tc>
      </w:tr>
      <w:tr w14:paraId="61CDA2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del w:id="5659" w:author="柠栀" w:date="2025-05-07T11:19:36Z"/>
        </w:trPr>
        <w:tc>
          <w:tcPr>
            <w:tcW w:w="1384" w:type="dxa"/>
          </w:tcPr>
          <w:p w14:paraId="439EE214">
            <w:pPr>
              <w:spacing w:line="360" w:lineRule="auto"/>
              <w:jc w:val="center"/>
              <w:rPr>
                <w:del w:id="5660" w:author="柠栀" w:date="2025-05-07T11:19:36Z"/>
                <w:rFonts w:ascii="楷体" w:hAnsi="楷体" w:eastAsia="楷体" w:cs="楷体"/>
              </w:rPr>
            </w:pPr>
            <w:del w:id="5661" w:author="柠栀" w:date="2025-05-07T11:19:36Z">
              <w:r>
                <w:rPr>
                  <w:rFonts w:hint="eastAsia" w:ascii="楷体" w:hAnsi="楷体" w:eastAsia="楷体" w:cs="楷体"/>
                </w:rPr>
                <w:delText>USE-1</w:delText>
              </w:r>
            </w:del>
          </w:p>
        </w:tc>
        <w:tc>
          <w:tcPr>
            <w:tcW w:w="7659" w:type="dxa"/>
          </w:tcPr>
          <w:p w14:paraId="77D72324">
            <w:pPr>
              <w:spacing w:line="360" w:lineRule="auto"/>
              <w:rPr>
                <w:del w:id="5662" w:author="柠栀" w:date="2025-05-07T11:19:36Z"/>
                <w:rFonts w:hint="default" w:ascii="楷体" w:hAnsi="楷体" w:eastAsia="楷体" w:cs="楷体"/>
                <w:lang w:val="en-US"/>
              </w:rPr>
            </w:pPr>
            <w:del w:id="5663" w:author="柠栀" w:date="2025-05-07T11:19:36Z">
              <w:r>
                <w:rPr>
                  <w:rFonts w:hint="eastAsia" w:ascii="楷体" w:hAnsi="楷体" w:eastAsia="楷体" w:cs="楷体"/>
                  <w:lang w:val="en-US" w:eastAsia="zh-CN"/>
                </w:rPr>
                <w:delText>界面清新简洁，操作感良好，符合用户正常使用逻辑</w:delText>
              </w:r>
            </w:del>
          </w:p>
        </w:tc>
      </w:tr>
    </w:tbl>
    <w:p w14:paraId="28E223F6">
      <w:pPr>
        <w:rPr>
          <w:del w:id="5664" w:author="柠栀" w:date="2025-05-07T11:19:36Z"/>
        </w:rPr>
      </w:pPr>
    </w:p>
    <w:p w14:paraId="3952D3B3">
      <w:pPr>
        <w:pStyle w:val="4"/>
        <w:numPr>
          <w:ilvl w:val="2"/>
          <w:numId w:val="0"/>
        </w:numPr>
        <w:ind w:left="709" w:leftChars="0" w:hanging="709" w:firstLineChars="0"/>
        <w:outlineLvl w:val="9"/>
        <w:rPr>
          <w:del w:id="5666" w:author="柠栀" w:date="2025-05-07T11:19:36Z"/>
          <w:rFonts w:eastAsia="宋体"/>
        </w:rPr>
        <w:pPrChange w:id="5665" w:author="柠栀" w:date="2025-05-07T11:27:55Z">
          <w:pPr>
            <w:pStyle w:val="4"/>
            <w:numPr>
              <w:ilvl w:val="2"/>
              <w:numId w:val="0"/>
            </w:numPr>
            <w:ind w:left="709" w:leftChars="0" w:hanging="709" w:firstLineChars="0"/>
          </w:pPr>
        </w:pPrChange>
      </w:pPr>
      <w:del w:id="5667" w:author="柠栀" w:date="2025-05-07T11:19:36Z">
        <w:bookmarkStart w:id="202" w:name="_Toc202893361"/>
        <w:r>
          <w:rPr>
            <w:rFonts w:hint="eastAsia" w:ascii="宋体" w:hAnsi="宋体" w:cs="宋体"/>
            <w:b/>
            <w:bCs/>
            <w:kern w:val="2"/>
            <w:sz w:val="32"/>
            <w:szCs w:val="32"/>
            <w:lang w:val="en-US" w:eastAsia="zh-CN" w:bidi="ar-SA"/>
          </w:rPr>
          <w:delText>7</w:delText>
        </w:r>
      </w:del>
      <w:del w:id="5668" w:author="柠栀" w:date="2025-05-07T11:19:36Z">
        <w:r>
          <w:rPr>
            <w:rFonts w:hint="default" w:ascii="宋体" w:hAnsi="宋体" w:eastAsia="宋体" w:cs="宋体"/>
            <w:b/>
            <w:bCs/>
            <w:kern w:val="2"/>
            <w:sz w:val="32"/>
            <w:szCs w:val="32"/>
            <w:lang w:val="en-US" w:eastAsia="zh-CN" w:bidi="ar-SA"/>
          </w:rPr>
          <w:delText>.</w:delText>
        </w:r>
      </w:del>
      <w:del w:id="5669" w:author="柠栀" w:date="2025-05-07T11:19:36Z">
        <w:r>
          <w:rPr>
            <w:rFonts w:hint="eastAsia" w:ascii="宋体" w:hAnsi="宋体" w:cs="宋体"/>
            <w:b/>
            <w:bCs/>
            <w:kern w:val="2"/>
            <w:sz w:val="32"/>
            <w:szCs w:val="32"/>
            <w:lang w:val="en-US" w:eastAsia="zh-CN" w:bidi="ar-SA"/>
          </w:rPr>
          <w:delText>1</w:delText>
        </w:r>
      </w:del>
      <w:del w:id="5670" w:author="柠栀" w:date="2025-05-07T11:19:36Z">
        <w:r>
          <w:rPr>
            <w:rFonts w:hint="default" w:ascii="宋体" w:hAnsi="宋体" w:eastAsia="宋体" w:cs="宋体"/>
            <w:b/>
            <w:bCs/>
            <w:kern w:val="2"/>
            <w:sz w:val="32"/>
            <w:szCs w:val="32"/>
            <w:lang w:val="en-US" w:eastAsia="zh-CN" w:bidi="ar-SA"/>
          </w:rPr>
          <w:delText>.2</w:delText>
        </w:r>
      </w:del>
      <w:del w:id="5671" w:author="柠栀" w:date="2025-05-07T11:19:36Z">
        <w:r>
          <w:rPr>
            <w:rFonts w:hint="eastAsia" w:eastAsia="宋体"/>
          </w:rPr>
          <w:delText>性能要求</w:delText>
        </w:r>
        <w:bookmarkEnd w:id="202"/>
      </w:del>
    </w:p>
    <w:tbl>
      <w:tblPr>
        <w:tblStyle w:val="13"/>
        <w:tblW w:w="89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7611"/>
      </w:tblGrid>
      <w:tr w14:paraId="014D9E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del w:id="5672" w:author="柠栀" w:date="2025-05-07T11:19:36Z"/>
        </w:trPr>
        <w:tc>
          <w:tcPr>
            <w:tcW w:w="1384" w:type="dxa"/>
          </w:tcPr>
          <w:p w14:paraId="7929CD78">
            <w:pPr>
              <w:spacing w:line="360" w:lineRule="auto"/>
              <w:jc w:val="center"/>
              <w:rPr>
                <w:del w:id="5673" w:author="柠栀" w:date="2025-05-07T11:19:36Z"/>
                <w:rFonts w:ascii="楷体" w:hAnsi="楷体" w:eastAsia="楷体" w:cs="楷体"/>
              </w:rPr>
            </w:pPr>
            <w:del w:id="5674" w:author="柠栀" w:date="2025-05-07T11:19:36Z">
              <w:r>
                <w:rPr>
                  <w:rFonts w:hint="eastAsia" w:ascii="楷体" w:hAnsi="楷体" w:eastAsia="楷体" w:cs="楷体"/>
                </w:rPr>
                <w:delText>编号</w:delText>
              </w:r>
            </w:del>
          </w:p>
        </w:tc>
        <w:tc>
          <w:tcPr>
            <w:tcW w:w="7611" w:type="dxa"/>
          </w:tcPr>
          <w:p w14:paraId="4343A3F1">
            <w:pPr>
              <w:spacing w:line="360" w:lineRule="auto"/>
              <w:jc w:val="center"/>
              <w:rPr>
                <w:del w:id="5675" w:author="柠栀" w:date="2025-05-07T11:19:36Z"/>
                <w:rFonts w:ascii="楷体" w:hAnsi="楷体" w:eastAsia="楷体" w:cs="楷体"/>
              </w:rPr>
            </w:pPr>
            <w:del w:id="5676" w:author="柠栀" w:date="2025-05-07T11:19:36Z">
              <w:r>
                <w:rPr>
                  <w:rFonts w:hint="eastAsia" w:ascii="楷体" w:hAnsi="楷体" w:eastAsia="楷体" w:cs="楷体"/>
                </w:rPr>
                <w:delText>描述</w:delText>
              </w:r>
            </w:del>
          </w:p>
        </w:tc>
      </w:tr>
      <w:tr w14:paraId="3040AD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6" w:hRule="atLeast"/>
          <w:del w:id="5677" w:author="柠栀" w:date="2025-05-07T11:19:36Z"/>
        </w:trPr>
        <w:tc>
          <w:tcPr>
            <w:tcW w:w="1384" w:type="dxa"/>
          </w:tcPr>
          <w:p w14:paraId="76EFBB5D">
            <w:pPr>
              <w:spacing w:line="360" w:lineRule="auto"/>
              <w:jc w:val="center"/>
              <w:rPr>
                <w:del w:id="5678" w:author="柠栀" w:date="2025-05-07T11:19:36Z"/>
                <w:rFonts w:ascii="楷体" w:hAnsi="楷体" w:eastAsia="楷体" w:cs="楷体"/>
              </w:rPr>
            </w:pPr>
            <w:del w:id="5679" w:author="柠栀" w:date="2025-05-07T11:19:36Z">
              <w:r>
                <w:rPr>
                  <w:rFonts w:hint="eastAsia" w:ascii="楷体" w:hAnsi="楷体" w:eastAsia="楷体" w:cs="楷体"/>
                </w:rPr>
                <w:delText>PER-1</w:delText>
              </w:r>
            </w:del>
          </w:p>
        </w:tc>
        <w:tc>
          <w:tcPr>
            <w:tcW w:w="7611" w:type="dxa"/>
            <w:tcBorders>
              <w:right w:val="single" w:color="auto" w:sz="4" w:space="0"/>
            </w:tcBorders>
          </w:tcPr>
          <w:p w14:paraId="2ADB1D5C">
            <w:pPr>
              <w:spacing w:line="360" w:lineRule="auto"/>
              <w:rPr>
                <w:del w:id="5680" w:author="柠栀" w:date="2025-05-07T11:19:36Z"/>
                <w:rFonts w:hint="default" w:ascii="楷体" w:hAnsi="楷体" w:eastAsia="楷体" w:cs="楷体"/>
                <w:lang w:val="en-US" w:eastAsia="zh-CN"/>
              </w:rPr>
            </w:pPr>
            <w:del w:id="5681" w:author="柠栀" w:date="2025-05-07T11:19:36Z">
              <w:r>
                <w:rPr>
                  <w:rFonts w:hint="eastAsia" w:ascii="楷体" w:hAnsi="楷体" w:eastAsia="楷体" w:cs="楷体"/>
                </w:rPr>
                <w:delText>系统能容纳共</w:delText>
              </w:r>
            </w:del>
            <w:del w:id="5682" w:author="柠栀" w:date="2025-05-07T11:19:36Z">
              <w:r>
                <w:rPr>
                  <w:rFonts w:hint="eastAsia" w:ascii="楷体" w:hAnsi="楷体" w:eastAsia="楷体" w:cs="楷体"/>
                  <w:lang w:val="en-US" w:eastAsia="zh-CN"/>
                </w:rPr>
                <w:delText>5</w:delText>
              </w:r>
            </w:del>
            <w:del w:id="5683" w:author="柠栀" w:date="2025-05-07T11:19:36Z">
              <w:r>
                <w:rPr>
                  <w:rFonts w:hint="eastAsia" w:ascii="楷体" w:hAnsi="楷体" w:eastAsia="楷体" w:cs="楷体"/>
                </w:rPr>
                <w:delText>000个用户</w:delText>
              </w:r>
            </w:del>
            <w:del w:id="5684" w:author="柠栀" w:date="2025-05-07T11:19:36Z">
              <w:r>
                <w:rPr>
                  <w:rFonts w:hint="eastAsia" w:ascii="楷体" w:hAnsi="楷体" w:eastAsia="楷体" w:cs="楷体"/>
                  <w:lang w:eastAsia="zh-CN"/>
                </w:rPr>
                <w:delText>，</w:delText>
              </w:r>
            </w:del>
            <w:del w:id="5685" w:author="柠栀" w:date="2025-05-07T11:19:36Z">
              <w:r>
                <w:rPr>
                  <w:rFonts w:hint="eastAsia" w:ascii="楷体" w:hAnsi="楷体" w:eastAsia="楷体" w:cs="楷体"/>
                </w:rPr>
                <w:delText>在从当地上午9:00至下午10:00的使用高峰时段讲承受</w:delText>
              </w:r>
            </w:del>
            <w:del w:id="5686" w:author="柠栀" w:date="2025-05-07T11:19:36Z">
              <w:r>
                <w:rPr>
                  <w:rFonts w:hint="eastAsia" w:ascii="楷体" w:hAnsi="楷体" w:eastAsia="楷体" w:cs="楷体"/>
                  <w:lang w:val="en-US" w:eastAsia="zh-CN"/>
                </w:rPr>
                <w:delText>1</w:delText>
              </w:r>
            </w:del>
            <w:del w:id="5687" w:author="柠栀" w:date="2025-05-07T11:19:36Z">
              <w:r>
                <w:rPr>
                  <w:rFonts w:hint="eastAsia" w:ascii="楷体" w:hAnsi="楷体" w:eastAsia="楷体" w:cs="楷体"/>
                </w:rPr>
                <w:delText>0</w:delText>
              </w:r>
            </w:del>
            <w:del w:id="5688" w:author="柠栀" w:date="2025-05-07T11:19:36Z">
              <w:r>
                <w:rPr>
                  <w:rFonts w:hint="eastAsia" w:ascii="楷体" w:hAnsi="楷体" w:eastAsia="楷体" w:cs="楷体"/>
                  <w:lang w:val="en-US" w:eastAsia="zh-CN"/>
                </w:rPr>
                <w:delText>0</w:delText>
              </w:r>
            </w:del>
            <w:del w:id="5689" w:author="柠栀" w:date="2025-05-07T11:19:36Z">
              <w:r>
                <w:rPr>
                  <w:rFonts w:hint="eastAsia" w:ascii="楷体" w:hAnsi="楷体" w:eastAsia="楷体" w:cs="楷体"/>
                </w:rPr>
                <w:delText>0个并发用户请求</w:delText>
              </w:r>
            </w:del>
            <w:del w:id="5690" w:author="柠栀" w:date="2025-05-07T11:19:36Z">
              <w:r>
                <w:rPr>
                  <w:rFonts w:hint="eastAsia" w:ascii="楷体" w:hAnsi="楷体" w:eastAsia="楷体" w:cs="楷体"/>
                  <w:lang w:eastAsia="zh-CN"/>
                </w:rPr>
                <w:delText>，</w:delText>
              </w:r>
            </w:del>
            <w:del w:id="5691" w:author="柠栀" w:date="2025-05-07T11:19:36Z">
              <w:r>
                <w:rPr>
                  <w:rFonts w:hint="eastAsia" w:ascii="楷体" w:hAnsi="楷体" w:eastAsia="楷体" w:cs="楷体"/>
                  <w:lang w:val="en-US" w:eastAsia="zh-CN"/>
                </w:rPr>
                <w:delText>同时相应点击响应小于1秒</w:delText>
              </w:r>
            </w:del>
          </w:p>
        </w:tc>
      </w:tr>
      <w:tr w14:paraId="76A6BA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6" w:hRule="atLeast"/>
          <w:del w:id="5692" w:author="柠栀" w:date="2025-05-07T11:19:36Z"/>
        </w:trPr>
        <w:tc>
          <w:tcPr>
            <w:tcW w:w="1384" w:type="dxa"/>
          </w:tcPr>
          <w:p w14:paraId="1A713637">
            <w:pPr>
              <w:spacing w:line="360" w:lineRule="auto"/>
              <w:jc w:val="center"/>
              <w:rPr>
                <w:del w:id="5693" w:author="柠栀" w:date="2025-05-07T11:19:36Z"/>
                <w:rFonts w:hint="eastAsia" w:ascii="楷体" w:hAnsi="楷体" w:eastAsia="楷体" w:cs="楷体"/>
                <w:lang w:val="en-US" w:eastAsia="zh-CN"/>
              </w:rPr>
            </w:pPr>
            <w:del w:id="5694" w:author="柠栀" w:date="2025-05-07T11:19:36Z">
              <w:r>
                <w:rPr>
                  <w:rFonts w:hint="eastAsia" w:ascii="楷体" w:hAnsi="楷体" w:eastAsia="楷体" w:cs="楷体"/>
                </w:rPr>
                <w:delText>PER-</w:delText>
              </w:r>
            </w:del>
            <w:del w:id="5695" w:author="柠栀" w:date="2025-05-07T11:19:36Z">
              <w:r>
                <w:rPr>
                  <w:rFonts w:hint="eastAsia" w:ascii="楷体" w:hAnsi="楷体" w:eastAsia="楷体" w:cs="楷体"/>
                  <w:lang w:val="en-US" w:eastAsia="zh-CN"/>
                </w:rPr>
                <w:delText>2</w:delText>
              </w:r>
            </w:del>
          </w:p>
        </w:tc>
        <w:tc>
          <w:tcPr>
            <w:tcW w:w="7611" w:type="dxa"/>
            <w:tcBorders>
              <w:right w:val="single" w:color="auto" w:sz="4" w:space="0"/>
            </w:tcBorders>
          </w:tcPr>
          <w:p w14:paraId="77573F0E">
            <w:pPr>
              <w:spacing w:line="360" w:lineRule="auto"/>
              <w:rPr>
                <w:del w:id="5696" w:author="柠栀" w:date="2025-05-07T11:19:36Z"/>
                <w:rFonts w:hint="eastAsia" w:ascii="楷体" w:hAnsi="楷体" w:eastAsia="楷体" w:cs="楷体"/>
              </w:rPr>
            </w:pPr>
            <w:del w:id="5697" w:author="柠栀" w:date="2025-05-07T11:19:36Z">
              <w:r>
                <w:rPr>
                  <w:rFonts w:hint="eastAsia" w:ascii="楷体" w:hAnsi="楷体" w:eastAsia="楷体" w:cs="楷体"/>
                </w:rPr>
                <w:delText>每个板块应该快速响应，允许学生用户在多个板块同时访问并发起交流。</w:delText>
              </w:r>
            </w:del>
          </w:p>
        </w:tc>
      </w:tr>
    </w:tbl>
    <w:p w14:paraId="6A0AB278">
      <w:pPr>
        <w:rPr>
          <w:del w:id="5698" w:author="柠栀" w:date="2025-05-07T11:19:36Z"/>
          <w:rFonts w:hint="eastAsia"/>
          <w:szCs w:val="28"/>
        </w:rPr>
      </w:pPr>
    </w:p>
    <w:p w14:paraId="28BC3084">
      <w:pPr>
        <w:rPr>
          <w:del w:id="5699" w:author="柠栀" w:date="2025-05-07T11:19:36Z"/>
        </w:rPr>
      </w:pPr>
    </w:p>
    <w:p w14:paraId="579E3731">
      <w:pPr>
        <w:pStyle w:val="4"/>
        <w:numPr>
          <w:ilvl w:val="2"/>
          <w:numId w:val="0"/>
        </w:numPr>
        <w:ind w:left="709" w:leftChars="0" w:hanging="709" w:firstLineChars="0"/>
        <w:outlineLvl w:val="9"/>
        <w:rPr>
          <w:del w:id="5701" w:author="柠栀" w:date="2025-05-07T11:19:36Z"/>
          <w:rFonts w:hint="eastAsia" w:eastAsia="宋体"/>
        </w:rPr>
        <w:pPrChange w:id="5700" w:author="柠栀" w:date="2025-05-07T11:27:55Z">
          <w:pPr>
            <w:pStyle w:val="4"/>
            <w:numPr>
              <w:ilvl w:val="2"/>
              <w:numId w:val="0"/>
            </w:numPr>
            <w:ind w:left="709" w:leftChars="0" w:hanging="709" w:firstLineChars="0"/>
          </w:pPr>
        </w:pPrChange>
      </w:pPr>
      <w:del w:id="5702" w:author="柠栀" w:date="2025-05-07T11:19:36Z">
        <w:bookmarkStart w:id="203" w:name="_Toc1972170538"/>
        <w:r>
          <w:rPr>
            <w:rFonts w:hint="eastAsia" w:ascii="宋体" w:hAnsi="宋体" w:cs="宋体"/>
            <w:b/>
            <w:bCs/>
            <w:kern w:val="2"/>
            <w:sz w:val="32"/>
            <w:szCs w:val="32"/>
            <w:lang w:val="en-US" w:eastAsia="zh-CN" w:bidi="ar-SA"/>
          </w:rPr>
          <w:delText>7</w:delText>
        </w:r>
      </w:del>
      <w:del w:id="5703" w:author="柠栀" w:date="2025-05-07T11:19:36Z">
        <w:r>
          <w:rPr>
            <w:rFonts w:hint="default" w:ascii="宋体" w:hAnsi="宋体" w:eastAsia="宋体" w:cs="宋体"/>
            <w:b/>
            <w:bCs/>
            <w:kern w:val="2"/>
            <w:sz w:val="32"/>
            <w:szCs w:val="32"/>
            <w:lang w:val="en-US" w:eastAsia="zh-CN" w:bidi="ar-SA"/>
          </w:rPr>
          <w:delText>.</w:delText>
        </w:r>
      </w:del>
      <w:del w:id="5704" w:author="柠栀" w:date="2025-05-07T11:19:36Z">
        <w:r>
          <w:rPr>
            <w:rFonts w:hint="eastAsia" w:ascii="宋体" w:hAnsi="宋体" w:cs="宋体"/>
            <w:b/>
            <w:bCs/>
            <w:kern w:val="2"/>
            <w:sz w:val="32"/>
            <w:szCs w:val="32"/>
            <w:lang w:val="en-US" w:eastAsia="zh-CN" w:bidi="ar-SA"/>
          </w:rPr>
          <w:delText>1</w:delText>
        </w:r>
      </w:del>
      <w:del w:id="5705" w:author="柠栀" w:date="2025-05-07T11:19:36Z">
        <w:r>
          <w:rPr>
            <w:rFonts w:hint="default" w:ascii="宋体" w:hAnsi="宋体" w:eastAsia="宋体" w:cs="宋体"/>
            <w:b/>
            <w:bCs/>
            <w:kern w:val="2"/>
            <w:sz w:val="32"/>
            <w:szCs w:val="32"/>
            <w:lang w:val="en-US" w:eastAsia="zh-CN" w:bidi="ar-SA"/>
          </w:rPr>
          <w:delText>.3</w:delText>
        </w:r>
      </w:del>
      <w:del w:id="5706" w:author="柠栀" w:date="2025-05-07T11:19:36Z">
        <w:r>
          <w:rPr>
            <w:rFonts w:hint="eastAsia" w:eastAsia="宋体"/>
          </w:rPr>
          <w:delText>防护性要求</w:delText>
        </w:r>
        <w:bookmarkEnd w:id="203"/>
      </w:del>
    </w:p>
    <w:tbl>
      <w:tblPr>
        <w:tblStyle w:val="13"/>
        <w:tblW w:w="889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7513"/>
      </w:tblGrid>
      <w:tr w14:paraId="13A47E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4" w:hRule="atLeast"/>
          <w:del w:id="5707" w:author="柠栀" w:date="2025-05-07T11:19:36Z"/>
        </w:trPr>
        <w:tc>
          <w:tcPr>
            <w:tcW w:w="1384" w:type="dxa"/>
          </w:tcPr>
          <w:p w14:paraId="5B31FDD4">
            <w:pPr>
              <w:spacing w:line="360" w:lineRule="auto"/>
              <w:jc w:val="center"/>
              <w:rPr>
                <w:del w:id="5708" w:author="柠栀" w:date="2025-05-07T11:19:36Z"/>
                <w:rFonts w:ascii="楷体" w:hAnsi="楷体" w:eastAsia="楷体" w:cs="楷体"/>
              </w:rPr>
            </w:pPr>
            <w:del w:id="5709" w:author="柠栀" w:date="2025-05-07T11:19:36Z">
              <w:r>
                <w:rPr>
                  <w:rFonts w:hint="eastAsia" w:ascii="楷体" w:hAnsi="楷体" w:eastAsia="楷体" w:cs="楷体"/>
                </w:rPr>
                <w:delText>编号</w:delText>
              </w:r>
            </w:del>
          </w:p>
        </w:tc>
        <w:tc>
          <w:tcPr>
            <w:tcW w:w="7513" w:type="dxa"/>
          </w:tcPr>
          <w:p w14:paraId="13BB07FC">
            <w:pPr>
              <w:spacing w:line="360" w:lineRule="auto"/>
              <w:jc w:val="center"/>
              <w:rPr>
                <w:del w:id="5710" w:author="柠栀" w:date="2025-05-07T11:19:36Z"/>
                <w:rFonts w:ascii="楷体" w:hAnsi="楷体" w:eastAsia="楷体" w:cs="楷体"/>
              </w:rPr>
            </w:pPr>
            <w:del w:id="5711" w:author="柠栀" w:date="2025-05-07T11:19:36Z">
              <w:r>
                <w:rPr>
                  <w:rFonts w:hint="eastAsia" w:ascii="楷体" w:hAnsi="楷体" w:eastAsia="楷体" w:cs="楷体"/>
                </w:rPr>
                <w:delText>描述</w:delText>
              </w:r>
            </w:del>
          </w:p>
        </w:tc>
      </w:tr>
      <w:tr w14:paraId="7589BC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del w:id="5712" w:author="柠栀" w:date="2025-05-07T11:19:36Z"/>
        </w:trPr>
        <w:tc>
          <w:tcPr>
            <w:tcW w:w="1384" w:type="dxa"/>
          </w:tcPr>
          <w:p w14:paraId="620F0E72">
            <w:pPr>
              <w:spacing w:line="360" w:lineRule="auto"/>
              <w:jc w:val="center"/>
              <w:rPr>
                <w:del w:id="5713" w:author="柠栀" w:date="2025-05-07T11:19:36Z"/>
                <w:rFonts w:ascii="楷体" w:hAnsi="楷体" w:eastAsia="楷体" w:cs="楷体"/>
              </w:rPr>
            </w:pPr>
            <w:del w:id="5714" w:author="柠栀" w:date="2025-05-07T11:19:36Z">
              <w:r>
                <w:rPr>
                  <w:rFonts w:hint="eastAsia" w:ascii="楷体" w:hAnsi="楷体" w:eastAsia="楷体" w:cs="楷体"/>
                  <w:lang w:val="en-US" w:eastAsia="zh-CN"/>
                </w:rPr>
                <w:delText>SEC</w:delText>
              </w:r>
            </w:del>
            <w:del w:id="5715" w:author="柠栀" w:date="2025-05-07T11:19:36Z">
              <w:r>
                <w:rPr>
                  <w:rFonts w:hint="eastAsia" w:ascii="楷体" w:hAnsi="楷体" w:eastAsia="楷体" w:cs="楷体"/>
                </w:rPr>
                <w:delText>-1</w:delText>
              </w:r>
            </w:del>
          </w:p>
        </w:tc>
        <w:tc>
          <w:tcPr>
            <w:tcW w:w="7513" w:type="dxa"/>
          </w:tcPr>
          <w:p w14:paraId="6D15C630">
            <w:pPr>
              <w:spacing w:line="360" w:lineRule="auto"/>
              <w:rPr>
                <w:del w:id="5716" w:author="柠栀" w:date="2025-05-07T11:19:36Z"/>
                <w:rFonts w:ascii="楷体" w:hAnsi="楷体" w:eastAsia="楷体" w:cs="楷体"/>
              </w:rPr>
            </w:pPr>
            <w:del w:id="5717" w:author="柠栀" w:date="2025-05-07T11:19:36Z">
              <w:r>
                <w:rPr>
                  <w:rFonts w:hint="eastAsia" w:ascii="楷体" w:hAnsi="楷体" w:eastAsia="楷体" w:cs="楷体"/>
                  <w:lang w:val="en-US" w:eastAsia="zh-CN"/>
                </w:rPr>
                <w:delText>使用实名制的登录方式，</w:delText>
              </w:r>
            </w:del>
            <w:del w:id="5718" w:author="柠栀" w:date="2025-05-07T11:19:36Z">
              <w:r>
                <w:rPr>
                  <w:rFonts w:hint="eastAsia" w:ascii="楷体" w:hAnsi="楷体" w:eastAsia="楷体" w:cs="楷体"/>
                </w:rPr>
                <w:delText>确保用户登录机器的唯一性，避免重复登录</w:delText>
              </w:r>
            </w:del>
          </w:p>
        </w:tc>
      </w:tr>
      <w:tr w14:paraId="3E3AFB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del w:id="5719" w:author="柠栀" w:date="2025-05-07T11:19:36Z"/>
        </w:trPr>
        <w:tc>
          <w:tcPr>
            <w:tcW w:w="1384" w:type="dxa"/>
          </w:tcPr>
          <w:p w14:paraId="1B809FC3">
            <w:pPr>
              <w:spacing w:line="360" w:lineRule="auto"/>
              <w:jc w:val="center"/>
              <w:rPr>
                <w:del w:id="5720" w:author="柠栀" w:date="2025-05-07T11:19:36Z"/>
                <w:rFonts w:hint="default" w:ascii="楷体" w:hAnsi="楷体" w:eastAsia="楷体" w:cs="楷体"/>
                <w:lang w:val="en-US" w:eastAsia="zh-CN"/>
              </w:rPr>
            </w:pPr>
            <w:del w:id="5721" w:author="柠栀" w:date="2025-05-07T11:19:36Z">
              <w:r>
                <w:rPr>
                  <w:rFonts w:hint="eastAsia" w:ascii="楷体" w:hAnsi="楷体" w:eastAsia="楷体" w:cs="楷体"/>
                  <w:lang w:val="en-US" w:eastAsia="zh-CN"/>
                </w:rPr>
                <w:delText>SEC-2</w:delText>
              </w:r>
            </w:del>
          </w:p>
        </w:tc>
        <w:tc>
          <w:tcPr>
            <w:tcW w:w="7513" w:type="dxa"/>
          </w:tcPr>
          <w:p w14:paraId="380358C1">
            <w:pPr>
              <w:spacing w:line="360" w:lineRule="auto"/>
              <w:rPr>
                <w:del w:id="5722" w:author="柠栀" w:date="2025-05-07T11:19:36Z"/>
                <w:rFonts w:hint="eastAsia" w:ascii="楷体" w:hAnsi="楷体" w:eastAsia="楷体" w:cs="楷体"/>
                <w:lang w:val="en-US" w:eastAsia="zh-CN"/>
              </w:rPr>
            </w:pPr>
            <w:del w:id="5723" w:author="柠栀" w:date="2025-05-07T11:19:36Z">
              <w:r>
                <w:rPr>
                  <w:rFonts w:hint="eastAsia" w:ascii="楷体" w:hAnsi="楷体" w:eastAsia="楷体" w:cs="楷体"/>
                  <w:lang w:val="en-US" w:eastAsia="zh-CN"/>
                </w:rPr>
                <w:delText>应该实现适当的安全保护措施，以避免学生用户散发过于个人化信息和隐私。</w:delText>
              </w:r>
            </w:del>
          </w:p>
        </w:tc>
      </w:tr>
    </w:tbl>
    <w:p w14:paraId="046C3EB3">
      <w:pPr>
        <w:rPr>
          <w:del w:id="5724" w:author="柠栀" w:date="2025-05-07T11:19:36Z"/>
          <w:szCs w:val="28"/>
        </w:rPr>
      </w:pPr>
    </w:p>
    <w:p w14:paraId="3381A6EF">
      <w:pPr>
        <w:pStyle w:val="4"/>
        <w:numPr>
          <w:ilvl w:val="2"/>
          <w:numId w:val="0"/>
        </w:numPr>
        <w:ind w:left="709" w:leftChars="0" w:hanging="709" w:firstLineChars="0"/>
        <w:outlineLvl w:val="9"/>
        <w:rPr>
          <w:del w:id="5726" w:author="柠栀" w:date="2025-05-07T11:19:36Z"/>
          <w:rFonts w:hint="eastAsia" w:eastAsia="宋体"/>
        </w:rPr>
        <w:pPrChange w:id="5725" w:author="柠栀" w:date="2025-05-07T11:27:55Z">
          <w:pPr>
            <w:pStyle w:val="4"/>
            <w:numPr>
              <w:ilvl w:val="2"/>
              <w:numId w:val="0"/>
            </w:numPr>
            <w:ind w:left="709" w:leftChars="0" w:hanging="709" w:firstLineChars="0"/>
          </w:pPr>
        </w:pPrChange>
      </w:pPr>
      <w:del w:id="5727" w:author="柠栀" w:date="2025-05-07T11:19:36Z">
        <w:bookmarkStart w:id="204" w:name="_Toc2007624368"/>
        <w:r>
          <w:rPr>
            <w:rFonts w:hint="eastAsia" w:ascii="宋体" w:hAnsi="宋体" w:cs="宋体"/>
            <w:b/>
            <w:bCs/>
            <w:kern w:val="2"/>
            <w:sz w:val="32"/>
            <w:szCs w:val="32"/>
            <w:lang w:val="en-US" w:eastAsia="zh-CN" w:bidi="ar-SA"/>
          </w:rPr>
          <w:delText>7</w:delText>
        </w:r>
      </w:del>
      <w:del w:id="5728" w:author="柠栀" w:date="2025-05-07T11:19:36Z">
        <w:r>
          <w:rPr>
            <w:rFonts w:hint="default" w:ascii="宋体" w:hAnsi="宋体" w:eastAsia="宋体" w:cs="宋体"/>
            <w:b/>
            <w:bCs/>
            <w:kern w:val="2"/>
            <w:sz w:val="32"/>
            <w:szCs w:val="32"/>
            <w:lang w:val="en-US" w:eastAsia="zh-CN" w:bidi="ar-SA"/>
          </w:rPr>
          <w:delText>.</w:delText>
        </w:r>
      </w:del>
      <w:del w:id="5729" w:author="柠栀" w:date="2025-05-07T11:19:36Z">
        <w:r>
          <w:rPr>
            <w:rFonts w:hint="eastAsia" w:ascii="宋体" w:hAnsi="宋体" w:cs="宋体"/>
            <w:b/>
            <w:bCs/>
            <w:kern w:val="2"/>
            <w:sz w:val="32"/>
            <w:szCs w:val="32"/>
            <w:lang w:val="en-US" w:eastAsia="zh-CN" w:bidi="ar-SA"/>
          </w:rPr>
          <w:delText>1</w:delText>
        </w:r>
      </w:del>
      <w:del w:id="5730" w:author="柠栀" w:date="2025-05-07T11:19:36Z">
        <w:r>
          <w:rPr>
            <w:rFonts w:hint="default" w:ascii="宋体" w:hAnsi="宋体" w:eastAsia="宋体" w:cs="宋体"/>
            <w:b/>
            <w:bCs/>
            <w:kern w:val="2"/>
            <w:sz w:val="32"/>
            <w:szCs w:val="32"/>
            <w:lang w:val="en-US" w:eastAsia="zh-CN" w:bidi="ar-SA"/>
          </w:rPr>
          <w:delText>.4</w:delText>
        </w:r>
      </w:del>
      <w:del w:id="5731" w:author="柠栀" w:date="2025-05-07T11:19:36Z">
        <w:r>
          <w:rPr>
            <w:rFonts w:hint="eastAsia" w:eastAsia="宋体"/>
          </w:rPr>
          <w:delText>可用性要求</w:delText>
        </w:r>
        <w:bookmarkEnd w:id="204"/>
      </w:del>
    </w:p>
    <w:tbl>
      <w:tblPr>
        <w:tblStyle w:val="13"/>
        <w:tblW w:w="89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7527"/>
      </w:tblGrid>
      <w:tr w14:paraId="44A15B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del w:id="5732" w:author="柠栀" w:date="2025-05-07T11:19:36Z"/>
        </w:trPr>
        <w:tc>
          <w:tcPr>
            <w:tcW w:w="1384" w:type="dxa"/>
          </w:tcPr>
          <w:p w14:paraId="5DE178E0">
            <w:pPr>
              <w:spacing w:line="360" w:lineRule="auto"/>
              <w:jc w:val="center"/>
              <w:rPr>
                <w:del w:id="5733" w:author="柠栀" w:date="2025-05-07T11:19:36Z"/>
                <w:rFonts w:ascii="楷体" w:hAnsi="楷体" w:eastAsia="楷体" w:cs="楷体"/>
              </w:rPr>
            </w:pPr>
            <w:del w:id="5734" w:author="柠栀" w:date="2025-05-07T11:19:36Z">
              <w:r>
                <w:rPr>
                  <w:rFonts w:hint="eastAsia" w:ascii="楷体" w:hAnsi="楷体" w:eastAsia="楷体" w:cs="楷体"/>
                </w:rPr>
                <w:delText>编号</w:delText>
              </w:r>
            </w:del>
          </w:p>
        </w:tc>
        <w:tc>
          <w:tcPr>
            <w:tcW w:w="7527" w:type="dxa"/>
          </w:tcPr>
          <w:p w14:paraId="35A597BD">
            <w:pPr>
              <w:spacing w:line="360" w:lineRule="auto"/>
              <w:jc w:val="center"/>
              <w:rPr>
                <w:del w:id="5735" w:author="柠栀" w:date="2025-05-07T11:19:36Z"/>
                <w:rFonts w:ascii="楷体" w:hAnsi="楷体" w:eastAsia="楷体" w:cs="楷体"/>
              </w:rPr>
            </w:pPr>
            <w:del w:id="5736" w:author="柠栀" w:date="2025-05-07T11:19:36Z">
              <w:r>
                <w:rPr>
                  <w:rFonts w:hint="eastAsia" w:ascii="楷体" w:hAnsi="楷体" w:eastAsia="楷体" w:cs="楷体"/>
                </w:rPr>
                <w:delText>描述</w:delText>
              </w:r>
            </w:del>
          </w:p>
        </w:tc>
      </w:tr>
      <w:tr w14:paraId="68C41C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del w:id="5737" w:author="柠栀" w:date="2025-05-07T11:19:36Z"/>
        </w:trPr>
        <w:tc>
          <w:tcPr>
            <w:tcW w:w="1384" w:type="dxa"/>
          </w:tcPr>
          <w:p w14:paraId="793367DE">
            <w:pPr>
              <w:spacing w:line="360" w:lineRule="auto"/>
              <w:jc w:val="center"/>
              <w:rPr>
                <w:del w:id="5738" w:author="柠栀" w:date="2025-05-07T11:19:36Z"/>
                <w:rFonts w:ascii="楷体" w:hAnsi="楷体" w:eastAsia="楷体" w:cs="楷体"/>
              </w:rPr>
            </w:pPr>
            <w:del w:id="5739" w:author="柠栀" w:date="2025-05-07T11:19:36Z">
              <w:r>
                <w:rPr>
                  <w:rFonts w:hint="eastAsia" w:ascii="楷体" w:hAnsi="楷体" w:eastAsia="楷体" w:cs="楷体"/>
                  <w:lang w:val="en-US" w:eastAsia="zh-CN"/>
                </w:rPr>
                <w:delText>AVL</w:delText>
              </w:r>
            </w:del>
            <w:del w:id="5740" w:author="柠栀" w:date="2025-05-07T11:19:36Z">
              <w:r>
                <w:rPr>
                  <w:rFonts w:hint="eastAsia" w:ascii="楷体" w:hAnsi="楷体" w:eastAsia="楷体" w:cs="楷体"/>
                </w:rPr>
                <w:delText>-1</w:delText>
              </w:r>
            </w:del>
          </w:p>
        </w:tc>
        <w:tc>
          <w:tcPr>
            <w:tcW w:w="7527" w:type="dxa"/>
          </w:tcPr>
          <w:p w14:paraId="1D316EE9">
            <w:pPr>
              <w:spacing w:line="360" w:lineRule="auto"/>
              <w:rPr>
                <w:del w:id="5741" w:author="柠栀" w:date="2025-05-07T11:19:36Z"/>
                <w:rFonts w:hint="default" w:ascii="楷体" w:hAnsi="楷体" w:eastAsia="楷体" w:cs="楷体"/>
                <w:lang w:val="en-US" w:eastAsia="zh-CN"/>
              </w:rPr>
            </w:pPr>
            <w:del w:id="5742" w:author="柠栀" w:date="2025-05-07T11:19:36Z">
              <w:r>
                <w:rPr>
                  <w:rFonts w:hint="default" w:ascii="楷体" w:hAnsi="楷体" w:eastAsia="楷体" w:cs="楷体"/>
                  <w:lang w:val="en-US" w:eastAsia="zh-CN"/>
                </w:rPr>
                <w:delText>简单，集成性高。</w:delText>
              </w:r>
            </w:del>
          </w:p>
        </w:tc>
      </w:tr>
    </w:tbl>
    <w:p w14:paraId="35A78D66">
      <w:pPr>
        <w:rPr>
          <w:del w:id="5743" w:author="柠栀" w:date="2025-05-07T11:19:36Z"/>
          <w:szCs w:val="28"/>
        </w:rPr>
      </w:pPr>
    </w:p>
    <w:p w14:paraId="0D03C54C">
      <w:pPr>
        <w:pStyle w:val="4"/>
        <w:numPr>
          <w:ilvl w:val="2"/>
          <w:numId w:val="0"/>
        </w:numPr>
        <w:ind w:left="709" w:leftChars="0" w:hanging="709" w:firstLineChars="0"/>
        <w:outlineLvl w:val="9"/>
        <w:rPr>
          <w:del w:id="5745" w:author="柠栀" w:date="2025-05-07T11:19:36Z"/>
          <w:rFonts w:hint="eastAsia" w:eastAsia="宋体"/>
        </w:rPr>
        <w:pPrChange w:id="5744" w:author="柠栀" w:date="2025-05-07T11:27:55Z">
          <w:pPr>
            <w:pStyle w:val="4"/>
            <w:numPr>
              <w:ilvl w:val="2"/>
              <w:numId w:val="0"/>
            </w:numPr>
            <w:ind w:left="709" w:leftChars="0" w:hanging="709" w:firstLineChars="0"/>
          </w:pPr>
        </w:pPrChange>
      </w:pPr>
      <w:del w:id="5746" w:author="柠栀" w:date="2025-05-07T11:19:36Z">
        <w:bookmarkStart w:id="205" w:name="_Toc879691312"/>
        <w:r>
          <w:rPr>
            <w:rFonts w:hint="eastAsia" w:ascii="宋体" w:hAnsi="宋体" w:cs="宋体"/>
            <w:b/>
            <w:bCs/>
            <w:kern w:val="2"/>
            <w:sz w:val="32"/>
            <w:szCs w:val="32"/>
            <w:lang w:val="en-US" w:eastAsia="zh-CN" w:bidi="ar-SA"/>
          </w:rPr>
          <w:delText>7</w:delText>
        </w:r>
      </w:del>
      <w:del w:id="5747" w:author="柠栀" w:date="2025-05-07T11:19:36Z">
        <w:r>
          <w:rPr>
            <w:rFonts w:hint="default" w:ascii="宋体" w:hAnsi="宋体" w:eastAsia="宋体" w:cs="宋体"/>
            <w:b/>
            <w:bCs/>
            <w:kern w:val="2"/>
            <w:sz w:val="32"/>
            <w:szCs w:val="32"/>
            <w:lang w:val="en-US" w:eastAsia="zh-CN" w:bidi="ar-SA"/>
          </w:rPr>
          <w:delText>.</w:delText>
        </w:r>
      </w:del>
      <w:del w:id="5748" w:author="柠栀" w:date="2025-05-07T11:19:36Z">
        <w:r>
          <w:rPr>
            <w:rFonts w:hint="eastAsia" w:ascii="宋体" w:hAnsi="宋体" w:cs="宋体"/>
            <w:b/>
            <w:bCs/>
            <w:kern w:val="2"/>
            <w:sz w:val="32"/>
            <w:szCs w:val="32"/>
            <w:lang w:val="en-US" w:eastAsia="zh-CN" w:bidi="ar-SA"/>
          </w:rPr>
          <w:delText>1</w:delText>
        </w:r>
      </w:del>
      <w:del w:id="5749" w:author="柠栀" w:date="2025-05-07T11:19:36Z">
        <w:r>
          <w:rPr>
            <w:rFonts w:hint="default" w:ascii="宋体" w:hAnsi="宋体" w:eastAsia="宋体" w:cs="宋体"/>
            <w:b/>
            <w:bCs/>
            <w:kern w:val="2"/>
            <w:sz w:val="32"/>
            <w:szCs w:val="32"/>
            <w:lang w:val="en-US" w:eastAsia="zh-CN" w:bidi="ar-SA"/>
          </w:rPr>
          <w:delText>.5</w:delText>
        </w:r>
      </w:del>
      <w:del w:id="5750" w:author="柠栀" w:date="2025-05-07T11:19:36Z">
        <w:r>
          <w:rPr>
            <w:rFonts w:hint="eastAsia" w:eastAsia="宋体"/>
          </w:rPr>
          <w:delText>健壮性要求</w:delText>
        </w:r>
        <w:bookmarkEnd w:id="205"/>
      </w:del>
    </w:p>
    <w:tbl>
      <w:tblPr>
        <w:tblStyle w:val="13"/>
        <w:tblW w:w="88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7503"/>
      </w:tblGrid>
      <w:tr w14:paraId="24EFE7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del w:id="5751" w:author="柠栀" w:date="2025-05-07T11:19:36Z"/>
        </w:trPr>
        <w:tc>
          <w:tcPr>
            <w:tcW w:w="1384" w:type="dxa"/>
            <w:tcBorders>
              <w:tl2br w:val="nil"/>
              <w:tr2bl w:val="nil"/>
            </w:tcBorders>
          </w:tcPr>
          <w:p w14:paraId="46D624BC">
            <w:pPr>
              <w:spacing w:line="360" w:lineRule="auto"/>
              <w:jc w:val="center"/>
              <w:rPr>
                <w:del w:id="5752" w:author="柠栀" w:date="2025-05-07T11:19:36Z"/>
                <w:rFonts w:ascii="楷体" w:hAnsi="楷体" w:eastAsia="楷体" w:cs="楷体"/>
              </w:rPr>
            </w:pPr>
            <w:del w:id="5753" w:author="柠栀" w:date="2025-05-07T11:19:36Z">
              <w:r>
                <w:rPr>
                  <w:rFonts w:hint="eastAsia" w:ascii="楷体" w:hAnsi="楷体" w:eastAsia="楷体" w:cs="楷体"/>
                </w:rPr>
                <w:delText>编号</w:delText>
              </w:r>
            </w:del>
          </w:p>
        </w:tc>
        <w:tc>
          <w:tcPr>
            <w:tcW w:w="7503" w:type="dxa"/>
            <w:tcBorders>
              <w:tl2br w:val="nil"/>
              <w:tr2bl w:val="nil"/>
            </w:tcBorders>
          </w:tcPr>
          <w:p w14:paraId="5E12CBC1">
            <w:pPr>
              <w:spacing w:line="360" w:lineRule="auto"/>
              <w:jc w:val="center"/>
              <w:rPr>
                <w:del w:id="5754" w:author="柠栀" w:date="2025-05-07T11:19:36Z"/>
                <w:rFonts w:ascii="楷体" w:hAnsi="楷体" w:eastAsia="楷体" w:cs="楷体"/>
              </w:rPr>
            </w:pPr>
            <w:del w:id="5755" w:author="柠栀" w:date="2025-05-07T11:19:36Z">
              <w:r>
                <w:rPr>
                  <w:rFonts w:hint="eastAsia" w:ascii="楷体" w:hAnsi="楷体" w:eastAsia="楷体" w:cs="楷体"/>
                </w:rPr>
                <w:delText>描述</w:delText>
              </w:r>
            </w:del>
          </w:p>
        </w:tc>
      </w:tr>
      <w:tr w14:paraId="0735DB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del w:id="5756" w:author="柠栀" w:date="2025-05-07T11:19:36Z"/>
        </w:trPr>
        <w:tc>
          <w:tcPr>
            <w:tcW w:w="1384" w:type="dxa"/>
            <w:tcBorders>
              <w:tl2br w:val="nil"/>
              <w:tr2bl w:val="nil"/>
            </w:tcBorders>
          </w:tcPr>
          <w:p w14:paraId="7838F54C">
            <w:pPr>
              <w:spacing w:line="360" w:lineRule="auto"/>
              <w:jc w:val="center"/>
              <w:rPr>
                <w:del w:id="5757" w:author="柠栀" w:date="2025-05-07T11:19:36Z"/>
                <w:rFonts w:ascii="楷体" w:hAnsi="楷体" w:eastAsia="楷体" w:cs="楷体"/>
              </w:rPr>
            </w:pPr>
            <w:del w:id="5758" w:author="柠栀" w:date="2025-05-07T11:19:36Z">
              <w:r>
                <w:rPr>
                  <w:rFonts w:hint="eastAsia" w:ascii="楷体" w:hAnsi="楷体" w:eastAsia="楷体" w:cs="楷体"/>
                </w:rPr>
                <w:delText>ROB-1</w:delText>
              </w:r>
            </w:del>
          </w:p>
        </w:tc>
        <w:tc>
          <w:tcPr>
            <w:tcW w:w="7503" w:type="dxa"/>
            <w:tcBorders>
              <w:tl2br w:val="nil"/>
              <w:tr2bl w:val="nil"/>
            </w:tcBorders>
          </w:tcPr>
          <w:p w14:paraId="2D0DBE9D">
            <w:pPr>
              <w:spacing w:line="360" w:lineRule="auto"/>
              <w:rPr>
                <w:del w:id="5759" w:author="柠栀" w:date="2025-05-07T11:19:36Z"/>
                <w:rFonts w:ascii="楷体" w:hAnsi="楷体" w:eastAsia="楷体" w:cs="楷体"/>
              </w:rPr>
            </w:pPr>
            <w:del w:id="5760" w:author="柠栀" w:date="2025-05-07T11:19:36Z">
              <w:r>
                <w:rPr>
                  <w:rFonts w:ascii="楷体" w:hAnsi="楷体" w:eastAsia="楷体" w:cs="楷体"/>
                </w:rPr>
                <w:delText>应该通过实验验证，确保在不同网络环境和设备上的正常使用。</w:delText>
              </w:r>
            </w:del>
          </w:p>
        </w:tc>
      </w:tr>
    </w:tbl>
    <w:p w14:paraId="22014F86">
      <w:pPr>
        <w:rPr>
          <w:del w:id="5761" w:author="柠栀" w:date="2025-05-07T11:19:36Z"/>
        </w:rPr>
      </w:pPr>
    </w:p>
    <w:p w14:paraId="585E713C">
      <w:pPr>
        <w:pStyle w:val="3"/>
        <w:numPr>
          <w:ilvl w:val="1"/>
          <w:numId w:val="0"/>
        </w:numPr>
        <w:ind w:left="567" w:leftChars="0" w:hanging="567" w:firstLineChars="0"/>
        <w:outlineLvl w:val="9"/>
        <w:rPr>
          <w:del w:id="5763" w:author="柠栀" w:date="2025-05-07T11:19:36Z"/>
          <w:rFonts w:hint="default" w:ascii="宋体" w:hAnsi="宋体" w:cs="宋体"/>
          <w:lang w:eastAsia="zh-Hans"/>
        </w:rPr>
        <w:pPrChange w:id="5762" w:author="柠栀" w:date="2025-05-07T11:27:55Z">
          <w:pPr>
            <w:pStyle w:val="3"/>
            <w:numPr>
              <w:ilvl w:val="1"/>
              <w:numId w:val="0"/>
            </w:numPr>
            <w:ind w:left="567" w:leftChars="0" w:hanging="567" w:firstLineChars="0"/>
          </w:pPr>
        </w:pPrChange>
      </w:pPr>
      <w:del w:id="5764" w:author="柠栀" w:date="2025-05-07T11:19:36Z">
        <w:bookmarkStart w:id="206" w:name="_Toc1694454836"/>
        <w:r>
          <w:rPr>
            <w:rFonts w:hint="eastAsia" w:ascii="宋体" w:hAnsi="宋体" w:cs="宋体"/>
            <w:b/>
            <w:bCs/>
            <w:kern w:val="2"/>
            <w:sz w:val="32"/>
            <w:szCs w:val="32"/>
            <w:lang w:val="en-US" w:eastAsia="zh-CN" w:bidi="ar-SA"/>
          </w:rPr>
          <w:delText>7</w:delText>
        </w:r>
      </w:del>
      <w:del w:id="5765" w:author="柠栀" w:date="2025-05-07T11:19:36Z">
        <w:r>
          <w:rPr>
            <w:rFonts w:hint="default" w:ascii="宋体" w:hAnsi="宋体" w:eastAsia="宋体" w:cs="宋体"/>
            <w:b/>
            <w:bCs/>
            <w:kern w:val="2"/>
            <w:sz w:val="32"/>
            <w:szCs w:val="32"/>
            <w:lang w:val="en-US" w:eastAsia="zh-Hans" w:bidi="ar-SA"/>
          </w:rPr>
          <w:delText>.2</w:delText>
        </w:r>
      </w:del>
      <w:del w:id="5766" w:author="柠栀" w:date="2025-05-07T11:19:36Z">
        <w:r>
          <w:rPr>
            <w:rFonts w:hint="eastAsia" w:ascii="宋体" w:hAnsi="宋体" w:cs="宋体"/>
            <w:lang w:val="en-US" w:eastAsia="zh-CN"/>
          </w:rPr>
          <w:delText>教师员工</w:delText>
        </w:r>
      </w:del>
      <w:del w:id="5767" w:author="柠栀" w:date="2025-05-07T11:19:36Z">
        <w:r>
          <w:rPr>
            <w:rFonts w:ascii="宋体" w:hAnsi="宋体" w:cs="宋体"/>
            <w:lang w:eastAsia="zh-Hans"/>
          </w:rPr>
          <w:delText>用户需求</w:delText>
        </w:r>
        <w:bookmarkEnd w:id="198"/>
        <w:bookmarkEnd w:id="199"/>
        <w:bookmarkEnd w:id="200"/>
        <w:bookmarkEnd w:id="201"/>
        <w:bookmarkEnd w:id="206"/>
      </w:del>
    </w:p>
    <w:p w14:paraId="2DC3F64F">
      <w:pPr>
        <w:pStyle w:val="4"/>
        <w:numPr>
          <w:ilvl w:val="2"/>
          <w:numId w:val="0"/>
        </w:numPr>
        <w:ind w:left="709" w:leftChars="0" w:hanging="709" w:firstLineChars="0"/>
        <w:outlineLvl w:val="9"/>
        <w:rPr>
          <w:del w:id="5769" w:author="柠栀" w:date="2025-05-07T11:19:36Z"/>
          <w:rFonts w:hint="eastAsia" w:eastAsia="宋体"/>
        </w:rPr>
        <w:pPrChange w:id="5768" w:author="柠栀" w:date="2025-05-07T11:27:55Z">
          <w:pPr>
            <w:pStyle w:val="4"/>
            <w:numPr>
              <w:ilvl w:val="2"/>
              <w:numId w:val="0"/>
            </w:numPr>
            <w:ind w:left="709" w:leftChars="0" w:hanging="709" w:firstLineChars="0"/>
          </w:pPr>
        </w:pPrChange>
      </w:pPr>
      <w:del w:id="5770" w:author="柠栀" w:date="2025-05-07T11:19:36Z">
        <w:bookmarkStart w:id="207" w:name="_Toc921785785"/>
        <w:r>
          <w:rPr>
            <w:rFonts w:hint="eastAsia" w:ascii="宋体" w:hAnsi="宋体" w:cs="宋体"/>
            <w:b/>
            <w:bCs/>
            <w:kern w:val="2"/>
            <w:sz w:val="32"/>
            <w:szCs w:val="32"/>
            <w:lang w:val="en-US" w:eastAsia="zh-CN" w:bidi="ar-SA"/>
          </w:rPr>
          <w:delText>7</w:delText>
        </w:r>
      </w:del>
      <w:del w:id="5771" w:author="柠栀" w:date="2025-05-07T11:19:36Z">
        <w:r>
          <w:rPr>
            <w:rFonts w:hint="default" w:ascii="宋体" w:hAnsi="宋体" w:eastAsia="宋体" w:cs="宋体"/>
            <w:b/>
            <w:bCs/>
            <w:kern w:val="2"/>
            <w:sz w:val="32"/>
            <w:szCs w:val="32"/>
            <w:lang w:val="en-US" w:eastAsia="zh-CN" w:bidi="ar-SA"/>
          </w:rPr>
          <w:delText>.</w:delText>
        </w:r>
      </w:del>
      <w:del w:id="5772" w:author="柠栀" w:date="2025-05-07T11:19:36Z">
        <w:r>
          <w:rPr>
            <w:rFonts w:hint="eastAsia" w:ascii="宋体" w:hAnsi="宋体" w:cs="宋体"/>
            <w:b/>
            <w:bCs/>
            <w:kern w:val="2"/>
            <w:sz w:val="32"/>
            <w:szCs w:val="32"/>
            <w:lang w:val="en-US" w:eastAsia="zh-CN" w:bidi="ar-SA"/>
          </w:rPr>
          <w:delText>2</w:delText>
        </w:r>
      </w:del>
      <w:del w:id="5773" w:author="柠栀" w:date="2025-05-07T11:19:36Z">
        <w:r>
          <w:rPr>
            <w:rFonts w:hint="default" w:ascii="宋体" w:hAnsi="宋体" w:eastAsia="宋体" w:cs="宋体"/>
            <w:b/>
            <w:bCs/>
            <w:kern w:val="2"/>
            <w:sz w:val="32"/>
            <w:szCs w:val="32"/>
            <w:lang w:val="en-US" w:eastAsia="zh-CN" w:bidi="ar-SA"/>
          </w:rPr>
          <w:delText>.1</w:delText>
        </w:r>
      </w:del>
      <w:del w:id="5774" w:author="柠栀" w:date="2025-05-07T11:19:36Z">
        <w:r>
          <w:rPr>
            <w:rFonts w:hint="eastAsia" w:eastAsia="宋体"/>
          </w:rPr>
          <w:delText>易用性要求</w:delText>
        </w:r>
        <w:bookmarkEnd w:id="207"/>
      </w:del>
    </w:p>
    <w:tbl>
      <w:tblPr>
        <w:tblStyle w:val="13"/>
        <w:tblW w:w="88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7491"/>
      </w:tblGrid>
      <w:tr w14:paraId="09F863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del w:id="5775" w:author="柠栀" w:date="2025-05-07T11:19:36Z"/>
        </w:trPr>
        <w:tc>
          <w:tcPr>
            <w:tcW w:w="1384" w:type="dxa"/>
          </w:tcPr>
          <w:p w14:paraId="00A0BE94">
            <w:pPr>
              <w:spacing w:line="360" w:lineRule="auto"/>
              <w:jc w:val="center"/>
              <w:rPr>
                <w:del w:id="5776" w:author="柠栀" w:date="2025-05-07T11:19:36Z"/>
                <w:rFonts w:ascii="楷体" w:hAnsi="楷体" w:eastAsia="楷体" w:cs="楷体"/>
              </w:rPr>
            </w:pPr>
            <w:del w:id="5777" w:author="柠栀" w:date="2025-05-07T11:19:36Z">
              <w:r>
                <w:rPr>
                  <w:rFonts w:hint="eastAsia" w:ascii="楷体" w:hAnsi="楷体" w:eastAsia="楷体" w:cs="楷体"/>
                </w:rPr>
                <w:delText>编号</w:delText>
              </w:r>
            </w:del>
          </w:p>
        </w:tc>
        <w:tc>
          <w:tcPr>
            <w:tcW w:w="7491" w:type="dxa"/>
          </w:tcPr>
          <w:p w14:paraId="492F0B62">
            <w:pPr>
              <w:spacing w:line="360" w:lineRule="auto"/>
              <w:jc w:val="center"/>
              <w:rPr>
                <w:del w:id="5778" w:author="柠栀" w:date="2025-05-07T11:19:36Z"/>
                <w:rFonts w:ascii="楷体" w:hAnsi="楷体" w:eastAsia="楷体" w:cs="楷体"/>
              </w:rPr>
            </w:pPr>
            <w:del w:id="5779" w:author="柠栀" w:date="2025-05-07T11:19:36Z">
              <w:r>
                <w:rPr>
                  <w:rFonts w:hint="eastAsia" w:ascii="楷体" w:hAnsi="楷体" w:eastAsia="楷体" w:cs="楷体"/>
                </w:rPr>
                <w:delText>描述</w:delText>
              </w:r>
            </w:del>
          </w:p>
        </w:tc>
      </w:tr>
      <w:tr w14:paraId="746C5D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del w:id="5780" w:author="柠栀" w:date="2025-05-07T11:19:36Z"/>
        </w:trPr>
        <w:tc>
          <w:tcPr>
            <w:tcW w:w="1384" w:type="dxa"/>
          </w:tcPr>
          <w:p w14:paraId="7BD500EF">
            <w:pPr>
              <w:spacing w:line="360" w:lineRule="auto"/>
              <w:jc w:val="center"/>
              <w:rPr>
                <w:del w:id="5781" w:author="柠栀" w:date="2025-05-07T11:19:36Z"/>
                <w:rFonts w:ascii="楷体" w:hAnsi="楷体" w:eastAsia="楷体" w:cs="楷体"/>
              </w:rPr>
            </w:pPr>
            <w:del w:id="5782" w:author="柠栀" w:date="2025-05-07T11:19:36Z">
              <w:r>
                <w:rPr>
                  <w:rFonts w:hint="eastAsia" w:ascii="楷体" w:hAnsi="楷体" w:eastAsia="楷体" w:cs="楷体"/>
                </w:rPr>
                <w:delText>USE-1</w:delText>
              </w:r>
            </w:del>
          </w:p>
        </w:tc>
        <w:tc>
          <w:tcPr>
            <w:tcW w:w="7491" w:type="dxa"/>
          </w:tcPr>
          <w:p w14:paraId="15CD3D55">
            <w:pPr>
              <w:spacing w:line="360" w:lineRule="auto"/>
              <w:rPr>
                <w:del w:id="5783" w:author="柠栀" w:date="2025-05-07T11:19:36Z"/>
                <w:rFonts w:hint="default" w:ascii="楷体" w:hAnsi="楷体" w:eastAsia="楷体" w:cs="楷体"/>
                <w:lang w:val="en-US"/>
              </w:rPr>
            </w:pPr>
            <w:del w:id="5784" w:author="柠栀" w:date="2025-05-07T11:19:36Z">
              <w:r>
                <w:rPr>
                  <w:rFonts w:hint="eastAsia" w:ascii="楷体" w:hAnsi="楷体" w:eastAsia="楷体" w:cs="楷体"/>
                  <w:lang w:val="en-US" w:eastAsia="zh-CN"/>
                </w:rPr>
                <w:delText>界面清新简洁，操作感良好，符合用户正常使用逻辑</w:delText>
              </w:r>
            </w:del>
          </w:p>
        </w:tc>
      </w:tr>
      <w:tr w14:paraId="6FC63F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del w:id="5785" w:author="柠栀" w:date="2025-05-07T11:19:36Z"/>
        </w:trPr>
        <w:tc>
          <w:tcPr>
            <w:tcW w:w="1384" w:type="dxa"/>
          </w:tcPr>
          <w:p w14:paraId="32FE7718">
            <w:pPr>
              <w:spacing w:line="360" w:lineRule="auto"/>
              <w:jc w:val="center"/>
              <w:rPr>
                <w:del w:id="5786" w:author="柠栀" w:date="2025-05-07T11:19:36Z"/>
                <w:rFonts w:hint="default" w:ascii="楷体" w:hAnsi="楷体" w:eastAsia="楷体" w:cs="楷体"/>
                <w:lang w:val="en-US" w:eastAsia="zh-CN"/>
              </w:rPr>
            </w:pPr>
            <w:del w:id="5787" w:author="柠栀" w:date="2025-05-07T11:19:36Z">
              <w:r>
                <w:rPr>
                  <w:rFonts w:hint="eastAsia" w:ascii="楷体" w:hAnsi="楷体" w:eastAsia="楷体" w:cs="楷体"/>
                  <w:lang w:val="en-US" w:eastAsia="zh-CN"/>
                </w:rPr>
                <w:delText>USE-2</w:delText>
              </w:r>
            </w:del>
          </w:p>
        </w:tc>
        <w:tc>
          <w:tcPr>
            <w:tcW w:w="7491" w:type="dxa"/>
          </w:tcPr>
          <w:p w14:paraId="533DDA7F">
            <w:pPr>
              <w:spacing w:line="360" w:lineRule="auto"/>
              <w:rPr>
                <w:del w:id="5788" w:author="柠栀" w:date="2025-05-07T11:19:36Z"/>
                <w:rFonts w:hint="eastAsia" w:ascii="楷体" w:hAnsi="楷体" w:eastAsia="楷体" w:cs="楷体"/>
                <w:lang w:val="en-US" w:eastAsia="zh-CN"/>
              </w:rPr>
            </w:pPr>
            <w:del w:id="5789" w:author="柠栀" w:date="2025-05-07T11:19:36Z">
              <w:r>
                <w:rPr>
                  <w:rFonts w:hint="eastAsia" w:ascii="楷体" w:hAnsi="楷体" w:eastAsia="楷体" w:cs="楷体"/>
                  <w:lang w:val="en-US" w:eastAsia="zh-CN"/>
                </w:rPr>
                <w:delText>应该支持教师用户共享资源、文献和备课材料，以方便教师用户进行教学准备</w:delText>
              </w:r>
            </w:del>
          </w:p>
        </w:tc>
      </w:tr>
    </w:tbl>
    <w:p w14:paraId="1CB7EC93">
      <w:pPr>
        <w:rPr>
          <w:del w:id="5790" w:author="柠栀" w:date="2025-05-07T11:19:36Z"/>
        </w:rPr>
      </w:pPr>
    </w:p>
    <w:p w14:paraId="1EA1E84B">
      <w:pPr>
        <w:pStyle w:val="4"/>
        <w:numPr>
          <w:ilvl w:val="2"/>
          <w:numId w:val="0"/>
        </w:numPr>
        <w:ind w:left="709" w:leftChars="0" w:hanging="709" w:firstLineChars="0"/>
        <w:outlineLvl w:val="9"/>
        <w:rPr>
          <w:del w:id="5792" w:author="柠栀" w:date="2025-05-07T11:19:36Z"/>
          <w:rFonts w:eastAsia="宋体"/>
        </w:rPr>
        <w:pPrChange w:id="5791" w:author="柠栀" w:date="2025-05-07T11:27:55Z">
          <w:pPr>
            <w:pStyle w:val="4"/>
            <w:numPr>
              <w:ilvl w:val="2"/>
              <w:numId w:val="0"/>
            </w:numPr>
            <w:ind w:left="709" w:leftChars="0" w:hanging="709" w:firstLineChars="0"/>
          </w:pPr>
        </w:pPrChange>
      </w:pPr>
      <w:del w:id="5793" w:author="柠栀" w:date="2025-05-07T11:19:36Z">
        <w:bookmarkStart w:id="208" w:name="_Toc506659037"/>
        <w:r>
          <w:rPr>
            <w:rFonts w:hint="eastAsia" w:ascii="宋体" w:hAnsi="宋体" w:cs="宋体"/>
            <w:b/>
            <w:bCs/>
            <w:kern w:val="2"/>
            <w:sz w:val="32"/>
            <w:szCs w:val="32"/>
            <w:lang w:val="en-US" w:eastAsia="zh-CN" w:bidi="ar-SA"/>
          </w:rPr>
          <w:delText>7</w:delText>
        </w:r>
      </w:del>
      <w:del w:id="5794" w:author="柠栀" w:date="2025-05-07T11:19:36Z">
        <w:r>
          <w:rPr>
            <w:rFonts w:hint="default" w:ascii="宋体" w:hAnsi="宋体" w:eastAsia="宋体" w:cs="宋体"/>
            <w:b/>
            <w:bCs/>
            <w:kern w:val="2"/>
            <w:sz w:val="32"/>
            <w:szCs w:val="32"/>
            <w:lang w:val="en-US" w:eastAsia="zh-CN" w:bidi="ar-SA"/>
          </w:rPr>
          <w:delText>.</w:delText>
        </w:r>
      </w:del>
      <w:del w:id="5795" w:author="柠栀" w:date="2025-05-07T11:19:36Z">
        <w:r>
          <w:rPr>
            <w:rFonts w:hint="eastAsia" w:ascii="宋体" w:hAnsi="宋体" w:cs="宋体"/>
            <w:b/>
            <w:bCs/>
            <w:kern w:val="2"/>
            <w:sz w:val="32"/>
            <w:szCs w:val="32"/>
            <w:lang w:val="en-US" w:eastAsia="zh-CN" w:bidi="ar-SA"/>
          </w:rPr>
          <w:delText>2</w:delText>
        </w:r>
      </w:del>
      <w:del w:id="5796" w:author="柠栀" w:date="2025-05-07T11:19:36Z">
        <w:r>
          <w:rPr>
            <w:rFonts w:hint="default" w:ascii="宋体" w:hAnsi="宋体" w:eastAsia="宋体" w:cs="宋体"/>
            <w:b/>
            <w:bCs/>
            <w:kern w:val="2"/>
            <w:sz w:val="32"/>
            <w:szCs w:val="32"/>
            <w:lang w:val="en-US" w:eastAsia="zh-CN" w:bidi="ar-SA"/>
          </w:rPr>
          <w:delText>.2</w:delText>
        </w:r>
      </w:del>
      <w:del w:id="5797" w:author="柠栀" w:date="2025-05-07T11:19:36Z">
        <w:r>
          <w:rPr>
            <w:rFonts w:hint="eastAsia" w:eastAsia="宋体"/>
          </w:rPr>
          <w:delText>性能要求</w:delText>
        </w:r>
        <w:bookmarkEnd w:id="208"/>
      </w:del>
    </w:p>
    <w:tbl>
      <w:tblPr>
        <w:tblStyle w:val="13"/>
        <w:tblW w:w="886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7479"/>
      </w:tblGrid>
      <w:tr w14:paraId="075C2F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4" w:hRule="atLeast"/>
          <w:del w:id="5798" w:author="柠栀" w:date="2025-05-07T11:19:36Z"/>
        </w:trPr>
        <w:tc>
          <w:tcPr>
            <w:tcW w:w="1384" w:type="dxa"/>
          </w:tcPr>
          <w:p w14:paraId="629813B3">
            <w:pPr>
              <w:spacing w:line="360" w:lineRule="auto"/>
              <w:jc w:val="center"/>
              <w:rPr>
                <w:del w:id="5799" w:author="柠栀" w:date="2025-05-07T11:19:36Z"/>
                <w:rFonts w:ascii="楷体" w:hAnsi="楷体" w:eastAsia="楷体" w:cs="楷体"/>
              </w:rPr>
            </w:pPr>
            <w:del w:id="5800" w:author="柠栀" w:date="2025-05-07T11:19:36Z">
              <w:r>
                <w:rPr>
                  <w:rFonts w:hint="eastAsia" w:ascii="楷体" w:hAnsi="楷体" w:eastAsia="楷体" w:cs="楷体"/>
                </w:rPr>
                <w:delText>编号</w:delText>
              </w:r>
            </w:del>
          </w:p>
        </w:tc>
        <w:tc>
          <w:tcPr>
            <w:tcW w:w="7479" w:type="dxa"/>
          </w:tcPr>
          <w:p w14:paraId="66D98CB9">
            <w:pPr>
              <w:spacing w:line="360" w:lineRule="auto"/>
              <w:jc w:val="center"/>
              <w:rPr>
                <w:del w:id="5801" w:author="柠栀" w:date="2025-05-07T11:19:36Z"/>
                <w:rFonts w:ascii="楷体" w:hAnsi="楷体" w:eastAsia="楷体" w:cs="楷体"/>
              </w:rPr>
            </w:pPr>
            <w:del w:id="5802" w:author="柠栀" w:date="2025-05-07T11:19:36Z">
              <w:r>
                <w:rPr>
                  <w:rFonts w:hint="eastAsia" w:ascii="楷体" w:hAnsi="楷体" w:eastAsia="楷体" w:cs="楷体"/>
                </w:rPr>
                <w:delText>描述</w:delText>
              </w:r>
            </w:del>
          </w:p>
        </w:tc>
      </w:tr>
      <w:tr w14:paraId="1F1A01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6" w:hRule="atLeast"/>
          <w:del w:id="5803" w:author="柠栀" w:date="2025-05-07T11:19:36Z"/>
        </w:trPr>
        <w:tc>
          <w:tcPr>
            <w:tcW w:w="1384" w:type="dxa"/>
          </w:tcPr>
          <w:p w14:paraId="2EFE1C6C">
            <w:pPr>
              <w:spacing w:line="360" w:lineRule="auto"/>
              <w:jc w:val="center"/>
              <w:rPr>
                <w:del w:id="5804" w:author="柠栀" w:date="2025-05-07T11:19:36Z"/>
                <w:rFonts w:ascii="楷体" w:hAnsi="楷体" w:eastAsia="楷体" w:cs="楷体"/>
              </w:rPr>
            </w:pPr>
            <w:del w:id="5805" w:author="柠栀" w:date="2025-05-07T11:19:36Z">
              <w:r>
                <w:rPr>
                  <w:rFonts w:hint="eastAsia" w:ascii="楷体" w:hAnsi="楷体" w:eastAsia="楷体" w:cs="楷体"/>
                </w:rPr>
                <w:delText>PER-1</w:delText>
              </w:r>
            </w:del>
          </w:p>
        </w:tc>
        <w:tc>
          <w:tcPr>
            <w:tcW w:w="7479" w:type="dxa"/>
            <w:tcBorders>
              <w:right w:val="single" w:color="auto" w:sz="4" w:space="0"/>
            </w:tcBorders>
          </w:tcPr>
          <w:p w14:paraId="7C0DF33D">
            <w:pPr>
              <w:spacing w:line="360" w:lineRule="auto"/>
              <w:rPr>
                <w:del w:id="5806" w:author="柠栀" w:date="2025-05-07T11:19:36Z"/>
                <w:rFonts w:hint="default" w:ascii="楷体" w:hAnsi="楷体" w:eastAsia="楷体" w:cs="楷体"/>
                <w:lang w:val="en-US" w:eastAsia="zh-CN"/>
              </w:rPr>
            </w:pPr>
            <w:del w:id="5807" w:author="柠栀" w:date="2025-05-07T11:19:36Z">
              <w:r>
                <w:rPr>
                  <w:rFonts w:hint="eastAsia" w:ascii="楷体" w:hAnsi="楷体" w:eastAsia="楷体" w:cs="楷体"/>
                </w:rPr>
                <w:delText>系统能容纳总共</w:delText>
              </w:r>
            </w:del>
            <w:del w:id="5808" w:author="柠栀" w:date="2025-05-07T11:19:36Z">
              <w:r>
                <w:rPr>
                  <w:rFonts w:hint="eastAsia" w:ascii="楷体" w:hAnsi="楷体" w:eastAsia="楷体" w:cs="楷体"/>
                  <w:lang w:val="en-US" w:eastAsia="zh-CN"/>
                </w:rPr>
                <w:delText>1</w:delText>
              </w:r>
            </w:del>
            <w:del w:id="5809" w:author="柠栀" w:date="2025-05-07T11:19:36Z">
              <w:r>
                <w:rPr>
                  <w:rFonts w:hint="eastAsia" w:ascii="楷体" w:hAnsi="楷体" w:eastAsia="楷体" w:cs="楷体"/>
                </w:rPr>
                <w:delText>000个用户</w:delText>
              </w:r>
            </w:del>
            <w:del w:id="5810" w:author="柠栀" w:date="2025-05-07T11:19:36Z">
              <w:r>
                <w:rPr>
                  <w:rFonts w:hint="eastAsia" w:ascii="楷体" w:hAnsi="楷体" w:eastAsia="楷体" w:cs="楷体"/>
                  <w:lang w:eastAsia="zh-CN"/>
                </w:rPr>
                <w:delText>，</w:delText>
              </w:r>
            </w:del>
            <w:del w:id="5811" w:author="柠栀" w:date="2025-05-07T11:19:36Z">
              <w:r>
                <w:rPr>
                  <w:rFonts w:hint="eastAsia" w:ascii="楷体" w:hAnsi="楷体" w:eastAsia="楷体" w:cs="楷体"/>
                </w:rPr>
                <w:delText>在从当地上午9:00至下午10:00的使用高峰时段讲承受</w:delText>
              </w:r>
            </w:del>
            <w:del w:id="5812" w:author="柠栀" w:date="2025-05-07T11:19:36Z">
              <w:r>
                <w:rPr>
                  <w:rFonts w:hint="eastAsia" w:ascii="楷体" w:hAnsi="楷体" w:eastAsia="楷体" w:cs="楷体"/>
                  <w:lang w:val="en-US" w:eastAsia="zh-CN"/>
                </w:rPr>
                <w:delText>30</w:delText>
              </w:r>
            </w:del>
            <w:del w:id="5813" w:author="柠栀" w:date="2025-05-07T11:19:36Z">
              <w:r>
                <w:rPr>
                  <w:rFonts w:hint="eastAsia" w:ascii="楷体" w:hAnsi="楷体" w:eastAsia="楷体" w:cs="楷体"/>
                </w:rPr>
                <w:delText>0个并发用户请求</w:delText>
              </w:r>
            </w:del>
            <w:del w:id="5814" w:author="柠栀" w:date="2025-05-07T11:19:36Z">
              <w:r>
                <w:rPr>
                  <w:rFonts w:hint="eastAsia" w:ascii="楷体" w:hAnsi="楷体" w:eastAsia="楷体" w:cs="楷体"/>
                  <w:lang w:eastAsia="zh-CN"/>
                </w:rPr>
                <w:delText>，</w:delText>
              </w:r>
            </w:del>
            <w:del w:id="5815" w:author="柠栀" w:date="2025-05-07T11:19:36Z">
              <w:r>
                <w:rPr>
                  <w:rFonts w:hint="eastAsia" w:ascii="楷体" w:hAnsi="楷体" w:eastAsia="楷体" w:cs="楷体"/>
                  <w:lang w:val="en-US" w:eastAsia="zh-CN"/>
                </w:rPr>
                <w:delText>同时相应点击响应小于1秒</w:delText>
              </w:r>
            </w:del>
          </w:p>
        </w:tc>
      </w:tr>
      <w:tr w14:paraId="4650F0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6" w:hRule="atLeast"/>
          <w:del w:id="5816" w:author="柠栀" w:date="2025-05-07T11:19:36Z"/>
        </w:trPr>
        <w:tc>
          <w:tcPr>
            <w:tcW w:w="1384" w:type="dxa"/>
          </w:tcPr>
          <w:p w14:paraId="71F8640D">
            <w:pPr>
              <w:spacing w:line="360" w:lineRule="auto"/>
              <w:jc w:val="center"/>
              <w:rPr>
                <w:del w:id="5817" w:author="柠栀" w:date="2025-05-07T11:19:36Z"/>
                <w:rFonts w:hint="default" w:ascii="楷体" w:hAnsi="楷体" w:eastAsia="楷体" w:cs="楷体"/>
                <w:lang w:val="en-US" w:eastAsia="zh-CN"/>
              </w:rPr>
            </w:pPr>
            <w:del w:id="5818" w:author="柠栀" w:date="2025-05-07T11:19:36Z">
              <w:r>
                <w:rPr>
                  <w:rFonts w:hint="eastAsia" w:ascii="楷体" w:hAnsi="楷体" w:eastAsia="楷体" w:cs="楷体"/>
                  <w:lang w:val="en-US" w:eastAsia="zh-CN"/>
                </w:rPr>
                <w:delText>PER-2</w:delText>
              </w:r>
            </w:del>
          </w:p>
        </w:tc>
        <w:tc>
          <w:tcPr>
            <w:tcW w:w="7479" w:type="dxa"/>
            <w:tcBorders>
              <w:right w:val="single" w:color="auto" w:sz="4" w:space="0"/>
            </w:tcBorders>
          </w:tcPr>
          <w:p w14:paraId="41314F94">
            <w:pPr>
              <w:spacing w:line="360" w:lineRule="auto"/>
              <w:rPr>
                <w:del w:id="5819" w:author="柠栀" w:date="2025-05-07T11:19:36Z"/>
                <w:rFonts w:hint="eastAsia" w:ascii="楷体" w:hAnsi="楷体" w:eastAsia="楷体" w:cs="楷体"/>
              </w:rPr>
            </w:pPr>
            <w:del w:id="5820" w:author="柠栀" w:date="2025-05-07T11:19:36Z">
              <w:r>
                <w:rPr>
                  <w:rFonts w:hint="eastAsia" w:ascii="楷体" w:hAnsi="楷体" w:eastAsia="楷体" w:cs="楷体"/>
                </w:rPr>
                <w:delText>支持高效率的多媒体贴子格式</w:delText>
              </w:r>
            </w:del>
          </w:p>
        </w:tc>
      </w:tr>
    </w:tbl>
    <w:p w14:paraId="30F318D4">
      <w:pPr>
        <w:rPr>
          <w:del w:id="5821" w:author="柠栀" w:date="2025-05-07T11:19:36Z"/>
          <w:rFonts w:hint="eastAsia"/>
          <w:szCs w:val="28"/>
        </w:rPr>
      </w:pPr>
    </w:p>
    <w:p w14:paraId="2AC17D35">
      <w:pPr>
        <w:rPr>
          <w:del w:id="5822" w:author="柠栀" w:date="2025-05-07T11:19:36Z"/>
        </w:rPr>
      </w:pPr>
    </w:p>
    <w:p w14:paraId="4BBE8375">
      <w:pPr>
        <w:pStyle w:val="4"/>
        <w:numPr>
          <w:ilvl w:val="2"/>
          <w:numId w:val="0"/>
        </w:numPr>
        <w:ind w:left="709" w:leftChars="0" w:hanging="709" w:firstLineChars="0"/>
        <w:outlineLvl w:val="9"/>
        <w:rPr>
          <w:del w:id="5824" w:author="柠栀" w:date="2025-05-07T11:19:36Z"/>
          <w:rFonts w:hint="eastAsia" w:eastAsia="宋体"/>
        </w:rPr>
        <w:pPrChange w:id="5823" w:author="柠栀" w:date="2025-05-07T11:27:55Z">
          <w:pPr>
            <w:pStyle w:val="4"/>
            <w:numPr>
              <w:ilvl w:val="2"/>
              <w:numId w:val="0"/>
            </w:numPr>
            <w:ind w:left="709" w:leftChars="0" w:hanging="709" w:firstLineChars="0"/>
          </w:pPr>
        </w:pPrChange>
      </w:pPr>
      <w:del w:id="5825" w:author="柠栀" w:date="2025-05-07T11:19:36Z">
        <w:bookmarkStart w:id="209" w:name="_Toc645774504"/>
        <w:r>
          <w:rPr>
            <w:rFonts w:hint="eastAsia" w:ascii="宋体" w:hAnsi="宋体" w:cs="宋体"/>
            <w:b/>
            <w:bCs/>
            <w:kern w:val="2"/>
            <w:sz w:val="32"/>
            <w:szCs w:val="32"/>
            <w:lang w:val="en-US" w:eastAsia="zh-CN" w:bidi="ar-SA"/>
          </w:rPr>
          <w:delText>7</w:delText>
        </w:r>
      </w:del>
      <w:del w:id="5826" w:author="柠栀" w:date="2025-05-07T11:19:36Z">
        <w:r>
          <w:rPr>
            <w:rFonts w:hint="default" w:ascii="宋体" w:hAnsi="宋体" w:eastAsia="宋体" w:cs="宋体"/>
            <w:b/>
            <w:bCs/>
            <w:kern w:val="2"/>
            <w:sz w:val="32"/>
            <w:szCs w:val="32"/>
            <w:lang w:val="en-US" w:eastAsia="zh-CN" w:bidi="ar-SA"/>
          </w:rPr>
          <w:delText>.</w:delText>
        </w:r>
      </w:del>
      <w:del w:id="5827" w:author="柠栀" w:date="2025-05-07T11:19:36Z">
        <w:r>
          <w:rPr>
            <w:rFonts w:hint="eastAsia" w:ascii="宋体" w:hAnsi="宋体" w:cs="宋体"/>
            <w:b/>
            <w:bCs/>
            <w:kern w:val="2"/>
            <w:sz w:val="32"/>
            <w:szCs w:val="32"/>
            <w:lang w:val="en-US" w:eastAsia="zh-CN" w:bidi="ar-SA"/>
          </w:rPr>
          <w:delText>2</w:delText>
        </w:r>
      </w:del>
      <w:del w:id="5828" w:author="柠栀" w:date="2025-05-07T11:19:36Z">
        <w:r>
          <w:rPr>
            <w:rFonts w:hint="default" w:ascii="宋体" w:hAnsi="宋体" w:eastAsia="宋体" w:cs="宋体"/>
            <w:b/>
            <w:bCs/>
            <w:kern w:val="2"/>
            <w:sz w:val="32"/>
            <w:szCs w:val="32"/>
            <w:lang w:val="en-US" w:eastAsia="zh-CN" w:bidi="ar-SA"/>
          </w:rPr>
          <w:delText>.3</w:delText>
        </w:r>
      </w:del>
      <w:del w:id="5829" w:author="柠栀" w:date="2025-05-07T11:19:36Z">
        <w:r>
          <w:rPr>
            <w:rFonts w:hint="eastAsia" w:eastAsia="宋体"/>
          </w:rPr>
          <w:delText>防护性要求</w:delText>
        </w:r>
        <w:bookmarkEnd w:id="209"/>
      </w:del>
    </w:p>
    <w:tbl>
      <w:tblPr>
        <w:tblStyle w:val="13"/>
        <w:tblW w:w="89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7527"/>
      </w:tblGrid>
      <w:tr w14:paraId="5A4553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del w:id="5830" w:author="柠栀" w:date="2025-05-07T11:19:36Z"/>
        </w:trPr>
        <w:tc>
          <w:tcPr>
            <w:tcW w:w="1384" w:type="dxa"/>
          </w:tcPr>
          <w:p w14:paraId="46C8E227">
            <w:pPr>
              <w:spacing w:line="360" w:lineRule="auto"/>
              <w:jc w:val="center"/>
              <w:rPr>
                <w:del w:id="5831" w:author="柠栀" w:date="2025-05-07T11:19:36Z"/>
                <w:rFonts w:ascii="楷体" w:hAnsi="楷体" w:eastAsia="楷体" w:cs="楷体"/>
              </w:rPr>
            </w:pPr>
            <w:del w:id="5832" w:author="柠栀" w:date="2025-05-07T11:19:36Z">
              <w:r>
                <w:rPr>
                  <w:rFonts w:hint="eastAsia" w:ascii="楷体" w:hAnsi="楷体" w:eastAsia="楷体" w:cs="楷体"/>
                </w:rPr>
                <w:delText>编号</w:delText>
              </w:r>
            </w:del>
          </w:p>
        </w:tc>
        <w:tc>
          <w:tcPr>
            <w:tcW w:w="7527" w:type="dxa"/>
          </w:tcPr>
          <w:p w14:paraId="3C04584D">
            <w:pPr>
              <w:spacing w:line="360" w:lineRule="auto"/>
              <w:jc w:val="center"/>
              <w:rPr>
                <w:del w:id="5833" w:author="柠栀" w:date="2025-05-07T11:19:36Z"/>
                <w:rFonts w:ascii="楷体" w:hAnsi="楷体" w:eastAsia="楷体" w:cs="楷体"/>
              </w:rPr>
            </w:pPr>
            <w:del w:id="5834" w:author="柠栀" w:date="2025-05-07T11:19:36Z">
              <w:r>
                <w:rPr>
                  <w:rFonts w:hint="eastAsia" w:ascii="楷体" w:hAnsi="楷体" w:eastAsia="楷体" w:cs="楷体"/>
                </w:rPr>
                <w:delText>描述</w:delText>
              </w:r>
            </w:del>
          </w:p>
        </w:tc>
      </w:tr>
      <w:tr w14:paraId="631994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del w:id="5835" w:author="柠栀" w:date="2025-05-07T11:19:36Z"/>
        </w:trPr>
        <w:tc>
          <w:tcPr>
            <w:tcW w:w="1384" w:type="dxa"/>
          </w:tcPr>
          <w:p w14:paraId="1E90B955">
            <w:pPr>
              <w:spacing w:line="360" w:lineRule="auto"/>
              <w:jc w:val="center"/>
              <w:rPr>
                <w:del w:id="5836" w:author="柠栀" w:date="2025-05-07T11:19:36Z"/>
                <w:rFonts w:ascii="楷体" w:hAnsi="楷体" w:eastAsia="楷体" w:cs="楷体"/>
              </w:rPr>
            </w:pPr>
            <w:del w:id="5837" w:author="柠栀" w:date="2025-05-07T11:19:36Z">
              <w:r>
                <w:rPr>
                  <w:rFonts w:hint="eastAsia" w:ascii="楷体" w:hAnsi="楷体" w:eastAsia="楷体" w:cs="楷体"/>
                  <w:lang w:val="en-US" w:eastAsia="zh-CN"/>
                </w:rPr>
                <w:delText>SEC</w:delText>
              </w:r>
            </w:del>
            <w:del w:id="5838" w:author="柠栀" w:date="2025-05-07T11:19:36Z">
              <w:r>
                <w:rPr>
                  <w:rFonts w:hint="eastAsia" w:ascii="楷体" w:hAnsi="楷体" w:eastAsia="楷体" w:cs="楷体"/>
                </w:rPr>
                <w:delText>-1</w:delText>
              </w:r>
            </w:del>
          </w:p>
        </w:tc>
        <w:tc>
          <w:tcPr>
            <w:tcW w:w="7527" w:type="dxa"/>
          </w:tcPr>
          <w:p w14:paraId="5599EFA2">
            <w:pPr>
              <w:spacing w:line="360" w:lineRule="auto"/>
              <w:rPr>
                <w:del w:id="5839" w:author="柠栀" w:date="2025-05-07T11:19:36Z"/>
                <w:rFonts w:hint="default" w:ascii="楷体" w:hAnsi="楷体" w:eastAsia="楷体" w:cs="楷体"/>
                <w:lang w:val="en-US" w:eastAsia="zh-CN"/>
              </w:rPr>
            </w:pPr>
            <w:del w:id="5840" w:author="柠栀" w:date="2025-05-07T11:19:36Z">
              <w:r>
                <w:rPr>
                  <w:rFonts w:hint="eastAsia" w:ascii="楷体" w:hAnsi="楷体" w:eastAsia="楷体" w:cs="楷体"/>
                  <w:lang w:val="en-US" w:eastAsia="zh-CN"/>
                </w:rPr>
                <w:delText>使用实名制的登录方式，</w:delText>
              </w:r>
            </w:del>
            <w:del w:id="5841" w:author="柠栀" w:date="2025-05-07T11:19:36Z">
              <w:r>
                <w:rPr>
                  <w:rFonts w:hint="eastAsia" w:ascii="楷体" w:hAnsi="楷体" w:eastAsia="楷体" w:cs="楷体"/>
                </w:rPr>
                <w:delText>确保用户登录机器的唯一性，避免重复登录</w:delText>
              </w:r>
            </w:del>
          </w:p>
        </w:tc>
      </w:tr>
      <w:tr w14:paraId="6E10BF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del w:id="5842" w:author="柠栀" w:date="2025-05-07T11:19:36Z"/>
        </w:trPr>
        <w:tc>
          <w:tcPr>
            <w:tcW w:w="1384" w:type="dxa"/>
          </w:tcPr>
          <w:p w14:paraId="7DCD352F">
            <w:pPr>
              <w:spacing w:line="360" w:lineRule="auto"/>
              <w:jc w:val="center"/>
              <w:rPr>
                <w:del w:id="5843" w:author="柠栀" w:date="2025-05-07T11:19:36Z"/>
                <w:rFonts w:hint="eastAsia" w:ascii="楷体" w:hAnsi="楷体" w:eastAsia="楷体" w:cs="楷体"/>
                <w:lang w:val="en-US" w:eastAsia="zh-CN"/>
              </w:rPr>
            </w:pPr>
            <w:del w:id="5844" w:author="柠栀" w:date="2025-05-07T11:19:36Z">
              <w:r>
                <w:rPr>
                  <w:rFonts w:hint="eastAsia" w:ascii="楷体" w:hAnsi="楷体" w:eastAsia="楷体" w:cs="楷体"/>
                  <w:lang w:val="en-US" w:eastAsia="zh-CN"/>
                </w:rPr>
                <w:delText>SEC</w:delText>
              </w:r>
            </w:del>
            <w:del w:id="5845" w:author="柠栀" w:date="2025-05-07T11:19:36Z">
              <w:r>
                <w:rPr>
                  <w:rFonts w:hint="eastAsia" w:ascii="楷体" w:hAnsi="楷体" w:eastAsia="楷体" w:cs="楷体"/>
                </w:rPr>
                <w:delText>-</w:delText>
              </w:r>
            </w:del>
            <w:del w:id="5846" w:author="柠栀" w:date="2025-05-07T11:19:36Z">
              <w:r>
                <w:rPr>
                  <w:rFonts w:hint="eastAsia" w:ascii="楷体" w:hAnsi="楷体" w:eastAsia="楷体" w:cs="楷体"/>
                  <w:lang w:val="en-US" w:eastAsia="zh-CN"/>
                </w:rPr>
                <w:delText>2</w:delText>
              </w:r>
            </w:del>
          </w:p>
        </w:tc>
        <w:tc>
          <w:tcPr>
            <w:tcW w:w="7527" w:type="dxa"/>
          </w:tcPr>
          <w:p w14:paraId="4319962E">
            <w:pPr>
              <w:tabs>
                <w:tab w:val="left" w:pos="2259"/>
              </w:tabs>
              <w:spacing w:line="360" w:lineRule="auto"/>
              <w:rPr>
                <w:del w:id="5847" w:author="柠栀" w:date="2025-05-07T11:19:36Z"/>
                <w:rFonts w:hint="eastAsia" w:ascii="楷体" w:hAnsi="楷体" w:eastAsia="楷体" w:cs="楷体"/>
                <w:lang w:val="en-US" w:eastAsia="zh-CN"/>
              </w:rPr>
            </w:pPr>
            <w:del w:id="5848" w:author="柠栀" w:date="2025-05-07T11:19:36Z">
              <w:r>
                <w:rPr>
                  <w:rFonts w:hint="eastAsia" w:ascii="楷体" w:hAnsi="楷体" w:eastAsia="楷体" w:cs="楷体"/>
                  <w:lang w:val="en-US" w:eastAsia="zh-CN"/>
                </w:rPr>
                <w:delText>提供隐私保护，以确保教师用户教学和管理相关数据的安全性和保密性。</w:delText>
              </w:r>
            </w:del>
          </w:p>
        </w:tc>
      </w:tr>
    </w:tbl>
    <w:p w14:paraId="5D618122">
      <w:pPr>
        <w:rPr>
          <w:del w:id="5849" w:author="柠栀" w:date="2025-05-07T11:19:36Z"/>
        </w:rPr>
      </w:pPr>
    </w:p>
    <w:p w14:paraId="5BF73A09">
      <w:pPr>
        <w:rPr>
          <w:del w:id="5850" w:author="柠栀" w:date="2025-05-07T11:19:36Z"/>
          <w:szCs w:val="28"/>
        </w:rPr>
      </w:pPr>
    </w:p>
    <w:p w14:paraId="5B1A00AB">
      <w:pPr>
        <w:pStyle w:val="4"/>
        <w:numPr>
          <w:ilvl w:val="2"/>
          <w:numId w:val="0"/>
        </w:numPr>
        <w:ind w:left="709" w:leftChars="0" w:hanging="709" w:firstLineChars="0"/>
        <w:outlineLvl w:val="9"/>
        <w:rPr>
          <w:del w:id="5852" w:author="柠栀" w:date="2025-05-07T11:19:36Z"/>
          <w:rFonts w:hint="eastAsia" w:eastAsia="宋体"/>
        </w:rPr>
        <w:pPrChange w:id="5851" w:author="柠栀" w:date="2025-05-07T11:27:55Z">
          <w:pPr>
            <w:pStyle w:val="4"/>
            <w:numPr>
              <w:ilvl w:val="2"/>
              <w:numId w:val="0"/>
            </w:numPr>
            <w:ind w:left="709" w:leftChars="0" w:hanging="709" w:firstLineChars="0"/>
          </w:pPr>
        </w:pPrChange>
      </w:pPr>
      <w:del w:id="5853" w:author="柠栀" w:date="2025-05-07T11:19:36Z">
        <w:bookmarkStart w:id="210" w:name="_Toc149736790"/>
        <w:r>
          <w:rPr>
            <w:rFonts w:hint="eastAsia" w:ascii="宋体" w:hAnsi="宋体" w:cs="宋体"/>
            <w:b/>
            <w:bCs/>
            <w:kern w:val="2"/>
            <w:sz w:val="32"/>
            <w:szCs w:val="32"/>
            <w:lang w:val="en-US" w:eastAsia="zh-CN" w:bidi="ar-SA"/>
          </w:rPr>
          <w:delText>7</w:delText>
        </w:r>
      </w:del>
      <w:del w:id="5854" w:author="柠栀" w:date="2025-05-07T11:19:36Z">
        <w:r>
          <w:rPr>
            <w:rFonts w:hint="default" w:ascii="宋体" w:hAnsi="宋体" w:eastAsia="宋体" w:cs="宋体"/>
            <w:b/>
            <w:bCs/>
            <w:kern w:val="2"/>
            <w:sz w:val="32"/>
            <w:szCs w:val="32"/>
            <w:lang w:val="en-US" w:eastAsia="zh-CN" w:bidi="ar-SA"/>
          </w:rPr>
          <w:delText>.</w:delText>
        </w:r>
      </w:del>
      <w:del w:id="5855" w:author="柠栀" w:date="2025-05-07T11:19:36Z">
        <w:r>
          <w:rPr>
            <w:rFonts w:hint="eastAsia" w:ascii="宋体" w:hAnsi="宋体" w:cs="宋体"/>
            <w:b/>
            <w:bCs/>
            <w:kern w:val="2"/>
            <w:sz w:val="32"/>
            <w:szCs w:val="32"/>
            <w:lang w:val="en-US" w:eastAsia="zh-CN" w:bidi="ar-SA"/>
          </w:rPr>
          <w:delText>2</w:delText>
        </w:r>
      </w:del>
      <w:del w:id="5856" w:author="柠栀" w:date="2025-05-07T11:19:36Z">
        <w:r>
          <w:rPr>
            <w:rFonts w:hint="default" w:ascii="宋体" w:hAnsi="宋体" w:eastAsia="宋体" w:cs="宋体"/>
            <w:b/>
            <w:bCs/>
            <w:kern w:val="2"/>
            <w:sz w:val="32"/>
            <w:szCs w:val="32"/>
            <w:lang w:val="en-US" w:eastAsia="zh-CN" w:bidi="ar-SA"/>
          </w:rPr>
          <w:delText>.4</w:delText>
        </w:r>
      </w:del>
      <w:del w:id="5857" w:author="柠栀" w:date="2025-05-07T11:19:36Z">
        <w:r>
          <w:rPr>
            <w:rFonts w:hint="eastAsia" w:eastAsia="宋体"/>
          </w:rPr>
          <w:delText>可用性要求</w:delText>
        </w:r>
        <w:bookmarkEnd w:id="210"/>
      </w:del>
    </w:p>
    <w:tbl>
      <w:tblPr>
        <w:tblStyle w:val="13"/>
        <w:tblW w:w="88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7503"/>
      </w:tblGrid>
      <w:tr w14:paraId="6BFD4E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del w:id="5858" w:author="柠栀" w:date="2025-05-07T11:19:36Z"/>
        </w:trPr>
        <w:tc>
          <w:tcPr>
            <w:tcW w:w="1384" w:type="dxa"/>
          </w:tcPr>
          <w:p w14:paraId="5052F6DB">
            <w:pPr>
              <w:spacing w:line="360" w:lineRule="auto"/>
              <w:jc w:val="center"/>
              <w:rPr>
                <w:del w:id="5859" w:author="柠栀" w:date="2025-05-07T11:19:36Z"/>
                <w:rFonts w:ascii="楷体" w:hAnsi="楷体" w:eastAsia="楷体" w:cs="楷体"/>
              </w:rPr>
            </w:pPr>
            <w:del w:id="5860" w:author="柠栀" w:date="2025-05-07T11:19:36Z">
              <w:r>
                <w:rPr>
                  <w:rFonts w:hint="eastAsia" w:ascii="楷体" w:hAnsi="楷体" w:eastAsia="楷体" w:cs="楷体"/>
                </w:rPr>
                <w:delText>编号</w:delText>
              </w:r>
            </w:del>
          </w:p>
        </w:tc>
        <w:tc>
          <w:tcPr>
            <w:tcW w:w="7503" w:type="dxa"/>
          </w:tcPr>
          <w:p w14:paraId="7100CEBD">
            <w:pPr>
              <w:spacing w:line="360" w:lineRule="auto"/>
              <w:jc w:val="center"/>
              <w:rPr>
                <w:del w:id="5861" w:author="柠栀" w:date="2025-05-07T11:19:36Z"/>
                <w:rFonts w:ascii="楷体" w:hAnsi="楷体" w:eastAsia="楷体" w:cs="楷体"/>
              </w:rPr>
            </w:pPr>
            <w:del w:id="5862" w:author="柠栀" w:date="2025-05-07T11:19:36Z">
              <w:r>
                <w:rPr>
                  <w:rFonts w:hint="eastAsia" w:ascii="楷体" w:hAnsi="楷体" w:eastAsia="楷体" w:cs="楷体"/>
                </w:rPr>
                <w:delText>描述</w:delText>
              </w:r>
            </w:del>
          </w:p>
        </w:tc>
      </w:tr>
      <w:tr w14:paraId="10EEF3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del w:id="5863" w:author="柠栀" w:date="2025-05-07T11:19:36Z"/>
        </w:trPr>
        <w:tc>
          <w:tcPr>
            <w:tcW w:w="1384" w:type="dxa"/>
          </w:tcPr>
          <w:p w14:paraId="2F853BD2">
            <w:pPr>
              <w:spacing w:line="360" w:lineRule="auto"/>
              <w:jc w:val="center"/>
              <w:rPr>
                <w:del w:id="5864" w:author="柠栀" w:date="2025-05-07T11:19:36Z"/>
                <w:rFonts w:ascii="楷体" w:hAnsi="楷体" w:eastAsia="楷体" w:cs="楷体"/>
              </w:rPr>
            </w:pPr>
            <w:del w:id="5865" w:author="柠栀" w:date="2025-05-07T11:19:36Z">
              <w:r>
                <w:rPr>
                  <w:rFonts w:hint="eastAsia" w:ascii="楷体" w:hAnsi="楷体" w:eastAsia="楷体" w:cs="楷体"/>
                  <w:lang w:val="en-US" w:eastAsia="zh-CN"/>
                </w:rPr>
                <w:delText>AVL</w:delText>
              </w:r>
            </w:del>
            <w:del w:id="5866" w:author="柠栀" w:date="2025-05-07T11:19:36Z">
              <w:r>
                <w:rPr>
                  <w:rFonts w:hint="eastAsia" w:ascii="楷体" w:hAnsi="楷体" w:eastAsia="楷体" w:cs="楷体"/>
                </w:rPr>
                <w:delText>-1</w:delText>
              </w:r>
            </w:del>
          </w:p>
        </w:tc>
        <w:tc>
          <w:tcPr>
            <w:tcW w:w="7503" w:type="dxa"/>
          </w:tcPr>
          <w:p w14:paraId="49563266">
            <w:pPr>
              <w:spacing w:line="360" w:lineRule="auto"/>
              <w:rPr>
                <w:del w:id="5867" w:author="柠栀" w:date="2025-05-07T11:19:36Z"/>
                <w:rFonts w:hint="default" w:ascii="楷体" w:hAnsi="楷体" w:eastAsia="楷体" w:cs="楷体"/>
                <w:lang w:val="en-US" w:eastAsia="zh-CN"/>
              </w:rPr>
            </w:pPr>
            <w:del w:id="5868" w:author="柠栀" w:date="2025-05-07T11:19:36Z">
              <w:r>
                <w:rPr>
                  <w:rFonts w:hint="default" w:ascii="楷体" w:hAnsi="楷体" w:eastAsia="楷体" w:cs="楷体"/>
                  <w:lang w:val="en-US" w:eastAsia="zh-CN"/>
                </w:rPr>
                <w:delText>系统应具有快速响应的特性，</w:delText>
              </w:r>
            </w:del>
            <w:del w:id="5869" w:author="柠栀" w:date="2025-05-07T11:19:36Z">
              <w:r>
                <w:rPr>
                  <w:rFonts w:hint="eastAsia" w:ascii="楷体" w:hAnsi="楷体" w:eastAsia="楷体" w:cs="楷体"/>
                  <w:lang w:val="en-US" w:eastAsia="zh-CN"/>
                </w:rPr>
                <w:delText>使用过程不卡顿，帮助教师用户更好地管理和优化教学资源和内容</w:delText>
              </w:r>
            </w:del>
          </w:p>
        </w:tc>
      </w:tr>
    </w:tbl>
    <w:p w14:paraId="389A4EE4">
      <w:pPr>
        <w:rPr>
          <w:del w:id="5870" w:author="柠栀" w:date="2025-05-07T11:19:36Z"/>
        </w:rPr>
      </w:pPr>
    </w:p>
    <w:p w14:paraId="63B2C6B0">
      <w:pPr>
        <w:rPr>
          <w:del w:id="5871" w:author="柠栀" w:date="2025-05-07T11:19:36Z"/>
          <w:szCs w:val="28"/>
        </w:rPr>
      </w:pPr>
    </w:p>
    <w:p w14:paraId="4F2EFD5F">
      <w:pPr>
        <w:pStyle w:val="4"/>
        <w:numPr>
          <w:ilvl w:val="2"/>
          <w:numId w:val="0"/>
        </w:numPr>
        <w:ind w:left="709" w:leftChars="0" w:hanging="709" w:firstLineChars="0"/>
        <w:outlineLvl w:val="9"/>
        <w:rPr>
          <w:del w:id="5873" w:author="柠栀" w:date="2025-05-07T11:19:36Z"/>
          <w:rFonts w:hint="eastAsia" w:eastAsia="宋体"/>
        </w:rPr>
        <w:pPrChange w:id="5872" w:author="柠栀" w:date="2025-05-07T11:27:55Z">
          <w:pPr>
            <w:pStyle w:val="4"/>
            <w:numPr>
              <w:ilvl w:val="2"/>
              <w:numId w:val="0"/>
            </w:numPr>
            <w:ind w:left="709" w:leftChars="0" w:hanging="709" w:firstLineChars="0"/>
          </w:pPr>
        </w:pPrChange>
      </w:pPr>
      <w:del w:id="5874" w:author="柠栀" w:date="2025-05-07T11:19:36Z">
        <w:bookmarkStart w:id="211" w:name="_Toc1922878893"/>
        <w:r>
          <w:rPr>
            <w:rFonts w:hint="eastAsia" w:ascii="宋体" w:hAnsi="宋体" w:cs="宋体"/>
            <w:b/>
            <w:bCs/>
            <w:kern w:val="2"/>
            <w:sz w:val="32"/>
            <w:szCs w:val="32"/>
            <w:lang w:val="en-US" w:eastAsia="zh-CN" w:bidi="ar-SA"/>
          </w:rPr>
          <w:delText>7</w:delText>
        </w:r>
      </w:del>
      <w:del w:id="5875" w:author="柠栀" w:date="2025-05-07T11:19:36Z">
        <w:r>
          <w:rPr>
            <w:rFonts w:hint="default" w:ascii="宋体" w:hAnsi="宋体" w:eastAsia="宋体" w:cs="宋体"/>
            <w:b/>
            <w:bCs/>
            <w:kern w:val="2"/>
            <w:sz w:val="32"/>
            <w:szCs w:val="32"/>
            <w:lang w:val="en-US" w:eastAsia="zh-CN" w:bidi="ar-SA"/>
          </w:rPr>
          <w:delText>.</w:delText>
        </w:r>
      </w:del>
      <w:del w:id="5876" w:author="柠栀" w:date="2025-05-07T11:19:36Z">
        <w:r>
          <w:rPr>
            <w:rFonts w:hint="eastAsia" w:ascii="宋体" w:hAnsi="宋体" w:cs="宋体"/>
            <w:b/>
            <w:bCs/>
            <w:kern w:val="2"/>
            <w:sz w:val="32"/>
            <w:szCs w:val="32"/>
            <w:lang w:val="en-US" w:eastAsia="zh-CN" w:bidi="ar-SA"/>
          </w:rPr>
          <w:delText>2</w:delText>
        </w:r>
      </w:del>
      <w:del w:id="5877" w:author="柠栀" w:date="2025-05-07T11:19:36Z">
        <w:r>
          <w:rPr>
            <w:rFonts w:hint="default" w:ascii="宋体" w:hAnsi="宋体" w:eastAsia="宋体" w:cs="宋体"/>
            <w:b/>
            <w:bCs/>
            <w:kern w:val="2"/>
            <w:sz w:val="32"/>
            <w:szCs w:val="32"/>
            <w:lang w:val="en-US" w:eastAsia="zh-CN" w:bidi="ar-SA"/>
          </w:rPr>
          <w:delText>.5</w:delText>
        </w:r>
      </w:del>
      <w:del w:id="5878" w:author="柠栀" w:date="2025-05-07T11:19:36Z">
        <w:r>
          <w:rPr>
            <w:rFonts w:hint="eastAsia" w:eastAsia="宋体"/>
          </w:rPr>
          <w:delText>健壮性要求</w:delText>
        </w:r>
        <w:bookmarkEnd w:id="211"/>
      </w:del>
    </w:p>
    <w:tbl>
      <w:tblPr>
        <w:tblStyle w:val="13"/>
        <w:tblW w:w="88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7491"/>
      </w:tblGrid>
      <w:tr w14:paraId="37B697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del w:id="5879" w:author="柠栀" w:date="2025-05-07T11:19:36Z"/>
        </w:trPr>
        <w:tc>
          <w:tcPr>
            <w:tcW w:w="1384" w:type="dxa"/>
            <w:tcBorders>
              <w:tl2br w:val="nil"/>
              <w:tr2bl w:val="nil"/>
            </w:tcBorders>
          </w:tcPr>
          <w:p w14:paraId="719CE5BB">
            <w:pPr>
              <w:spacing w:line="360" w:lineRule="auto"/>
              <w:jc w:val="center"/>
              <w:rPr>
                <w:del w:id="5880" w:author="柠栀" w:date="2025-05-07T11:19:36Z"/>
                <w:rFonts w:ascii="楷体" w:hAnsi="楷体" w:eastAsia="楷体" w:cs="楷体"/>
              </w:rPr>
            </w:pPr>
            <w:del w:id="5881" w:author="柠栀" w:date="2025-05-07T11:19:36Z">
              <w:r>
                <w:rPr>
                  <w:rFonts w:hint="eastAsia" w:ascii="楷体" w:hAnsi="楷体" w:eastAsia="楷体" w:cs="楷体"/>
                </w:rPr>
                <w:delText>编号</w:delText>
              </w:r>
            </w:del>
          </w:p>
        </w:tc>
        <w:tc>
          <w:tcPr>
            <w:tcW w:w="7491" w:type="dxa"/>
            <w:tcBorders>
              <w:tl2br w:val="nil"/>
              <w:tr2bl w:val="nil"/>
            </w:tcBorders>
          </w:tcPr>
          <w:p w14:paraId="42C34DF8">
            <w:pPr>
              <w:spacing w:line="360" w:lineRule="auto"/>
              <w:jc w:val="center"/>
              <w:rPr>
                <w:del w:id="5882" w:author="柠栀" w:date="2025-05-07T11:19:36Z"/>
                <w:rFonts w:ascii="楷体" w:hAnsi="楷体" w:eastAsia="楷体" w:cs="楷体"/>
              </w:rPr>
            </w:pPr>
            <w:del w:id="5883" w:author="柠栀" w:date="2025-05-07T11:19:36Z">
              <w:r>
                <w:rPr>
                  <w:rFonts w:hint="eastAsia" w:ascii="楷体" w:hAnsi="楷体" w:eastAsia="楷体" w:cs="楷体"/>
                </w:rPr>
                <w:delText>描述</w:delText>
              </w:r>
            </w:del>
          </w:p>
        </w:tc>
      </w:tr>
      <w:tr w14:paraId="75BBFD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del w:id="5884" w:author="柠栀" w:date="2025-05-07T11:19:36Z"/>
        </w:trPr>
        <w:tc>
          <w:tcPr>
            <w:tcW w:w="1384" w:type="dxa"/>
            <w:tcBorders>
              <w:tl2br w:val="nil"/>
              <w:tr2bl w:val="nil"/>
            </w:tcBorders>
          </w:tcPr>
          <w:p w14:paraId="27D5336F">
            <w:pPr>
              <w:spacing w:line="360" w:lineRule="auto"/>
              <w:jc w:val="center"/>
              <w:rPr>
                <w:del w:id="5885" w:author="柠栀" w:date="2025-05-07T11:19:36Z"/>
                <w:rFonts w:ascii="楷体" w:hAnsi="楷体" w:eastAsia="楷体" w:cs="楷体"/>
              </w:rPr>
            </w:pPr>
            <w:del w:id="5886" w:author="柠栀" w:date="2025-05-07T11:19:36Z">
              <w:r>
                <w:rPr>
                  <w:rFonts w:hint="eastAsia" w:ascii="楷体" w:hAnsi="楷体" w:eastAsia="楷体" w:cs="楷体"/>
                </w:rPr>
                <w:delText>ROB-1</w:delText>
              </w:r>
            </w:del>
          </w:p>
        </w:tc>
        <w:tc>
          <w:tcPr>
            <w:tcW w:w="7491" w:type="dxa"/>
            <w:tcBorders>
              <w:tl2br w:val="nil"/>
              <w:tr2bl w:val="nil"/>
            </w:tcBorders>
          </w:tcPr>
          <w:p w14:paraId="1EE80076">
            <w:pPr>
              <w:spacing w:line="360" w:lineRule="auto"/>
              <w:rPr>
                <w:del w:id="5887" w:author="柠栀" w:date="2025-05-07T11:19:36Z"/>
                <w:rFonts w:ascii="楷体" w:hAnsi="楷体" w:eastAsia="楷体" w:cs="楷体"/>
              </w:rPr>
            </w:pPr>
            <w:del w:id="5888" w:author="柠栀" w:date="2025-05-07T11:19:36Z">
              <w:r>
                <w:rPr>
                  <w:rFonts w:ascii="楷体" w:hAnsi="楷体" w:eastAsia="楷体" w:cs="楷体"/>
                </w:rPr>
                <w:delText>考虑不同的教学和用户需求，确保在保障授课质量的前提下可以普及推广</w:delText>
              </w:r>
            </w:del>
          </w:p>
        </w:tc>
      </w:tr>
    </w:tbl>
    <w:p w14:paraId="507F2475">
      <w:pPr>
        <w:rPr>
          <w:del w:id="5889" w:author="柠栀" w:date="2025-05-07T11:19:36Z"/>
        </w:rPr>
      </w:pPr>
    </w:p>
    <w:p w14:paraId="5B2A861D">
      <w:pPr>
        <w:rPr>
          <w:del w:id="5890" w:author="柠栀" w:date="2025-05-07T11:19:36Z"/>
          <w:lang w:eastAsia="zh-Hans"/>
        </w:rPr>
      </w:pPr>
    </w:p>
    <w:p w14:paraId="52AED532">
      <w:pPr>
        <w:pStyle w:val="3"/>
        <w:numPr>
          <w:ilvl w:val="1"/>
          <w:numId w:val="0"/>
        </w:numPr>
        <w:ind w:left="567" w:leftChars="0" w:hanging="567" w:firstLineChars="0"/>
        <w:outlineLvl w:val="9"/>
        <w:rPr>
          <w:del w:id="5892" w:author="柠栀" w:date="2025-05-07T11:19:36Z"/>
          <w:rFonts w:hint="default" w:ascii="宋体" w:hAnsi="宋体" w:cs="宋体"/>
          <w:lang w:eastAsia="zh-Hans"/>
        </w:rPr>
        <w:pPrChange w:id="5891" w:author="柠栀" w:date="2025-05-07T11:27:55Z">
          <w:pPr>
            <w:pStyle w:val="3"/>
            <w:numPr>
              <w:ilvl w:val="1"/>
              <w:numId w:val="0"/>
            </w:numPr>
            <w:ind w:left="567" w:leftChars="0" w:hanging="567" w:firstLineChars="0"/>
          </w:pPr>
        </w:pPrChange>
      </w:pPr>
      <w:del w:id="5893" w:author="柠栀" w:date="2025-05-07T11:19:36Z">
        <w:bookmarkStart w:id="212" w:name="_Toc670225610"/>
        <w:bookmarkStart w:id="213" w:name="_Toc1481836173"/>
        <w:bookmarkStart w:id="214" w:name="_Toc105432190"/>
        <w:bookmarkStart w:id="215" w:name="_Toc986933003"/>
        <w:bookmarkStart w:id="216" w:name="_Toc344150948"/>
        <w:r>
          <w:rPr>
            <w:rFonts w:hint="eastAsia" w:ascii="宋体" w:hAnsi="宋体" w:cs="宋体"/>
            <w:b/>
            <w:bCs/>
            <w:kern w:val="2"/>
            <w:sz w:val="32"/>
            <w:szCs w:val="32"/>
            <w:lang w:val="en-US" w:eastAsia="zh-CN" w:bidi="ar-SA"/>
          </w:rPr>
          <w:delText>7</w:delText>
        </w:r>
      </w:del>
      <w:del w:id="5894" w:author="柠栀" w:date="2025-05-07T11:19:36Z">
        <w:r>
          <w:rPr>
            <w:rFonts w:hint="default" w:ascii="宋体" w:hAnsi="宋体" w:eastAsia="宋体" w:cs="宋体"/>
            <w:b/>
            <w:bCs/>
            <w:kern w:val="2"/>
            <w:sz w:val="32"/>
            <w:szCs w:val="32"/>
            <w:lang w:val="en-US" w:eastAsia="zh-Hans" w:bidi="ar-SA"/>
          </w:rPr>
          <w:delText>.3</w:delText>
        </w:r>
      </w:del>
      <w:del w:id="5895" w:author="柠栀" w:date="2025-05-07T11:19:36Z">
        <w:r>
          <w:rPr>
            <w:rFonts w:ascii="宋体" w:hAnsi="宋体" w:cs="宋体"/>
            <w:lang w:eastAsia="zh-Hans"/>
          </w:rPr>
          <w:delText>管理员</w:delText>
        </w:r>
      </w:del>
      <w:del w:id="5896" w:author="柠栀" w:date="2025-05-07T11:19:36Z">
        <w:r>
          <w:rPr>
            <w:rFonts w:hint="eastAsia" w:ascii="宋体" w:hAnsi="宋体" w:cs="宋体"/>
            <w:lang w:val="en-US" w:eastAsia="zh-CN"/>
          </w:rPr>
          <w:delText>用户</w:delText>
        </w:r>
      </w:del>
      <w:del w:id="5897" w:author="柠栀" w:date="2025-05-07T11:19:36Z">
        <w:r>
          <w:rPr>
            <w:rFonts w:ascii="宋体" w:hAnsi="宋体" w:cs="宋体"/>
            <w:lang w:eastAsia="zh-Hans"/>
          </w:rPr>
          <w:delText>需求</w:delText>
        </w:r>
        <w:bookmarkEnd w:id="212"/>
        <w:bookmarkEnd w:id="213"/>
        <w:bookmarkEnd w:id="214"/>
        <w:bookmarkEnd w:id="215"/>
        <w:bookmarkEnd w:id="216"/>
      </w:del>
    </w:p>
    <w:p w14:paraId="4B8AD3E5">
      <w:pPr>
        <w:pStyle w:val="4"/>
        <w:numPr>
          <w:ilvl w:val="2"/>
          <w:numId w:val="0"/>
        </w:numPr>
        <w:ind w:left="709" w:leftChars="0" w:hanging="709" w:firstLineChars="0"/>
        <w:outlineLvl w:val="9"/>
        <w:rPr>
          <w:del w:id="5899" w:author="柠栀" w:date="2025-05-07T11:19:36Z"/>
          <w:rFonts w:hint="eastAsia" w:eastAsia="宋体"/>
        </w:rPr>
        <w:pPrChange w:id="5898" w:author="柠栀" w:date="2025-05-07T11:27:55Z">
          <w:pPr>
            <w:pStyle w:val="4"/>
            <w:numPr>
              <w:ilvl w:val="2"/>
              <w:numId w:val="0"/>
            </w:numPr>
            <w:ind w:left="709" w:leftChars="0" w:hanging="709" w:firstLineChars="0"/>
          </w:pPr>
        </w:pPrChange>
      </w:pPr>
      <w:del w:id="5900" w:author="柠栀" w:date="2025-05-07T11:19:36Z">
        <w:bookmarkStart w:id="217" w:name="_Toc971521665"/>
        <w:bookmarkStart w:id="218" w:name="_Toc235851541"/>
        <w:bookmarkStart w:id="219" w:name="_Toc235938950"/>
        <w:bookmarkStart w:id="220" w:name="_Toc102564207"/>
        <w:r>
          <w:rPr>
            <w:rFonts w:hint="eastAsia" w:ascii="宋体" w:hAnsi="宋体" w:cs="宋体"/>
            <w:b/>
            <w:bCs/>
            <w:kern w:val="2"/>
            <w:sz w:val="32"/>
            <w:szCs w:val="32"/>
            <w:lang w:val="en-US" w:eastAsia="zh-CN" w:bidi="ar-SA"/>
          </w:rPr>
          <w:delText>7</w:delText>
        </w:r>
      </w:del>
      <w:del w:id="5901" w:author="柠栀" w:date="2025-05-07T11:19:36Z">
        <w:r>
          <w:rPr>
            <w:rFonts w:hint="default" w:ascii="宋体" w:hAnsi="宋体" w:eastAsia="宋体" w:cs="宋体"/>
            <w:b/>
            <w:bCs/>
            <w:kern w:val="2"/>
            <w:sz w:val="32"/>
            <w:szCs w:val="32"/>
            <w:lang w:val="en-US" w:eastAsia="zh-CN" w:bidi="ar-SA"/>
          </w:rPr>
          <w:delText>.</w:delText>
        </w:r>
      </w:del>
      <w:del w:id="5902" w:author="柠栀" w:date="2025-05-07T11:19:36Z">
        <w:r>
          <w:rPr>
            <w:rFonts w:hint="eastAsia" w:ascii="宋体" w:hAnsi="宋体" w:cs="宋体"/>
            <w:b/>
            <w:bCs/>
            <w:kern w:val="2"/>
            <w:sz w:val="32"/>
            <w:szCs w:val="32"/>
            <w:lang w:val="en-US" w:eastAsia="zh-CN" w:bidi="ar-SA"/>
          </w:rPr>
          <w:delText>3</w:delText>
        </w:r>
      </w:del>
      <w:del w:id="5903" w:author="柠栀" w:date="2025-05-07T11:19:36Z">
        <w:r>
          <w:rPr>
            <w:rFonts w:hint="default" w:ascii="宋体" w:hAnsi="宋体" w:eastAsia="宋体" w:cs="宋体"/>
            <w:b/>
            <w:bCs/>
            <w:kern w:val="2"/>
            <w:sz w:val="32"/>
            <w:szCs w:val="32"/>
            <w:lang w:val="en-US" w:eastAsia="zh-CN" w:bidi="ar-SA"/>
          </w:rPr>
          <w:delText>.1</w:delText>
        </w:r>
      </w:del>
      <w:del w:id="5904" w:author="柠栀" w:date="2025-05-07T11:19:36Z">
        <w:r>
          <w:rPr>
            <w:rFonts w:hint="eastAsia" w:eastAsia="宋体"/>
          </w:rPr>
          <w:delText>易用性要求</w:delText>
        </w:r>
        <w:bookmarkEnd w:id="217"/>
      </w:del>
    </w:p>
    <w:tbl>
      <w:tblPr>
        <w:tblStyle w:val="13"/>
        <w:tblW w:w="886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7479"/>
      </w:tblGrid>
      <w:tr w14:paraId="0DD250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del w:id="5905" w:author="柠栀" w:date="2025-05-07T11:19:36Z"/>
        </w:trPr>
        <w:tc>
          <w:tcPr>
            <w:tcW w:w="1384" w:type="dxa"/>
          </w:tcPr>
          <w:p w14:paraId="4CFDFD6E">
            <w:pPr>
              <w:spacing w:line="360" w:lineRule="auto"/>
              <w:jc w:val="center"/>
              <w:rPr>
                <w:del w:id="5906" w:author="柠栀" w:date="2025-05-07T11:19:36Z"/>
                <w:rFonts w:ascii="楷体" w:hAnsi="楷体" w:eastAsia="楷体" w:cs="楷体"/>
              </w:rPr>
            </w:pPr>
            <w:del w:id="5907" w:author="柠栀" w:date="2025-05-07T11:19:36Z">
              <w:r>
                <w:rPr>
                  <w:rFonts w:hint="eastAsia" w:ascii="楷体" w:hAnsi="楷体" w:eastAsia="楷体" w:cs="楷体"/>
                </w:rPr>
                <w:delText>编号</w:delText>
              </w:r>
            </w:del>
          </w:p>
        </w:tc>
        <w:tc>
          <w:tcPr>
            <w:tcW w:w="7479" w:type="dxa"/>
          </w:tcPr>
          <w:p w14:paraId="6C5B44A9">
            <w:pPr>
              <w:spacing w:line="360" w:lineRule="auto"/>
              <w:jc w:val="center"/>
              <w:rPr>
                <w:del w:id="5908" w:author="柠栀" w:date="2025-05-07T11:19:36Z"/>
                <w:rFonts w:ascii="楷体" w:hAnsi="楷体" w:eastAsia="楷体" w:cs="楷体"/>
              </w:rPr>
            </w:pPr>
            <w:del w:id="5909" w:author="柠栀" w:date="2025-05-07T11:19:36Z">
              <w:r>
                <w:rPr>
                  <w:rFonts w:hint="eastAsia" w:ascii="楷体" w:hAnsi="楷体" w:eastAsia="楷体" w:cs="楷体"/>
                </w:rPr>
                <w:delText>描述</w:delText>
              </w:r>
            </w:del>
          </w:p>
        </w:tc>
      </w:tr>
      <w:tr w14:paraId="237FEC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del w:id="5910" w:author="柠栀" w:date="2025-05-07T11:19:36Z"/>
        </w:trPr>
        <w:tc>
          <w:tcPr>
            <w:tcW w:w="1384" w:type="dxa"/>
          </w:tcPr>
          <w:p w14:paraId="261ADD72">
            <w:pPr>
              <w:spacing w:line="360" w:lineRule="auto"/>
              <w:jc w:val="center"/>
              <w:rPr>
                <w:del w:id="5911" w:author="柠栀" w:date="2025-05-07T11:19:36Z"/>
                <w:rFonts w:ascii="楷体" w:hAnsi="楷体" w:eastAsia="楷体" w:cs="楷体"/>
              </w:rPr>
            </w:pPr>
            <w:del w:id="5912" w:author="柠栀" w:date="2025-05-07T11:19:36Z">
              <w:r>
                <w:rPr>
                  <w:rFonts w:hint="eastAsia" w:ascii="楷体" w:hAnsi="楷体" w:eastAsia="楷体" w:cs="楷体"/>
                </w:rPr>
                <w:delText>USE-1</w:delText>
              </w:r>
            </w:del>
          </w:p>
        </w:tc>
        <w:tc>
          <w:tcPr>
            <w:tcW w:w="7479" w:type="dxa"/>
          </w:tcPr>
          <w:p w14:paraId="18779E81">
            <w:pPr>
              <w:spacing w:line="360" w:lineRule="auto"/>
              <w:rPr>
                <w:del w:id="5913" w:author="柠栀" w:date="2025-05-07T11:19:36Z"/>
                <w:rFonts w:hint="default" w:ascii="楷体" w:hAnsi="楷体" w:eastAsia="楷体" w:cs="楷体"/>
                <w:lang w:val="en-US"/>
              </w:rPr>
            </w:pPr>
            <w:del w:id="5914" w:author="柠栀" w:date="2025-05-07T11:19:36Z">
              <w:r>
                <w:rPr>
                  <w:rFonts w:hint="eastAsia" w:ascii="楷体" w:hAnsi="楷体" w:eastAsia="楷体" w:cs="楷体"/>
                  <w:lang w:val="en-US" w:eastAsia="zh-CN"/>
                </w:rPr>
                <w:delText>界面清新简洁，操作感良好，符合用户正常使用逻辑</w:delText>
              </w:r>
            </w:del>
          </w:p>
        </w:tc>
      </w:tr>
      <w:tr w14:paraId="3299F4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del w:id="5915" w:author="柠栀" w:date="2025-05-07T11:19:36Z"/>
        </w:trPr>
        <w:tc>
          <w:tcPr>
            <w:tcW w:w="1384" w:type="dxa"/>
          </w:tcPr>
          <w:p w14:paraId="0B39D3AF">
            <w:pPr>
              <w:spacing w:line="360" w:lineRule="auto"/>
              <w:jc w:val="center"/>
              <w:rPr>
                <w:del w:id="5916" w:author="柠栀" w:date="2025-05-07T11:19:36Z"/>
                <w:rFonts w:hint="eastAsia" w:ascii="楷体" w:hAnsi="楷体" w:eastAsia="楷体" w:cs="楷体"/>
                <w:lang w:val="en-US" w:eastAsia="zh-CN"/>
              </w:rPr>
            </w:pPr>
            <w:del w:id="5917" w:author="柠栀" w:date="2025-05-07T11:19:36Z">
              <w:r>
                <w:rPr>
                  <w:rFonts w:hint="eastAsia" w:ascii="楷体" w:hAnsi="楷体" w:eastAsia="楷体" w:cs="楷体"/>
                </w:rPr>
                <w:delText>USE-</w:delText>
              </w:r>
            </w:del>
            <w:del w:id="5918" w:author="柠栀" w:date="2025-05-07T11:19:36Z">
              <w:r>
                <w:rPr>
                  <w:rFonts w:hint="eastAsia" w:ascii="楷体" w:hAnsi="楷体" w:eastAsia="楷体" w:cs="楷体"/>
                  <w:lang w:val="en-US" w:eastAsia="zh-CN"/>
                </w:rPr>
                <w:delText>2</w:delText>
              </w:r>
            </w:del>
          </w:p>
        </w:tc>
        <w:tc>
          <w:tcPr>
            <w:tcW w:w="7479" w:type="dxa"/>
          </w:tcPr>
          <w:p w14:paraId="03D713ED">
            <w:pPr>
              <w:spacing w:line="360" w:lineRule="auto"/>
              <w:rPr>
                <w:del w:id="5919" w:author="柠栀" w:date="2025-05-07T11:19:36Z"/>
                <w:rFonts w:hint="eastAsia" w:ascii="楷体" w:hAnsi="楷体" w:eastAsia="楷体" w:cs="楷体"/>
                <w:lang w:val="en-US" w:eastAsia="zh-CN"/>
              </w:rPr>
            </w:pPr>
            <w:del w:id="5920" w:author="柠栀" w:date="2025-05-07T11:19:36Z">
              <w:r>
                <w:rPr>
                  <w:rFonts w:hint="eastAsia" w:ascii="楷体" w:hAnsi="楷体" w:eastAsia="楷体" w:cs="楷体"/>
                  <w:lang w:val="en-US" w:eastAsia="zh-CN"/>
                </w:rPr>
                <w:delText>提供一致性的界面和标准化的命名规则，让管理员用户能够快速理解机制和体系</w:delText>
              </w:r>
            </w:del>
          </w:p>
        </w:tc>
      </w:tr>
    </w:tbl>
    <w:p w14:paraId="17EB6F7F">
      <w:pPr>
        <w:rPr>
          <w:del w:id="5921" w:author="柠栀" w:date="2025-05-07T11:19:36Z"/>
        </w:rPr>
      </w:pPr>
    </w:p>
    <w:p w14:paraId="5024800A">
      <w:pPr>
        <w:pStyle w:val="4"/>
        <w:numPr>
          <w:ilvl w:val="2"/>
          <w:numId w:val="0"/>
        </w:numPr>
        <w:ind w:left="709" w:leftChars="0" w:hanging="709" w:firstLineChars="0"/>
        <w:outlineLvl w:val="9"/>
        <w:rPr>
          <w:del w:id="5923" w:author="柠栀" w:date="2025-05-07T11:19:36Z"/>
          <w:rFonts w:eastAsia="宋体"/>
        </w:rPr>
        <w:pPrChange w:id="5922" w:author="柠栀" w:date="2025-05-07T11:27:55Z">
          <w:pPr>
            <w:pStyle w:val="4"/>
            <w:numPr>
              <w:ilvl w:val="2"/>
              <w:numId w:val="0"/>
            </w:numPr>
            <w:ind w:left="709" w:leftChars="0" w:hanging="709" w:firstLineChars="0"/>
          </w:pPr>
        </w:pPrChange>
      </w:pPr>
      <w:del w:id="5924" w:author="柠栀" w:date="2025-05-07T11:19:36Z">
        <w:bookmarkStart w:id="221" w:name="_Toc1046455514"/>
        <w:r>
          <w:rPr>
            <w:rFonts w:hint="eastAsia" w:ascii="宋体" w:hAnsi="宋体" w:cs="宋体"/>
            <w:b/>
            <w:bCs/>
            <w:kern w:val="2"/>
            <w:sz w:val="32"/>
            <w:szCs w:val="32"/>
            <w:lang w:val="en-US" w:eastAsia="zh-CN" w:bidi="ar-SA"/>
          </w:rPr>
          <w:delText>7</w:delText>
        </w:r>
      </w:del>
      <w:del w:id="5925" w:author="柠栀" w:date="2025-05-07T11:19:36Z">
        <w:r>
          <w:rPr>
            <w:rFonts w:hint="default" w:ascii="宋体" w:hAnsi="宋体" w:eastAsia="宋体" w:cs="宋体"/>
            <w:b/>
            <w:bCs/>
            <w:kern w:val="2"/>
            <w:sz w:val="32"/>
            <w:szCs w:val="32"/>
            <w:lang w:val="en-US" w:eastAsia="zh-CN" w:bidi="ar-SA"/>
          </w:rPr>
          <w:delText>.</w:delText>
        </w:r>
      </w:del>
      <w:del w:id="5926" w:author="柠栀" w:date="2025-05-07T11:19:36Z">
        <w:r>
          <w:rPr>
            <w:rFonts w:hint="eastAsia" w:ascii="宋体" w:hAnsi="宋体" w:cs="宋体"/>
            <w:b/>
            <w:bCs/>
            <w:kern w:val="2"/>
            <w:sz w:val="32"/>
            <w:szCs w:val="32"/>
            <w:lang w:val="en-US" w:eastAsia="zh-CN" w:bidi="ar-SA"/>
          </w:rPr>
          <w:delText>3</w:delText>
        </w:r>
      </w:del>
      <w:del w:id="5927" w:author="柠栀" w:date="2025-05-07T11:19:36Z">
        <w:r>
          <w:rPr>
            <w:rFonts w:hint="default" w:ascii="宋体" w:hAnsi="宋体" w:eastAsia="宋体" w:cs="宋体"/>
            <w:b/>
            <w:bCs/>
            <w:kern w:val="2"/>
            <w:sz w:val="32"/>
            <w:szCs w:val="32"/>
            <w:lang w:val="en-US" w:eastAsia="zh-CN" w:bidi="ar-SA"/>
          </w:rPr>
          <w:delText>.2</w:delText>
        </w:r>
      </w:del>
      <w:del w:id="5928" w:author="柠栀" w:date="2025-05-07T11:19:36Z">
        <w:r>
          <w:rPr>
            <w:rFonts w:hint="eastAsia" w:eastAsia="宋体"/>
          </w:rPr>
          <w:delText>性能要求</w:delText>
        </w:r>
        <w:bookmarkEnd w:id="221"/>
      </w:del>
    </w:p>
    <w:tbl>
      <w:tblPr>
        <w:tblStyle w:val="13"/>
        <w:tblW w:w="882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7443"/>
      </w:tblGrid>
      <w:tr w14:paraId="20878F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del w:id="5929" w:author="柠栀" w:date="2025-05-07T11:19:36Z"/>
        </w:trPr>
        <w:tc>
          <w:tcPr>
            <w:tcW w:w="1384" w:type="dxa"/>
          </w:tcPr>
          <w:p w14:paraId="259EB82E">
            <w:pPr>
              <w:spacing w:line="360" w:lineRule="auto"/>
              <w:jc w:val="center"/>
              <w:rPr>
                <w:del w:id="5930" w:author="柠栀" w:date="2025-05-07T11:19:36Z"/>
                <w:rFonts w:ascii="楷体" w:hAnsi="楷体" w:eastAsia="楷体" w:cs="楷体"/>
              </w:rPr>
            </w:pPr>
            <w:del w:id="5931" w:author="柠栀" w:date="2025-05-07T11:19:36Z">
              <w:r>
                <w:rPr>
                  <w:rFonts w:hint="eastAsia" w:ascii="楷体" w:hAnsi="楷体" w:eastAsia="楷体" w:cs="楷体"/>
                </w:rPr>
                <w:delText>编号</w:delText>
              </w:r>
            </w:del>
          </w:p>
        </w:tc>
        <w:tc>
          <w:tcPr>
            <w:tcW w:w="7443" w:type="dxa"/>
          </w:tcPr>
          <w:p w14:paraId="70821679">
            <w:pPr>
              <w:spacing w:line="360" w:lineRule="auto"/>
              <w:jc w:val="center"/>
              <w:rPr>
                <w:del w:id="5932" w:author="柠栀" w:date="2025-05-07T11:19:36Z"/>
                <w:rFonts w:ascii="楷体" w:hAnsi="楷体" w:eastAsia="楷体" w:cs="楷体"/>
              </w:rPr>
            </w:pPr>
            <w:del w:id="5933" w:author="柠栀" w:date="2025-05-07T11:19:36Z">
              <w:r>
                <w:rPr>
                  <w:rFonts w:hint="eastAsia" w:ascii="楷体" w:hAnsi="楷体" w:eastAsia="楷体" w:cs="楷体"/>
                </w:rPr>
                <w:delText>描述</w:delText>
              </w:r>
            </w:del>
          </w:p>
        </w:tc>
      </w:tr>
      <w:tr w14:paraId="10CAFC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6" w:hRule="atLeast"/>
          <w:del w:id="5934" w:author="柠栀" w:date="2025-05-07T11:19:36Z"/>
        </w:trPr>
        <w:tc>
          <w:tcPr>
            <w:tcW w:w="1384" w:type="dxa"/>
          </w:tcPr>
          <w:p w14:paraId="7650671B">
            <w:pPr>
              <w:spacing w:line="360" w:lineRule="auto"/>
              <w:jc w:val="center"/>
              <w:rPr>
                <w:del w:id="5935" w:author="柠栀" w:date="2025-05-07T11:19:36Z"/>
                <w:rFonts w:ascii="楷体" w:hAnsi="楷体" w:eastAsia="楷体" w:cs="楷体"/>
              </w:rPr>
            </w:pPr>
            <w:del w:id="5936" w:author="柠栀" w:date="2025-05-07T11:19:36Z">
              <w:r>
                <w:rPr>
                  <w:rFonts w:hint="eastAsia" w:ascii="楷体" w:hAnsi="楷体" w:eastAsia="楷体" w:cs="楷体"/>
                </w:rPr>
                <w:delText>PER-1</w:delText>
              </w:r>
            </w:del>
          </w:p>
        </w:tc>
        <w:tc>
          <w:tcPr>
            <w:tcW w:w="7443" w:type="dxa"/>
            <w:tcBorders>
              <w:right w:val="single" w:color="auto" w:sz="4" w:space="0"/>
            </w:tcBorders>
          </w:tcPr>
          <w:p w14:paraId="4E15F1A2">
            <w:pPr>
              <w:spacing w:line="360" w:lineRule="auto"/>
              <w:rPr>
                <w:del w:id="5937" w:author="柠栀" w:date="2025-05-07T11:19:36Z"/>
                <w:rFonts w:hint="default" w:ascii="楷体" w:hAnsi="楷体" w:eastAsia="楷体" w:cs="楷体"/>
                <w:lang w:val="en-US" w:eastAsia="zh-CN"/>
              </w:rPr>
            </w:pPr>
            <w:del w:id="5938" w:author="柠栀" w:date="2025-05-07T11:19:36Z">
              <w:r>
                <w:rPr>
                  <w:rFonts w:hint="eastAsia" w:ascii="楷体" w:hAnsi="楷体" w:eastAsia="楷体" w:cs="楷体"/>
                </w:rPr>
                <w:delText>系统能容纳总</w:delText>
              </w:r>
            </w:del>
            <w:del w:id="5939" w:author="柠栀" w:date="2025-05-07T11:19:36Z">
              <w:r>
                <w:rPr>
                  <w:rFonts w:hint="eastAsia" w:ascii="楷体" w:hAnsi="楷体" w:eastAsia="楷体" w:cs="楷体"/>
                  <w:lang w:val="en-US" w:eastAsia="zh-CN"/>
                </w:rPr>
                <w:delText>1</w:delText>
              </w:r>
            </w:del>
            <w:del w:id="5940" w:author="柠栀" w:date="2025-05-07T11:19:36Z">
              <w:r>
                <w:rPr>
                  <w:rFonts w:hint="eastAsia" w:ascii="楷体" w:hAnsi="楷体" w:eastAsia="楷体" w:cs="楷体"/>
                </w:rPr>
                <w:delText>0个用户</w:delText>
              </w:r>
            </w:del>
            <w:del w:id="5941" w:author="柠栀" w:date="2025-05-07T11:19:36Z">
              <w:r>
                <w:rPr>
                  <w:rFonts w:hint="eastAsia" w:ascii="楷体" w:hAnsi="楷体" w:eastAsia="楷体" w:cs="楷体"/>
                  <w:lang w:eastAsia="zh-CN"/>
                </w:rPr>
                <w:delText>，</w:delText>
              </w:r>
            </w:del>
            <w:del w:id="5942" w:author="柠栀" w:date="2025-05-07T11:19:36Z">
              <w:r>
                <w:rPr>
                  <w:rFonts w:hint="eastAsia" w:ascii="楷体" w:hAnsi="楷体" w:eastAsia="楷体" w:cs="楷体"/>
                </w:rPr>
                <w:delText>在从当地上午9:00至下午10:00的使用高峰时段讲承受</w:delText>
              </w:r>
            </w:del>
            <w:del w:id="5943" w:author="柠栀" w:date="2025-05-07T11:19:36Z">
              <w:r>
                <w:rPr>
                  <w:rFonts w:hint="eastAsia" w:ascii="楷体" w:hAnsi="楷体" w:eastAsia="楷体" w:cs="楷体"/>
                  <w:lang w:val="en-US" w:eastAsia="zh-CN"/>
                </w:rPr>
                <w:delText>5</w:delText>
              </w:r>
            </w:del>
            <w:del w:id="5944" w:author="柠栀" w:date="2025-05-07T11:19:36Z">
              <w:r>
                <w:rPr>
                  <w:rFonts w:hint="eastAsia" w:ascii="楷体" w:hAnsi="楷体" w:eastAsia="楷体" w:cs="楷体"/>
                </w:rPr>
                <w:delText>个并发用户请求</w:delText>
              </w:r>
            </w:del>
            <w:del w:id="5945" w:author="柠栀" w:date="2025-05-07T11:19:36Z">
              <w:r>
                <w:rPr>
                  <w:rFonts w:hint="eastAsia" w:ascii="楷体" w:hAnsi="楷体" w:eastAsia="楷体" w:cs="楷体"/>
                  <w:lang w:eastAsia="zh-CN"/>
                </w:rPr>
                <w:delText>，</w:delText>
              </w:r>
            </w:del>
            <w:del w:id="5946" w:author="柠栀" w:date="2025-05-07T11:19:36Z">
              <w:r>
                <w:rPr>
                  <w:rFonts w:hint="eastAsia" w:ascii="楷体" w:hAnsi="楷体" w:eastAsia="楷体" w:cs="楷体"/>
                  <w:lang w:val="en-US" w:eastAsia="zh-CN"/>
                </w:rPr>
                <w:delText>同时相应点击响应小于1秒</w:delText>
              </w:r>
            </w:del>
          </w:p>
        </w:tc>
      </w:tr>
      <w:tr w14:paraId="772C8E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6" w:hRule="atLeast"/>
          <w:del w:id="5947" w:author="柠栀" w:date="2025-05-07T11:19:36Z"/>
        </w:trPr>
        <w:tc>
          <w:tcPr>
            <w:tcW w:w="1384" w:type="dxa"/>
          </w:tcPr>
          <w:p w14:paraId="0E83B80A">
            <w:pPr>
              <w:spacing w:line="360" w:lineRule="auto"/>
              <w:jc w:val="center"/>
              <w:rPr>
                <w:del w:id="5948" w:author="柠栀" w:date="2025-05-07T11:19:36Z"/>
                <w:rFonts w:hint="eastAsia" w:ascii="楷体" w:hAnsi="楷体" w:eastAsia="楷体" w:cs="楷体"/>
                <w:lang w:val="en-US" w:eastAsia="zh-CN"/>
              </w:rPr>
            </w:pPr>
            <w:del w:id="5949" w:author="柠栀" w:date="2025-05-07T11:19:36Z">
              <w:r>
                <w:rPr>
                  <w:rFonts w:hint="eastAsia" w:ascii="楷体" w:hAnsi="楷体" w:eastAsia="楷体" w:cs="楷体"/>
                </w:rPr>
                <w:delText>PER-</w:delText>
              </w:r>
            </w:del>
            <w:del w:id="5950" w:author="柠栀" w:date="2025-05-07T11:19:36Z">
              <w:r>
                <w:rPr>
                  <w:rFonts w:hint="eastAsia" w:ascii="楷体" w:hAnsi="楷体" w:eastAsia="楷体" w:cs="楷体"/>
                  <w:lang w:val="en-US" w:eastAsia="zh-CN"/>
                </w:rPr>
                <w:delText>2</w:delText>
              </w:r>
            </w:del>
          </w:p>
        </w:tc>
        <w:tc>
          <w:tcPr>
            <w:tcW w:w="7443" w:type="dxa"/>
            <w:tcBorders>
              <w:right w:val="single" w:color="auto" w:sz="4" w:space="0"/>
            </w:tcBorders>
          </w:tcPr>
          <w:p w14:paraId="00968166">
            <w:pPr>
              <w:spacing w:line="360" w:lineRule="auto"/>
              <w:rPr>
                <w:del w:id="5951" w:author="柠栀" w:date="2025-05-07T11:19:36Z"/>
                <w:rFonts w:hint="eastAsia" w:ascii="楷体" w:hAnsi="楷体" w:eastAsia="楷体" w:cs="楷体"/>
              </w:rPr>
            </w:pPr>
            <w:del w:id="5952" w:author="柠栀" w:date="2025-05-07T11:19:36Z">
              <w:r>
                <w:rPr>
                  <w:rFonts w:hint="eastAsia" w:ascii="楷体" w:hAnsi="楷体" w:eastAsia="楷体" w:cs="楷体"/>
                </w:rPr>
                <w:delText>能够快速处理并更正由技术问题引起的数据错误和内部故障。</w:delText>
              </w:r>
            </w:del>
          </w:p>
        </w:tc>
      </w:tr>
    </w:tbl>
    <w:p w14:paraId="48C7D02D">
      <w:pPr>
        <w:rPr>
          <w:del w:id="5953" w:author="柠栀" w:date="2025-05-07T11:19:36Z"/>
          <w:rFonts w:hint="eastAsia"/>
          <w:szCs w:val="28"/>
        </w:rPr>
      </w:pPr>
    </w:p>
    <w:p w14:paraId="67C2BE6E">
      <w:pPr>
        <w:rPr>
          <w:del w:id="5954" w:author="柠栀" w:date="2025-05-07T11:19:36Z"/>
        </w:rPr>
      </w:pPr>
    </w:p>
    <w:p w14:paraId="769C8DF4">
      <w:pPr>
        <w:pStyle w:val="4"/>
        <w:numPr>
          <w:ilvl w:val="2"/>
          <w:numId w:val="0"/>
        </w:numPr>
        <w:ind w:left="709" w:leftChars="0" w:hanging="709" w:firstLineChars="0"/>
        <w:outlineLvl w:val="9"/>
        <w:rPr>
          <w:del w:id="5956" w:author="柠栀" w:date="2025-05-07T11:19:36Z"/>
          <w:rFonts w:hint="eastAsia" w:eastAsia="宋体"/>
        </w:rPr>
        <w:pPrChange w:id="5955" w:author="柠栀" w:date="2025-05-07T11:27:55Z">
          <w:pPr>
            <w:pStyle w:val="4"/>
            <w:numPr>
              <w:ilvl w:val="2"/>
              <w:numId w:val="0"/>
            </w:numPr>
            <w:ind w:left="709" w:leftChars="0" w:hanging="709" w:firstLineChars="0"/>
          </w:pPr>
        </w:pPrChange>
      </w:pPr>
      <w:del w:id="5957" w:author="柠栀" w:date="2025-05-07T11:19:36Z">
        <w:bookmarkStart w:id="222" w:name="_Toc2034238515"/>
        <w:r>
          <w:rPr>
            <w:rFonts w:hint="eastAsia" w:ascii="宋体" w:hAnsi="宋体" w:cs="宋体"/>
            <w:b/>
            <w:bCs/>
            <w:kern w:val="2"/>
            <w:sz w:val="32"/>
            <w:szCs w:val="32"/>
            <w:lang w:val="en-US" w:eastAsia="zh-CN" w:bidi="ar-SA"/>
          </w:rPr>
          <w:delText>7</w:delText>
        </w:r>
      </w:del>
      <w:del w:id="5958" w:author="柠栀" w:date="2025-05-07T11:19:36Z">
        <w:r>
          <w:rPr>
            <w:rFonts w:hint="default" w:ascii="宋体" w:hAnsi="宋体" w:eastAsia="宋体" w:cs="宋体"/>
            <w:b/>
            <w:bCs/>
            <w:kern w:val="2"/>
            <w:sz w:val="32"/>
            <w:szCs w:val="32"/>
            <w:lang w:val="en-US" w:eastAsia="zh-CN" w:bidi="ar-SA"/>
          </w:rPr>
          <w:delText>.</w:delText>
        </w:r>
      </w:del>
      <w:del w:id="5959" w:author="柠栀" w:date="2025-05-07T11:19:36Z">
        <w:r>
          <w:rPr>
            <w:rFonts w:hint="eastAsia" w:ascii="宋体" w:hAnsi="宋体" w:cs="宋体"/>
            <w:b/>
            <w:bCs/>
            <w:kern w:val="2"/>
            <w:sz w:val="32"/>
            <w:szCs w:val="32"/>
            <w:lang w:val="en-US" w:eastAsia="zh-CN" w:bidi="ar-SA"/>
          </w:rPr>
          <w:delText>3</w:delText>
        </w:r>
      </w:del>
      <w:del w:id="5960" w:author="柠栀" w:date="2025-05-07T11:19:36Z">
        <w:r>
          <w:rPr>
            <w:rFonts w:hint="default" w:ascii="宋体" w:hAnsi="宋体" w:eastAsia="宋体" w:cs="宋体"/>
            <w:b/>
            <w:bCs/>
            <w:kern w:val="2"/>
            <w:sz w:val="32"/>
            <w:szCs w:val="32"/>
            <w:lang w:val="en-US" w:eastAsia="zh-CN" w:bidi="ar-SA"/>
          </w:rPr>
          <w:delText>.3</w:delText>
        </w:r>
      </w:del>
      <w:del w:id="5961" w:author="柠栀" w:date="2025-05-07T11:19:36Z">
        <w:r>
          <w:rPr>
            <w:rFonts w:hint="eastAsia" w:eastAsia="宋体"/>
          </w:rPr>
          <w:delText>防护性要求</w:delText>
        </w:r>
        <w:bookmarkEnd w:id="222"/>
      </w:del>
    </w:p>
    <w:tbl>
      <w:tblPr>
        <w:tblStyle w:val="13"/>
        <w:tblW w:w="88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7503"/>
      </w:tblGrid>
      <w:tr w14:paraId="1E2F28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del w:id="5962" w:author="柠栀" w:date="2025-05-07T11:19:36Z"/>
        </w:trPr>
        <w:tc>
          <w:tcPr>
            <w:tcW w:w="1384" w:type="dxa"/>
          </w:tcPr>
          <w:p w14:paraId="4933D8A8">
            <w:pPr>
              <w:spacing w:line="360" w:lineRule="auto"/>
              <w:jc w:val="center"/>
              <w:rPr>
                <w:del w:id="5963" w:author="柠栀" w:date="2025-05-07T11:19:36Z"/>
                <w:rFonts w:ascii="楷体" w:hAnsi="楷体" w:eastAsia="楷体" w:cs="楷体"/>
              </w:rPr>
            </w:pPr>
            <w:del w:id="5964" w:author="柠栀" w:date="2025-05-07T11:19:36Z">
              <w:r>
                <w:rPr>
                  <w:rFonts w:hint="eastAsia" w:ascii="楷体" w:hAnsi="楷体" w:eastAsia="楷体" w:cs="楷体"/>
                </w:rPr>
                <w:delText>编号</w:delText>
              </w:r>
            </w:del>
          </w:p>
        </w:tc>
        <w:tc>
          <w:tcPr>
            <w:tcW w:w="7503" w:type="dxa"/>
          </w:tcPr>
          <w:p w14:paraId="587C671A">
            <w:pPr>
              <w:spacing w:line="360" w:lineRule="auto"/>
              <w:jc w:val="center"/>
              <w:rPr>
                <w:del w:id="5965" w:author="柠栀" w:date="2025-05-07T11:19:36Z"/>
                <w:rFonts w:ascii="楷体" w:hAnsi="楷体" w:eastAsia="楷体" w:cs="楷体"/>
              </w:rPr>
            </w:pPr>
            <w:del w:id="5966" w:author="柠栀" w:date="2025-05-07T11:19:36Z">
              <w:r>
                <w:rPr>
                  <w:rFonts w:hint="eastAsia" w:ascii="楷体" w:hAnsi="楷体" w:eastAsia="楷体" w:cs="楷体"/>
                </w:rPr>
                <w:delText>描述</w:delText>
              </w:r>
            </w:del>
          </w:p>
        </w:tc>
      </w:tr>
      <w:tr w14:paraId="25397B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del w:id="5967" w:author="柠栀" w:date="2025-05-07T11:19:36Z"/>
        </w:trPr>
        <w:tc>
          <w:tcPr>
            <w:tcW w:w="1384" w:type="dxa"/>
          </w:tcPr>
          <w:p w14:paraId="61FE28A9">
            <w:pPr>
              <w:spacing w:line="360" w:lineRule="auto"/>
              <w:jc w:val="center"/>
              <w:rPr>
                <w:del w:id="5968" w:author="柠栀" w:date="2025-05-07T11:19:36Z"/>
                <w:rFonts w:ascii="楷体" w:hAnsi="楷体" w:eastAsia="楷体" w:cs="楷体"/>
              </w:rPr>
            </w:pPr>
            <w:del w:id="5969" w:author="柠栀" w:date="2025-05-07T11:19:36Z">
              <w:r>
                <w:rPr>
                  <w:rFonts w:hint="eastAsia" w:ascii="楷体" w:hAnsi="楷体" w:eastAsia="楷体" w:cs="楷体"/>
                  <w:lang w:val="en-US" w:eastAsia="zh-CN"/>
                </w:rPr>
                <w:delText>SEC</w:delText>
              </w:r>
            </w:del>
            <w:del w:id="5970" w:author="柠栀" w:date="2025-05-07T11:19:36Z">
              <w:r>
                <w:rPr>
                  <w:rFonts w:hint="eastAsia" w:ascii="楷体" w:hAnsi="楷体" w:eastAsia="楷体" w:cs="楷体"/>
                </w:rPr>
                <w:delText>-1</w:delText>
              </w:r>
            </w:del>
          </w:p>
        </w:tc>
        <w:tc>
          <w:tcPr>
            <w:tcW w:w="7503" w:type="dxa"/>
          </w:tcPr>
          <w:p w14:paraId="5BEBA663">
            <w:pPr>
              <w:spacing w:line="360" w:lineRule="auto"/>
              <w:rPr>
                <w:del w:id="5971" w:author="柠栀" w:date="2025-05-07T11:19:36Z"/>
                <w:rFonts w:hint="default" w:ascii="楷体" w:hAnsi="楷体" w:eastAsia="楷体" w:cs="楷体"/>
                <w:lang w:val="en-US" w:eastAsia="zh-CN"/>
              </w:rPr>
            </w:pPr>
            <w:del w:id="5972" w:author="柠栀" w:date="2025-05-07T11:19:36Z">
              <w:r>
                <w:rPr>
                  <w:rFonts w:hint="eastAsia" w:ascii="楷体" w:hAnsi="楷体" w:eastAsia="楷体" w:cs="楷体"/>
                  <w:lang w:val="en-US" w:eastAsia="zh-CN"/>
                </w:rPr>
                <w:delText>使用实名制的登录方式，</w:delText>
              </w:r>
            </w:del>
            <w:del w:id="5973" w:author="柠栀" w:date="2025-05-07T11:19:36Z">
              <w:r>
                <w:rPr>
                  <w:rFonts w:hint="eastAsia" w:ascii="楷体" w:hAnsi="楷体" w:eastAsia="楷体" w:cs="楷体"/>
                </w:rPr>
                <w:delText>确保用户登录机器的唯一性，避免重复登录</w:delText>
              </w:r>
            </w:del>
          </w:p>
        </w:tc>
      </w:tr>
      <w:tr w14:paraId="27B031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del w:id="5974" w:author="柠栀" w:date="2025-05-07T11:19:36Z"/>
        </w:trPr>
        <w:tc>
          <w:tcPr>
            <w:tcW w:w="1384" w:type="dxa"/>
          </w:tcPr>
          <w:p w14:paraId="5B174E83">
            <w:pPr>
              <w:spacing w:line="360" w:lineRule="auto"/>
              <w:jc w:val="center"/>
              <w:rPr>
                <w:del w:id="5975" w:author="柠栀" w:date="2025-05-07T11:19:36Z"/>
                <w:rFonts w:hint="eastAsia" w:ascii="楷体" w:hAnsi="楷体" w:eastAsia="楷体" w:cs="楷体"/>
                <w:lang w:val="en-US" w:eastAsia="zh-CN"/>
              </w:rPr>
            </w:pPr>
            <w:del w:id="5976" w:author="柠栀" w:date="2025-05-07T11:19:36Z">
              <w:r>
                <w:rPr>
                  <w:rFonts w:hint="eastAsia" w:ascii="楷体" w:hAnsi="楷体" w:eastAsia="楷体" w:cs="楷体"/>
                  <w:lang w:val="en-US" w:eastAsia="zh-CN"/>
                </w:rPr>
                <w:delText>SEC</w:delText>
              </w:r>
            </w:del>
            <w:del w:id="5977" w:author="柠栀" w:date="2025-05-07T11:19:36Z">
              <w:r>
                <w:rPr>
                  <w:rFonts w:hint="eastAsia" w:ascii="楷体" w:hAnsi="楷体" w:eastAsia="楷体" w:cs="楷体"/>
                </w:rPr>
                <w:delText>-</w:delText>
              </w:r>
            </w:del>
            <w:del w:id="5978" w:author="柠栀" w:date="2025-05-07T11:19:36Z">
              <w:r>
                <w:rPr>
                  <w:rFonts w:hint="eastAsia" w:ascii="楷体" w:hAnsi="楷体" w:eastAsia="楷体" w:cs="楷体"/>
                  <w:lang w:val="en-US" w:eastAsia="zh-CN"/>
                </w:rPr>
                <w:delText>2</w:delText>
              </w:r>
            </w:del>
          </w:p>
        </w:tc>
        <w:tc>
          <w:tcPr>
            <w:tcW w:w="7503" w:type="dxa"/>
          </w:tcPr>
          <w:p w14:paraId="54F8DB85">
            <w:pPr>
              <w:spacing w:line="360" w:lineRule="auto"/>
              <w:rPr>
                <w:del w:id="5979" w:author="柠栀" w:date="2025-05-07T11:19:36Z"/>
                <w:rFonts w:hint="eastAsia" w:ascii="楷体" w:hAnsi="楷体" w:eastAsia="楷体" w:cs="楷体"/>
                <w:lang w:val="en-US" w:eastAsia="zh-CN"/>
              </w:rPr>
            </w:pPr>
            <w:del w:id="5980" w:author="柠栀" w:date="2025-05-07T11:19:36Z">
              <w:r>
                <w:rPr>
                  <w:rFonts w:hint="eastAsia" w:ascii="楷体" w:hAnsi="楷体" w:eastAsia="楷体" w:cs="楷体"/>
                  <w:lang w:val="en-US" w:eastAsia="zh-CN"/>
                </w:rPr>
                <w:delText>将相应职责归属化和分工化管理，以防止由管理员出现的管理混乱和过多权限越权</w:delText>
              </w:r>
            </w:del>
          </w:p>
        </w:tc>
      </w:tr>
    </w:tbl>
    <w:p w14:paraId="4B4A89AF">
      <w:pPr>
        <w:rPr>
          <w:del w:id="5981" w:author="柠栀" w:date="2025-05-07T11:19:36Z"/>
          <w:szCs w:val="28"/>
        </w:rPr>
      </w:pPr>
    </w:p>
    <w:p w14:paraId="60060F5E">
      <w:pPr>
        <w:pStyle w:val="4"/>
        <w:numPr>
          <w:ilvl w:val="2"/>
          <w:numId w:val="0"/>
        </w:numPr>
        <w:ind w:left="709" w:leftChars="0" w:hanging="709" w:firstLineChars="0"/>
        <w:outlineLvl w:val="9"/>
        <w:rPr>
          <w:del w:id="5983" w:author="柠栀" w:date="2025-05-07T11:19:36Z"/>
          <w:rFonts w:hint="eastAsia" w:eastAsia="宋体"/>
        </w:rPr>
        <w:pPrChange w:id="5982" w:author="柠栀" w:date="2025-05-07T11:27:55Z">
          <w:pPr>
            <w:pStyle w:val="4"/>
            <w:numPr>
              <w:ilvl w:val="2"/>
              <w:numId w:val="0"/>
            </w:numPr>
            <w:ind w:left="709" w:leftChars="0" w:hanging="709" w:firstLineChars="0"/>
          </w:pPr>
        </w:pPrChange>
      </w:pPr>
      <w:del w:id="5984" w:author="柠栀" w:date="2025-05-07T11:19:36Z">
        <w:bookmarkStart w:id="223" w:name="_Toc1507061365"/>
        <w:r>
          <w:rPr>
            <w:rFonts w:hint="eastAsia" w:ascii="宋体" w:hAnsi="宋体" w:cs="宋体"/>
            <w:b/>
            <w:bCs/>
            <w:kern w:val="2"/>
            <w:sz w:val="32"/>
            <w:szCs w:val="32"/>
            <w:lang w:val="en-US" w:eastAsia="zh-CN" w:bidi="ar-SA"/>
          </w:rPr>
          <w:delText>7</w:delText>
        </w:r>
      </w:del>
      <w:del w:id="5985" w:author="柠栀" w:date="2025-05-07T11:19:36Z">
        <w:r>
          <w:rPr>
            <w:rFonts w:hint="default" w:ascii="宋体" w:hAnsi="宋体" w:eastAsia="宋体" w:cs="宋体"/>
            <w:b/>
            <w:bCs/>
            <w:kern w:val="2"/>
            <w:sz w:val="32"/>
            <w:szCs w:val="32"/>
            <w:lang w:val="en-US" w:eastAsia="zh-CN" w:bidi="ar-SA"/>
          </w:rPr>
          <w:delText>.</w:delText>
        </w:r>
      </w:del>
      <w:del w:id="5986" w:author="柠栀" w:date="2025-05-07T11:19:36Z">
        <w:r>
          <w:rPr>
            <w:rFonts w:hint="eastAsia" w:ascii="宋体" w:hAnsi="宋体" w:cs="宋体"/>
            <w:b/>
            <w:bCs/>
            <w:kern w:val="2"/>
            <w:sz w:val="32"/>
            <w:szCs w:val="32"/>
            <w:lang w:val="en-US" w:eastAsia="zh-CN" w:bidi="ar-SA"/>
          </w:rPr>
          <w:delText>3</w:delText>
        </w:r>
      </w:del>
      <w:del w:id="5987" w:author="柠栀" w:date="2025-05-07T11:19:36Z">
        <w:r>
          <w:rPr>
            <w:rFonts w:hint="default" w:ascii="宋体" w:hAnsi="宋体" w:eastAsia="宋体" w:cs="宋体"/>
            <w:b/>
            <w:bCs/>
            <w:kern w:val="2"/>
            <w:sz w:val="32"/>
            <w:szCs w:val="32"/>
            <w:lang w:val="en-US" w:eastAsia="zh-CN" w:bidi="ar-SA"/>
          </w:rPr>
          <w:delText>.4</w:delText>
        </w:r>
      </w:del>
      <w:del w:id="5988" w:author="柠栀" w:date="2025-05-07T11:19:36Z">
        <w:r>
          <w:rPr>
            <w:rFonts w:hint="eastAsia" w:eastAsia="宋体"/>
          </w:rPr>
          <w:delText>可用性要求</w:delText>
        </w:r>
        <w:bookmarkEnd w:id="223"/>
      </w:del>
    </w:p>
    <w:tbl>
      <w:tblPr>
        <w:tblStyle w:val="13"/>
        <w:tblW w:w="88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7455"/>
      </w:tblGrid>
      <w:tr w14:paraId="0F13DE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del w:id="5989" w:author="柠栀" w:date="2025-05-07T11:19:36Z"/>
        </w:trPr>
        <w:tc>
          <w:tcPr>
            <w:tcW w:w="1384" w:type="dxa"/>
          </w:tcPr>
          <w:p w14:paraId="54CC7D39">
            <w:pPr>
              <w:spacing w:line="360" w:lineRule="auto"/>
              <w:jc w:val="center"/>
              <w:rPr>
                <w:del w:id="5990" w:author="柠栀" w:date="2025-05-07T11:19:36Z"/>
                <w:rFonts w:ascii="楷体" w:hAnsi="楷体" w:eastAsia="楷体" w:cs="楷体"/>
              </w:rPr>
            </w:pPr>
            <w:del w:id="5991" w:author="柠栀" w:date="2025-05-07T11:19:36Z">
              <w:r>
                <w:rPr>
                  <w:rFonts w:hint="eastAsia" w:ascii="楷体" w:hAnsi="楷体" w:eastAsia="楷体" w:cs="楷体"/>
                </w:rPr>
                <w:delText>编号</w:delText>
              </w:r>
            </w:del>
          </w:p>
        </w:tc>
        <w:tc>
          <w:tcPr>
            <w:tcW w:w="7455" w:type="dxa"/>
          </w:tcPr>
          <w:p w14:paraId="00D656F3">
            <w:pPr>
              <w:spacing w:line="360" w:lineRule="auto"/>
              <w:jc w:val="center"/>
              <w:rPr>
                <w:del w:id="5992" w:author="柠栀" w:date="2025-05-07T11:19:36Z"/>
                <w:rFonts w:ascii="楷体" w:hAnsi="楷体" w:eastAsia="楷体" w:cs="楷体"/>
              </w:rPr>
            </w:pPr>
            <w:del w:id="5993" w:author="柠栀" w:date="2025-05-07T11:19:36Z">
              <w:r>
                <w:rPr>
                  <w:rFonts w:hint="eastAsia" w:ascii="楷体" w:hAnsi="楷体" w:eastAsia="楷体" w:cs="楷体"/>
                </w:rPr>
                <w:delText>描述</w:delText>
              </w:r>
            </w:del>
          </w:p>
        </w:tc>
      </w:tr>
      <w:tr w14:paraId="4980C8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del w:id="5994" w:author="柠栀" w:date="2025-05-07T11:19:36Z"/>
        </w:trPr>
        <w:tc>
          <w:tcPr>
            <w:tcW w:w="1384" w:type="dxa"/>
          </w:tcPr>
          <w:p w14:paraId="4E08467D">
            <w:pPr>
              <w:spacing w:line="360" w:lineRule="auto"/>
              <w:jc w:val="center"/>
              <w:rPr>
                <w:del w:id="5995" w:author="柠栀" w:date="2025-05-07T11:19:36Z"/>
                <w:rFonts w:ascii="楷体" w:hAnsi="楷体" w:eastAsia="楷体" w:cs="楷体"/>
              </w:rPr>
            </w:pPr>
            <w:del w:id="5996" w:author="柠栀" w:date="2025-05-07T11:19:36Z">
              <w:r>
                <w:rPr>
                  <w:rFonts w:hint="eastAsia" w:ascii="楷体" w:hAnsi="楷体" w:eastAsia="楷体" w:cs="楷体"/>
                  <w:lang w:val="en-US" w:eastAsia="zh-CN"/>
                </w:rPr>
                <w:delText>AVL</w:delText>
              </w:r>
            </w:del>
            <w:del w:id="5997" w:author="柠栀" w:date="2025-05-07T11:19:36Z">
              <w:r>
                <w:rPr>
                  <w:rFonts w:hint="eastAsia" w:ascii="楷体" w:hAnsi="楷体" w:eastAsia="楷体" w:cs="楷体"/>
                </w:rPr>
                <w:delText>-1</w:delText>
              </w:r>
            </w:del>
          </w:p>
        </w:tc>
        <w:tc>
          <w:tcPr>
            <w:tcW w:w="7455" w:type="dxa"/>
          </w:tcPr>
          <w:p w14:paraId="27B8A0C9">
            <w:pPr>
              <w:spacing w:line="360" w:lineRule="auto"/>
              <w:rPr>
                <w:del w:id="5998" w:author="柠栀" w:date="2025-05-07T11:19:36Z"/>
                <w:rFonts w:hint="default" w:ascii="楷体" w:hAnsi="楷体" w:eastAsia="楷体" w:cs="楷体"/>
                <w:lang w:val="en-US" w:eastAsia="zh-CN"/>
              </w:rPr>
            </w:pPr>
            <w:del w:id="5999" w:author="柠栀" w:date="2025-05-07T11:19:36Z">
              <w:r>
                <w:rPr>
                  <w:rFonts w:hint="default" w:ascii="楷体" w:hAnsi="楷体" w:eastAsia="楷体" w:cs="楷体"/>
                  <w:lang w:val="en-US" w:eastAsia="zh-CN"/>
                </w:rPr>
                <w:delText>支持实时监控和日志记录操作，以快速识别和研究问题来源，以帮助管理员用户更快解决问题</w:delText>
              </w:r>
            </w:del>
          </w:p>
        </w:tc>
      </w:tr>
      <w:tr w14:paraId="3721C8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del w:id="6000" w:author="柠栀" w:date="2025-05-07T11:19:36Z"/>
        </w:trPr>
        <w:tc>
          <w:tcPr>
            <w:tcW w:w="1384" w:type="dxa"/>
          </w:tcPr>
          <w:p w14:paraId="2C3852CB">
            <w:pPr>
              <w:spacing w:line="360" w:lineRule="auto"/>
              <w:jc w:val="center"/>
              <w:rPr>
                <w:del w:id="6001" w:author="柠栀" w:date="2025-05-07T11:19:36Z"/>
                <w:rFonts w:hint="eastAsia" w:ascii="楷体" w:hAnsi="楷体" w:eastAsia="楷体" w:cs="楷体"/>
                <w:lang w:val="en-US" w:eastAsia="zh-CN"/>
              </w:rPr>
            </w:pPr>
            <w:del w:id="6002" w:author="柠栀" w:date="2025-05-07T11:19:36Z">
              <w:r>
                <w:rPr>
                  <w:rFonts w:hint="eastAsia" w:ascii="楷体" w:hAnsi="楷体" w:eastAsia="楷体" w:cs="楷体"/>
                  <w:lang w:val="en-US" w:eastAsia="zh-CN"/>
                </w:rPr>
                <w:delText>AVL</w:delText>
              </w:r>
            </w:del>
            <w:del w:id="6003" w:author="柠栀" w:date="2025-05-07T11:19:36Z">
              <w:r>
                <w:rPr>
                  <w:rFonts w:hint="eastAsia" w:ascii="楷体" w:hAnsi="楷体" w:eastAsia="楷体" w:cs="楷体"/>
                </w:rPr>
                <w:delText>-</w:delText>
              </w:r>
            </w:del>
            <w:del w:id="6004" w:author="柠栀" w:date="2025-05-07T11:19:36Z">
              <w:r>
                <w:rPr>
                  <w:rFonts w:hint="eastAsia" w:ascii="楷体" w:hAnsi="楷体" w:eastAsia="楷体" w:cs="楷体"/>
                  <w:lang w:val="en-US" w:eastAsia="zh-CN"/>
                </w:rPr>
                <w:delText>2</w:delText>
              </w:r>
            </w:del>
          </w:p>
        </w:tc>
        <w:tc>
          <w:tcPr>
            <w:tcW w:w="7455" w:type="dxa"/>
          </w:tcPr>
          <w:p w14:paraId="794D619B">
            <w:pPr>
              <w:spacing w:line="360" w:lineRule="auto"/>
              <w:rPr>
                <w:del w:id="6005" w:author="柠栀" w:date="2025-05-07T11:19:36Z"/>
                <w:rFonts w:hint="default" w:ascii="楷体" w:hAnsi="楷体" w:eastAsia="楷体" w:cs="楷体"/>
                <w:lang w:val="en-US" w:eastAsia="zh-CN"/>
              </w:rPr>
            </w:pPr>
            <w:del w:id="6006" w:author="柠栀" w:date="2025-05-07T11:19:36Z">
              <w:r>
                <w:rPr>
                  <w:rFonts w:hint="default" w:ascii="楷体" w:hAnsi="楷体" w:eastAsia="楷体" w:cs="楷体"/>
                  <w:lang w:val="en-US" w:eastAsia="zh-CN"/>
                </w:rPr>
                <w:delText>具备灵活性和可扩展性，以方便管理员对新的设计和人员要求进行调整和支持</w:delText>
              </w:r>
            </w:del>
          </w:p>
        </w:tc>
      </w:tr>
    </w:tbl>
    <w:p w14:paraId="39E72A7E">
      <w:pPr>
        <w:rPr>
          <w:del w:id="6007" w:author="柠栀" w:date="2025-05-07T11:19:36Z"/>
        </w:rPr>
      </w:pPr>
    </w:p>
    <w:p w14:paraId="7CA542B1">
      <w:pPr>
        <w:rPr>
          <w:del w:id="6008" w:author="柠栀" w:date="2025-05-07T11:19:36Z"/>
          <w:szCs w:val="28"/>
        </w:rPr>
      </w:pPr>
    </w:p>
    <w:p w14:paraId="74402EC8">
      <w:pPr>
        <w:pStyle w:val="4"/>
        <w:numPr>
          <w:ilvl w:val="2"/>
          <w:numId w:val="0"/>
        </w:numPr>
        <w:ind w:left="709" w:leftChars="0" w:hanging="709" w:firstLineChars="0"/>
        <w:outlineLvl w:val="9"/>
        <w:rPr>
          <w:del w:id="6010" w:author="柠栀" w:date="2025-05-07T11:19:36Z"/>
          <w:rFonts w:hint="eastAsia" w:eastAsia="宋体"/>
        </w:rPr>
        <w:pPrChange w:id="6009" w:author="柠栀" w:date="2025-05-07T11:27:55Z">
          <w:pPr>
            <w:pStyle w:val="4"/>
            <w:numPr>
              <w:ilvl w:val="2"/>
              <w:numId w:val="0"/>
            </w:numPr>
            <w:ind w:left="709" w:leftChars="0" w:hanging="709" w:firstLineChars="0"/>
          </w:pPr>
        </w:pPrChange>
      </w:pPr>
      <w:del w:id="6011" w:author="柠栀" w:date="2025-05-07T11:19:36Z">
        <w:bookmarkStart w:id="224" w:name="_Toc1758228837"/>
        <w:r>
          <w:rPr>
            <w:rFonts w:hint="eastAsia" w:ascii="宋体" w:hAnsi="宋体" w:cs="宋体"/>
            <w:b/>
            <w:bCs/>
            <w:kern w:val="2"/>
            <w:sz w:val="32"/>
            <w:szCs w:val="32"/>
            <w:lang w:val="en-US" w:eastAsia="zh-CN" w:bidi="ar-SA"/>
          </w:rPr>
          <w:delText>7</w:delText>
        </w:r>
      </w:del>
      <w:del w:id="6012" w:author="柠栀" w:date="2025-05-07T11:19:36Z">
        <w:r>
          <w:rPr>
            <w:rFonts w:hint="default" w:ascii="宋体" w:hAnsi="宋体" w:eastAsia="宋体" w:cs="宋体"/>
            <w:b/>
            <w:bCs/>
            <w:kern w:val="2"/>
            <w:sz w:val="32"/>
            <w:szCs w:val="32"/>
            <w:lang w:val="en-US" w:eastAsia="zh-CN" w:bidi="ar-SA"/>
          </w:rPr>
          <w:delText>.</w:delText>
        </w:r>
      </w:del>
      <w:del w:id="6013" w:author="柠栀" w:date="2025-05-07T11:19:36Z">
        <w:r>
          <w:rPr>
            <w:rFonts w:hint="eastAsia" w:ascii="宋体" w:hAnsi="宋体" w:cs="宋体"/>
            <w:b/>
            <w:bCs/>
            <w:kern w:val="2"/>
            <w:sz w:val="32"/>
            <w:szCs w:val="32"/>
            <w:lang w:val="en-US" w:eastAsia="zh-CN" w:bidi="ar-SA"/>
          </w:rPr>
          <w:delText>3</w:delText>
        </w:r>
      </w:del>
      <w:del w:id="6014" w:author="柠栀" w:date="2025-05-07T11:19:36Z">
        <w:r>
          <w:rPr>
            <w:rFonts w:hint="default" w:ascii="宋体" w:hAnsi="宋体" w:eastAsia="宋体" w:cs="宋体"/>
            <w:b/>
            <w:bCs/>
            <w:kern w:val="2"/>
            <w:sz w:val="32"/>
            <w:szCs w:val="32"/>
            <w:lang w:val="en-US" w:eastAsia="zh-CN" w:bidi="ar-SA"/>
          </w:rPr>
          <w:delText>.5</w:delText>
        </w:r>
      </w:del>
      <w:del w:id="6015" w:author="柠栀" w:date="2025-05-07T11:19:36Z">
        <w:r>
          <w:rPr>
            <w:rFonts w:hint="eastAsia" w:eastAsia="宋体"/>
          </w:rPr>
          <w:delText>健壮性要求</w:delText>
        </w:r>
        <w:bookmarkEnd w:id="224"/>
      </w:del>
    </w:p>
    <w:tbl>
      <w:tblPr>
        <w:tblStyle w:val="13"/>
        <w:tblW w:w="880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7419"/>
      </w:tblGrid>
      <w:tr w14:paraId="51319F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del w:id="6016" w:author="柠栀" w:date="2025-05-07T11:19:36Z"/>
        </w:trPr>
        <w:tc>
          <w:tcPr>
            <w:tcW w:w="1384" w:type="dxa"/>
            <w:tcBorders>
              <w:tl2br w:val="nil"/>
              <w:tr2bl w:val="nil"/>
            </w:tcBorders>
          </w:tcPr>
          <w:p w14:paraId="053F98C4">
            <w:pPr>
              <w:spacing w:line="360" w:lineRule="auto"/>
              <w:jc w:val="center"/>
              <w:rPr>
                <w:del w:id="6017" w:author="柠栀" w:date="2025-05-07T11:19:36Z"/>
                <w:rFonts w:ascii="楷体" w:hAnsi="楷体" w:eastAsia="楷体" w:cs="楷体"/>
              </w:rPr>
            </w:pPr>
            <w:del w:id="6018" w:author="柠栀" w:date="2025-05-07T11:19:36Z">
              <w:r>
                <w:rPr>
                  <w:rFonts w:hint="eastAsia" w:ascii="楷体" w:hAnsi="楷体" w:eastAsia="楷体" w:cs="楷体"/>
                </w:rPr>
                <w:delText>编号</w:delText>
              </w:r>
            </w:del>
          </w:p>
        </w:tc>
        <w:tc>
          <w:tcPr>
            <w:tcW w:w="7419" w:type="dxa"/>
            <w:tcBorders>
              <w:tl2br w:val="nil"/>
              <w:tr2bl w:val="nil"/>
            </w:tcBorders>
          </w:tcPr>
          <w:p w14:paraId="22714182">
            <w:pPr>
              <w:spacing w:line="360" w:lineRule="auto"/>
              <w:jc w:val="center"/>
              <w:rPr>
                <w:del w:id="6019" w:author="柠栀" w:date="2025-05-07T11:19:36Z"/>
                <w:rFonts w:ascii="楷体" w:hAnsi="楷体" w:eastAsia="楷体" w:cs="楷体"/>
              </w:rPr>
            </w:pPr>
            <w:del w:id="6020" w:author="柠栀" w:date="2025-05-07T11:19:36Z">
              <w:r>
                <w:rPr>
                  <w:rFonts w:hint="eastAsia" w:ascii="楷体" w:hAnsi="楷体" w:eastAsia="楷体" w:cs="楷体"/>
                </w:rPr>
                <w:delText>描述</w:delText>
              </w:r>
            </w:del>
          </w:p>
        </w:tc>
      </w:tr>
      <w:tr w14:paraId="1801DA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del w:id="6021" w:author="柠栀" w:date="2025-05-07T11:19:36Z"/>
        </w:trPr>
        <w:tc>
          <w:tcPr>
            <w:tcW w:w="1384" w:type="dxa"/>
            <w:tcBorders>
              <w:tl2br w:val="nil"/>
              <w:tr2bl w:val="nil"/>
            </w:tcBorders>
          </w:tcPr>
          <w:p w14:paraId="6C2C5445">
            <w:pPr>
              <w:spacing w:line="360" w:lineRule="auto"/>
              <w:jc w:val="center"/>
              <w:rPr>
                <w:del w:id="6022" w:author="柠栀" w:date="2025-05-07T11:19:36Z"/>
                <w:rFonts w:ascii="楷体" w:hAnsi="楷体" w:eastAsia="楷体" w:cs="楷体"/>
              </w:rPr>
            </w:pPr>
            <w:del w:id="6023" w:author="柠栀" w:date="2025-05-07T11:19:36Z">
              <w:r>
                <w:rPr>
                  <w:rFonts w:hint="eastAsia" w:ascii="楷体" w:hAnsi="楷体" w:eastAsia="楷体" w:cs="楷体"/>
                </w:rPr>
                <w:delText>ROB-1</w:delText>
              </w:r>
            </w:del>
          </w:p>
        </w:tc>
        <w:tc>
          <w:tcPr>
            <w:tcW w:w="7419" w:type="dxa"/>
            <w:tcBorders>
              <w:tl2br w:val="nil"/>
              <w:tr2bl w:val="nil"/>
            </w:tcBorders>
          </w:tcPr>
          <w:p w14:paraId="10314B76">
            <w:pPr>
              <w:spacing w:line="360" w:lineRule="auto"/>
              <w:rPr>
                <w:del w:id="6024" w:author="柠栀" w:date="2025-05-07T11:19:36Z"/>
                <w:rFonts w:ascii="楷体" w:hAnsi="楷体" w:eastAsia="楷体" w:cs="楷体"/>
              </w:rPr>
            </w:pPr>
            <w:del w:id="6025" w:author="柠栀" w:date="2025-05-07T11:19:36Z">
              <w:r>
                <w:rPr>
                  <w:rFonts w:ascii="楷体" w:hAnsi="楷体" w:eastAsia="楷体" w:cs="楷体"/>
                </w:rPr>
                <w:delText>提供紧急救援机制和环境处理，以保障系统数据完整性和正常使用</w:delText>
              </w:r>
            </w:del>
          </w:p>
        </w:tc>
      </w:tr>
      <w:tr w14:paraId="67EDAE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del w:id="6026" w:author="柠栀" w:date="2025-05-07T11:19:36Z"/>
        </w:trPr>
        <w:tc>
          <w:tcPr>
            <w:tcW w:w="1384" w:type="dxa"/>
            <w:tcBorders>
              <w:tl2br w:val="nil"/>
              <w:tr2bl w:val="nil"/>
            </w:tcBorders>
          </w:tcPr>
          <w:p w14:paraId="4001C9FB">
            <w:pPr>
              <w:spacing w:line="360" w:lineRule="auto"/>
              <w:jc w:val="center"/>
              <w:rPr>
                <w:del w:id="6027" w:author="柠栀" w:date="2025-05-07T11:19:36Z"/>
                <w:rFonts w:ascii="楷体" w:hAnsi="楷体" w:eastAsia="楷体" w:cs="楷体"/>
              </w:rPr>
            </w:pPr>
            <w:del w:id="6028" w:author="柠栀" w:date="2025-05-07T11:19:36Z">
              <w:r>
                <w:rPr>
                  <w:rFonts w:hint="eastAsia" w:ascii="楷体" w:hAnsi="楷体" w:eastAsia="楷体" w:cs="楷体"/>
                </w:rPr>
                <w:delText>ROB-2</w:delText>
              </w:r>
            </w:del>
          </w:p>
        </w:tc>
        <w:tc>
          <w:tcPr>
            <w:tcW w:w="7419" w:type="dxa"/>
            <w:tcBorders>
              <w:tl2br w:val="nil"/>
              <w:tr2bl w:val="nil"/>
            </w:tcBorders>
          </w:tcPr>
          <w:p w14:paraId="26544E32">
            <w:pPr>
              <w:spacing w:line="360" w:lineRule="auto"/>
              <w:rPr>
                <w:del w:id="6029" w:author="柠栀" w:date="2025-05-07T11:19:36Z"/>
                <w:rFonts w:ascii="楷体" w:hAnsi="楷体" w:eastAsia="楷体" w:cs="楷体"/>
              </w:rPr>
            </w:pPr>
            <w:del w:id="6030" w:author="柠栀" w:date="2025-05-07T11:19:36Z">
              <w:r>
                <w:rPr>
                  <w:rFonts w:ascii="楷体" w:hAnsi="楷体" w:eastAsia="楷体" w:cs="楷体"/>
                </w:rPr>
                <w:delText>具备整备化和标准化管理能力，以确保管理员资源的普及和使用标准化</w:delText>
              </w:r>
            </w:del>
          </w:p>
        </w:tc>
      </w:tr>
    </w:tbl>
    <w:p w14:paraId="63082E14">
      <w:pPr>
        <w:pStyle w:val="2"/>
        <w:numPr>
          <w:ilvl w:val="0"/>
          <w:numId w:val="0"/>
        </w:numPr>
        <w:bidi w:val="0"/>
        <w:ind w:leftChars="0"/>
        <w:rPr>
          <w:rFonts w:hint="eastAsia" w:ascii="楷体" w:hAnsi="楷体" w:eastAsia="楷体" w:cs="楷体"/>
        </w:rPr>
      </w:pPr>
      <w:bookmarkStart w:id="225" w:name="_Toc1177080739"/>
      <w:bookmarkStart w:id="226" w:name="_Toc2468"/>
      <w:r>
        <w:rPr>
          <w:rFonts w:hint="eastAsia" w:ascii="楷体" w:hAnsi="楷体" w:eastAsia="楷体" w:cs="楷体"/>
          <w:lang w:val="en-US" w:eastAsia="zh-CN"/>
        </w:rPr>
        <w:t>8.</w:t>
      </w:r>
      <w:r>
        <w:rPr>
          <w:rFonts w:hint="eastAsia" w:ascii="楷体" w:hAnsi="楷体" w:eastAsia="楷体" w:cs="楷体"/>
        </w:rPr>
        <w:t>尚未解决的问题</w:t>
      </w:r>
      <w:bookmarkEnd w:id="218"/>
      <w:bookmarkEnd w:id="219"/>
      <w:bookmarkEnd w:id="220"/>
      <w:bookmarkEnd w:id="225"/>
      <w:bookmarkEnd w:id="226"/>
    </w:p>
    <w:p w14:paraId="492EA3A9">
      <w:pPr>
        <w:spacing w:line="360" w:lineRule="auto"/>
        <w:jc w:val="both"/>
        <w:rPr>
          <w:rFonts w:hint="eastAsia" w:ascii="楷体" w:hAnsi="楷体" w:eastAsia="楷体" w:cs="楷体"/>
          <w:sz w:val="24"/>
          <w:szCs w:val="24"/>
        </w:rPr>
      </w:pPr>
      <w:r>
        <w:rPr>
          <w:rFonts w:hint="eastAsia" w:ascii="楷体" w:hAnsi="楷体" w:eastAsia="楷体" w:cs="楷体"/>
          <w:sz w:val="24"/>
          <w:szCs w:val="24"/>
        </w:rPr>
        <w:t>如需要，可说明软件需求中的尚未解决的遗留问题。</w:t>
      </w:r>
    </w:p>
    <w:p w14:paraId="642C9F00">
      <w:pPr>
        <w:keepNext/>
        <w:keepLines/>
        <w:spacing w:before="340" w:after="330" w:line="360" w:lineRule="auto"/>
        <w:jc w:val="both"/>
        <w:outlineLvl w:val="0"/>
        <w:rPr>
          <w:rFonts w:hint="eastAsia" w:ascii="楷体" w:hAnsi="楷体" w:eastAsia="楷体" w:cs="楷体"/>
          <w:b/>
          <w:bCs/>
          <w:kern w:val="44"/>
          <w:sz w:val="24"/>
          <w:szCs w:val="24"/>
          <w:lang w:eastAsia="zh-CN"/>
        </w:rPr>
      </w:pPr>
      <w:bookmarkStart w:id="227" w:name="_Toc20714"/>
      <w:bookmarkStart w:id="228" w:name="_Toc27836"/>
      <w:bookmarkStart w:id="229" w:name="_Toc8179"/>
      <w:r>
        <w:rPr>
          <w:rFonts w:hint="eastAsia" w:ascii="楷体" w:hAnsi="楷体" w:eastAsia="楷体" w:cs="楷体"/>
          <w:b/>
          <w:bCs/>
          <w:kern w:val="44"/>
          <w:sz w:val="24"/>
          <w:szCs w:val="24"/>
          <w:lang w:val="en-US" w:eastAsia="zh-CN"/>
        </w:rPr>
        <w:t>参考文献</w:t>
      </w:r>
      <w:r>
        <w:rPr>
          <w:rFonts w:hint="eastAsia" w:ascii="楷体" w:hAnsi="楷体" w:eastAsia="楷体" w:cs="楷体"/>
          <w:b/>
          <w:bCs/>
          <w:kern w:val="44"/>
          <w:sz w:val="24"/>
          <w:szCs w:val="24"/>
        </w:rPr>
        <w:t>附录</w:t>
      </w:r>
      <w:r>
        <w:rPr>
          <w:rFonts w:hint="eastAsia" w:ascii="楷体" w:hAnsi="楷体" w:eastAsia="楷体" w:cs="楷体"/>
          <w:b/>
          <w:bCs/>
          <w:kern w:val="44"/>
          <w:sz w:val="24"/>
          <w:szCs w:val="24"/>
          <w:lang w:eastAsia="zh-CN"/>
        </w:rPr>
        <w:t>：</w:t>
      </w:r>
      <w:bookmarkEnd w:id="227"/>
      <w:bookmarkEnd w:id="228"/>
      <w:bookmarkEnd w:id="229"/>
    </w:p>
    <w:p w14:paraId="445A93A7">
      <w:pPr>
        <w:numPr>
          <w:ilvl w:val="0"/>
          <w:numId w:val="21"/>
        </w:numPr>
        <w:spacing w:line="360" w:lineRule="auto"/>
        <w:ind w:left="420" w:leftChars="0" w:hanging="420" w:firstLineChars="0"/>
        <w:jc w:val="both"/>
        <w:rPr>
          <w:rFonts w:hint="default" w:ascii="楷体" w:hAnsi="楷体" w:eastAsia="楷体" w:cs="楷体"/>
          <w:sz w:val="24"/>
          <w:szCs w:val="24"/>
          <w:lang w:val="en-US" w:eastAsia="zh-CN"/>
        </w:rPr>
      </w:pPr>
      <w:r>
        <w:rPr>
          <w:rFonts w:hint="default" w:ascii="楷体" w:hAnsi="楷体" w:eastAsia="楷体" w:cs="楷体"/>
          <w:sz w:val="24"/>
          <w:szCs w:val="24"/>
          <w:lang w:val="en-US" w:eastAsia="zh-CN"/>
        </w:rPr>
        <w:t>Software Requirements" by Karl Wiegers and Joy Beatty</w:t>
      </w:r>
    </w:p>
    <w:p w14:paraId="4DDC8173">
      <w:pPr>
        <w:spacing w:line="360" w:lineRule="auto"/>
        <w:jc w:val="both"/>
        <w:rPr>
          <w:rFonts w:hint="default" w:ascii="楷体" w:hAnsi="楷体" w:eastAsia="楷体" w:cs="楷体"/>
          <w:sz w:val="24"/>
          <w:szCs w:val="24"/>
          <w:lang w:val="en-US" w:eastAsia="zh-CN"/>
        </w:rPr>
      </w:pPr>
    </w:p>
    <w:p w14:paraId="2B7DBF25">
      <w:pPr>
        <w:numPr>
          <w:ilvl w:val="0"/>
          <w:numId w:val="21"/>
        </w:numPr>
        <w:spacing w:line="360" w:lineRule="auto"/>
        <w:ind w:left="420" w:leftChars="0" w:hanging="420" w:firstLineChars="0"/>
        <w:jc w:val="both"/>
        <w:rPr>
          <w:rFonts w:hint="default" w:ascii="楷体" w:hAnsi="楷体" w:eastAsia="楷体" w:cs="楷体"/>
          <w:sz w:val="24"/>
          <w:szCs w:val="24"/>
          <w:lang w:val="en-US" w:eastAsia="zh-CN"/>
        </w:rPr>
      </w:pPr>
      <w:r>
        <w:rPr>
          <w:rFonts w:hint="default" w:ascii="楷体" w:hAnsi="楷体" w:eastAsia="楷体" w:cs="楷体"/>
          <w:sz w:val="24"/>
          <w:szCs w:val="24"/>
          <w:lang w:val="en-US" w:eastAsia="zh-CN"/>
        </w:rPr>
        <w:t>"Writing Effective Use Cases" by Alistair Cockburn</w:t>
      </w:r>
    </w:p>
    <w:p w14:paraId="6FBEC310">
      <w:pPr>
        <w:spacing w:line="360" w:lineRule="auto"/>
        <w:jc w:val="both"/>
        <w:rPr>
          <w:rFonts w:hint="default" w:ascii="楷体" w:hAnsi="楷体" w:eastAsia="楷体" w:cs="楷体"/>
          <w:sz w:val="24"/>
          <w:szCs w:val="24"/>
          <w:lang w:val="en-US" w:eastAsia="zh-CN"/>
        </w:rPr>
      </w:pPr>
    </w:p>
    <w:p w14:paraId="43972B85">
      <w:pPr>
        <w:numPr>
          <w:ilvl w:val="0"/>
          <w:numId w:val="21"/>
        </w:numPr>
        <w:spacing w:line="360" w:lineRule="auto"/>
        <w:ind w:left="420" w:leftChars="0" w:hanging="420" w:firstLineChars="0"/>
        <w:jc w:val="both"/>
        <w:rPr>
          <w:del w:id="6031" w:author="柠栀" w:date="2025-05-07T11:20:50Z"/>
          <w:rFonts w:hint="default" w:ascii="楷体" w:hAnsi="楷体" w:eastAsia="楷体" w:cs="楷体"/>
          <w:sz w:val="24"/>
          <w:szCs w:val="24"/>
          <w:lang w:val="en-US" w:eastAsia="zh-CN"/>
        </w:rPr>
      </w:pPr>
      <w:r>
        <w:rPr>
          <w:rFonts w:hint="default" w:ascii="楷体" w:hAnsi="楷体" w:eastAsia="楷体" w:cs="楷体"/>
          <w:sz w:val="24"/>
          <w:szCs w:val="24"/>
          <w:lang w:val="en-US" w:eastAsia="zh-CN"/>
        </w:rPr>
        <w:t>"Requirements Engineering: Foundations for Software Quality" by Joachim H. Laitenberger and Ian J. Hayes</w:t>
      </w:r>
    </w:p>
    <w:p w14:paraId="26B919D6">
      <w:pPr>
        <w:keepNext w:val="0"/>
        <w:keepLines w:val="0"/>
        <w:numPr>
          <w:ilvl w:val="0"/>
          <w:numId w:val="21"/>
        </w:numPr>
        <w:spacing w:before="0" w:after="0" w:line="360" w:lineRule="auto"/>
        <w:ind w:left="420" w:hanging="420"/>
        <w:jc w:val="both"/>
        <w:outlineLvl w:val="9"/>
        <w:rPr>
          <w:del w:id="6033" w:author="柠栀" w:date="2025-05-07T11:20:50Z"/>
          <w:rFonts w:hint="eastAsia" w:ascii="楷体" w:hAnsi="楷体" w:eastAsia="楷体" w:cs="楷体"/>
          <w:b/>
          <w:bCs/>
          <w:kern w:val="44"/>
          <w:sz w:val="24"/>
          <w:szCs w:val="24"/>
        </w:rPr>
        <w:pPrChange w:id="6032" w:author="柠栀" w:date="2025-05-07T11:20:50Z">
          <w:pPr>
            <w:keepNext/>
            <w:keepLines/>
            <w:spacing w:before="340" w:after="330" w:line="360" w:lineRule="auto"/>
            <w:jc w:val="both"/>
            <w:outlineLvl w:val="0"/>
          </w:pPr>
        </w:pPrChange>
      </w:pPr>
    </w:p>
    <w:p w14:paraId="41338712">
      <w:pPr>
        <w:numPr>
          <w:ilvl w:val="0"/>
          <w:numId w:val="21"/>
        </w:numPr>
        <w:spacing w:line="360" w:lineRule="auto"/>
        <w:ind w:left="420" w:hanging="420" w:firstLineChars="0"/>
        <w:rPr>
          <w:rFonts w:hint="eastAsia" w:ascii="楷体" w:hAnsi="楷体" w:eastAsia="楷体" w:cs="楷体"/>
          <w:sz w:val="32"/>
          <w:szCs w:val="32"/>
        </w:rPr>
        <w:pPrChange w:id="6034" w:author="柠栀" w:date="2025-05-07T11:20:50Z">
          <w:pPr>
            <w:ind w:firstLine="1920" w:firstLineChars="600"/>
          </w:pPr>
        </w:pPrChange>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auto"/>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楷体">
    <w:panose1 w:val="02010609060101010101"/>
    <w:charset w:val="86"/>
    <w:family w:val="modern"/>
    <w:pitch w:val="default"/>
    <w:sig w:usb0="800002BF" w:usb1="38CF7CFA" w:usb2="00000016" w:usb3="00000000" w:csb0="00040001" w:csb1="00000000"/>
  </w:font>
  <w:font w:name="Segoe UI">
    <w:panose1 w:val="020B0502040204020203"/>
    <w:charset w:val="00"/>
    <w:family w:val="swiss"/>
    <w:pitch w:val="default"/>
    <w:sig w:usb0="E4002EFF" w:usb1="C000E47F" w:usb2="00000009" w:usb3="00000000" w:csb0="200001FF"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5E177F"/>
    <w:multiLevelType w:val="multilevel"/>
    <w:tmpl w:val="8A5E177F"/>
    <w:lvl w:ilvl="0" w:tentative="0">
      <w:start w:val="1"/>
      <w:numFmt w:val="decimal"/>
      <w:lvlText w:val="%1."/>
      <w:lvlJc w:val="left"/>
      <w:pPr>
        <w:tabs>
          <w:tab w:val="left" w:pos="312"/>
        </w:tabs>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
    <w:nsid w:val="8FCB13D4"/>
    <w:multiLevelType w:val="singleLevel"/>
    <w:tmpl w:val="8FCB13D4"/>
    <w:lvl w:ilvl="0" w:tentative="0">
      <w:start w:val="1"/>
      <w:numFmt w:val="decimal"/>
      <w:suff w:val="nothing"/>
      <w:lvlText w:val="%1、"/>
      <w:lvlJc w:val="left"/>
    </w:lvl>
  </w:abstractNum>
  <w:abstractNum w:abstractNumId="2">
    <w:nsid w:val="95A2C8FD"/>
    <w:multiLevelType w:val="singleLevel"/>
    <w:tmpl w:val="95A2C8FD"/>
    <w:lvl w:ilvl="0" w:tentative="0">
      <w:start w:val="1"/>
      <w:numFmt w:val="decimal"/>
      <w:suff w:val="space"/>
      <w:lvlText w:val="%1."/>
      <w:lvlJc w:val="left"/>
    </w:lvl>
  </w:abstractNum>
  <w:abstractNum w:abstractNumId="3">
    <w:nsid w:val="AA72606D"/>
    <w:multiLevelType w:val="singleLevel"/>
    <w:tmpl w:val="AA72606D"/>
    <w:lvl w:ilvl="0" w:tentative="0">
      <w:start w:val="1"/>
      <w:numFmt w:val="decimal"/>
      <w:lvlText w:val="%1."/>
      <w:lvlJc w:val="left"/>
      <w:pPr>
        <w:tabs>
          <w:tab w:val="left" w:pos="312"/>
        </w:tabs>
      </w:pPr>
    </w:lvl>
  </w:abstractNum>
  <w:abstractNum w:abstractNumId="4">
    <w:nsid w:val="D384E539"/>
    <w:multiLevelType w:val="singleLevel"/>
    <w:tmpl w:val="D384E539"/>
    <w:lvl w:ilvl="0" w:tentative="0">
      <w:start w:val="1"/>
      <w:numFmt w:val="decimal"/>
      <w:lvlText w:val="%1."/>
      <w:lvlJc w:val="left"/>
      <w:pPr>
        <w:tabs>
          <w:tab w:val="left" w:pos="312"/>
        </w:tabs>
      </w:pPr>
    </w:lvl>
  </w:abstractNum>
  <w:abstractNum w:abstractNumId="5">
    <w:nsid w:val="D8A5786D"/>
    <w:multiLevelType w:val="singleLevel"/>
    <w:tmpl w:val="D8A5786D"/>
    <w:lvl w:ilvl="0" w:tentative="0">
      <w:start w:val="1"/>
      <w:numFmt w:val="decimal"/>
      <w:suff w:val="space"/>
      <w:lvlText w:val="%1."/>
      <w:lvlJc w:val="left"/>
    </w:lvl>
  </w:abstractNum>
  <w:abstractNum w:abstractNumId="6">
    <w:nsid w:val="DE7A74F8"/>
    <w:multiLevelType w:val="multilevel"/>
    <w:tmpl w:val="DE7A74F8"/>
    <w:lvl w:ilvl="0" w:tentative="0">
      <w:start w:val="1"/>
      <w:numFmt w:val="decimal"/>
      <w:lvlText w:val="%1."/>
      <w:lvlJc w:val="left"/>
      <w:pPr>
        <w:tabs>
          <w:tab w:val="left" w:pos="312"/>
        </w:tabs>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EEFB9ED4"/>
    <w:multiLevelType w:val="multilevel"/>
    <w:tmpl w:val="EEFB9ED4"/>
    <w:lvl w:ilvl="0" w:tentative="0">
      <w:start w:val="1"/>
      <w:numFmt w:val="decimal"/>
      <w:lvlText w:val="%1."/>
      <w:lvlJc w:val="left"/>
      <w:pPr>
        <w:tabs>
          <w:tab w:val="left" w:pos="312"/>
        </w:tabs>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EFEF3996"/>
    <w:multiLevelType w:val="multilevel"/>
    <w:tmpl w:val="EFEF3996"/>
    <w:lvl w:ilvl="0" w:tentative="0">
      <w:start w:val="1"/>
      <w:numFmt w:val="decimal"/>
      <w:lvlText w:val="%1."/>
      <w:lvlJc w:val="left"/>
      <w:pPr>
        <w:tabs>
          <w:tab w:val="left" w:pos="312"/>
        </w:tabs>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F6FF8EDF"/>
    <w:multiLevelType w:val="multilevel"/>
    <w:tmpl w:val="F6FF8EDF"/>
    <w:lvl w:ilvl="0" w:tentative="0">
      <w:start w:val="1"/>
      <w:numFmt w:val="decimal"/>
      <w:suff w:val="space"/>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FC19C26C"/>
    <w:multiLevelType w:val="singleLevel"/>
    <w:tmpl w:val="FC19C26C"/>
    <w:lvl w:ilvl="0" w:tentative="0">
      <w:start w:val="1"/>
      <w:numFmt w:val="bullet"/>
      <w:lvlText w:val=""/>
      <w:lvlJc w:val="left"/>
      <w:pPr>
        <w:ind w:left="420" w:hanging="420"/>
      </w:pPr>
      <w:rPr>
        <w:rFonts w:hint="default" w:ascii="Wingdings" w:hAnsi="Wingdings"/>
      </w:rPr>
    </w:lvl>
  </w:abstractNum>
  <w:abstractNum w:abstractNumId="11">
    <w:nsid w:val="FE14C41A"/>
    <w:multiLevelType w:val="multilevel"/>
    <w:tmpl w:val="FE14C41A"/>
    <w:lvl w:ilvl="0" w:tentative="0">
      <w:start w:val="1"/>
      <w:numFmt w:val="decimal"/>
      <w:pStyle w:val="2"/>
      <w:lvlText w:val="%1"/>
      <w:lvlJc w:val="left"/>
      <w:pPr>
        <w:ind w:left="425" w:hanging="425"/>
      </w:pPr>
      <w:rPr>
        <w:rFonts w:hint="default" w:ascii="宋体" w:hAnsi="宋体" w:eastAsia="宋体" w:cs="宋体"/>
      </w:rPr>
    </w:lvl>
    <w:lvl w:ilvl="1" w:tentative="0">
      <w:start w:val="1"/>
      <w:numFmt w:val="decimal"/>
      <w:pStyle w:val="3"/>
      <w:lvlText w:val="%1.%2"/>
      <w:lvlJc w:val="left"/>
      <w:pPr>
        <w:ind w:left="567" w:hanging="567"/>
      </w:pPr>
      <w:rPr>
        <w:rFonts w:hint="default" w:ascii="宋体" w:hAnsi="宋体" w:eastAsia="宋体" w:cs="宋体"/>
      </w:rPr>
    </w:lvl>
    <w:lvl w:ilvl="2" w:tentative="0">
      <w:start w:val="1"/>
      <w:numFmt w:val="decimal"/>
      <w:pStyle w:val="4"/>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ascii="宋体" w:hAnsi="宋体" w:eastAsia="宋体" w:cs="宋体"/>
      </w:rPr>
    </w:lvl>
    <w:lvl w:ilvl="4" w:tentative="0">
      <w:start w:val="1"/>
      <w:numFmt w:val="decimal"/>
      <w:lvlText w:val="%1.%2.%3.%4.%5"/>
      <w:lvlJc w:val="left"/>
      <w:pPr>
        <w:ind w:left="991" w:hanging="991"/>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5" w:tentative="0">
      <w:start w:val="1"/>
      <w:numFmt w:val="decimal"/>
      <w:lvlText w:val="%1.%2.%3.%4.%5.%6"/>
      <w:lvlJc w:val="left"/>
      <w:pPr>
        <w:ind w:left="1134" w:hanging="1134"/>
      </w:pPr>
      <w:rPr>
        <w:rFonts w:hint="default" w:ascii="宋体" w:hAnsi="宋体" w:eastAsia="宋体" w:cs="宋体"/>
      </w:rPr>
    </w:lvl>
    <w:lvl w:ilvl="6" w:tentative="0">
      <w:start w:val="1"/>
      <w:numFmt w:val="decimal"/>
      <w:lvlText w:val="%1.%2.%3.%4.%5.%6.%7"/>
      <w:lvlJc w:val="left"/>
      <w:pPr>
        <w:ind w:left="1275" w:hanging="1275"/>
      </w:pPr>
      <w:rPr>
        <w:rFonts w:hint="default" w:ascii="宋体" w:hAnsi="宋体" w:eastAsia="宋体" w:cs="宋体"/>
      </w:rPr>
    </w:lvl>
    <w:lvl w:ilvl="7" w:tentative="0">
      <w:start w:val="1"/>
      <w:numFmt w:val="decimal"/>
      <w:lvlText w:val="%1.%2.%3.%4.%5.%6.%7.%8"/>
      <w:lvlJc w:val="left"/>
      <w:pPr>
        <w:ind w:left="1418" w:hanging="1418"/>
      </w:pPr>
      <w:rPr>
        <w:rFonts w:hint="default" w:ascii="宋体" w:hAnsi="宋体" w:eastAsia="宋体" w:cs="宋体"/>
      </w:rPr>
    </w:lvl>
    <w:lvl w:ilvl="8" w:tentative="0">
      <w:start w:val="1"/>
      <w:numFmt w:val="decimal"/>
      <w:lvlText w:val="%1.%2.%3.%4.%5.%6.%7.%8.%9"/>
      <w:lvlJc w:val="left"/>
      <w:pPr>
        <w:ind w:left="1558" w:hanging="1558"/>
      </w:pPr>
      <w:rPr>
        <w:rFonts w:hint="default" w:ascii="宋体" w:hAnsi="宋体" w:eastAsia="宋体" w:cs="宋体"/>
      </w:rPr>
    </w:lvl>
  </w:abstractNum>
  <w:abstractNum w:abstractNumId="12">
    <w:nsid w:val="FE7ADAF0"/>
    <w:multiLevelType w:val="multilevel"/>
    <w:tmpl w:val="FE7ADAF0"/>
    <w:lvl w:ilvl="0" w:tentative="0">
      <w:start w:val="1"/>
      <w:numFmt w:val="decimal"/>
      <w:suff w:val="space"/>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FFEB2FD7"/>
    <w:multiLevelType w:val="multilevel"/>
    <w:tmpl w:val="FFEB2FD7"/>
    <w:lvl w:ilvl="0" w:tentative="0">
      <w:start w:val="1"/>
      <w:numFmt w:val="decimal"/>
      <w:suff w:val="space"/>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
    <w:nsid w:val="2DCC1C0C"/>
    <w:multiLevelType w:val="multilevel"/>
    <w:tmpl w:val="2DCC1C0C"/>
    <w:lvl w:ilvl="0" w:tentative="0">
      <w:start w:val="1"/>
      <w:numFmt w:val="lowerRoman"/>
      <w:lvlText w:val="%1."/>
      <w:lvlJc w:val="right"/>
      <w:pPr>
        <w:ind w:left="860" w:hanging="440"/>
      </w:p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15">
    <w:nsid w:val="366203CE"/>
    <w:multiLevelType w:val="multilevel"/>
    <w:tmpl w:val="366203CE"/>
    <w:lvl w:ilvl="0" w:tentative="0">
      <w:start w:val="1"/>
      <w:numFmt w:val="lowerRoman"/>
      <w:lvlText w:val="%1."/>
      <w:lvlJc w:val="right"/>
      <w:pPr>
        <w:ind w:left="860" w:hanging="440"/>
      </w:p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16">
    <w:nsid w:val="41243859"/>
    <w:multiLevelType w:val="singleLevel"/>
    <w:tmpl w:val="41243859"/>
    <w:lvl w:ilvl="0" w:tentative="0">
      <w:start w:val="1"/>
      <w:numFmt w:val="decimal"/>
      <w:suff w:val="space"/>
      <w:lvlText w:val="%1."/>
      <w:lvlJc w:val="left"/>
    </w:lvl>
  </w:abstractNum>
  <w:abstractNum w:abstractNumId="17">
    <w:nsid w:val="49A510DD"/>
    <w:multiLevelType w:val="multilevel"/>
    <w:tmpl w:val="49A510DD"/>
    <w:lvl w:ilvl="0" w:tentative="0">
      <w:start w:val="1"/>
      <w:numFmt w:val="decimal"/>
      <w:lvlText w:val="%1"/>
      <w:lvlJc w:val="left"/>
      <w:pPr>
        <w:ind w:left="425" w:hanging="425"/>
      </w:pPr>
    </w:lvl>
    <w:lvl w:ilvl="1" w:tentative="0">
      <w:start w:val="1"/>
      <w:numFmt w:val="decimal"/>
      <w:lvlText w:val="%1.%2"/>
      <w:lvlJc w:val="left"/>
      <w:pPr>
        <w:ind w:left="992" w:hanging="567"/>
      </w:pPr>
    </w:lvl>
    <w:lvl w:ilvl="2" w:tentative="0">
      <w:start w:val="1"/>
      <w:numFmt w:val="decimal"/>
      <w:lvlText w:val="%1.%2.%3"/>
      <w:lvlJc w:val="left"/>
      <w:pPr>
        <w:ind w:left="1418" w:hanging="567"/>
      </w:p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abstractNum w:abstractNumId="18">
    <w:nsid w:val="5DBD76FB"/>
    <w:multiLevelType w:val="singleLevel"/>
    <w:tmpl w:val="5DBD76FB"/>
    <w:lvl w:ilvl="0" w:tentative="0">
      <w:start w:val="1"/>
      <w:numFmt w:val="decimal"/>
      <w:suff w:val="space"/>
      <w:lvlText w:val="%1."/>
      <w:lvlJc w:val="left"/>
    </w:lvl>
  </w:abstractNum>
  <w:abstractNum w:abstractNumId="19">
    <w:nsid w:val="5FBD9401"/>
    <w:multiLevelType w:val="multilevel"/>
    <w:tmpl w:val="5FBD9401"/>
    <w:lvl w:ilvl="0" w:tentative="0">
      <w:start w:val="1"/>
      <w:numFmt w:val="decimal"/>
      <w:suff w:val="space"/>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0">
    <w:nsid w:val="6BCA69AD"/>
    <w:multiLevelType w:val="singleLevel"/>
    <w:tmpl w:val="6BCA69AD"/>
    <w:lvl w:ilvl="0" w:tentative="0">
      <w:start w:val="2"/>
      <w:numFmt w:val="decimal"/>
      <w:suff w:val="nothing"/>
      <w:lvlText w:val="（%1）"/>
      <w:lvlJc w:val="left"/>
    </w:lvl>
  </w:abstractNum>
  <w:num w:numId="1">
    <w:abstractNumId w:val="11"/>
  </w:num>
  <w:num w:numId="2">
    <w:abstractNumId w:val="1"/>
  </w:num>
  <w:num w:numId="3">
    <w:abstractNumId w:val="20"/>
  </w:num>
  <w:num w:numId="4">
    <w:abstractNumId w:val="19"/>
  </w:num>
  <w:num w:numId="5">
    <w:abstractNumId w:val="9"/>
  </w:num>
  <w:num w:numId="6">
    <w:abstractNumId w:val="8"/>
  </w:num>
  <w:num w:numId="7">
    <w:abstractNumId w:val="6"/>
  </w:num>
  <w:num w:numId="8">
    <w:abstractNumId w:val="0"/>
  </w:num>
  <w:num w:numId="9">
    <w:abstractNumId w:val="12"/>
  </w:num>
  <w:num w:numId="10">
    <w:abstractNumId w:val="13"/>
  </w:num>
  <w:num w:numId="11">
    <w:abstractNumId w:val="7"/>
  </w:num>
  <w:num w:numId="12">
    <w:abstractNumId w:val="18"/>
  </w:num>
  <w:num w:numId="13">
    <w:abstractNumId w:val="2"/>
  </w:num>
  <w:num w:numId="14">
    <w:abstractNumId w:val="16"/>
  </w:num>
  <w:num w:numId="15">
    <w:abstractNumId w:val="4"/>
  </w:num>
  <w:num w:numId="16">
    <w:abstractNumId w:val="3"/>
  </w:num>
  <w:num w:numId="17">
    <w:abstractNumId w:val="5"/>
  </w:num>
  <w:num w:numId="18">
    <w:abstractNumId w:val="15"/>
  </w:num>
  <w:num w:numId="19">
    <w:abstractNumId w:val="14"/>
  </w:num>
  <w:num w:numId="20">
    <w:abstractNumId w:val="17"/>
  </w:num>
  <w:num w:numId="21">
    <w:abstractNumId w:val="1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柠栀">
    <w15:presenceInfo w15:providerId="WPS Office" w15:userId="135314995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revisionView w:markup="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DC50BDB"/>
    <w:rsid w:val="009614C7"/>
    <w:rsid w:val="018B2580"/>
    <w:rsid w:val="04461F7D"/>
    <w:rsid w:val="060D7C05"/>
    <w:rsid w:val="09B11BD0"/>
    <w:rsid w:val="0A5B6BF2"/>
    <w:rsid w:val="0A6749FB"/>
    <w:rsid w:val="0AC15133"/>
    <w:rsid w:val="0B2078B5"/>
    <w:rsid w:val="0C0A5B87"/>
    <w:rsid w:val="0C16564C"/>
    <w:rsid w:val="0C594818"/>
    <w:rsid w:val="0CA830A9"/>
    <w:rsid w:val="0D065E12"/>
    <w:rsid w:val="0D595EBB"/>
    <w:rsid w:val="0DF34D4B"/>
    <w:rsid w:val="0E5A7CB9"/>
    <w:rsid w:val="0E8E4DF6"/>
    <w:rsid w:val="0F263D0E"/>
    <w:rsid w:val="12F6625C"/>
    <w:rsid w:val="1338731C"/>
    <w:rsid w:val="154A6E5D"/>
    <w:rsid w:val="16016CAC"/>
    <w:rsid w:val="182E50BD"/>
    <w:rsid w:val="186D6628"/>
    <w:rsid w:val="197D7A85"/>
    <w:rsid w:val="1AB22B3F"/>
    <w:rsid w:val="1B910BFE"/>
    <w:rsid w:val="1E3C386A"/>
    <w:rsid w:val="1E4274E8"/>
    <w:rsid w:val="20F070A1"/>
    <w:rsid w:val="210E7527"/>
    <w:rsid w:val="21C8560F"/>
    <w:rsid w:val="220A73A1"/>
    <w:rsid w:val="22855306"/>
    <w:rsid w:val="246427F2"/>
    <w:rsid w:val="247E3DD4"/>
    <w:rsid w:val="261371E2"/>
    <w:rsid w:val="26AA3A69"/>
    <w:rsid w:val="27C2493F"/>
    <w:rsid w:val="27E2170E"/>
    <w:rsid w:val="2D510F65"/>
    <w:rsid w:val="301663F8"/>
    <w:rsid w:val="30772A7B"/>
    <w:rsid w:val="323460BD"/>
    <w:rsid w:val="33651D8F"/>
    <w:rsid w:val="33FD604E"/>
    <w:rsid w:val="36527A5E"/>
    <w:rsid w:val="36722445"/>
    <w:rsid w:val="36DF3F29"/>
    <w:rsid w:val="3AB3217D"/>
    <w:rsid w:val="3BDD601C"/>
    <w:rsid w:val="3CA85A67"/>
    <w:rsid w:val="43261F5B"/>
    <w:rsid w:val="43AD7A66"/>
    <w:rsid w:val="44265A36"/>
    <w:rsid w:val="4445276C"/>
    <w:rsid w:val="47A57393"/>
    <w:rsid w:val="4C763E92"/>
    <w:rsid w:val="4E675647"/>
    <w:rsid w:val="50207B52"/>
    <w:rsid w:val="54063814"/>
    <w:rsid w:val="562A577C"/>
    <w:rsid w:val="563A70FA"/>
    <w:rsid w:val="5822508B"/>
    <w:rsid w:val="58D746F8"/>
    <w:rsid w:val="591B7986"/>
    <w:rsid w:val="5B97331D"/>
    <w:rsid w:val="5BA7791C"/>
    <w:rsid w:val="5CAE4E65"/>
    <w:rsid w:val="5CBD4169"/>
    <w:rsid w:val="60546347"/>
    <w:rsid w:val="60E3069B"/>
    <w:rsid w:val="630C7DDB"/>
    <w:rsid w:val="632E0D88"/>
    <w:rsid w:val="63301F64"/>
    <w:rsid w:val="63C34D65"/>
    <w:rsid w:val="644D317A"/>
    <w:rsid w:val="64BE60D0"/>
    <w:rsid w:val="64EF4F65"/>
    <w:rsid w:val="650F3D0B"/>
    <w:rsid w:val="670C0300"/>
    <w:rsid w:val="677A5E8B"/>
    <w:rsid w:val="6942558D"/>
    <w:rsid w:val="69E40F29"/>
    <w:rsid w:val="6AAD4F86"/>
    <w:rsid w:val="6CF734F1"/>
    <w:rsid w:val="6DB97137"/>
    <w:rsid w:val="6DC9057F"/>
    <w:rsid w:val="70D70CB1"/>
    <w:rsid w:val="70E60EF4"/>
    <w:rsid w:val="7249798C"/>
    <w:rsid w:val="740611E4"/>
    <w:rsid w:val="74266BAA"/>
    <w:rsid w:val="74D01F15"/>
    <w:rsid w:val="784A216C"/>
    <w:rsid w:val="79B87D40"/>
    <w:rsid w:val="7A8F6158"/>
    <w:rsid w:val="7B8F3805"/>
    <w:rsid w:val="7C1C4D7B"/>
    <w:rsid w:val="7DC50BDB"/>
    <w:rsid w:val="7E0E4770"/>
    <w:rsid w:val="7F1A37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nhideWhenUsed/>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numPr>
        <w:ilvl w:val="1"/>
        <w:numId w:val="1"/>
      </w:numPr>
      <w:spacing w:before="260" w:after="260" w:line="416" w:lineRule="auto"/>
      <w:outlineLvl w:val="1"/>
    </w:pPr>
    <w:rPr>
      <w:rFonts w:asciiTheme="majorHAnsi" w:hAnsiTheme="majorHAnsi" w:cstheme="majorBidi"/>
      <w:b/>
      <w:bCs/>
      <w:sz w:val="32"/>
      <w:szCs w:val="32"/>
    </w:rPr>
  </w:style>
  <w:style w:type="paragraph" w:styleId="4">
    <w:name w:val="heading 3"/>
    <w:basedOn w:val="1"/>
    <w:next w:val="1"/>
    <w:unhideWhenUsed/>
    <w:qFormat/>
    <w:uiPriority w:val="0"/>
    <w:pPr>
      <w:keepNext/>
      <w:keepLines/>
      <w:numPr>
        <w:ilvl w:val="2"/>
        <w:numId w:val="1"/>
      </w:numPr>
      <w:spacing w:before="260" w:after="260" w:line="416" w:lineRule="auto"/>
      <w:outlineLvl w:val="2"/>
    </w:pPr>
    <w:rPr>
      <w:b/>
      <w:bCs/>
      <w:sz w:val="32"/>
      <w:szCs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4">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7">
    <w:name w:val="caption"/>
    <w:basedOn w:val="1"/>
    <w:next w:val="1"/>
    <w:unhideWhenUsed/>
    <w:qFormat/>
    <w:uiPriority w:val="35"/>
    <w:pPr>
      <w:jc w:val="center"/>
    </w:pPr>
    <w:rPr>
      <w:rFonts w:eastAsia="黑体" w:asciiTheme="majorHAnsi" w:hAnsiTheme="majorHAnsi" w:cstheme="majorBidi"/>
      <w:sz w:val="20"/>
      <w:szCs w:val="20"/>
    </w:rPr>
  </w:style>
  <w:style w:type="paragraph" w:styleId="8">
    <w:name w:val="toc 3"/>
    <w:basedOn w:val="1"/>
    <w:next w:val="1"/>
    <w:uiPriority w:val="0"/>
    <w:pPr>
      <w:ind w:left="840" w:leftChars="400"/>
    </w:pPr>
  </w:style>
  <w:style w:type="paragraph" w:styleId="9">
    <w:name w:val="toc 1"/>
    <w:basedOn w:val="1"/>
    <w:next w:val="1"/>
    <w:qFormat/>
    <w:uiPriority w:val="0"/>
  </w:style>
  <w:style w:type="paragraph" w:styleId="10">
    <w:name w:val="toc 2"/>
    <w:basedOn w:val="1"/>
    <w:next w:val="1"/>
    <w:qFormat/>
    <w:uiPriority w:val="0"/>
    <w:pPr>
      <w:ind w:left="420" w:leftChars="200"/>
    </w:pPr>
  </w:style>
  <w:style w:type="paragraph" w:styleId="11">
    <w:name w:val="Normal (Web)"/>
    <w:basedOn w:val="1"/>
    <w:qFormat/>
    <w:uiPriority w:val="0"/>
    <w:pPr>
      <w:widowControl/>
      <w:spacing w:beforeAutospacing="1" w:afterAutospacing="1"/>
      <w:jc w:val="left"/>
    </w:pPr>
    <w:rPr>
      <w:rFonts w:ascii="宋体" w:hAnsi="宋体"/>
      <w:kern w:val="0"/>
      <w:szCs w:val="24"/>
    </w:rPr>
  </w:style>
  <w:style w:type="table" w:styleId="13">
    <w:name w:val="Table Grid"/>
    <w:basedOn w:val="12"/>
    <w:qFormat/>
    <w:uiPriority w:val="59"/>
    <w:rPr>
      <w:rFonts w:ascii="等线" w:hAnsi="等线" w:eastAsia="等线"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22"/>
    <w:rPr>
      <w:b/>
      <w:bCs/>
    </w:rPr>
  </w:style>
  <w:style w:type="character" w:styleId="16">
    <w:name w:val="HTML Code"/>
    <w:basedOn w:val="14"/>
    <w:semiHidden/>
    <w:unhideWhenUsed/>
    <w:qFormat/>
    <w:uiPriority w:val="99"/>
    <w:rPr>
      <w:rFonts w:ascii="宋体" w:hAnsi="宋体" w:eastAsia="宋体" w:cs="宋体"/>
      <w:sz w:val="24"/>
      <w:szCs w:val="24"/>
    </w:rPr>
  </w:style>
  <w:style w:type="paragraph" w:styleId="17">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8" Type="http://schemas.microsoft.com/office/2011/relationships/people" Target="people.xml"/><Relationship Id="rId97" Type="http://schemas.openxmlformats.org/officeDocument/2006/relationships/fontTable" Target="fontTable.xml"/><Relationship Id="rId96" Type="http://schemas.openxmlformats.org/officeDocument/2006/relationships/numbering" Target="numbering.xml"/><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132</Pages>
  <Words>1212</Words>
  <Characters>1550</Characters>
  <Lines>0</Lines>
  <Paragraphs>0</Paragraphs>
  <TotalTime>1</TotalTime>
  <ScaleCrop>false</ScaleCrop>
  <LinksUpToDate>false</LinksUpToDate>
  <CharactersWithSpaces>1750</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2025-04-03T06:26:00Z</dcterms:created>
  <dc:creator>。。。。。。</dc:creator>
  <cp:lastModifiedBy>柠栀</cp:lastModifiedBy>
  <dcterms:modified xsi:type="dcterms:W3CDTF">2025-05-07T20:06:39Z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ICV">
    <vt:lpwstr>ABCE7D775405486EADB3EA7D7CD4DE23_13</vt:lpwstr>
  </property>
  <property fmtid="{D5CDD505-2E9C-101B-9397-08002B2CF9AE}" pid="4" name="KSOTemplateDocerSaveRecord">
    <vt:lpwstr>eyJoZGlkIjoiZDA5MjFiNDg3NGJkYjQ2NjJhZGU4OTg3OTEwMGM3MjMiLCJ1c2VySWQiOiI4NDM0MjAyMDcifQ==</vt:lpwstr>
  </property>
</Properties>
</file>